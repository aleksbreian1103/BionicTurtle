
<file path=[Content_Types].xml><?xml version="1.0" encoding="utf-8"?>
<Types xmlns="http://schemas.openxmlformats.org/package/2006/content-types">
  <Default Extension="xml" ContentType="application/xml"/>
  <Default Extension="jpg" ContentType="image/jpeg"/>
  <Default Extension="jpeg" ContentType="image/jpeg"/>
  <Default Extension="emf" ContentType="image/x-emf"/>
  <Default Extension="rels" ContentType="application/vnd.openxmlformats-package.relationships+xml"/>
  <Default Extension="gif" ContentType="image/gif"/>
  <Default Extension="png" ContentType="image/png"/>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3.xml" ContentType="application/vnd.openxmlformats-officedocument.drawingml.chart+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23.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charts/chart24.xml" ContentType="application/vnd.openxmlformats-officedocument.drawingml.chart+xml"/>
  <Override PartName="/word/theme/themeOverride1.xml" ContentType="application/vnd.openxmlformats-officedocument.themeOverride+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charts/chart25.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0204776E" w14:textId="51C23003" w:rsidR="001E3158" w:rsidRDefault="001E3158" w:rsidP="001E3158">
      <w:pPr>
        <w:rPr>
          <w:rFonts w:ascii="Calibri" w:hAnsi="Calibri"/>
          <w:b/>
          <w:caps/>
          <w:sz w:val="22"/>
          <w:szCs w:val="22"/>
        </w:rPr>
      </w:pPr>
    </w:p>
    <w:p w14:paraId="00665B15" w14:textId="64653841" w:rsidR="001E3158" w:rsidRDefault="001E3158" w:rsidP="001E3158"/>
    <w:p w14:paraId="71C0D6DF" w14:textId="18325BE7" w:rsidR="001E3158" w:rsidRDefault="00400981" w:rsidP="001E3158">
      <w:r>
        <w:rPr>
          <w:rFonts w:ascii="Calibri" w:hAnsi="Calibri"/>
          <w:noProof/>
        </w:rPr>
        <w:drawing>
          <wp:anchor distT="0" distB="0" distL="114300" distR="114300" simplePos="0" relativeHeight="251824640" behindDoc="0" locked="0" layoutInCell="1" allowOverlap="1" wp14:anchorId="7A74CD05" wp14:editId="5EFC6437">
            <wp:simplePos x="0" y="0"/>
            <wp:positionH relativeFrom="column">
              <wp:posOffset>-1329690</wp:posOffset>
            </wp:positionH>
            <wp:positionV relativeFrom="paragraph">
              <wp:posOffset>214630</wp:posOffset>
            </wp:positionV>
            <wp:extent cx="7343140" cy="259143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3.jpg"/>
                    <pic:cNvPicPr/>
                  </pic:nvPicPr>
                  <pic:blipFill>
                    <a:blip r:embed="rId9">
                      <a:extLst>
                        <a:ext uri="{28A0092B-C50C-407E-A947-70E740481C1C}">
                          <a14:useLocalDpi xmlns:a14="http://schemas.microsoft.com/office/drawing/2010/main" val="0"/>
                        </a:ext>
                      </a:extLst>
                    </a:blip>
                    <a:stretch>
                      <a:fillRect/>
                    </a:stretch>
                  </pic:blipFill>
                  <pic:spPr>
                    <a:xfrm>
                      <a:off x="0" y="0"/>
                      <a:ext cx="7343140" cy="2591435"/>
                    </a:xfrm>
                    <a:prstGeom prst="rect">
                      <a:avLst/>
                    </a:prstGeom>
                  </pic:spPr>
                </pic:pic>
              </a:graphicData>
            </a:graphic>
            <wp14:sizeRelH relativeFrom="page">
              <wp14:pctWidth>0</wp14:pctWidth>
            </wp14:sizeRelH>
            <wp14:sizeRelV relativeFrom="page">
              <wp14:pctHeight>0</wp14:pctHeight>
            </wp14:sizeRelV>
          </wp:anchor>
        </w:drawing>
      </w:r>
    </w:p>
    <w:p w14:paraId="0E001A3A" w14:textId="77777777" w:rsidR="001E3158" w:rsidRDefault="001E3158" w:rsidP="001E3158"/>
    <w:p w14:paraId="34FAD7E5" w14:textId="4C9200B7" w:rsidR="001E3158" w:rsidRPr="00216620" w:rsidRDefault="001E3158" w:rsidP="001E3158">
      <w:pPr>
        <w:jc w:val="center"/>
        <w:rPr>
          <w:sz w:val="40"/>
          <w:szCs w:val="40"/>
        </w:rPr>
      </w:pPr>
      <w:r w:rsidRPr="00D61794">
        <w:rPr>
          <w:rFonts w:ascii="Calibri" w:hAnsi="Calibri"/>
          <w:noProof/>
        </w:rPr>
        <mc:AlternateContent>
          <mc:Choice Requires="wps">
            <w:drawing>
              <wp:anchor distT="0" distB="0" distL="114300" distR="114300" simplePos="0" relativeHeight="251709952" behindDoc="0" locked="0" layoutInCell="1" allowOverlap="1" wp14:anchorId="77726FFB" wp14:editId="1988E59A">
                <wp:simplePos x="0" y="0"/>
                <wp:positionH relativeFrom="column">
                  <wp:posOffset>-1384300</wp:posOffset>
                </wp:positionH>
                <wp:positionV relativeFrom="paragraph">
                  <wp:posOffset>1451610</wp:posOffset>
                </wp:positionV>
                <wp:extent cx="9906635" cy="2463800"/>
                <wp:effectExtent l="0" t="0" r="0" b="0"/>
                <wp:wrapNone/>
                <wp:docPr id="3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635" cy="2463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90696" w14:textId="67CBF9F5" w:rsidR="00BD0D89" w:rsidRPr="00D61794" w:rsidRDefault="00BD0D89" w:rsidP="001E3158">
                            <w:pPr>
                              <w:pStyle w:val="Heading1"/>
                              <w:jc w:val="center"/>
                              <w:rPr>
                                <w:sz w:val="60"/>
                                <w:szCs w:val="60"/>
                              </w:rPr>
                            </w:pPr>
                            <w:bookmarkStart w:id="0" w:name="_Toc348102189"/>
                            <w:r>
                              <w:rPr>
                                <w:sz w:val="60"/>
                                <w:szCs w:val="60"/>
                              </w:rPr>
                              <w:t>P1.T1. Valuation &amp; Risk Models</w:t>
                            </w:r>
                            <w:bookmarkEnd w:id="0"/>
                          </w:p>
                          <w:p w14:paraId="29BE846E" w14:textId="77777777" w:rsidR="00BD0D89" w:rsidRDefault="00BD0D89" w:rsidP="001E3158">
                            <w:pPr>
                              <w:pStyle w:val="Heading1"/>
                              <w:jc w:val="center"/>
                              <w:rPr>
                                <w:sz w:val="60"/>
                                <w:szCs w:val="60"/>
                              </w:rPr>
                            </w:pPr>
                            <w:bookmarkStart w:id="1" w:name="_Toc348102190"/>
                            <w:r>
                              <w:rPr>
                                <w:sz w:val="60"/>
                                <w:szCs w:val="60"/>
                              </w:rPr>
                              <w:t xml:space="preserve">Bionic Turtle </w:t>
                            </w:r>
                            <w:r w:rsidRPr="00D61794">
                              <w:rPr>
                                <w:sz w:val="60"/>
                                <w:szCs w:val="60"/>
                              </w:rPr>
                              <w:t>FRM 2013 Study Notes</w:t>
                            </w:r>
                            <w:bookmarkEnd w:id="1"/>
                          </w:p>
                          <w:p w14:paraId="0CEB44EF" w14:textId="77777777" w:rsidR="00BD0D89" w:rsidRPr="00D61794" w:rsidRDefault="00BD0D89" w:rsidP="001E3158">
                            <w:pPr>
                              <w:pStyle w:val="Paragraph"/>
                              <w:rPr>
                                <w:lang w:bidi="ar-SA"/>
                              </w:rPr>
                            </w:pPr>
                          </w:p>
                          <w:p w14:paraId="38C0378D" w14:textId="77777777" w:rsidR="00BD0D89" w:rsidRPr="00D61794" w:rsidRDefault="00BD0D89" w:rsidP="001E3158">
                            <w:pPr>
                              <w:pStyle w:val="Paragraph"/>
                              <w:rPr>
                                <w:lang w:bidi="ar-S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_x0000_s1026" type="#_x0000_t202" style="position:absolute;left:0;text-align:left;margin-left:-108.95pt;margin-top:114.3pt;width:780.05pt;height:194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" filled="f" stroked="f">
                <v:textbox>
                  <w:txbxContent>
                    <w:p w14:paraId="5F390696" w14:textId="67CBF9F5" w:rsidR="00BD0D89" w:rsidRPr="00D61794" w:rsidRDefault="00BD0D89" w:rsidP="001E3158">
                      <w:pPr>
                        <w:pStyle w:val="Heading1"/>
                        <w:jc w:val="center"/>
                        <w:rPr>
                          <w:sz w:val="60"/>
                          <w:szCs w:val="60"/>
                        </w:rPr>
                      </w:pPr>
                      <w:bookmarkStart w:id="2" w:name="_Toc348102189"/>
                      <w:r>
                        <w:rPr>
                          <w:sz w:val="60"/>
                          <w:szCs w:val="60"/>
                        </w:rPr>
                        <w:t>P1.T1. Valuation &amp; Risk Models</w:t>
                      </w:r>
                      <w:bookmarkEnd w:id="2"/>
                    </w:p>
                    <w:p w14:paraId="29BE846E" w14:textId="77777777" w:rsidR="00BD0D89" w:rsidRDefault="00BD0D89" w:rsidP="001E3158">
                      <w:pPr>
                        <w:pStyle w:val="Heading1"/>
                        <w:jc w:val="center"/>
                        <w:rPr>
                          <w:sz w:val="60"/>
                          <w:szCs w:val="60"/>
                        </w:rPr>
                      </w:pPr>
                      <w:bookmarkStart w:id="3" w:name="_Toc348102190"/>
                      <w:r>
                        <w:rPr>
                          <w:sz w:val="60"/>
                          <w:szCs w:val="60"/>
                        </w:rPr>
                        <w:t xml:space="preserve">Bionic Turtle </w:t>
                      </w:r>
                      <w:r w:rsidRPr="00D61794">
                        <w:rPr>
                          <w:sz w:val="60"/>
                          <w:szCs w:val="60"/>
                        </w:rPr>
                        <w:t>FRM 2013 Study Notes</w:t>
                      </w:r>
                      <w:bookmarkEnd w:id="3"/>
                    </w:p>
                    <w:p w14:paraId="0CEB44EF" w14:textId="77777777" w:rsidR="00BD0D89" w:rsidRPr="00D61794" w:rsidRDefault="00BD0D89" w:rsidP="001E3158">
                      <w:pPr>
                        <w:pStyle w:val="Paragraph"/>
                        <w:rPr>
                          <w:lang w:bidi="ar-SA"/>
                        </w:rPr>
                      </w:pPr>
                    </w:p>
                    <w:p w14:paraId="38C0378D" w14:textId="77777777" w:rsidR="00BD0D89" w:rsidRPr="00D61794" w:rsidRDefault="00BD0D89" w:rsidP="001E3158">
                      <w:pPr>
                        <w:pStyle w:val="Paragraph"/>
                        <w:rPr>
                          <w:lang w:bidi="ar-SA"/>
                        </w:rPr>
                      </w:pPr>
                    </w:p>
                  </w:txbxContent>
                </v:textbox>
              </v:shape>
            </w:pict>
          </mc:Fallback>
        </mc:AlternateContent>
      </w:r>
      <w:r>
        <w:br w:type="page"/>
      </w:r>
    </w:p>
    <w:p w14:paraId="38647B22" w14:textId="77777777" w:rsidR="00F36223" w:rsidRDefault="00963501">
      <w:pPr>
        <w:pStyle w:val="TOC1"/>
        <w:tabs>
          <w:tab w:val="right" w:leader="dot" w:pos="9080"/>
        </w:tabs>
        <w:rPr>
          <w:ins w:id="4" w:author="Aleksander Hansen" w:date="2013-02-24T15:47:00Z"/>
          <w:b w:val="0"/>
          <w:noProof/>
          <w:lang w:eastAsia="ja-JP"/>
        </w:rPr>
      </w:pPr>
      <w:r w:rsidRPr="008568A7">
        <w:rPr>
          <w:rFonts w:ascii="Calibri" w:hAnsi="Calibri"/>
        </w:rPr>
        <w:lastRenderedPageBreak/>
        <w:fldChar w:fldCharType="begin"/>
      </w:r>
      <w:r w:rsidRPr="008568A7">
        <w:rPr>
          <w:rFonts w:ascii="Calibri" w:hAnsi="Calibri"/>
        </w:rPr>
        <w:instrText xml:space="preserve"> TOC \o "1-3" </w:instrText>
      </w:r>
      <w:r w:rsidRPr="008568A7">
        <w:rPr>
          <w:rFonts w:ascii="Calibri" w:hAnsi="Calibri"/>
        </w:rPr>
        <w:fldChar w:fldCharType="separate"/>
      </w:r>
      <w:ins w:id="5" w:author="Aleksander Hansen" w:date="2013-02-24T15:47:00Z">
        <w:r w:rsidR="00F36223">
          <w:rPr>
            <w:noProof/>
          </w:rPr>
          <w:t>Allen, Boudoukh, and Saunders, Chapter 2:  Quantifying Volatility in VaR Models</w:t>
        </w:r>
        <w:r w:rsidR="00F36223">
          <w:rPr>
            <w:noProof/>
          </w:rPr>
          <w:tab/>
        </w:r>
        <w:r w:rsidR="00F36223">
          <w:rPr>
            <w:noProof/>
          </w:rPr>
          <w:fldChar w:fldCharType="begin"/>
        </w:r>
        <w:r w:rsidR="00F36223">
          <w:rPr>
            <w:noProof/>
          </w:rPr>
          <w:instrText xml:space="preserve"> PAGEREF _Toc223340201 \h </w:instrText>
        </w:r>
      </w:ins>
      <w:r w:rsidR="00F36223">
        <w:rPr>
          <w:noProof/>
        </w:rPr>
      </w:r>
      <w:r w:rsidR="00F36223">
        <w:rPr>
          <w:noProof/>
        </w:rPr>
        <w:fldChar w:fldCharType="separate"/>
      </w:r>
      <w:ins w:id="6" w:author="Aleksander Hansen" w:date="2013-02-24T15:47:00Z">
        <w:r w:rsidR="00F36223">
          <w:rPr>
            <w:noProof/>
          </w:rPr>
          <w:t>12</w:t>
        </w:r>
        <w:r w:rsidR="00F36223">
          <w:rPr>
            <w:noProof/>
          </w:rPr>
          <w:fldChar w:fldCharType="end"/>
        </w:r>
      </w:ins>
    </w:p>
    <w:p w14:paraId="01D48D6A" w14:textId="77777777" w:rsidR="00F36223" w:rsidRDefault="00F36223">
      <w:pPr>
        <w:pStyle w:val="TOC3"/>
        <w:tabs>
          <w:tab w:val="right" w:leader="dot" w:pos="9080"/>
        </w:tabs>
        <w:rPr>
          <w:ins w:id="7" w:author="Aleksander Hansen" w:date="2013-02-24T15:47:00Z"/>
          <w:noProof/>
          <w:sz w:val="24"/>
          <w:szCs w:val="24"/>
          <w:lang w:eastAsia="ja-JP"/>
        </w:rPr>
      </w:pPr>
      <w:ins w:id="8" w:author="Aleksander Hansen" w:date="2013-02-24T15:47:00Z">
        <w:r w:rsidRPr="003558C3">
          <w:rPr>
            <w:noProof/>
            <w:color w:val="598774"/>
          </w:rPr>
          <w:t>Explain how asset return distributions tend to deviate from the normal distribution.</w:t>
        </w:r>
        <w:r>
          <w:rPr>
            <w:noProof/>
          </w:rPr>
          <w:t xml:space="preserve">  Fat tails</w:t>
        </w:r>
        <w:r>
          <w:rPr>
            <w:noProof/>
          </w:rPr>
          <w:tab/>
        </w:r>
        <w:r>
          <w:rPr>
            <w:noProof/>
          </w:rPr>
          <w:fldChar w:fldCharType="begin"/>
        </w:r>
        <w:r>
          <w:rPr>
            <w:noProof/>
          </w:rPr>
          <w:instrText xml:space="preserve"> PAGEREF _Toc223340202 \h </w:instrText>
        </w:r>
      </w:ins>
      <w:r>
        <w:rPr>
          <w:noProof/>
        </w:rPr>
      </w:r>
      <w:r>
        <w:rPr>
          <w:noProof/>
        </w:rPr>
        <w:fldChar w:fldCharType="separate"/>
      </w:r>
      <w:ins w:id="9" w:author="Aleksander Hansen" w:date="2013-02-24T15:47:00Z">
        <w:r>
          <w:rPr>
            <w:noProof/>
          </w:rPr>
          <w:t>14</w:t>
        </w:r>
        <w:r>
          <w:rPr>
            <w:noProof/>
          </w:rPr>
          <w:fldChar w:fldCharType="end"/>
        </w:r>
      </w:ins>
    </w:p>
    <w:p w14:paraId="5241C89D" w14:textId="77777777" w:rsidR="00F36223" w:rsidRDefault="00F36223">
      <w:pPr>
        <w:pStyle w:val="TOC3"/>
        <w:tabs>
          <w:tab w:val="right" w:leader="dot" w:pos="9080"/>
        </w:tabs>
        <w:rPr>
          <w:ins w:id="10" w:author="Aleksander Hansen" w:date="2013-02-24T15:47:00Z"/>
          <w:noProof/>
          <w:sz w:val="24"/>
          <w:szCs w:val="24"/>
          <w:lang w:eastAsia="ja-JP"/>
        </w:rPr>
      </w:pPr>
      <w:ins w:id="11" w:author="Aleksander Hansen" w:date="2013-02-24T15:47:00Z">
        <w:r>
          <w:rPr>
            <w:noProof/>
          </w:rPr>
          <w:t>Skewness</w:t>
        </w:r>
        <w:r>
          <w:rPr>
            <w:noProof/>
          </w:rPr>
          <w:tab/>
        </w:r>
        <w:r>
          <w:rPr>
            <w:noProof/>
          </w:rPr>
          <w:fldChar w:fldCharType="begin"/>
        </w:r>
        <w:r>
          <w:rPr>
            <w:noProof/>
          </w:rPr>
          <w:instrText xml:space="preserve"> PAGEREF _Toc223340203 \h </w:instrText>
        </w:r>
      </w:ins>
      <w:r>
        <w:rPr>
          <w:noProof/>
        </w:rPr>
      </w:r>
      <w:r>
        <w:rPr>
          <w:noProof/>
        </w:rPr>
        <w:fldChar w:fldCharType="separate"/>
      </w:r>
      <w:ins w:id="12" w:author="Aleksander Hansen" w:date="2013-02-24T15:47:00Z">
        <w:r>
          <w:rPr>
            <w:noProof/>
          </w:rPr>
          <w:t>14</w:t>
        </w:r>
        <w:r>
          <w:rPr>
            <w:noProof/>
          </w:rPr>
          <w:fldChar w:fldCharType="end"/>
        </w:r>
      </w:ins>
    </w:p>
    <w:p w14:paraId="40BA1637" w14:textId="77777777" w:rsidR="00F36223" w:rsidRDefault="00F36223">
      <w:pPr>
        <w:pStyle w:val="TOC3"/>
        <w:tabs>
          <w:tab w:val="right" w:leader="dot" w:pos="9080"/>
        </w:tabs>
        <w:rPr>
          <w:ins w:id="13" w:author="Aleksander Hansen" w:date="2013-02-24T15:47:00Z"/>
          <w:noProof/>
          <w:sz w:val="24"/>
          <w:szCs w:val="24"/>
          <w:lang w:eastAsia="ja-JP"/>
        </w:rPr>
      </w:pPr>
      <w:ins w:id="14" w:author="Aleksander Hansen" w:date="2013-02-24T15:47:00Z">
        <w:r>
          <w:rPr>
            <w:noProof/>
          </w:rPr>
          <w:t>Time-varying/Stable</w:t>
        </w:r>
        <w:r>
          <w:rPr>
            <w:noProof/>
          </w:rPr>
          <w:tab/>
        </w:r>
        <w:r>
          <w:rPr>
            <w:noProof/>
          </w:rPr>
          <w:fldChar w:fldCharType="begin"/>
        </w:r>
        <w:r>
          <w:rPr>
            <w:noProof/>
          </w:rPr>
          <w:instrText xml:space="preserve"> PAGEREF _Toc223340204 \h </w:instrText>
        </w:r>
      </w:ins>
      <w:r>
        <w:rPr>
          <w:noProof/>
        </w:rPr>
      </w:r>
      <w:r>
        <w:rPr>
          <w:noProof/>
        </w:rPr>
        <w:fldChar w:fldCharType="separate"/>
      </w:r>
      <w:ins w:id="15" w:author="Aleksander Hansen" w:date="2013-02-24T15:47:00Z">
        <w:r>
          <w:rPr>
            <w:noProof/>
          </w:rPr>
          <w:t>14</w:t>
        </w:r>
        <w:r>
          <w:rPr>
            <w:noProof/>
          </w:rPr>
          <w:fldChar w:fldCharType="end"/>
        </w:r>
      </w:ins>
    </w:p>
    <w:p w14:paraId="3DF30B08" w14:textId="77777777" w:rsidR="00F36223" w:rsidRDefault="00F36223">
      <w:pPr>
        <w:pStyle w:val="TOC2"/>
        <w:tabs>
          <w:tab w:val="right" w:leader="dot" w:pos="9080"/>
        </w:tabs>
        <w:rPr>
          <w:ins w:id="16" w:author="Aleksander Hansen" w:date="2013-02-24T15:47:00Z"/>
          <w:b w:val="0"/>
          <w:noProof/>
          <w:sz w:val="24"/>
          <w:szCs w:val="24"/>
          <w:lang w:eastAsia="ja-JP"/>
        </w:rPr>
      </w:pPr>
      <w:ins w:id="17" w:author="Aleksander Hansen" w:date="2013-02-24T15:47:00Z">
        <w:r>
          <w:rPr>
            <w:noProof/>
          </w:rPr>
          <w:t>Explain potential reasons for the existence of fat tails in a return distribution and discuss the implications fat tails have on analysis of return distributions.</w:t>
        </w:r>
        <w:r>
          <w:rPr>
            <w:noProof/>
          </w:rPr>
          <w:tab/>
        </w:r>
        <w:r>
          <w:rPr>
            <w:noProof/>
          </w:rPr>
          <w:fldChar w:fldCharType="begin"/>
        </w:r>
        <w:r>
          <w:rPr>
            <w:noProof/>
          </w:rPr>
          <w:instrText xml:space="preserve"> PAGEREF _Toc223340205 \h </w:instrText>
        </w:r>
      </w:ins>
      <w:r>
        <w:rPr>
          <w:noProof/>
        </w:rPr>
      </w:r>
      <w:r>
        <w:rPr>
          <w:noProof/>
        </w:rPr>
        <w:fldChar w:fldCharType="separate"/>
      </w:r>
      <w:ins w:id="18" w:author="Aleksander Hansen" w:date="2013-02-24T15:47:00Z">
        <w:r>
          <w:rPr>
            <w:noProof/>
          </w:rPr>
          <w:t>15</w:t>
        </w:r>
        <w:r>
          <w:rPr>
            <w:noProof/>
          </w:rPr>
          <w:fldChar w:fldCharType="end"/>
        </w:r>
      </w:ins>
    </w:p>
    <w:p w14:paraId="2FFAFD96" w14:textId="77777777" w:rsidR="00F36223" w:rsidRDefault="00F36223">
      <w:pPr>
        <w:pStyle w:val="TOC3"/>
        <w:tabs>
          <w:tab w:val="right" w:leader="dot" w:pos="9080"/>
        </w:tabs>
        <w:rPr>
          <w:ins w:id="19" w:author="Aleksander Hansen" w:date="2013-02-24T15:47:00Z"/>
          <w:noProof/>
          <w:sz w:val="24"/>
          <w:szCs w:val="24"/>
          <w:lang w:eastAsia="ja-JP"/>
        </w:rPr>
      </w:pPr>
      <w:ins w:id="20" w:author="Aleksander Hansen" w:date="2013-02-24T15:47:00Z">
        <w:r>
          <w:rPr>
            <w:noProof/>
          </w:rPr>
          <w:t>Explain how outliers can really be indications that the volatility varies with time.</w:t>
        </w:r>
        <w:r>
          <w:rPr>
            <w:noProof/>
          </w:rPr>
          <w:tab/>
        </w:r>
        <w:r>
          <w:rPr>
            <w:noProof/>
          </w:rPr>
          <w:fldChar w:fldCharType="begin"/>
        </w:r>
        <w:r>
          <w:rPr>
            <w:noProof/>
          </w:rPr>
          <w:instrText xml:space="preserve"> PAGEREF _Toc223340206 \h </w:instrText>
        </w:r>
      </w:ins>
      <w:r>
        <w:rPr>
          <w:noProof/>
        </w:rPr>
      </w:r>
      <w:r>
        <w:rPr>
          <w:noProof/>
        </w:rPr>
        <w:fldChar w:fldCharType="separate"/>
      </w:r>
      <w:ins w:id="21" w:author="Aleksander Hansen" w:date="2013-02-24T15:47:00Z">
        <w:r>
          <w:rPr>
            <w:noProof/>
          </w:rPr>
          <w:t>16</w:t>
        </w:r>
        <w:r>
          <w:rPr>
            <w:noProof/>
          </w:rPr>
          <w:fldChar w:fldCharType="end"/>
        </w:r>
      </w:ins>
    </w:p>
    <w:p w14:paraId="4ADF2880" w14:textId="77777777" w:rsidR="00F36223" w:rsidRDefault="00F36223">
      <w:pPr>
        <w:pStyle w:val="TOC2"/>
        <w:tabs>
          <w:tab w:val="right" w:leader="dot" w:pos="9080"/>
        </w:tabs>
        <w:rPr>
          <w:ins w:id="22" w:author="Aleksander Hansen" w:date="2013-02-24T15:47:00Z"/>
          <w:b w:val="0"/>
          <w:noProof/>
          <w:sz w:val="24"/>
          <w:szCs w:val="24"/>
          <w:lang w:eastAsia="ja-JP"/>
        </w:rPr>
      </w:pPr>
      <w:ins w:id="23" w:author="Aleksander Hansen" w:date="2013-02-24T15:47:00Z">
        <w:r>
          <w:rPr>
            <w:noProof/>
          </w:rPr>
          <w:t>Distinguish between conditional and unconditional distributions.</w:t>
        </w:r>
        <w:r>
          <w:rPr>
            <w:noProof/>
          </w:rPr>
          <w:tab/>
        </w:r>
        <w:r>
          <w:rPr>
            <w:noProof/>
          </w:rPr>
          <w:fldChar w:fldCharType="begin"/>
        </w:r>
        <w:r>
          <w:rPr>
            <w:noProof/>
          </w:rPr>
          <w:instrText xml:space="preserve"> PAGEREF _Toc223340207 \h </w:instrText>
        </w:r>
      </w:ins>
      <w:r>
        <w:rPr>
          <w:noProof/>
        </w:rPr>
      </w:r>
      <w:r>
        <w:rPr>
          <w:noProof/>
        </w:rPr>
        <w:fldChar w:fldCharType="separate"/>
      </w:r>
      <w:ins w:id="24" w:author="Aleksander Hansen" w:date="2013-02-24T15:47:00Z">
        <w:r>
          <w:rPr>
            <w:noProof/>
          </w:rPr>
          <w:t>16</w:t>
        </w:r>
        <w:r>
          <w:rPr>
            <w:noProof/>
          </w:rPr>
          <w:fldChar w:fldCharType="end"/>
        </w:r>
      </w:ins>
    </w:p>
    <w:p w14:paraId="6E219B80" w14:textId="77777777" w:rsidR="00F36223" w:rsidRDefault="00F36223">
      <w:pPr>
        <w:pStyle w:val="TOC2"/>
        <w:tabs>
          <w:tab w:val="right" w:leader="dot" w:pos="9080"/>
        </w:tabs>
        <w:rPr>
          <w:ins w:id="25" w:author="Aleksander Hansen" w:date="2013-02-24T15:47:00Z"/>
          <w:b w:val="0"/>
          <w:noProof/>
          <w:sz w:val="24"/>
          <w:szCs w:val="24"/>
          <w:lang w:eastAsia="ja-JP"/>
        </w:rPr>
      </w:pPr>
      <w:ins w:id="26" w:author="Aleksander Hansen" w:date="2013-02-24T15:47:00Z">
        <w:r>
          <w:rPr>
            <w:noProof/>
          </w:rPr>
          <w:t>Describe the implications regime switching has on quantifying volatility.</w:t>
        </w:r>
        <w:r>
          <w:rPr>
            <w:noProof/>
          </w:rPr>
          <w:tab/>
        </w:r>
        <w:r>
          <w:rPr>
            <w:noProof/>
          </w:rPr>
          <w:fldChar w:fldCharType="begin"/>
        </w:r>
        <w:r>
          <w:rPr>
            <w:noProof/>
          </w:rPr>
          <w:instrText xml:space="preserve"> PAGEREF _Toc223340208 \h </w:instrText>
        </w:r>
      </w:ins>
      <w:r>
        <w:rPr>
          <w:noProof/>
        </w:rPr>
      </w:r>
      <w:r>
        <w:rPr>
          <w:noProof/>
        </w:rPr>
        <w:fldChar w:fldCharType="separate"/>
      </w:r>
      <w:ins w:id="27" w:author="Aleksander Hansen" w:date="2013-02-24T15:47:00Z">
        <w:r>
          <w:rPr>
            <w:noProof/>
          </w:rPr>
          <w:t>17</w:t>
        </w:r>
        <w:r>
          <w:rPr>
            <w:noProof/>
          </w:rPr>
          <w:fldChar w:fldCharType="end"/>
        </w:r>
      </w:ins>
    </w:p>
    <w:p w14:paraId="1A577803" w14:textId="77777777" w:rsidR="00F36223" w:rsidRDefault="00F36223">
      <w:pPr>
        <w:pStyle w:val="TOC2"/>
        <w:tabs>
          <w:tab w:val="right" w:leader="dot" w:pos="9080"/>
        </w:tabs>
        <w:rPr>
          <w:ins w:id="28" w:author="Aleksander Hansen" w:date="2013-02-24T15:47:00Z"/>
          <w:b w:val="0"/>
          <w:noProof/>
          <w:sz w:val="24"/>
          <w:szCs w:val="24"/>
          <w:lang w:eastAsia="ja-JP"/>
        </w:rPr>
      </w:pPr>
      <w:ins w:id="29" w:author="Aleksander Hansen" w:date="2013-02-24T15:47:00Z">
        <w:r>
          <w:rPr>
            <w:noProof/>
          </w:rPr>
          <w:t>Explain the various approaches for estimating VaR.</w:t>
        </w:r>
        <w:r>
          <w:rPr>
            <w:noProof/>
          </w:rPr>
          <w:tab/>
        </w:r>
        <w:r>
          <w:rPr>
            <w:noProof/>
          </w:rPr>
          <w:fldChar w:fldCharType="begin"/>
        </w:r>
        <w:r>
          <w:rPr>
            <w:noProof/>
          </w:rPr>
          <w:instrText xml:space="preserve"> PAGEREF _Toc223340209 \h </w:instrText>
        </w:r>
      </w:ins>
      <w:r>
        <w:rPr>
          <w:noProof/>
        </w:rPr>
      </w:r>
      <w:r>
        <w:rPr>
          <w:noProof/>
        </w:rPr>
        <w:fldChar w:fldCharType="separate"/>
      </w:r>
      <w:ins w:id="30" w:author="Aleksander Hansen" w:date="2013-02-24T15:47:00Z">
        <w:r>
          <w:rPr>
            <w:noProof/>
          </w:rPr>
          <w:t>17</w:t>
        </w:r>
        <w:r>
          <w:rPr>
            <w:noProof/>
          </w:rPr>
          <w:fldChar w:fldCharType="end"/>
        </w:r>
      </w:ins>
    </w:p>
    <w:p w14:paraId="28A3BDF8" w14:textId="77777777" w:rsidR="00F36223" w:rsidRDefault="00F36223">
      <w:pPr>
        <w:pStyle w:val="TOC3"/>
        <w:tabs>
          <w:tab w:val="right" w:leader="dot" w:pos="9080"/>
        </w:tabs>
        <w:rPr>
          <w:ins w:id="31" w:author="Aleksander Hansen" w:date="2013-02-24T15:47:00Z"/>
          <w:noProof/>
          <w:sz w:val="24"/>
          <w:szCs w:val="24"/>
          <w:lang w:eastAsia="ja-JP"/>
        </w:rPr>
      </w:pPr>
      <w:ins w:id="32" w:author="Aleksander Hansen" w:date="2013-02-24T15:47:00Z">
        <w:r>
          <w:rPr>
            <w:noProof/>
          </w:rPr>
          <w:t>Volatility versus Value at Risk (VaR)</w:t>
        </w:r>
        <w:r>
          <w:rPr>
            <w:noProof/>
          </w:rPr>
          <w:tab/>
        </w:r>
        <w:r>
          <w:rPr>
            <w:noProof/>
          </w:rPr>
          <w:fldChar w:fldCharType="begin"/>
        </w:r>
        <w:r>
          <w:rPr>
            <w:noProof/>
          </w:rPr>
          <w:instrText xml:space="preserve"> PAGEREF _Toc223340210 \h </w:instrText>
        </w:r>
      </w:ins>
      <w:r>
        <w:rPr>
          <w:noProof/>
        </w:rPr>
      </w:r>
      <w:r>
        <w:rPr>
          <w:noProof/>
        </w:rPr>
        <w:fldChar w:fldCharType="separate"/>
      </w:r>
      <w:ins w:id="33" w:author="Aleksander Hansen" w:date="2013-02-24T15:47:00Z">
        <w:r>
          <w:rPr>
            <w:noProof/>
          </w:rPr>
          <w:t>17</w:t>
        </w:r>
        <w:r>
          <w:rPr>
            <w:noProof/>
          </w:rPr>
          <w:fldChar w:fldCharType="end"/>
        </w:r>
      </w:ins>
    </w:p>
    <w:p w14:paraId="2CBB9362" w14:textId="77777777" w:rsidR="00F36223" w:rsidRDefault="00F36223">
      <w:pPr>
        <w:pStyle w:val="TOC3"/>
        <w:tabs>
          <w:tab w:val="right" w:leader="dot" w:pos="9080"/>
        </w:tabs>
        <w:rPr>
          <w:ins w:id="34" w:author="Aleksander Hansen" w:date="2013-02-24T15:47:00Z"/>
          <w:noProof/>
          <w:sz w:val="24"/>
          <w:szCs w:val="24"/>
          <w:lang w:eastAsia="ja-JP"/>
        </w:rPr>
      </w:pPr>
      <w:ins w:id="35" w:author="Aleksander Hansen" w:date="2013-02-24T15:47:00Z">
        <w:r>
          <w:rPr>
            <w:noProof/>
          </w:rPr>
          <w:t>Linda Allen’s Historical-based approaches</w:t>
        </w:r>
        <w:r>
          <w:rPr>
            <w:noProof/>
          </w:rPr>
          <w:tab/>
        </w:r>
        <w:r>
          <w:rPr>
            <w:noProof/>
          </w:rPr>
          <w:fldChar w:fldCharType="begin"/>
        </w:r>
        <w:r>
          <w:rPr>
            <w:noProof/>
          </w:rPr>
          <w:instrText xml:space="preserve"> PAGEREF _Toc223340211 \h </w:instrText>
        </w:r>
      </w:ins>
      <w:r>
        <w:rPr>
          <w:noProof/>
        </w:rPr>
      </w:r>
      <w:r>
        <w:rPr>
          <w:noProof/>
        </w:rPr>
        <w:fldChar w:fldCharType="separate"/>
      </w:r>
      <w:ins w:id="36" w:author="Aleksander Hansen" w:date="2013-02-24T15:47:00Z">
        <w:r>
          <w:rPr>
            <w:noProof/>
          </w:rPr>
          <w:t>17</w:t>
        </w:r>
        <w:r>
          <w:rPr>
            <w:noProof/>
          </w:rPr>
          <w:fldChar w:fldCharType="end"/>
        </w:r>
      </w:ins>
    </w:p>
    <w:p w14:paraId="3311EA99" w14:textId="77777777" w:rsidR="00F36223" w:rsidRDefault="00F36223">
      <w:pPr>
        <w:pStyle w:val="TOC3"/>
        <w:tabs>
          <w:tab w:val="right" w:leader="dot" w:pos="9080"/>
        </w:tabs>
        <w:rPr>
          <w:ins w:id="37" w:author="Aleksander Hansen" w:date="2013-02-24T15:47:00Z"/>
          <w:noProof/>
          <w:sz w:val="24"/>
          <w:szCs w:val="24"/>
          <w:lang w:eastAsia="ja-JP"/>
        </w:rPr>
      </w:pPr>
      <w:ins w:id="38" w:author="Aleksander Hansen" w:date="2013-02-24T15:47:00Z">
        <w:r>
          <w:rPr>
            <w:noProof/>
          </w:rPr>
          <w:t>Parametric approach</w:t>
        </w:r>
        <w:r>
          <w:rPr>
            <w:noProof/>
          </w:rPr>
          <w:tab/>
        </w:r>
        <w:r>
          <w:rPr>
            <w:noProof/>
          </w:rPr>
          <w:fldChar w:fldCharType="begin"/>
        </w:r>
        <w:r>
          <w:rPr>
            <w:noProof/>
          </w:rPr>
          <w:instrText xml:space="preserve"> PAGEREF _Toc223340212 \h </w:instrText>
        </w:r>
      </w:ins>
      <w:r>
        <w:rPr>
          <w:noProof/>
        </w:rPr>
      </w:r>
      <w:r>
        <w:rPr>
          <w:noProof/>
        </w:rPr>
        <w:fldChar w:fldCharType="separate"/>
      </w:r>
      <w:ins w:id="39" w:author="Aleksander Hansen" w:date="2013-02-24T15:47:00Z">
        <w:r>
          <w:rPr>
            <w:noProof/>
          </w:rPr>
          <w:t>18</w:t>
        </w:r>
        <w:r>
          <w:rPr>
            <w:noProof/>
          </w:rPr>
          <w:fldChar w:fldCharType="end"/>
        </w:r>
      </w:ins>
    </w:p>
    <w:p w14:paraId="5161BACF" w14:textId="77777777" w:rsidR="00F36223" w:rsidRDefault="00F36223">
      <w:pPr>
        <w:pStyle w:val="TOC3"/>
        <w:tabs>
          <w:tab w:val="right" w:leader="dot" w:pos="9080"/>
        </w:tabs>
        <w:rPr>
          <w:ins w:id="40" w:author="Aleksander Hansen" w:date="2013-02-24T15:47:00Z"/>
          <w:noProof/>
          <w:sz w:val="24"/>
          <w:szCs w:val="24"/>
          <w:lang w:eastAsia="ja-JP"/>
        </w:rPr>
      </w:pPr>
      <w:ins w:id="41" w:author="Aleksander Hansen" w:date="2013-02-24T15:47:00Z">
        <w:r>
          <w:rPr>
            <w:noProof/>
          </w:rPr>
          <w:t>Nonparametric approach</w:t>
        </w:r>
        <w:r>
          <w:rPr>
            <w:noProof/>
          </w:rPr>
          <w:tab/>
        </w:r>
        <w:r>
          <w:rPr>
            <w:noProof/>
          </w:rPr>
          <w:fldChar w:fldCharType="begin"/>
        </w:r>
        <w:r>
          <w:rPr>
            <w:noProof/>
          </w:rPr>
          <w:instrText xml:space="preserve"> PAGEREF _Toc223340213 \h </w:instrText>
        </w:r>
      </w:ins>
      <w:r>
        <w:rPr>
          <w:noProof/>
        </w:rPr>
      </w:r>
      <w:r>
        <w:rPr>
          <w:noProof/>
        </w:rPr>
        <w:fldChar w:fldCharType="separate"/>
      </w:r>
      <w:ins w:id="42" w:author="Aleksander Hansen" w:date="2013-02-24T15:47:00Z">
        <w:r>
          <w:rPr>
            <w:noProof/>
          </w:rPr>
          <w:t>18</w:t>
        </w:r>
        <w:r>
          <w:rPr>
            <w:noProof/>
          </w:rPr>
          <w:fldChar w:fldCharType="end"/>
        </w:r>
      </w:ins>
    </w:p>
    <w:p w14:paraId="2D487F20" w14:textId="77777777" w:rsidR="00F36223" w:rsidRDefault="00F36223">
      <w:pPr>
        <w:pStyle w:val="TOC3"/>
        <w:tabs>
          <w:tab w:val="right" w:leader="dot" w:pos="9080"/>
        </w:tabs>
        <w:rPr>
          <w:ins w:id="43" w:author="Aleksander Hansen" w:date="2013-02-24T15:47:00Z"/>
          <w:noProof/>
          <w:sz w:val="24"/>
          <w:szCs w:val="24"/>
          <w:lang w:eastAsia="ja-JP"/>
        </w:rPr>
      </w:pPr>
      <w:ins w:id="44" w:author="Aleksander Hansen" w:date="2013-02-24T15:47:00Z">
        <w:r>
          <w:rPr>
            <w:noProof/>
          </w:rPr>
          <w:t>Hybrid approach</w:t>
        </w:r>
        <w:r>
          <w:rPr>
            <w:noProof/>
          </w:rPr>
          <w:tab/>
        </w:r>
        <w:r>
          <w:rPr>
            <w:noProof/>
          </w:rPr>
          <w:fldChar w:fldCharType="begin"/>
        </w:r>
        <w:r>
          <w:rPr>
            <w:noProof/>
          </w:rPr>
          <w:instrText xml:space="preserve"> PAGEREF _Toc223340214 \h </w:instrText>
        </w:r>
      </w:ins>
      <w:r>
        <w:rPr>
          <w:noProof/>
        </w:rPr>
      </w:r>
      <w:r>
        <w:rPr>
          <w:noProof/>
        </w:rPr>
        <w:fldChar w:fldCharType="separate"/>
      </w:r>
      <w:ins w:id="45" w:author="Aleksander Hansen" w:date="2013-02-24T15:47:00Z">
        <w:r>
          <w:rPr>
            <w:noProof/>
          </w:rPr>
          <w:t>18</w:t>
        </w:r>
        <w:r>
          <w:rPr>
            <w:noProof/>
          </w:rPr>
          <w:fldChar w:fldCharType="end"/>
        </w:r>
      </w:ins>
    </w:p>
    <w:p w14:paraId="5141C5FE" w14:textId="77777777" w:rsidR="00F36223" w:rsidRDefault="00F36223">
      <w:pPr>
        <w:pStyle w:val="TOC3"/>
        <w:tabs>
          <w:tab w:val="right" w:leader="dot" w:pos="9080"/>
        </w:tabs>
        <w:rPr>
          <w:ins w:id="46" w:author="Aleksander Hansen" w:date="2013-02-24T15:47:00Z"/>
          <w:noProof/>
          <w:sz w:val="24"/>
          <w:szCs w:val="24"/>
          <w:lang w:eastAsia="ja-JP"/>
        </w:rPr>
      </w:pPr>
      <w:ins w:id="47" w:author="Aleksander Hansen" w:date="2013-02-24T15:47:00Z">
        <w:r>
          <w:rPr>
            <w:noProof/>
          </w:rPr>
          <w:t>Implied volatility based approach</w:t>
        </w:r>
        <w:r>
          <w:rPr>
            <w:noProof/>
          </w:rPr>
          <w:tab/>
        </w:r>
        <w:r>
          <w:rPr>
            <w:noProof/>
          </w:rPr>
          <w:fldChar w:fldCharType="begin"/>
        </w:r>
        <w:r>
          <w:rPr>
            <w:noProof/>
          </w:rPr>
          <w:instrText xml:space="preserve"> PAGEREF _Toc223340215 \h </w:instrText>
        </w:r>
      </w:ins>
      <w:r>
        <w:rPr>
          <w:noProof/>
        </w:rPr>
      </w:r>
      <w:r>
        <w:rPr>
          <w:noProof/>
        </w:rPr>
        <w:fldChar w:fldCharType="separate"/>
      </w:r>
      <w:ins w:id="48" w:author="Aleksander Hansen" w:date="2013-02-24T15:47:00Z">
        <w:r>
          <w:rPr>
            <w:noProof/>
          </w:rPr>
          <w:t>18</w:t>
        </w:r>
        <w:r>
          <w:rPr>
            <w:noProof/>
          </w:rPr>
          <w:fldChar w:fldCharType="end"/>
        </w:r>
      </w:ins>
    </w:p>
    <w:p w14:paraId="6355732B" w14:textId="77777777" w:rsidR="00F36223" w:rsidRDefault="00F36223">
      <w:pPr>
        <w:pStyle w:val="TOC3"/>
        <w:tabs>
          <w:tab w:val="right" w:leader="dot" w:pos="9080"/>
        </w:tabs>
        <w:rPr>
          <w:ins w:id="49" w:author="Aleksander Hansen" w:date="2013-02-24T15:47:00Z"/>
          <w:noProof/>
          <w:sz w:val="24"/>
          <w:szCs w:val="24"/>
          <w:lang w:eastAsia="ja-JP"/>
        </w:rPr>
      </w:pPr>
      <w:ins w:id="50" w:author="Aleksander Hansen" w:date="2013-02-24T15:47:00Z">
        <w:r>
          <w:rPr>
            <w:noProof/>
          </w:rPr>
          <w:t>Jorion’s Value at Risk (VaR) typology</w:t>
        </w:r>
        <w:r>
          <w:rPr>
            <w:noProof/>
          </w:rPr>
          <w:tab/>
        </w:r>
        <w:r>
          <w:rPr>
            <w:noProof/>
          </w:rPr>
          <w:fldChar w:fldCharType="begin"/>
        </w:r>
        <w:r>
          <w:rPr>
            <w:noProof/>
          </w:rPr>
          <w:instrText xml:space="preserve"> PAGEREF _Toc223340216 \h </w:instrText>
        </w:r>
      </w:ins>
      <w:r>
        <w:rPr>
          <w:noProof/>
        </w:rPr>
      </w:r>
      <w:r>
        <w:rPr>
          <w:noProof/>
        </w:rPr>
        <w:fldChar w:fldCharType="separate"/>
      </w:r>
      <w:ins w:id="51" w:author="Aleksander Hansen" w:date="2013-02-24T15:47:00Z">
        <w:r>
          <w:rPr>
            <w:noProof/>
          </w:rPr>
          <w:t>18</w:t>
        </w:r>
        <w:r>
          <w:rPr>
            <w:noProof/>
          </w:rPr>
          <w:fldChar w:fldCharType="end"/>
        </w:r>
      </w:ins>
    </w:p>
    <w:p w14:paraId="603026EA" w14:textId="77777777" w:rsidR="00F36223" w:rsidRDefault="00F36223">
      <w:pPr>
        <w:pStyle w:val="TOC3"/>
        <w:tabs>
          <w:tab w:val="right" w:leader="dot" w:pos="9080"/>
        </w:tabs>
        <w:rPr>
          <w:ins w:id="52" w:author="Aleksander Hansen" w:date="2013-02-24T15:47:00Z"/>
          <w:noProof/>
          <w:sz w:val="24"/>
          <w:szCs w:val="24"/>
          <w:lang w:eastAsia="ja-JP"/>
        </w:rPr>
      </w:pPr>
      <w:ins w:id="53" w:author="Aleksander Hansen" w:date="2013-02-24T15:47:00Z">
        <w:r>
          <w:rPr>
            <w:noProof/>
          </w:rPr>
          <w:t>Historical approaches</w:t>
        </w:r>
        <w:r>
          <w:rPr>
            <w:noProof/>
          </w:rPr>
          <w:tab/>
        </w:r>
        <w:r>
          <w:rPr>
            <w:noProof/>
          </w:rPr>
          <w:fldChar w:fldCharType="begin"/>
        </w:r>
        <w:r>
          <w:rPr>
            <w:noProof/>
          </w:rPr>
          <w:instrText xml:space="preserve"> PAGEREF _Toc223340217 \h </w:instrText>
        </w:r>
      </w:ins>
      <w:r>
        <w:rPr>
          <w:noProof/>
        </w:rPr>
      </w:r>
      <w:r>
        <w:rPr>
          <w:noProof/>
        </w:rPr>
        <w:fldChar w:fldCharType="separate"/>
      </w:r>
      <w:ins w:id="54" w:author="Aleksander Hansen" w:date="2013-02-24T15:47:00Z">
        <w:r>
          <w:rPr>
            <w:noProof/>
          </w:rPr>
          <w:t>21</w:t>
        </w:r>
        <w:r>
          <w:rPr>
            <w:noProof/>
          </w:rPr>
          <w:fldChar w:fldCharType="end"/>
        </w:r>
      </w:ins>
    </w:p>
    <w:p w14:paraId="3251C73C" w14:textId="77777777" w:rsidR="00F36223" w:rsidRDefault="00F36223">
      <w:pPr>
        <w:pStyle w:val="TOC2"/>
        <w:tabs>
          <w:tab w:val="right" w:leader="dot" w:pos="9080"/>
        </w:tabs>
        <w:rPr>
          <w:ins w:id="55" w:author="Aleksander Hansen" w:date="2013-02-24T15:47:00Z"/>
          <w:b w:val="0"/>
          <w:noProof/>
          <w:sz w:val="24"/>
          <w:szCs w:val="24"/>
          <w:lang w:eastAsia="ja-JP"/>
        </w:rPr>
      </w:pPr>
      <w:ins w:id="56" w:author="Aleksander Hansen" w:date="2013-02-24T15:47:00Z">
        <w:r>
          <w:rPr>
            <w:noProof/>
          </w:rPr>
          <w:t>Compare, contrast and calculate parametric and non-parametric approaches for estimating conditional volatility, including: HISTORICAL STANDARD DEVIATION</w:t>
        </w:r>
        <w:r>
          <w:rPr>
            <w:noProof/>
          </w:rPr>
          <w:tab/>
        </w:r>
        <w:r>
          <w:rPr>
            <w:noProof/>
          </w:rPr>
          <w:fldChar w:fldCharType="begin"/>
        </w:r>
        <w:r>
          <w:rPr>
            <w:noProof/>
          </w:rPr>
          <w:instrText xml:space="preserve"> PAGEREF _Toc223340218 \h </w:instrText>
        </w:r>
      </w:ins>
      <w:r>
        <w:rPr>
          <w:noProof/>
        </w:rPr>
      </w:r>
      <w:r>
        <w:rPr>
          <w:noProof/>
        </w:rPr>
        <w:fldChar w:fldCharType="separate"/>
      </w:r>
      <w:ins w:id="57" w:author="Aleksander Hansen" w:date="2013-02-24T15:47:00Z">
        <w:r>
          <w:rPr>
            <w:noProof/>
          </w:rPr>
          <w:t>21</w:t>
        </w:r>
        <w:r>
          <w:rPr>
            <w:noProof/>
          </w:rPr>
          <w:fldChar w:fldCharType="end"/>
        </w:r>
      </w:ins>
    </w:p>
    <w:p w14:paraId="065515AD" w14:textId="77777777" w:rsidR="00F36223" w:rsidRDefault="00F36223">
      <w:pPr>
        <w:pStyle w:val="TOC3"/>
        <w:tabs>
          <w:tab w:val="right" w:leader="dot" w:pos="9080"/>
        </w:tabs>
        <w:rPr>
          <w:ins w:id="58" w:author="Aleksander Hansen" w:date="2013-02-24T15:47:00Z"/>
          <w:noProof/>
          <w:sz w:val="24"/>
          <w:szCs w:val="24"/>
          <w:lang w:eastAsia="ja-JP"/>
        </w:rPr>
      </w:pPr>
      <w:ins w:id="59" w:author="Aleksander Hansen" w:date="2013-02-24T15:47:00Z">
        <w:r>
          <w:rPr>
            <w:noProof/>
          </w:rPr>
          <w:t>Historical standard deviation</w:t>
        </w:r>
        <w:r>
          <w:rPr>
            <w:noProof/>
          </w:rPr>
          <w:tab/>
        </w:r>
        <w:r>
          <w:rPr>
            <w:noProof/>
          </w:rPr>
          <w:fldChar w:fldCharType="begin"/>
        </w:r>
        <w:r>
          <w:rPr>
            <w:noProof/>
          </w:rPr>
          <w:instrText xml:space="preserve"> PAGEREF _Toc223340219 \h </w:instrText>
        </w:r>
      </w:ins>
      <w:r>
        <w:rPr>
          <w:noProof/>
        </w:rPr>
      </w:r>
      <w:r>
        <w:rPr>
          <w:noProof/>
        </w:rPr>
        <w:fldChar w:fldCharType="separate"/>
      </w:r>
      <w:ins w:id="60" w:author="Aleksander Hansen" w:date="2013-02-24T15:47:00Z">
        <w:r>
          <w:rPr>
            <w:noProof/>
          </w:rPr>
          <w:t>21</w:t>
        </w:r>
        <w:r>
          <w:rPr>
            <w:noProof/>
          </w:rPr>
          <w:fldChar w:fldCharType="end"/>
        </w:r>
      </w:ins>
    </w:p>
    <w:p w14:paraId="092D4F44" w14:textId="77777777" w:rsidR="00F36223" w:rsidRDefault="00F36223">
      <w:pPr>
        <w:pStyle w:val="TOC2"/>
        <w:tabs>
          <w:tab w:val="right" w:leader="dot" w:pos="9080"/>
        </w:tabs>
        <w:rPr>
          <w:ins w:id="61" w:author="Aleksander Hansen" w:date="2013-02-24T15:47:00Z"/>
          <w:b w:val="0"/>
          <w:noProof/>
          <w:sz w:val="24"/>
          <w:szCs w:val="24"/>
          <w:lang w:eastAsia="ja-JP"/>
        </w:rPr>
      </w:pPr>
      <w:ins w:id="62" w:author="Aleksander Hansen" w:date="2013-02-24T15:47:00Z">
        <w:r>
          <w:rPr>
            <w:noProof/>
          </w:rPr>
          <w:t>Compare, contrast and calculate parametric and non-parametric approaches for estimating conditional volatility, including: GARCH APPROACH, EXPONENTIAL SMOOTHING (EWMA), and Exponential smoothing (conditional parametric)</w:t>
        </w:r>
        <w:r>
          <w:rPr>
            <w:noProof/>
          </w:rPr>
          <w:tab/>
        </w:r>
        <w:r>
          <w:rPr>
            <w:noProof/>
          </w:rPr>
          <w:fldChar w:fldCharType="begin"/>
        </w:r>
        <w:r>
          <w:rPr>
            <w:noProof/>
          </w:rPr>
          <w:instrText xml:space="preserve"> PAGEREF _Toc223340220 \h </w:instrText>
        </w:r>
      </w:ins>
      <w:r>
        <w:rPr>
          <w:noProof/>
        </w:rPr>
      </w:r>
      <w:r>
        <w:rPr>
          <w:noProof/>
        </w:rPr>
        <w:fldChar w:fldCharType="separate"/>
      </w:r>
      <w:ins w:id="63" w:author="Aleksander Hansen" w:date="2013-02-24T15:47:00Z">
        <w:r>
          <w:rPr>
            <w:noProof/>
          </w:rPr>
          <w:t>22</w:t>
        </w:r>
        <w:r>
          <w:rPr>
            <w:noProof/>
          </w:rPr>
          <w:fldChar w:fldCharType="end"/>
        </w:r>
      </w:ins>
    </w:p>
    <w:p w14:paraId="2A4686C5" w14:textId="77777777" w:rsidR="00F36223" w:rsidRDefault="00F36223">
      <w:pPr>
        <w:pStyle w:val="TOC3"/>
        <w:tabs>
          <w:tab w:val="right" w:leader="dot" w:pos="9080"/>
        </w:tabs>
        <w:rPr>
          <w:ins w:id="64" w:author="Aleksander Hansen" w:date="2013-02-24T15:47:00Z"/>
          <w:noProof/>
          <w:sz w:val="24"/>
          <w:szCs w:val="24"/>
          <w:lang w:eastAsia="ja-JP"/>
        </w:rPr>
      </w:pPr>
      <w:ins w:id="65" w:author="Aleksander Hansen" w:date="2013-02-24T15:47:00Z">
        <w:r>
          <w:rPr>
            <w:noProof/>
          </w:rPr>
          <w:t>GARCH (p, q) and in particular GARCH (1, 1)</w:t>
        </w:r>
        <w:r>
          <w:rPr>
            <w:noProof/>
          </w:rPr>
          <w:tab/>
        </w:r>
        <w:r>
          <w:rPr>
            <w:noProof/>
          </w:rPr>
          <w:fldChar w:fldCharType="begin"/>
        </w:r>
        <w:r>
          <w:rPr>
            <w:noProof/>
          </w:rPr>
          <w:instrText xml:space="preserve"> PAGEREF _Toc223340221 \h </w:instrText>
        </w:r>
      </w:ins>
      <w:r>
        <w:rPr>
          <w:noProof/>
        </w:rPr>
      </w:r>
      <w:r>
        <w:rPr>
          <w:noProof/>
        </w:rPr>
        <w:fldChar w:fldCharType="separate"/>
      </w:r>
      <w:ins w:id="66" w:author="Aleksander Hansen" w:date="2013-02-24T15:47:00Z">
        <w:r>
          <w:rPr>
            <w:noProof/>
          </w:rPr>
          <w:t>22</w:t>
        </w:r>
        <w:r>
          <w:rPr>
            <w:noProof/>
          </w:rPr>
          <w:fldChar w:fldCharType="end"/>
        </w:r>
      </w:ins>
    </w:p>
    <w:p w14:paraId="6EAD0DB4" w14:textId="77777777" w:rsidR="00F36223" w:rsidRDefault="00F36223">
      <w:pPr>
        <w:pStyle w:val="TOC3"/>
        <w:tabs>
          <w:tab w:val="right" w:leader="dot" w:pos="9080"/>
        </w:tabs>
        <w:rPr>
          <w:ins w:id="67" w:author="Aleksander Hansen" w:date="2013-02-24T15:47:00Z"/>
          <w:noProof/>
          <w:sz w:val="24"/>
          <w:szCs w:val="24"/>
          <w:lang w:eastAsia="ja-JP"/>
        </w:rPr>
      </w:pPr>
      <w:ins w:id="68" w:author="Aleksander Hansen" w:date="2013-02-24T15:47:00Z">
        <w:r>
          <w:rPr>
            <w:noProof/>
          </w:rPr>
          <w:t>EWMA</w:t>
        </w:r>
        <w:r>
          <w:rPr>
            <w:noProof/>
          </w:rPr>
          <w:tab/>
        </w:r>
        <w:r>
          <w:rPr>
            <w:noProof/>
          </w:rPr>
          <w:fldChar w:fldCharType="begin"/>
        </w:r>
        <w:r>
          <w:rPr>
            <w:noProof/>
          </w:rPr>
          <w:instrText xml:space="preserve"> PAGEREF _Toc223340222 \h </w:instrText>
        </w:r>
      </w:ins>
      <w:r>
        <w:rPr>
          <w:noProof/>
        </w:rPr>
      </w:r>
      <w:r>
        <w:rPr>
          <w:noProof/>
        </w:rPr>
        <w:fldChar w:fldCharType="separate"/>
      </w:r>
      <w:ins w:id="69" w:author="Aleksander Hansen" w:date="2013-02-24T15:47:00Z">
        <w:r>
          <w:rPr>
            <w:noProof/>
          </w:rPr>
          <w:t>23</w:t>
        </w:r>
        <w:r>
          <w:rPr>
            <w:noProof/>
          </w:rPr>
          <w:fldChar w:fldCharType="end"/>
        </w:r>
      </w:ins>
    </w:p>
    <w:p w14:paraId="7FF39FEF" w14:textId="77777777" w:rsidR="00F36223" w:rsidRDefault="00F36223">
      <w:pPr>
        <w:pStyle w:val="TOC3"/>
        <w:tabs>
          <w:tab w:val="right" w:leader="dot" w:pos="9080"/>
        </w:tabs>
        <w:rPr>
          <w:ins w:id="70" w:author="Aleksander Hansen" w:date="2013-02-24T15:47:00Z"/>
          <w:noProof/>
          <w:sz w:val="24"/>
          <w:szCs w:val="24"/>
          <w:lang w:eastAsia="ja-JP"/>
        </w:rPr>
      </w:pPr>
      <w:ins w:id="71" w:author="Aleksander Hansen" w:date="2013-02-24T15:47:00Z">
        <w:r>
          <w:rPr>
            <w:noProof/>
          </w:rPr>
          <w:t>RiskMetrics</w:t>
        </w:r>
        <w:r w:rsidRPr="003558C3">
          <w:rPr>
            <w:rFonts w:ascii="Lucida Grande" w:hAnsi="Lucida Grande" w:cs="Lucida Grande"/>
            <w:noProof/>
            <w:color w:val="000000"/>
          </w:rPr>
          <w:t>™</w:t>
        </w:r>
        <w:r>
          <w:rPr>
            <w:noProof/>
          </w:rPr>
          <w:t xml:space="preserve"> Approach</w:t>
        </w:r>
        <w:r>
          <w:rPr>
            <w:noProof/>
          </w:rPr>
          <w:tab/>
        </w:r>
        <w:r>
          <w:rPr>
            <w:noProof/>
          </w:rPr>
          <w:fldChar w:fldCharType="begin"/>
        </w:r>
        <w:r>
          <w:rPr>
            <w:noProof/>
          </w:rPr>
          <w:instrText xml:space="preserve"> PAGEREF _Toc223340223 \h </w:instrText>
        </w:r>
      </w:ins>
      <w:r>
        <w:rPr>
          <w:noProof/>
        </w:rPr>
      </w:r>
      <w:r>
        <w:rPr>
          <w:noProof/>
        </w:rPr>
        <w:fldChar w:fldCharType="separate"/>
      </w:r>
      <w:ins w:id="72" w:author="Aleksander Hansen" w:date="2013-02-24T15:47:00Z">
        <w:r>
          <w:rPr>
            <w:noProof/>
          </w:rPr>
          <w:t>24</w:t>
        </w:r>
        <w:r>
          <w:rPr>
            <w:noProof/>
          </w:rPr>
          <w:fldChar w:fldCharType="end"/>
        </w:r>
      </w:ins>
    </w:p>
    <w:p w14:paraId="404B833E" w14:textId="77777777" w:rsidR="00F36223" w:rsidRDefault="00F36223">
      <w:pPr>
        <w:pStyle w:val="TOC3"/>
        <w:tabs>
          <w:tab w:val="right" w:leader="dot" w:pos="9080"/>
        </w:tabs>
        <w:rPr>
          <w:ins w:id="73" w:author="Aleksander Hansen" w:date="2013-02-24T15:47:00Z"/>
          <w:noProof/>
          <w:sz w:val="24"/>
          <w:szCs w:val="24"/>
          <w:lang w:eastAsia="ja-JP"/>
        </w:rPr>
      </w:pPr>
      <w:ins w:id="74" w:author="Aleksander Hansen" w:date="2013-02-24T15:47:00Z">
        <w:r>
          <w:rPr>
            <w:noProof/>
          </w:rPr>
          <w:t>Summary Tips:</w:t>
        </w:r>
        <w:r>
          <w:rPr>
            <w:noProof/>
          </w:rPr>
          <w:tab/>
        </w:r>
        <w:r>
          <w:rPr>
            <w:noProof/>
          </w:rPr>
          <w:fldChar w:fldCharType="begin"/>
        </w:r>
        <w:r>
          <w:rPr>
            <w:noProof/>
          </w:rPr>
          <w:instrText xml:space="preserve"> PAGEREF _Toc223340224 \h </w:instrText>
        </w:r>
      </w:ins>
      <w:r>
        <w:rPr>
          <w:noProof/>
        </w:rPr>
      </w:r>
      <w:r>
        <w:rPr>
          <w:noProof/>
        </w:rPr>
        <w:fldChar w:fldCharType="separate"/>
      </w:r>
      <w:ins w:id="75" w:author="Aleksander Hansen" w:date="2013-02-24T15:47:00Z">
        <w:r>
          <w:rPr>
            <w:noProof/>
          </w:rPr>
          <w:t>25</w:t>
        </w:r>
        <w:r>
          <w:rPr>
            <w:noProof/>
          </w:rPr>
          <w:fldChar w:fldCharType="end"/>
        </w:r>
      </w:ins>
    </w:p>
    <w:p w14:paraId="2BF6BF43" w14:textId="77777777" w:rsidR="00F36223" w:rsidRDefault="00F36223">
      <w:pPr>
        <w:pStyle w:val="TOC3"/>
        <w:tabs>
          <w:tab w:val="right" w:leader="dot" w:pos="9080"/>
        </w:tabs>
        <w:rPr>
          <w:ins w:id="76" w:author="Aleksander Hansen" w:date="2013-02-24T15:47:00Z"/>
          <w:noProof/>
          <w:sz w:val="24"/>
          <w:szCs w:val="24"/>
          <w:lang w:eastAsia="ja-JP"/>
        </w:rPr>
      </w:pPr>
      <w:ins w:id="77" w:author="Aleksander Hansen" w:date="2013-02-24T15:47:00Z">
        <w:r>
          <w:rPr>
            <w:noProof/>
          </w:rPr>
          <w:t>Determine when and whether a GARCH or EWMA model should be used in volatility estimation</w:t>
        </w:r>
        <w:r>
          <w:rPr>
            <w:noProof/>
          </w:rPr>
          <w:tab/>
        </w:r>
        <w:r>
          <w:rPr>
            <w:noProof/>
          </w:rPr>
          <w:fldChar w:fldCharType="begin"/>
        </w:r>
        <w:r>
          <w:rPr>
            <w:noProof/>
          </w:rPr>
          <w:instrText xml:space="preserve"> PAGEREF _Toc223340225 \h </w:instrText>
        </w:r>
      </w:ins>
      <w:r>
        <w:rPr>
          <w:noProof/>
        </w:rPr>
      </w:r>
      <w:r>
        <w:rPr>
          <w:noProof/>
        </w:rPr>
        <w:fldChar w:fldCharType="separate"/>
      </w:r>
      <w:ins w:id="78" w:author="Aleksander Hansen" w:date="2013-02-24T15:47:00Z">
        <w:r>
          <w:rPr>
            <w:noProof/>
          </w:rPr>
          <w:t>25</w:t>
        </w:r>
        <w:r>
          <w:rPr>
            <w:noProof/>
          </w:rPr>
          <w:fldChar w:fldCharType="end"/>
        </w:r>
      </w:ins>
    </w:p>
    <w:p w14:paraId="341429BC" w14:textId="77777777" w:rsidR="00F36223" w:rsidRDefault="00F36223">
      <w:pPr>
        <w:pStyle w:val="TOC3"/>
        <w:tabs>
          <w:tab w:val="right" w:leader="dot" w:pos="9080"/>
        </w:tabs>
        <w:rPr>
          <w:ins w:id="79" w:author="Aleksander Hansen" w:date="2013-02-24T15:47:00Z"/>
          <w:noProof/>
          <w:sz w:val="24"/>
          <w:szCs w:val="24"/>
          <w:lang w:eastAsia="ja-JP"/>
        </w:rPr>
      </w:pPr>
      <w:ins w:id="80" w:author="Aleksander Hansen" w:date="2013-02-24T15:47:00Z">
        <w:r>
          <w:rPr>
            <w:noProof/>
          </w:rPr>
          <w:t>Explain how the GARCH estimations can provide forecasts that are more accurate</w:t>
        </w:r>
        <w:r>
          <w:rPr>
            <w:noProof/>
          </w:rPr>
          <w:tab/>
        </w:r>
        <w:r>
          <w:rPr>
            <w:noProof/>
          </w:rPr>
          <w:fldChar w:fldCharType="begin"/>
        </w:r>
        <w:r>
          <w:rPr>
            <w:noProof/>
          </w:rPr>
          <w:instrText xml:space="preserve"> PAGEREF _Toc223340226 \h </w:instrText>
        </w:r>
      </w:ins>
      <w:r>
        <w:rPr>
          <w:noProof/>
        </w:rPr>
      </w:r>
      <w:r>
        <w:rPr>
          <w:noProof/>
        </w:rPr>
        <w:fldChar w:fldCharType="separate"/>
      </w:r>
      <w:ins w:id="81" w:author="Aleksander Hansen" w:date="2013-02-24T15:47:00Z">
        <w:r>
          <w:rPr>
            <w:noProof/>
          </w:rPr>
          <w:t>26</w:t>
        </w:r>
        <w:r>
          <w:rPr>
            <w:noProof/>
          </w:rPr>
          <w:fldChar w:fldCharType="end"/>
        </w:r>
      </w:ins>
    </w:p>
    <w:p w14:paraId="0491D436" w14:textId="77777777" w:rsidR="00F36223" w:rsidRDefault="00F36223">
      <w:pPr>
        <w:pStyle w:val="TOC3"/>
        <w:tabs>
          <w:tab w:val="right" w:leader="dot" w:pos="9080"/>
        </w:tabs>
        <w:rPr>
          <w:ins w:id="82" w:author="Aleksander Hansen" w:date="2013-02-24T15:47:00Z"/>
          <w:noProof/>
          <w:sz w:val="24"/>
          <w:szCs w:val="24"/>
          <w:lang w:eastAsia="ja-JP"/>
        </w:rPr>
      </w:pPr>
      <w:ins w:id="83" w:author="Aleksander Hansen" w:date="2013-02-24T15:47:00Z">
        <w:r>
          <w:rPr>
            <w:noProof/>
          </w:rPr>
          <w:t>Explain how persistence is related to the reversion to the mean</w:t>
        </w:r>
        <w:r>
          <w:rPr>
            <w:noProof/>
          </w:rPr>
          <w:tab/>
        </w:r>
        <w:r>
          <w:rPr>
            <w:noProof/>
          </w:rPr>
          <w:fldChar w:fldCharType="begin"/>
        </w:r>
        <w:r>
          <w:rPr>
            <w:noProof/>
          </w:rPr>
          <w:instrText xml:space="preserve"> PAGEREF _Toc223340227 \h </w:instrText>
        </w:r>
      </w:ins>
      <w:r>
        <w:rPr>
          <w:noProof/>
        </w:rPr>
      </w:r>
      <w:r>
        <w:rPr>
          <w:noProof/>
        </w:rPr>
        <w:fldChar w:fldCharType="separate"/>
      </w:r>
      <w:ins w:id="84" w:author="Aleksander Hansen" w:date="2013-02-24T15:47:00Z">
        <w:r>
          <w:rPr>
            <w:noProof/>
          </w:rPr>
          <w:t>26</w:t>
        </w:r>
        <w:r>
          <w:rPr>
            <w:noProof/>
          </w:rPr>
          <w:fldChar w:fldCharType="end"/>
        </w:r>
      </w:ins>
    </w:p>
    <w:p w14:paraId="6986D6F5" w14:textId="77777777" w:rsidR="00F36223" w:rsidRDefault="00F36223">
      <w:pPr>
        <w:pStyle w:val="TOC2"/>
        <w:tabs>
          <w:tab w:val="right" w:leader="dot" w:pos="9080"/>
        </w:tabs>
        <w:rPr>
          <w:ins w:id="85" w:author="Aleksander Hansen" w:date="2013-02-24T15:47:00Z"/>
          <w:b w:val="0"/>
          <w:noProof/>
          <w:sz w:val="24"/>
          <w:szCs w:val="24"/>
          <w:lang w:eastAsia="ja-JP"/>
        </w:rPr>
      </w:pPr>
      <w:ins w:id="86" w:author="Aleksander Hansen" w:date="2013-02-24T15:47:00Z">
        <w:r>
          <w:rPr>
            <w:noProof/>
          </w:rPr>
          <w:t>Compare, contrast and calculate parametric and non-parametric approaches for estimating conditional volatility, including: HISTORIC SIMULATION</w:t>
        </w:r>
        <w:r>
          <w:rPr>
            <w:noProof/>
          </w:rPr>
          <w:tab/>
        </w:r>
        <w:r>
          <w:rPr>
            <w:noProof/>
          </w:rPr>
          <w:fldChar w:fldCharType="begin"/>
        </w:r>
        <w:r>
          <w:rPr>
            <w:noProof/>
          </w:rPr>
          <w:instrText xml:space="preserve"> PAGEREF _Toc223340228 \h </w:instrText>
        </w:r>
      </w:ins>
      <w:r>
        <w:rPr>
          <w:noProof/>
        </w:rPr>
      </w:r>
      <w:r>
        <w:rPr>
          <w:noProof/>
        </w:rPr>
        <w:fldChar w:fldCharType="separate"/>
      </w:r>
      <w:ins w:id="87" w:author="Aleksander Hansen" w:date="2013-02-24T15:47:00Z">
        <w:r>
          <w:rPr>
            <w:noProof/>
          </w:rPr>
          <w:t>27</w:t>
        </w:r>
        <w:r>
          <w:rPr>
            <w:noProof/>
          </w:rPr>
          <w:fldChar w:fldCharType="end"/>
        </w:r>
      </w:ins>
    </w:p>
    <w:p w14:paraId="74F16FCF" w14:textId="77777777" w:rsidR="00F36223" w:rsidRDefault="00F36223">
      <w:pPr>
        <w:pStyle w:val="TOC3"/>
        <w:tabs>
          <w:tab w:val="right" w:leader="dot" w:pos="9080"/>
        </w:tabs>
        <w:rPr>
          <w:ins w:id="88" w:author="Aleksander Hansen" w:date="2013-02-24T15:47:00Z"/>
          <w:noProof/>
          <w:sz w:val="24"/>
          <w:szCs w:val="24"/>
          <w:lang w:eastAsia="ja-JP"/>
        </w:rPr>
      </w:pPr>
      <w:ins w:id="89" w:author="Aleksander Hansen" w:date="2013-02-24T15:47:00Z">
        <w:r>
          <w:rPr>
            <w:noProof/>
          </w:rPr>
          <w:t>Compare and contrast the use of historic simulation, multivariate density estimation, and hybrid methods for volatility forecasting.</w:t>
        </w:r>
        <w:r>
          <w:rPr>
            <w:noProof/>
          </w:rPr>
          <w:tab/>
        </w:r>
        <w:r>
          <w:rPr>
            <w:noProof/>
          </w:rPr>
          <w:fldChar w:fldCharType="begin"/>
        </w:r>
        <w:r>
          <w:rPr>
            <w:noProof/>
          </w:rPr>
          <w:instrText xml:space="preserve"> PAGEREF _Toc223340229 \h </w:instrText>
        </w:r>
      </w:ins>
      <w:r>
        <w:rPr>
          <w:noProof/>
        </w:rPr>
      </w:r>
      <w:r>
        <w:rPr>
          <w:noProof/>
        </w:rPr>
        <w:fldChar w:fldCharType="separate"/>
      </w:r>
      <w:ins w:id="90" w:author="Aleksander Hansen" w:date="2013-02-24T15:47:00Z">
        <w:r>
          <w:rPr>
            <w:noProof/>
          </w:rPr>
          <w:t>27</w:t>
        </w:r>
        <w:r>
          <w:rPr>
            <w:noProof/>
          </w:rPr>
          <w:fldChar w:fldCharType="end"/>
        </w:r>
      </w:ins>
    </w:p>
    <w:p w14:paraId="6D5B4D3C" w14:textId="77777777" w:rsidR="00F36223" w:rsidRDefault="00F36223">
      <w:pPr>
        <w:pStyle w:val="TOC2"/>
        <w:tabs>
          <w:tab w:val="right" w:leader="dot" w:pos="9080"/>
        </w:tabs>
        <w:rPr>
          <w:ins w:id="91" w:author="Aleksander Hansen" w:date="2013-02-24T15:47:00Z"/>
          <w:b w:val="0"/>
          <w:noProof/>
          <w:sz w:val="24"/>
          <w:szCs w:val="24"/>
          <w:lang w:eastAsia="ja-JP"/>
        </w:rPr>
      </w:pPr>
      <w:ins w:id="92" w:author="Aleksander Hansen" w:date="2013-02-24T15:47:00Z">
        <w:r>
          <w:rPr>
            <w:noProof/>
          </w:rPr>
          <w:t>Compare, contrast and calculate parametric and non-parametric approaches for estimating conditional volatility, including: MULTIVARIATE DENSITY ESTIMATION</w:t>
        </w:r>
        <w:r>
          <w:rPr>
            <w:noProof/>
          </w:rPr>
          <w:tab/>
        </w:r>
        <w:r>
          <w:rPr>
            <w:noProof/>
          </w:rPr>
          <w:fldChar w:fldCharType="begin"/>
        </w:r>
        <w:r>
          <w:rPr>
            <w:noProof/>
          </w:rPr>
          <w:instrText xml:space="preserve"> PAGEREF _Toc223340230 \h </w:instrText>
        </w:r>
      </w:ins>
      <w:r>
        <w:rPr>
          <w:noProof/>
        </w:rPr>
      </w:r>
      <w:r>
        <w:rPr>
          <w:noProof/>
        </w:rPr>
        <w:fldChar w:fldCharType="separate"/>
      </w:r>
      <w:ins w:id="93" w:author="Aleksander Hansen" w:date="2013-02-24T15:47:00Z">
        <w:r>
          <w:rPr>
            <w:noProof/>
          </w:rPr>
          <w:t>28</w:t>
        </w:r>
        <w:r>
          <w:rPr>
            <w:noProof/>
          </w:rPr>
          <w:fldChar w:fldCharType="end"/>
        </w:r>
      </w:ins>
    </w:p>
    <w:p w14:paraId="62AEEC82" w14:textId="77777777" w:rsidR="00F36223" w:rsidRDefault="00F36223">
      <w:pPr>
        <w:pStyle w:val="TOC3"/>
        <w:tabs>
          <w:tab w:val="right" w:leader="dot" w:pos="9080"/>
        </w:tabs>
        <w:rPr>
          <w:ins w:id="94" w:author="Aleksander Hansen" w:date="2013-02-24T15:47:00Z"/>
          <w:noProof/>
          <w:sz w:val="24"/>
          <w:szCs w:val="24"/>
          <w:lang w:eastAsia="ja-JP"/>
        </w:rPr>
      </w:pPr>
      <w:ins w:id="95" w:author="Aleksander Hansen" w:date="2013-02-24T15:47:00Z">
        <w:r>
          <w:rPr>
            <w:noProof/>
          </w:rPr>
          <w:t>Multivariate Density Estimation (MDE)</w:t>
        </w:r>
        <w:r>
          <w:rPr>
            <w:noProof/>
          </w:rPr>
          <w:tab/>
        </w:r>
        <w:r>
          <w:rPr>
            <w:noProof/>
          </w:rPr>
          <w:fldChar w:fldCharType="begin"/>
        </w:r>
        <w:r>
          <w:rPr>
            <w:noProof/>
          </w:rPr>
          <w:instrText xml:space="preserve"> PAGEREF _Toc223340231 \h </w:instrText>
        </w:r>
      </w:ins>
      <w:r>
        <w:rPr>
          <w:noProof/>
        </w:rPr>
      </w:r>
      <w:r>
        <w:rPr>
          <w:noProof/>
        </w:rPr>
        <w:fldChar w:fldCharType="separate"/>
      </w:r>
      <w:ins w:id="96" w:author="Aleksander Hansen" w:date="2013-02-24T15:47:00Z">
        <w:r>
          <w:rPr>
            <w:noProof/>
          </w:rPr>
          <w:t>28</w:t>
        </w:r>
        <w:r>
          <w:rPr>
            <w:noProof/>
          </w:rPr>
          <w:fldChar w:fldCharType="end"/>
        </w:r>
      </w:ins>
    </w:p>
    <w:p w14:paraId="6BB41EDA" w14:textId="77777777" w:rsidR="00F36223" w:rsidRDefault="00F36223">
      <w:pPr>
        <w:pStyle w:val="TOC3"/>
        <w:tabs>
          <w:tab w:val="right" w:leader="dot" w:pos="9080"/>
        </w:tabs>
        <w:rPr>
          <w:ins w:id="97" w:author="Aleksander Hansen" w:date="2013-02-24T15:47:00Z"/>
          <w:noProof/>
          <w:sz w:val="24"/>
          <w:szCs w:val="24"/>
          <w:lang w:eastAsia="ja-JP"/>
        </w:rPr>
      </w:pPr>
      <w:ins w:id="98" w:author="Aleksander Hansen" w:date="2013-02-24T15:47:00Z">
        <w:r>
          <w:rPr>
            <w:noProof/>
          </w:rPr>
          <w:t>Compare EWMA to MDE:</w:t>
        </w:r>
        <w:r>
          <w:rPr>
            <w:noProof/>
          </w:rPr>
          <w:tab/>
        </w:r>
        <w:r>
          <w:rPr>
            <w:noProof/>
          </w:rPr>
          <w:fldChar w:fldCharType="begin"/>
        </w:r>
        <w:r>
          <w:rPr>
            <w:noProof/>
          </w:rPr>
          <w:instrText xml:space="preserve"> PAGEREF _Toc223340232 \h </w:instrText>
        </w:r>
      </w:ins>
      <w:r>
        <w:rPr>
          <w:noProof/>
        </w:rPr>
      </w:r>
      <w:r>
        <w:rPr>
          <w:noProof/>
        </w:rPr>
        <w:fldChar w:fldCharType="separate"/>
      </w:r>
      <w:ins w:id="99" w:author="Aleksander Hansen" w:date="2013-02-24T15:47:00Z">
        <w:r>
          <w:rPr>
            <w:noProof/>
          </w:rPr>
          <w:t>28</w:t>
        </w:r>
        <w:r>
          <w:rPr>
            <w:noProof/>
          </w:rPr>
          <w:fldChar w:fldCharType="end"/>
        </w:r>
      </w:ins>
    </w:p>
    <w:p w14:paraId="7810730C" w14:textId="77777777" w:rsidR="00F36223" w:rsidRDefault="00F36223">
      <w:pPr>
        <w:pStyle w:val="TOC2"/>
        <w:tabs>
          <w:tab w:val="right" w:leader="dot" w:pos="9080"/>
        </w:tabs>
        <w:rPr>
          <w:ins w:id="100" w:author="Aleksander Hansen" w:date="2013-02-24T15:47:00Z"/>
          <w:b w:val="0"/>
          <w:noProof/>
          <w:sz w:val="24"/>
          <w:szCs w:val="24"/>
          <w:lang w:eastAsia="ja-JP"/>
        </w:rPr>
      </w:pPr>
      <w:ins w:id="101" w:author="Aleksander Hansen" w:date="2013-02-24T15:47:00Z">
        <w:r>
          <w:rPr>
            <w:noProof/>
          </w:rPr>
          <w:t>Compare, contrast and calculate parametric and non-parametric approaches for estimating conditional volatility, including: HYBRID METHODS</w:t>
        </w:r>
        <w:r>
          <w:rPr>
            <w:noProof/>
          </w:rPr>
          <w:tab/>
        </w:r>
        <w:r>
          <w:rPr>
            <w:noProof/>
          </w:rPr>
          <w:fldChar w:fldCharType="begin"/>
        </w:r>
        <w:r>
          <w:rPr>
            <w:noProof/>
          </w:rPr>
          <w:instrText xml:space="preserve"> PAGEREF _Toc223340233 \h </w:instrText>
        </w:r>
      </w:ins>
      <w:r>
        <w:rPr>
          <w:noProof/>
        </w:rPr>
      </w:r>
      <w:r>
        <w:rPr>
          <w:noProof/>
        </w:rPr>
        <w:fldChar w:fldCharType="separate"/>
      </w:r>
      <w:ins w:id="102" w:author="Aleksander Hansen" w:date="2013-02-24T15:47:00Z">
        <w:r>
          <w:rPr>
            <w:noProof/>
          </w:rPr>
          <w:t>29</w:t>
        </w:r>
        <w:r>
          <w:rPr>
            <w:noProof/>
          </w:rPr>
          <w:fldChar w:fldCharType="end"/>
        </w:r>
      </w:ins>
    </w:p>
    <w:p w14:paraId="2A1A9C41" w14:textId="77777777" w:rsidR="00F36223" w:rsidRDefault="00F36223">
      <w:pPr>
        <w:pStyle w:val="TOC2"/>
        <w:tabs>
          <w:tab w:val="right" w:leader="dot" w:pos="9080"/>
        </w:tabs>
        <w:rPr>
          <w:ins w:id="103" w:author="Aleksander Hansen" w:date="2013-02-24T15:47:00Z"/>
          <w:b w:val="0"/>
          <w:noProof/>
          <w:sz w:val="24"/>
          <w:szCs w:val="24"/>
          <w:lang w:eastAsia="ja-JP"/>
        </w:rPr>
      </w:pPr>
      <w:ins w:id="104" w:author="Aleksander Hansen" w:date="2013-02-24T15:47:00Z">
        <w:r>
          <w:rPr>
            <w:noProof/>
          </w:rPr>
          <w:t>Explain the process of return aggregation in the context of volatility forecasting methods.</w:t>
        </w:r>
        <w:r>
          <w:rPr>
            <w:noProof/>
          </w:rPr>
          <w:tab/>
        </w:r>
        <w:r>
          <w:rPr>
            <w:noProof/>
          </w:rPr>
          <w:fldChar w:fldCharType="begin"/>
        </w:r>
        <w:r>
          <w:rPr>
            <w:noProof/>
          </w:rPr>
          <w:instrText xml:space="preserve"> PAGEREF _Toc223340234 \h </w:instrText>
        </w:r>
      </w:ins>
      <w:r>
        <w:rPr>
          <w:noProof/>
        </w:rPr>
      </w:r>
      <w:r>
        <w:rPr>
          <w:noProof/>
        </w:rPr>
        <w:fldChar w:fldCharType="separate"/>
      </w:r>
      <w:ins w:id="105" w:author="Aleksander Hansen" w:date="2013-02-24T15:47:00Z">
        <w:r>
          <w:rPr>
            <w:noProof/>
          </w:rPr>
          <w:t>30</w:t>
        </w:r>
        <w:r>
          <w:rPr>
            <w:noProof/>
          </w:rPr>
          <w:fldChar w:fldCharType="end"/>
        </w:r>
      </w:ins>
    </w:p>
    <w:p w14:paraId="59E93E0E" w14:textId="77777777" w:rsidR="00F36223" w:rsidRDefault="00F36223">
      <w:pPr>
        <w:pStyle w:val="TOC3"/>
        <w:tabs>
          <w:tab w:val="right" w:leader="dot" w:pos="9080"/>
        </w:tabs>
        <w:rPr>
          <w:ins w:id="106" w:author="Aleksander Hansen" w:date="2013-02-24T15:47:00Z"/>
          <w:noProof/>
          <w:sz w:val="24"/>
          <w:szCs w:val="24"/>
          <w:lang w:eastAsia="ja-JP"/>
        </w:rPr>
      </w:pPr>
      <w:ins w:id="107" w:author="Aleksander Hansen" w:date="2013-02-24T15:47:00Z">
        <w:r>
          <w:rPr>
            <w:noProof/>
          </w:rPr>
          <w:t>Explain how implied volatility can be used to predict future volatility</w:t>
        </w:r>
        <w:r>
          <w:rPr>
            <w:noProof/>
          </w:rPr>
          <w:tab/>
        </w:r>
        <w:r>
          <w:rPr>
            <w:noProof/>
          </w:rPr>
          <w:fldChar w:fldCharType="begin"/>
        </w:r>
        <w:r>
          <w:rPr>
            <w:noProof/>
          </w:rPr>
          <w:instrText xml:space="preserve"> PAGEREF _Toc223340235 \h </w:instrText>
        </w:r>
      </w:ins>
      <w:r>
        <w:rPr>
          <w:noProof/>
        </w:rPr>
      </w:r>
      <w:r>
        <w:rPr>
          <w:noProof/>
        </w:rPr>
        <w:fldChar w:fldCharType="separate"/>
      </w:r>
      <w:ins w:id="108" w:author="Aleksander Hansen" w:date="2013-02-24T15:47:00Z">
        <w:r>
          <w:rPr>
            <w:noProof/>
          </w:rPr>
          <w:t>31</w:t>
        </w:r>
        <w:r>
          <w:rPr>
            <w:noProof/>
          </w:rPr>
          <w:fldChar w:fldCharType="end"/>
        </w:r>
      </w:ins>
    </w:p>
    <w:p w14:paraId="63FE941F" w14:textId="77777777" w:rsidR="00F36223" w:rsidRDefault="00F36223">
      <w:pPr>
        <w:pStyle w:val="TOC3"/>
        <w:tabs>
          <w:tab w:val="right" w:leader="dot" w:pos="9080"/>
        </w:tabs>
        <w:rPr>
          <w:ins w:id="109" w:author="Aleksander Hansen" w:date="2013-02-24T15:47:00Z"/>
          <w:noProof/>
          <w:sz w:val="24"/>
          <w:szCs w:val="24"/>
          <w:lang w:eastAsia="ja-JP"/>
        </w:rPr>
      </w:pPr>
      <w:ins w:id="110" w:author="Aleksander Hansen" w:date="2013-02-24T15:47:00Z">
        <w:r>
          <w:rPr>
            <w:noProof/>
          </w:rPr>
          <w:t>Explain how to use option prices to derive forecasts of volatilities</w:t>
        </w:r>
        <w:r>
          <w:rPr>
            <w:noProof/>
          </w:rPr>
          <w:tab/>
        </w:r>
        <w:r>
          <w:rPr>
            <w:noProof/>
          </w:rPr>
          <w:fldChar w:fldCharType="begin"/>
        </w:r>
        <w:r>
          <w:rPr>
            <w:noProof/>
          </w:rPr>
          <w:instrText xml:space="preserve"> PAGEREF _Toc223340236 \h </w:instrText>
        </w:r>
      </w:ins>
      <w:r>
        <w:rPr>
          <w:noProof/>
        </w:rPr>
      </w:r>
      <w:r>
        <w:rPr>
          <w:noProof/>
        </w:rPr>
        <w:fldChar w:fldCharType="separate"/>
      </w:r>
      <w:ins w:id="111" w:author="Aleksander Hansen" w:date="2013-02-24T15:47:00Z">
        <w:r>
          <w:rPr>
            <w:noProof/>
          </w:rPr>
          <w:t>31</w:t>
        </w:r>
        <w:r>
          <w:rPr>
            <w:noProof/>
          </w:rPr>
          <w:fldChar w:fldCharType="end"/>
        </w:r>
      </w:ins>
    </w:p>
    <w:p w14:paraId="38855ED3" w14:textId="77777777" w:rsidR="00F36223" w:rsidRDefault="00F36223">
      <w:pPr>
        <w:pStyle w:val="TOC2"/>
        <w:tabs>
          <w:tab w:val="right" w:leader="dot" w:pos="9080"/>
        </w:tabs>
        <w:rPr>
          <w:ins w:id="112" w:author="Aleksander Hansen" w:date="2013-02-24T15:47:00Z"/>
          <w:b w:val="0"/>
          <w:noProof/>
          <w:sz w:val="24"/>
          <w:szCs w:val="24"/>
          <w:lang w:eastAsia="ja-JP"/>
        </w:rPr>
      </w:pPr>
      <w:ins w:id="113" w:author="Aleksander Hansen" w:date="2013-02-24T15:47:00Z">
        <w:r>
          <w:rPr>
            <w:noProof/>
          </w:rPr>
          <w:t>Describe implied volatility as a predictor of future volatility and its shortcomings.</w:t>
        </w:r>
        <w:r>
          <w:rPr>
            <w:noProof/>
          </w:rPr>
          <w:tab/>
        </w:r>
        <w:r>
          <w:rPr>
            <w:noProof/>
          </w:rPr>
          <w:fldChar w:fldCharType="begin"/>
        </w:r>
        <w:r>
          <w:rPr>
            <w:noProof/>
          </w:rPr>
          <w:instrText xml:space="preserve"> PAGEREF _Toc223340237 \h </w:instrText>
        </w:r>
      </w:ins>
      <w:r>
        <w:rPr>
          <w:noProof/>
        </w:rPr>
      </w:r>
      <w:r>
        <w:rPr>
          <w:noProof/>
        </w:rPr>
        <w:fldChar w:fldCharType="separate"/>
      </w:r>
      <w:ins w:id="114" w:author="Aleksander Hansen" w:date="2013-02-24T15:47:00Z">
        <w:r>
          <w:rPr>
            <w:noProof/>
          </w:rPr>
          <w:t>32</w:t>
        </w:r>
        <w:r>
          <w:rPr>
            <w:noProof/>
          </w:rPr>
          <w:fldChar w:fldCharType="end"/>
        </w:r>
      </w:ins>
    </w:p>
    <w:p w14:paraId="6F939E44" w14:textId="77777777" w:rsidR="00F36223" w:rsidRDefault="00F36223">
      <w:pPr>
        <w:pStyle w:val="TOC3"/>
        <w:tabs>
          <w:tab w:val="right" w:leader="dot" w:pos="9080"/>
        </w:tabs>
        <w:rPr>
          <w:ins w:id="115" w:author="Aleksander Hansen" w:date="2013-02-24T15:47:00Z"/>
          <w:noProof/>
          <w:sz w:val="24"/>
          <w:szCs w:val="24"/>
          <w:lang w:eastAsia="ja-JP"/>
        </w:rPr>
      </w:pPr>
      <w:ins w:id="116" w:author="Aleksander Hansen" w:date="2013-02-24T15:47:00Z">
        <w:r>
          <w:rPr>
            <w:noProof/>
          </w:rPr>
          <w:t>Is implied volatility a superior predictor of future volatility?</w:t>
        </w:r>
        <w:r>
          <w:rPr>
            <w:noProof/>
          </w:rPr>
          <w:tab/>
        </w:r>
        <w:r>
          <w:rPr>
            <w:noProof/>
          </w:rPr>
          <w:fldChar w:fldCharType="begin"/>
        </w:r>
        <w:r>
          <w:rPr>
            <w:noProof/>
          </w:rPr>
          <w:instrText xml:space="preserve"> PAGEREF _Toc223340238 \h </w:instrText>
        </w:r>
      </w:ins>
      <w:r>
        <w:rPr>
          <w:noProof/>
        </w:rPr>
      </w:r>
      <w:r>
        <w:rPr>
          <w:noProof/>
        </w:rPr>
        <w:fldChar w:fldCharType="separate"/>
      </w:r>
      <w:ins w:id="117" w:author="Aleksander Hansen" w:date="2013-02-24T15:47:00Z">
        <w:r>
          <w:rPr>
            <w:noProof/>
          </w:rPr>
          <w:t>33</w:t>
        </w:r>
        <w:r>
          <w:rPr>
            <w:noProof/>
          </w:rPr>
          <w:fldChar w:fldCharType="end"/>
        </w:r>
      </w:ins>
    </w:p>
    <w:p w14:paraId="0D2B79D6" w14:textId="77777777" w:rsidR="00F36223" w:rsidRDefault="00F36223">
      <w:pPr>
        <w:pStyle w:val="TOC3"/>
        <w:tabs>
          <w:tab w:val="right" w:leader="dot" w:pos="9080"/>
        </w:tabs>
        <w:rPr>
          <w:ins w:id="118" w:author="Aleksander Hansen" w:date="2013-02-24T15:47:00Z"/>
          <w:noProof/>
          <w:sz w:val="24"/>
          <w:szCs w:val="24"/>
          <w:lang w:eastAsia="ja-JP"/>
        </w:rPr>
      </w:pPr>
      <w:ins w:id="119" w:author="Aleksander Hansen" w:date="2013-02-24T15:47:00Z">
        <w:r>
          <w:rPr>
            <w:noProof/>
          </w:rPr>
          <w:t>Why does implied volatility tend to be greater than historical volatility?</w:t>
        </w:r>
        <w:r>
          <w:rPr>
            <w:noProof/>
          </w:rPr>
          <w:tab/>
        </w:r>
        <w:r>
          <w:rPr>
            <w:noProof/>
          </w:rPr>
          <w:fldChar w:fldCharType="begin"/>
        </w:r>
        <w:r>
          <w:rPr>
            <w:noProof/>
          </w:rPr>
          <w:instrText xml:space="preserve"> PAGEREF _Toc223340239 \h </w:instrText>
        </w:r>
      </w:ins>
      <w:r>
        <w:rPr>
          <w:noProof/>
        </w:rPr>
      </w:r>
      <w:r>
        <w:rPr>
          <w:noProof/>
        </w:rPr>
        <w:fldChar w:fldCharType="separate"/>
      </w:r>
      <w:ins w:id="120" w:author="Aleksander Hansen" w:date="2013-02-24T15:47:00Z">
        <w:r>
          <w:rPr>
            <w:noProof/>
          </w:rPr>
          <w:t>33</w:t>
        </w:r>
        <w:r>
          <w:rPr>
            <w:noProof/>
          </w:rPr>
          <w:fldChar w:fldCharType="end"/>
        </w:r>
      </w:ins>
    </w:p>
    <w:p w14:paraId="57EDC635" w14:textId="77777777" w:rsidR="00F36223" w:rsidRDefault="00F36223">
      <w:pPr>
        <w:pStyle w:val="TOC2"/>
        <w:tabs>
          <w:tab w:val="right" w:leader="dot" w:pos="9080"/>
        </w:tabs>
        <w:rPr>
          <w:ins w:id="121" w:author="Aleksander Hansen" w:date="2013-02-24T15:47:00Z"/>
          <w:b w:val="0"/>
          <w:noProof/>
          <w:sz w:val="24"/>
          <w:szCs w:val="24"/>
          <w:lang w:eastAsia="ja-JP"/>
        </w:rPr>
      </w:pPr>
      <w:ins w:id="122" w:author="Aleksander Hansen" w:date="2013-02-24T15:47:00Z">
        <w:r>
          <w:rPr>
            <w:noProof/>
          </w:rPr>
          <w:lastRenderedPageBreak/>
          <w:t>Explain long horizon volatility/VaR and the process of mean reversion according to an AR(1) model.</w:t>
        </w:r>
        <w:r>
          <w:rPr>
            <w:noProof/>
          </w:rPr>
          <w:tab/>
        </w:r>
        <w:r>
          <w:rPr>
            <w:noProof/>
          </w:rPr>
          <w:fldChar w:fldCharType="begin"/>
        </w:r>
        <w:r>
          <w:rPr>
            <w:noProof/>
          </w:rPr>
          <w:instrText xml:space="preserve"> PAGEREF _Toc223340240 \h </w:instrText>
        </w:r>
      </w:ins>
      <w:r>
        <w:rPr>
          <w:noProof/>
        </w:rPr>
      </w:r>
      <w:r>
        <w:rPr>
          <w:noProof/>
        </w:rPr>
        <w:fldChar w:fldCharType="separate"/>
      </w:r>
      <w:ins w:id="123" w:author="Aleksander Hansen" w:date="2013-02-24T15:47:00Z">
        <w:r>
          <w:rPr>
            <w:noProof/>
          </w:rPr>
          <w:t>33</w:t>
        </w:r>
        <w:r>
          <w:rPr>
            <w:noProof/>
          </w:rPr>
          <w:fldChar w:fldCharType="end"/>
        </w:r>
      </w:ins>
    </w:p>
    <w:p w14:paraId="57D9B353" w14:textId="77777777" w:rsidR="00F36223" w:rsidRDefault="00F36223">
      <w:pPr>
        <w:pStyle w:val="TOC3"/>
        <w:tabs>
          <w:tab w:val="right" w:leader="dot" w:pos="9080"/>
        </w:tabs>
        <w:rPr>
          <w:ins w:id="124" w:author="Aleksander Hansen" w:date="2013-02-24T15:47:00Z"/>
          <w:noProof/>
          <w:sz w:val="24"/>
          <w:szCs w:val="24"/>
          <w:lang w:eastAsia="ja-JP"/>
        </w:rPr>
      </w:pPr>
      <w:ins w:id="125" w:author="Aleksander Hansen" w:date="2013-02-24T15:47:00Z">
        <w:r>
          <w:rPr>
            <w:noProof/>
          </w:rPr>
          <w:t>Explain the implications of mean reversion in returns and return volatility</w:t>
        </w:r>
        <w:r>
          <w:rPr>
            <w:noProof/>
          </w:rPr>
          <w:tab/>
        </w:r>
        <w:r>
          <w:rPr>
            <w:noProof/>
          </w:rPr>
          <w:fldChar w:fldCharType="begin"/>
        </w:r>
        <w:r>
          <w:rPr>
            <w:noProof/>
          </w:rPr>
          <w:instrText xml:space="preserve"> PAGEREF _Toc223340241 \h </w:instrText>
        </w:r>
      </w:ins>
      <w:r>
        <w:rPr>
          <w:noProof/>
        </w:rPr>
      </w:r>
      <w:r>
        <w:rPr>
          <w:noProof/>
        </w:rPr>
        <w:fldChar w:fldCharType="separate"/>
      </w:r>
      <w:ins w:id="126" w:author="Aleksander Hansen" w:date="2013-02-24T15:47:00Z">
        <w:r>
          <w:rPr>
            <w:noProof/>
          </w:rPr>
          <w:t>33</w:t>
        </w:r>
        <w:r>
          <w:rPr>
            <w:noProof/>
          </w:rPr>
          <w:fldChar w:fldCharType="end"/>
        </w:r>
      </w:ins>
    </w:p>
    <w:p w14:paraId="55C14959" w14:textId="77777777" w:rsidR="00F36223" w:rsidRDefault="00F36223">
      <w:pPr>
        <w:pStyle w:val="TOC3"/>
        <w:tabs>
          <w:tab w:val="right" w:leader="dot" w:pos="9080"/>
        </w:tabs>
        <w:rPr>
          <w:ins w:id="127" w:author="Aleksander Hansen" w:date="2013-02-24T15:47:00Z"/>
          <w:noProof/>
          <w:sz w:val="24"/>
          <w:szCs w:val="24"/>
          <w:lang w:eastAsia="ja-JP"/>
        </w:rPr>
      </w:pPr>
      <w:ins w:id="128" w:author="Aleksander Hansen" w:date="2013-02-24T15:47:00Z">
        <w:r>
          <w:rPr>
            <w:noProof/>
          </w:rPr>
          <w:t>Square root rule</w:t>
        </w:r>
        <w:r>
          <w:rPr>
            <w:noProof/>
          </w:rPr>
          <w:tab/>
        </w:r>
        <w:r>
          <w:rPr>
            <w:noProof/>
          </w:rPr>
          <w:fldChar w:fldCharType="begin"/>
        </w:r>
        <w:r>
          <w:rPr>
            <w:noProof/>
          </w:rPr>
          <w:instrText xml:space="preserve"> PAGEREF _Toc223340242 \h </w:instrText>
        </w:r>
      </w:ins>
      <w:r>
        <w:rPr>
          <w:noProof/>
        </w:rPr>
      </w:r>
      <w:r>
        <w:rPr>
          <w:noProof/>
        </w:rPr>
        <w:fldChar w:fldCharType="separate"/>
      </w:r>
      <w:ins w:id="129" w:author="Aleksander Hansen" w:date="2013-02-24T15:47:00Z">
        <w:r>
          <w:rPr>
            <w:noProof/>
          </w:rPr>
          <w:t>34</w:t>
        </w:r>
        <w:r>
          <w:rPr>
            <w:noProof/>
          </w:rPr>
          <w:fldChar w:fldCharType="end"/>
        </w:r>
      </w:ins>
    </w:p>
    <w:p w14:paraId="7327BF22" w14:textId="77777777" w:rsidR="00F36223" w:rsidRDefault="00F36223">
      <w:pPr>
        <w:pStyle w:val="TOC2"/>
        <w:tabs>
          <w:tab w:val="right" w:leader="dot" w:pos="9080"/>
        </w:tabs>
        <w:rPr>
          <w:ins w:id="130" w:author="Aleksander Hansen" w:date="2013-02-24T15:47:00Z"/>
          <w:b w:val="0"/>
          <w:noProof/>
          <w:sz w:val="24"/>
          <w:szCs w:val="24"/>
          <w:lang w:eastAsia="ja-JP"/>
        </w:rPr>
      </w:pPr>
      <w:ins w:id="131" w:author="Aleksander Hansen" w:date="2013-02-24T15:47:00Z">
        <w:r>
          <w:rPr>
            <w:noProof/>
          </w:rPr>
          <w:t>Chapter Summary</w:t>
        </w:r>
        <w:r>
          <w:rPr>
            <w:noProof/>
          </w:rPr>
          <w:tab/>
        </w:r>
        <w:r>
          <w:rPr>
            <w:noProof/>
          </w:rPr>
          <w:fldChar w:fldCharType="begin"/>
        </w:r>
        <w:r>
          <w:rPr>
            <w:noProof/>
          </w:rPr>
          <w:instrText xml:space="preserve"> PAGEREF _Toc223340243 \h </w:instrText>
        </w:r>
      </w:ins>
      <w:r>
        <w:rPr>
          <w:noProof/>
        </w:rPr>
      </w:r>
      <w:r>
        <w:rPr>
          <w:noProof/>
        </w:rPr>
        <w:fldChar w:fldCharType="separate"/>
      </w:r>
      <w:ins w:id="132" w:author="Aleksander Hansen" w:date="2013-02-24T15:47:00Z">
        <w:r>
          <w:rPr>
            <w:noProof/>
          </w:rPr>
          <w:t>36</w:t>
        </w:r>
        <w:r>
          <w:rPr>
            <w:noProof/>
          </w:rPr>
          <w:fldChar w:fldCharType="end"/>
        </w:r>
      </w:ins>
    </w:p>
    <w:p w14:paraId="56DC7974" w14:textId="77777777" w:rsidR="00F36223" w:rsidRDefault="00F36223">
      <w:pPr>
        <w:pStyle w:val="TOC2"/>
        <w:tabs>
          <w:tab w:val="right" w:leader="dot" w:pos="9080"/>
        </w:tabs>
        <w:rPr>
          <w:ins w:id="133" w:author="Aleksander Hansen" w:date="2013-02-24T15:47:00Z"/>
          <w:b w:val="0"/>
          <w:noProof/>
          <w:sz w:val="24"/>
          <w:szCs w:val="24"/>
          <w:lang w:eastAsia="ja-JP"/>
        </w:rPr>
      </w:pPr>
      <w:ins w:id="134" w:author="Aleksander Hansen" w:date="2013-02-24T15:47:00Z">
        <w:r>
          <w:rPr>
            <w:noProof/>
          </w:rPr>
          <w:t>Questions and Answers</w:t>
        </w:r>
        <w:r>
          <w:rPr>
            <w:noProof/>
          </w:rPr>
          <w:tab/>
        </w:r>
        <w:r>
          <w:rPr>
            <w:noProof/>
          </w:rPr>
          <w:fldChar w:fldCharType="begin"/>
        </w:r>
        <w:r>
          <w:rPr>
            <w:noProof/>
          </w:rPr>
          <w:instrText xml:space="preserve"> PAGEREF _Toc223340244 \h </w:instrText>
        </w:r>
      </w:ins>
      <w:r>
        <w:rPr>
          <w:noProof/>
        </w:rPr>
      </w:r>
      <w:r>
        <w:rPr>
          <w:noProof/>
        </w:rPr>
        <w:fldChar w:fldCharType="separate"/>
      </w:r>
      <w:ins w:id="135" w:author="Aleksander Hansen" w:date="2013-02-24T15:47:00Z">
        <w:r>
          <w:rPr>
            <w:noProof/>
          </w:rPr>
          <w:t>37</w:t>
        </w:r>
        <w:r>
          <w:rPr>
            <w:noProof/>
          </w:rPr>
          <w:fldChar w:fldCharType="end"/>
        </w:r>
      </w:ins>
    </w:p>
    <w:p w14:paraId="632C4BF4" w14:textId="77777777" w:rsidR="00F36223" w:rsidRDefault="00F36223">
      <w:pPr>
        <w:pStyle w:val="TOC3"/>
        <w:tabs>
          <w:tab w:val="right" w:leader="dot" w:pos="9080"/>
        </w:tabs>
        <w:rPr>
          <w:ins w:id="136" w:author="Aleksander Hansen" w:date="2013-02-24T15:47:00Z"/>
          <w:noProof/>
          <w:sz w:val="24"/>
          <w:szCs w:val="24"/>
          <w:lang w:eastAsia="ja-JP"/>
        </w:rPr>
      </w:pPr>
      <w:ins w:id="137" w:author="Aleksander Hansen" w:date="2013-02-24T15:47:00Z">
        <w:r>
          <w:rPr>
            <w:noProof/>
          </w:rPr>
          <w:t>Questions</w:t>
        </w:r>
        <w:r>
          <w:rPr>
            <w:noProof/>
          </w:rPr>
          <w:tab/>
        </w:r>
        <w:r>
          <w:rPr>
            <w:noProof/>
          </w:rPr>
          <w:fldChar w:fldCharType="begin"/>
        </w:r>
        <w:r>
          <w:rPr>
            <w:noProof/>
          </w:rPr>
          <w:instrText xml:space="preserve"> PAGEREF _Toc223340245 \h </w:instrText>
        </w:r>
      </w:ins>
      <w:r>
        <w:rPr>
          <w:noProof/>
        </w:rPr>
      </w:r>
      <w:r>
        <w:rPr>
          <w:noProof/>
        </w:rPr>
        <w:fldChar w:fldCharType="separate"/>
      </w:r>
      <w:ins w:id="138" w:author="Aleksander Hansen" w:date="2013-02-24T15:47:00Z">
        <w:r>
          <w:rPr>
            <w:noProof/>
          </w:rPr>
          <w:t>37</w:t>
        </w:r>
        <w:r>
          <w:rPr>
            <w:noProof/>
          </w:rPr>
          <w:fldChar w:fldCharType="end"/>
        </w:r>
      </w:ins>
    </w:p>
    <w:p w14:paraId="356AB04D" w14:textId="77777777" w:rsidR="00F36223" w:rsidRDefault="00F36223">
      <w:pPr>
        <w:pStyle w:val="TOC3"/>
        <w:tabs>
          <w:tab w:val="right" w:leader="dot" w:pos="9080"/>
        </w:tabs>
        <w:rPr>
          <w:ins w:id="139" w:author="Aleksander Hansen" w:date="2013-02-24T15:47:00Z"/>
          <w:noProof/>
          <w:sz w:val="24"/>
          <w:szCs w:val="24"/>
          <w:lang w:eastAsia="ja-JP"/>
        </w:rPr>
      </w:pPr>
      <w:ins w:id="140" w:author="Aleksander Hansen" w:date="2013-02-24T15:47:00Z">
        <w:r>
          <w:rPr>
            <w:noProof/>
          </w:rPr>
          <w:t>Answers</w:t>
        </w:r>
        <w:r>
          <w:rPr>
            <w:noProof/>
          </w:rPr>
          <w:tab/>
        </w:r>
        <w:r>
          <w:rPr>
            <w:noProof/>
          </w:rPr>
          <w:fldChar w:fldCharType="begin"/>
        </w:r>
        <w:r>
          <w:rPr>
            <w:noProof/>
          </w:rPr>
          <w:instrText xml:space="preserve"> PAGEREF _Toc223340246 \h </w:instrText>
        </w:r>
      </w:ins>
      <w:r>
        <w:rPr>
          <w:noProof/>
        </w:rPr>
      </w:r>
      <w:r>
        <w:rPr>
          <w:noProof/>
        </w:rPr>
        <w:fldChar w:fldCharType="separate"/>
      </w:r>
      <w:ins w:id="141" w:author="Aleksander Hansen" w:date="2013-02-24T15:47:00Z">
        <w:r>
          <w:rPr>
            <w:noProof/>
          </w:rPr>
          <w:t>38</w:t>
        </w:r>
        <w:r>
          <w:rPr>
            <w:noProof/>
          </w:rPr>
          <w:fldChar w:fldCharType="end"/>
        </w:r>
      </w:ins>
    </w:p>
    <w:p w14:paraId="58FA3996" w14:textId="77777777" w:rsidR="00F36223" w:rsidRDefault="00F36223">
      <w:pPr>
        <w:pStyle w:val="TOC1"/>
        <w:tabs>
          <w:tab w:val="right" w:leader="dot" w:pos="9080"/>
        </w:tabs>
        <w:rPr>
          <w:ins w:id="142" w:author="Aleksander Hansen" w:date="2013-02-24T15:47:00Z"/>
          <w:b w:val="0"/>
          <w:noProof/>
          <w:lang w:eastAsia="ja-JP"/>
        </w:rPr>
      </w:pPr>
      <w:ins w:id="143" w:author="Aleksander Hansen" w:date="2013-02-24T15:47:00Z">
        <w:r>
          <w:rPr>
            <w:noProof/>
          </w:rPr>
          <w:t>Linda Allen, Chapter 3: Putting VaR to Work</w:t>
        </w:r>
        <w:r>
          <w:rPr>
            <w:noProof/>
          </w:rPr>
          <w:tab/>
        </w:r>
        <w:r>
          <w:rPr>
            <w:noProof/>
          </w:rPr>
          <w:fldChar w:fldCharType="begin"/>
        </w:r>
        <w:r>
          <w:rPr>
            <w:noProof/>
          </w:rPr>
          <w:instrText xml:space="preserve"> PAGEREF _Toc223340247 \h </w:instrText>
        </w:r>
      </w:ins>
      <w:r>
        <w:rPr>
          <w:noProof/>
        </w:rPr>
      </w:r>
      <w:r>
        <w:rPr>
          <w:noProof/>
        </w:rPr>
        <w:fldChar w:fldCharType="separate"/>
      </w:r>
      <w:ins w:id="144" w:author="Aleksander Hansen" w:date="2013-02-24T15:47:00Z">
        <w:r>
          <w:rPr>
            <w:noProof/>
          </w:rPr>
          <w:t>39</w:t>
        </w:r>
        <w:r>
          <w:rPr>
            <w:noProof/>
          </w:rPr>
          <w:fldChar w:fldCharType="end"/>
        </w:r>
      </w:ins>
    </w:p>
    <w:p w14:paraId="12801180" w14:textId="77777777" w:rsidR="00F36223" w:rsidRDefault="00F36223">
      <w:pPr>
        <w:pStyle w:val="TOC2"/>
        <w:tabs>
          <w:tab w:val="right" w:leader="dot" w:pos="9080"/>
        </w:tabs>
        <w:rPr>
          <w:ins w:id="145" w:author="Aleksander Hansen" w:date="2013-02-24T15:47:00Z"/>
          <w:b w:val="0"/>
          <w:noProof/>
          <w:sz w:val="24"/>
          <w:szCs w:val="24"/>
          <w:lang w:eastAsia="ja-JP"/>
        </w:rPr>
      </w:pPr>
      <w:ins w:id="146" w:author="Aleksander Hansen" w:date="2013-02-24T15:47:00Z">
        <w:r>
          <w:rPr>
            <w:rFonts w:hint="eastAsia"/>
            <w:noProof/>
          </w:rPr>
          <w:t>Explain and give examples of linear and non</w:t>
        </w:r>
        <w:r>
          <w:rPr>
            <w:rFonts w:hint="eastAsia"/>
            <w:noProof/>
          </w:rPr>
          <w:t>‐</w:t>
        </w:r>
        <w:r>
          <w:rPr>
            <w:rFonts w:hint="eastAsia"/>
            <w:noProof/>
          </w:rPr>
          <w:t>linear derivatives.</w:t>
        </w:r>
        <w:r>
          <w:rPr>
            <w:noProof/>
          </w:rPr>
          <w:tab/>
        </w:r>
        <w:r>
          <w:rPr>
            <w:noProof/>
          </w:rPr>
          <w:fldChar w:fldCharType="begin"/>
        </w:r>
        <w:r>
          <w:rPr>
            <w:noProof/>
          </w:rPr>
          <w:instrText xml:space="preserve"> PAGEREF _Toc223340248 \h </w:instrText>
        </w:r>
      </w:ins>
      <w:r>
        <w:rPr>
          <w:noProof/>
        </w:rPr>
      </w:r>
      <w:r>
        <w:rPr>
          <w:noProof/>
        </w:rPr>
        <w:fldChar w:fldCharType="separate"/>
      </w:r>
      <w:ins w:id="147" w:author="Aleksander Hansen" w:date="2013-02-24T15:47:00Z">
        <w:r>
          <w:rPr>
            <w:noProof/>
          </w:rPr>
          <w:t>39</w:t>
        </w:r>
        <w:r>
          <w:rPr>
            <w:noProof/>
          </w:rPr>
          <w:fldChar w:fldCharType="end"/>
        </w:r>
      </w:ins>
    </w:p>
    <w:p w14:paraId="562C2574" w14:textId="77777777" w:rsidR="00F36223" w:rsidRDefault="00F36223">
      <w:pPr>
        <w:pStyle w:val="TOC2"/>
        <w:tabs>
          <w:tab w:val="right" w:leader="dot" w:pos="9080"/>
        </w:tabs>
        <w:rPr>
          <w:ins w:id="148" w:author="Aleksander Hansen" w:date="2013-02-24T15:47:00Z"/>
          <w:b w:val="0"/>
          <w:noProof/>
          <w:sz w:val="24"/>
          <w:szCs w:val="24"/>
          <w:lang w:eastAsia="ja-JP"/>
        </w:rPr>
      </w:pPr>
      <w:ins w:id="149" w:author="Aleksander Hansen" w:date="2013-02-24T15:47:00Z">
        <w:r>
          <w:rPr>
            <w:noProof/>
          </w:rPr>
          <w:t>Explain how to calculate VaR for linear derivatives.</w:t>
        </w:r>
        <w:r>
          <w:rPr>
            <w:noProof/>
          </w:rPr>
          <w:tab/>
        </w:r>
        <w:r>
          <w:rPr>
            <w:noProof/>
          </w:rPr>
          <w:fldChar w:fldCharType="begin"/>
        </w:r>
        <w:r>
          <w:rPr>
            <w:noProof/>
          </w:rPr>
          <w:instrText xml:space="preserve"> PAGEREF _Toc223340249 \h </w:instrText>
        </w:r>
      </w:ins>
      <w:r>
        <w:rPr>
          <w:noProof/>
        </w:rPr>
      </w:r>
      <w:r>
        <w:rPr>
          <w:noProof/>
        </w:rPr>
        <w:fldChar w:fldCharType="separate"/>
      </w:r>
      <w:ins w:id="150" w:author="Aleksander Hansen" w:date="2013-02-24T15:47:00Z">
        <w:r>
          <w:rPr>
            <w:noProof/>
          </w:rPr>
          <w:t>40</w:t>
        </w:r>
        <w:r>
          <w:rPr>
            <w:noProof/>
          </w:rPr>
          <w:fldChar w:fldCharType="end"/>
        </w:r>
      </w:ins>
    </w:p>
    <w:p w14:paraId="76A5B7B1" w14:textId="77777777" w:rsidR="00F36223" w:rsidRDefault="00F36223">
      <w:pPr>
        <w:pStyle w:val="TOC2"/>
        <w:tabs>
          <w:tab w:val="right" w:leader="dot" w:pos="9080"/>
        </w:tabs>
        <w:rPr>
          <w:ins w:id="151" w:author="Aleksander Hansen" w:date="2013-02-24T15:47:00Z"/>
          <w:b w:val="0"/>
          <w:noProof/>
          <w:sz w:val="24"/>
          <w:szCs w:val="24"/>
          <w:lang w:eastAsia="ja-JP"/>
        </w:rPr>
      </w:pPr>
      <w:ins w:id="152" w:author="Aleksander Hansen" w:date="2013-02-24T15:47:00Z">
        <w:r>
          <w:rPr>
            <w:rFonts w:hint="eastAsia"/>
            <w:noProof/>
          </w:rPr>
          <w:t>Describe the delta</w:t>
        </w:r>
        <w:r>
          <w:rPr>
            <w:rFonts w:hint="eastAsia"/>
            <w:noProof/>
          </w:rPr>
          <w:t>‐</w:t>
        </w:r>
        <w:r>
          <w:rPr>
            <w:rFonts w:hint="eastAsia"/>
            <w:noProof/>
          </w:rPr>
          <w:t>normal approach to calculating VaR for non</w:t>
        </w:r>
        <w:r>
          <w:rPr>
            <w:rFonts w:hint="eastAsia"/>
            <w:noProof/>
          </w:rPr>
          <w:t>‐</w:t>
        </w:r>
        <w:r>
          <w:rPr>
            <w:rFonts w:hint="eastAsia"/>
            <w:noProof/>
          </w:rPr>
          <w:t>linear derivatives.</w:t>
        </w:r>
        <w:r>
          <w:rPr>
            <w:noProof/>
          </w:rPr>
          <w:tab/>
        </w:r>
        <w:r>
          <w:rPr>
            <w:noProof/>
          </w:rPr>
          <w:fldChar w:fldCharType="begin"/>
        </w:r>
        <w:r>
          <w:rPr>
            <w:noProof/>
          </w:rPr>
          <w:instrText xml:space="preserve"> PAGEREF _Toc223340250 \h </w:instrText>
        </w:r>
      </w:ins>
      <w:r>
        <w:rPr>
          <w:noProof/>
        </w:rPr>
      </w:r>
      <w:r>
        <w:rPr>
          <w:noProof/>
        </w:rPr>
        <w:fldChar w:fldCharType="separate"/>
      </w:r>
      <w:ins w:id="153" w:author="Aleksander Hansen" w:date="2013-02-24T15:47:00Z">
        <w:r>
          <w:rPr>
            <w:noProof/>
          </w:rPr>
          <w:t>40</w:t>
        </w:r>
        <w:r>
          <w:rPr>
            <w:noProof/>
          </w:rPr>
          <w:fldChar w:fldCharType="end"/>
        </w:r>
      </w:ins>
    </w:p>
    <w:p w14:paraId="4E84F85C" w14:textId="77777777" w:rsidR="00F36223" w:rsidRDefault="00F36223">
      <w:pPr>
        <w:pStyle w:val="TOC3"/>
        <w:tabs>
          <w:tab w:val="right" w:leader="dot" w:pos="9080"/>
        </w:tabs>
        <w:rPr>
          <w:ins w:id="154" w:author="Aleksander Hansen" w:date="2013-02-24T15:47:00Z"/>
          <w:noProof/>
          <w:sz w:val="24"/>
          <w:szCs w:val="24"/>
          <w:lang w:eastAsia="ja-JP"/>
        </w:rPr>
      </w:pPr>
      <w:ins w:id="155" w:author="Aleksander Hansen" w:date="2013-02-24T15:47:00Z">
        <w:r>
          <w:rPr>
            <w:noProof/>
          </w:rPr>
          <w:t>Taylor Series Approximation</w:t>
        </w:r>
        <w:r>
          <w:rPr>
            <w:noProof/>
          </w:rPr>
          <w:tab/>
        </w:r>
        <w:r>
          <w:rPr>
            <w:noProof/>
          </w:rPr>
          <w:fldChar w:fldCharType="begin"/>
        </w:r>
        <w:r>
          <w:rPr>
            <w:noProof/>
          </w:rPr>
          <w:instrText xml:space="preserve"> PAGEREF _Toc223340251 \h </w:instrText>
        </w:r>
      </w:ins>
      <w:r>
        <w:rPr>
          <w:noProof/>
        </w:rPr>
      </w:r>
      <w:r>
        <w:rPr>
          <w:noProof/>
        </w:rPr>
        <w:fldChar w:fldCharType="separate"/>
      </w:r>
      <w:ins w:id="156" w:author="Aleksander Hansen" w:date="2013-02-24T15:47:00Z">
        <w:r>
          <w:rPr>
            <w:noProof/>
          </w:rPr>
          <w:t>40</w:t>
        </w:r>
        <w:r>
          <w:rPr>
            <w:noProof/>
          </w:rPr>
          <w:fldChar w:fldCharType="end"/>
        </w:r>
      </w:ins>
    </w:p>
    <w:p w14:paraId="5E38D363" w14:textId="77777777" w:rsidR="00F36223" w:rsidRDefault="00F36223">
      <w:pPr>
        <w:pStyle w:val="TOC3"/>
        <w:tabs>
          <w:tab w:val="right" w:leader="dot" w:pos="9080"/>
        </w:tabs>
        <w:rPr>
          <w:ins w:id="157" w:author="Aleksander Hansen" w:date="2013-02-24T15:47:00Z"/>
          <w:noProof/>
          <w:sz w:val="24"/>
          <w:szCs w:val="24"/>
          <w:lang w:eastAsia="ja-JP"/>
        </w:rPr>
      </w:pPr>
      <w:ins w:id="158" w:author="Aleksander Hansen" w:date="2013-02-24T15:47:00Z">
        <w:r>
          <w:rPr>
            <w:noProof/>
          </w:rPr>
          <w:t>Re-price with Greek approximations</w:t>
        </w:r>
        <w:r>
          <w:rPr>
            <w:noProof/>
          </w:rPr>
          <w:tab/>
        </w:r>
        <w:r>
          <w:rPr>
            <w:noProof/>
          </w:rPr>
          <w:fldChar w:fldCharType="begin"/>
        </w:r>
        <w:r>
          <w:rPr>
            <w:noProof/>
          </w:rPr>
          <w:instrText xml:space="preserve"> PAGEREF _Toc223340252 \h </w:instrText>
        </w:r>
      </w:ins>
      <w:r>
        <w:rPr>
          <w:noProof/>
        </w:rPr>
      </w:r>
      <w:r>
        <w:rPr>
          <w:noProof/>
        </w:rPr>
        <w:fldChar w:fldCharType="separate"/>
      </w:r>
      <w:ins w:id="159" w:author="Aleksander Hansen" w:date="2013-02-24T15:47:00Z">
        <w:r>
          <w:rPr>
            <w:noProof/>
          </w:rPr>
          <w:t>42</w:t>
        </w:r>
        <w:r>
          <w:rPr>
            <w:noProof/>
          </w:rPr>
          <w:fldChar w:fldCharType="end"/>
        </w:r>
      </w:ins>
    </w:p>
    <w:p w14:paraId="4512615E" w14:textId="77777777" w:rsidR="00F36223" w:rsidRDefault="00F36223">
      <w:pPr>
        <w:pStyle w:val="TOC2"/>
        <w:tabs>
          <w:tab w:val="right" w:leader="dot" w:pos="9080"/>
        </w:tabs>
        <w:rPr>
          <w:ins w:id="160" w:author="Aleksander Hansen" w:date="2013-02-24T15:47:00Z"/>
          <w:b w:val="0"/>
          <w:noProof/>
          <w:sz w:val="24"/>
          <w:szCs w:val="24"/>
          <w:lang w:eastAsia="ja-JP"/>
        </w:rPr>
      </w:pPr>
      <w:ins w:id="161" w:author="Aleksander Hansen" w:date="2013-02-24T15:47:00Z">
        <w:r>
          <w:rPr>
            <w:rFonts w:hint="eastAsia"/>
            <w:noProof/>
          </w:rPr>
          <w:t>Describe the limitations of the delta</w:t>
        </w:r>
        <w:r>
          <w:rPr>
            <w:rFonts w:hint="eastAsia"/>
            <w:noProof/>
          </w:rPr>
          <w:t>‐</w:t>
        </w:r>
        <w:r>
          <w:rPr>
            <w:rFonts w:hint="eastAsia"/>
            <w:noProof/>
          </w:rPr>
          <w:t>normal method.</w:t>
        </w:r>
        <w:r>
          <w:rPr>
            <w:noProof/>
          </w:rPr>
          <w:tab/>
        </w:r>
        <w:r>
          <w:rPr>
            <w:noProof/>
          </w:rPr>
          <w:fldChar w:fldCharType="begin"/>
        </w:r>
        <w:r>
          <w:rPr>
            <w:noProof/>
          </w:rPr>
          <w:instrText xml:space="preserve"> PAGEREF _Toc223340253 \h </w:instrText>
        </w:r>
      </w:ins>
      <w:r>
        <w:rPr>
          <w:noProof/>
        </w:rPr>
      </w:r>
      <w:r>
        <w:rPr>
          <w:noProof/>
        </w:rPr>
        <w:fldChar w:fldCharType="separate"/>
      </w:r>
      <w:ins w:id="162" w:author="Aleksander Hansen" w:date="2013-02-24T15:47:00Z">
        <w:r>
          <w:rPr>
            <w:noProof/>
          </w:rPr>
          <w:t>42</w:t>
        </w:r>
        <w:r>
          <w:rPr>
            <w:noProof/>
          </w:rPr>
          <w:fldChar w:fldCharType="end"/>
        </w:r>
      </w:ins>
    </w:p>
    <w:p w14:paraId="6D2E3C45" w14:textId="77777777" w:rsidR="00F36223" w:rsidRDefault="00F36223">
      <w:pPr>
        <w:pStyle w:val="TOC2"/>
        <w:tabs>
          <w:tab w:val="right" w:leader="dot" w:pos="9080"/>
        </w:tabs>
        <w:rPr>
          <w:ins w:id="163" w:author="Aleksander Hansen" w:date="2013-02-24T15:47:00Z"/>
          <w:b w:val="0"/>
          <w:noProof/>
          <w:sz w:val="24"/>
          <w:szCs w:val="24"/>
          <w:lang w:eastAsia="ja-JP"/>
        </w:rPr>
      </w:pPr>
      <w:ins w:id="164" w:author="Aleksander Hansen" w:date="2013-02-24T15:47:00Z">
        <w:r>
          <w:rPr>
            <w:noProof/>
          </w:rPr>
          <w:t>Explain the full revaluation method for computing VaR.</w:t>
        </w:r>
        <w:r>
          <w:rPr>
            <w:noProof/>
          </w:rPr>
          <w:tab/>
        </w:r>
        <w:r>
          <w:rPr>
            <w:noProof/>
          </w:rPr>
          <w:fldChar w:fldCharType="begin"/>
        </w:r>
        <w:r>
          <w:rPr>
            <w:noProof/>
          </w:rPr>
          <w:instrText xml:space="preserve"> PAGEREF _Toc223340254 \h </w:instrText>
        </w:r>
      </w:ins>
      <w:r>
        <w:rPr>
          <w:noProof/>
        </w:rPr>
      </w:r>
      <w:r>
        <w:rPr>
          <w:noProof/>
        </w:rPr>
        <w:fldChar w:fldCharType="separate"/>
      </w:r>
      <w:ins w:id="165" w:author="Aleksander Hansen" w:date="2013-02-24T15:47:00Z">
        <w:r>
          <w:rPr>
            <w:noProof/>
          </w:rPr>
          <w:t>43</w:t>
        </w:r>
        <w:r>
          <w:rPr>
            <w:noProof/>
          </w:rPr>
          <w:fldChar w:fldCharType="end"/>
        </w:r>
      </w:ins>
    </w:p>
    <w:p w14:paraId="21CB1D34" w14:textId="77777777" w:rsidR="00F36223" w:rsidRDefault="00F36223">
      <w:pPr>
        <w:pStyle w:val="TOC2"/>
        <w:tabs>
          <w:tab w:val="right" w:leader="dot" w:pos="9080"/>
        </w:tabs>
        <w:rPr>
          <w:ins w:id="166" w:author="Aleksander Hansen" w:date="2013-02-24T15:47:00Z"/>
          <w:b w:val="0"/>
          <w:noProof/>
          <w:sz w:val="24"/>
          <w:szCs w:val="24"/>
          <w:lang w:eastAsia="ja-JP"/>
        </w:rPr>
      </w:pPr>
      <w:ins w:id="167" w:author="Aleksander Hansen" w:date="2013-02-24T15:47:00Z">
        <w:r>
          <w:rPr>
            <w:rFonts w:hint="eastAsia"/>
            <w:noProof/>
          </w:rPr>
          <w:t>Compare delta</w:t>
        </w:r>
        <w:r>
          <w:rPr>
            <w:rFonts w:hint="eastAsia"/>
            <w:noProof/>
          </w:rPr>
          <w:t>‐</w:t>
        </w:r>
        <w:r>
          <w:rPr>
            <w:rFonts w:hint="eastAsia"/>
            <w:noProof/>
          </w:rPr>
          <w:t>normal and full revaluation approaches.</w:t>
        </w:r>
        <w:r>
          <w:rPr>
            <w:noProof/>
          </w:rPr>
          <w:tab/>
        </w:r>
        <w:r>
          <w:rPr>
            <w:noProof/>
          </w:rPr>
          <w:fldChar w:fldCharType="begin"/>
        </w:r>
        <w:r>
          <w:rPr>
            <w:noProof/>
          </w:rPr>
          <w:instrText xml:space="preserve"> PAGEREF _Toc223340255 \h </w:instrText>
        </w:r>
      </w:ins>
      <w:r>
        <w:rPr>
          <w:noProof/>
        </w:rPr>
      </w:r>
      <w:r>
        <w:rPr>
          <w:noProof/>
        </w:rPr>
        <w:fldChar w:fldCharType="separate"/>
      </w:r>
      <w:ins w:id="168" w:author="Aleksander Hansen" w:date="2013-02-24T15:47:00Z">
        <w:r>
          <w:rPr>
            <w:noProof/>
          </w:rPr>
          <w:t>43</w:t>
        </w:r>
        <w:r>
          <w:rPr>
            <w:noProof/>
          </w:rPr>
          <w:fldChar w:fldCharType="end"/>
        </w:r>
      </w:ins>
    </w:p>
    <w:p w14:paraId="082C0A5E" w14:textId="77777777" w:rsidR="00F36223" w:rsidRDefault="00F36223">
      <w:pPr>
        <w:pStyle w:val="TOC3"/>
        <w:tabs>
          <w:tab w:val="right" w:leader="dot" w:pos="9080"/>
        </w:tabs>
        <w:rPr>
          <w:ins w:id="169" w:author="Aleksander Hansen" w:date="2013-02-24T15:47:00Z"/>
          <w:noProof/>
          <w:sz w:val="24"/>
          <w:szCs w:val="24"/>
          <w:lang w:eastAsia="ja-JP"/>
        </w:rPr>
      </w:pPr>
      <w:ins w:id="170" w:author="Aleksander Hansen" w:date="2013-02-24T15:47:00Z">
        <w:r>
          <w:rPr>
            <w:noProof/>
          </w:rPr>
          <w:t>Full Revaluation</w:t>
        </w:r>
        <w:r>
          <w:rPr>
            <w:noProof/>
          </w:rPr>
          <w:tab/>
        </w:r>
        <w:r>
          <w:rPr>
            <w:noProof/>
          </w:rPr>
          <w:fldChar w:fldCharType="begin"/>
        </w:r>
        <w:r>
          <w:rPr>
            <w:noProof/>
          </w:rPr>
          <w:instrText xml:space="preserve"> PAGEREF _Toc223340256 \h </w:instrText>
        </w:r>
      </w:ins>
      <w:r>
        <w:rPr>
          <w:noProof/>
        </w:rPr>
      </w:r>
      <w:r>
        <w:rPr>
          <w:noProof/>
        </w:rPr>
        <w:fldChar w:fldCharType="separate"/>
      </w:r>
      <w:ins w:id="171" w:author="Aleksander Hansen" w:date="2013-02-24T15:47:00Z">
        <w:r>
          <w:rPr>
            <w:noProof/>
          </w:rPr>
          <w:t>43</w:t>
        </w:r>
        <w:r>
          <w:rPr>
            <w:noProof/>
          </w:rPr>
          <w:fldChar w:fldCharType="end"/>
        </w:r>
      </w:ins>
    </w:p>
    <w:p w14:paraId="1C966DA6" w14:textId="77777777" w:rsidR="00F36223" w:rsidRDefault="00F36223">
      <w:pPr>
        <w:pStyle w:val="TOC3"/>
        <w:tabs>
          <w:tab w:val="right" w:leader="dot" w:pos="9080"/>
        </w:tabs>
        <w:rPr>
          <w:ins w:id="172" w:author="Aleksander Hansen" w:date="2013-02-24T15:47:00Z"/>
          <w:noProof/>
          <w:sz w:val="24"/>
          <w:szCs w:val="24"/>
          <w:lang w:eastAsia="ja-JP"/>
        </w:rPr>
      </w:pPr>
      <w:ins w:id="173" w:author="Aleksander Hansen" w:date="2013-02-24T15:47:00Z">
        <w:r>
          <w:rPr>
            <w:noProof/>
          </w:rPr>
          <w:t>Delta-Normal</w:t>
        </w:r>
        <w:r>
          <w:rPr>
            <w:noProof/>
          </w:rPr>
          <w:tab/>
        </w:r>
        <w:r>
          <w:rPr>
            <w:noProof/>
          </w:rPr>
          <w:fldChar w:fldCharType="begin"/>
        </w:r>
        <w:r>
          <w:rPr>
            <w:noProof/>
          </w:rPr>
          <w:instrText xml:space="preserve"> PAGEREF _Toc223340257 \h </w:instrText>
        </w:r>
      </w:ins>
      <w:r>
        <w:rPr>
          <w:noProof/>
        </w:rPr>
      </w:r>
      <w:r>
        <w:rPr>
          <w:noProof/>
        </w:rPr>
        <w:fldChar w:fldCharType="separate"/>
      </w:r>
      <w:ins w:id="174" w:author="Aleksander Hansen" w:date="2013-02-24T15:47:00Z">
        <w:r>
          <w:rPr>
            <w:noProof/>
          </w:rPr>
          <w:t>43</w:t>
        </w:r>
        <w:r>
          <w:rPr>
            <w:noProof/>
          </w:rPr>
          <w:fldChar w:fldCharType="end"/>
        </w:r>
      </w:ins>
    </w:p>
    <w:p w14:paraId="51F9474E" w14:textId="77777777" w:rsidR="00F36223" w:rsidRDefault="00F36223">
      <w:pPr>
        <w:pStyle w:val="TOC2"/>
        <w:tabs>
          <w:tab w:val="right" w:leader="dot" w:pos="9080"/>
        </w:tabs>
        <w:rPr>
          <w:ins w:id="175" w:author="Aleksander Hansen" w:date="2013-02-24T15:47:00Z"/>
          <w:b w:val="0"/>
          <w:noProof/>
          <w:sz w:val="24"/>
          <w:szCs w:val="24"/>
          <w:lang w:eastAsia="ja-JP"/>
        </w:rPr>
      </w:pPr>
      <w:ins w:id="176" w:author="Aleksander Hansen" w:date="2013-02-24T15:47:00Z">
        <w:r>
          <w:rPr>
            <w:noProof/>
          </w:rPr>
          <w:t>Explain structural Monte Carlo, stress testing and scenario analysis methods for computing VaR, identifying strengths and weaknesses of each approach.</w:t>
        </w:r>
        <w:r>
          <w:rPr>
            <w:noProof/>
          </w:rPr>
          <w:tab/>
        </w:r>
        <w:r>
          <w:rPr>
            <w:noProof/>
          </w:rPr>
          <w:fldChar w:fldCharType="begin"/>
        </w:r>
        <w:r>
          <w:rPr>
            <w:noProof/>
          </w:rPr>
          <w:instrText xml:space="preserve"> PAGEREF _Toc223340258 \h </w:instrText>
        </w:r>
      </w:ins>
      <w:r>
        <w:rPr>
          <w:noProof/>
        </w:rPr>
      </w:r>
      <w:r>
        <w:rPr>
          <w:noProof/>
        </w:rPr>
        <w:fldChar w:fldCharType="separate"/>
      </w:r>
      <w:ins w:id="177" w:author="Aleksander Hansen" w:date="2013-02-24T15:47:00Z">
        <w:r>
          <w:rPr>
            <w:noProof/>
          </w:rPr>
          <w:t>44</w:t>
        </w:r>
        <w:r>
          <w:rPr>
            <w:noProof/>
          </w:rPr>
          <w:fldChar w:fldCharType="end"/>
        </w:r>
      </w:ins>
    </w:p>
    <w:p w14:paraId="6331588B" w14:textId="77777777" w:rsidR="00F36223" w:rsidRDefault="00F36223">
      <w:pPr>
        <w:pStyle w:val="TOC3"/>
        <w:tabs>
          <w:tab w:val="right" w:leader="dot" w:pos="9080"/>
        </w:tabs>
        <w:rPr>
          <w:ins w:id="178" w:author="Aleksander Hansen" w:date="2013-02-24T15:47:00Z"/>
          <w:noProof/>
          <w:sz w:val="24"/>
          <w:szCs w:val="24"/>
          <w:lang w:eastAsia="ja-JP"/>
        </w:rPr>
      </w:pPr>
      <w:ins w:id="179" w:author="Aleksander Hansen" w:date="2013-02-24T15:47:00Z">
        <w:r>
          <w:rPr>
            <w:noProof/>
          </w:rPr>
          <w:t>Structured Monte Carlo</w:t>
        </w:r>
        <w:r>
          <w:rPr>
            <w:noProof/>
          </w:rPr>
          <w:tab/>
        </w:r>
        <w:r>
          <w:rPr>
            <w:noProof/>
          </w:rPr>
          <w:fldChar w:fldCharType="begin"/>
        </w:r>
        <w:r>
          <w:rPr>
            <w:noProof/>
          </w:rPr>
          <w:instrText xml:space="preserve"> PAGEREF _Toc223340259 \h </w:instrText>
        </w:r>
      </w:ins>
      <w:r>
        <w:rPr>
          <w:noProof/>
        </w:rPr>
      </w:r>
      <w:r>
        <w:rPr>
          <w:noProof/>
        </w:rPr>
        <w:fldChar w:fldCharType="separate"/>
      </w:r>
      <w:ins w:id="180" w:author="Aleksander Hansen" w:date="2013-02-24T15:47:00Z">
        <w:r>
          <w:rPr>
            <w:noProof/>
          </w:rPr>
          <w:t>44</w:t>
        </w:r>
        <w:r>
          <w:rPr>
            <w:noProof/>
          </w:rPr>
          <w:fldChar w:fldCharType="end"/>
        </w:r>
      </w:ins>
    </w:p>
    <w:p w14:paraId="771ECB32" w14:textId="77777777" w:rsidR="00F36223" w:rsidRDefault="00F36223">
      <w:pPr>
        <w:pStyle w:val="TOC3"/>
        <w:tabs>
          <w:tab w:val="right" w:leader="dot" w:pos="9080"/>
        </w:tabs>
        <w:rPr>
          <w:ins w:id="181" w:author="Aleksander Hansen" w:date="2013-02-24T15:47:00Z"/>
          <w:noProof/>
          <w:sz w:val="24"/>
          <w:szCs w:val="24"/>
          <w:lang w:eastAsia="ja-JP"/>
        </w:rPr>
      </w:pPr>
      <w:ins w:id="182" w:author="Aleksander Hansen" w:date="2013-02-24T15:47:00Z">
        <w:r>
          <w:rPr>
            <w:noProof/>
          </w:rPr>
          <w:t>Scenario analysis (3.2.3) and Stress Testing (3.2.3.3)</w:t>
        </w:r>
        <w:r>
          <w:rPr>
            <w:noProof/>
          </w:rPr>
          <w:tab/>
        </w:r>
        <w:r>
          <w:rPr>
            <w:noProof/>
          </w:rPr>
          <w:fldChar w:fldCharType="begin"/>
        </w:r>
        <w:r>
          <w:rPr>
            <w:noProof/>
          </w:rPr>
          <w:instrText xml:space="preserve"> PAGEREF _Toc223340260 \h </w:instrText>
        </w:r>
      </w:ins>
      <w:r>
        <w:rPr>
          <w:noProof/>
        </w:rPr>
      </w:r>
      <w:r>
        <w:rPr>
          <w:noProof/>
        </w:rPr>
        <w:fldChar w:fldCharType="separate"/>
      </w:r>
      <w:ins w:id="183" w:author="Aleksander Hansen" w:date="2013-02-24T15:47:00Z">
        <w:r>
          <w:rPr>
            <w:noProof/>
          </w:rPr>
          <w:t>44</w:t>
        </w:r>
        <w:r>
          <w:rPr>
            <w:noProof/>
          </w:rPr>
          <w:fldChar w:fldCharType="end"/>
        </w:r>
      </w:ins>
    </w:p>
    <w:p w14:paraId="73664348" w14:textId="77777777" w:rsidR="00F36223" w:rsidRDefault="00F36223">
      <w:pPr>
        <w:pStyle w:val="TOC2"/>
        <w:tabs>
          <w:tab w:val="right" w:leader="dot" w:pos="9080"/>
        </w:tabs>
        <w:rPr>
          <w:ins w:id="184" w:author="Aleksander Hansen" w:date="2013-02-24T15:47:00Z"/>
          <w:b w:val="0"/>
          <w:noProof/>
          <w:sz w:val="24"/>
          <w:szCs w:val="24"/>
          <w:lang w:eastAsia="ja-JP"/>
        </w:rPr>
      </w:pPr>
      <w:ins w:id="185" w:author="Aleksander Hansen" w:date="2013-02-24T15:47:00Z">
        <w:r>
          <w:rPr>
            <w:noProof/>
          </w:rPr>
          <w:t>Describe the implications of correlation breakdown for scenario analysis.</w:t>
        </w:r>
        <w:r>
          <w:rPr>
            <w:noProof/>
          </w:rPr>
          <w:tab/>
        </w:r>
        <w:r>
          <w:rPr>
            <w:noProof/>
          </w:rPr>
          <w:fldChar w:fldCharType="begin"/>
        </w:r>
        <w:r>
          <w:rPr>
            <w:noProof/>
          </w:rPr>
          <w:instrText xml:space="preserve"> PAGEREF _Toc223340261 \h </w:instrText>
        </w:r>
      </w:ins>
      <w:r>
        <w:rPr>
          <w:noProof/>
        </w:rPr>
      </w:r>
      <w:r>
        <w:rPr>
          <w:noProof/>
        </w:rPr>
        <w:fldChar w:fldCharType="separate"/>
      </w:r>
      <w:ins w:id="186" w:author="Aleksander Hansen" w:date="2013-02-24T15:47:00Z">
        <w:r>
          <w:rPr>
            <w:noProof/>
          </w:rPr>
          <w:t>46</w:t>
        </w:r>
        <w:r>
          <w:rPr>
            <w:noProof/>
          </w:rPr>
          <w:fldChar w:fldCharType="end"/>
        </w:r>
      </w:ins>
    </w:p>
    <w:p w14:paraId="353026C1" w14:textId="77777777" w:rsidR="00F36223" w:rsidRDefault="00F36223">
      <w:pPr>
        <w:pStyle w:val="TOC2"/>
        <w:tabs>
          <w:tab w:val="right" w:leader="dot" w:pos="9080"/>
        </w:tabs>
        <w:rPr>
          <w:ins w:id="187" w:author="Aleksander Hansen" w:date="2013-02-24T15:47:00Z"/>
          <w:b w:val="0"/>
          <w:noProof/>
          <w:sz w:val="24"/>
          <w:szCs w:val="24"/>
          <w:lang w:eastAsia="ja-JP"/>
        </w:rPr>
      </w:pPr>
      <w:ins w:id="188" w:author="Aleksander Hansen" w:date="2013-02-24T15:47:00Z">
        <w:r>
          <w:rPr>
            <w:noProof/>
          </w:rPr>
          <w:t>Describe worst case scenario analysis</w:t>
        </w:r>
        <w:r>
          <w:rPr>
            <w:noProof/>
          </w:rPr>
          <w:tab/>
        </w:r>
        <w:r>
          <w:rPr>
            <w:noProof/>
          </w:rPr>
          <w:fldChar w:fldCharType="begin"/>
        </w:r>
        <w:r>
          <w:rPr>
            <w:noProof/>
          </w:rPr>
          <w:instrText xml:space="preserve"> PAGEREF _Toc223340262 \h </w:instrText>
        </w:r>
      </w:ins>
      <w:r>
        <w:rPr>
          <w:noProof/>
        </w:rPr>
      </w:r>
      <w:r>
        <w:rPr>
          <w:noProof/>
        </w:rPr>
        <w:fldChar w:fldCharType="separate"/>
      </w:r>
      <w:ins w:id="189" w:author="Aleksander Hansen" w:date="2013-02-24T15:47:00Z">
        <w:r>
          <w:rPr>
            <w:noProof/>
          </w:rPr>
          <w:t>46</w:t>
        </w:r>
        <w:r>
          <w:rPr>
            <w:noProof/>
          </w:rPr>
          <w:fldChar w:fldCharType="end"/>
        </w:r>
      </w:ins>
    </w:p>
    <w:p w14:paraId="134B8EDC" w14:textId="77777777" w:rsidR="00F36223" w:rsidRDefault="00F36223">
      <w:pPr>
        <w:pStyle w:val="TOC2"/>
        <w:tabs>
          <w:tab w:val="right" w:leader="dot" w:pos="9080"/>
        </w:tabs>
        <w:rPr>
          <w:ins w:id="190" w:author="Aleksander Hansen" w:date="2013-02-24T15:47:00Z"/>
          <w:b w:val="0"/>
          <w:noProof/>
          <w:sz w:val="24"/>
          <w:szCs w:val="24"/>
          <w:lang w:eastAsia="ja-JP"/>
        </w:rPr>
      </w:pPr>
      <w:ins w:id="191" w:author="Aleksander Hansen" w:date="2013-02-24T15:47:00Z">
        <w:r>
          <w:rPr>
            <w:noProof/>
          </w:rPr>
          <w:t>Chapter Summary</w:t>
        </w:r>
        <w:r>
          <w:rPr>
            <w:noProof/>
          </w:rPr>
          <w:tab/>
        </w:r>
        <w:r>
          <w:rPr>
            <w:noProof/>
          </w:rPr>
          <w:fldChar w:fldCharType="begin"/>
        </w:r>
        <w:r>
          <w:rPr>
            <w:noProof/>
          </w:rPr>
          <w:instrText xml:space="preserve"> PAGEREF _Toc223340263 \h </w:instrText>
        </w:r>
      </w:ins>
      <w:r>
        <w:rPr>
          <w:noProof/>
        </w:rPr>
      </w:r>
      <w:r>
        <w:rPr>
          <w:noProof/>
        </w:rPr>
        <w:fldChar w:fldCharType="separate"/>
      </w:r>
      <w:ins w:id="192" w:author="Aleksander Hansen" w:date="2013-02-24T15:47:00Z">
        <w:r>
          <w:rPr>
            <w:noProof/>
          </w:rPr>
          <w:t>48</w:t>
        </w:r>
        <w:r>
          <w:rPr>
            <w:noProof/>
          </w:rPr>
          <w:fldChar w:fldCharType="end"/>
        </w:r>
      </w:ins>
    </w:p>
    <w:p w14:paraId="54B4521B" w14:textId="77777777" w:rsidR="00F36223" w:rsidRDefault="00F36223">
      <w:pPr>
        <w:pStyle w:val="TOC2"/>
        <w:tabs>
          <w:tab w:val="right" w:leader="dot" w:pos="9080"/>
        </w:tabs>
        <w:rPr>
          <w:ins w:id="193" w:author="Aleksander Hansen" w:date="2013-02-24T15:47:00Z"/>
          <w:b w:val="0"/>
          <w:noProof/>
          <w:sz w:val="24"/>
          <w:szCs w:val="24"/>
          <w:lang w:eastAsia="ja-JP"/>
        </w:rPr>
      </w:pPr>
      <w:ins w:id="194" w:author="Aleksander Hansen" w:date="2013-02-24T15:47:00Z">
        <w:r>
          <w:rPr>
            <w:noProof/>
          </w:rPr>
          <w:t>Questions and Answers</w:t>
        </w:r>
        <w:r>
          <w:rPr>
            <w:noProof/>
          </w:rPr>
          <w:tab/>
        </w:r>
        <w:r>
          <w:rPr>
            <w:noProof/>
          </w:rPr>
          <w:fldChar w:fldCharType="begin"/>
        </w:r>
        <w:r>
          <w:rPr>
            <w:noProof/>
          </w:rPr>
          <w:instrText xml:space="preserve"> PAGEREF _Toc223340264 \h </w:instrText>
        </w:r>
      </w:ins>
      <w:r>
        <w:rPr>
          <w:noProof/>
        </w:rPr>
      </w:r>
      <w:r>
        <w:rPr>
          <w:noProof/>
        </w:rPr>
        <w:fldChar w:fldCharType="separate"/>
      </w:r>
      <w:ins w:id="195" w:author="Aleksander Hansen" w:date="2013-02-24T15:47:00Z">
        <w:r>
          <w:rPr>
            <w:noProof/>
          </w:rPr>
          <w:t>49</w:t>
        </w:r>
        <w:r>
          <w:rPr>
            <w:noProof/>
          </w:rPr>
          <w:fldChar w:fldCharType="end"/>
        </w:r>
      </w:ins>
    </w:p>
    <w:p w14:paraId="24BEBAE4" w14:textId="77777777" w:rsidR="00F36223" w:rsidRDefault="00F36223">
      <w:pPr>
        <w:pStyle w:val="TOC3"/>
        <w:tabs>
          <w:tab w:val="right" w:leader="dot" w:pos="9080"/>
        </w:tabs>
        <w:rPr>
          <w:ins w:id="196" w:author="Aleksander Hansen" w:date="2013-02-24T15:47:00Z"/>
          <w:noProof/>
          <w:sz w:val="24"/>
          <w:szCs w:val="24"/>
          <w:lang w:eastAsia="ja-JP"/>
        </w:rPr>
      </w:pPr>
      <w:ins w:id="197" w:author="Aleksander Hansen" w:date="2013-02-24T15:47:00Z">
        <w:r>
          <w:rPr>
            <w:noProof/>
          </w:rPr>
          <w:t>Questions</w:t>
        </w:r>
        <w:r>
          <w:rPr>
            <w:noProof/>
          </w:rPr>
          <w:tab/>
        </w:r>
        <w:r>
          <w:rPr>
            <w:noProof/>
          </w:rPr>
          <w:fldChar w:fldCharType="begin"/>
        </w:r>
        <w:r>
          <w:rPr>
            <w:noProof/>
          </w:rPr>
          <w:instrText xml:space="preserve"> PAGEREF _Toc223340265 \h </w:instrText>
        </w:r>
      </w:ins>
      <w:r>
        <w:rPr>
          <w:noProof/>
        </w:rPr>
      </w:r>
      <w:r>
        <w:rPr>
          <w:noProof/>
        </w:rPr>
        <w:fldChar w:fldCharType="separate"/>
      </w:r>
      <w:ins w:id="198" w:author="Aleksander Hansen" w:date="2013-02-24T15:47:00Z">
        <w:r>
          <w:rPr>
            <w:noProof/>
          </w:rPr>
          <w:t>49</w:t>
        </w:r>
        <w:r>
          <w:rPr>
            <w:noProof/>
          </w:rPr>
          <w:fldChar w:fldCharType="end"/>
        </w:r>
      </w:ins>
    </w:p>
    <w:p w14:paraId="44147194" w14:textId="77777777" w:rsidR="00F36223" w:rsidRDefault="00F36223">
      <w:pPr>
        <w:pStyle w:val="TOC3"/>
        <w:tabs>
          <w:tab w:val="right" w:leader="dot" w:pos="9080"/>
        </w:tabs>
        <w:rPr>
          <w:ins w:id="199" w:author="Aleksander Hansen" w:date="2013-02-24T15:47:00Z"/>
          <w:noProof/>
          <w:sz w:val="24"/>
          <w:szCs w:val="24"/>
          <w:lang w:eastAsia="ja-JP"/>
        </w:rPr>
      </w:pPr>
      <w:ins w:id="200" w:author="Aleksander Hansen" w:date="2013-02-24T15:47:00Z">
        <w:r>
          <w:rPr>
            <w:noProof/>
          </w:rPr>
          <w:t>Answers</w:t>
        </w:r>
        <w:r>
          <w:rPr>
            <w:noProof/>
          </w:rPr>
          <w:tab/>
        </w:r>
        <w:r>
          <w:rPr>
            <w:noProof/>
          </w:rPr>
          <w:fldChar w:fldCharType="begin"/>
        </w:r>
        <w:r>
          <w:rPr>
            <w:noProof/>
          </w:rPr>
          <w:instrText xml:space="preserve"> PAGEREF _Toc223340266 \h </w:instrText>
        </w:r>
      </w:ins>
      <w:r>
        <w:rPr>
          <w:noProof/>
        </w:rPr>
      </w:r>
      <w:r>
        <w:rPr>
          <w:noProof/>
        </w:rPr>
        <w:fldChar w:fldCharType="separate"/>
      </w:r>
      <w:ins w:id="201" w:author="Aleksander Hansen" w:date="2013-02-24T15:47:00Z">
        <w:r>
          <w:rPr>
            <w:noProof/>
          </w:rPr>
          <w:t>50</w:t>
        </w:r>
        <w:r>
          <w:rPr>
            <w:noProof/>
          </w:rPr>
          <w:fldChar w:fldCharType="end"/>
        </w:r>
      </w:ins>
    </w:p>
    <w:p w14:paraId="5F560FCF" w14:textId="77777777" w:rsidR="00F36223" w:rsidRDefault="00F36223">
      <w:pPr>
        <w:pStyle w:val="TOC1"/>
        <w:tabs>
          <w:tab w:val="right" w:leader="dot" w:pos="9080"/>
        </w:tabs>
        <w:rPr>
          <w:ins w:id="202" w:author="Aleksander Hansen" w:date="2013-02-24T15:47:00Z"/>
          <w:b w:val="0"/>
          <w:noProof/>
          <w:lang w:eastAsia="ja-JP"/>
        </w:rPr>
      </w:pPr>
      <w:ins w:id="203" w:author="Aleksander Hansen" w:date="2013-02-24T15:47:00Z">
        <w:r>
          <w:rPr>
            <w:noProof/>
          </w:rPr>
          <w:t>Hull, Chapter 12: Binomial Trees</w:t>
        </w:r>
        <w:r>
          <w:rPr>
            <w:noProof/>
          </w:rPr>
          <w:tab/>
        </w:r>
        <w:r>
          <w:rPr>
            <w:noProof/>
          </w:rPr>
          <w:fldChar w:fldCharType="begin"/>
        </w:r>
        <w:r>
          <w:rPr>
            <w:noProof/>
          </w:rPr>
          <w:instrText xml:space="preserve"> PAGEREF _Toc223340267 \h </w:instrText>
        </w:r>
      </w:ins>
      <w:r>
        <w:rPr>
          <w:noProof/>
        </w:rPr>
      </w:r>
      <w:r>
        <w:rPr>
          <w:noProof/>
        </w:rPr>
        <w:fldChar w:fldCharType="separate"/>
      </w:r>
      <w:ins w:id="204" w:author="Aleksander Hansen" w:date="2013-02-24T15:47:00Z">
        <w:r>
          <w:rPr>
            <w:noProof/>
          </w:rPr>
          <w:t>51</w:t>
        </w:r>
        <w:r>
          <w:rPr>
            <w:noProof/>
          </w:rPr>
          <w:fldChar w:fldCharType="end"/>
        </w:r>
      </w:ins>
    </w:p>
    <w:p w14:paraId="03A95843" w14:textId="77777777" w:rsidR="00F36223" w:rsidRDefault="00F36223">
      <w:pPr>
        <w:pStyle w:val="TOC2"/>
        <w:tabs>
          <w:tab w:val="right" w:leader="dot" w:pos="9080"/>
        </w:tabs>
        <w:rPr>
          <w:ins w:id="205" w:author="Aleksander Hansen" w:date="2013-02-24T15:47:00Z"/>
          <w:b w:val="0"/>
          <w:noProof/>
          <w:sz w:val="24"/>
          <w:szCs w:val="24"/>
          <w:lang w:eastAsia="ja-JP"/>
        </w:rPr>
      </w:pPr>
      <w:ins w:id="206" w:author="Aleksander Hansen" w:date="2013-02-24T15:47:00Z">
        <w:r>
          <w:rPr>
            <w:noProof/>
          </w:rPr>
          <w:t>Calc</w:t>
        </w:r>
        <w:r>
          <w:rPr>
            <w:rFonts w:hint="eastAsia"/>
            <w:noProof/>
          </w:rPr>
          <w:t>ulate the value of a European call or put option using the one</w:t>
        </w:r>
        <w:r>
          <w:rPr>
            <w:rFonts w:hint="eastAsia"/>
            <w:noProof/>
          </w:rPr>
          <w:t>‐</w:t>
        </w:r>
        <w:r>
          <w:rPr>
            <w:rFonts w:hint="eastAsia"/>
            <w:noProof/>
          </w:rPr>
          <w:t>step and two</w:t>
        </w:r>
        <w:r>
          <w:rPr>
            <w:rFonts w:hint="eastAsia"/>
            <w:noProof/>
          </w:rPr>
          <w:t>‐</w:t>
        </w:r>
        <w:r>
          <w:rPr>
            <w:rFonts w:hint="eastAsia"/>
            <w:noProof/>
          </w:rPr>
          <w:t>step binomial model.</w:t>
        </w:r>
        <w:r>
          <w:rPr>
            <w:noProof/>
          </w:rPr>
          <w:tab/>
        </w:r>
        <w:r>
          <w:rPr>
            <w:noProof/>
          </w:rPr>
          <w:fldChar w:fldCharType="begin"/>
        </w:r>
        <w:r>
          <w:rPr>
            <w:noProof/>
          </w:rPr>
          <w:instrText xml:space="preserve"> PAGEREF _Toc223340268 \h </w:instrText>
        </w:r>
      </w:ins>
      <w:r>
        <w:rPr>
          <w:noProof/>
        </w:rPr>
      </w:r>
      <w:r>
        <w:rPr>
          <w:noProof/>
        </w:rPr>
        <w:fldChar w:fldCharType="separate"/>
      </w:r>
      <w:ins w:id="207" w:author="Aleksander Hansen" w:date="2013-02-24T15:47:00Z">
        <w:r>
          <w:rPr>
            <w:noProof/>
          </w:rPr>
          <w:t>52</w:t>
        </w:r>
        <w:r>
          <w:rPr>
            <w:noProof/>
          </w:rPr>
          <w:fldChar w:fldCharType="end"/>
        </w:r>
      </w:ins>
    </w:p>
    <w:p w14:paraId="12ABB093" w14:textId="77777777" w:rsidR="00F36223" w:rsidRDefault="00F36223">
      <w:pPr>
        <w:pStyle w:val="TOC3"/>
        <w:tabs>
          <w:tab w:val="right" w:leader="dot" w:pos="9080"/>
        </w:tabs>
        <w:rPr>
          <w:ins w:id="208" w:author="Aleksander Hansen" w:date="2013-02-24T15:47:00Z"/>
          <w:noProof/>
          <w:sz w:val="24"/>
          <w:szCs w:val="24"/>
          <w:lang w:eastAsia="ja-JP"/>
        </w:rPr>
      </w:pPr>
      <w:ins w:id="209" w:author="Aleksander Hansen" w:date="2013-02-24T15:47:00Z">
        <w:r>
          <w:rPr>
            <w:noProof/>
          </w:rPr>
          <w:t>Risk neutral Valuation</w:t>
        </w:r>
        <w:r>
          <w:rPr>
            <w:noProof/>
          </w:rPr>
          <w:tab/>
        </w:r>
        <w:r>
          <w:rPr>
            <w:noProof/>
          </w:rPr>
          <w:fldChar w:fldCharType="begin"/>
        </w:r>
        <w:r>
          <w:rPr>
            <w:noProof/>
          </w:rPr>
          <w:instrText xml:space="preserve"> PAGEREF _Toc223340269 \h </w:instrText>
        </w:r>
      </w:ins>
      <w:r>
        <w:rPr>
          <w:noProof/>
        </w:rPr>
      </w:r>
      <w:r>
        <w:rPr>
          <w:noProof/>
        </w:rPr>
        <w:fldChar w:fldCharType="separate"/>
      </w:r>
      <w:ins w:id="210" w:author="Aleksander Hansen" w:date="2013-02-24T15:47:00Z">
        <w:r>
          <w:rPr>
            <w:noProof/>
          </w:rPr>
          <w:t>52</w:t>
        </w:r>
        <w:r>
          <w:rPr>
            <w:noProof/>
          </w:rPr>
          <w:fldChar w:fldCharType="end"/>
        </w:r>
      </w:ins>
    </w:p>
    <w:p w14:paraId="5FA1ADA6" w14:textId="77777777" w:rsidR="00F36223" w:rsidRDefault="00F36223">
      <w:pPr>
        <w:pStyle w:val="TOC3"/>
        <w:tabs>
          <w:tab w:val="right" w:leader="dot" w:pos="9080"/>
        </w:tabs>
        <w:rPr>
          <w:ins w:id="211" w:author="Aleksander Hansen" w:date="2013-02-24T15:47:00Z"/>
          <w:noProof/>
          <w:sz w:val="24"/>
          <w:szCs w:val="24"/>
          <w:lang w:eastAsia="ja-JP"/>
        </w:rPr>
      </w:pPr>
      <w:ins w:id="212" w:author="Aleksander Hansen" w:date="2013-02-24T15:47:00Z">
        <w:r>
          <w:rPr>
            <w:noProof/>
          </w:rPr>
          <w:t>Two step Binomial Trees</w:t>
        </w:r>
        <w:r>
          <w:rPr>
            <w:noProof/>
          </w:rPr>
          <w:tab/>
        </w:r>
        <w:r>
          <w:rPr>
            <w:noProof/>
          </w:rPr>
          <w:fldChar w:fldCharType="begin"/>
        </w:r>
        <w:r>
          <w:rPr>
            <w:noProof/>
          </w:rPr>
          <w:instrText xml:space="preserve"> PAGEREF _Toc223340270 \h </w:instrText>
        </w:r>
      </w:ins>
      <w:r>
        <w:rPr>
          <w:noProof/>
        </w:rPr>
      </w:r>
      <w:r>
        <w:rPr>
          <w:noProof/>
        </w:rPr>
        <w:fldChar w:fldCharType="separate"/>
      </w:r>
      <w:ins w:id="213" w:author="Aleksander Hansen" w:date="2013-02-24T15:47:00Z">
        <w:r>
          <w:rPr>
            <w:noProof/>
          </w:rPr>
          <w:t>53</w:t>
        </w:r>
        <w:r>
          <w:rPr>
            <w:noProof/>
          </w:rPr>
          <w:fldChar w:fldCharType="end"/>
        </w:r>
      </w:ins>
    </w:p>
    <w:p w14:paraId="588FA6A0" w14:textId="77777777" w:rsidR="00F36223" w:rsidRDefault="00F36223">
      <w:pPr>
        <w:pStyle w:val="TOC2"/>
        <w:tabs>
          <w:tab w:val="right" w:leader="dot" w:pos="9080"/>
        </w:tabs>
        <w:rPr>
          <w:ins w:id="214" w:author="Aleksander Hansen" w:date="2013-02-24T15:47:00Z"/>
          <w:b w:val="0"/>
          <w:noProof/>
          <w:sz w:val="24"/>
          <w:szCs w:val="24"/>
          <w:lang w:eastAsia="ja-JP"/>
        </w:rPr>
      </w:pPr>
      <w:ins w:id="215" w:author="Aleksander Hansen" w:date="2013-02-24T15:47:00Z">
        <w:r>
          <w:rPr>
            <w:noProof/>
          </w:rPr>
          <w:t xml:space="preserve">Calculate value of an American call or </w:t>
        </w:r>
        <w:r>
          <w:rPr>
            <w:rFonts w:hint="eastAsia"/>
            <w:noProof/>
          </w:rPr>
          <w:t>put option using a two</w:t>
        </w:r>
        <w:r>
          <w:rPr>
            <w:rFonts w:hint="eastAsia"/>
            <w:noProof/>
          </w:rPr>
          <w:t>‐</w:t>
        </w:r>
        <w:r>
          <w:rPr>
            <w:rFonts w:hint="eastAsia"/>
            <w:noProof/>
          </w:rPr>
          <w:t>step binomial model</w:t>
        </w:r>
        <w:r>
          <w:rPr>
            <w:noProof/>
          </w:rPr>
          <w:tab/>
        </w:r>
        <w:r>
          <w:rPr>
            <w:noProof/>
          </w:rPr>
          <w:fldChar w:fldCharType="begin"/>
        </w:r>
        <w:r>
          <w:rPr>
            <w:noProof/>
          </w:rPr>
          <w:instrText xml:space="preserve"> PAGEREF _Toc223340271 \h </w:instrText>
        </w:r>
      </w:ins>
      <w:r>
        <w:rPr>
          <w:noProof/>
        </w:rPr>
      </w:r>
      <w:r>
        <w:rPr>
          <w:noProof/>
        </w:rPr>
        <w:fldChar w:fldCharType="separate"/>
      </w:r>
      <w:ins w:id="216" w:author="Aleksander Hansen" w:date="2013-02-24T15:47:00Z">
        <w:r>
          <w:rPr>
            <w:noProof/>
          </w:rPr>
          <w:t>54</w:t>
        </w:r>
        <w:r>
          <w:rPr>
            <w:noProof/>
          </w:rPr>
          <w:fldChar w:fldCharType="end"/>
        </w:r>
      </w:ins>
    </w:p>
    <w:p w14:paraId="19F8227E" w14:textId="77777777" w:rsidR="00F36223" w:rsidRDefault="00F36223">
      <w:pPr>
        <w:pStyle w:val="TOC2"/>
        <w:tabs>
          <w:tab w:val="right" w:leader="dot" w:pos="9080"/>
        </w:tabs>
        <w:rPr>
          <w:ins w:id="217" w:author="Aleksander Hansen" w:date="2013-02-24T15:47:00Z"/>
          <w:b w:val="0"/>
          <w:noProof/>
          <w:sz w:val="24"/>
          <w:szCs w:val="24"/>
          <w:lang w:eastAsia="ja-JP"/>
        </w:rPr>
      </w:pPr>
      <w:ins w:id="218" w:author="Aleksander Hansen" w:date="2013-02-24T15:47:00Z">
        <w:r>
          <w:rPr>
            <w:noProof/>
          </w:rPr>
          <w:t>Describe how volatility is captured in the binomial model</w:t>
        </w:r>
        <w:r>
          <w:rPr>
            <w:noProof/>
          </w:rPr>
          <w:tab/>
        </w:r>
        <w:r>
          <w:rPr>
            <w:noProof/>
          </w:rPr>
          <w:fldChar w:fldCharType="begin"/>
        </w:r>
        <w:r>
          <w:rPr>
            <w:noProof/>
          </w:rPr>
          <w:instrText xml:space="preserve"> PAGEREF _Toc223340272 \h </w:instrText>
        </w:r>
      </w:ins>
      <w:r>
        <w:rPr>
          <w:noProof/>
        </w:rPr>
      </w:r>
      <w:r>
        <w:rPr>
          <w:noProof/>
        </w:rPr>
        <w:fldChar w:fldCharType="separate"/>
      </w:r>
      <w:ins w:id="219" w:author="Aleksander Hansen" w:date="2013-02-24T15:47:00Z">
        <w:r>
          <w:rPr>
            <w:noProof/>
          </w:rPr>
          <w:t>55</w:t>
        </w:r>
        <w:r>
          <w:rPr>
            <w:noProof/>
          </w:rPr>
          <w:fldChar w:fldCharType="end"/>
        </w:r>
      </w:ins>
    </w:p>
    <w:p w14:paraId="5F4FF17F" w14:textId="77777777" w:rsidR="00F36223" w:rsidRDefault="00F36223">
      <w:pPr>
        <w:pStyle w:val="TOC3"/>
        <w:tabs>
          <w:tab w:val="right" w:leader="dot" w:pos="9080"/>
        </w:tabs>
        <w:rPr>
          <w:ins w:id="220" w:author="Aleksander Hansen" w:date="2013-02-24T15:47:00Z"/>
          <w:noProof/>
          <w:sz w:val="24"/>
          <w:szCs w:val="24"/>
          <w:lang w:eastAsia="ja-JP"/>
        </w:rPr>
      </w:pPr>
      <w:ins w:id="221" w:author="Aleksander Hansen" w:date="2013-02-24T15:47:00Z">
        <w:r>
          <w:rPr>
            <w:noProof/>
          </w:rPr>
          <w:t>Scenario #1, Assume:</w:t>
        </w:r>
        <w:r>
          <w:rPr>
            <w:noProof/>
          </w:rPr>
          <w:tab/>
        </w:r>
        <w:r>
          <w:rPr>
            <w:noProof/>
          </w:rPr>
          <w:fldChar w:fldCharType="begin"/>
        </w:r>
        <w:r>
          <w:rPr>
            <w:noProof/>
          </w:rPr>
          <w:instrText xml:space="preserve"> PAGEREF _Toc223340273 \h </w:instrText>
        </w:r>
      </w:ins>
      <w:r>
        <w:rPr>
          <w:noProof/>
        </w:rPr>
      </w:r>
      <w:r>
        <w:rPr>
          <w:noProof/>
        </w:rPr>
        <w:fldChar w:fldCharType="separate"/>
      </w:r>
      <w:ins w:id="222" w:author="Aleksander Hansen" w:date="2013-02-24T15:47:00Z">
        <w:r>
          <w:rPr>
            <w:noProof/>
          </w:rPr>
          <w:t>55</w:t>
        </w:r>
        <w:r>
          <w:rPr>
            <w:noProof/>
          </w:rPr>
          <w:fldChar w:fldCharType="end"/>
        </w:r>
      </w:ins>
    </w:p>
    <w:p w14:paraId="18F0780B" w14:textId="77777777" w:rsidR="00F36223" w:rsidRDefault="00F36223">
      <w:pPr>
        <w:pStyle w:val="TOC3"/>
        <w:tabs>
          <w:tab w:val="right" w:leader="dot" w:pos="9080"/>
        </w:tabs>
        <w:rPr>
          <w:ins w:id="223" w:author="Aleksander Hansen" w:date="2013-02-24T15:47:00Z"/>
          <w:noProof/>
          <w:sz w:val="24"/>
          <w:szCs w:val="24"/>
          <w:lang w:eastAsia="ja-JP"/>
        </w:rPr>
      </w:pPr>
      <w:ins w:id="224" w:author="Aleksander Hansen" w:date="2013-02-24T15:47:00Z">
        <w:r>
          <w:rPr>
            <w:noProof/>
          </w:rPr>
          <w:t>Scenario #2, Assume:</w:t>
        </w:r>
        <w:r>
          <w:rPr>
            <w:noProof/>
          </w:rPr>
          <w:tab/>
        </w:r>
        <w:r>
          <w:rPr>
            <w:noProof/>
          </w:rPr>
          <w:fldChar w:fldCharType="begin"/>
        </w:r>
        <w:r>
          <w:rPr>
            <w:noProof/>
          </w:rPr>
          <w:instrText xml:space="preserve"> PAGEREF _Toc223340274 \h </w:instrText>
        </w:r>
      </w:ins>
      <w:r>
        <w:rPr>
          <w:noProof/>
        </w:rPr>
      </w:r>
      <w:r>
        <w:rPr>
          <w:noProof/>
        </w:rPr>
        <w:fldChar w:fldCharType="separate"/>
      </w:r>
      <w:ins w:id="225" w:author="Aleksander Hansen" w:date="2013-02-24T15:47:00Z">
        <w:r>
          <w:rPr>
            <w:noProof/>
          </w:rPr>
          <w:t>57</w:t>
        </w:r>
        <w:r>
          <w:rPr>
            <w:noProof/>
          </w:rPr>
          <w:fldChar w:fldCharType="end"/>
        </w:r>
      </w:ins>
    </w:p>
    <w:p w14:paraId="5C3A0ED8" w14:textId="77777777" w:rsidR="00F36223" w:rsidRDefault="00F36223">
      <w:pPr>
        <w:pStyle w:val="TOC2"/>
        <w:tabs>
          <w:tab w:val="right" w:leader="dot" w:pos="9080"/>
        </w:tabs>
        <w:rPr>
          <w:ins w:id="226" w:author="Aleksander Hansen" w:date="2013-02-24T15:47:00Z"/>
          <w:b w:val="0"/>
          <w:noProof/>
          <w:sz w:val="24"/>
          <w:szCs w:val="24"/>
          <w:lang w:eastAsia="ja-JP"/>
        </w:rPr>
      </w:pPr>
      <w:ins w:id="227" w:author="Aleksander Hansen" w:date="2013-02-24T15:47:00Z">
        <w:r>
          <w:rPr>
            <w:noProof/>
          </w:rPr>
          <w:t>Describe how the binomial model value converges as time periods are added</w:t>
        </w:r>
        <w:r>
          <w:rPr>
            <w:noProof/>
          </w:rPr>
          <w:tab/>
        </w:r>
        <w:r>
          <w:rPr>
            <w:noProof/>
          </w:rPr>
          <w:fldChar w:fldCharType="begin"/>
        </w:r>
        <w:r>
          <w:rPr>
            <w:noProof/>
          </w:rPr>
          <w:instrText xml:space="preserve"> PAGEREF _Toc223340275 \h </w:instrText>
        </w:r>
      </w:ins>
      <w:r>
        <w:rPr>
          <w:noProof/>
        </w:rPr>
      </w:r>
      <w:r>
        <w:rPr>
          <w:noProof/>
        </w:rPr>
        <w:fldChar w:fldCharType="separate"/>
      </w:r>
      <w:ins w:id="228" w:author="Aleksander Hansen" w:date="2013-02-24T15:47:00Z">
        <w:r>
          <w:rPr>
            <w:noProof/>
          </w:rPr>
          <w:t>57</w:t>
        </w:r>
        <w:r>
          <w:rPr>
            <w:noProof/>
          </w:rPr>
          <w:fldChar w:fldCharType="end"/>
        </w:r>
      </w:ins>
    </w:p>
    <w:p w14:paraId="3A584DEF" w14:textId="77777777" w:rsidR="00F36223" w:rsidRDefault="00F36223">
      <w:pPr>
        <w:pStyle w:val="TOC2"/>
        <w:tabs>
          <w:tab w:val="right" w:leader="dot" w:pos="9080"/>
        </w:tabs>
        <w:rPr>
          <w:ins w:id="229" w:author="Aleksander Hansen" w:date="2013-02-24T15:47:00Z"/>
          <w:b w:val="0"/>
          <w:noProof/>
          <w:sz w:val="24"/>
          <w:szCs w:val="24"/>
          <w:lang w:eastAsia="ja-JP"/>
        </w:rPr>
      </w:pPr>
      <w:ins w:id="230" w:author="Aleksander Hansen" w:date="2013-02-24T15:47:00Z">
        <w:r>
          <w:rPr>
            <w:noProof/>
          </w:rPr>
          <w:t>Explain how the binomial model can be altered to price options on: stocks with dividends, stock indices, currencies, and futures.</w:t>
        </w:r>
        <w:r>
          <w:rPr>
            <w:noProof/>
          </w:rPr>
          <w:tab/>
        </w:r>
        <w:r>
          <w:rPr>
            <w:noProof/>
          </w:rPr>
          <w:fldChar w:fldCharType="begin"/>
        </w:r>
        <w:r>
          <w:rPr>
            <w:noProof/>
          </w:rPr>
          <w:instrText xml:space="preserve"> PAGEREF _Toc223340276 \h </w:instrText>
        </w:r>
      </w:ins>
      <w:r>
        <w:rPr>
          <w:noProof/>
        </w:rPr>
      </w:r>
      <w:r>
        <w:rPr>
          <w:noProof/>
        </w:rPr>
        <w:fldChar w:fldCharType="separate"/>
      </w:r>
      <w:ins w:id="231" w:author="Aleksander Hansen" w:date="2013-02-24T15:47:00Z">
        <w:r>
          <w:rPr>
            <w:noProof/>
          </w:rPr>
          <w:t>58</w:t>
        </w:r>
        <w:r>
          <w:rPr>
            <w:noProof/>
          </w:rPr>
          <w:fldChar w:fldCharType="end"/>
        </w:r>
      </w:ins>
    </w:p>
    <w:p w14:paraId="68B29F04" w14:textId="77777777" w:rsidR="00F36223" w:rsidRDefault="00F36223">
      <w:pPr>
        <w:pStyle w:val="TOC3"/>
        <w:tabs>
          <w:tab w:val="right" w:leader="dot" w:pos="9080"/>
        </w:tabs>
        <w:rPr>
          <w:ins w:id="232" w:author="Aleksander Hansen" w:date="2013-02-24T15:47:00Z"/>
          <w:noProof/>
          <w:sz w:val="24"/>
          <w:szCs w:val="24"/>
          <w:lang w:eastAsia="ja-JP"/>
        </w:rPr>
      </w:pPr>
      <w:ins w:id="233" w:author="Aleksander Hansen" w:date="2013-02-24T15:47:00Z">
        <w:r>
          <w:rPr>
            <w:noProof/>
          </w:rPr>
          <w:t>Stocks with dividends</w:t>
        </w:r>
        <w:r>
          <w:rPr>
            <w:noProof/>
          </w:rPr>
          <w:tab/>
        </w:r>
        <w:r>
          <w:rPr>
            <w:noProof/>
          </w:rPr>
          <w:fldChar w:fldCharType="begin"/>
        </w:r>
        <w:r>
          <w:rPr>
            <w:noProof/>
          </w:rPr>
          <w:instrText xml:space="preserve"> PAGEREF _Toc223340277 \h </w:instrText>
        </w:r>
      </w:ins>
      <w:r>
        <w:rPr>
          <w:noProof/>
        </w:rPr>
      </w:r>
      <w:r>
        <w:rPr>
          <w:noProof/>
        </w:rPr>
        <w:fldChar w:fldCharType="separate"/>
      </w:r>
      <w:ins w:id="234" w:author="Aleksander Hansen" w:date="2013-02-24T15:47:00Z">
        <w:r>
          <w:rPr>
            <w:noProof/>
          </w:rPr>
          <w:t>58</w:t>
        </w:r>
        <w:r>
          <w:rPr>
            <w:noProof/>
          </w:rPr>
          <w:fldChar w:fldCharType="end"/>
        </w:r>
      </w:ins>
    </w:p>
    <w:p w14:paraId="278B4A73" w14:textId="77777777" w:rsidR="00F36223" w:rsidRDefault="00F36223">
      <w:pPr>
        <w:pStyle w:val="TOC3"/>
        <w:tabs>
          <w:tab w:val="right" w:leader="dot" w:pos="9080"/>
        </w:tabs>
        <w:rPr>
          <w:ins w:id="235" w:author="Aleksander Hansen" w:date="2013-02-24T15:47:00Z"/>
          <w:noProof/>
          <w:sz w:val="24"/>
          <w:szCs w:val="24"/>
          <w:lang w:eastAsia="ja-JP"/>
        </w:rPr>
      </w:pPr>
      <w:ins w:id="236" w:author="Aleksander Hansen" w:date="2013-02-24T15:47:00Z">
        <w:r>
          <w:rPr>
            <w:noProof/>
          </w:rPr>
          <w:t>Stock indices</w:t>
        </w:r>
        <w:r>
          <w:rPr>
            <w:noProof/>
          </w:rPr>
          <w:tab/>
        </w:r>
        <w:r>
          <w:rPr>
            <w:noProof/>
          </w:rPr>
          <w:fldChar w:fldCharType="begin"/>
        </w:r>
        <w:r>
          <w:rPr>
            <w:noProof/>
          </w:rPr>
          <w:instrText xml:space="preserve"> PAGEREF _Toc223340278 \h </w:instrText>
        </w:r>
      </w:ins>
      <w:r>
        <w:rPr>
          <w:noProof/>
        </w:rPr>
      </w:r>
      <w:r>
        <w:rPr>
          <w:noProof/>
        </w:rPr>
        <w:fldChar w:fldCharType="separate"/>
      </w:r>
      <w:ins w:id="237" w:author="Aleksander Hansen" w:date="2013-02-24T15:47:00Z">
        <w:r>
          <w:rPr>
            <w:noProof/>
          </w:rPr>
          <w:t>58</w:t>
        </w:r>
        <w:r>
          <w:rPr>
            <w:noProof/>
          </w:rPr>
          <w:fldChar w:fldCharType="end"/>
        </w:r>
      </w:ins>
    </w:p>
    <w:p w14:paraId="25B3EA22" w14:textId="77777777" w:rsidR="00F36223" w:rsidRDefault="00F36223">
      <w:pPr>
        <w:pStyle w:val="TOC3"/>
        <w:tabs>
          <w:tab w:val="right" w:leader="dot" w:pos="9080"/>
        </w:tabs>
        <w:rPr>
          <w:ins w:id="238" w:author="Aleksander Hansen" w:date="2013-02-24T15:47:00Z"/>
          <w:noProof/>
          <w:sz w:val="24"/>
          <w:szCs w:val="24"/>
          <w:lang w:eastAsia="ja-JP"/>
        </w:rPr>
      </w:pPr>
      <w:ins w:id="239" w:author="Aleksander Hansen" w:date="2013-02-24T15:47:00Z">
        <w:r>
          <w:rPr>
            <w:noProof/>
          </w:rPr>
          <w:t>Currencies</w:t>
        </w:r>
        <w:r>
          <w:rPr>
            <w:noProof/>
          </w:rPr>
          <w:tab/>
        </w:r>
        <w:r>
          <w:rPr>
            <w:noProof/>
          </w:rPr>
          <w:fldChar w:fldCharType="begin"/>
        </w:r>
        <w:r>
          <w:rPr>
            <w:noProof/>
          </w:rPr>
          <w:instrText xml:space="preserve"> PAGEREF _Toc223340279 \h </w:instrText>
        </w:r>
      </w:ins>
      <w:r>
        <w:rPr>
          <w:noProof/>
        </w:rPr>
      </w:r>
      <w:r>
        <w:rPr>
          <w:noProof/>
        </w:rPr>
        <w:fldChar w:fldCharType="separate"/>
      </w:r>
      <w:ins w:id="240" w:author="Aleksander Hansen" w:date="2013-02-24T15:47:00Z">
        <w:r>
          <w:rPr>
            <w:noProof/>
          </w:rPr>
          <w:t>58</w:t>
        </w:r>
        <w:r>
          <w:rPr>
            <w:noProof/>
          </w:rPr>
          <w:fldChar w:fldCharType="end"/>
        </w:r>
      </w:ins>
    </w:p>
    <w:p w14:paraId="0229D15A" w14:textId="77777777" w:rsidR="00F36223" w:rsidRDefault="00F36223">
      <w:pPr>
        <w:pStyle w:val="TOC3"/>
        <w:tabs>
          <w:tab w:val="right" w:leader="dot" w:pos="9080"/>
        </w:tabs>
        <w:rPr>
          <w:ins w:id="241" w:author="Aleksander Hansen" w:date="2013-02-24T15:47:00Z"/>
          <w:noProof/>
          <w:sz w:val="24"/>
          <w:szCs w:val="24"/>
          <w:lang w:eastAsia="ja-JP"/>
        </w:rPr>
      </w:pPr>
      <w:ins w:id="242" w:author="Aleksander Hansen" w:date="2013-02-24T15:47:00Z">
        <w:r>
          <w:rPr>
            <w:noProof/>
          </w:rPr>
          <w:t>Futures</w:t>
        </w:r>
        <w:r>
          <w:rPr>
            <w:noProof/>
          </w:rPr>
          <w:tab/>
        </w:r>
        <w:r>
          <w:rPr>
            <w:noProof/>
          </w:rPr>
          <w:fldChar w:fldCharType="begin"/>
        </w:r>
        <w:r>
          <w:rPr>
            <w:noProof/>
          </w:rPr>
          <w:instrText xml:space="preserve"> PAGEREF _Toc223340280 \h </w:instrText>
        </w:r>
      </w:ins>
      <w:r>
        <w:rPr>
          <w:noProof/>
        </w:rPr>
      </w:r>
      <w:r>
        <w:rPr>
          <w:noProof/>
        </w:rPr>
        <w:fldChar w:fldCharType="separate"/>
      </w:r>
      <w:ins w:id="243" w:author="Aleksander Hansen" w:date="2013-02-24T15:47:00Z">
        <w:r>
          <w:rPr>
            <w:noProof/>
          </w:rPr>
          <w:t>58</w:t>
        </w:r>
        <w:r>
          <w:rPr>
            <w:noProof/>
          </w:rPr>
          <w:fldChar w:fldCharType="end"/>
        </w:r>
      </w:ins>
    </w:p>
    <w:p w14:paraId="1951299D" w14:textId="77777777" w:rsidR="00F36223" w:rsidRDefault="00F36223">
      <w:pPr>
        <w:pStyle w:val="TOC2"/>
        <w:tabs>
          <w:tab w:val="right" w:leader="dot" w:pos="9080"/>
        </w:tabs>
        <w:rPr>
          <w:ins w:id="244" w:author="Aleksander Hansen" w:date="2013-02-24T15:47:00Z"/>
          <w:b w:val="0"/>
          <w:noProof/>
          <w:sz w:val="24"/>
          <w:szCs w:val="24"/>
          <w:lang w:eastAsia="ja-JP"/>
        </w:rPr>
      </w:pPr>
      <w:ins w:id="245" w:author="Aleksander Hansen" w:date="2013-02-24T15:47:00Z">
        <w:r>
          <w:rPr>
            <w:noProof/>
          </w:rPr>
          <w:t>Describe how volatility is captured in the binomial model.</w:t>
        </w:r>
        <w:r>
          <w:rPr>
            <w:noProof/>
          </w:rPr>
          <w:tab/>
        </w:r>
        <w:r>
          <w:rPr>
            <w:noProof/>
          </w:rPr>
          <w:fldChar w:fldCharType="begin"/>
        </w:r>
        <w:r>
          <w:rPr>
            <w:noProof/>
          </w:rPr>
          <w:instrText xml:space="preserve"> PAGEREF _Toc223340281 \h </w:instrText>
        </w:r>
      </w:ins>
      <w:r>
        <w:rPr>
          <w:noProof/>
        </w:rPr>
      </w:r>
      <w:r>
        <w:rPr>
          <w:noProof/>
        </w:rPr>
        <w:fldChar w:fldCharType="separate"/>
      </w:r>
      <w:ins w:id="246" w:author="Aleksander Hansen" w:date="2013-02-24T15:47:00Z">
        <w:r>
          <w:rPr>
            <w:noProof/>
          </w:rPr>
          <w:t>58</w:t>
        </w:r>
        <w:r>
          <w:rPr>
            <w:noProof/>
          </w:rPr>
          <w:fldChar w:fldCharType="end"/>
        </w:r>
      </w:ins>
    </w:p>
    <w:p w14:paraId="59B61D30" w14:textId="77777777" w:rsidR="00F36223" w:rsidRDefault="00F36223">
      <w:pPr>
        <w:pStyle w:val="TOC2"/>
        <w:tabs>
          <w:tab w:val="right" w:leader="dot" w:pos="9080"/>
        </w:tabs>
        <w:rPr>
          <w:ins w:id="247" w:author="Aleksander Hansen" w:date="2013-02-24T15:47:00Z"/>
          <w:b w:val="0"/>
          <w:noProof/>
          <w:sz w:val="24"/>
          <w:szCs w:val="24"/>
          <w:lang w:eastAsia="ja-JP"/>
        </w:rPr>
      </w:pPr>
      <w:ins w:id="248" w:author="Aleksander Hansen" w:date="2013-02-24T15:47:00Z">
        <w:r>
          <w:rPr>
            <w:noProof/>
          </w:rPr>
          <w:t>Chapter Summary</w:t>
        </w:r>
        <w:r>
          <w:rPr>
            <w:noProof/>
          </w:rPr>
          <w:tab/>
        </w:r>
        <w:r>
          <w:rPr>
            <w:noProof/>
          </w:rPr>
          <w:fldChar w:fldCharType="begin"/>
        </w:r>
        <w:r>
          <w:rPr>
            <w:noProof/>
          </w:rPr>
          <w:instrText xml:space="preserve"> PAGEREF _Toc223340282 \h </w:instrText>
        </w:r>
      </w:ins>
      <w:r>
        <w:rPr>
          <w:noProof/>
        </w:rPr>
      </w:r>
      <w:r>
        <w:rPr>
          <w:noProof/>
        </w:rPr>
        <w:fldChar w:fldCharType="separate"/>
      </w:r>
      <w:ins w:id="249" w:author="Aleksander Hansen" w:date="2013-02-24T15:47:00Z">
        <w:r>
          <w:rPr>
            <w:noProof/>
          </w:rPr>
          <w:t>59</w:t>
        </w:r>
        <w:r>
          <w:rPr>
            <w:noProof/>
          </w:rPr>
          <w:fldChar w:fldCharType="end"/>
        </w:r>
      </w:ins>
    </w:p>
    <w:p w14:paraId="3A8AB146" w14:textId="77777777" w:rsidR="00F36223" w:rsidRDefault="00F36223">
      <w:pPr>
        <w:pStyle w:val="TOC2"/>
        <w:tabs>
          <w:tab w:val="right" w:leader="dot" w:pos="9080"/>
        </w:tabs>
        <w:rPr>
          <w:ins w:id="250" w:author="Aleksander Hansen" w:date="2013-02-24T15:47:00Z"/>
          <w:b w:val="0"/>
          <w:noProof/>
          <w:sz w:val="24"/>
          <w:szCs w:val="24"/>
          <w:lang w:eastAsia="ja-JP"/>
        </w:rPr>
      </w:pPr>
      <w:ins w:id="251" w:author="Aleksander Hansen" w:date="2013-02-24T15:47:00Z">
        <w:r>
          <w:rPr>
            <w:noProof/>
          </w:rPr>
          <w:t>Questions and Answers</w:t>
        </w:r>
        <w:r>
          <w:rPr>
            <w:noProof/>
          </w:rPr>
          <w:tab/>
        </w:r>
        <w:r>
          <w:rPr>
            <w:noProof/>
          </w:rPr>
          <w:fldChar w:fldCharType="begin"/>
        </w:r>
        <w:r>
          <w:rPr>
            <w:noProof/>
          </w:rPr>
          <w:instrText xml:space="preserve"> PAGEREF _Toc223340283 \h </w:instrText>
        </w:r>
      </w:ins>
      <w:r>
        <w:rPr>
          <w:noProof/>
        </w:rPr>
      </w:r>
      <w:r>
        <w:rPr>
          <w:noProof/>
        </w:rPr>
        <w:fldChar w:fldCharType="separate"/>
      </w:r>
      <w:ins w:id="252" w:author="Aleksander Hansen" w:date="2013-02-24T15:47:00Z">
        <w:r>
          <w:rPr>
            <w:noProof/>
          </w:rPr>
          <w:t>60</w:t>
        </w:r>
        <w:r>
          <w:rPr>
            <w:noProof/>
          </w:rPr>
          <w:fldChar w:fldCharType="end"/>
        </w:r>
      </w:ins>
    </w:p>
    <w:p w14:paraId="75BFA76A" w14:textId="77777777" w:rsidR="00F36223" w:rsidRDefault="00F36223">
      <w:pPr>
        <w:pStyle w:val="TOC3"/>
        <w:tabs>
          <w:tab w:val="right" w:leader="dot" w:pos="9080"/>
        </w:tabs>
        <w:rPr>
          <w:ins w:id="253" w:author="Aleksander Hansen" w:date="2013-02-24T15:47:00Z"/>
          <w:noProof/>
          <w:sz w:val="24"/>
          <w:szCs w:val="24"/>
          <w:lang w:eastAsia="ja-JP"/>
        </w:rPr>
      </w:pPr>
      <w:ins w:id="254" w:author="Aleksander Hansen" w:date="2013-02-24T15:47:00Z">
        <w:r>
          <w:rPr>
            <w:noProof/>
          </w:rPr>
          <w:t>Questions</w:t>
        </w:r>
        <w:r>
          <w:rPr>
            <w:noProof/>
          </w:rPr>
          <w:tab/>
        </w:r>
        <w:r>
          <w:rPr>
            <w:noProof/>
          </w:rPr>
          <w:fldChar w:fldCharType="begin"/>
        </w:r>
        <w:r>
          <w:rPr>
            <w:noProof/>
          </w:rPr>
          <w:instrText xml:space="preserve"> PAGEREF _Toc223340284 \h </w:instrText>
        </w:r>
      </w:ins>
      <w:r>
        <w:rPr>
          <w:noProof/>
        </w:rPr>
      </w:r>
      <w:r>
        <w:rPr>
          <w:noProof/>
        </w:rPr>
        <w:fldChar w:fldCharType="separate"/>
      </w:r>
      <w:ins w:id="255" w:author="Aleksander Hansen" w:date="2013-02-24T15:47:00Z">
        <w:r>
          <w:rPr>
            <w:noProof/>
          </w:rPr>
          <w:t>60</w:t>
        </w:r>
        <w:r>
          <w:rPr>
            <w:noProof/>
          </w:rPr>
          <w:fldChar w:fldCharType="end"/>
        </w:r>
      </w:ins>
    </w:p>
    <w:p w14:paraId="5486774E" w14:textId="77777777" w:rsidR="00F36223" w:rsidRDefault="00F36223">
      <w:pPr>
        <w:pStyle w:val="TOC3"/>
        <w:tabs>
          <w:tab w:val="right" w:leader="dot" w:pos="9080"/>
        </w:tabs>
        <w:rPr>
          <w:ins w:id="256" w:author="Aleksander Hansen" w:date="2013-02-24T15:47:00Z"/>
          <w:noProof/>
          <w:sz w:val="24"/>
          <w:szCs w:val="24"/>
          <w:lang w:eastAsia="ja-JP"/>
        </w:rPr>
      </w:pPr>
      <w:ins w:id="257" w:author="Aleksander Hansen" w:date="2013-02-24T15:47:00Z">
        <w:r>
          <w:rPr>
            <w:noProof/>
          </w:rPr>
          <w:t>Answers</w:t>
        </w:r>
        <w:r>
          <w:rPr>
            <w:noProof/>
          </w:rPr>
          <w:tab/>
        </w:r>
        <w:r>
          <w:rPr>
            <w:noProof/>
          </w:rPr>
          <w:fldChar w:fldCharType="begin"/>
        </w:r>
        <w:r>
          <w:rPr>
            <w:noProof/>
          </w:rPr>
          <w:instrText xml:space="preserve"> PAGEREF _Toc223340285 \h </w:instrText>
        </w:r>
      </w:ins>
      <w:r>
        <w:rPr>
          <w:noProof/>
        </w:rPr>
      </w:r>
      <w:r>
        <w:rPr>
          <w:noProof/>
        </w:rPr>
        <w:fldChar w:fldCharType="separate"/>
      </w:r>
      <w:ins w:id="258" w:author="Aleksander Hansen" w:date="2013-02-24T15:47:00Z">
        <w:r>
          <w:rPr>
            <w:noProof/>
          </w:rPr>
          <w:t>61</w:t>
        </w:r>
        <w:r>
          <w:rPr>
            <w:noProof/>
          </w:rPr>
          <w:fldChar w:fldCharType="end"/>
        </w:r>
      </w:ins>
    </w:p>
    <w:p w14:paraId="459BD775" w14:textId="77777777" w:rsidR="00F36223" w:rsidRDefault="00F36223">
      <w:pPr>
        <w:pStyle w:val="TOC1"/>
        <w:tabs>
          <w:tab w:val="right" w:leader="dot" w:pos="9080"/>
        </w:tabs>
        <w:rPr>
          <w:ins w:id="259" w:author="Aleksander Hansen" w:date="2013-02-24T15:47:00Z"/>
          <w:b w:val="0"/>
          <w:noProof/>
          <w:lang w:eastAsia="ja-JP"/>
        </w:rPr>
      </w:pPr>
      <w:ins w:id="260" w:author="Aleksander Hansen" w:date="2013-02-24T15:47:00Z">
        <w:r>
          <w:rPr>
            <w:noProof/>
          </w:rPr>
          <w:t>Hull, Chapter 14: The Black-Scholes-Merton Model</w:t>
        </w:r>
        <w:r>
          <w:rPr>
            <w:noProof/>
          </w:rPr>
          <w:tab/>
        </w:r>
        <w:r>
          <w:rPr>
            <w:noProof/>
          </w:rPr>
          <w:fldChar w:fldCharType="begin"/>
        </w:r>
        <w:r>
          <w:rPr>
            <w:noProof/>
          </w:rPr>
          <w:instrText xml:space="preserve"> PAGEREF _Toc223340286 \h </w:instrText>
        </w:r>
      </w:ins>
      <w:r>
        <w:rPr>
          <w:noProof/>
        </w:rPr>
      </w:r>
      <w:r>
        <w:rPr>
          <w:noProof/>
        </w:rPr>
        <w:fldChar w:fldCharType="separate"/>
      </w:r>
      <w:ins w:id="261" w:author="Aleksander Hansen" w:date="2013-02-24T15:47:00Z">
        <w:r>
          <w:rPr>
            <w:noProof/>
          </w:rPr>
          <w:t>62</w:t>
        </w:r>
        <w:r>
          <w:rPr>
            <w:noProof/>
          </w:rPr>
          <w:fldChar w:fldCharType="end"/>
        </w:r>
      </w:ins>
    </w:p>
    <w:p w14:paraId="06A58178" w14:textId="77777777" w:rsidR="00F36223" w:rsidRDefault="00F36223">
      <w:pPr>
        <w:pStyle w:val="TOC2"/>
        <w:tabs>
          <w:tab w:val="right" w:leader="dot" w:pos="9080"/>
        </w:tabs>
        <w:rPr>
          <w:ins w:id="262" w:author="Aleksander Hansen" w:date="2013-02-24T15:47:00Z"/>
          <w:b w:val="0"/>
          <w:noProof/>
          <w:sz w:val="24"/>
          <w:szCs w:val="24"/>
          <w:lang w:eastAsia="ja-JP"/>
        </w:rPr>
      </w:pPr>
      <w:ins w:id="263" w:author="Aleksander Hansen" w:date="2013-02-24T15:47:00Z">
        <w:r>
          <w:rPr>
            <w:noProof/>
          </w:rPr>
          <w:t>Explain the lognormal property of stock prices, the distribution of rates of return, and the calculation of expected return</w:t>
        </w:r>
        <w:r>
          <w:rPr>
            <w:noProof/>
          </w:rPr>
          <w:tab/>
        </w:r>
        <w:r>
          <w:rPr>
            <w:noProof/>
          </w:rPr>
          <w:fldChar w:fldCharType="begin"/>
        </w:r>
        <w:r>
          <w:rPr>
            <w:noProof/>
          </w:rPr>
          <w:instrText xml:space="preserve"> PAGEREF _Toc223340287 \h </w:instrText>
        </w:r>
      </w:ins>
      <w:r>
        <w:rPr>
          <w:noProof/>
        </w:rPr>
      </w:r>
      <w:r>
        <w:rPr>
          <w:noProof/>
        </w:rPr>
        <w:fldChar w:fldCharType="separate"/>
      </w:r>
      <w:ins w:id="264" w:author="Aleksander Hansen" w:date="2013-02-24T15:47:00Z">
        <w:r>
          <w:rPr>
            <w:noProof/>
          </w:rPr>
          <w:t>63</w:t>
        </w:r>
        <w:r>
          <w:rPr>
            <w:noProof/>
          </w:rPr>
          <w:fldChar w:fldCharType="end"/>
        </w:r>
      </w:ins>
    </w:p>
    <w:p w14:paraId="16648388" w14:textId="77777777" w:rsidR="00F36223" w:rsidRDefault="00F36223">
      <w:pPr>
        <w:pStyle w:val="TOC3"/>
        <w:tabs>
          <w:tab w:val="right" w:leader="dot" w:pos="9080"/>
        </w:tabs>
        <w:rPr>
          <w:ins w:id="265" w:author="Aleksander Hansen" w:date="2013-02-24T15:47:00Z"/>
          <w:noProof/>
          <w:sz w:val="24"/>
          <w:szCs w:val="24"/>
          <w:lang w:eastAsia="ja-JP"/>
        </w:rPr>
      </w:pPr>
      <w:ins w:id="266" w:author="Aleksander Hansen" w:date="2013-02-24T15:47:00Z">
        <w:r>
          <w:rPr>
            <w:noProof/>
          </w:rPr>
          <w:t>Distribution of the Rate of Return</w:t>
        </w:r>
        <w:r>
          <w:rPr>
            <w:noProof/>
          </w:rPr>
          <w:tab/>
        </w:r>
        <w:r>
          <w:rPr>
            <w:noProof/>
          </w:rPr>
          <w:fldChar w:fldCharType="begin"/>
        </w:r>
        <w:r>
          <w:rPr>
            <w:noProof/>
          </w:rPr>
          <w:instrText xml:space="preserve"> PAGEREF _Toc223340288 \h </w:instrText>
        </w:r>
      </w:ins>
      <w:r>
        <w:rPr>
          <w:noProof/>
        </w:rPr>
      </w:r>
      <w:r>
        <w:rPr>
          <w:noProof/>
        </w:rPr>
        <w:fldChar w:fldCharType="separate"/>
      </w:r>
      <w:ins w:id="267" w:author="Aleksander Hansen" w:date="2013-02-24T15:47:00Z">
        <w:r>
          <w:rPr>
            <w:noProof/>
          </w:rPr>
          <w:t>64</w:t>
        </w:r>
        <w:r>
          <w:rPr>
            <w:noProof/>
          </w:rPr>
          <w:fldChar w:fldCharType="end"/>
        </w:r>
      </w:ins>
    </w:p>
    <w:p w14:paraId="2916AEF5" w14:textId="77777777" w:rsidR="00F36223" w:rsidRDefault="00F36223">
      <w:pPr>
        <w:pStyle w:val="TOC2"/>
        <w:tabs>
          <w:tab w:val="right" w:leader="dot" w:pos="9080"/>
        </w:tabs>
        <w:rPr>
          <w:ins w:id="268" w:author="Aleksander Hansen" w:date="2013-02-24T15:47:00Z"/>
          <w:b w:val="0"/>
          <w:noProof/>
          <w:sz w:val="24"/>
          <w:szCs w:val="24"/>
          <w:lang w:eastAsia="ja-JP"/>
        </w:rPr>
      </w:pPr>
      <w:ins w:id="269" w:author="Aleksander Hansen" w:date="2013-02-24T15:47:00Z">
        <w:r>
          <w:rPr>
            <w:noProof/>
          </w:rPr>
          <w:t>Compute the realized return and historical volatility of a stock</w:t>
        </w:r>
        <w:r>
          <w:rPr>
            <w:noProof/>
          </w:rPr>
          <w:tab/>
        </w:r>
        <w:r>
          <w:rPr>
            <w:noProof/>
          </w:rPr>
          <w:fldChar w:fldCharType="begin"/>
        </w:r>
        <w:r>
          <w:rPr>
            <w:noProof/>
          </w:rPr>
          <w:instrText xml:space="preserve"> PAGEREF _Toc223340289 \h </w:instrText>
        </w:r>
      </w:ins>
      <w:r>
        <w:rPr>
          <w:noProof/>
        </w:rPr>
      </w:r>
      <w:r>
        <w:rPr>
          <w:noProof/>
        </w:rPr>
        <w:fldChar w:fldCharType="separate"/>
      </w:r>
      <w:ins w:id="270" w:author="Aleksander Hansen" w:date="2013-02-24T15:47:00Z">
        <w:r>
          <w:rPr>
            <w:noProof/>
          </w:rPr>
          <w:t>64</w:t>
        </w:r>
        <w:r>
          <w:rPr>
            <w:noProof/>
          </w:rPr>
          <w:fldChar w:fldCharType="end"/>
        </w:r>
      </w:ins>
    </w:p>
    <w:p w14:paraId="6642A978" w14:textId="77777777" w:rsidR="00F36223" w:rsidRDefault="00F36223">
      <w:pPr>
        <w:pStyle w:val="TOC2"/>
        <w:tabs>
          <w:tab w:val="right" w:leader="dot" w:pos="9080"/>
        </w:tabs>
        <w:rPr>
          <w:ins w:id="271" w:author="Aleksander Hansen" w:date="2013-02-24T15:47:00Z"/>
          <w:b w:val="0"/>
          <w:noProof/>
          <w:sz w:val="24"/>
          <w:szCs w:val="24"/>
          <w:lang w:eastAsia="ja-JP"/>
        </w:rPr>
      </w:pPr>
      <w:ins w:id="272" w:author="Aleksander Hansen" w:date="2013-02-24T15:47:00Z">
        <w:r>
          <w:rPr>
            <w:rFonts w:hint="eastAsia"/>
            <w:noProof/>
          </w:rPr>
          <w:t>Compute the value of a European option using the Black</w:t>
        </w:r>
        <w:r>
          <w:rPr>
            <w:rFonts w:hint="eastAsia"/>
            <w:noProof/>
          </w:rPr>
          <w:t>‐</w:t>
        </w:r>
        <w:r>
          <w:rPr>
            <w:rFonts w:hint="eastAsia"/>
            <w:noProof/>
          </w:rPr>
          <w:t>Scholes</w:t>
        </w:r>
        <w:r>
          <w:rPr>
            <w:rFonts w:hint="eastAsia"/>
            <w:noProof/>
          </w:rPr>
          <w:t>‐</w:t>
        </w:r>
        <w:r>
          <w:rPr>
            <w:rFonts w:hint="eastAsia"/>
            <w:noProof/>
          </w:rPr>
          <w:t>Merton (BSM) model on a non</w:t>
        </w:r>
        <w:r>
          <w:rPr>
            <w:rFonts w:hint="eastAsia"/>
            <w:noProof/>
          </w:rPr>
          <w:t>‐</w:t>
        </w:r>
        <w:r>
          <w:rPr>
            <w:rFonts w:hint="eastAsia"/>
            <w:noProof/>
          </w:rPr>
          <w:t>dividend</w:t>
        </w:r>
        <w:r>
          <w:rPr>
            <w:rFonts w:hint="eastAsia"/>
            <w:noProof/>
          </w:rPr>
          <w:t>‐</w:t>
        </w:r>
        <w:r>
          <w:rPr>
            <w:rFonts w:hint="eastAsia"/>
            <w:noProof/>
          </w:rPr>
          <w:t>paying stock</w:t>
        </w:r>
        <w:r>
          <w:rPr>
            <w:noProof/>
          </w:rPr>
          <w:tab/>
        </w:r>
        <w:r>
          <w:rPr>
            <w:noProof/>
          </w:rPr>
          <w:fldChar w:fldCharType="begin"/>
        </w:r>
        <w:r>
          <w:rPr>
            <w:noProof/>
          </w:rPr>
          <w:instrText xml:space="preserve"> PAGEREF _Toc223340290 \h </w:instrText>
        </w:r>
      </w:ins>
      <w:r>
        <w:rPr>
          <w:noProof/>
        </w:rPr>
      </w:r>
      <w:r>
        <w:rPr>
          <w:noProof/>
        </w:rPr>
        <w:fldChar w:fldCharType="separate"/>
      </w:r>
      <w:ins w:id="273" w:author="Aleksander Hansen" w:date="2013-02-24T15:47:00Z">
        <w:r>
          <w:rPr>
            <w:noProof/>
          </w:rPr>
          <w:t>67</w:t>
        </w:r>
        <w:r>
          <w:rPr>
            <w:noProof/>
          </w:rPr>
          <w:fldChar w:fldCharType="end"/>
        </w:r>
      </w:ins>
    </w:p>
    <w:p w14:paraId="266C50D7" w14:textId="77777777" w:rsidR="00F36223" w:rsidRDefault="00F36223">
      <w:pPr>
        <w:pStyle w:val="TOC2"/>
        <w:tabs>
          <w:tab w:val="right" w:leader="dot" w:pos="9080"/>
        </w:tabs>
        <w:rPr>
          <w:ins w:id="274" w:author="Aleksander Hansen" w:date="2013-02-24T15:47:00Z"/>
          <w:b w:val="0"/>
          <w:noProof/>
          <w:sz w:val="24"/>
          <w:szCs w:val="24"/>
          <w:lang w:eastAsia="ja-JP"/>
        </w:rPr>
      </w:pPr>
      <w:ins w:id="275" w:author="Aleksander Hansen" w:date="2013-02-24T15:47:00Z">
        <w:r>
          <w:rPr>
            <w:noProof/>
          </w:rPr>
          <w:t>Identify the complications involving the valuation of warrants</w:t>
        </w:r>
        <w:r>
          <w:rPr>
            <w:noProof/>
          </w:rPr>
          <w:tab/>
        </w:r>
        <w:r>
          <w:rPr>
            <w:noProof/>
          </w:rPr>
          <w:fldChar w:fldCharType="begin"/>
        </w:r>
        <w:r>
          <w:rPr>
            <w:noProof/>
          </w:rPr>
          <w:instrText xml:space="preserve"> PAGEREF _Toc223340291 \h </w:instrText>
        </w:r>
      </w:ins>
      <w:r>
        <w:rPr>
          <w:noProof/>
        </w:rPr>
      </w:r>
      <w:r>
        <w:rPr>
          <w:noProof/>
        </w:rPr>
        <w:fldChar w:fldCharType="separate"/>
      </w:r>
      <w:ins w:id="276" w:author="Aleksander Hansen" w:date="2013-02-24T15:47:00Z">
        <w:r>
          <w:rPr>
            <w:noProof/>
          </w:rPr>
          <w:t>68</w:t>
        </w:r>
        <w:r>
          <w:rPr>
            <w:noProof/>
          </w:rPr>
          <w:fldChar w:fldCharType="end"/>
        </w:r>
      </w:ins>
    </w:p>
    <w:p w14:paraId="2465FF54" w14:textId="77777777" w:rsidR="00F36223" w:rsidRDefault="00F36223">
      <w:pPr>
        <w:pStyle w:val="TOC3"/>
        <w:tabs>
          <w:tab w:val="right" w:leader="dot" w:pos="9080"/>
        </w:tabs>
        <w:rPr>
          <w:ins w:id="277" w:author="Aleksander Hansen" w:date="2013-02-24T15:47:00Z"/>
          <w:noProof/>
          <w:sz w:val="24"/>
          <w:szCs w:val="24"/>
          <w:lang w:eastAsia="ja-JP"/>
        </w:rPr>
      </w:pPr>
      <w:ins w:id="278" w:author="Aleksander Hansen" w:date="2013-02-24T15:47:00Z">
        <w:r>
          <w:rPr>
            <w:noProof/>
          </w:rPr>
          <w:t>Explain the risk-neutral evaluation framework</w:t>
        </w:r>
        <w:r>
          <w:rPr>
            <w:noProof/>
          </w:rPr>
          <w:tab/>
        </w:r>
        <w:r>
          <w:rPr>
            <w:noProof/>
          </w:rPr>
          <w:fldChar w:fldCharType="begin"/>
        </w:r>
        <w:r>
          <w:rPr>
            <w:noProof/>
          </w:rPr>
          <w:instrText xml:space="preserve"> PAGEREF _Toc223340292 \h </w:instrText>
        </w:r>
      </w:ins>
      <w:r>
        <w:rPr>
          <w:noProof/>
        </w:rPr>
      </w:r>
      <w:r>
        <w:rPr>
          <w:noProof/>
        </w:rPr>
        <w:fldChar w:fldCharType="separate"/>
      </w:r>
      <w:ins w:id="279" w:author="Aleksander Hansen" w:date="2013-02-24T15:47:00Z">
        <w:r>
          <w:rPr>
            <w:noProof/>
          </w:rPr>
          <w:t>69</w:t>
        </w:r>
        <w:r>
          <w:rPr>
            <w:noProof/>
          </w:rPr>
          <w:fldChar w:fldCharType="end"/>
        </w:r>
      </w:ins>
    </w:p>
    <w:p w14:paraId="78010E55" w14:textId="77777777" w:rsidR="00F36223" w:rsidRDefault="00F36223">
      <w:pPr>
        <w:pStyle w:val="TOC3"/>
        <w:tabs>
          <w:tab w:val="right" w:leader="dot" w:pos="9080"/>
        </w:tabs>
        <w:rPr>
          <w:ins w:id="280" w:author="Aleksander Hansen" w:date="2013-02-24T15:47:00Z"/>
          <w:noProof/>
          <w:sz w:val="24"/>
          <w:szCs w:val="24"/>
          <w:lang w:eastAsia="ja-JP"/>
        </w:rPr>
      </w:pPr>
      <w:ins w:id="281" w:author="Aleksander Hansen" w:date="2013-02-24T15:47:00Z">
        <w:r>
          <w:rPr>
            <w:noProof/>
          </w:rPr>
          <w:t>Discuss how cash flows affect the pricing of an option</w:t>
        </w:r>
        <w:r>
          <w:rPr>
            <w:noProof/>
          </w:rPr>
          <w:tab/>
        </w:r>
        <w:r>
          <w:rPr>
            <w:noProof/>
          </w:rPr>
          <w:fldChar w:fldCharType="begin"/>
        </w:r>
        <w:r>
          <w:rPr>
            <w:noProof/>
          </w:rPr>
          <w:instrText xml:space="preserve"> PAGEREF _Toc223340293 \h </w:instrText>
        </w:r>
      </w:ins>
      <w:r>
        <w:rPr>
          <w:noProof/>
        </w:rPr>
      </w:r>
      <w:r>
        <w:rPr>
          <w:noProof/>
        </w:rPr>
        <w:fldChar w:fldCharType="separate"/>
      </w:r>
      <w:ins w:id="282" w:author="Aleksander Hansen" w:date="2013-02-24T15:47:00Z">
        <w:r>
          <w:rPr>
            <w:noProof/>
          </w:rPr>
          <w:t>69</w:t>
        </w:r>
        <w:r>
          <w:rPr>
            <w:noProof/>
          </w:rPr>
          <w:fldChar w:fldCharType="end"/>
        </w:r>
      </w:ins>
    </w:p>
    <w:p w14:paraId="5B8FC465" w14:textId="77777777" w:rsidR="00F36223" w:rsidRDefault="00F36223">
      <w:pPr>
        <w:pStyle w:val="TOC3"/>
        <w:tabs>
          <w:tab w:val="right" w:leader="dot" w:pos="9080"/>
        </w:tabs>
        <w:rPr>
          <w:ins w:id="283" w:author="Aleksander Hansen" w:date="2013-02-24T15:47:00Z"/>
          <w:noProof/>
          <w:sz w:val="24"/>
          <w:szCs w:val="24"/>
          <w:lang w:eastAsia="ja-JP"/>
        </w:rPr>
      </w:pPr>
      <w:ins w:id="284" w:author="Aleksander Hansen" w:date="2013-02-24T15:47:00Z">
        <w:r>
          <w:rPr>
            <w:noProof/>
          </w:rPr>
          <w:t>Identify the methods for estimating future volatility</w:t>
        </w:r>
        <w:r>
          <w:rPr>
            <w:noProof/>
          </w:rPr>
          <w:tab/>
        </w:r>
        <w:r>
          <w:rPr>
            <w:noProof/>
          </w:rPr>
          <w:fldChar w:fldCharType="begin"/>
        </w:r>
        <w:r>
          <w:rPr>
            <w:noProof/>
          </w:rPr>
          <w:instrText xml:space="preserve"> PAGEREF _Toc223340294 \h </w:instrText>
        </w:r>
      </w:ins>
      <w:r>
        <w:rPr>
          <w:noProof/>
        </w:rPr>
      </w:r>
      <w:r>
        <w:rPr>
          <w:noProof/>
        </w:rPr>
        <w:fldChar w:fldCharType="separate"/>
      </w:r>
      <w:ins w:id="285" w:author="Aleksander Hansen" w:date="2013-02-24T15:47:00Z">
        <w:r>
          <w:rPr>
            <w:noProof/>
          </w:rPr>
          <w:t>70</w:t>
        </w:r>
        <w:r>
          <w:rPr>
            <w:noProof/>
          </w:rPr>
          <w:fldChar w:fldCharType="end"/>
        </w:r>
      </w:ins>
    </w:p>
    <w:p w14:paraId="356E37B9" w14:textId="77777777" w:rsidR="00F36223" w:rsidRDefault="00F36223">
      <w:pPr>
        <w:pStyle w:val="TOC2"/>
        <w:tabs>
          <w:tab w:val="right" w:leader="dot" w:pos="9080"/>
        </w:tabs>
        <w:rPr>
          <w:ins w:id="286" w:author="Aleksander Hansen" w:date="2013-02-24T15:47:00Z"/>
          <w:b w:val="0"/>
          <w:noProof/>
          <w:sz w:val="24"/>
          <w:szCs w:val="24"/>
          <w:lang w:eastAsia="ja-JP"/>
        </w:rPr>
      </w:pPr>
      <w:ins w:id="287" w:author="Aleksander Hansen" w:date="2013-02-24T15:47:00Z">
        <w:r>
          <w:rPr>
            <w:noProof/>
          </w:rPr>
          <w:t>Define implied volatilities and describe how to compute implied volatilities from market prices of options using the B</w:t>
        </w:r>
        <w:r>
          <w:rPr>
            <w:rFonts w:hint="eastAsia"/>
            <w:noProof/>
          </w:rPr>
          <w:t>lack</w:t>
        </w:r>
        <w:r>
          <w:rPr>
            <w:rFonts w:hint="eastAsia"/>
            <w:noProof/>
          </w:rPr>
          <w:t>‐</w:t>
        </w:r>
        <w:r>
          <w:rPr>
            <w:rFonts w:hint="eastAsia"/>
            <w:noProof/>
          </w:rPr>
          <w:t>Scholes</w:t>
        </w:r>
        <w:r>
          <w:rPr>
            <w:rFonts w:hint="eastAsia"/>
            <w:noProof/>
          </w:rPr>
          <w:t>‐</w:t>
        </w:r>
        <w:r>
          <w:rPr>
            <w:rFonts w:hint="eastAsia"/>
            <w:noProof/>
          </w:rPr>
          <w:t>Merton model</w:t>
        </w:r>
        <w:r>
          <w:rPr>
            <w:noProof/>
          </w:rPr>
          <w:tab/>
        </w:r>
        <w:r>
          <w:rPr>
            <w:noProof/>
          </w:rPr>
          <w:fldChar w:fldCharType="begin"/>
        </w:r>
        <w:r>
          <w:rPr>
            <w:noProof/>
          </w:rPr>
          <w:instrText xml:space="preserve"> PAGEREF _Toc223340295 \h </w:instrText>
        </w:r>
      </w:ins>
      <w:r>
        <w:rPr>
          <w:noProof/>
        </w:rPr>
      </w:r>
      <w:r>
        <w:rPr>
          <w:noProof/>
        </w:rPr>
        <w:fldChar w:fldCharType="separate"/>
      </w:r>
      <w:ins w:id="288" w:author="Aleksander Hansen" w:date="2013-02-24T15:47:00Z">
        <w:r>
          <w:rPr>
            <w:noProof/>
          </w:rPr>
          <w:t>70</w:t>
        </w:r>
        <w:r>
          <w:rPr>
            <w:noProof/>
          </w:rPr>
          <w:fldChar w:fldCharType="end"/>
        </w:r>
      </w:ins>
    </w:p>
    <w:p w14:paraId="605C96A9" w14:textId="77777777" w:rsidR="00F36223" w:rsidRDefault="00F36223">
      <w:pPr>
        <w:pStyle w:val="TOC2"/>
        <w:tabs>
          <w:tab w:val="right" w:leader="dot" w:pos="9080"/>
        </w:tabs>
        <w:rPr>
          <w:ins w:id="289" w:author="Aleksander Hansen" w:date="2013-02-24T15:47:00Z"/>
          <w:b w:val="0"/>
          <w:noProof/>
          <w:sz w:val="24"/>
          <w:szCs w:val="24"/>
          <w:lang w:eastAsia="ja-JP"/>
        </w:rPr>
      </w:pPr>
      <w:ins w:id="290" w:author="Aleksander Hansen" w:date="2013-02-24T15:47:00Z">
        <w:r>
          <w:rPr>
            <w:noProof/>
          </w:rPr>
          <w:t>Explain how dividends affect the early decision for American call and put options</w:t>
        </w:r>
        <w:r>
          <w:rPr>
            <w:noProof/>
          </w:rPr>
          <w:tab/>
        </w:r>
        <w:r>
          <w:rPr>
            <w:noProof/>
          </w:rPr>
          <w:fldChar w:fldCharType="begin"/>
        </w:r>
        <w:r>
          <w:rPr>
            <w:noProof/>
          </w:rPr>
          <w:instrText xml:space="preserve"> PAGEREF _Toc223340296 \h </w:instrText>
        </w:r>
      </w:ins>
      <w:r>
        <w:rPr>
          <w:noProof/>
        </w:rPr>
      </w:r>
      <w:r>
        <w:rPr>
          <w:noProof/>
        </w:rPr>
        <w:fldChar w:fldCharType="separate"/>
      </w:r>
      <w:ins w:id="291" w:author="Aleksander Hansen" w:date="2013-02-24T15:47:00Z">
        <w:r>
          <w:rPr>
            <w:noProof/>
          </w:rPr>
          <w:t>71</w:t>
        </w:r>
        <w:r>
          <w:rPr>
            <w:noProof/>
          </w:rPr>
          <w:fldChar w:fldCharType="end"/>
        </w:r>
      </w:ins>
    </w:p>
    <w:p w14:paraId="5B0CC528" w14:textId="77777777" w:rsidR="00F36223" w:rsidRDefault="00F36223">
      <w:pPr>
        <w:pStyle w:val="TOC3"/>
        <w:tabs>
          <w:tab w:val="right" w:leader="dot" w:pos="9080"/>
        </w:tabs>
        <w:rPr>
          <w:ins w:id="292" w:author="Aleksander Hansen" w:date="2013-02-24T15:47:00Z"/>
          <w:noProof/>
          <w:sz w:val="24"/>
          <w:szCs w:val="24"/>
          <w:lang w:eastAsia="ja-JP"/>
        </w:rPr>
      </w:pPr>
      <w:ins w:id="293" w:author="Aleksander Hansen" w:date="2013-02-24T15:47:00Z">
        <w:r>
          <w:rPr>
            <w:noProof/>
          </w:rPr>
          <w:t>European options</w:t>
        </w:r>
        <w:r>
          <w:rPr>
            <w:noProof/>
          </w:rPr>
          <w:tab/>
        </w:r>
        <w:r>
          <w:rPr>
            <w:noProof/>
          </w:rPr>
          <w:fldChar w:fldCharType="begin"/>
        </w:r>
        <w:r>
          <w:rPr>
            <w:noProof/>
          </w:rPr>
          <w:instrText xml:space="preserve"> PAGEREF _Toc223340297 \h </w:instrText>
        </w:r>
      </w:ins>
      <w:r>
        <w:rPr>
          <w:noProof/>
        </w:rPr>
      </w:r>
      <w:r>
        <w:rPr>
          <w:noProof/>
        </w:rPr>
        <w:fldChar w:fldCharType="separate"/>
      </w:r>
      <w:ins w:id="294" w:author="Aleksander Hansen" w:date="2013-02-24T15:47:00Z">
        <w:r>
          <w:rPr>
            <w:noProof/>
          </w:rPr>
          <w:t>71</w:t>
        </w:r>
        <w:r>
          <w:rPr>
            <w:noProof/>
          </w:rPr>
          <w:fldChar w:fldCharType="end"/>
        </w:r>
      </w:ins>
    </w:p>
    <w:p w14:paraId="13F481BA" w14:textId="77777777" w:rsidR="00F36223" w:rsidRDefault="00F36223">
      <w:pPr>
        <w:pStyle w:val="TOC3"/>
        <w:tabs>
          <w:tab w:val="right" w:leader="dot" w:pos="9080"/>
        </w:tabs>
        <w:rPr>
          <w:ins w:id="295" w:author="Aleksander Hansen" w:date="2013-02-24T15:47:00Z"/>
          <w:noProof/>
          <w:sz w:val="24"/>
          <w:szCs w:val="24"/>
          <w:lang w:eastAsia="ja-JP"/>
        </w:rPr>
      </w:pPr>
      <w:ins w:id="296" w:author="Aleksander Hansen" w:date="2013-02-24T15:47:00Z">
        <w:r>
          <w:rPr>
            <w:noProof/>
          </w:rPr>
          <w:t>American options</w:t>
        </w:r>
        <w:r>
          <w:rPr>
            <w:noProof/>
          </w:rPr>
          <w:tab/>
        </w:r>
        <w:r>
          <w:rPr>
            <w:noProof/>
          </w:rPr>
          <w:fldChar w:fldCharType="begin"/>
        </w:r>
        <w:r>
          <w:rPr>
            <w:noProof/>
          </w:rPr>
          <w:instrText xml:space="preserve"> PAGEREF _Toc223340298 \h </w:instrText>
        </w:r>
      </w:ins>
      <w:r>
        <w:rPr>
          <w:noProof/>
        </w:rPr>
      </w:r>
      <w:r>
        <w:rPr>
          <w:noProof/>
        </w:rPr>
        <w:fldChar w:fldCharType="separate"/>
      </w:r>
      <w:ins w:id="297" w:author="Aleksander Hansen" w:date="2013-02-24T15:47:00Z">
        <w:r>
          <w:rPr>
            <w:noProof/>
          </w:rPr>
          <w:t>71</w:t>
        </w:r>
        <w:r>
          <w:rPr>
            <w:noProof/>
          </w:rPr>
          <w:fldChar w:fldCharType="end"/>
        </w:r>
      </w:ins>
    </w:p>
    <w:p w14:paraId="26216928" w14:textId="77777777" w:rsidR="00F36223" w:rsidRDefault="00F36223">
      <w:pPr>
        <w:pStyle w:val="TOC3"/>
        <w:tabs>
          <w:tab w:val="right" w:leader="dot" w:pos="9080"/>
        </w:tabs>
        <w:rPr>
          <w:ins w:id="298" w:author="Aleksander Hansen" w:date="2013-02-24T15:47:00Z"/>
          <w:noProof/>
          <w:sz w:val="24"/>
          <w:szCs w:val="24"/>
          <w:lang w:eastAsia="ja-JP"/>
        </w:rPr>
      </w:pPr>
      <w:ins w:id="299" w:author="Aleksander Hansen" w:date="2013-02-24T15:47:00Z">
        <w:r>
          <w:rPr>
            <w:rFonts w:hint="eastAsia"/>
            <w:noProof/>
          </w:rPr>
          <w:t>Compute the value of a European option using the Black</w:t>
        </w:r>
        <w:r>
          <w:rPr>
            <w:rFonts w:hint="eastAsia"/>
            <w:noProof/>
          </w:rPr>
          <w:t>‐</w:t>
        </w:r>
        <w:r>
          <w:rPr>
            <w:rFonts w:hint="eastAsia"/>
            <w:noProof/>
          </w:rPr>
          <w:t>Scholes</w:t>
        </w:r>
        <w:r>
          <w:rPr>
            <w:rFonts w:hint="eastAsia"/>
            <w:noProof/>
          </w:rPr>
          <w:t>‐</w:t>
        </w:r>
        <w:r>
          <w:rPr>
            <w:rFonts w:hint="eastAsia"/>
            <w:noProof/>
          </w:rPr>
          <w:t>Merton model on a dividend</w:t>
        </w:r>
        <w:r>
          <w:rPr>
            <w:rFonts w:hint="eastAsia"/>
            <w:noProof/>
          </w:rPr>
          <w:t>‐</w:t>
        </w:r>
        <w:r>
          <w:rPr>
            <w:rFonts w:hint="eastAsia"/>
            <w:noProof/>
          </w:rPr>
          <w:t>paying stock</w:t>
        </w:r>
        <w:r>
          <w:rPr>
            <w:noProof/>
          </w:rPr>
          <w:tab/>
        </w:r>
        <w:r>
          <w:rPr>
            <w:noProof/>
          </w:rPr>
          <w:fldChar w:fldCharType="begin"/>
        </w:r>
        <w:r>
          <w:rPr>
            <w:noProof/>
          </w:rPr>
          <w:instrText xml:space="preserve"> PAGEREF _Toc223340299 \h </w:instrText>
        </w:r>
      </w:ins>
      <w:r>
        <w:rPr>
          <w:noProof/>
        </w:rPr>
      </w:r>
      <w:r>
        <w:rPr>
          <w:noProof/>
        </w:rPr>
        <w:fldChar w:fldCharType="separate"/>
      </w:r>
      <w:ins w:id="300" w:author="Aleksander Hansen" w:date="2013-02-24T15:47:00Z">
        <w:r>
          <w:rPr>
            <w:noProof/>
          </w:rPr>
          <w:t>72</w:t>
        </w:r>
        <w:r>
          <w:rPr>
            <w:noProof/>
          </w:rPr>
          <w:fldChar w:fldCharType="end"/>
        </w:r>
      </w:ins>
    </w:p>
    <w:p w14:paraId="6ACBD9ED" w14:textId="77777777" w:rsidR="00F36223" w:rsidRDefault="00F36223">
      <w:pPr>
        <w:pStyle w:val="TOC2"/>
        <w:tabs>
          <w:tab w:val="right" w:leader="dot" w:pos="9080"/>
        </w:tabs>
        <w:rPr>
          <w:ins w:id="301" w:author="Aleksander Hansen" w:date="2013-02-24T15:47:00Z"/>
          <w:b w:val="0"/>
          <w:noProof/>
          <w:sz w:val="24"/>
          <w:szCs w:val="24"/>
          <w:lang w:eastAsia="ja-JP"/>
        </w:rPr>
      </w:pPr>
      <w:ins w:id="302" w:author="Aleksander Hansen" w:date="2013-02-24T15:47:00Z">
        <w:r>
          <w:rPr>
            <w:noProof/>
          </w:rPr>
          <w:t>Use Black's Approximation to compute the value of an American call option on a dividend-paying stock.</w:t>
        </w:r>
        <w:r>
          <w:rPr>
            <w:noProof/>
          </w:rPr>
          <w:tab/>
        </w:r>
        <w:r>
          <w:rPr>
            <w:noProof/>
          </w:rPr>
          <w:fldChar w:fldCharType="begin"/>
        </w:r>
        <w:r>
          <w:rPr>
            <w:noProof/>
          </w:rPr>
          <w:instrText xml:space="preserve"> PAGEREF _Toc223340300 \h </w:instrText>
        </w:r>
      </w:ins>
      <w:r>
        <w:rPr>
          <w:noProof/>
        </w:rPr>
      </w:r>
      <w:r>
        <w:rPr>
          <w:noProof/>
        </w:rPr>
        <w:fldChar w:fldCharType="separate"/>
      </w:r>
      <w:ins w:id="303" w:author="Aleksander Hansen" w:date="2013-02-24T15:47:00Z">
        <w:r>
          <w:rPr>
            <w:noProof/>
          </w:rPr>
          <w:t>72</w:t>
        </w:r>
        <w:r>
          <w:rPr>
            <w:noProof/>
          </w:rPr>
          <w:fldChar w:fldCharType="end"/>
        </w:r>
      </w:ins>
    </w:p>
    <w:p w14:paraId="2974545B" w14:textId="77777777" w:rsidR="00F36223" w:rsidRDefault="00F36223">
      <w:pPr>
        <w:pStyle w:val="TOC2"/>
        <w:tabs>
          <w:tab w:val="right" w:leader="dot" w:pos="9080"/>
        </w:tabs>
        <w:rPr>
          <w:ins w:id="304" w:author="Aleksander Hansen" w:date="2013-02-24T15:47:00Z"/>
          <w:b w:val="0"/>
          <w:noProof/>
          <w:sz w:val="24"/>
          <w:szCs w:val="24"/>
          <w:lang w:eastAsia="ja-JP"/>
        </w:rPr>
      </w:pPr>
      <w:ins w:id="305" w:author="Aleksander Hansen" w:date="2013-02-24T15:47:00Z">
        <w:r>
          <w:rPr>
            <w:noProof/>
          </w:rPr>
          <w:t>Chapter Summary</w:t>
        </w:r>
        <w:r>
          <w:rPr>
            <w:noProof/>
          </w:rPr>
          <w:tab/>
        </w:r>
        <w:r>
          <w:rPr>
            <w:noProof/>
          </w:rPr>
          <w:fldChar w:fldCharType="begin"/>
        </w:r>
        <w:r>
          <w:rPr>
            <w:noProof/>
          </w:rPr>
          <w:instrText xml:space="preserve"> PAGEREF _Toc223340301 \h </w:instrText>
        </w:r>
      </w:ins>
      <w:r>
        <w:rPr>
          <w:noProof/>
        </w:rPr>
      </w:r>
      <w:r>
        <w:rPr>
          <w:noProof/>
        </w:rPr>
        <w:fldChar w:fldCharType="separate"/>
      </w:r>
      <w:ins w:id="306" w:author="Aleksander Hansen" w:date="2013-02-24T15:47:00Z">
        <w:r>
          <w:rPr>
            <w:noProof/>
          </w:rPr>
          <w:t>73</w:t>
        </w:r>
        <w:r>
          <w:rPr>
            <w:noProof/>
          </w:rPr>
          <w:fldChar w:fldCharType="end"/>
        </w:r>
      </w:ins>
    </w:p>
    <w:p w14:paraId="6ED4F941" w14:textId="77777777" w:rsidR="00F36223" w:rsidRDefault="00F36223">
      <w:pPr>
        <w:pStyle w:val="TOC2"/>
        <w:tabs>
          <w:tab w:val="right" w:leader="dot" w:pos="9080"/>
        </w:tabs>
        <w:rPr>
          <w:ins w:id="307" w:author="Aleksander Hansen" w:date="2013-02-24T15:47:00Z"/>
          <w:b w:val="0"/>
          <w:noProof/>
          <w:sz w:val="24"/>
          <w:szCs w:val="24"/>
          <w:lang w:eastAsia="ja-JP"/>
        </w:rPr>
      </w:pPr>
      <w:ins w:id="308" w:author="Aleksander Hansen" w:date="2013-02-24T15:47:00Z">
        <w:r>
          <w:rPr>
            <w:noProof/>
          </w:rPr>
          <w:t>Questions and Answers</w:t>
        </w:r>
        <w:r>
          <w:rPr>
            <w:noProof/>
          </w:rPr>
          <w:tab/>
        </w:r>
        <w:r>
          <w:rPr>
            <w:noProof/>
          </w:rPr>
          <w:fldChar w:fldCharType="begin"/>
        </w:r>
        <w:r>
          <w:rPr>
            <w:noProof/>
          </w:rPr>
          <w:instrText xml:space="preserve"> PAGEREF _Toc223340302 \h </w:instrText>
        </w:r>
      </w:ins>
      <w:r>
        <w:rPr>
          <w:noProof/>
        </w:rPr>
      </w:r>
      <w:r>
        <w:rPr>
          <w:noProof/>
        </w:rPr>
        <w:fldChar w:fldCharType="separate"/>
      </w:r>
      <w:ins w:id="309" w:author="Aleksander Hansen" w:date="2013-02-24T15:47:00Z">
        <w:r>
          <w:rPr>
            <w:noProof/>
          </w:rPr>
          <w:t>74</w:t>
        </w:r>
        <w:r>
          <w:rPr>
            <w:noProof/>
          </w:rPr>
          <w:fldChar w:fldCharType="end"/>
        </w:r>
      </w:ins>
    </w:p>
    <w:p w14:paraId="7B6B166A" w14:textId="77777777" w:rsidR="00F36223" w:rsidRDefault="00F36223">
      <w:pPr>
        <w:pStyle w:val="TOC3"/>
        <w:tabs>
          <w:tab w:val="right" w:leader="dot" w:pos="9080"/>
        </w:tabs>
        <w:rPr>
          <w:ins w:id="310" w:author="Aleksander Hansen" w:date="2013-02-24T15:47:00Z"/>
          <w:noProof/>
          <w:sz w:val="24"/>
          <w:szCs w:val="24"/>
          <w:lang w:eastAsia="ja-JP"/>
        </w:rPr>
      </w:pPr>
      <w:ins w:id="311" w:author="Aleksander Hansen" w:date="2013-02-24T15:47:00Z">
        <w:r>
          <w:rPr>
            <w:noProof/>
          </w:rPr>
          <w:t>Questions</w:t>
        </w:r>
        <w:r>
          <w:rPr>
            <w:noProof/>
          </w:rPr>
          <w:tab/>
        </w:r>
        <w:r>
          <w:rPr>
            <w:noProof/>
          </w:rPr>
          <w:fldChar w:fldCharType="begin"/>
        </w:r>
        <w:r>
          <w:rPr>
            <w:noProof/>
          </w:rPr>
          <w:instrText xml:space="preserve"> PAGEREF _Toc223340303 \h </w:instrText>
        </w:r>
      </w:ins>
      <w:r>
        <w:rPr>
          <w:noProof/>
        </w:rPr>
      </w:r>
      <w:r>
        <w:rPr>
          <w:noProof/>
        </w:rPr>
        <w:fldChar w:fldCharType="separate"/>
      </w:r>
      <w:ins w:id="312" w:author="Aleksander Hansen" w:date="2013-02-24T15:47:00Z">
        <w:r>
          <w:rPr>
            <w:noProof/>
          </w:rPr>
          <w:t>74</w:t>
        </w:r>
        <w:r>
          <w:rPr>
            <w:noProof/>
          </w:rPr>
          <w:fldChar w:fldCharType="end"/>
        </w:r>
      </w:ins>
    </w:p>
    <w:p w14:paraId="5647DE9C" w14:textId="77777777" w:rsidR="00F36223" w:rsidRDefault="00F36223">
      <w:pPr>
        <w:pStyle w:val="TOC3"/>
        <w:tabs>
          <w:tab w:val="right" w:leader="dot" w:pos="9080"/>
        </w:tabs>
        <w:rPr>
          <w:ins w:id="313" w:author="Aleksander Hansen" w:date="2013-02-24T15:47:00Z"/>
          <w:noProof/>
          <w:sz w:val="24"/>
          <w:szCs w:val="24"/>
          <w:lang w:eastAsia="ja-JP"/>
        </w:rPr>
      </w:pPr>
      <w:ins w:id="314" w:author="Aleksander Hansen" w:date="2013-02-24T15:47:00Z">
        <w:r>
          <w:rPr>
            <w:noProof/>
          </w:rPr>
          <w:t>Answers</w:t>
        </w:r>
        <w:r>
          <w:rPr>
            <w:noProof/>
          </w:rPr>
          <w:tab/>
        </w:r>
        <w:r>
          <w:rPr>
            <w:noProof/>
          </w:rPr>
          <w:fldChar w:fldCharType="begin"/>
        </w:r>
        <w:r>
          <w:rPr>
            <w:noProof/>
          </w:rPr>
          <w:instrText xml:space="preserve"> PAGEREF _Toc223340304 \h </w:instrText>
        </w:r>
      </w:ins>
      <w:r>
        <w:rPr>
          <w:noProof/>
        </w:rPr>
      </w:r>
      <w:r>
        <w:rPr>
          <w:noProof/>
        </w:rPr>
        <w:fldChar w:fldCharType="separate"/>
      </w:r>
      <w:ins w:id="315" w:author="Aleksander Hansen" w:date="2013-02-24T15:47:00Z">
        <w:r>
          <w:rPr>
            <w:noProof/>
          </w:rPr>
          <w:t>75</w:t>
        </w:r>
        <w:r>
          <w:rPr>
            <w:noProof/>
          </w:rPr>
          <w:fldChar w:fldCharType="end"/>
        </w:r>
      </w:ins>
    </w:p>
    <w:p w14:paraId="1E33FB7D" w14:textId="77777777" w:rsidR="00F36223" w:rsidRDefault="00F36223">
      <w:pPr>
        <w:pStyle w:val="TOC1"/>
        <w:tabs>
          <w:tab w:val="right" w:leader="dot" w:pos="9080"/>
        </w:tabs>
        <w:rPr>
          <w:ins w:id="316" w:author="Aleksander Hansen" w:date="2013-02-24T15:47:00Z"/>
          <w:b w:val="0"/>
          <w:noProof/>
          <w:lang w:eastAsia="ja-JP"/>
        </w:rPr>
      </w:pPr>
      <w:ins w:id="317" w:author="Aleksander Hansen" w:date="2013-02-24T15:47:00Z">
        <w:r>
          <w:rPr>
            <w:noProof/>
          </w:rPr>
          <w:t>Hull, Chapter 18: The Greek Letters</w:t>
        </w:r>
        <w:r>
          <w:rPr>
            <w:noProof/>
          </w:rPr>
          <w:tab/>
        </w:r>
        <w:r>
          <w:rPr>
            <w:noProof/>
          </w:rPr>
          <w:fldChar w:fldCharType="begin"/>
        </w:r>
        <w:r>
          <w:rPr>
            <w:noProof/>
          </w:rPr>
          <w:instrText xml:space="preserve"> PAGEREF _Toc223340305 \h </w:instrText>
        </w:r>
      </w:ins>
      <w:r>
        <w:rPr>
          <w:noProof/>
        </w:rPr>
      </w:r>
      <w:r>
        <w:rPr>
          <w:noProof/>
        </w:rPr>
        <w:fldChar w:fldCharType="separate"/>
      </w:r>
      <w:ins w:id="318" w:author="Aleksander Hansen" w:date="2013-02-24T15:47:00Z">
        <w:r>
          <w:rPr>
            <w:noProof/>
          </w:rPr>
          <w:t>76</w:t>
        </w:r>
        <w:r>
          <w:rPr>
            <w:noProof/>
          </w:rPr>
          <w:fldChar w:fldCharType="end"/>
        </w:r>
      </w:ins>
    </w:p>
    <w:p w14:paraId="4B43A4B4" w14:textId="77777777" w:rsidR="00F36223" w:rsidRDefault="00F36223">
      <w:pPr>
        <w:pStyle w:val="TOC2"/>
        <w:tabs>
          <w:tab w:val="right" w:leader="dot" w:pos="9080"/>
        </w:tabs>
        <w:rPr>
          <w:ins w:id="319" w:author="Aleksander Hansen" w:date="2013-02-24T15:47:00Z"/>
          <w:b w:val="0"/>
          <w:noProof/>
          <w:sz w:val="24"/>
          <w:szCs w:val="24"/>
          <w:lang w:eastAsia="ja-JP"/>
        </w:rPr>
      </w:pPr>
      <w:ins w:id="320" w:author="Aleksander Hansen" w:date="2013-02-24T15:47:00Z">
        <w:r>
          <w:rPr>
            <w:noProof/>
          </w:rPr>
          <w:t>Describe and assess the risks associated with naked and covered option positions</w:t>
        </w:r>
        <w:r>
          <w:rPr>
            <w:noProof/>
          </w:rPr>
          <w:tab/>
        </w:r>
        <w:r>
          <w:rPr>
            <w:noProof/>
          </w:rPr>
          <w:fldChar w:fldCharType="begin"/>
        </w:r>
        <w:r>
          <w:rPr>
            <w:noProof/>
          </w:rPr>
          <w:instrText xml:space="preserve"> PAGEREF _Toc223340306 \h </w:instrText>
        </w:r>
      </w:ins>
      <w:r>
        <w:rPr>
          <w:noProof/>
        </w:rPr>
      </w:r>
      <w:r>
        <w:rPr>
          <w:noProof/>
        </w:rPr>
        <w:fldChar w:fldCharType="separate"/>
      </w:r>
      <w:ins w:id="321" w:author="Aleksander Hansen" w:date="2013-02-24T15:47:00Z">
        <w:r>
          <w:rPr>
            <w:noProof/>
          </w:rPr>
          <w:t>76</w:t>
        </w:r>
        <w:r>
          <w:rPr>
            <w:noProof/>
          </w:rPr>
          <w:fldChar w:fldCharType="end"/>
        </w:r>
      </w:ins>
    </w:p>
    <w:p w14:paraId="7D12735D" w14:textId="77777777" w:rsidR="00F36223" w:rsidRDefault="00F36223">
      <w:pPr>
        <w:pStyle w:val="TOC2"/>
        <w:tabs>
          <w:tab w:val="right" w:leader="dot" w:pos="9080"/>
        </w:tabs>
        <w:rPr>
          <w:ins w:id="322" w:author="Aleksander Hansen" w:date="2013-02-24T15:47:00Z"/>
          <w:b w:val="0"/>
          <w:noProof/>
          <w:sz w:val="24"/>
          <w:szCs w:val="24"/>
          <w:lang w:eastAsia="ja-JP"/>
        </w:rPr>
      </w:pPr>
      <w:ins w:id="323" w:author="Aleksander Hansen" w:date="2013-02-24T15:47:00Z">
        <w:r>
          <w:rPr>
            <w:noProof/>
          </w:rPr>
          <w:t>Explain</w:t>
        </w:r>
        <w:r>
          <w:rPr>
            <w:rFonts w:hint="eastAsia"/>
            <w:noProof/>
          </w:rPr>
          <w:t xml:space="preserve"> how naked and covered option positions generate a stop</w:t>
        </w:r>
        <w:r>
          <w:rPr>
            <w:rFonts w:hint="eastAsia"/>
            <w:noProof/>
          </w:rPr>
          <w:t>‐</w:t>
        </w:r>
        <w:r>
          <w:rPr>
            <w:rFonts w:hint="eastAsia"/>
            <w:noProof/>
          </w:rPr>
          <w:t>loss trading strategy</w:t>
        </w:r>
        <w:r>
          <w:rPr>
            <w:noProof/>
          </w:rPr>
          <w:tab/>
        </w:r>
        <w:r>
          <w:rPr>
            <w:noProof/>
          </w:rPr>
          <w:fldChar w:fldCharType="begin"/>
        </w:r>
        <w:r>
          <w:rPr>
            <w:noProof/>
          </w:rPr>
          <w:instrText xml:space="preserve"> PAGEREF _Toc223340307 \h </w:instrText>
        </w:r>
      </w:ins>
      <w:r>
        <w:rPr>
          <w:noProof/>
        </w:rPr>
      </w:r>
      <w:r>
        <w:rPr>
          <w:noProof/>
        </w:rPr>
        <w:fldChar w:fldCharType="separate"/>
      </w:r>
      <w:ins w:id="324" w:author="Aleksander Hansen" w:date="2013-02-24T15:47:00Z">
        <w:r>
          <w:rPr>
            <w:noProof/>
          </w:rPr>
          <w:t>77</w:t>
        </w:r>
        <w:r>
          <w:rPr>
            <w:noProof/>
          </w:rPr>
          <w:fldChar w:fldCharType="end"/>
        </w:r>
      </w:ins>
    </w:p>
    <w:p w14:paraId="47E0BF28" w14:textId="77777777" w:rsidR="00F36223" w:rsidRDefault="00F36223">
      <w:pPr>
        <w:pStyle w:val="TOC2"/>
        <w:tabs>
          <w:tab w:val="right" w:leader="dot" w:pos="9080"/>
        </w:tabs>
        <w:rPr>
          <w:ins w:id="325" w:author="Aleksander Hansen" w:date="2013-02-24T15:47:00Z"/>
          <w:b w:val="0"/>
          <w:noProof/>
          <w:sz w:val="24"/>
          <w:szCs w:val="24"/>
          <w:lang w:eastAsia="ja-JP"/>
        </w:rPr>
      </w:pPr>
      <w:ins w:id="326" w:author="Aleksander Hansen" w:date="2013-02-24T15:47:00Z">
        <w:r>
          <w:rPr>
            <w:noProof/>
          </w:rPr>
          <w:t>Describe delta hedging for an option, forward, and futures contracts</w:t>
        </w:r>
        <w:r>
          <w:rPr>
            <w:noProof/>
          </w:rPr>
          <w:tab/>
        </w:r>
        <w:r>
          <w:rPr>
            <w:noProof/>
          </w:rPr>
          <w:fldChar w:fldCharType="begin"/>
        </w:r>
        <w:r>
          <w:rPr>
            <w:noProof/>
          </w:rPr>
          <w:instrText xml:space="preserve"> PAGEREF _Toc223340308 \h </w:instrText>
        </w:r>
      </w:ins>
      <w:r>
        <w:rPr>
          <w:noProof/>
        </w:rPr>
      </w:r>
      <w:r>
        <w:rPr>
          <w:noProof/>
        </w:rPr>
        <w:fldChar w:fldCharType="separate"/>
      </w:r>
      <w:ins w:id="327" w:author="Aleksander Hansen" w:date="2013-02-24T15:47:00Z">
        <w:r>
          <w:rPr>
            <w:noProof/>
          </w:rPr>
          <w:t>77</w:t>
        </w:r>
        <w:r>
          <w:rPr>
            <w:noProof/>
          </w:rPr>
          <w:fldChar w:fldCharType="end"/>
        </w:r>
      </w:ins>
    </w:p>
    <w:p w14:paraId="14122B7D" w14:textId="77777777" w:rsidR="00F36223" w:rsidRDefault="00F36223">
      <w:pPr>
        <w:pStyle w:val="TOC3"/>
        <w:tabs>
          <w:tab w:val="right" w:leader="dot" w:pos="9080"/>
        </w:tabs>
        <w:rPr>
          <w:ins w:id="328" w:author="Aleksander Hansen" w:date="2013-02-24T15:47:00Z"/>
          <w:noProof/>
          <w:sz w:val="24"/>
          <w:szCs w:val="24"/>
          <w:lang w:eastAsia="ja-JP"/>
        </w:rPr>
      </w:pPr>
      <w:ins w:id="329" w:author="Aleksander Hansen" w:date="2013-02-24T15:47:00Z">
        <w:r>
          <w:rPr>
            <w:noProof/>
          </w:rPr>
          <w:t>Delta of European Stock Options</w:t>
        </w:r>
        <w:r>
          <w:rPr>
            <w:noProof/>
          </w:rPr>
          <w:tab/>
        </w:r>
        <w:r>
          <w:rPr>
            <w:noProof/>
          </w:rPr>
          <w:fldChar w:fldCharType="begin"/>
        </w:r>
        <w:r>
          <w:rPr>
            <w:noProof/>
          </w:rPr>
          <w:instrText xml:space="preserve"> PAGEREF _Toc223340309 \h </w:instrText>
        </w:r>
      </w:ins>
      <w:r>
        <w:rPr>
          <w:noProof/>
        </w:rPr>
      </w:r>
      <w:r>
        <w:rPr>
          <w:noProof/>
        </w:rPr>
        <w:fldChar w:fldCharType="separate"/>
      </w:r>
      <w:ins w:id="330" w:author="Aleksander Hansen" w:date="2013-02-24T15:47:00Z">
        <w:r>
          <w:rPr>
            <w:noProof/>
          </w:rPr>
          <w:t>77</w:t>
        </w:r>
        <w:r>
          <w:rPr>
            <w:noProof/>
          </w:rPr>
          <w:fldChar w:fldCharType="end"/>
        </w:r>
      </w:ins>
    </w:p>
    <w:p w14:paraId="181B189A" w14:textId="77777777" w:rsidR="00F36223" w:rsidRDefault="00F36223">
      <w:pPr>
        <w:pStyle w:val="TOC3"/>
        <w:tabs>
          <w:tab w:val="right" w:leader="dot" w:pos="9080"/>
        </w:tabs>
        <w:rPr>
          <w:ins w:id="331" w:author="Aleksander Hansen" w:date="2013-02-24T15:47:00Z"/>
          <w:noProof/>
          <w:sz w:val="24"/>
          <w:szCs w:val="24"/>
          <w:lang w:eastAsia="ja-JP"/>
        </w:rPr>
      </w:pPr>
      <w:ins w:id="332" w:author="Aleksander Hansen" w:date="2013-02-24T15:47:00Z">
        <w:r>
          <w:rPr>
            <w:noProof/>
          </w:rPr>
          <w:t>Delta of Forward Contracts</w:t>
        </w:r>
        <w:r>
          <w:rPr>
            <w:noProof/>
          </w:rPr>
          <w:tab/>
        </w:r>
        <w:r>
          <w:rPr>
            <w:noProof/>
          </w:rPr>
          <w:fldChar w:fldCharType="begin"/>
        </w:r>
        <w:r>
          <w:rPr>
            <w:noProof/>
          </w:rPr>
          <w:instrText xml:space="preserve"> PAGEREF _Toc223340310 \h </w:instrText>
        </w:r>
      </w:ins>
      <w:r>
        <w:rPr>
          <w:noProof/>
        </w:rPr>
      </w:r>
      <w:r>
        <w:rPr>
          <w:noProof/>
        </w:rPr>
        <w:fldChar w:fldCharType="separate"/>
      </w:r>
      <w:ins w:id="333" w:author="Aleksander Hansen" w:date="2013-02-24T15:47:00Z">
        <w:r>
          <w:rPr>
            <w:noProof/>
          </w:rPr>
          <w:t>77</w:t>
        </w:r>
        <w:r>
          <w:rPr>
            <w:noProof/>
          </w:rPr>
          <w:fldChar w:fldCharType="end"/>
        </w:r>
      </w:ins>
    </w:p>
    <w:p w14:paraId="628B9CA4" w14:textId="77777777" w:rsidR="00F36223" w:rsidRDefault="00F36223">
      <w:pPr>
        <w:pStyle w:val="TOC3"/>
        <w:tabs>
          <w:tab w:val="right" w:leader="dot" w:pos="9080"/>
        </w:tabs>
        <w:rPr>
          <w:ins w:id="334" w:author="Aleksander Hansen" w:date="2013-02-24T15:47:00Z"/>
          <w:noProof/>
          <w:sz w:val="24"/>
          <w:szCs w:val="24"/>
          <w:lang w:eastAsia="ja-JP"/>
        </w:rPr>
      </w:pPr>
      <w:ins w:id="335" w:author="Aleksander Hansen" w:date="2013-02-24T15:47:00Z">
        <w:r>
          <w:rPr>
            <w:noProof/>
          </w:rPr>
          <w:t>Delta of Futures Contract</w:t>
        </w:r>
        <w:r>
          <w:rPr>
            <w:noProof/>
          </w:rPr>
          <w:tab/>
        </w:r>
        <w:r>
          <w:rPr>
            <w:noProof/>
          </w:rPr>
          <w:fldChar w:fldCharType="begin"/>
        </w:r>
        <w:r>
          <w:rPr>
            <w:noProof/>
          </w:rPr>
          <w:instrText xml:space="preserve"> PAGEREF _Toc223340311 \h </w:instrText>
        </w:r>
      </w:ins>
      <w:r>
        <w:rPr>
          <w:noProof/>
        </w:rPr>
      </w:r>
      <w:r>
        <w:rPr>
          <w:noProof/>
        </w:rPr>
        <w:fldChar w:fldCharType="separate"/>
      </w:r>
      <w:ins w:id="336" w:author="Aleksander Hansen" w:date="2013-02-24T15:47:00Z">
        <w:r>
          <w:rPr>
            <w:noProof/>
          </w:rPr>
          <w:t>77</w:t>
        </w:r>
        <w:r>
          <w:rPr>
            <w:noProof/>
          </w:rPr>
          <w:fldChar w:fldCharType="end"/>
        </w:r>
      </w:ins>
    </w:p>
    <w:p w14:paraId="21053179" w14:textId="77777777" w:rsidR="00F36223" w:rsidRDefault="00F36223">
      <w:pPr>
        <w:pStyle w:val="TOC3"/>
        <w:tabs>
          <w:tab w:val="right" w:leader="dot" w:pos="9080"/>
        </w:tabs>
        <w:rPr>
          <w:ins w:id="337" w:author="Aleksander Hansen" w:date="2013-02-24T15:47:00Z"/>
          <w:noProof/>
          <w:sz w:val="24"/>
          <w:szCs w:val="24"/>
          <w:lang w:eastAsia="ja-JP"/>
        </w:rPr>
      </w:pPr>
      <w:ins w:id="338" w:author="Aleksander Hansen" w:date="2013-02-24T15:47:00Z">
        <w:r>
          <w:rPr>
            <w:noProof/>
          </w:rPr>
          <w:t>Compute delta for an option</w:t>
        </w:r>
        <w:r>
          <w:rPr>
            <w:noProof/>
          </w:rPr>
          <w:tab/>
        </w:r>
        <w:r>
          <w:rPr>
            <w:noProof/>
          </w:rPr>
          <w:fldChar w:fldCharType="begin"/>
        </w:r>
        <w:r>
          <w:rPr>
            <w:noProof/>
          </w:rPr>
          <w:instrText xml:space="preserve"> PAGEREF _Toc223340312 \h </w:instrText>
        </w:r>
      </w:ins>
      <w:r>
        <w:rPr>
          <w:noProof/>
        </w:rPr>
      </w:r>
      <w:r>
        <w:rPr>
          <w:noProof/>
        </w:rPr>
        <w:fldChar w:fldCharType="separate"/>
      </w:r>
      <w:ins w:id="339" w:author="Aleksander Hansen" w:date="2013-02-24T15:47:00Z">
        <w:r>
          <w:rPr>
            <w:noProof/>
          </w:rPr>
          <w:t>78</w:t>
        </w:r>
        <w:r>
          <w:rPr>
            <w:noProof/>
          </w:rPr>
          <w:fldChar w:fldCharType="end"/>
        </w:r>
      </w:ins>
    </w:p>
    <w:p w14:paraId="5F47A607" w14:textId="77777777" w:rsidR="00F36223" w:rsidRDefault="00F36223">
      <w:pPr>
        <w:pStyle w:val="TOC2"/>
        <w:tabs>
          <w:tab w:val="right" w:leader="dot" w:pos="9080"/>
        </w:tabs>
        <w:rPr>
          <w:ins w:id="340" w:author="Aleksander Hansen" w:date="2013-02-24T15:47:00Z"/>
          <w:b w:val="0"/>
          <w:noProof/>
          <w:sz w:val="24"/>
          <w:szCs w:val="24"/>
          <w:lang w:eastAsia="ja-JP"/>
        </w:rPr>
      </w:pPr>
      <w:ins w:id="341" w:author="Aleksander Hansen" w:date="2013-02-24T15:47:00Z">
        <w:r>
          <w:rPr>
            <w:noProof/>
          </w:rPr>
          <w:t>Describe the dynamic aspects of delta hedging</w:t>
        </w:r>
        <w:r>
          <w:rPr>
            <w:noProof/>
          </w:rPr>
          <w:tab/>
        </w:r>
        <w:r>
          <w:rPr>
            <w:noProof/>
          </w:rPr>
          <w:fldChar w:fldCharType="begin"/>
        </w:r>
        <w:r>
          <w:rPr>
            <w:noProof/>
          </w:rPr>
          <w:instrText xml:space="preserve"> PAGEREF _Toc223340313 \h </w:instrText>
        </w:r>
      </w:ins>
      <w:r>
        <w:rPr>
          <w:noProof/>
        </w:rPr>
      </w:r>
      <w:r>
        <w:rPr>
          <w:noProof/>
        </w:rPr>
        <w:fldChar w:fldCharType="separate"/>
      </w:r>
      <w:ins w:id="342" w:author="Aleksander Hansen" w:date="2013-02-24T15:47:00Z">
        <w:r>
          <w:rPr>
            <w:noProof/>
          </w:rPr>
          <w:t>79</w:t>
        </w:r>
        <w:r>
          <w:rPr>
            <w:noProof/>
          </w:rPr>
          <w:fldChar w:fldCharType="end"/>
        </w:r>
      </w:ins>
    </w:p>
    <w:p w14:paraId="5AB947CA" w14:textId="77777777" w:rsidR="00F36223" w:rsidRDefault="00F36223">
      <w:pPr>
        <w:pStyle w:val="TOC3"/>
        <w:tabs>
          <w:tab w:val="right" w:leader="dot" w:pos="9080"/>
        </w:tabs>
        <w:rPr>
          <w:ins w:id="343" w:author="Aleksander Hansen" w:date="2013-02-24T15:47:00Z"/>
          <w:noProof/>
          <w:sz w:val="24"/>
          <w:szCs w:val="24"/>
          <w:lang w:eastAsia="ja-JP"/>
        </w:rPr>
      </w:pPr>
      <w:ins w:id="344" w:author="Aleksander Hansen" w:date="2013-02-24T15:47:00Z">
        <w:r>
          <w:rPr>
            <w:noProof/>
          </w:rPr>
          <w:t>Simulation of delta hedge: option closes in the money</w:t>
        </w:r>
        <w:r>
          <w:rPr>
            <w:noProof/>
          </w:rPr>
          <w:tab/>
        </w:r>
        <w:r>
          <w:rPr>
            <w:noProof/>
          </w:rPr>
          <w:fldChar w:fldCharType="begin"/>
        </w:r>
        <w:r>
          <w:rPr>
            <w:noProof/>
          </w:rPr>
          <w:instrText xml:space="preserve"> PAGEREF _Toc223340314 \h </w:instrText>
        </w:r>
      </w:ins>
      <w:r>
        <w:rPr>
          <w:noProof/>
        </w:rPr>
      </w:r>
      <w:r>
        <w:rPr>
          <w:noProof/>
        </w:rPr>
        <w:fldChar w:fldCharType="separate"/>
      </w:r>
      <w:ins w:id="345" w:author="Aleksander Hansen" w:date="2013-02-24T15:47:00Z">
        <w:r>
          <w:rPr>
            <w:noProof/>
          </w:rPr>
          <w:t>79</w:t>
        </w:r>
        <w:r>
          <w:rPr>
            <w:noProof/>
          </w:rPr>
          <w:fldChar w:fldCharType="end"/>
        </w:r>
      </w:ins>
    </w:p>
    <w:p w14:paraId="1103E3C8" w14:textId="77777777" w:rsidR="00F36223" w:rsidRDefault="00F36223">
      <w:pPr>
        <w:pStyle w:val="TOC3"/>
        <w:tabs>
          <w:tab w:val="right" w:leader="dot" w:pos="9080"/>
        </w:tabs>
        <w:rPr>
          <w:ins w:id="346" w:author="Aleksander Hansen" w:date="2013-02-24T15:47:00Z"/>
          <w:noProof/>
          <w:sz w:val="24"/>
          <w:szCs w:val="24"/>
          <w:lang w:eastAsia="ja-JP"/>
        </w:rPr>
      </w:pPr>
      <w:ins w:id="347" w:author="Aleksander Hansen" w:date="2013-02-24T15:47:00Z">
        <w:r>
          <w:rPr>
            <w:noProof/>
          </w:rPr>
          <w:t>Simulation of delta hedge: option closes out of the money</w:t>
        </w:r>
        <w:r>
          <w:rPr>
            <w:noProof/>
          </w:rPr>
          <w:tab/>
        </w:r>
        <w:r>
          <w:rPr>
            <w:noProof/>
          </w:rPr>
          <w:fldChar w:fldCharType="begin"/>
        </w:r>
        <w:r>
          <w:rPr>
            <w:noProof/>
          </w:rPr>
          <w:instrText xml:space="preserve"> PAGEREF _Toc223340315 \h </w:instrText>
        </w:r>
      </w:ins>
      <w:r>
        <w:rPr>
          <w:noProof/>
        </w:rPr>
      </w:r>
      <w:r>
        <w:rPr>
          <w:noProof/>
        </w:rPr>
        <w:fldChar w:fldCharType="separate"/>
      </w:r>
      <w:ins w:id="348" w:author="Aleksander Hansen" w:date="2013-02-24T15:47:00Z">
        <w:r>
          <w:rPr>
            <w:noProof/>
          </w:rPr>
          <w:t>79</w:t>
        </w:r>
        <w:r>
          <w:rPr>
            <w:noProof/>
          </w:rPr>
          <w:fldChar w:fldCharType="end"/>
        </w:r>
      </w:ins>
    </w:p>
    <w:p w14:paraId="5D462980" w14:textId="77777777" w:rsidR="00F36223" w:rsidRDefault="00F36223">
      <w:pPr>
        <w:pStyle w:val="TOC2"/>
        <w:tabs>
          <w:tab w:val="right" w:leader="dot" w:pos="9080"/>
        </w:tabs>
        <w:rPr>
          <w:ins w:id="349" w:author="Aleksander Hansen" w:date="2013-02-24T15:47:00Z"/>
          <w:b w:val="0"/>
          <w:noProof/>
          <w:sz w:val="24"/>
          <w:szCs w:val="24"/>
          <w:lang w:eastAsia="ja-JP"/>
        </w:rPr>
      </w:pPr>
      <w:ins w:id="350" w:author="Aleksander Hansen" w:date="2013-02-24T15:47:00Z">
        <w:r>
          <w:rPr>
            <w:noProof/>
          </w:rPr>
          <w:t>Define the delta of a portfolio</w:t>
        </w:r>
        <w:r>
          <w:rPr>
            <w:noProof/>
          </w:rPr>
          <w:tab/>
        </w:r>
        <w:r>
          <w:rPr>
            <w:noProof/>
          </w:rPr>
          <w:fldChar w:fldCharType="begin"/>
        </w:r>
        <w:r>
          <w:rPr>
            <w:noProof/>
          </w:rPr>
          <w:instrText xml:space="preserve"> PAGEREF _Toc223340316 \h </w:instrText>
        </w:r>
      </w:ins>
      <w:r>
        <w:rPr>
          <w:noProof/>
        </w:rPr>
      </w:r>
      <w:r>
        <w:rPr>
          <w:noProof/>
        </w:rPr>
        <w:fldChar w:fldCharType="separate"/>
      </w:r>
      <w:ins w:id="351" w:author="Aleksander Hansen" w:date="2013-02-24T15:47:00Z">
        <w:r>
          <w:rPr>
            <w:noProof/>
          </w:rPr>
          <w:t>80</w:t>
        </w:r>
        <w:r>
          <w:rPr>
            <w:noProof/>
          </w:rPr>
          <w:fldChar w:fldCharType="end"/>
        </w:r>
      </w:ins>
    </w:p>
    <w:p w14:paraId="67B2F607" w14:textId="77777777" w:rsidR="00F36223" w:rsidRDefault="00F36223">
      <w:pPr>
        <w:pStyle w:val="TOC2"/>
        <w:tabs>
          <w:tab w:val="right" w:leader="dot" w:pos="9080"/>
        </w:tabs>
        <w:rPr>
          <w:ins w:id="352" w:author="Aleksander Hansen" w:date="2013-02-24T15:47:00Z"/>
          <w:b w:val="0"/>
          <w:noProof/>
          <w:sz w:val="24"/>
          <w:szCs w:val="24"/>
          <w:lang w:eastAsia="ja-JP"/>
        </w:rPr>
      </w:pPr>
      <w:ins w:id="353" w:author="Aleksander Hansen" w:date="2013-02-24T15:47:00Z">
        <w:r>
          <w:rPr>
            <w:noProof/>
          </w:rPr>
          <w:t>Define and describe theta, gamma, vega, and rho for option positions</w:t>
        </w:r>
        <w:r>
          <w:rPr>
            <w:noProof/>
          </w:rPr>
          <w:tab/>
        </w:r>
        <w:r>
          <w:rPr>
            <w:noProof/>
          </w:rPr>
          <w:fldChar w:fldCharType="begin"/>
        </w:r>
        <w:r>
          <w:rPr>
            <w:noProof/>
          </w:rPr>
          <w:instrText xml:space="preserve"> PAGEREF _Toc223340317 \h </w:instrText>
        </w:r>
      </w:ins>
      <w:r>
        <w:rPr>
          <w:noProof/>
        </w:rPr>
      </w:r>
      <w:r>
        <w:rPr>
          <w:noProof/>
        </w:rPr>
        <w:fldChar w:fldCharType="separate"/>
      </w:r>
      <w:ins w:id="354" w:author="Aleksander Hansen" w:date="2013-02-24T15:47:00Z">
        <w:r>
          <w:rPr>
            <w:noProof/>
          </w:rPr>
          <w:t>80</w:t>
        </w:r>
        <w:r>
          <w:rPr>
            <w:noProof/>
          </w:rPr>
          <w:fldChar w:fldCharType="end"/>
        </w:r>
      </w:ins>
    </w:p>
    <w:p w14:paraId="57956546" w14:textId="77777777" w:rsidR="00F36223" w:rsidRDefault="00F36223">
      <w:pPr>
        <w:pStyle w:val="TOC3"/>
        <w:tabs>
          <w:tab w:val="right" w:leader="dot" w:pos="9080"/>
        </w:tabs>
        <w:rPr>
          <w:ins w:id="355" w:author="Aleksander Hansen" w:date="2013-02-24T15:47:00Z"/>
          <w:noProof/>
          <w:sz w:val="24"/>
          <w:szCs w:val="24"/>
          <w:lang w:eastAsia="ja-JP"/>
        </w:rPr>
      </w:pPr>
      <w:ins w:id="356" w:author="Aleksander Hansen" w:date="2013-02-24T15:47:00Z">
        <w:r>
          <w:rPr>
            <w:noProof/>
          </w:rPr>
          <w:t>Theta</w:t>
        </w:r>
        <w:r>
          <w:rPr>
            <w:noProof/>
          </w:rPr>
          <w:tab/>
        </w:r>
        <w:r>
          <w:rPr>
            <w:noProof/>
          </w:rPr>
          <w:fldChar w:fldCharType="begin"/>
        </w:r>
        <w:r>
          <w:rPr>
            <w:noProof/>
          </w:rPr>
          <w:instrText xml:space="preserve"> PAGEREF _Toc223340318 \h </w:instrText>
        </w:r>
      </w:ins>
      <w:r>
        <w:rPr>
          <w:noProof/>
        </w:rPr>
      </w:r>
      <w:r>
        <w:rPr>
          <w:noProof/>
        </w:rPr>
        <w:fldChar w:fldCharType="separate"/>
      </w:r>
      <w:ins w:id="357" w:author="Aleksander Hansen" w:date="2013-02-24T15:47:00Z">
        <w:r>
          <w:rPr>
            <w:noProof/>
          </w:rPr>
          <w:t>80</w:t>
        </w:r>
        <w:r>
          <w:rPr>
            <w:noProof/>
          </w:rPr>
          <w:fldChar w:fldCharType="end"/>
        </w:r>
      </w:ins>
    </w:p>
    <w:p w14:paraId="195B1C81" w14:textId="77777777" w:rsidR="00F36223" w:rsidRDefault="00F36223">
      <w:pPr>
        <w:pStyle w:val="TOC3"/>
        <w:tabs>
          <w:tab w:val="right" w:leader="dot" w:pos="9080"/>
        </w:tabs>
        <w:rPr>
          <w:ins w:id="358" w:author="Aleksander Hansen" w:date="2013-02-24T15:47:00Z"/>
          <w:noProof/>
          <w:sz w:val="24"/>
          <w:szCs w:val="24"/>
          <w:lang w:eastAsia="ja-JP"/>
        </w:rPr>
      </w:pPr>
      <w:ins w:id="359" w:author="Aleksander Hansen" w:date="2013-02-24T15:47:00Z">
        <w:r>
          <w:rPr>
            <w:noProof/>
          </w:rPr>
          <w:t>Gamma</w:t>
        </w:r>
        <w:r>
          <w:rPr>
            <w:noProof/>
          </w:rPr>
          <w:tab/>
        </w:r>
        <w:r>
          <w:rPr>
            <w:noProof/>
          </w:rPr>
          <w:fldChar w:fldCharType="begin"/>
        </w:r>
        <w:r>
          <w:rPr>
            <w:noProof/>
          </w:rPr>
          <w:instrText xml:space="preserve"> PAGEREF _Toc223340319 \h </w:instrText>
        </w:r>
      </w:ins>
      <w:r>
        <w:rPr>
          <w:noProof/>
        </w:rPr>
      </w:r>
      <w:r>
        <w:rPr>
          <w:noProof/>
        </w:rPr>
        <w:fldChar w:fldCharType="separate"/>
      </w:r>
      <w:ins w:id="360" w:author="Aleksander Hansen" w:date="2013-02-24T15:47:00Z">
        <w:r>
          <w:rPr>
            <w:noProof/>
          </w:rPr>
          <w:t>81</w:t>
        </w:r>
        <w:r>
          <w:rPr>
            <w:noProof/>
          </w:rPr>
          <w:fldChar w:fldCharType="end"/>
        </w:r>
      </w:ins>
    </w:p>
    <w:p w14:paraId="57612DD2" w14:textId="77777777" w:rsidR="00F36223" w:rsidRDefault="00F36223">
      <w:pPr>
        <w:pStyle w:val="TOC3"/>
        <w:tabs>
          <w:tab w:val="right" w:leader="dot" w:pos="9080"/>
        </w:tabs>
        <w:rPr>
          <w:ins w:id="361" w:author="Aleksander Hansen" w:date="2013-02-24T15:47:00Z"/>
          <w:noProof/>
          <w:sz w:val="24"/>
          <w:szCs w:val="24"/>
          <w:lang w:eastAsia="ja-JP"/>
        </w:rPr>
      </w:pPr>
      <w:ins w:id="362" w:author="Aleksander Hansen" w:date="2013-02-24T15:47:00Z">
        <w:r>
          <w:rPr>
            <w:noProof/>
          </w:rPr>
          <w:t>Vega</w:t>
        </w:r>
        <w:r>
          <w:rPr>
            <w:noProof/>
          </w:rPr>
          <w:tab/>
        </w:r>
        <w:r>
          <w:rPr>
            <w:noProof/>
          </w:rPr>
          <w:fldChar w:fldCharType="begin"/>
        </w:r>
        <w:r>
          <w:rPr>
            <w:noProof/>
          </w:rPr>
          <w:instrText xml:space="preserve"> PAGEREF _Toc223340320 \h </w:instrText>
        </w:r>
      </w:ins>
      <w:r>
        <w:rPr>
          <w:noProof/>
        </w:rPr>
      </w:r>
      <w:r>
        <w:rPr>
          <w:noProof/>
        </w:rPr>
        <w:fldChar w:fldCharType="separate"/>
      </w:r>
      <w:ins w:id="363" w:author="Aleksander Hansen" w:date="2013-02-24T15:47:00Z">
        <w:r>
          <w:rPr>
            <w:noProof/>
          </w:rPr>
          <w:t>82</w:t>
        </w:r>
        <w:r>
          <w:rPr>
            <w:noProof/>
          </w:rPr>
          <w:fldChar w:fldCharType="end"/>
        </w:r>
      </w:ins>
    </w:p>
    <w:p w14:paraId="4627AA87" w14:textId="77777777" w:rsidR="00F36223" w:rsidRDefault="00F36223">
      <w:pPr>
        <w:pStyle w:val="TOC3"/>
        <w:tabs>
          <w:tab w:val="right" w:leader="dot" w:pos="9080"/>
        </w:tabs>
        <w:rPr>
          <w:ins w:id="364" w:author="Aleksander Hansen" w:date="2013-02-24T15:47:00Z"/>
          <w:noProof/>
          <w:sz w:val="24"/>
          <w:szCs w:val="24"/>
          <w:lang w:eastAsia="ja-JP"/>
        </w:rPr>
      </w:pPr>
      <w:ins w:id="365" w:author="Aleksander Hansen" w:date="2013-02-24T15:47:00Z">
        <w:r>
          <w:rPr>
            <w:noProof/>
          </w:rPr>
          <w:t>Rho</w:t>
        </w:r>
        <w:r>
          <w:rPr>
            <w:noProof/>
          </w:rPr>
          <w:tab/>
        </w:r>
        <w:r>
          <w:rPr>
            <w:noProof/>
          </w:rPr>
          <w:fldChar w:fldCharType="begin"/>
        </w:r>
        <w:r>
          <w:rPr>
            <w:noProof/>
          </w:rPr>
          <w:instrText xml:space="preserve"> PAGEREF _Toc223340321 \h </w:instrText>
        </w:r>
      </w:ins>
      <w:r>
        <w:rPr>
          <w:noProof/>
        </w:rPr>
      </w:r>
      <w:r>
        <w:rPr>
          <w:noProof/>
        </w:rPr>
        <w:fldChar w:fldCharType="separate"/>
      </w:r>
      <w:ins w:id="366" w:author="Aleksander Hansen" w:date="2013-02-24T15:47:00Z">
        <w:r>
          <w:rPr>
            <w:noProof/>
          </w:rPr>
          <w:t>82</w:t>
        </w:r>
        <w:r>
          <w:rPr>
            <w:noProof/>
          </w:rPr>
          <w:fldChar w:fldCharType="end"/>
        </w:r>
      </w:ins>
    </w:p>
    <w:p w14:paraId="7AC5E3B1" w14:textId="77777777" w:rsidR="00F36223" w:rsidRDefault="00F36223">
      <w:pPr>
        <w:pStyle w:val="TOC3"/>
        <w:tabs>
          <w:tab w:val="right" w:leader="dot" w:pos="9080"/>
        </w:tabs>
        <w:rPr>
          <w:ins w:id="367" w:author="Aleksander Hansen" w:date="2013-02-24T15:47:00Z"/>
          <w:noProof/>
          <w:sz w:val="24"/>
          <w:szCs w:val="24"/>
          <w:lang w:eastAsia="ja-JP"/>
        </w:rPr>
      </w:pPr>
      <w:ins w:id="368" w:author="Aleksander Hansen" w:date="2013-02-24T15:47:00Z">
        <w:r>
          <w:rPr>
            <w:rFonts w:hint="eastAsia"/>
            <w:noProof/>
          </w:rPr>
          <w:t>Explain how to implement and maintain a gamma</w:t>
        </w:r>
        <w:r>
          <w:rPr>
            <w:rFonts w:hint="eastAsia"/>
            <w:noProof/>
          </w:rPr>
          <w:t>‐</w:t>
        </w:r>
        <w:r>
          <w:rPr>
            <w:rFonts w:hint="eastAsia"/>
            <w:noProof/>
          </w:rPr>
          <w:t>neutral position</w:t>
        </w:r>
        <w:r>
          <w:rPr>
            <w:noProof/>
          </w:rPr>
          <w:tab/>
        </w:r>
        <w:r>
          <w:rPr>
            <w:noProof/>
          </w:rPr>
          <w:fldChar w:fldCharType="begin"/>
        </w:r>
        <w:r>
          <w:rPr>
            <w:noProof/>
          </w:rPr>
          <w:instrText xml:space="preserve"> PAGEREF _Toc223340322 \h </w:instrText>
        </w:r>
      </w:ins>
      <w:r>
        <w:rPr>
          <w:noProof/>
        </w:rPr>
      </w:r>
      <w:r>
        <w:rPr>
          <w:noProof/>
        </w:rPr>
        <w:fldChar w:fldCharType="separate"/>
      </w:r>
      <w:ins w:id="369" w:author="Aleksander Hansen" w:date="2013-02-24T15:47:00Z">
        <w:r>
          <w:rPr>
            <w:noProof/>
          </w:rPr>
          <w:t>83</w:t>
        </w:r>
        <w:r>
          <w:rPr>
            <w:noProof/>
          </w:rPr>
          <w:fldChar w:fldCharType="end"/>
        </w:r>
      </w:ins>
    </w:p>
    <w:p w14:paraId="14BCF7A9" w14:textId="77777777" w:rsidR="00F36223" w:rsidRDefault="00F36223">
      <w:pPr>
        <w:pStyle w:val="TOC2"/>
        <w:tabs>
          <w:tab w:val="right" w:leader="dot" w:pos="9080"/>
        </w:tabs>
        <w:rPr>
          <w:ins w:id="370" w:author="Aleksander Hansen" w:date="2013-02-24T15:47:00Z"/>
          <w:b w:val="0"/>
          <w:noProof/>
          <w:sz w:val="24"/>
          <w:szCs w:val="24"/>
          <w:lang w:eastAsia="ja-JP"/>
        </w:rPr>
      </w:pPr>
      <w:ins w:id="371" w:author="Aleksander Hansen" w:date="2013-02-24T15:47:00Z">
        <w:r>
          <w:rPr>
            <w:noProof/>
          </w:rPr>
          <w:t>Describe the relationship between delta, theta, and gamma</w:t>
        </w:r>
        <w:r>
          <w:rPr>
            <w:noProof/>
          </w:rPr>
          <w:tab/>
        </w:r>
        <w:r>
          <w:rPr>
            <w:noProof/>
          </w:rPr>
          <w:fldChar w:fldCharType="begin"/>
        </w:r>
        <w:r>
          <w:rPr>
            <w:noProof/>
          </w:rPr>
          <w:instrText xml:space="preserve"> PAGEREF _Toc223340323 \h </w:instrText>
        </w:r>
      </w:ins>
      <w:r>
        <w:rPr>
          <w:noProof/>
        </w:rPr>
      </w:r>
      <w:r>
        <w:rPr>
          <w:noProof/>
        </w:rPr>
        <w:fldChar w:fldCharType="separate"/>
      </w:r>
      <w:ins w:id="372" w:author="Aleksander Hansen" w:date="2013-02-24T15:47:00Z">
        <w:r>
          <w:rPr>
            <w:noProof/>
          </w:rPr>
          <w:t>84</w:t>
        </w:r>
        <w:r>
          <w:rPr>
            <w:noProof/>
          </w:rPr>
          <w:fldChar w:fldCharType="end"/>
        </w:r>
      </w:ins>
    </w:p>
    <w:p w14:paraId="3075D9B3" w14:textId="77777777" w:rsidR="00F36223" w:rsidRDefault="00F36223">
      <w:pPr>
        <w:pStyle w:val="TOC2"/>
        <w:tabs>
          <w:tab w:val="right" w:leader="dot" w:pos="9080"/>
        </w:tabs>
        <w:rPr>
          <w:ins w:id="373" w:author="Aleksander Hansen" w:date="2013-02-24T15:47:00Z"/>
          <w:b w:val="0"/>
          <w:noProof/>
          <w:sz w:val="24"/>
          <w:szCs w:val="24"/>
          <w:lang w:eastAsia="ja-JP"/>
        </w:rPr>
      </w:pPr>
      <w:ins w:id="374" w:author="Aleksander Hansen" w:date="2013-02-24T15:47:00Z">
        <w:r>
          <w:rPr>
            <w:noProof/>
          </w:rPr>
          <w:t>Describe how hedging activities take place in practice, and discuss how scenario analysis can be used to formulate expected gains and losses with option positions</w:t>
        </w:r>
        <w:r>
          <w:rPr>
            <w:noProof/>
          </w:rPr>
          <w:tab/>
        </w:r>
        <w:r>
          <w:rPr>
            <w:noProof/>
          </w:rPr>
          <w:fldChar w:fldCharType="begin"/>
        </w:r>
        <w:r>
          <w:rPr>
            <w:noProof/>
          </w:rPr>
          <w:instrText xml:space="preserve"> PAGEREF _Toc223340324 \h </w:instrText>
        </w:r>
      </w:ins>
      <w:r>
        <w:rPr>
          <w:noProof/>
        </w:rPr>
      </w:r>
      <w:r>
        <w:rPr>
          <w:noProof/>
        </w:rPr>
        <w:fldChar w:fldCharType="separate"/>
      </w:r>
      <w:ins w:id="375" w:author="Aleksander Hansen" w:date="2013-02-24T15:47:00Z">
        <w:r>
          <w:rPr>
            <w:noProof/>
          </w:rPr>
          <w:t>85</w:t>
        </w:r>
        <w:r>
          <w:rPr>
            <w:noProof/>
          </w:rPr>
          <w:fldChar w:fldCharType="end"/>
        </w:r>
      </w:ins>
    </w:p>
    <w:p w14:paraId="342D708F" w14:textId="77777777" w:rsidR="00F36223" w:rsidRDefault="00F36223">
      <w:pPr>
        <w:pStyle w:val="TOC2"/>
        <w:tabs>
          <w:tab w:val="right" w:leader="dot" w:pos="9080"/>
        </w:tabs>
        <w:rPr>
          <w:ins w:id="376" w:author="Aleksander Hansen" w:date="2013-02-24T15:47:00Z"/>
          <w:b w:val="0"/>
          <w:noProof/>
          <w:sz w:val="24"/>
          <w:szCs w:val="24"/>
          <w:lang w:eastAsia="ja-JP"/>
        </w:rPr>
      </w:pPr>
      <w:ins w:id="377" w:author="Aleksander Hansen" w:date="2013-02-24T15:47:00Z">
        <w:r>
          <w:rPr>
            <w:noProof/>
          </w:rPr>
          <w:t>Describe how portfolio insurance can be created through option instruments and stock index futures</w:t>
        </w:r>
        <w:r>
          <w:rPr>
            <w:noProof/>
          </w:rPr>
          <w:tab/>
        </w:r>
        <w:r>
          <w:rPr>
            <w:noProof/>
          </w:rPr>
          <w:fldChar w:fldCharType="begin"/>
        </w:r>
        <w:r>
          <w:rPr>
            <w:noProof/>
          </w:rPr>
          <w:instrText xml:space="preserve"> PAGEREF _Toc223340325 \h </w:instrText>
        </w:r>
      </w:ins>
      <w:r>
        <w:rPr>
          <w:noProof/>
        </w:rPr>
      </w:r>
      <w:r>
        <w:rPr>
          <w:noProof/>
        </w:rPr>
        <w:fldChar w:fldCharType="separate"/>
      </w:r>
      <w:ins w:id="378" w:author="Aleksander Hansen" w:date="2013-02-24T15:47:00Z">
        <w:r>
          <w:rPr>
            <w:noProof/>
          </w:rPr>
          <w:t>85</w:t>
        </w:r>
        <w:r>
          <w:rPr>
            <w:noProof/>
          </w:rPr>
          <w:fldChar w:fldCharType="end"/>
        </w:r>
      </w:ins>
    </w:p>
    <w:p w14:paraId="4E43F132" w14:textId="77777777" w:rsidR="00F36223" w:rsidRDefault="00F36223">
      <w:pPr>
        <w:pStyle w:val="TOC2"/>
        <w:tabs>
          <w:tab w:val="right" w:leader="dot" w:pos="9080"/>
        </w:tabs>
        <w:rPr>
          <w:ins w:id="379" w:author="Aleksander Hansen" w:date="2013-02-24T15:47:00Z"/>
          <w:b w:val="0"/>
          <w:noProof/>
          <w:sz w:val="24"/>
          <w:szCs w:val="24"/>
          <w:lang w:eastAsia="ja-JP"/>
        </w:rPr>
      </w:pPr>
      <w:ins w:id="380" w:author="Aleksander Hansen" w:date="2013-02-24T15:47:00Z">
        <w:r>
          <w:rPr>
            <w:noProof/>
          </w:rPr>
          <w:t>Chapter Summary</w:t>
        </w:r>
        <w:r>
          <w:rPr>
            <w:noProof/>
          </w:rPr>
          <w:tab/>
        </w:r>
        <w:r>
          <w:rPr>
            <w:noProof/>
          </w:rPr>
          <w:fldChar w:fldCharType="begin"/>
        </w:r>
        <w:r>
          <w:rPr>
            <w:noProof/>
          </w:rPr>
          <w:instrText xml:space="preserve"> PAGEREF _Toc223340326 \h </w:instrText>
        </w:r>
      </w:ins>
      <w:r>
        <w:rPr>
          <w:noProof/>
        </w:rPr>
      </w:r>
      <w:r>
        <w:rPr>
          <w:noProof/>
        </w:rPr>
        <w:fldChar w:fldCharType="separate"/>
      </w:r>
      <w:ins w:id="381" w:author="Aleksander Hansen" w:date="2013-02-24T15:47:00Z">
        <w:r>
          <w:rPr>
            <w:noProof/>
          </w:rPr>
          <w:t>86</w:t>
        </w:r>
        <w:r>
          <w:rPr>
            <w:noProof/>
          </w:rPr>
          <w:fldChar w:fldCharType="end"/>
        </w:r>
      </w:ins>
    </w:p>
    <w:p w14:paraId="1F88DD70" w14:textId="77777777" w:rsidR="00F36223" w:rsidRDefault="00F36223">
      <w:pPr>
        <w:pStyle w:val="TOC2"/>
        <w:tabs>
          <w:tab w:val="right" w:leader="dot" w:pos="9080"/>
        </w:tabs>
        <w:rPr>
          <w:ins w:id="382" w:author="Aleksander Hansen" w:date="2013-02-24T15:47:00Z"/>
          <w:b w:val="0"/>
          <w:noProof/>
          <w:sz w:val="24"/>
          <w:szCs w:val="24"/>
          <w:lang w:eastAsia="ja-JP"/>
        </w:rPr>
      </w:pPr>
      <w:ins w:id="383" w:author="Aleksander Hansen" w:date="2013-02-24T15:47:00Z">
        <w:r>
          <w:rPr>
            <w:noProof/>
          </w:rPr>
          <w:t>Questions and Answers</w:t>
        </w:r>
        <w:r>
          <w:rPr>
            <w:noProof/>
          </w:rPr>
          <w:tab/>
        </w:r>
        <w:r>
          <w:rPr>
            <w:noProof/>
          </w:rPr>
          <w:fldChar w:fldCharType="begin"/>
        </w:r>
        <w:r>
          <w:rPr>
            <w:noProof/>
          </w:rPr>
          <w:instrText xml:space="preserve"> PAGEREF _Toc223340327 \h </w:instrText>
        </w:r>
      </w:ins>
      <w:r>
        <w:rPr>
          <w:noProof/>
        </w:rPr>
      </w:r>
      <w:r>
        <w:rPr>
          <w:noProof/>
        </w:rPr>
        <w:fldChar w:fldCharType="separate"/>
      </w:r>
      <w:ins w:id="384" w:author="Aleksander Hansen" w:date="2013-02-24T15:47:00Z">
        <w:r>
          <w:rPr>
            <w:noProof/>
          </w:rPr>
          <w:t>87</w:t>
        </w:r>
        <w:r>
          <w:rPr>
            <w:noProof/>
          </w:rPr>
          <w:fldChar w:fldCharType="end"/>
        </w:r>
      </w:ins>
    </w:p>
    <w:p w14:paraId="60A3D618" w14:textId="77777777" w:rsidR="00F36223" w:rsidRDefault="00F36223">
      <w:pPr>
        <w:pStyle w:val="TOC3"/>
        <w:tabs>
          <w:tab w:val="right" w:leader="dot" w:pos="9080"/>
        </w:tabs>
        <w:rPr>
          <w:ins w:id="385" w:author="Aleksander Hansen" w:date="2013-02-24T15:47:00Z"/>
          <w:noProof/>
          <w:sz w:val="24"/>
          <w:szCs w:val="24"/>
          <w:lang w:eastAsia="ja-JP"/>
        </w:rPr>
      </w:pPr>
      <w:ins w:id="386" w:author="Aleksander Hansen" w:date="2013-02-24T15:47:00Z">
        <w:r>
          <w:rPr>
            <w:noProof/>
          </w:rPr>
          <w:t>Questions</w:t>
        </w:r>
        <w:r>
          <w:rPr>
            <w:noProof/>
          </w:rPr>
          <w:tab/>
        </w:r>
        <w:r>
          <w:rPr>
            <w:noProof/>
          </w:rPr>
          <w:fldChar w:fldCharType="begin"/>
        </w:r>
        <w:r>
          <w:rPr>
            <w:noProof/>
          </w:rPr>
          <w:instrText xml:space="preserve"> PAGEREF _Toc223340328 \h </w:instrText>
        </w:r>
      </w:ins>
      <w:r>
        <w:rPr>
          <w:noProof/>
        </w:rPr>
      </w:r>
      <w:r>
        <w:rPr>
          <w:noProof/>
        </w:rPr>
        <w:fldChar w:fldCharType="separate"/>
      </w:r>
      <w:ins w:id="387" w:author="Aleksander Hansen" w:date="2013-02-24T15:47:00Z">
        <w:r>
          <w:rPr>
            <w:noProof/>
          </w:rPr>
          <w:t>87</w:t>
        </w:r>
        <w:r>
          <w:rPr>
            <w:noProof/>
          </w:rPr>
          <w:fldChar w:fldCharType="end"/>
        </w:r>
      </w:ins>
    </w:p>
    <w:p w14:paraId="085950B5" w14:textId="77777777" w:rsidR="00F36223" w:rsidRDefault="00F36223">
      <w:pPr>
        <w:pStyle w:val="TOC3"/>
        <w:tabs>
          <w:tab w:val="right" w:leader="dot" w:pos="9080"/>
        </w:tabs>
        <w:rPr>
          <w:ins w:id="388" w:author="Aleksander Hansen" w:date="2013-02-24T15:47:00Z"/>
          <w:noProof/>
          <w:sz w:val="24"/>
          <w:szCs w:val="24"/>
          <w:lang w:eastAsia="ja-JP"/>
        </w:rPr>
      </w:pPr>
      <w:ins w:id="389" w:author="Aleksander Hansen" w:date="2013-02-24T15:47:00Z">
        <w:r>
          <w:rPr>
            <w:noProof/>
          </w:rPr>
          <w:t>Answers</w:t>
        </w:r>
        <w:r>
          <w:rPr>
            <w:noProof/>
          </w:rPr>
          <w:tab/>
        </w:r>
        <w:r>
          <w:rPr>
            <w:noProof/>
          </w:rPr>
          <w:fldChar w:fldCharType="begin"/>
        </w:r>
        <w:r>
          <w:rPr>
            <w:noProof/>
          </w:rPr>
          <w:instrText xml:space="preserve"> PAGEREF _Toc223340329 \h </w:instrText>
        </w:r>
      </w:ins>
      <w:r>
        <w:rPr>
          <w:noProof/>
        </w:rPr>
      </w:r>
      <w:r>
        <w:rPr>
          <w:noProof/>
        </w:rPr>
        <w:fldChar w:fldCharType="separate"/>
      </w:r>
      <w:ins w:id="390" w:author="Aleksander Hansen" w:date="2013-02-24T15:47:00Z">
        <w:r>
          <w:rPr>
            <w:noProof/>
          </w:rPr>
          <w:t>88</w:t>
        </w:r>
        <w:r>
          <w:rPr>
            <w:noProof/>
          </w:rPr>
          <w:fldChar w:fldCharType="end"/>
        </w:r>
      </w:ins>
    </w:p>
    <w:p w14:paraId="6579D823" w14:textId="77777777" w:rsidR="00F36223" w:rsidRDefault="00F36223">
      <w:pPr>
        <w:pStyle w:val="TOC1"/>
        <w:tabs>
          <w:tab w:val="right" w:leader="dot" w:pos="9080"/>
        </w:tabs>
        <w:rPr>
          <w:ins w:id="391" w:author="Aleksander Hansen" w:date="2013-02-24T15:47:00Z"/>
          <w:b w:val="0"/>
          <w:noProof/>
          <w:lang w:eastAsia="ja-JP"/>
        </w:rPr>
      </w:pPr>
      <w:ins w:id="392" w:author="Aleksander Hansen" w:date="2013-02-24T15:47:00Z">
        <w:r>
          <w:rPr>
            <w:noProof/>
          </w:rPr>
          <w:t>Tuckman, Chapter 1: Prices, Discount Factors, and Arbitrage</w:t>
        </w:r>
        <w:r>
          <w:rPr>
            <w:noProof/>
          </w:rPr>
          <w:tab/>
        </w:r>
        <w:r>
          <w:rPr>
            <w:noProof/>
          </w:rPr>
          <w:fldChar w:fldCharType="begin"/>
        </w:r>
        <w:r>
          <w:rPr>
            <w:noProof/>
          </w:rPr>
          <w:instrText xml:space="preserve"> PAGEREF _Toc223340330 \h </w:instrText>
        </w:r>
      </w:ins>
      <w:r>
        <w:rPr>
          <w:noProof/>
        </w:rPr>
      </w:r>
      <w:r>
        <w:rPr>
          <w:noProof/>
        </w:rPr>
        <w:fldChar w:fldCharType="separate"/>
      </w:r>
      <w:ins w:id="393" w:author="Aleksander Hansen" w:date="2013-02-24T15:47:00Z">
        <w:r>
          <w:rPr>
            <w:noProof/>
          </w:rPr>
          <w:t>89</w:t>
        </w:r>
        <w:r>
          <w:rPr>
            <w:noProof/>
          </w:rPr>
          <w:fldChar w:fldCharType="end"/>
        </w:r>
      </w:ins>
    </w:p>
    <w:p w14:paraId="0E65B340" w14:textId="77777777" w:rsidR="00F36223" w:rsidRDefault="00F36223">
      <w:pPr>
        <w:pStyle w:val="TOC2"/>
        <w:tabs>
          <w:tab w:val="right" w:leader="dot" w:pos="9080"/>
        </w:tabs>
        <w:rPr>
          <w:ins w:id="394" w:author="Aleksander Hansen" w:date="2013-02-24T15:47:00Z"/>
          <w:b w:val="0"/>
          <w:noProof/>
          <w:sz w:val="24"/>
          <w:szCs w:val="24"/>
          <w:lang w:eastAsia="ja-JP"/>
        </w:rPr>
      </w:pPr>
      <w:ins w:id="395" w:author="Aleksander Hansen" w:date="2013-02-24T15:47:00Z">
        <w:r>
          <w:rPr>
            <w:noProof/>
          </w:rPr>
          <w:t>Define discount factor and use a discount function to compute present and future values.</w:t>
        </w:r>
        <w:r>
          <w:rPr>
            <w:noProof/>
          </w:rPr>
          <w:tab/>
        </w:r>
        <w:r>
          <w:rPr>
            <w:noProof/>
          </w:rPr>
          <w:fldChar w:fldCharType="begin"/>
        </w:r>
        <w:r>
          <w:rPr>
            <w:noProof/>
          </w:rPr>
          <w:instrText xml:space="preserve"> PAGEREF _Toc223340331 \h </w:instrText>
        </w:r>
      </w:ins>
      <w:r>
        <w:rPr>
          <w:noProof/>
        </w:rPr>
      </w:r>
      <w:r>
        <w:rPr>
          <w:noProof/>
        </w:rPr>
        <w:fldChar w:fldCharType="separate"/>
      </w:r>
      <w:ins w:id="396" w:author="Aleksander Hansen" w:date="2013-02-24T15:47:00Z">
        <w:r>
          <w:rPr>
            <w:noProof/>
          </w:rPr>
          <w:t>89</w:t>
        </w:r>
        <w:r>
          <w:rPr>
            <w:noProof/>
          </w:rPr>
          <w:fldChar w:fldCharType="end"/>
        </w:r>
      </w:ins>
    </w:p>
    <w:p w14:paraId="6E9A4D61" w14:textId="77777777" w:rsidR="00F36223" w:rsidRDefault="00F36223">
      <w:pPr>
        <w:pStyle w:val="TOC2"/>
        <w:tabs>
          <w:tab w:val="right" w:leader="dot" w:pos="9080"/>
        </w:tabs>
        <w:rPr>
          <w:ins w:id="397" w:author="Aleksander Hansen" w:date="2013-02-24T15:47:00Z"/>
          <w:b w:val="0"/>
          <w:noProof/>
          <w:sz w:val="24"/>
          <w:szCs w:val="24"/>
          <w:lang w:eastAsia="ja-JP"/>
        </w:rPr>
      </w:pPr>
      <w:ins w:id="398" w:author="Aleksander Hansen" w:date="2013-02-24T15:47:00Z">
        <w:r>
          <w:rPr>
            <w:noProof/>
          </w:rPr>
          <w:t>Define the “law of one price”, support it using an arbitrage argument, and describe how it can be applied to bond pricing.</w:t>
        </w:r>
        <w:r>
          <w:rPr>
            <w:noProof/>
          </w:rPr>
          <w:tab/>
        </w:r>
        <w:r>
          <w:rPr>
            <w:noProof/>
          </w:rPr>
          <w:fldChar w:fldCharType="begin"/>
        </w:r>
        <w:r>
          <w:rPr>
            <w:noProof/>
          </w:rPr>
          <w:instrText xml:space="preserve"> PAGEREF _Toc223340332 \h </w:instrText>
        </w:r>
      </w:ins>
      <w:r>
        <w:rPr>
          <w:noProof/>
        </w:rPr>
      </w:r>
      <w:r>
        <w:rPr>
          <w:noProof/>
        </w:rPr>
        <w:fldChar w:fldCharType="separate"/>
      </w:r>
      <w:ins w:id="399" w:author="Aleksander Hansen" w:date="2013-02-24T15:47:00Z">
        <w:r>
          <w:rPr>
            <w:noProof/>
          </w:rPr>
          <w:t>90</w:t>
        </w:r>
        <w:r>
          <w:rPr>
            <w:noProof/>
          </w:rPr>
          <w:fldChar w:fldCharType="end"/>
        </w:r>
      </w:ins>
    </w:p>
    <w:p w14:paraId="309765BF" w14:textId="77777777" w:rsidR="00F36223" w:rsidRDefault="00F36223">
      <w:pPr>
        <w:pStyle w:val="TOC2"/>
        <w:tabs>
          <w:tab w:val="right" w:leader="dot" w:pos="9080"/>
        </w:tabs>
        <w:rPr>
          <w:ins w:id="400" w:author="Aleksander Hansen" w:date="2013-02-24T15:47:00Z"/>
          <w:b w:val="0"/>
          <w:noProof/>
          <w:sz w:val="24"/>
          <w:szCs w:val="24"/>
          <w:lang w:eastAsia="ja-JP"/>
        </w:rPr>
      </w:pPr>
      <w:ins w:id="401" w:author="Aleksander Hansen" w:date="2013-02-24T15:47:00Z">
        <w:r>
          <w:rPr>
            <w:noProof/>
          </w:rPr>
          <w:t>Identify the components of a U.S. Treasury coupon bond, and compare and contrast the structure to Treasury STRI</w:t>
        </w:r>
        <w:r>
          <w:rPr>
            <w:rFonts w:hint="eastAsia"/>
            <w:noProof/>
          </w:rPr>
          <w:t>PS, including the difference between P</w:t>
        </w:r>
        <w:r>
          <w:rPr>
            <w:rFonts w:hint="eastAsia"/>
            <w:noProof/>
          </w:rPr>
          <w:t>‐</w:t>
        </w:r>
        <w:r>
          <w:rPr>
            <w:rFonts w:hint="eastAsia"/>
            <w:noProof/>
          </w:rPr>
          <w:t>STRIPS and C</w:t>
        </w:r>
        <w:r>
          <w:rPr>
            <w:rFonts w:hint="eastAsia"/>
            <w:noProof/>
          </w:rPr>
          <w:t>‐</w:t>
        </w:r>
        <w:r>
          <w:rPr>
            <w:rFonts w:hint="eastAsia"/>
            <w:noProof/>
          </w:rPr>
          <w:t>STRIPS.</w:t>
        </w:r>
        <w:r>
          <w:rPr>
            <w:noProof/>
          </w:rPr>
          <w:tab/>
        </w:r>
        <w:r>
          <w:rPr>
            <w:noProof/>
          </w:rPr>
          <w:fldChar w:fldCharType="begin"/>
        </w:r>
        <w:r>
          <w:rPr>
            <w:noProof/>
          </w:rPr>
          <w:instrText xml:space="preserve"> PAGEREF _Toc223340333 \h </w:instrText>
        </w:r>
      </w:ins>
      <w:r>
        <w:rPr>
          <w:noProof/>
        </w:rPr>
      </w:r>
      <w:r>
        <w:rPr>
          <w:noProof/>
        </w:rPr>
        <w:fldChar w:fldCharType="separate"/>
      </w:r>
      <w:ins w:id="402" w:author="Aleksander Hansen" w:date="2013-02-24T15:47:00Z">
        <w:r>
          <w:rPr>
            <w:noProof/>
          </w:rPr>
          <w:t>91</w:t>
        </w:r>
        <w:r>
          <w:rPr>
            <w:noProof/>
          </w:rPr>
          <w:fldChar w:fldCharType="end"/>
        </w:r>
      </w:ins>
    </w:p>
    <w:p w14:paraId="3B270C41" w14:textId="77777777" w:rsidR="00F36223" w:rsidRDefault="00F36223">
      <w:pPr>
        <w:pStyle w:val="TOC2"/>
        <w:tabs>
          <w:tab w:val="right" w:leader="dot" w:pos="9080"/>
        </w:tabs>
        <w:rPr>
          <w:ins w:id="403" w:author="Aleksander Hansen" w:date="2013-02-24T15:47:00Z"/>
          <w:b w:val="0"/>
          <w:noProof/>
          <w:sz w:val="24"/>
          <w:szCs w:val="24"/>
          <w:lang w:eastAsia="ja-JP"/>
        </w:rPr>
      </w:pPr>
      <w:ins w:id="404" w:author="Aleksander Hansen" w:date="2013-02-24T15:47:00Z">
        <w:r>
          <w:rPr>
            <w:noProof/>
          </w:rPr>
          <w:t>Construct a replicating portfolio using multiple fixed-income securities in order to match the cash flows of a single given fixed income security.</w:t>
        </w:r>
        <w:r>
          <w:rPr>
            <w:noProof/>
          </w:rPr>
          <w:tab/>
        </w:r>
        <w:r>
          <w:rPr>
            <w:noProof/>
          </w:rPr>
          <w:fldChar w:fldCharType="begin"/>
        </w:r>
        <w:r>
          <w:rPr>
            <w:noProof/>
          </w:rPr>
          <w:instrText xml:space="preserve"> PAGEREF _Toc223340334 \h </w:instrText>
        </w:r>
      </w:ins>
      <w:r>
        <w:rPr>
          <w:noProof/>
        </w:rPr>
      </w:r>
      <w:r>
        <w:rPr>
          <w:noProof/>
        </w:rPr>
        <w:fldChar w:fldCharType="separate"/>
      </w:r>
      <w:ins w:id="405" w:author="Aleksander Hansen" w:date="2013-02-24T15:47:00Z">
        <w:r>
          <w:rPr>
            <w:noProof/>
          </w:rPr>
          <w:t>92</w:t>
        </w:r>
        <w:r>
          <w:rPr>
            <w:noProof/>
          </w:rPr>
          <w:fldChar w:fldCharType="end"/>
        </w:r>
      </w:ins>
    </w:p>
    <w:p w14:paraId="640DF878" w14:textId="77777777" w:rsidR="00F36223" w:rsidRDefault="00F36223">
      <w:pPr>
        <w:pStyle w:val="TOC2"/>
        <w:tabs>
          <w:tab w:val="right" w:leader="dot" w:pos="9080"/>
        </w:tabs>
        <w:rPr>
          <w:ins w:id="406" w:author="Aleksander Hansen" w:date="2013-02-24T15:47:00Z"/>
          <w:b w:val="0"/>
          <w:noProof/>
          <w:sz w:val="24"/>
          <w:szCs w:val="24"/>
          <w:lang w:eastAsia="ja-JP"/>
        </w:rPr>
      </w:pPr>
      <w:ins w:id="407" w:author="Aleksander Hansen" w:date="2013-02-24T15:47:00Z">
        <w:r>
          <w:rPr>
            <w:noProof/>
          </w:rPr>
          <w:t>Identify arbitrage opportunities for fixed income securities with certain cash flows.</w:t>
        </w:r>
        <w:r>
          <w:rPr>
            <w:noProof/>
          </w:rPr>
          <w:tab/>
        </w:r>
        <w:r>
          <w:rPr>
            <w:noProof/>
          </w:rPr>
          <w:fldChar w:fldCharType="begin"/>
        </w:r>
        <w:r>
          <w:rPr>
            <w:noProof/>
          </w:rPr>
          <w:instrText xml:space="preserve"> PAGEREF _Toc223340335 \h </w:instrText>
        </w:r>
      </w:ins>
      <w:r>
        <w:rPr>
          <w:noProof/>
        </w:rPr>
      </w:r>
      <w:r>
        <w:rPr>
          <w:noProof/>
        </w:rPr>
        <w:fldChar w:fldCharType="separate"/>
      </w:r>
      <w:ins w:id="408" w:author="Aleksander Hansen" w:date="2013-02-24T15:47:00Z">
        <w:r>
          <w:rPr>
            <w:noProof/>
          </w:rPr>
          <w:t>93</w:t>
        </w:r>
        <w:r>
          <w:rPr>
            <w:noProof/>
          </w:rPr>
          <w:fldChar w:fldCharType="end"/>
        </w:r>
      </w:ins>
    </w:p>
    <w:p w14:paraId="07021227" w14:textId="77777777" w:rsidR="00F36223" w:rsidRDefault="00F36223">
      <w:pPr>
        <w:pStyle w:val="TOC2"/>
        <w:tabs>
          <w:tab w:val="right" w:leader="dot" w:pos="9080"/>
        </w:tabs>
        <w:rPr>
          <w:ins w:id="409" w:author="Aleksander Hansen" w:date="2013-02-24T15:47:00Z"/>
          <w:b w:val="0"/>
          <w:noProof/>
          <w:sz w:val="24"/>
          <w:szCs w:val="24"/>
          <w:lang w:eastAsia="ja-JP"/>
        </w:rPr>
      </w:pPr>
      <w:ins w:id="410" w:author="Aleksander Hansen" w:date="2013-02-24T15:47:00Z">
        <w:r>
          <w:rPr>
            <w:noProof/>
          </w:rPr>
          <w:t>Differentiate between “clean” and “dirty” bond pricing and explain the implications of accrued interest with respect to bond pricing.</w:t>
        </w:r>
        <w:r>
          <w:rPr>
            <w:noProof/>
          </w:rPr>
          <w:tab/>
        </w:r>
        <w:r>
          <w:rPr>
            <w:noProof/>
          </w:rPr>
          <w:fldChar w:fldCharType="begin"/>
        </w:r>
        <w:r>
          <w:rPr>
            <w:noProof/>
          </w:rPr>
          <w:instrText xml:space="preserve"> PAGEREF _Toc223340336 \h </w:instrText>
        </w:r>
      </w:ins>
      <w:r>
        <w:rPr>
          <w:noProof/>
        </w:rPr>
      </w:r>
      <w:r>
        <w:rPr>
          <w:noProof/>
        </w:rPr>
        <w:fldChar w:fldCharType="separate"/>
      </w:r>
      <w:ins w:id="411" w:author="Aleksander Hansen" w:date="2013-02-24T15:47:00Z">
        <w:r>
          <w:rPr>
            <w:noProof/>
          </w:rPr>
          <w:t>94</w:t>
        </w:r>
        <w:r>
          <w:rPr>
            <w:noProof/>
          </w:rPr>
          <w:fldChar w:fldCharType="end"/>
        </w:r>
      </w:ins>
    </w:p>
    <w:p w14:paraId="757F0DA0" w14:textId="77777777" w:rsidR="00F36223" w:rsidRDefault="00F36223">
      <w:pPr>
        <w:pStyle w:val="TOC2"/>
        <w:tabs>
          <w:tab w:val="right" w:leader="dot" w:pos="9080"/>
        </w:tabs>
        <w:rPr>
          <w:ins w:id="412" w:author="Aleksander Hansen" w:date="2013-02-24T15:47:00Z"/>
          <w:b w:val="0"/>
          <w:noProof/>
          <w:sz w:val="24"/>
          <w:szCs w:val="24"/>
          <w:lang w:eastAsia="ja-JP"/>
        </w:rPr>
      </w:pPr>
      <w:ins w:id="413" w:author="Aleksander Hansen" w:date="2013-02-24T15:47:00Z">
        <w:r>
          <w:rPr>
            <w:noProof/>
          </w:rPr>
          <w:t>Describe the common day-count conventions used in bond pricing.</w:t>
        </w:r>
        <w:r>
          <w:rPr>
            <w:noProof/>
          </w:rPr>
          <w:tab/>
        </w:r>
        <w:r>
          <w:rPr>
            <w:noProof/>
          </w:rPr>
          <w:fldChar w:fldCharType="begin"/>
        </w:r>
        <w:r>
          <w:rPr>
            <w:noProof/>
          </w:rPr>
          <w:instrText xml:space="preserve"> PAGEREF _Toc223340337 \h </w:instrText>
        </w:r>
      </w:ins>
      <w:r>
        <w:rPr>
          <w:noProof/>
        </w:rPr>
      </w:r>
      <w:r>
        <w:rPr>
          <w:noProof/>
        </w:rPr>
        <w:fldChar w:fldCharType="separate"/>
      </w:r>
      <w:ins w:id="414" w:author="Aleksander Hansen" w:date="2013-02-24T15:47:00Z">
        <w:r>
          <w:rPr>
            <w:noProof/>
          </w:rPr>
          <w:t>94</w:t>
        </w:r>
        <w:r>
          <w:rPr>
            <w:noProof/>
          </w:rPr>
          <w:fldChar w:fldCharType="end"/>
        </w:r>
      </w:ins>
    </w:p>
    <w:p w14:paraId="263A9A74" w14:textId="77777777" w:rsidR="00F36223" w:rsidRDefault="00F36223">
      <w:pPr>
        <w:pStyle w:val="TOC2"/>
        <w:tabs>
          <w:tab w:val="right" w:leader="dot" w:pos="9080"/>
        </w:tabs>
        <w:rPr>
          <w:ins w:id="415" w:author="Aleksander Hansen" w:date="2013-02-24T15:47:00Z"/>
          <w:b w:val="0"/>
          <w:noProof/>
          <w:sz w:val="24"/>
          <w:szCs w:val="24"/>
          <w:lang w:eastAsia="ja-JP"/>
        </w:rPr>
      </w:pPr>
      <w:ins w:id="416" w:author="Aleksander Hansen" w:date="2013-02-24T15:47:00Z">
        <w:r>
          <w:rPr>
            <w:noProof/>
          </w:rPr>
          <w:t>Questions and Answers</w:t>
        </w:r>
        <w:r>
          <w:rPr>
            <w:noProof/>
          </w:rPr>
          <w:tab/>
        </w:r>
        <w:r>
          <w:rPr>
            <w:noProof/>
          </w:rPr>
          <w:fldChar w:fldCharType="begin"/>
        </w:r>
        <w:r>
          <w:rPr>
            <w:noProof/>
          </w:rPr>
          <w:instrText xml:space="preserve"> PAGEREF _Toc223340338 \h </w:instrText>
        </w:r>
      </w:ins>
      <w:r>
        <w:rPr>
          <w:noProof/>
        </w:rPr>
      </w:r>
      <w:r>
        <w:rPr>
          <w:noProof/>
        </w:rPr>
        <w:fldChar w:fldCharType="separate"/>
      </w:r>
      <w:ins w:id="417" w:author="Aleksander Hansen" w:date="2013-02-24T15:47:00Z">
        <w:r>
          <w:rPr>
            <w:noProof/>
          </w:rPr>
          <w:t>96</w:t>
        </w:r>
        <w:r>
          <w:rPr>
            <w:noProof/>
          </w:rPr>
          <w:fldChar w:fldCharType="end"/>
        </w:r>
      </w:ins>
    </w:p>
    <w:p w14:paraId="31441A33" w14:textId="77777777" w:rsidR="00F36223" w:rsidRDefault="00F36223">
      <w:pPr>
        <w:pStyle w:val="TOC3"/>
        <w:tabs>
          <w:tab w:val="right" w:leader="dot" w:pos="9080"/>
        </w:tabs>
        <w:rPr>
          <w:ins w:id="418" w:author="Aleksander Hansen" w:date="2013-02-24T15:47:00Z"/>
          <w:noProof/>
          <w:sz w:val="24"/>
          <w:szCs w:val="24"/>
          <w:lang w:eastAsia="ja-JP"/>
        </w:rPr>
      </w:pPr>
      <w:ins w:id="419" w:author="Aleksander Hansen" w:date="2013-02-24T15:47:00Z">
        <w:r>
          <w:rPr>
            <w:noProof/>
          </w:rPr>
          <w:t>Questions</w:t>
        </w:r>
        <w:r>
          <w:rPr>
            <w:noProof/>
          </w:rPr>
          <w:tab/>
        </w:r>
        <w:r>
          <w:rPr>
            <w:noProof/>
          </w:rPr>
          <w:fldChar w:fldCharType="begin"/>
        </w:r>
        <w:r>
          <w:rPr>
            <w:noProof/>
          </w:rPr>
          <w:instrText xml:space="preserve"> PAGEREF _Toc223340339 \h </w:instrText>
        </w:r>
      </w:ins>
      <w:r>
        <w:rPr>
          <w:noProof/>
        </w:rPr>
      </w:r>
      <w:r>
        <w:rPr>
          <w:noProof/>
        </w:rPr>
        <w:fldChar w:fldCharType="separate"/>
      </w:r>
      <w:ins w:id="420" w:author="Aleksander Hansen" w:date="2013-02-24T15:47:00Z">
        <w:r>
          <w:rPr>
            <w:noProof/>
          </w:rPr>
          <w:t>96</w:t>
        </w:r>
        <w:r>
          <w:rPr>
            <w:noProof/>
          </w:rPr>
          <w:fldChar w:fldCharType="end"/>
        </w:r>
      </w:ins>
    </w:p>
    <w:p w14:paraId="1CADEA00" w14:textId="77777777" w:rsidR="00F36223" w:rsidRDefault="00F36223">
      <w:pPr>
        <w:pStyle w:val="TOC3"/>
        <w:tabs>
          <w:tab w:val="right" w:leader="dot" w:pos="9080"/>
        </w:tabs>
        <w:rPr>
          <w:ins w:id="421" w:author="Aleksander Hansen" w:date="2013-02-24T15:47:00Z"/>
          <w:noProof/>
          <w:sz w:val="24"/>
          <w:szCs w:val="24"/>
          <w:lang w:eastAsia="ja-JP"/>
        </w:rPr>
      </w:pPr>
      <w:ins w:id="422" w:author="Aleksander Hansen" w:date="2013-02-24T15:47:00Z">
        <w:r>
          <w:rPr>
            <w:noProof/>
          </w:rPr>
          <w:t>Answers</w:t>
        </w:r>
        <w:r>
          <w:rPr>
            <w:noProof/>
          </w:rPr>
          <w:tab/>
        </w:r>
        <w:r>
          <w:rPr>
            <w:noProof/>
          </w:rPr>
          <w:fldChar w:fldCharType="begin"/>
        </w:r>
        <w:r>
          <w:rPr>
            <w:noProof/>
          </w:rPr>
          <w:instrText xml:space="preserve"> PAGEREF _Toc223340340 \h </w:instrText>
        </w:r>
      </w:ins>
      <w:r>
        <w:rPr>
          <w:noProof/>
        </w:rPr>
      </w:r>
      <w:r>
        <w:rPr>
          <w:noProof/>
        </w:rPr>
        <w:fldChar w:fldCharType="separate"/>
      </w:r>
      <w:ins w:id="423" w:author="Aleksander Hansen" w:date="2013-02-24T15:47:00Z">
        <w:r>
          <w:rPr>
            <w:noProof/>
          </w:rPr>
          <w:t>97</w:t>
        </w:r>
        <w:r>
          <w:rPr>
            <w:noProof/>
          </w:rPr>
          <w:fldChar w:fldCharType="end"/>
        </w:r>
      </w:ins>
    </w:p>
    <w:p w14:paraId="56F6C2D0" w14:textId="77777777" w:rsidR="00F36223" w:rsidRDefault="00F36223">
      <w:pPr>
        <w:pStyle w:val="TOC1"/>
        <w:tabs>
          <w:tab w:val="right" w:leader="dot" w:pos="9080"/>
        </w:tabs>
        <w:rPr>
          <w:ins w:id="424" w:author="Aleksander Hansen" w:date="2013-02-24T15:47:00Z"/>
          <w:b w:val="0"/>
          <w:noProof/>
          <w:lang w:eastAsia="ja-JP"/>
        </w:rPr>
      </w:pPr>
      <w:ins w:id="425" w:author="Aleksander Hansen" w:date="2013-02-24T15:47:00Z">
        <w:r>
          <w:rPr>
            <w:noProof/>
          </w:rPr>
          <w:t>Tuckman, Chapter 2: Spot, Forward and Par Rates</w:t>
        </w:r>
        <w:r>
          <w:rPr>
            <w:noProof/>
          </w:rPr>
          <w:tab/>
        </w:r>
        <w:r>
          <w:rPr>
            <w:noProof/>
          </w:rPr>
          <w:fldChar w:fldCharType="begin"/>
        </w:r>
        <w:r>
          <w:rPr>
            <w:noProof/>
          </w:rPr>
          <w:instrText xml:space="preserve"> PAGEREF _Toc223340341 \h </w:instrText>
        </w:r>
      </w:ins>
      <w:r>
        <w:rPr>
          <w:noProof/>
        </w:rPr>
      </w:r>
      <w:r>
        <w:rPr>
          <w:noProof/>
        </w:rPr>
        <w:fldChar w:fldCharType="separate"/>
      </w:r>
      <w:ins w:id="426" w:author="Aleksander Hansen" w:date="2013-02-24T15:47:00Z">
        <w:r>
          <w:rPr>
            <w:noProof/>
          </w:rPr>
          <w:t>98</w:t>
        </w:r>
        <w:r>
          <w:rPr>
            <w:noProof/>
          </w:rPr>
          <w:fldChar w:fldCharType="end"/>
        </w:r>
      </w:ins>
    </w:p>
    <w:p w14:paraId="539C83F9" w14:textId="77777777" w:rsidR="00F36223" w:rsidRDefault="00F36223">
      <w:pPr>
        <w:pStyle w:val="TOC2"/>
        <w:tabs>
          <w:tab w:val="right" w:leader="dot" w:pos="9080"/>
        </w:tabs>
        <w:rPr>
          <w:ins w:id="427" w:author="Aleksander Hansen" w:date="2013-02-24T15:47:00Z"/>
          <w:b w:val="0"/>
          <w:noProof/>
          <w:sz w:val="24"/>
          <w:szCs w:val="24"/>
          <w:lang w:eastAsia="ja-JP"/>
        </w:rPr>
      </w:pPr>
      <w:ins w:id="428" w:author="Aleksander Hansen" w:date="2013-02-24T15:47:00Z">
        <w:r>
          <w:rPr>
            <w:noProof/>
          </w:rPr>
          <w:t>Calculate and describe the impact of different compounding frequencies on a bond’s value.</w:t>
        </w:r>
        <w:r>
          <w:rPr>
            <w:noProof/>
          </w:rPr>
          <w:tab/>
        </w:r>
        <w:r>
          <w:rPr>
            <w:noProof/>
          </w:rPr>
          <w:fldChar w:fldCharType="begin"/>
        </w:r>
        <w:r>
          <w:rPr>
            <w:noProof/>
          </w:rPr>
          <w:instrText xml:space="preserve"> PAGEREF _Toc223340342 \h </w:instrText>
        </w:r>
      </w:ins>
      <w:r>
        <w:rPr>
          <w:noProof/>
        </w:rPr>
      </w:r>
      <w:r>
        <w:rPr>
          <w:noProof/>
        </w:rPr>
        <w:fldChar w:fldCharType="separate"/>
      </w:r>
      <w:ins w:id="429" w:author="Aleksander Hansen" w:date="2013-02-24T15:47:00Z">
        <w:r>
          <w:rPr>
            <w:noProof/>
          </w:rPr>
          <w:t>98</w:t>
        </w:r>
        <w:r>
          <w:rPr>
            <w:noProof/>
          </w:rPr>
          <w:fldChar w:fldCharType="end"/>
        </w:r>
      </w:ins>
    </w:p>
    <w:p w14:paraId="367FBC34" w14:textId="77777777" w:rsidR="00F36223" w:rsidRDefault="00F36223">
      <w:pPr>
        <w:pStyle w:val="TOC3"/>
        <w:tabs>
          <w:tab w:val="right" w:leader="dot" w:pos="9080"/>
        </w:tabs>
        <w:rPr>
          <w:ins w:id="430" w:author="Aleksander Hansen" w:date="2013-02-24T15:47:00Z"/>
          <w:noProof/>
          <w:sz w:val="24"/>
          <w:szCs w:val="24"/>
          <w:lang w:eastAsia="ja-JP"/>
        </w:rPr>
      </w:pPr>
      <w:ins w:id="431" w:author="Aleksander Hansen" w:date="2013-02-24T15:47:00Z">
        <w:r>
          <w:rPr>
            <w:noProof/>
          </w:rPr>
          <w:t>Discount factor</w:t>
        </w:r>
        <w:r>
          <w:rPr>
            <w:noProof/>
          </w:rPr>
          <w:tab/>
        </w:r>
        <w:r>
          <w:rPr>
            <w:noProof/>
          </w:rPr>
          <w:fldChar w:fldCharType="begin"/>
        </w:r>
        <w:r>
          <w:rPr>
            <w:noProof/>
          </w:rPr>
          <w:instrText xml:space="preserve"> PAGEREF _Toc223340343 \h </w:instrText>
        </w:r>
      </w:ins>
      <w:r>
        <w:rPr>
          <w:noProof/>
        </w:rPr>
      </w:r>
      <w:r>
        <w:rPr>
          <w:noProof/>
        </w:rPr>
        <w:fldChar w:fldCharType="separate"/>
      </w:r>
      <w:ins w:id="432" w:author="Aleksander Hansen" w:date="2013-02-24T15:47:00Z">
        <w:r>
          <w:rPr>
            <w:noProof/>
          </w:rPr>
          <w:t>98</w:t>
        </w:r>
        <w:r>
          <w:rPr>
            <w:noProof/>
          </w:rPr>
          <w:fldChar w:fldCharType="end"/>
        </w:r>
      </w:ins>
    </w:p>
    <w:p w14:paraId="5D63DB13" w14:textId="77777777" w:rsidR="00F36223" w:rsidRDefault="00F36223">
      <w:pPr>
        <w:pStyle w:val="TOC3"/>
        <w:tabs>
          <w:tab w:val="right" w:leader="dot" w:pos="9080"/>
        </w:tabs>
        <w:rPr>
          <w:ins w:id="433" w:author="Aleksander Hansen" w:date="2013-02-24T15:47:00Z"/>
          <w:noProof/>
          <w:sz w:val="24"/>
          <w:szCs w:val="24"/>
          <w:lang w:eastAsia="ja-JP"/>
        </w:rPr>
      </w:pPr>
      <w:ins w:id="434" w:author="Aleksander Hansen" w:date="2013-02-24T15:47:00Z">
        <w:r>
          <w:rPr>
            <w:rFonts w:hint="eastAsia"/>
            <w:noProof/>
          </w:rPr>
          <w:t>Compute semi</w:t>
        </w:r>
        <w:r>
          <w:rPr>
            <w:rFonts w:hint="eastAsia"/>
            <w:noProof/>
          </w:rPr>
          <w:t>‐</w:t>
        </w:r>
        <w:r>
          <w:rPr>
            <w:rFonts w:hint="eastAsia"/>
            <w:noProof/>
          </w:rPr>
          <w:t>annual compounded rate of return for a C</w:t>
        </w:r>
        <w:r>
          <w:rPr>
            <w:rFonts w:hint="eastAsia"/>
            <w:noProof/>
          </w:rPr>
          <w:t>‐</w:t>
        </w:r>
        <w:r>
          <w:rPr>
            <w:rFonts w:hint="eastAsia"/>
            <w:noProof/>
          </w:rPr>
          <w:t>Strip</w:t>
        </w:r>
        <w:r>
          <w:rPr>
            <w:noProof/>
          </w:rPr>
          <w:tab/>
        </w:r>
        <w:r>
          <w:rPr>
            <w:noProof/>
          </w:rPr>
          <w:fldChar w:fldCharType="begin"/>
        </w:r>
        <w:r>
          <w:rPr>
            <w:noProof/>
          </w:rPr>
          <w:instrText xml:space="preserve"> PAGEREF _Toc223340344 \h </w:instrText>
        </w:r>
      </w:ins>
      <w:r>
        <w:rPr>
          <w:noProof/>
        </w:rPr>
      </w:r>
      <w:r>
        <w:rPr>
          <w:noProof/>
        </w:rPr>
        <w:fldChar w:fldCharType="separate"/>
      </w:r>
      <w:ins w:id="435" w:author="Aleksander Hansen" w:date="2013-02-24T15:47:00Z">
        <w:r>
          <w:rPr>
            <w:noProof/>
          </w:rPr>
          <w:t>99</w:t>
        </w:r>
        <w:r>
          <w:rPr>
            <w:noProof/>
          </w:rPr>
          <w:fldChar w:fldCharType="end"/>
        </w:r>
      </w:ins>
    </w:p>
    <w:p w14:paraId="5AD84CFB" w14:textId="77777777" w:rsidR="00F36223" w:rsidRDefault="00F36223">
      <w:pPr>
        <w:pStyle w:val="TOC2"/>
        <w:tabs>
          <w:tab w:val="right" w:leader="dot" w:pos="9080"/>
        </w:tabs>
        <w:rPr>
          <w:ins w:id="436" w:author="Aleksander Hansen" w:date="2013-02-24T15:47:00Z"/>
          <w:b w:val="0"/>
          <w:noProof/>
          <w:sz w:val="24"/>
          <w:szCs w:val="24"/>
          <w:lang w:eastAsia="ja-JP"/>
        </w:rPr>
      </w:pPr>
      <w:ins w:id="437" w:author="Aleksander Hansen" w:date="2013-02-24T15:47:00Z">
        <w:r>
          <w:rPr>
            <w:noProof/>
          </w:rPr>
          <w:t>Calculate discount factors given interest rate swap rates.</w:t>
        </w:r>
        <w:r>
          <w:rPr>
            <w:noProof/>
          </w:rPr>
          <w:tab/>
        </w:r>
        <w:r>
          <w:rPr>
            <w:noProof/>
          </w:rPr>
          <w:fldChar w:fldCharType="begin"/>
        </w:r>
        <w:r>
          <w:rPr>
            <w:noProof/>
          </w:rPr>
          <w:instrText xml:space="preserve"> PAGEREF _Toc223340345 \h </w:instrText>
        </w:r>
      </w:ins>
      <w:r>
        <w:rPr>
          <w:noProof/>
        </w:rPr>
      </w:r>
      <w:r>
        <w:rPr>
          <w:noProof/>
        </w:rPr>
        <w:fldChar w:fldCharType="separate"/>
      </w:r>
      <w:ins w:id="438" w:author="Aleksander Hansen" w:date="2013-02-24T15:47:00Z">
        <w:r>
          <w:rPr>
            <w:noProof/>
          </w:rPr>
          <w:t>100</w:t>
        </w:r>
        <w:r>
          <w:rPr>
            <w:noProof/>
          </w:rPr>
          <w:fldChar w:fldCharType="end"/>
        </w:r>
      </w:ins>
    </w:p>
    <w:p w14:paraId="370E144C" w14:textId="77777777" w:rsidR="00F36223" w:rsidRDefault="00F36223">
      <w:pPr>
        <w:pStyle w:val="TOC2"/>
        <w:tabs>
          <w:tab w:val="right" w:leader="dot" w:pos="9080"/>
        </w:tabs>
        <w:rPr>
          <w:ins w:id="439" w:author="Aleksander Hansen" w:date="2013-02-24T15:47:00Z"/>
          <w:b w:val="0"/>
          <w:noProof/>
          <w:sz w:val="24"/>
          <w:szCs w:val="24"/>
          <w:lang w:eastAsia="ja-JP"/>
        </w:rPr>
      </w:pPr>
      <w:ins w:id="440" w:author="Aleksander Hansen" w:date="2013-02-24T15:47:00Z">
        <w:r>
          <w:rPr>
            <w:noProof/>
          </w:rPr>
          <w:t>Compute spot rates given discount factors.</w:t>
        </w:r>
        <w:r>
          <w:rPr>
            <w:noProof/>
          </w:rPr>
          <w:tab/>
        </w:r>
        <w:r>
          <w:rPr>
            <w:noProof/>
          </w:rPr>
          <w:fldChar w:fldCharType="begin"/>
        </w:r>
        <w:r>
          <w:rPr>
            <w:noProof/>
          </w:rPr>
          <w:instrText xml:space="preserve"> PAGEREF _Toc223340346 \h </w:instrText>
        </w:r>
      </w:ins>
      <w:r>
        <w:rPr>
          <w:noProof/>
        </w:rPr>
      </w:r>
      <w:r>
        <w:rPr>
          <w:noProof/>
        </w:rPr>
        <w:fldChar w:fldCharType="separate"/>
      </w:r>
      <w:ins w:id="441" w:author="Aleksander Hansen" w:date="2013-02-24T15:47:00Z">
        <w:r>
          <w:rPr>
            <w:noProof/>
          </w:rPr>
          <w:t>100</w:t>
        </w:r>
        <w:r>
          <w:rPr>
            <w:noProof/>
          </w:rPr>
          <w:fldChar w:fldCharType="end"/>
        </w:r>
      </w:ins>
    </w:p>
    <w:p w14:paraId="322D7CA7" w14:textId="77777777" w:rsidR="00F36223" w:rsidRDefault="00F36223">
      <w:pPr>
        <w:pStyle w:val="TOC3"/>
        <w:tabs>
          <w:tab w:val="right" w:leader="dot" w:pos="9080"/>
        </w:tabs>
        <w:rPr>
          <w:ins w:id="442" w:author="Aleksander Hansen" w:date="2013-02-24T15:47:00Z"/>
          <w:noProof/>
          <w:sz w:val="24"/>
          <w:szCs w:val="24"/>
          <w:lang w:eastAsia="ja-JP"/>
        </w:rPr>
      </w:pPr>
      <w:ins w:id="443" w:author="Aleksander Hansen" w:date="2013-02-24T15:47:00Z">
        <w:r>
          <w:rPr>
            <w:rFonts w:hint="eastAsia"/>
            <w:noProof/>
          </w:rPr>
          <w:t>Compute semi</w:t>
        </w:r>
        <w:r>
          <w:rPr>
            <w:rFonts w:hint="eastAsia"/>
            <w:noProof/>
          </w:rPr>
          <w:t>‐</w:t>
        </w:r>
        <w:r>
          <w:rPr>
            <w:rFonts w:hint="eastAsia"/>
            <w:noProof/>
          </w:rPr>
          <w:t>annual compounded rate of return for a C</w:t>
        </w:r>
        <w:r>
          <w:rPr>
            <w:rFonts w:hint="eastAsia"/>
            <w:noProof/>
          </w:rPr>
          <w:t>‐</w:t>
        </w:r>
        <w:r>
          <w:rPr>
            <w:rFonts w:hint="eastAsia"/>
            <w:noProof/>
          </w:rPr>
          <w:t>Strip</w:t>
        </w:r>
        <w:r>
          <w:rPr>
            <w:noProof/>
          </w:rPr>
          <w:tab/>
        </w:r>
        <w:r>
          <w:rPr>
            <w:noProof/>
          </w:rPr>
          <w:fldChar w:fldCharType="begin"/>
        </w:r>
        <w:r>
          <w:rPr>
            <w:noProof/>
          </w:rPr>
          <w:instrText xml:space="preserve"> PAGEREF _Toc223340347 \h </w:instrText>
        </w:r>
      </w:ins>
      <w:r>
        <w:rPr>
          <w:noProof/>
        </w:rPr>
      </w:r>
      <w:r>
        <w:rPr>
          <w:noProof/>
        </w:rPr>
        <w:fldChar w:fldCharType="separate"/>
      </w:r>
      <w:ins w:id="444" w:author="Aleksander Hansen" w:date="2013-02-24T15:47:00Z">
        <w:r>
          <w:rPr>
            <w:noProof/>
          </w:rPr>
          <w:t>100</w:t>
        </w:r>
        <w:r>
          <w:rPr>
            <w:noProof/>
          </w:rPr>
          <w:fldChar w:fldCharType="end"/>
        </w:r>
      </w:ins>
    </w:p>
    <w:p w14:paraId="1613F2BB" w14:textId="77777777" w:rsidR="00F36223" w:rsidRDefault="00F36223">
      <w:pPr>
        <w:pStyle w:val="TOC2"/>
        <w:tabs>
          <w:tab w:val="right" w:leader="dot" w:pos="9080"/>
        </w:tabs>
        <w:rPr>
          <w:ins w:id="445" w:author="Aleksander Hansen" w:date="2013-02-24T15:47:00Z"/>
          <w:b w:val="0"/>
          <w:noProof/>
          <w:sz w:val="24"/>
          <w:szCs w:val="24"/>
          <w:lang w:eastAsia="ja-JP"/>
        </w:rPr>
      </w:pPr>
      <w:ins w:id="446" w:author="Aleksander Hansen" w:date="2013-02-24T15:47:00Z">
        <w:r>
          <w:rPr>
            <w:noProof/>
          </w:rPr>
          <w:t>Define and interpret the forward rate, and compute forward rates given spot rates.</w:t>
        </w:r>
        <w:r>
          <w:rPr>
            <w:noProof/>
          </w:rPr>
          <w:tab/>
        </w:r>
        <w:r>
          <w:rPr>
            <w:noProof/>
          </w:rPr>
          <w:fldChar w:fldCharType="begin"/>
        </w:r>
        <w:r>
          <w:rPr>
            <w:noProof/>
          </w:rPr>
          <w:instrText xml:space="preserve"> PAGEREF _Toc223340348 \h </w:instrText>
        </w:r>
      </w:ins>
      <w:r>
        <w:rPr>
          <w:noProof/>
        </w:rPr>
      </w:r>
      <w:r>
        <w:rPr>
          <w:noProof/>
        </w:rPr>
        <w:fldChar w:fldCharType="separate"/>
      </w:r>
      <w:ins w:id="447" w:author="Aleksander Hansen" w:date="2013-02-24T15:47:00Z">
        <w:r>
          <w:rPr>
            <w:noProof/>
          </w:rPr>
          <w:t>100</w:t>
        </w:r>
        <w:r>
          <w:rPr>
            <w:noProof/>
          </w:rPr>
          <w:fldChar w:fldCharType="end"/>
        </w:r>
      </w:ins>
    </w:p>
    <w:p w14:paraId="16539E2B" w14:textId="77777777" w:rsidR="00F36223" w:rsidRDefault="00F36223">
      <w:pPr>
        <w:pStyle w:val="TOC3"/>
        <w:tabs>
          <w:tab w:val="right" w:leader="dot" w:pos="9080"/>
        </w:tabs>
        <w:rPr>
          <w:ins w:id="448" w:author="Aleksander Hansen" w:date="2013-02-24T15:47:00Z"/>
          <w:noProof/>
          <w:sz w:val="24"/>
          <w:szCs w:val="24"/>
          <w:lang w:eastAsia="ja-JP"/>
        </w:rPr>
      </w:pPr>
      <w:ins w:id="449" w:author="Aleksander Hansen" w:date="2013-02-24T15:47:00Z">
        <w:r>
          <w:rPr>
            <w:noProof/>
          </w:rPr>
          <w:t>Calculate the price of a bond using discount factors, spot rates, or forward rates</w:t>
        </w:r>
        <w:r>
          <w:rPr>
            <w:noProof/>
          </w:rPr>
          <w:tab/>
        </w:r>
        <w:r>
          <w:rPr>
            <w:noProof/>
          </w:rPr>
          <w:fldChar w:fldCharType="begin"/>
        </w:r>
        <w:r>
          <w:rPr>
            <w:noProof/>
          </w:rPr>
          <w:instrText xml:space="preserve"> PAGEREF _Toc223340349 \h </w:instrText>
        </w:r>
      </w:ins>
      <w:r>
        <w:rPr>
          <w:noProof/>
        </w:rPr>
      </w:r>
      <w:r>
        <w:rPr>
          <w:noProof/>
        </w:rPr>
        <w:fldChar w:fldCharType="separate"/>
      </w:r>
      <w:ins w:id="450" w:author="Aleksander Hansen" w:date="2013-02-24T15:47:00Z">
        <w:r>
          <w:rPr>
            <w:noProof/>
          </w:rPr>
          <w:t>101</w:t>
        </w:r>
        <w:r>
          <w:rPr>
            <w:noProof/>
          </w:rPr>
          <w:fldChar w:fldCharType="end"/>
        </w:r>
      </w:ins>
    </w:p>
    <w:p w14:paraId="20E78DDF" w14:textId="77777777" w:rsidR="00F36223" w:rsidRDefault="00F36223">
      <w:pPr>
        <w:pStyle w:val="TOC3"/>
        <w:tabs>
          <w:tab w:val="right" w:leader="dot" w:pos="9080"/>
        </w:tabs>
        <w:rPr>
          <w:ins w:id="451" w:author="Aleksander Hansen" w:date="2013-02-24T15:47:00Z"/>
          <w:noProof/>
          <w:sz w:val="24"/>
          <w:szCs w:val="24"/>
          <w:lang w:eastAsia="ja-JP"/>
        </w:rPr>
      </w:pPr>
      <w:ins w:id="452" w:author="Aleksander Hansen" w:date="2013-02-24T15:47:00Z">
        <w:r>
          <w:rPr>
            <w:noProof/>
          </w:rPr>
          <w:t>Calculate the bond price using discount factors:</w:t>
        </w:r>
        <w:r>
          <w:rPr>
            <w:noProof/>
          </w:rPr>
          <w:tab/>
        </w:r>
        <w:r>
          <w:rPr>
            <w:noProof/>
          </w:rPr>
          <w:fldChar w:fldCharType="begin"/>
        </w:r>
        <w:r>
          <w:rPr>
            <w:noProof/>
          </w:rPr>
          <w:instrText xml:space="preserve"> PAGEREF _Toc223340350 \h </w:instrText>
        </w:r>
      </w:ins>
      <w:r>
        <w:rPr>
          <w:noProof/>
        </w:rPr>
      </w:r>
      <w:r>
        <w:rPr>
          <w:noProof/>
        </w:rPr>
        <w:fldChar w:fldCharType="separate"/>
      </w:r>
      <w:ins w:id="453" w:author="Aleksander Hansen" w:date="2013-02-24T15:47:00Z">
        <w:r>
          <w:rPr>
            <w:noProof/>
          </w:rPr>
          <w:t>102</w:t>
        </w:r>
        <w:r>
          <w:rPr>
            <w:noProof/>
          </w:rPr>
          <w:fldChar w:fldCharType="end"/>
        </w:r>
      </w:ins>
    </w:p>
    <w:p w14:paraId="6E3A6AF7" w14:textId="77777777" w:rsidR="00F36223" w:rsidRDefault="00F36223">
      <w:pPr>
        <w:pStyle w:val="TOC3"/>
        <w:tabs>
          <w:tab w:val="right" w:leader="dot" w:pos="9080"/>
        </w:tabs>
        <w:rPr>
          <w:ins w:id="454" w:author="Aleksander Hansen" w:date="2013-02-24T15:47:00Z"/>
          <w:noProof/>
          <w:sz w:val="24"/>
          <w:szCs w:val="24"/>
          <w:lang w:eastAsia="ja-JP"/>
        </w:rPr>
      </w:pPr>
      <w:ins w:id="455" w:author="Aleksander Hansen" w:date="2013-02-24T15:47:00Z">
        <w:r>
          <w:rPr>
            <w:noProof/>
          </w:rPr>
          <w:t>Calculate the bond price using spot rates:</w:t>
        </w:r>
        <w:r>
          <w:rPr>
            <w:noProof/>
          </w:rPr>
          <w:tab/>
        </w:r>
        <w:r>
          <w:rPr>
            <w:noProof/>
          </w:rPr>
          <w:fldChar w:fldCharType="begin"/>
        </w:r>
        <w:r>
          <w:rPr>
            <w:noProof/>
          </w:rPr>
          <w:instrText xml:space="preserve"> PAGEREF _Toc223340351 \h </w:instrText>
        </w:r>
      </w:ins>
      <w:r>
        <w:rPr>
          <w:noProof/>
        </w:rPr>
      </w:r>
      <w:r>
        <w:rPr>
          <w:noProof/>
        </w:rPr>
        <w:fldChar w:fldCharType="separate"/>
      </w:r>
      <w:ins w:id="456" w:author="Aleksander Hansen" w:date="2013-02-24T15:47:00Z">
        <w:r>
          <w:rPr>
            <w:noProof/>
          </w:rPr>
          <w:t>102</w:t>
        </w:r>
        <w:r>
          <w:rPr>
            <w:noProof/>
          </w:rPr>
          <w:fldChar w:fldCharType="end"/>
        </w:r>
      </w:ins>
    </w:p>
    <w:p w14:paraId="52268675" w14:textId="77777777" w:rsidR="00F36223" w:rsidRDefault="00F36223">
      <w:pPr>
        <w:pStyle w:val="TOC3"/>
        <w:tabs>
          <w:tab w:val="right" w:leader="dot" w:pos="9080"/>
        </w:tabs>
        <w:rPr>
          <w:ins w:id="457" w:author="Aleksander Hansen" w:date="2013-02-24T15:47:00Z"/>
          <w:noProof/>
          <w:sz w:val="24"/>
          <w:szCs w:val="24"/>
          <w:lang w:eastAsia="ja-JP"/>
        </w:rPr>
      </w:pPr>
      <w:ins w:id="458" w:author="Aleksander Hansen" w:date="2013-02-24T15:47:00Z">
        <w:r>
          <w:rPr>
            <w:noProof/>
          </w:rPr>
          <w:t>Calculate the bond price using forward rates:</w:t>
        </w:r>
        <w:r>
          <w:rPr>
            <w:noProof/>
          </w:rPr>
          <w:tab/>
        </w:r>
        <w:r>
          <w:rPr>
            <w:noProof/>
          </w:rPr>
          <w:fldChar w:fldCharType="begin"/>
        </w:r>
        <w:r>
          <w:rPr>
            <w:noProof/>
          </w:rPr>
          <w:instrText xml:space="preserve"> PAGEREF _Toc223340352 \h </w:instrText>
        </w:r>
      </w:ins>
      <w:r>
        <w:rPr>
          <w:noProof/>
        </w:rPr>
      </w:r>
      <w:r>
        <w:rPr>
          <w:noProof/>
        </w:rPr>
        <w:fldChar w:fldCharType="separate"/>
      </w:r>
      <w:ins w:id="459" w:author="Aleksander Hansen" w:date="2013-02-24T15:47:00Z">
        <w:r>
          <w:rPr>
            <w:noProof/>
          </w:rPr>
          <w:t>102</w:t>
        </w:r>
        <w:r>
          <w:rPr>
            <w:noProof/>
          </w:rPr>
          <w:fldChar w:fldCharType="end"/>
        </w:r>
      </w:ins>
    </w:p>
    <w:p w14:paraId="2B0112BE" w14:textId="77777777" w:rsidR="00F36223" w:rsidRDefault="00F36223">
      <w:pPr>
        <w:pStyle w:val="TOC2"/>
        <w:tabs>
          <w:tab w:val="right" w:leader="dot" w:pos="9080"/>
        </w:tabs>
        <w:rPr>
          <w:ins w:id="460" w:author="Aleksander Hansen" w:date="2013-02-24T15:47:00Z"/>
          <w:b w:val="0"/>
          <w:noProof/>
          <w:sz w:val="24"/>
          <w:szCs w:val="24"/>
          <w:lang w:eastAsia="ja-JP"/>
        </w:rPr>
      </w:pPr>
      <w:ins w:id="461" w:author="Aleksander Hansen" w:date="2013-02-24T15:47:00Z">
        <w:r>
          <w:rPr>
            <w:noProof/>
          </w:rPr>
          <w:t>Define par rate and describe the equation for the par rate of a bond.</w:t>
        </w:r>
        <w:r>
          <w:rPr>
            <w:noProof/>
          </w:rPr>
          <w:tab/>
        </w:r>
        <w:r>
          <w:rPr>
            <w:noProof/>
          </w:rPr>
          <w:fldChar w:fldCharType="begin"/>
        </w:r>
        <w:r>
          <w:rPr>
            <w:noProof/>
          </w:rPr>
          <w:instrText xml:space="preserve"> PAGEREF _Toc223340353 \h </w:instrText>
        </w:r>
      </w:ins>
      <w:r>
        <w:rPr>
          <w:noProof/>
        </w:rPr>
      </w:r>
      <w:r>
        <w:rPr>
          <w:noProof/>
        </w:rPr>
        <w:fldChar w:fldCharType="separate"/>
      </w:r>
      <w:ins w:id="462" w:author="Aleksander Hansen" w:date="2013-02-24T15:47:00Z">
        <w:r>
          <w:rPr>
            <w:noProof/>
          </w:rPr>
          <w:t>103</w:t>
        </w:r>
        <w:r>
          <w:rPr>
            <w:noProof/>
          </w:rPr>
          <w:fldChar w:fldCharType="end"/>
        </w:r>
      </w:ins>
    </w:p>
    <w:p w14:paraId="6338CD80" w14:textId="77777777" w:rsidR="00F36223" w:rsidRDefault="00F36223">
      <w:pPr>
        <w:pStyle w:val="TOC2"/>
        <w:tabs>
          <w:tab w:val="right" w:leader="dot" w:pos="9080"/>
        </w:tabs>
        <w:rPr>
          <w:ins w:id="463" w:author="Aleksander Hansen" w:date="2013-02-24T15:47:00Z"/>
          <w:b w:val="0"/>
          <w:noProof/>
          <w:sz w:val="24"/>
          <w:szCs w:val="24"/>
          <w:lang w:eastAsia="ja-JP"/>
        </w:rPr>
      </w:pPr>
      <w:ins w:id="464" w:author="Aleksander Hansen" w:date="2013-02-24T15:47:00Z">
        <w:r>
          <w:rPr>
            <w:noProof/>
          </w:rPr>
          <w:t>Interpret the relationship between spot, forward and par rates.</w:t>
        </w:r>
        <w:r>
          <w:rPr>
            <w:noProof/>
          </w:rPr>
          <w:tab/>
        </w:r>
        <w:r>
          <w:rPr>
            <w:noProof/>
          </w:rPr>
          <w:fldChar w:fldCharType="begin"/>
        </w:r>
        <w:r>
          <w:rPr>
            <w:noProof/>
          </w:rPr>
          <w:instrText xml:space="preserve"> PAGEREF _Toc223340354 \h </w:instrText>
        </w:r>
      </w:ins>
      <w:r>
        <w:rPr>
          <w:noProof/>
        </w:rPr>
      </w:r>
      <w:r>
        <w:rPr>
          <w:noProof/>
        </w:rPr>
        <w:fldChar w:fldCharType="separate"/>
      </w:r>
      <w:ins w:id="465" w:author="Aleksander Hansen" w:date="2013-02-24T15:47:00Z">
        <w:r>
          <w:rPr>
            <w:noProof/>
          </w:rPr>
          <w:t>103</w:t>
        </w:r>
        <w:r>
          <w:rPr>
            <w:noProof/>
          </w:rPr>
          <w:fldChar w:fldCharType="end"/>
        </w:r>
      </w:ins>
    </w:p>
    <w:p w14:paraId="15309679" w14:textId="77777777" w:rsidR="00F36223" w:rsidRDefault="00F36223">
      <w:pPr>
        <w:pStyle w:val="TOC2"/>
        <w:tabs>
          <w:tab w:val="right" w:leader="dot" w:pos="9080"/>
        </w:tabs>
        <w:rPr>
          <w:ins w:id="466" w:author="Aleksander Hansen" w:date="2013-02-24T15:47:00Z"/>
          <w:b w:val="0"/>
          <w:noProof/>
          <w:sz w:val="24"/>
          <w:szCs w:val="24"/>
          <w:lang w:eastAsia="ja-JP"/>
        </w:rPr>
      </w:pPr>
      <w:ins w:id="467" w:author="Aleksander Hansen" w:date="2013-02-24T15:47:00Z">
        <w:r>
          <w:rPr>
            <w:noProof/>
          </w:rPr>
          <w:t>Assess the impact of maturity on the price of a bond and the returns generated by bonds.</w:t>
        </w:r>
        <w:r>
          <w:rPr>
            <w:noProof/>
          </w:rPr>
          <w:tab/>
        </w:r>
        <w:r>
          <w:rPr>
            <w:noProof/>
          </w:rPr>
          <w:fldChar w:fldCharType="begin"/>
        </w:r>
        <w:r>
          <w:rPr>
            <w:noProof/>
          </w:rPr>
          <w:instrText xml:space="preserve"> PAGEREF _Toc223340355 \h </w:instrText>
        </w:r>
      </w:ins>
      <w:r>
        <w:rPr>
          <w:noProof/>
        </w:rPr>
      </w:r>
      <w:r>
        <w:rPr>
          <w:noProof/>
        </w:rPr>
        <w:fldChar w:fldCharType="separate"/>
      </w:r>
      <w:ins w:id="468" w:author="Aleksander Hansen" w:date="2013-02-24T15:47:00Z">
        <w:r>
          <w:rPr>
            <w:noProof/>
          </w:rPr>
          <w:t>103</w:t>
        </w:r>
        <w:r>
          <w:rPr>
            <w:noProof/>
          </w:rPr>
          <w:fldChar w:fldCharType="end"/>
        </w:r>
      </w:ins>
    </w:p>
    <w:p w14:paraId="040953D0" w14:textId="77777777" w:rsidR="00F36223" w:rsidRDefault="00F36223">
      <w:pPr>
        <w:pStyle w:val="TOC3"/>
        <w:tabs>
          <w:tab w:val="right" w:leader="dot" w:pos="9080"/>
        </w:tabs>
        <w:rPr>
          <w:ins w:id="469" w:author="Aleksander Hansen" w:date="2013-02-24T15:47:00Z"/>
          <w:noProof/>
          <w:sz w:val="24"/>
          <w:szCs w:val="24"/>
          <w:lang w:eastAsia="ja-JP"/>
        </w:rPr>
      </w:pPr>
      <w:ins w:id="470" w:author="Aleksander Hansen" w:date="2013-02-24T15:47:00Z">
        <w:r>
          <w:rPr>
            <w:noProof/>
          </w:rPr>
          <w:t>Impact of maturity on bond price</w:t>
        </w:r>
        <w:r>
          <w:rPr>
            <w:noProof/>
          </w:rPr>
          <w:tab/>
        </w:r>
        <w:r>
          <w:rPr>
            <w:noProof/>
          </w:rPr>
          <w:fldChar w:fldCharType="begin"/>
        </w:r>
        <w:r>
          <w:rPr>
            <w:noProof/>
          </w:rPr>
          <w:instrText xml:space="preserve"> PAGEREF _Toc223340356 \h </w:instrText>
        </w:r>
      </w:ins>
      <w:r>
        <w:rPr>
          <w:noProof/>
        </w:rPr>
      </w:r>
      <w:r>
        <w:rPr>
          <w:noProof/>
        </w:rPr>
        <w:fldChar w:fldCharType="separate"/>
      </w:r>
      <w:ins w:id="471" w:author="Aleksander Hansen" w:date="2013-02-24T15:47:00Z">
        <w:r>
          <w:rPr>
            <w:noProof/>
          </w:rPr>
          <w:t>103</w:t>
        </w:r>
        <w:r>
          <w:rPr>
            <w:noProof/>
          </w:rPr>
          <w:fldChar w:fldCharType="end"/>
        </w:r>
      </w:ins>
    </w:p>
    <w:p w14:paraId="74E0FA59" w14:textId="77777777" w:rsidR="00F36223" w:rsidRDefault="00F36223">
      <w:pPr>
        <w:pStyle w:val="TOC3"/>
        <w:tabs>
          <w:tab w:val="right" w:leader="dot" w:pos="9080"/>
        </w:tabs>
        <w:rPr>
          <w:ins w:id="472" w:author="Aleksander Hansen" w:date="2013-02-24T15:47:00Z"/>
          <w:noProof/>
          <w:sz w:val="24"/>
          <w:szCs w:val="24"/>
          <w:lang w:eastAsia="ja-JP"/>
        </w:rPr>
      </w:pPr>
      <w:ins w:id="473" w:author="Aleksander Hansen" w:date="2013-02-24T15:47:00Z">
        <w:r>
          <w:rPr>
            <w:noProof/>
          </w:rPr>
          <w:t>Impact of maturity on returns</w:t>
        </w:r>
        <w:r>
          <w:rPr>
            <w:noProof/>
          </w:rPr>
          <w:tab/>
        </w:r>
        <w:r>
          <w:rPr>
            <w:noProof/>
          </w:rPr>
          <w:fldChar w:fldCharType="begin"/>
        </w:r>
        <w:r>
          <w:rPr>
            <w:noProof/>
          </w:rPr>
          <w:instrText xml:space="preserve"> PAGEREF _Toc223340357 \h </w:instrText>
        </w:r>
      </w:ins>
      <w:r>
        <w:rPr>
          <w:noProof/>
        </w:rPr>
      </w:r>
      <w:r>
        <w:rPr>
          <w:noProof/>
        </w:rPr>
        <w:fldChar w:fldCharType="separate"/>
      </w:r>
      <w:ins w:id="474" w:author="Aleksander Hansen" w:date="2013-02-24T15:47:00Z">
        <w:r>
          <w:rPr>
            <w:noProof/>
          </w:rPr>
          <w:t>105</w:t>
        </w:r>
        <w:r>
          <w:rPr>
            <w:noProof/>
          </w:rPr>
          <w:fldChar w:fldCharType="end"/>
        </w:r>
      </w:ins>
    </w:p>
    <w:p w14:paraId="75F1137A" w14:textId="77777777" w:rsidR="00F36223" w:rsidRDefault="00F36223">
      <w:pPr>
        <w:pStyle w:val="TOC2"/>
        <w:tabs>
          <w:tab w:val="right" w:leader="dot" w:pos="9080"/>
        </w:tabs>
        <w:rPr>
          <w:ins w:id="475" w:author="Aleksander Hansen" w:date="2013-02-24T15:47:00Z"/>
          <w:b w:val="0"/>
          <w:noProof/>
          <w:sz w:val="24"/>
          <w:szCs w:val="24"/>
          <w:lang w:eastAsia="ja-JP"/>
        </w:rPr>
      </w:pPr>
      <w:ins w:id="476" w:author="Aleksander Hansen" w:date="2013-02-24T15:47:00Z">
        <w:r>
          <w:rPr>
            <w:noProof/>
          </w:rPr>
          <w:t>Define the “flattening” and “steepening” of rate curves and construct a hypothetical trade to reflect expectations that a curve will flatten or steepen.</w:t>
        </w:r>
        <w:r>
          <w:rPr>
            <w:noProof/>
          </w:rPr>
          <w:tab/>
        </w:r>
        <w:r>
          <w:rPr>
            <w:noProof/>
          </w:rPr>
          <w:fldChar w:fldCharType="begin"/>
        </w:r>
        <w:r>
          <w:rPr>
            <w:noProof/>
          </w:rPr>
          <w:instrText xml:space="preserve"> PAGEREF _Toc223340358 \h </w:instrText>
        </w:r>
      </w:ins>
      <w:r>
        <w:rPr>
          <w:noProof/>
        </w:rPr>
      </w:r>
      <w:r>
        <w:rPr>
          <w:noProof/>
        </w:rPr>
        <w:fldChar w:fldCharType="separate"/>
      </w:r>
      <w:ins w:id="477" w:author="Aleksander Hansen" w:date="2013-02-24T15:47:00Z">
        <w:r>
          <w:rPr>
            <w:noProof/>
          </w:rPr>
          <w:t>106</w:t>
        </w:r>
        <w:r>
          <w:rPr>
            <w:noProof/>
          </w:rPr>
          <w:fldChar w:fldCharType="end"/>
        </w:r>
      </w:ins>
    </w:p>
    <w:p w14:paraId="3C8525EF" w14:textId="77777777" w:rsidR="00F36223" w:rsidRDefault="00F36223">
      <w:pPr>
        <w:pStyle w:val="TOC2"/>
        <w:tabs>
          <w:tab w:val="right" w:leader="dot" w:pos="9080"/>
        </w:tabs>
        <w:rPr>
          <w:ins w:id="478" w:author="Aleksander Hansen" w:date="2013-02-24T15:47:00Z"/>
          <w:b w:val="0"/>
          <w:noProof/>
          <w:sz w:val="24"/>
          <w:szCs w:val="24"/>
          <w:lang w:eastAsia="ja-JP"/>
        </w:rPr>
      </w:pPr>
      <w:ins w:id="479" w:author="Aleksander Hansen" w:date="2013-02-24T15:47:00Z">
        <w:r>
          <w:rPr>
            <w:noProof/>
          </w:rPr>
          <w:t>Questions and Answers</w:t>
        </w:r>
        <w:r>
          <w:rPr>
            <w:noProof/>
          </w:rPr>
          <w:tab/>
        </w:r>
        <w:r>
          <w:rPr>
            <w:noProof/>
          </w:rPr>
          <w:fldChar w:fldCharType="begin"/>
        </w:r>
        <w:r>
          <w:rPr>
            <w:noProof/>
          </w:rPr>
          <w:instrText xml:space="preserve"> PAGEREF _Toc223340359 \h </w:instrText>
        </w:r>
      </w:ins>
      <w:r>
        <w:rPr>
          <w:noProof/>
        </w:rPr>
      </w:r>
      <w:r>
        <w:rPr>
          <w:noProof/>
        </w:rPr>
        <w:fldChar w:fldCharType="separate"/>
      </w:r>
      <w:ins w:id="480" w:author="Aleksander Hansen" w:date="2013-02-24T15:47:00Z">
        <w:r>
          <w:rPr>
            <w:noProof/>
          </w:rPr>
          <w:t>107</w:t>
        </w:r>
        <w:r>
          <w:rPr>
            <w:noProof/>
          </w:rPr>
          <w:fldChar w:fldCharType="end"/>
        </w:r>
      </w:ins>
    </w:p>
    <w:p w14:paraId="5B0D09FB" w14:textId="77777777" w:rsidR="00F36223" w:rsidRDefault="00F36223">
      <w:pPr>
        <w:pStyle w:val="TOC3"/>
        <w:tabs>
          <w:tab w:val="right" w:leader="dot" w:pos="9080"/>
        </w:tabs>
        <w:rPr>
          <w:ins w:id="481" w:author="Aleksander Hansen" w:date="2013-02-24T15:47:00Z"/>
          <w:noProof/>
          <w:sz w:val="24"/>
          <w:szCs w:val="24"/>
          <w:lang w:eastAsia="ja-JP"/>
        </w:rPr>
      </w:pPr>
      <w:ins w:id="482" w:author="Aleksander Hansen" w:date="2013-02-24T15:47:00Z">
        <w:r>
          <w:rPr>
            <w:noProof/>
          </w:rPr>
          <w:t>Questions</w:t>
        </w:r>
        <w:r>
          <w:rPr>
            <w:noProof/>
          </w:rPr>
          <w:tab/>
        </w:r>
        <w:r>
          <w:rPr>
            <w:noProof/>
          </w:rPr>
          <w:fldChar w:fldCharType="begin"/>
        </w:r>
        <w:r>
          <w:rPr>
            <w:noProof/>
          </w:rPr>
          <w:instrText xml:space="preserve"> PAGEREF _Toc223340360 \h </w:instrText>
        </w:r>
      </w:ins>
      <w:r>
        <w:rPr>
          <w:noProof/>
        </w:rPr>
      </w:r>
      <w:r>
        <w:rPr>
          <w:noProof/>
        </w:rPr>
        <w:fldChar w:fldCharType="separate"/>
      </w:r>
      <w:ins w:id="483" w:author="Aleksander Hansen" w:date="2013-02-24T15:47:00Z">
        <w:r>
          <w:rPr>
            <w:noProof/>
          </w:rPr>
          <w:t>107</w:t>
        </w:r>
        <w:r>
          <w:rPr>
            <w:noProof/>
          </w:rPr>
          <w:fldChar w:fldCharType="end"/>
        </w:r>
      </w:ins>
    </w:p>
    <w:p w14:paraId="1E44B8F4" w14:textId="77777777" w:rsidR="00F36223" w:rsidRDefault="00F36223">
      <w:pPr>
        <w:pStyle w:val="TOC3"/>
        <w:tabs>
          <w:tab w:val="right" w:leader="dot" w:pos="9080"/>
        </w:tabs>
        <w:rPr>
          <w:ins w:id="484" w:author="Aleksander Hansen" w:date="2013-02-24T15:47:00Z"/>
          <w:noProof/>
          <w:sz w:val="24"/>
          <w:szCs w:val="24"/>
          <w:lang w:eastAsia="ja-JP"/>
        </w:rPr>
      </w:pPr>
      <w:ins w:id="485" w:author="Aleksander Hansen" w:date="2013-02-24T15:47:00Z">
        <w:r>
          <w:rPr>
            <w:noProof/>
          </w:rPr>
          <w:t>Answers</w:t>
        </w:r>
        <w:r>
          <w:rPr>
            <w:noProof/>
          </w:rPr>
          <w:tab/>
        </w:r>
        <w:r>
          <w:rPr>
            <w:noProof/>
          </w:rPr>
          <w:fldChar w:fldCharType="begin"/>
        </w:r>
        <w:r>
          <w:rPr>
            <w:noProof/>
          </w:rPr>
          <w:instrText xml:space="preserve"> PAGEREF _Toc223340361 \h </w:instrText>
        </w:r>
      </w:ins>
      <w:r>
        <w:rPr>
          <w:noProof/>
        </w:rPr>
      </w:r>
      <w:r>
        <w:rPr>
          <w:noProof/>
        </w:rPr>
        <w:fldChar w:fldCharType="separate"/>
      </w:r>
      <w:ins w:id="486" w:author="Aleksander Hansen" w:date="2013-02-24T15:47:00Z">
        <w:r>
          <w:rPr>
            <w:noProof/>
          </w:rPr>
          <w:t>108</w:t>
        </w:r>
        <w:r>
          <w:rPr>
            <w:noProof/>
          </w:rPr>
          <w:fldChar w:fldCharType="end"/>
        </w:r>
      </w:ins>
    </w:p>
    <w:p w14:paraId="4D782927" w14:textId="77777777" w:rsidR="00F36223" w:rsidRDefault="00F36223">
      <w:pPr>
        <w:pStyle w:val="TOC1"/>
        <w:tabs>
          <w:tab w:val="right" w:leader="dot" w:pos="9080"/>
        </w:tabs>
        <w:rPr>
          <w:ins w:id="487" w:author="Aleksander Hansen" w:date="2013-02-24T15:47:00Z"/>
          <w:b w:val="0"/>
          <w:noProof/>
          <w:lang w:eastAsia="ja-JP"/>
        </w:rPr>
      </w:pPr>
      <w:ins w:id="488" w:author="Aleksander Hansen" w:date="2013-02-24T15:47:00Z">
        <w:r>
          <w:rPr>
            <w:noProof/>
          </w:rPr>
          <w:t>Tuckman, Chapter 3: Returns, Spreads and Yields</w:t>
        </w:r>
        <w:r>
          <w:rPr>
            <w:noProof/>
          </w:rPr>
          <w:tab/>
        </w:r>
        <w:r>
          <w:rPr>
            <w:noProof/>
          </w:rPr>
          <w:fldChar w:fldCharType="begin"/>
        </w:r>
        <w:r>
          <w:rPr>
            <w:noProof/>
          </w:rPr>
          <w:instrText xml:space="preserve"> PAGEREF _Toc223340362 \h </w:instrText>
        </w:r>
      </w:ins>
      <w:r>
        <w:rPr>
          <w:noProof/>
        </w:rPr>
      </w:r>
      <w:r>
        <w:rPr>
          <w:noProof/>
        </w:rPr>
        <w:fldChar w:fldCharType="separate"/>
      </w:r>
      <w:ins w:id="489" w:author="Aleksander Hansen" w:date="2013-02-24T15:47:00Z">
        <w:r>
          <w:rPr>
            <w:noProof/>
          </w:rPr>
          <w:t>109</w:t>
        </w:r>
        <w:r>
          <w:rPr>
            <w:noProof/>
          </w:rPr>
          <w:fldChar w:fldCharType="end"/>
        </w:r>
      </w:ins>
    </w:p>
    <w:p w14:paraId="15CFA612" w14:textId="77777777" w:rsidR="00F36223" w:rsidRDefault="00F36223">
      <w:pPr>
        <w:pStyle w:val="TOC2"/>
        <w:tabs>
          <w:tab w:val="right" w:leader="dot" w:pos="9080"/>
        </w:tabs>
        <w:rPr>
          <w:ins w:id="490" w:author="Aleksander Hansen" w:date="2013-02-24T15:47:00Z"/>
          <w:b w:val="0"/>
          <w:noProof/>
          <w:sz w:val="24"/>
          <w:szCs w:val="24"/>
          <w:lang w:eastAsia="ja-JP"/>
        </w:rPr>
      </w:pPr>
      <w:ins w:id="491" w:author="Aleksander Hansen" w:date="2013-02-24T15:47:00Z">
        <w:r>
          <w:rPr>
            <w:noProof/>
          </w:rPr>
          <w:t>Distinguish between gross and net realized returns, and calculate the realized return for a bond over a holding period including reinvestments.</w:t>
        </w:r>
        <w:r>
          <w:rPr>
            <w:noProof/>
          </w:rPr>
          <w:tab/>
        </w:r>
        <w:r>
          <w:rPr>
            <w:noProof/>
          </w:rPr>
          <w:fldChar w:fldCharType="begin"/>
        </w:r>
        <w:r>
          <w:rPr>
            <w:noProof/>
          </w:rPr>
          <w:instrText xml:space="preserve"> PAGEREF _Toc223340363 \h </w:instrText>
        </w:r>
      </w:ins>
      <w:r>
        <w:rPr>
          <w:noProof/>
        </w:rPr>
      </w:r>
      <w:r>
        <w:rPr>
          <w:noProof/>
        </w:rPr>
        <w:fldChar w:fldCharType="separate"/>
      </w:r>
      <w:ins w:id="492" w:author="Aleksander Hansen" w:date="2013-02-24T15:47:00Z">
        <w:r>
          <w:rPr>
            <w:noProof/>
          </w:rPr>
          <w:t>109</w:t>
        </w:r>
        <w:r>
          <w:rPr>
            <w:noProof/>
          </w:rPr>
          <w:fldChar w:fldCharType="end"/>
        </w:r>
      </w:ins>
    </w:p>
    <w:p w14:paraId="5A22BF67" w14:textId="77777777" w:rsidR="00F36223" w:rsidRDefault="00F36223">
      <w:pPr>
        <w:pStyle w:val="TOC2"/>
        <w:tabs>
          <w:tab w:val="right" w:leader="dot" w:pos="9080"/>
        </w:tabs>
        <w:rPr>
          <w:ins w:id="493" w:author="Aleksander Hansen" w:date="2013-02-24T15:47:00Z"/>
          <w:b w:val="0"/>
          <w:noProof/>
          <w:sz w:val="24"/>
          <w:szCs w:val="24"/>
          <w:lang w:eastAsia="ja-JP"/>
        </w:rPr>
      </w:pPr>
      <w:ins w:id="494" w:author="Aleksander Hansen" w:date="2013-02-24T15:47:00Z">
        <w:r>
          <w:rPr>
            <w:noProof/>
          </w:rPr>
          <w:t>Define and interpret the spread of a bond, and explain how a spread is derived from a bond price and a term structure of rates.</w:t>
        </w:r>
        <w:r>
          <w:rPr>
            <w:noProof/>
          </w:rPr>
          <w:tab/>
        </w:r>
        <w:r>
          <w:rPr>
            <w:noProof/>
          </w:rPr>
          <w:fldChar w:fldCharType="begin"/>
        </w:r>
        <w:r>
          <w:rPr>
            <w:noProof/>
          </w:rPr>
          <w:instrText xml:space="preserve"> PAGEREF _Toc223340364 \h </w:instrText>
        </w:r>
      </w:ins>
      <w:r>
        <w:rPr>
          <w:noProof/>
        </w:rPr>
      </w:r>
      <w:r>
        <w:rPr>
          <w:noProof/>
        </w:rPr>
        <w:fldChar w:fldCharType="separate"/>
      </w:r>
      <w:ins w:id="495" w:author="Aleksander Hansen" w:date="2013-02-24T15:47:00Z">
        <w:r>
          <w:rPr>
            <w:noProof/>
          </w:rPr>
          <w:t>109</w:t>
        </w:r>
        <w:r>
          <w:rPr>
            <w:noProof/>
          </w:rPr>
          <w:fldChar w:fldCharType="end"/>
        </w:r>
      </w:ins>
    </w:p>
    <w:p w14:paraId="0215BB79" w14:textId="77777777" w:rsidR="00F36223" w:rsidRDefault="00F36223">
      <w:pPr>
        <w:pStyle w:val="TOC2"/>
        <w:tabs>
          <w:tab w:val="right" w:leader="dot" w:pos="9080"/>
        </w:tabs>
        <w:rPr>
          <w:ins w:id="496" w:author="Aleksander Hansen" w:date="2013-02-24T15:47:00Z"/>
          <w:b w:val="0"/>
          <w:noProof/>
          <w:sz w:val="24"/>
          <w:szCs w:val="24"/>
          <w:lang w:eastAsia="ja-JP"/>
        </w:rPr>
      </w:pPr>
      <w:ins w:id="497" w:author="Aleksander Hansen" w:date="2013-02-24T15:47:00Z">
        <w:r>
          <w:rPr>
            <w:rFonts w:hint="eastAsia"/>
            <w:noProof/>
          </w:rPr>
          <w:t>Define, interpret, and apply a bond</w:t>
        </w:r>
        <w:r>
          <w:rPr>
            <w:rFonts w:hint="eastAsia"/>
            <w:noProof/>
          </w:rPr>
          <w:t>’</w:t>
        </w:r>
        <w:r>
          <w:rPr>
            <w:rFonts w:hint="eastAsia"/>
            <w:noProof/>
          </w:rPr>
          <w:t>s yield</w:t>
        </w:r>
        <w:r>
          <w:rPr>
            <w:rFonts w:hint="eastAsia"/>
            <w:noProof/>
          </w:rPr>
          <w:t>‐</w:t>
        </w:r>
        <w:r>
          <w:rPr>
            <w:rFonts w:hint="eastAsia"/>
            <w:noProof/>
          </w:rPr>
          <w:t>to</w:t>
        </w:r>
        <w:r>
          <w:rPr>
            <w:rFonts w:hint="eastAsia"/>
            <w:noProof/>
          </w:rPr>
          <w:t>‐</w:t>
        </w:r>
        <w:r>
          <w:rPr>
            <w:rFonts w:hint="eastAsia"/>
            <w:noProof/>
          </w:rPr>
          <w:t>maturity (YTM) to bond pricing.</w:t>
        </w:r>
        <w:r>
          <w:rPr>
            <w:noProof/>
          </w:rPr>
          <w:tab/>
        </w:r>
        <w:r>
          <w:rPr>
            <w:noProof/>
          </w:rPr>
          <w:fldChar w:fldCharType="begin"/>
        </w:r>
        <w:r>
          <w:rPr>
            <w:noProof/>
          </w:rPr>
          <w:instrText xml:space="preserve"> PAGEREF _Toc223340365 \h </w:instrText>
        </w:r>
      </w:ins>
      <w:r>
        <w:rPr>
          <w:noProof/>
        </w:rPr>
      </w:r>
      <w:r>
        <w:rPr>
          <w:noProof/>
        </w:rPr>
        <w:fldChar w:fldCharType="separate"/>
      </w:r>
      <w:ins w:id="498" w:author="Aleksander Hansen" w:date="2013-02-24T15:47:00Z">
        <w:r>
          <w:rPr>
            <w:noProof/>
          </w:rPr>
          <w:t>109</w:t>
        </w:r>
        <w:r>
          <w:rPr>
            <w:noProof/>
          </w:rPr>
          <w:fldChar w:fldCharType="end"/>
        </w:r>
      </w:ins>
    </w:p>
    <w:p w14:paraId="16C5B766" w14:textId="77777777" w:rsidR="00F36223" w:rsidRDefault="00F36223">
      <w:pPr>
        <w:pStyle w:val="TOC2"/>
        <w:tabs>
          <w:tab w:val="right" w:leader="dot" w:pos="9080"/>
        </w:tabs>
        <w:rPr>
          <w:ins w:id="499" w:author="Aleksander Hansen" w:date="2013-02-24T15:47:00Z"/>
          <w:b w:val="0"/>
          <w:noProof/>
          <w:sz w:val="24"/>
          <w:szCs w:val="24"/>
          <w:lang w:eastAsia="ja-JP"/>
        </w:rPr>
      </w:pPr>
      <w:ins w:id="500" w:author="Aleksander Hansen" w:date="2013-02-24T15:47:00Z">
        <w:r>
          <w:rPr>
            <w:noProof/>
          </w:rPr>
          <w:t>Compute a bond's YTM given a bond structure and price.</w:t>
        </w:r>
        <w:r>
          <w:rPr>
            <w:noProof/>
          </w:rPr>
          <w:tab/>
        </w:r>
        <w:r>
          <w:rPr>
            <w:noProof/>
          </w:rPr>
          <w:fldChar w:fldCharType="begin"/>
        </w:r>
        <w:r>
          <w:rPr>
            <w:noProof/>
          </w:rPr>
          <w:instrText xml:space="preserve"> PAGEREF _Toc223340366 \h </w:instrText>
        </w:r>
      </w:ins>
      <w:r>
        <w:rPr>
          <w:noProof/>
        </w:rPr>
      </w:r>
      <w:r>
        <w:rPr>
          <w:noProof/>
        </w:rPr>
        <w:fldChar w:fldCharType="separate"/>
      </w:r>
      <w:ins w:id="501" w:author="Aleksander Hansen" w:date="2013-02-24T15:47:00Z">
        <w:r>
          <w:rPr>
            <w:noProof/>
          </w:rPr>
          <w:t>110</w:t>
        </w:r>
        <w:r>
          <w:rPr>
            <w:noProof/>
          </w:rPr>
          <w:fldChar w:fldCharType="end"/>
        </w:r>
      </w:ins>
    </w:p>
    <w:p w14:paraId="3A197E80" w14:textId="77777777" w:rsidR="00F36223" w:rsidRDefault="00F36223">
      <w:pPr>
        <w:pStyle w:val="TOC2"/>
        <w:tabs>
          <w:tab w:val="right" w:leader="dot" w:pos="9080"/>
        </w:tabs>
        <w:rPr>
          <w:ins w:id="502" w:author="Aleksander Hansen" w:date="2013-02-24T15:47:00Z"/>
          <w:b w:val="0"/>
          <w:noProof/>
          <w:sz w:val="24"/>
          <w:szCs w:val="24"/>
          <w:lang w:eastAsia="ja-JP"/>
        </w:rPr>
      </w:pPr>
      <w:ins w:id="503" w:author="Aleksander Hansen" w:date="2013-02-24T15:47:00Z">
        <w:r>
          <w:rPr>
            <w:noProof/>
          </w:rPr>
          <w:t>Calculate the price of an annuity and a perpetuity.</w:t>
        </w:r>
        <w:r>
          <w:rPr>
            <w:noProof/>
          </w:rPr>
          <w:tab/>
        </w:r>
        <w:r>
          <w:rPr>
            <w:noProof/>
          </w:rPr>
          <w:fldChar w:fldCharType="begin"/>
        </w:r>
        <w:r>
          <w:rPr>
            <w:noProof/>
          </w:rPr>
          <w:instrText xml:space="preserve"> PAGEREF _Toc223340367 \h </w:instrText>
        </w:r>
      </w:ins>
      <w:r>
        <w:rPr>
          <w:noProof/>
        </w:rPr>
      </w:r>
      <w:r>
        <w:rPr>
          <w:noProof/>
        </w:rPr>
        <w:fldChar w:fldCharType="separate"/>
      </w:r>
      <w:ins w:id="504" w:author="Aleksander Hansen" w:date="2013-02-24T15:47:00Z">
        <w:r>
          <w:rPr>
            <w:noProof/>
          </w:rPr>
          <w:t>112</w:t>
        </w:r>
        <w:r>
          <w:rPr>
            <w:noProof/>
          </w:rPr>
          <w:fldChar w:fldCharType="end"/>
        </w:r>
      </w:ins>
    </w:p>
    <w:p w14:paraId="7F16D90D" w14:textId="77777777" w:rsidR="00F36223" w:rsidRDefault="00F36223">
      <w:pPr>
        <w:pStyle w:val="TOC2"/>
        <w:tabs>
          <w:tab w:val="right" w:leader="dot" w:pos="9080"/>
        </w:tabs>
        <w:rPr>
          <w:ins w:id="505" w:author="Aleksander Hansen" w:date="2013-02-24T15:47:00Z"/>
          <w:b w:val="0"/>
          <w:noProof/>
          <w:sz w:val="24"/>
          <w:szCs w:val="24"/>
          <w:lang w:eastAsia="ja-JP"/>
        </w:rPr>
      </w:pPr>
      <w:ins w:id="506" w:author="Aleksander Hansen" w:date="2013-02-24T15:47:00Z">
        <w:r>
          <w:rPr>
            <w:noProof/>
          </w:rPr>
          <w:t>Explain the relationship between spot rates and YTM.</w:t>
        </w:r>
        <w:r>
          <w:rPr>
            <w:noProof/>
          </w:rPr>
          <w:tab/>
        </w:r>
        <w:r>
          <w:rPr>
            <w:noProof/>
          </w:rPr>
          <w:fldChar w:fldCharType="begin"/>
        </w:r>
        <w:r>
          <w:rPr>
            <w:noProof/>
          </w:rPr>
          <w:instrText xml:space="preserve"> PAGEREF _Toc223340368 \h </w:instrText>
        </w:r>
      </w:ins>
      <w:r>
        <w:rPr>
          <w:noProof/>
        </w:rPr>
      </w:r>
      <w:r>
        <w:rPr>
          <w:noProof/>
        </w:rPr>
        <w:fldChar w:fldCharType="separate"/>
      </w:r>
      <w:ins w:id="507" w:author="Aleksander Hansen" w:date="2013-02-24T15:47:00Z">
        <w:r>
          <w:rPr>
            <w:noProof/>
          </w:rPr>
          <w:t>112</w:t>
        </w:r>
        <w:r>
          <w:rPr>
            <w:noProof/>
          </w:rPr>
          <w:fldChar w:fldCharType="end"/>
        </w:r>
      </w:ins>
    </w:p>
    <w:p w14:paraId="2A91BEC9" w14:textId="77777777" w:rsidR="00F36223" w:rsidRDefault="00F36223">
      <w:pPr>
        <w:pStyle w:val="TOC2"/>
        <w:tabs>
          <w:tab w:val="right" w:leader="dot" w:pos="9080"/>
        </w:tabs>
        <w:rPr>
          <w:ins w:id="508" w:author="Aleksander Hansen" w:date="2013-02-24T15:47:00Z"/>
          <w:b w:val="0"/>
          <w:noProof/>
          <w:sz w:val="24"/>
          <w:szCs w:val="24"/>
          <w:lang w:eastAsia="ja-JP"/>
        </w:rPr>
      </w:pPr>
      <w:ins w:id="509" w:author="Aleksander Hansen" w:date="2013-02-24T15:47:00Z">
        <w:r>
          <w:rPr>
            <w:noProof/>
          </w:rPr>
          <w:t>Define the coupon effect and explain the relationship between coupon rate, YTM, and bond prices.</w:t>
        </w:r>
        <w:r>
          <w:rPr>
            <w:noProof/>
          </w:rPr>
          <w:tab/>
        </w:r>
        <w:r>
          <w:rPr>
            <w:noProof/>
          </w:rPr>
          <w:fldChar w:fldCharType="begin"/>
        </w:r>
        <w:r>
          <w:rPr>
            <w:noProof/>
          </w:rPr>
          <w:instrText xml:space="preserve"> PAGEREF _Toc223340369 \h </w:instrText>
        </w:r>
      </w:ins>
      <w:r>
        <w:rPr>
          <w:noProof/>
        </w:rPr>
      </w:r>
      <w:r>
        <w:rPr>
          <w:noProof/>
        </w:rPr>
        <w:fldChar w:fldCharType="separate"/>
      </w:r>
      <w:ins w:id="510" w:author="Aleksander Hansen" w:date="2013-02-24T15:47:00Z">
        <w:r>
          <w:rPr>
            <w:noProof/>
          </w:rPr>
          <w:t>113</w:t>
        </w:r>
        <w:r>
          <w:rPr>
            <w:noProof/>
          </w:rPr>
          <w:fldChar w:fldCharType="end"/>
        </w:r>
      </w:ins>
    </w:p>
    <w:p w14:paraId="3450F0A0" w14:textId="77777777" w:rsidR="00F36223" w:rsidRDefault="00F36223">
      <w:pPr>
        <w:pStyle w:val="TOC2"/>
        <w:tabs>
          <w:tab w:val="right" w:leader="dot" w:pos="9080"/>
        </w:tabs>
        <w:rPr>
          <w:ins w:id="511" w:author="Aleksander Hansen" w:date="2013-02-24T15:47:00Z"/>
          <w:b w:val="0"/>
          <w:noProof/>
          <w:sz w:val="24"/>
          <w:szCs w:val="24"/>
          <w:lang w:eastAsia="ja-JP"/>
        </w:rPr>
      </w:pPr>
      <w:ins w:id="512" w:author="Aleksander Hansen" w:date="2013-02-24T15:47:00Z">
        <w:r>
          <w:rPr>
            <w:noProof/>
          </w:rPr>
          <w:t>Explain the decomposition of P&amp;L for a bond into separate factors including carry roll-down, rate change and spread change effects.</w:t>
        </w:r>
        <w:r>
          <w:rPr>
            <w:noProof/>
          </w:rPr>
          <w:tab/>
        </w:r>
        <w:r>
          <w:rPr>
            <w:noProof/>
          </w:rPr>
          <w:fldChar w:fldCharType="begin"/>
        </w:r>
        <w:r>
          <w:rPr>
            <w:noProof/>
          </w:rPr>
          <w:instrText xml:space="preserve"> PAGEREF _Toc223340370 \h </w:instrText>
        </w:r>
      </w:ins>
      <w:r>
        <w:rPr>
          <w:noProof/>
        </w:rPr>
      </w:r>
      <w:r>
        <w:rPr>
          <w:noProof/>
        </w:rPr>
        <w:fldChar w:fldCharType="separate"/>
      </w:r>
      <w:ins w:id="513" w:author="Aleksander Hansen" w:date="2013-02-24T15:47:00Z">
        <w:r>
          <w:rPr>
            <w:noProof/>
          </w:rPr>
          <w:t>114</w:t>
        </w:r>
        <w:r>
          <w:rPr>
            <w:noProof/>
          </w:rPr>
          <w:fldChar w:fldCharType="end"/>
        </w:r>
      </w:ins>
    </w:p>
    <w:p w14:paraId="202BE82B" w14:textId="77777777" w:rsidR="00F36223" w:rsidRDefault="00F36223">
      <w:pPr>
        <w:pStyle w:val="TOC2"/>
        <w:tabs>
          <w:tab w:val="right" w:leader="dot" w:pos="9080"/>
        </w:tabs>
        <w:rPr>
          <w:ins w:id="514" w:author="Aleksander Hansen" w:date="2013-02-24T15:47:00Z"/>
          <w:b w:val="0"/>
          <w:noProof/>
          <w:sz w:val="24"/>
          <w:szCs w:val="24"/>
          <w:lang w:eastAsia="ja-JP"/>
        </w:rPr>
      </w:pPr>
      <w:ins w:id="515" w:author="Aleksander Hansen" w:date="2013-02-24T15:47:00Z">
        <w:r>
          <w:rPr>
            <w:noProof/>
          </w:rPr>
          <w:t>Identify the most common assumptions in carry roll-down scenarios, including realized forwards, unchanged term structure, and unchanged yields.</w:t>
        </w:r>
        <w:r>
          <w:rPr>
            <w:noProof/>
          </w:rPr>
          <w:tab/>
        </w:r>
        <w:r>
          <w:rPr>
            <w:noProof/>
          </w:rPr>
          <w:fldChar w:fldCharType="begin"/>
        </w:r>
        <w:r>
          <w:rPr>
            <w:noProof/>
          </w:rPr>
          <w:instrText xml:space="preserve"> PAGEREF _Toc223340371 \h </w:instrText>
        </w:r>
      </w:ins>
      <w:r>
        <w:rPr>
          <w:noProof/>
        </w:rPr>
      </w:r>
      <w:r>
        <w:rPr>
          <w:noProof/>
        </w:rPr>
        <w:fldChar w:fldCharType="separate"/>
      </w:r>
      <w:ins w:id="516" w:author="Aleksander Hansen" w:date="2013-02-24T15:47:00Z">
        <w:r>
          <w:rPr>
            <w:noProof/>
          </w:rPr>
          <w:t>114</w:t>
        </w:r>
        <w:r>
          <w:rPr>
            <w:noProof/>
          </w:rPr>
          <w:fldChar w:fldCharType="end"/>
        </w:r>
      </w:ins>
    </w:p>
    <w:p w14:paraId="4F767C62" w14:textId="77777777" w:rsidR="00F36223" w:rsidRDefault="00F36223">
      <w:pPr>
        <w:pStyle w:val="TOC2"/>
        <w:tabs>
          <w:tab w:val="right" w:leader="dot" w:pos="9080"/>
        </w:tabs>
        <w:rPr>
          <w:ins w:id="517" w:author="Aleksander Hansen" w:date="2013-02-24T15:47:00Z"/>
          <w:b w:val="0"/>
          <w:noProof/>
          <w:sz w:val="24"/>
          <w:szCs w:val="24"/>
          <w:lang w:eastAsia="ja-JP"/>
        </w:rPr>
      </w:pPr>
      <w:ins w:id="518" w:author="Aleksander Hansen" w:date="2013-02-24T15:47:00Z">
        <w:r>
          <w:rPr>
            <w:noProof/>
          </w:rPr>
          <w:t>Questions and Answers</w:t>
        </w:r>
        <w:r>
          <w:rPr>
            <w:noProof/>
          </w:rPr>
          <w:tab/>
        </w:r>
        <w:r>
          <w:rPr>
            <w:noProof/>
          </w:rPr>
          <w:fldChar w:fldCharType="begin"/>
        </w:r>
        <w:r>
          <w:rPr>
            <w:noProof/>
          </w:rPr>
          <w:instrText xml:space="preserve"> PAGEREF _Toc223340372 \h </w:instrText>
        </w:r>
      </w:ins>
      <w:r>
        <w:rPr>
          <w:noProof/>
        </w:rPr>
      </w:r>
      <w:r>
        <w:rPr>
          <w:noProof/>
        </w:rPr>
        <w:fldChar w:fldCharType="separate"/>
      </w:r>
      <w:ins w:id="519" w:author="Aleksander Hansen" w:date="2013-02-24T15:47:00Z">
        <w:r>
          <w:rPr>
            <w:noProof/>
          </w:rPr>
          <w:t>115</w:t>
        </w:r>
        <w:r>
          <w:rPr>
            <w:noProof/>
          </w:rPr>
          <w:fldChar w:fldCharType="end"/>
        </w:r>
      </w:ins>
    </w:p>
    <w:p w14:paraId="0F8E8F60" w14:textId="77777777" w:rsidR="00F36223" w:rsidRDefault="00F36223">
      <w:pPr>
        <w:pStyle w:val="TOC3"/>
        <w:tabs>
          <w:tab w:val="right" w:leader="dot" w:pos="9080"/>
        </w:tabs>
        <w:rPr>
          <w:ins w:id="520" w:author="Aleksander Hansen" w:date="2013-02-24T15:47:00Z"/>
          <w:noProof/>
          <w:sz w:val="24"/>
          <w:szCs w:val="24"/>
          <w:lang w:eastAsia="ja-JP"/>
        </w:rPr>
      </w:pPr>
      <w:ins w:id="521" w:author="Aleksander Hansen" w:date="2013-02-24T15:47:00Z">
        <w:r>
          <w:rPr>
            <w:noProof/>
          </w:rPr>
          <w:t>Questions</w:t>
        </w:r>
        <w:r>
          <w:rPr>
            <w:noProof/>
          </w:rPr>
          <w:tab/>
        </w:r>
        <w:r>
          <w:rPr>
            <w:noProof/>
          </w:rPr>
          <w:fldChar w:fldCharType="begin"/>
        </w:r>
        <w:r>
          <w:rPr>
            <w:noProof/>
          </w:rPr>
          <w:instrText xml:space="preserve"> PAGEREF _Toc223340373 \h </w:instrText>
        </w:r>
      </w:ins>
      <w:r>
        <w:rPr>
          <w:noProof/>
        </w:rPr>
      </w:r>
      <w:r>
        <w:rPr>
          <w:noProof/>
        </w:rPr>
        <w:fldChar w:fldCharType="separate"/>
      </w:r>
      <w:ins w:id="522" w:author="Aleksander Hansen" w:date="2013-02-24T15:47:00Z">
        <w:r>
          <w:rPr>
            <w:noProof/>
          </w:rPr>
          <w:t>115</w:t>
        </w:r>
        <w:r>
          <w:rPr>
            <w:noProof/>
          </w:rPr>
          <w:fldChar w:fldCharType="end"/>
        </w:r>
      </w:ins>
    </w:p>
    <w:p w14:paraId="6B1F0C32" w14:textId="77777777" w:rsidR="00F36223" w:rsidRDefault="00F36223">
      <w:pPr>
        <w:pStyle w:val="TOC3"/>
        <w:tabs>
          <w:tab w:val="right" w:leader="dot" w:pos="9080"/>
        </w:tabs>
        <w:rPr>
          <w:ins w:id="523" w:author="Aleksander Hansen" w:date="2013-02-24T15:47:00Z"/>
          <w:noProof/>
          <w:sz w:val="24"/>
          <w:szCs w:val="24"/>
          <w:lang w:eastAsia="ja-JP"/>
        </w:rPr>
      </w:pPr>
      <w:ins w:id="524" w:author="Aleksander Hansen" w:date="2013-02-24T15:47:00Z">
        <w:r>
          <w:rPr>
            <w:noProof/>
          </w:rPr>
          <w:t xml:space="preserve">Answers </w:t>
        </w:r>
        <w:r>
          <w:rPr>
            <w:noProof/>
          </w:rPr>
          <w:tab/>
        </w:r>
        <w:r>
          <w:rPr>
            <w:noProof/>
          </w:rPr>
          <w:fldChar w:fldCharType="begin"/>
        </w:r>
        <w:r>
          <w:rPr>
            <w:noProof/>
          </w:rPr>
          <w:instrText xml:space="preserve"> PAGEREF _Toc223340374 \h </w:instrText>
        </w:r>
      </w:ins>
      <w:r>
        <w:rPr>
          <w:noProof/>
        </w:rPr>
      </w:r>
      <w:r>
        <w:rPr>
          <w:noProof/>
        </w:rPr>
        <w:fldChar w:fldCharType="separate"/>
      </w:r>
      <w:ins w:id="525" w:author="Aleksander Hansen" w:date="2013-02-24T15:47:00Z">
        <w:r>
          <w:rPr>
            <w:noProof/>
          </w:rPr>
          <w:t>116</w:t>
        </w:r>
        <w:r>
          <w:rPr>
            <w:noProof/>
          </w:rPr>
          <w:fldChar w:fldCharType="end"/>
        </w:r>
      </w:ins>
    </w:p>
    <w:p w14:paraId="2123CE74" w14:textId="77777777" w:rsidR="00F36223" w:rsidRDefault="00F36223">
      <w:pPr>
        <w:pStyle w:val="TOC1"/>
        <w:tabs>
          <w:tab w:val="right" w:leader="dot" w:pos="9080"/>
        </w:tabs>
        <w:rPr>
          <w:ins w:id="526" w:author="Aleksander Hansen" w:date="2013-02-24T15:47:00Z"/>
          <w:b w:val="0"/>
          <w:noProof/>
          <w:lang w:eastAsia="ja-JP"/>
        </w:rPr>
      </w:pPr>
      <w:ins w:id="527" w:author="Aleksander Hansen" w:date="2013-02-24T15:47:00Z">
        <w:r>
          <w:rPr>
            <w:noProof/>
          </w:rPr>
          <w:t>Tuckman, Chapter 4</w:t>
        </w:r>
        <w:r>
          <w:rPr>
            <w:rFonts w:hint="eastAsia"/>
            <w:noProof/>
          </w:rPr>
          <w:t>: One</w:t>
        </w:r>
        <w:r>
          <w:rPr>
            <w:rFonts w:hint="eastAsia"/>
            <w:noProof/>
          </w:rPr>
          <w:t>‐</w:t>
        </w:r>
        <w:r>
          <w:rPr>
            <w:rFonts w:hint="eastAsia"/>
            <w:noProof/>
          </w:rPr>
          <w:t xml:space="preserve">Factor </w:t>
        </w:r>
        <w:r>
          <w:rPr>
            <w:noProof/>
          </w:rPr>
          <w:t>Risk Metrics and Hedges</w:t>
        </w:r>
        <w:r>
          <w:rPr>
            <w:noProof/>
          </w:rPr>
          <w:tab/>
        </w:r>
        <w:r>
          <w:rPr>
            <w:noProof/>
          </w:rPr>
          <w:fldChar w:fldCharType="begin"/>
        </w:r>
        <w:r>
          <w:rPr>
            <w:noProof/>
          </w:rPr>
          <w:instrText xml:space="preserve"> PAGEREF _Toc223340375 \h </w:instrText>
        </w:r>
      </w:ins>
      <w:r>
        <w:rPr>
          <w:noProof/>
        </w:rPr>
      </w:r>
      <w:r>
        <w:rPr>
          <w:noProof/>
        </w:rPr>
        <w:fldChar w:fldCharType="separate"/>
      </w:r>
      <w:ins w:id="528" w:author="Aleksander Hansen" w:date="2013-02-24T15:47:00Z">
        <w:r>
          <w:rPr>
            <w:noProof/>
          </w:rPr>
          <w:t>117</w:t>
        </w:r>
        <w:r>
          <w:rPr>
            <w:noProof/>
          </w:rPr>
          <w:fldChar w:fldCharType="end"/>
        </w:r>
      </w:ins>
    </w:p>
    <w:p w14:paraId="75B40E61" w14:textId="77777777" w:rsidR="00F36223" w:rsidRDefault="00F36223">
      <w:pPr>
        <w:pStyle w:val="TOC2"/>
        <w:tabs>
          <w:tab w:val="right" w:leader="dot" w:pos="9080"/>
        </w:tabs>
        <w:rPr>
          <w:ins w:id="529" w:author="Aleksander Hansen" w:date="2013-02-24T15:47:00Z"/>
          <w:b w:val="0"/>
          <w:noProof/>
          <w:sz w:val="24"/>
          <w:szCs w:val="24"/>
          <w:lang w:eastAsia="ja-JP"/>
        </w:rPr>
      </w:pPr>
      <w:ins w:id="530" w:author="Aleksander Hansen" w:date="2013-02-24T15:47:00Z">
        <w:r>
          <w:rPr>
            <w:noProof/>
          </w:rPr>
          <w:t>Describe an interest rate factor and name common examples of interest rate factors.</w:t>
        </w:r>
        <w:r>
          <w:rPr>
            <w:noProof/>
          </w:rPr>
          <w:tab/>
        </w:r>
        <w:r>
          <w:rPr>
            <w:noProof/>
          </w:rPr>
          <w:fldChar w:fldCharType="begin"/>
        </w:r>
        <w:r>
          <w:rPr>
            <w:noProof/>
          </w:rPr>
          <w:instrText xml:space="preserve"> PAGEREF _Toc223340376 \h </w:instrText>
        </w:r>
      </w:ins>
      <w:r>
        <w:rPr>
          <w:noProof/>
        </w:rPr>
      </w:r>
      <w:r>
        <w:rPr>
          <w:noProof/>
        </w:rPr>
        <w:fldChar w:fldCharType="separate"/>
      </w:r>
      <w:ins w:id="531" w:author="Aleksander Hansen" w:date="2013-02-24T15:47:00Z">
        <w:r>
          <w:rPr>
            <w:noProof/>
          </w:rPr>
          <w:t>117</w:t>
        </w:r>
        <w:r>
          <w:rPr>
            <w:noProof/>
          </w:rPr>
          <w:fldChar w:fldCharType="end"/>
        </w:r>
      </w:ins>
    </w:p>
    <w:p w14:paraId="1798A211" w14:textId="77777777" w:rsidR="00F36223" w:rsidRDefault="00F36223">
      <w:pPr>
        <w:pStyle w:val="TOC3"/>
        <w:tabs>
          <w:tab w:val="right" w:leader="dot" w:pos="9080"/>
        </w:tabs>
        <w:rPr>
          <w:ins w:id="532" w:author="Aleksander Hansen" w:date="2013-02-24T15:47:00Z"/>
          <w:noProof/>
          <w:sz w:val="24"/>
          <w:szCs w:val="24"/>
          <w:lang w:eastAsia="ja-JP"/>
        </w:rPr>
      </w:pPr>
      <w:ins w:id="533" w:author="Aleksander Hansen" w:date="2013-02-24T15:47:00Z">
        <w:r>
          <w:rPr>
            <w:noProof/>
          </w:rPr>
          <w:t>Modified duration</w:t>
        </w:r>
        <w:r>
          <w:rPr>
            <w:noProof/>
          </w:rPr>
          <w:tab/>
        </w:r>
        <w:r>
          <w:rPr>
            <w:noProof/>
          </w:rPr>
          <w:fldChar w:fldCharType="begin"/>
        </w:r>
        <w:r>
          <w:rPr>
            <w:noProof/>
          </w:rPr>
          <w:instrText xml:space="preserve"> PAGEREF _Toc223340377 \h </w:instrText>
        </w:r>
      </w:ins>
      <w:r>
        <w:rPr>
          <w:noProof/>
        </w:rPr>
      </w:r>
      <w:r>
        <w:rPr>
          <w:noProof/>
        </w:rPr>
        <w:fldChar w:fldCharType="separate"/>
      </w:r>
      <w:ins w:id="534" w:author="Aleksander Hansen" w:date="2013-02-24T15:47:00Z">
        <w:r>
          <w:rPr>
            <w:noProof/>
          </w:rPr>
          <w:t>117</w:t>
        </w:r>
        <w:r>
          <w:rPr>
            <w:noProof/>
          </w:rPr>
          <w:fldChar w:fldCharType="end"/>
        </w:r>
      </w:ins>
    </w:p>
    <w:p w14:paraId="558E1F58" w14:textId="77777777" w:rsidR="00F36223" w:rsidRDefault="00F36223">
      <w:pPr>
        <w:pStyle w:val="TOC2"/>
        <w:tabs>
          <w:tab w:val="right" w:leader="dot" w:pos="9080"/>
        </w:tabs>
        <w:rPr>
          <w:ins w:id="535" w:author="Aleksander Hansen" w:date="2013-02-24T15:47:00Z"/>
          <w:b w:val="0"/>
          <w:noProof/>
          <w:sz w:val="24"/>
          <w:szCs w:val="24"/>
          <w:lang w:eastAsia="ja-JP"/>
        </w:rPr>
      </w:pPr>
      <w:ins w:id="536" w:author="Aleksander Hansen" w:date="2013-02-24T15:47:00Z">
        <w:r>
          <w:rPr>
            <w:noProof/>
          </w:rPr>
          <w:t>Define and compute the DV01 of a fixed income security given a change in yield and the resulting change in price.</w:t>
        </w:r>
        <w:r>
          <w:rPr>
            <w:noProof/>
          </w:rPr>
          <w:tab/>
        </w:r>
        <w:r>
          <w:rPr>
            <w:noProof/>
          </w:rPr>
          <w:fldChar w:fldCharType="begin"/>
        </w:r>
        <w:r>
          <w:rPr>
            <w:noProof/>
          </w:rPr>
          <w:instrText xml:space="preserve"> PAGEREF _Toc223340378 \h </w:instrText>
        </w:r>
      </w:ins>
      <w:r>
        <w:rPr>
          <w:noProof/>
        </w:rPr>
      </w:r>
      <w:r>
        <w:rPr>
          <w:noProof/>
        </w:rPr>
        <w:fldChar w:fldCharType="separate"/>
      </w:r>
      <w:ins w:id="537" w:author="Aleksander Hansen" w:date="2013-02-24T15:47:00Z">
        <w:r>
          <w:rPr>
            <w:noProof/>
          </w:rPr>
          <w:t>118</w:t>
        </w:r>
        <w:r>
          <w:rPr>
            <w:noProof/>
          </w:rPr>
          <w:fldChar w:fldCharType="end"/>
        </w:r>
      </w:ins>
    </w:p>
    <w:p w14:paraId="48556383" w14:textId="77777777" w:rsidR="00F36223" w:rsidRDefault="00F36223">
      <w:pPr>
        <w:pStyle w:val="TOC2"/>
        <w:tabs>
          <w:tab w:val="right" w:leader="dot" w:pos="9080"/>
        </w:tabs>
        <w:rPr>
          <w:ins w:id="538" w:author="Aleksander Hansen" w:date="2013-02-24T15:47:00Z"/>
          <w:b w:val="0"/>
          <w:noProof/>
          <w:sz w:val="24"/>
          <w:szCs w:val="24"/>
          <w:lang w:eastAsia="ja-JP"/>
        </w:rPr>
      </w:pPr>
      <w:ins w:id="539" w:author="Aleksander Hansen" w:date="2013-02-24T15:47:00Z">
        <w:r>
          <w:rPr>
            <w:noProof/>
          </w:rPr>
          <w:t>Calculate the face amount of bonds required to hedge an option position given the DV01 of each.</w:t>
        </w:r>
        <w:r>
          <w:rPr>
            <w:noProof/>
          </w:rPr>
          <w:tab/>
        </w:r>
        <w:r>
          <w:rPr>
            <w:noProof/>
          </w:rPr>
          <w:fldChar w:fldCharType="begin"/>
        </w:r>
        <w:r>
          <w:rPr>
            <w:noProof/>
          </w:rPr>
          <w:instrText xml:space="preserve"> PAGEREF _Toc223340379 \h </w:instrText>
        </w:r>
      </w:ins>
      <w:r>
        <w:rPr>
          <w:noProof/>
        </w:rPr>
      </w:r>
      <w:r>
        <w:rPr>
          <w:noProof/>
        </w:rPr>
        <w:fldChar w:fldCharType="separate"/>
      </w:r>
      <w:ins w:id="540" w:author="Aleksander Hansen" w:date="2013-02-24T15:47:00Z">
        <w:r>
          <w:rPr>
            <w:noProof/>
          </w:rPr>
          <w:t>120</w:t>
        </w:r>
        <w:r>
          <w:rPr>
            <w:noProof/>
          </w:rPr>
          <w:fldChar w:fldCharType="end"/>
        </w:r>
      </w:ins>
    </w:p>
    <w:p w14:paraId="0ED76BB0" w14:textId="77777777" w:rsidR="00F36223" w:rsidRDefault="00F36223">
      <w:pPr>
        <w:pStyle w:val="TOC2"/>
        <w:tabs>
          <w:tab w:val="right" w:leader="dot" w:pos="9080"/>
        </w:tabs>
        <w:rPr>
          <w:ins w:id="541" w:author="Aleksander Hansen" w:date="2013-02-24T15:47:00Z"/>
          <w:b w:val="0"/>
          <w:noProof/>
          <w:sz w:val="24"/>
          <w:szCs w:val="24"/>
          <w:lang w:eastAsia="ja-JP"/>
        </w:rPr>
      </w:pPr>
      <w:ins w:id="542" w:author="Aleksander Hansen" w:date="2013-02-24T15:47:00Z">
        <w:r>
          <w:rPr>
            <w:noProof/>
          </w:rPr>
          <w:t>Define, compute, and interpret the effective duration of a fixed income security given a change in yield and the resulting change in price.</w:t>
        </w:r>
        <w:r>
          <w:rPr>
            <w:noProof/>
          </w:rPr>
          <w:tab/>
        </w:r>
        <w:r>
          <w:rPr>
            <w:noProof/>
          </w:rPr>
          <w:fldChar w:fldCharType="begin"/>
        </w:r>
        <w:r>
          <w:rPr>
            <w:noProof/>
          </w:rPr>
          <w:instrText xml:space="preserve"> PAGEREF _Toc223340380 \h </w:instrText>
        </w:r>
      </w:ins>
      <w:r>
        <w:rPr>
          <w:noProof/>
        </w:rPr>
      </w:r>
      <w:r>
        <w:rPr>
          <w:noProof/>
        </w:rPr>
        <w:fldChar w:fldCharType="separate"/>
      </w:r>
      <w:ins w:id="543" w:author="Aleksander Hansen" w:date="2013-02-24T15:47:00Z">
        <w:r>
          <w:rPr>
            <w:noProof/>
          </w:rPr>
          <w:t>121</w:t>
        </w:r>
        <w:r>
          <w:rPr>
            <w:noProof/>
          </w:rPr>
          <w:fldChar w:fldCharType="end"/>
        </w:r>
      </w:ins>
    </w:p>
    <w:p w14:paraId="794B0345" w14:textId="77777777" w:rsidR="00F36223" w:rsidRDefault="00F36223">
      <w:pPr>
        <w:pStyle w:val="TOC2"/>
        <w:tabs>
          <w:tab w:val="right" w:leader="dot" w:pos="9080"/>
        </w:tabs>
        <w:rPr>
          <w:ins w:id="544" w:author="Aleksander Hansen" w:date="2013-02-24T15:47:00Z"/>
          <w:b w:val="0"/>
          <w:noProof/>
          <w:sz w:val="24"/>
          <w:szCs w:val="24"/>
          <w:lang w:eastAsia="ja-JP"/>
        </w:rPr>
      </w:pPr>
      <w:ins w:id="545" w:author="Aleksander Hansen" w:date="2013-02-24T15:47:00Z">
        <w:r>
          <w:rPr>
            <w:noProof/>
          </w:rPr>
          <w:t>Compare and contrast DV01 and effective duration as measures of price sensitivity.</w:t>
        </w:r>
        <w:r>
          <w:rPr>
            <w:noProof/>
          </w:rPr>
          <w:tab/>
        </w:r>
        <w:r>
          <w:rPr>
            <w:noProof/>
          </w:rPr>
          <w:fldChar w:fldCharType="begin"/>
        </w:r>
        <w:r>
          <w:rPr>
            <w:noProof/>
          </w:rPr>
          <w:instrText xml:space="preserve"> PAGEREF _Toc223340381 \h </w:instrText>
        </w:r>
      </w:ins>
      <w:r>
        <w:rPr>
          <w:noProof/>
        </w:rPr>
      </w:r>
      <w:r>
        <w:rPr>
          <w:noProof/>
        </w:rPr>
        <w:fldChar w:fldCharType="separate"/>
      </w:r>
      <w:ins w:id="546" w:author="Aleksander Hansen" w:date="2013-02-24T15:47:00Z">
        <w:r>
          <w:rPr>
            <w:noProof/>
          </w:rPr>
          <w:t>123</w:t>
        </w:r>
        <w:r>
          <w:rPr>
            <w:noProof/>
          </w:rPr>
          <w:fldChar w:fldCharType="end"/>
        </w:r>
      </w:ins>
    </w:p>
    <w:p w14:paraId="4DC96115" w14:textId="77777777" w:rsidR="00F36223" w:rsidRDefault="00F36223">
      <w:pPr>
        <w:pStyle w:val="TOC2"/>
        <w:tabs>
          <w:tab w:val="right" w:leader="dot" w:pos="9080"/>
        </w:tabs>
        <w:rPr>
          <w:ins w:id="547" w:author="Aleksander Hansen" w:date="2013-02-24T15:47:00Z"/>
          <w:b w:val="0"/>
          <w:noProof/>
          <w:sz w:val="24"/>
          <w:szCs w:val="24"/>
          <w:lang w:eastAsia="ja-JP"/>
        </w:rPr>
      </w:pPr>
      <w:ins w:id="548" w:author="Aleksander Hansen" w:date="2013-02-24T15:47:00Z">
        <w:r>
          <w:rPr>
            <w:noProof/>
          </w:rPr>
          <w:t>Define, compute, and interpret the convexity of a fixed income security given a change in yield and the resulting change in price.</w:t>
        </w:r>
        <w:r>
          <w:rPr>
            <w:noProof/>
          </w:rPr>
          <w:tab/>
        </w:r>
        <w:r>
          <w:rPr>
            <w:noProof/>
          </w:rPr>
          <w:fldChar w:fldCharType="begin"/>
        </w:r>
        <w:r>
          <w:rPr>
            <w:noProof/>
          </w:rPr>
          <w:instrText xml:space="preserve"> PAGEREF _Toc223340382 \h </w:instrText>
        </w:r>
      </w:ins>
      <w:r>
        <w:rPr>
          <w:noProof/>
        </w:rPr>
      </w:r>
      <w:r>
        <w:rPr>
          <w:noProof/>
        </w:rPr>
        <w:fldChar w:fldCharType="separate"/>
      </w:r>
      <w:ins w:id="549" w:author="Aleksander Hansen" w:date="2013-02-24T15:47:00Z">
        <w:r>
          <w:rPr>
            <w:noProof/>
          </w:rPr>
          <w:t>123</w:t>
        </w:r>
        <w:r>
          <w:rPr>
            <w:noProof/>
          </w:rPr>
          <w:fldChar w:fldCharType="end"/>
        </w:r>
      </w:ins>
    </w:p>
    <w:p w14:paraId="419E3593" w14:textId="77777777" w:rsidR="00F36223" w:rsidRDefault="00F36223">
      <w:pPr>
        <w:pStyle w:val="TOC3"/>
        <w:tabs>
          <w:tab w:val="right" w:leader="dot" w:pos="9080"/>
        </w:tabs>
        <w:rPr>
          <w:ins w:id="550" w:author="Aleksander Hansen" w:date="2013-02-24T15:47:00Z"/>
          <w:noProof/>
          <w:sz w:val="24"/>
          <w:szCs w:val="24"/>
          <w:lang w:eastAsia="ja-JP"/>
        </w:rPr>
      </w:pPr>
      <w:ins w:id="551" w:author="Aleksander Hansen" w:date="2013-02-24T15:47:00Z">
        <w:r>
          <w:rPr>
            <w:noProof/>
          </w:rPr>
          <w:t>Applying the Convexity Measure</w:t>
        </w:r>
        <w:r>
          <w:rPr>
            <w:noProof/>
          </w:rPr>
          <w:tab/>
        </w:r>
        <w:r>
          <w:rPr>
            <w:noProof/>
          </w:rPr>
          <w:fldChar w:fldCharType="begin"/>
        </w:r>
        <w:r>
          <w:rPr>
            <w:noProof/>
          </w:rPr>
          <w:instrText xml:space="preserve"> PAGEREF _Toc223340383 \h </w:instrText>
        </w:r>
      </w:ins>
      <w:r>
        <w:rPr>
          <w:noProof/>
        </w:rPr>
      </w:r>
      <w:r>
        <w:rPr>
          <w:noProof/>
        </w:rPr>
        <w:fldChar w:fldCharType="separate"/>
      </w:r>
      <w:ins w:id="552" w:author="Aleksander Hansen" w:date="2013-02-24T15:47:00Z">
        <w:r>
          <w:rPr>
            <w:noProof/>
          </w:rPr>
          <w:t>124</w:t>
        </w:r>
        <w:r>
          <w:rPr>
            <w:noProof/>
          </w:rPr>
          <w:fldChar w:fldCharType="end"/>
        </w:r>
      </w:ins>
    </w:p>
    <w:p w14:paraId="6D7A2529" w14:textId="77777777" w:rsidR="00F36223" w:rsidRDefault="00F36223">
      <w:pPr>
        <w:pStyle w:val="TOC3"/>
        <w:tabs>
          <w:tab w:val="right" w:leader="dot" w:pos="9080"/>
        </w:tabs>
        <w:rPr>
          <w:ins w:id="553" w:author="Aleksander Hansen" w:date="2013-02-24T15:47:00Z"/>
          <w:noProof/>
          <w:sz w:val="24"/>
          <w:szCs w:val="24"/>
          <w:lang w:eastAsia="ja-JP"/>
        </w:rPr>
      </w:pPr>
      <w:ins w:id="554" w:author="Aleksander Hansen" w:date="2013-02-24T15:47:00Z">
        <w:r>
          <w:rPr>
            <w:noProof/>
          </w:rPr>
          <w:t>Dollar Convexity (aka, Value Convexity)</w:t>
        </w:r>
        <w:r>
          <w:rPr>
            <w:noProof/>
          </w:rPr>
          <w:tab/>
        </w:r>
        <w:r>
          <w:rPr>
            <w:noProof/>
          </w:rPr>
          <w:fldChar w:fldCharType="begin"/>
        </w:r>
        <w:r>
          <w:rPr>
            <w:noProof/>
          </w:rPr>
          <w:instrText xml:space="preserve"> PAGEREF _Toc223340384 \h </w:instrText>
        </w:r>
      </w:ins>
      <w:r>
        <w:rPr>
          <w:noProof/>
        </w:rPr>
      </w:r>
      <w:r>
        <w:rPr>
          <w:noProof/>
        </w:rPr>
        <w:fldChar w:fldCharType="separate"/>
      </w:r>
      <w:ins w:id="555" w:author="Aleksander Hansen" w:date="2013-02-24T15:47:00Z">
        <w:r>
          <w:rPr>
            <w:noProof/>
          </w:rPr>
          <w:t>125</w:t>
        </w:r>
        <w:r>
          <w:rPr>
            <w:noProof/>
          </w:rPr>
          <w:fldChar w:fldCharType="end"/>
        </w:r>
      </w:ins>
    </w:p>
    <w:p w14:paraId="01F09128" w14:textId="77777777" w:rsidR="00F36223" w:rsidRDefault="00F36223">
      <w:pPr>
        <w:pStyle w:val="TOC3"/>
        <w:tabs>
          <w:tab w:val="right" w:leader="dot" w:pos="9080"/>
        </w:tabs>
        <w:rPr>
          <w:ins w:id="556" w:author="Aleksander Hansen" w:date="2013-02-24T15:47:00Z"/>
          <w:noProof/>
          <w:sz w:val="24"/>
          <w:szCs w:val="24"/>
          <w:lang w:eastAsia="ja-JP"/>
        </w:rPr>
      </w:pPr>
      <w:ins w:id="557" w:author="Aleksander Hansen" w:date="2013-02-24T15:47:00Z">
        <w:r>
          <w:rPr>
            <w:rFonts w:hint="eastAsia"/>
            <w:noProof/>
          </w:rPr>
          <w:t>Interpret and apply convexity in investment and asset</w:t>
        </w:r>
        <w:r>
          <w:rPr>
            <w:rFonts w:hint="eastAsia"/>
            <w:noProof/>
          </w:rPr>
          <w:t>‐</w:t>
        </w:r>
        <w:r>
          <w:rPr>
            <w:rFonts w:hint="eastAsia"/>
            <w:noProof/>
          </w:rPr>
          <w:t>liability management</w:t>
        </w:r>
        <w:r>
          <w:rPr>
            <w:noProof/>
          </w:rPr>
          <w:tab/>
        </w:r>
        <w:r>
          <w:rPr>
            <w:noProof/>
          </w:rPr>
          <w:fldChar w:fldCharType="begin"/>
        </w:r>
        <w:r>
          <w:rPr>
            <w:noProof/>
          </w:rPr>
          <w:instrText xml:space="preserve"> PAGEREF _Toc223340385 \h </w:instrText>
        </w:r>
      </w:ins>
      <w:r>
        <w:rPr>
          <w:noProof/>
        </w:rPr>
      </w:r>
      <w:r>
        <w:rPr>
          <w:noProof/>
        </w:rPr>
        <w:fldChar w:fldCharType="separate"/>
      </w:r>
      <w:ins w:id="558" w:author="Aleksander Hansen" w:date="2013-02-24T15:47:00Z">
        <w:r>
          <w:rPr>
            <w:noProof/>
          </w:rPr>
          <w:t>128</w:t>
        </w:r>
        <w:r>
          <w:rPr>
            <w:noProof/>
          </w:rPr>
          <w:fldChar w:fldCharType="end"/>
        </w:r>
      </w:ins>
    </w:p>
    <w:p w14:paraId="04FD575E" w14:textId="77777777" w:rsidR="00F36223" w:rsidRDefault="00F36223">
      <w:pPr>
        <w:pStyle w:val="TOC3"/>
        <w:tabs>
          <w:tab w:val="right" w:leader="dot" w:pos="9080"/>
        </w:tabs>
        <w:rPr>
          <w:ins w:id="559" w:author="Aleksander Hansen" w:date="2013-02-24T15:47:00Z"/>
          <w:noProof/>
          <w:sz w:val="24"/>
          <w:szCs w:val="24"/>
          <w:lang w:eastAsia="ja-JP"/>
        </w:rPr>
      </w:pPr>
      <w:ins w:id="560" w:author="Aleksander Hansen" w:date="2013-02-24T15:47:00Z">
        <w:r>
          <w:rPr>
            <w:noProof/>
          </w:rPr>
          <w:t>Compute the duration of a portfolio</w:t>
        </w:r>
        <w:r>
          <w:rPr>
            <w:noProof/>
          </w:rPr>
          <w:tab/>
        </w:r>
        <w:r>
          <w:rPr>
            <w:noProof/>
          </w:rPr>
          <w:fldChar w:fldCharType="begin"/>
        </w:r>
        <w:r>
          <w:rPr>
            <w:noProof/>
          </w:rPr>
          <w:instrText xml:space="preserve"> PAGEREF _Toc223340386 \h </w:instrText>
        </w:r>
      </w:ins>
      <w:r>
        <w:rPr>
          <w:noProof/>
        </w:rPr>
      </w:r>
      <w:r>
        <w:rPr>
          <w:noProof/>
        </w:rPr>
        <w:fldChar w:fldCharType="separate"/>
      </w:r>
      <w:ins w:id="561" w:author="Aleksander Hansen" w:date="2013-02-24T15:47:00Z">
        <w:r>
          <w:rPr>
            <w:noProof/>
          </w:rPr>
          <w:t>128</w:t>
        </w:r>
        <w:r>
          <w:rPr>
            <w:noProof/>
          </w:rPr>
          <w:fldChar w:fldCharType="end"/>
        </w:r>
      </w:ins>
    </w:p>
    <w:p w14:paraId="060D6E99" w14:textId="77777777" w:rsidR="00F36223" w:rsidRDefault="00F36223">
      <w:pPr>
        <w:pStyle w:val="TOC2"/>
        <w:tabs>
          <w:tab w:val="right" w:leader="dot" w:pos="9080"/>
        </w:tabs>
        <w:rPr>
          <w:ins w:id="562" w:author="Aleksander Hansen" w:date="2013-02-24T15:47:00Z"/>
          <w:b w:val="0"/>
          <w:noProof/>
          <w:sz w:val="24"/>
          <w:szCs w:val="24"/>
          <w:lang w:eastAsia="ja-JP"/>
        </w:rPr>
      </w:pPr>
      <w:ins w:id="563" w:author="Aleksander Hansen" w:date="2013-02-24T15:47:00Z">
        <w:r>
          <w:rPr>
            <w:noProof/>
          </w:rPr>
          <w:t>Explain the process of calculate the effective duration and convexity of a portfolio of fixed income security.</w:t>
        </w:r>
        <w:r>
          <w:rPr>
            <w:noProof/>
          </w:rPr>
          <w:tab/>
        </w:r>
        <w:r>
          <w:rPr>
            <w:noProof/>
          </w:rPr>
          <w:fldChar w:fldCharType="begin"/>
        </w:r>
        <w:r>
          <w:rPr>
            <w:noProof/>
          </w:rPr>
          <w:instrText xml:space="preserve"> PAGEREF _Toc223340387 \h </w:instrText>
        </w:r>
      </w:ins>
      <w:r>
        <w:rPr>
          <w:noProof/>
        </w:rPr>
      </w:r>
      <w:r>
        <w:rPr>
          <w:noProof/>
        </w:rPr>
        <w:fldChar w:fldCharType="separate"/>
      </w:r>
      <w:ins w:id="564" w:author="Aleksander Hansen" w:date="2013-02-24T15:47:00Z">
        <w:r>
          <w:rPr>
            <w:noProof/>
          </w:rPr>
          <w:t>129</w:t>
        </w:r>
        <w:r>
          <w:rPr>
            <w:noProof/>
          </w:rPr>
          <w:fldChar w:fldCharType="end"/>
        </w:r>
      </w:ins>
    </w:p>
    <w:p w14:paraId="4C588597" w14:textId="77777777" w:rsidR="00F36223" w:rsidRDefault="00F36223">
      <w:pPr>
        <w:pStyle w:val="TOC2"/>
        <w:tabs>
          <w:tab w:val="right" w:leader="dot" w:pos="9080"/>
        </w:tabs>
        <w:rPr>
          <w:ins w:id="565" w:author="Aleksander Hansen" w:date="2013-02-24T15:47:00Z"/>
          <w:b w:val="0"/>
          <w:noProof/>
          <w:sz w:val="24"/>
          <w:szCs w:val="24"/>
          <w:lang w:eastAsia="ja-JP"/>
        </w:rPr>
      </w:pPr>
      <w:ins w:id="566" w:author="Aleksander Hansen" w:date="2013-02-24T15:47:00Z">
        <w:r>
          <w:rPr>
            <w:noProof/>
          </w:rPr>
          <w:t>Explain the impact of negative convexity on the hedging of fixed income securities.</w:t>
        </w:r>
        <w:r>
          <w:rPr>
            <w:noProof/>
          </w:rPr>
          <w:tab/>
        </w:r>
        <w:r>
          <w:rPr>
            <w:noProof/>
          </w:rPr>
          <w:fldChar w:fldCharType="begin"/>
        </w:r>
        <w:r>
          <w:rPr>
            <w:noProof/>
          </w:rPr>
          <w:instrText xml:space="preserve"> PAGEREF _Toc223340388 \h </w:instrText>
        </w:r>
      </w:ins>
      <w:r>
        <w:rPr>
          <w:noProof/>
        </w:rPr>
      </w:r>
      <w:r>
        <w:rPr>
          <w:noProof/>
        </w:rPr>
        <w:fldChar w:fldCharType="separate"/>
      </w:r>
      <w:ins w:id="567" w:author="Aleksander Hansen" w:date="2013-02-24T15:47:00Z">
        <w:r>
          <w:rPr>
            <w:noProof/>
          </w:rPr>
          <w:t>129</w:t>
        </w:r>
        <w:r>
          <w:rPr>
            <w:noProof/>
          </w:rPr>
          <w:fldChar w:fldCharType="end"/>
        </w:r>
      </w:ins>
    </w:p>
    <w:p w14:paraId="7B09CE44" w14:textId="77777777" w:rsidR="00F36223" w:rsidRDefault="00F36223">
      <w:pPr>
        <w:pStyle w:val="TOC2"/>
        <w:tabs>
          <w:tab w:val="right" w:leader="dot" w:pos="9080"/>
        </w:tabs>
        <w:rPr>
          <w:ins w:id="568" w:author="Aleksander Hansen" w:date="2013-02-24T15:47:00Z"/>
          <w:b w:val="0"/>
          <w:noProof/>
          <w:sz w:val="24"/>
          <w:szCs w:val="24"/>
          <w:lang w:eastAsia="ja-JP"/>
        </w:rPr>
      </w:pPr>
      <w:ins w:id="569" w:author="Aleksander Hansen" w:date="2013-02-24T15:47:00Z">
        <w:r>
          <w:rPr>
            <w:noProof/>
          </w:rPr>
          <w:t>Construct a barbell portfolio to match the cost and duration of a given bullet investment, and explain the advantages and disadvantages of bullet versus barbell portfolios.</w:t>
        </w:r>
        <w:r>
          <w:rPr>
            <w:noProof/>
          </w:rPr>
          <w:tab/>
        </w:r>
        <w:r>
          <w:rPr>
            <w:noProof/>
          </w:rPr>
          <w:fldChar w:fldCharType="begin"/>
        </w:r>
        <w:r>
          <w:rPr>
            <w:noProof/>
          </w:rPr>
          <w:instrText xml:space="preserve"> PAGEREF _Toc223340389 \h </w:instrText>
        </w:r>
      </w:ins>
      <w:r>
        <w:rPr>
          <w:noProof/>
        </w:rPr>
      </w:r>
      <w:r>
        <w:rPr>
          <w:noProof/>
        </w:rPr>
        <w:fldChar w:fldCharType="separate"/>
      </w:r>
      <w:ins w:id="570" w:author="Aleksander Hansen" w:date="2013-02-24T15:47:00Z">
        <w:r>
          <w:rPr>
            <w:noProof/>
          </w:rPr>
          <w:t>130</w:t>
        </w:r>
        <w:r>
          <w:rPr>
            <w:noProof/>
          </w:rPr>
          <w:fldChar w:fldCharType="end"/>
        </w:r>
      </w:ins>
    </w:p>
    <w:p w14:paraId="423B0CE6" w14:textId="77777777" w:rsidR="00F36223" w:rsidRDefault="00F36223">
      <w:pPr>
        <w:pStyle w:val="TOC2"/>
        <w:tabs>
          <w:tab w:val="right" w:leader="dot" w:pos="9080"/>
        </w:tabs>
        <w:rPr>
          <w:ins w:id="571" w:author="Aleksander Hansen" w:date="2013-02-24T15:47:00Z"/>
          <w:b w:val="0"/>
          <w:noProof/>
          <w:sz w:val="24"/>
          <w:szCs w:val="24"/>
          <w:lang w:eastAsia="ja-JP"/>
        </w:rPr>
      </w:pPr>
      <w:ins w:id="572" w:author="Aleksander Hansen" w:date="2013-02-24T15:47:00Z">
        <w:r>
          <w:rPr>
            <w:noProof/>
          </w:rPr>
          <w:t>Questions and Answers</w:t>
        </w:r>
        <w:r>
          <w:rPr>
            <w:noProof/>
          </w:rPr>
          <w:tab/>
        </w:r>
        <w:r>
          <w:rPr>
            <w:noProof/>
          </w:rPr>
          <w:fldChar w:fldCharType="begin"/>
        </w:r>
        <w:r>
          <w:rPr>
            <w:noProof/>
          </w:rPr>
          <w:instrText xml:space="preserve"> PAGEREF _Toc223340390 \h </w:instrText>
        </w:r>
      </w:ins>
      <w:r>
        <w:rPr>
          <w:noProof/>
        </w:rPr>
      </w:r>
      <w:r>
        <w:rPr>
          <w:noProof/>
        </w:rPr>
        <w:fldChar w:fldCharType="separate"/>
      </w:r>
      <w:ins w:id="573" w:author="Aleksander Hansen" w:date="2013-02-24T15:47:00Z">
        <w:r>
          <w:rPr>
            <w:noProof/>
          </w:rPr>
          <w:t>131</w:t>
        </w:r>
        <w:r>
          <w:rPr>
            <w:noProof/>
          </w:rPr>
          <w:fldChar w:fldCharType="end"/>
        </w:r>
      </w:ins>
    </w:p>
    <w:p w14:paraId="6E6AB9AE" w14:textId="77777777" w:rsidR="00F36223" w:rsidRDefault="00F36223">
      <w:pPr>
        <w:pStyle w:val="TOC3"/>
        <w:tabs>
          <w:tab w:val="right" w:leader="dot" w:pos="9080"/>
        </w:tabs>
        <w:rPr>
          <w:ins w:id="574" w:author="Aleksander Hansen" w:date="2013-02-24T15:47:00Z"/>
          <w:noProof/>
          <w:sz w:val="24"/>
          <w:szCs w:val="24"/>
          <w:lang w:eastAsia="ja-JP"/>
        </w:rPr>
      </w:pPr>
      <w:ins w:id="575" w:author="Aleksander Hansen" w:date="2013-02-24T15:47:00Z">
        <w:r>
          <w:rPr>
            <w:noProof/>
          </w:rPr>
          <w:t>Questions</w:t>
        </w:r>
        <w:r>
          <w:rPr>
            <w:noProof/>
          </w:rPr>
          <w:tab/>
        </w:r>
        <w:r>
          <w:rPr>
            <w:noProof/>
          </w:rPr>
          <w:fldChar w:fldCharType="begin"/>
        </w:r>
        <w:r>
          <w:rPr>
            <w:noProof/>
          </w:rPr>
          <w:instrText xml:space="preserve"> PAGEREF _Toc223340391 \h </w:instrText>
        </w:r>
      </w:ins>
      <w:r>
        <w:rPr>
          <w:noProof/>
        </w:rPr>
      </w:r>
      <w:r>
        <w:rPr>
          <w:noProof/>
        </w:rPr>
        <w:fldChar w:fldCharType="separate"/>
      </w:r>
      <w:ins w:id="576" w:author="Aleksander Hansen" w:date="2013-02-24T15:47:00Z">
        <w:r>
          <w:rPr>
            <w:noProof/>
          </w:rPr>
          <w:t>131</w:t>
        </w:r>
        <w:r>
          <w:rPr>
            <w:noProof/>
          </w:rPr>
          <w:fldChar w:fldCharType="end"/>
        </w:r>
      </w:ins>
    </w:p>
    <w:p w14:paraId="0F623828" w14:textId="77777777" w:rsidR="00F36223" w:rsidRDefault="00F36223">
      <w:pPr>
        <w:pStyle w:val="TOC3"/>
        <w:tabs>
          <w:tab w:val="right" w:leader="dot" w:pos="9080"/>
        </w:tabs>
        <w:rPr>
          <w:ins w:id="577" w:author="Aleksander Hansen" w:date="2013-02-24T15:47:00Z"/>
          <w:noProof/>
          <w:sz w:val="24"/>
          <w:szCs w:val="24"/>
          <w:lang w:eastAsia="ja-JP"/>
        </w:rPr>
      </w:pPr>
      <w:ins w:id="578" w:author="Aleksander Hansen" w:date="2013-02-24T15:47:00Z">
        <w:r>
          <w:rPr>
            <w:noProof/>
          </w:rPr>
          <w:t>Answers</w:t>
        </w:r>
        <w:r>
          <w:rPr>
            <w:noProof/>
          </w:rPr>
          <w:tab/>
        </w:r>
        <w:r>
          <w:rPr>
            <w:noProof/>
          </w:rPr>
          <w:fldChar w:fldCharType="begin"/>
        </w:r>
        <w:r>
          <w:rPr>
            <w:noProof/>
          </w:rPr>
          <w:instrText xml:space="preserve"> PAGEREF _Toc223340392 \h </w:instrText>
        </w:r>
      </w:ins>
      <w:r>
        <w:rPr>
          <w:noProof/>
        </w:rPr>
      </w:r>
      <w:r>
        <w:rPr>
          <w:noProof/>
        </w:rPr>
        <w:fldChar w:fldCharType="separate"/>
      </w:r>
      <w:ins w:id="579" w:author="Aleksander Hansen" w:date="2013-02-24T15:47:00Z">
        <w:r>
          <w:rPr>
            <w:noProof/>
          </w:rPr>
          <w:t>132</w:t>
        </w:r>
        <w:r>
          <w:rPr>
            <w:noProof/>
          </w:rPr>
          <w:fldChar w:fldCharType="end"/>
        </w:r>
      </w:ins>
    </w:p>
    <w:p w14:paraId="46111865" w14:textId="77777777" w:rsidR="00F36223" w:rsidRDefault="00F36223">
      <w:pPr>
        <w:pStyle w:val="TOC1"/>
        <w:tabs>
          <w:tab w:val="right" w:leader="dot" w:pos="9080"/>
        </w:tabs>
        <w:rPr>
          <w:ins w:id="580" w:author="Aleksander Hansen" w:date="2013-02-24T15:47:00Z"/>
          <w:b w:val="0"/>
          <w:noProof/>
          <w:lang w:eastAsia="ja-JP"/>
        </w:rPr>
      </w:pPr>
      <w:ins w:id="581" w:author="Aleksander Hansen" w:date="2013-02-24T15:47:00Z">
        <w:r>
          <w:rPr>
            <w:noProof/>
          </w:rPr>
          <w:t>Tuckman, Chapter 5: Multi-Factor Risk Metrics and Hedges</w:t>
        </w:r>
        <w:r>
          <w:rPr>
            <w:noProof/>
          </w:rPr>
          <w:tab/>
        </w:r>
        <w:r>
          <w:rPr>
            <w:noProof/>
          </w:rPr>
          <w:fldChar w:fldCharType="begin"/>
        </w:r>
        <w:r>
          <w:rPr>
            <w:noProof/>
          </w:rPr>
          <w:instrText xml:space="preserve"> PAGEREF _Toc223340393 \h </w:instrText>
        </w:r>
      </w:ins>
      <w:r>
        <w:rPr>
          <w:noProof/>
        </w:rPr>
      </w:r>
      <w:r>
        <w:rPr>
          <w:noProof/>
        </w:rPr>
        <w:fldChar w:fldCharType="separate"/>
      </w:r>
      <w:ins w:id="582" w:author="Aleksander Hansen" w:date="2013-02-24T15:47:00Z">
        <w:r>
          <w:rPr>
            <w:noProof/>
          </w:rPr>
          <w:t>133</w:t>
        </w:r>
        <w:r>
          <w:rPr>
            <w:noProof/>
          </w:rPr>
          <w:fldChar w:fldCharType="end"/>
        </w:r>
      </w:ins>
    </w:p>
    <w:p w14:paraId="18E1A792" w14:textId="77777777" w:rsidR="00F36223" w:rsidRDefault="00F36223">
      <w:pPr>
        <w:pStyle w:val="TOC2"/>
        <w:tabs>
          <w:tab w:val="right" w:leader="dot" w:pos="9080"/>
        </w:tabs>
        <w:rPr>
          <w:ins w:id="583" w:author="Aleksander Hansen" w:date="2013-02-24T15:47:00Z"/>
          <w:b w:val="0"/>
          <w:noProof/>
          <w:sz w:val="24"/>
          <w:szCs w:val="24"/>
          <w:lang w:eastAsia="ja-JP"/>
        </w:rPr>
      </w:pPr>
      <w:ins w:id="584" w:author="Aleksander Hansen" w:date="2013-02-24T15:47:00Z">
        <w:r>
          <w:rPr>
            <w:noProof/>
          </w:rPr>
          <w:t>Describe and assess the major weakness attributable to single-factor approaches when hedging portfolios or implementing asset liability techniques.</w:t>
        </w:r>
        <w:r>
          <w:rPr>
            <w:noProof/>
          </w:rPr>
          <w:tab/>
        </w:r>
        <w:r>
          <w:rPr>
            <w:noProof/>
          </w:rPr>
          <w:fldChar w:fldCharType="begin"/>
        </w:r>
        <w:r>
          <w:rPr>
            <w:noProof/>
          </w:rPr>
          <w:instrText xml:space="preserve"> PAGEREF _Toc223340394 \h </w:instrText>
        </w:r>
      </w:ins>
      <w:r>
        <w:rPr>
          <w:noProof/>
        </w:rPr>
      </w:r>
      <w:r>
        <w:rPr>
          <w:noProof/>
        </w:rPr>
        <w:fldChar w:fldCharType="separate"/>
      </w:r>
      <w:ins w:id="585" w:author="Aleksander Hansen" w:date="2013-02-24T15:47:00Z">
        <w:r>
          <w:rPr>
            <w:noProof/>
          </w:rPr>
          <w:t>133</w:t>
        </w:r>
        <w:r>
          <w:rPr>
            <w:noProof/>
          </w:rPr>
          <w:fldChar w:fldCharType="end"/>
        </w:r>
      </w:ins>
    </w:p>
    <w:p w14:paraId="23E64D74" w14:textId="77777777" w:rsidR="00F36223" w:rsidRDefault="00F36223">
      <w:pPr>
        <w:pStyle w:val="TOC2"/>
        <w:tabs>
          <w:tab w:val="right" w:leader="dot" w:pos="9080"/>
        </w:tabs>
        <w:rPr>
          <w:ins w:id="586" w:author="Aleksander Hansen" w:date="2013-02-24T15:47:00Z"/>
          <w:b w:val="0"/>
          <w:noProof/>
          <w:sz w:val="24"/>
          <w:szCs w:val="24"/>
          <w:lang w:eastAsia="ja-JP"/>
        </w:rPr>
      </w:pPr>
      <w:ins w:id="587" w:author="Aleksander Hansen" w:date="2013-02-24T15:47:00Z">
        <w:r>
          <w:rPr>
            <w:noProof/>
          </w:rPr>
          <w:t>Define key rate exposures and know the characteristics of key rate exposure factors including partial ‘01s and forward-bucket ‘01s.</w:t>
        </w:r>
        <w:r>
          <w:rPr>
            <w:noProof/>
          </w:rPr>
          <w:tab/>
        </w:r>
        <w:r>
          <w:rPr>
            <w:noProof/>
          </w:rPr>
          <w:fldChar w:fldCharType="begin"/>
        </w:r>
        <w:r>
          <w:rPr>
            <w:noProof/>
          </w:rPr>
          <w:instrText xml:space="preserve"> PAGEREF _Toc223340395 \h </w:instrText>
        </w:r>
      </w:ins>
      <w:r>
        <w:rPr>
          <w:noProof/>
        </w:rPr>
      </w:r>
      <w:r>
        <w:rPr>
          <w:noProof/>
        </w:rPr>
        <w:fldChar w:fldCharType="separate"/>
      </w:r>
      <w:ins w:id="588" w:author="Aleksander Hansen" w:date="2013-02-24T15:47:00Z">
        <w:r>
          <w:rPr>
            <w:noProof/>
          </w:rPr>
          <w:t>133</w:t>
        </w:r>
        <w:r>
          <w:rPr>
            <w:noProof/>
          </w:rPr>
          <w:fldChar w:fldCharType="end"/>
        </w:r>
      </w:ins>
    </w:p>
    <w:p w14:paraId="55362492" w14:textId="77777777" w:rsidR="00F36223" w:rsidRDefault="00F36223">
      <w:pPr>
        <w:pStyle w:val="TOC2"/>
        <w:tabs>
          <w:tab w:val="right" w:leader="dot" w:pos="9080"/>
        </w:tabs>
        <w:rPr>
          <w:ins w:id="589" w:author="Aleksander Hansen" w:date="2013-02-24T15:47:00Z"/>
          <w:b w:val="0"/>
          <w:noProof/>
          <w:sz w:val="24"/>
          <w:szCs w:val="24"/>
          <w:lang w:eastAsia="ja-JP"/>
        </w:rPr>
      </w:pPr>
      <w:ins w:id="590" w:author="Aleksander Hansen" w:date="2013-02-24T15:47:00Z">
        <w:r>
          <w:rPr>
            <w:noProof/>
          </w:rPr>
          <w:t>Describe key-rate shift analysis.</w:t>
        </w:r>
        <w:r>
          <w:rPr>
            <w:noProof/>
          </w:rPr>
          <w:tab/>
        </w:r>
        <w:r>
          <w:rPr>
            <w:noProof/>
          </w:rPr>
          <w:fldChar w:fldCharType="begin"/>
        </w:r>
        <w:r>
          <w:rPr>
            <w:noProof/>
          </w:rPr>
          <w:instrText xml:space="preserve"> PAGEREF _Toc223340396 \h </w:instrText>
        </w:r>
      </w:ins>
      <w:r>
        <w:rPr>
          <w:noProof/>
        </w:rPr>
      </w:r>
      <w:r>
        <w:rPr>
          <w:noProof/>
        </w:rPr>
        <w:fldChar w:fldCharType="separate"/>
      </w:r>
      <w:ins w:id="591" w:author="Aleksander Hansen" w:date="2013-02-24T15:47:00Z">
        <w:r>
          <w:rPr>
            <w:noProof/>
          </w:rPr>
          <w:t>133</w:t>
        </w:r>
        <w:r>
          <w:rPr>
            <w:noProof/>
          </w:rPr>
          <w:fldChar w:fldCharType="end"/>
        </w:r>
      </w:ins>
    </w:p>
    <w:p w14:paraId="1925CF2E" w14:textId="77777777" w:rsidR="00F36223" w:rsidRDefault="00F36223">
      <w:pPr>
        <w:pStyle w:val="TOC2"/>
        <w:tabs>
          <w:tab w:val="right" w:leader="dot" w:pos="9080"/>
        </w:tabs>
        <w:rPr>
          <w:ins w:id="592" w:author="Aleksander Hansen" w:date="2013-02-24T15:47:00Z"/>
          <w:b w:val="0"/>
          <w:noProof/>
          <w:sz w:val="24"/>
          <w:szCs w:val="24"/>
          <w:lang w:eastAsia="ja-JP"/>
        </w:rPr>
      </w:pPr>
      <w:ins w:id="593" w:author="Aleksander Hansen" w:date="2013-02-24T15:47:00Z">
        <w:r>
          <w:rPr>
            <w:noProof/>
          </w:rPr>
          <w:t>Define, calculate, and interpret key rate ‘01 and key rate duration.</w:t>
        </w:r>
        <w:r>
          <w:rPr>
            <w:noProof/>
          </w:rPr>
          <w:tab/>
        </w:r>
        <w:r>
          <w:rPr>
            <w:noProof/>
          </w:rPr>
          <w:fldChar w:fldCharType="begin"/>
        </w:r>
        <w:r>
          <w:rPr>
            <w:noProof/>
          </w:rPr>
          <w:instrText xml:space="preserve"> PAGEREF _Toc223340397 \h </w:instrText>
        </w:r>
      </w:ins>
      <w:r>
        <w:rPr>
          <w:noProof/>
        </w:rPr>
      </w:r>
      <w:r>
        <w:rPr>
          <w:noProof/>
        </w:rPr>
        <w:fldChar w:fldCharType="separate"/>
      </w:r>
      <w:ins w:id="594" w:author="Aleksander Hansen" w:date="2013-02-24T15:47:00Z">
        <w:r>
          <w:rPr>
            <w:noProof/>
          </w:rPr>
          <w:t>134</w:t>
        </w:r>
        <w:r>
          <w:rPr>
            <w:noProof/>
          </w:rPr>
          <w:fldChar w:fldCharType="end"/>
        </w:r>
      </w:ins>
    </w:p>
    <w:p w14:paraId="5A89DEE4" w14:textId="77777777" w:rsidR="00F36223" w:rsidRDefault="00F36223">
      <w:pPr>
        <w:pStyle w:val="TOC2"/>
        <w:tabs>
          <w:tab w:val="right" w:leader="dot" w:pos="9080"/>
        </w:tabs>
        <w:rPr>
          <w:ins w:id="595" w:author="Aleksander Hansen" w:date="2013-02-24T15:47:00Z"/>
          <w:b w:val="0"/>
          <w:noProof/>
          <w:sz w:val="24"/>
          <w:szCs w:val="24"/>
          <w:lang w:eastAsia="ja-JP"/>
        </w:rPr>
      </w:pPr>
      <w:ins w:id="596" w:author="Aleksander Hansen" w:date="2013-02-24T15:47:00Z">
        <w:r>
          <w:rPr>
            <w:noProof/>
          </w:rPr>
          <w:t>Describe the key rate exposure technique in multi-factor hedging applications and summarize its advantages and disadvantages.</w:t>
        </w:r>
        <w:r>
          <w:rPr>
            <w:noProof/>
          </w:rPr>
          <w:tab/>
        </w:r>
        <w:r>
          <w:rPr>
            <w:noProof/>
          </w:rPr>
          <w:fldChar w:fldCharType="begin"/>
        </w:r>
        <w:r>
          <w:rPr>
            <w:noProof/>
          </w:rPr>
          <w:instrText xml:space="preserve"> PAGEREF _Toc223340398 \h </w:instrText>
        </w:r>
      </w:ins>
      <w:r>
        <w:rPr>
          <w:noProof/>
        </w:rPr>
      </w:r>
      <w:r>
        <w:rPr>
          <w:noProof/>
        </w:rPr>
        <w:fldChar w:fldCharType="separate"/>
      </w:r>
      <w:ins w:id="597" w:author="Aleksander Hansen" w:date="2013-02-24T15:47:00Z">
        <w:r>
          <w:rPr>
            <w:noProof/>
          </w:rPr>
          <w:t>134</w:t>
        </w:r>
        <w:r>
          <w:rPr>
            <w:noProof/>
          </w:rPr>
          <w:fldChar w:fldCharType="end"/>
        </w:r>
      </w:ins>
    </w:p>
    <w:p w14:paraId="7638C018" w14:textId="77777777" w:rsidR="00F36223" w:rsidRDefault="00F36223">
      <w:pPr>
        <w:pStyle w:val="TOC2"/>
        <w:tabs>
          <w:tab w:val="right" w:leader="dot" w:pos="9080"/>
        </w:tabs>
        <w:rPr>
          <w:ins w:id="598" w:author="Aleksander Hansen" w:date="2013-02-24T15:47:00Z"/>
          <w:b w:val="0"/>
          <w:noProof/>
          <w:sz w:val="24"/>
          <w:szCs w:val="24"/>
          <w:lang w:eastAsia="ja-JP"/>
        </w:rPr>
      </w:pPr>
      <w:ins w:id="599" w:author="Aleksander Hansen" w:date="2013-02-24T15:47:00Z">
        <w:r>
          <w:rPr>
            <w:noProof/>
          </w:rPr>
          <w:t>Calculate the key rate exposures for a given security, and compute the appropriate hedging positions given a specific key rate exposure profile.</w:t>
        </w:r>
        <w:r>
          <w:rPr>
            <w:noProof/>
          </w:rPr>
          <w:tab/>
        </w:r>
        <w:r>
          <w:rPr>
            <w:noProof/>
          </w:rPr>
          <w:fldChar w:fldCharType="begin"/>
        </w:r>
        <w:r>
          <w:rPr>
            <w:noProof/>
          </w:rPr>
          <w:instrText xml:space="preserve"> PAGEREF _Toc223340399 \h </w:instrText>
        </w:r>
      </w:ins>
      <w:r>
        <w:rPr>
          <w:noProof/>
        </w:rPr>
      </w:r>
      <w:r>
        <w:rPr>
          <w:noProof/>
        </w:rPr>
        <w:fldChar w:fldCharType="separate"/>
      </w:r>
      <w:ins w:id="600" w:author="Aleksander Hansen" w:date="2013-02-24T15:47:00Z">
        <w:r>
          <w:rPr>
            <w:noProof/>
          </w:rPr>
          <w:t>134</w:t>
        </w:r>
        <w:r>
          <w:rPr>
            <w:noProof/>
          </w:rPr>
          <w:fldChar w:fldCharType="end"/>
        </w:r>
      </w:ins>
    </w:p>
    <w:p w14:paraId="7A2E4ECD" w14:textId="77777777" w:rsidR="00F36223" w:rsidRDefault="00F36223">
      <w:pPr>
        <w:pStyle w:val="TOC2"/>
        <w:tabs>
          <w:tab w:val="right" w:leader="dot" w:pos="9080"/>
        </w:tabs>
        <w:rPr>
          <w:ins w:id="601" w:author="Aleksander Hansen" w:date="2013-02-24T15:47:00Z"/>
          <w:b w:val="0"/>
          <w:noProof/>
          <w:sz w:val="24"/>
          <w:szCs w:val="24"/>
          <w:lang w:eastAsia="ja-JP"/>
        </w:rPr>
      </w:pPr>
      <w:ins w:id="602" w:author="Aleksander Hansen" w:date="2013-02-24T15:47:00Z">
        <w:r>
          <w:rPr>
            <w:noProof/>
          </w:rPr>
          <w:t>Describe the relationship between key rates, partial '01s and forward-bucket ‘01s, and calculate the forwardbucket ‘01 for a shift in rates in one or more buckets.</w:t>
        </w:r>
        <w:r>
          <w:rPr>
            <w:noProof/>
          </w:rPr>
          <w:tab/>
        </w:r>
        <w:r>
          <w:rPr>
            <w:noProof/>
          </w:rPr>
          <w:fldChar w:fldCharType="begin"/>
        </w:r>
        <w:r>
          <w:rPr>
            <w:noProof/>
          </w:rPr>
          <w:instrText xml:space="preserve"> PAGEREF _Toc223340400 \h </w:instrText>
        </w:r>
      </w:ins>
      <w:r>
        <w:rPr>
          <w:noProof/>
        </w:rPr>
      </w:r>
      <w:r>
        <w:rPr>
          <w:noProof/>
        </w:rPr>
        <w:fldChar w:fldCharType="separate"/>
      </w:r>
      <w:ins w:id="603" w:author="Aleksander Hansen" w:date="2013-02-24T15:47:00Z">
        <w:r>
          <w:rPr>
            <w:noProof/>
          </w:rPr>
          <w:t>134</w:t>
        </w:r>
        <w:r>
          <w:rPr>
            <w:noProof/>
          </w:rPr>
          <w:fldChar w:fldCharType="end"/>
        </w:r>
      </w:ins>
    </w:p>
    <w:p w14:paraId="5D9218DD" w14:textId="77777777" w:rsidR="00F36223" w:rsidRDefault="00F36223">
      <w:pPr>
        <w:pStyle w:val="TOC2"/>
        <w:tabs>
          <w:tab w:val="right" w:leader="dot" w:pos="9080"/>
        </w:tabs>
        <w:rPr>
          <w:ins w:id="604" w:author="Aleksander Hansen" w:date="2013-02-24T15:47:00Z"/>
          <w:b w:val="0"/>
          <w:noProof/>
          <w:sz w:val="24"/>
          <w:szCs w:val="24"/>
          <w:lang w:eastAsia="ja-JP"/>
        </w:rPr>
      </w:pPr>
      <w:ins w:id="605" w:author="Aleksander Hansen" w:date="2013-02-24T15:47:00Z">
        <w:r>
          <w:rPr>
            <w:noProof/>
          </w:rPr>
          <w:t>Construct an appropriate hedge for a position across its entire range of forward bucket exposures.</w:t>
        </w:r>
        <w:r>
          <w:rPr>
            <w:noProof/>
          </w:rPr>
          <w:tab/>
        </w:r>
        <w:r>
          <w:rPr>
            <w:noProof/>
          </w:rPr>
          <w:fldChar w:fldCharType="begin"/>
        </w:r>
        <w:r>
          <w:rPr>
            <w:noProof/>
          </w:rPr>
          <w:instrText xml:space="preserve"> PAGEREF _Toc223340401 \h </w:instrText>
        </w:r>
      </w:ins>
      <w:r>
        <w:rPr>
          <w:noProof/>
        </w:rPr>
      </w:r>
      <w:r>
        <w:rPr>
          <w:noProof/>
        </w:rPr>
        <w:fldChar w:fldCharType="separate"/>
      </w:r>
      <w:ins w:id="606" w:author="Aleksander Hansen" w:date="2013-02-24T15:47:00Z">
        <w:r>
          <w:rPr>
            <w:noProof/>
          </w:rPr>
          <w:t>134</w:t>
        </w:r>
        <w:r>
          <w:rPr>
            <w:noProof/>
          </w:rPr>
          <w:fldChar w:fldCharType="end"/>
        </w:r>
      </w:ins>
    </w:p>
    <w:p w14:paraId="48D0C302" w14:textId="77777777" w:rsidR="00F36223" w:rsidRDefault="00F36223">
      <w:pPr>
        <w:pStyle w:val="TOC2"/>
        <w:tabs>
          <w:tab w:val="right" w:leader="dot" w:pos="9080"/>
        </w:tabs>
        <w:rPr>
          <w:ins w:id="607" w:author="Aleksander Hansen" w:date="2013-02-24T15:47:00Z"/>
          <w:b w:val="0"/>
          <w:noProof/>
          <w:sz w:val="24"/>
          <w:szCs w:val="24"/>
          <w:lang w:eastAsia="ja-JP"/>
        </w:rPr>
      </w:pPr>
      <w:ins w:id="608" w:author="Aleksander Hansen" w:date="2013-02-24T15:47:00Z">
        <w:r>
          <w:rPr>
            <w:noProof/>
          </w:rPr>
          <w:t>Explain how key rate and multi-factor analysis may be applied in estimating portfolio volatility.</w:t>
        </w:r>
        <w:r>
          <w:rPr>
            <w:noProof/>
          </w:rPr>
          <w:tab/>
        </w:r>
        <w:r>
          <w:rPr>
            <w:noProof/>
          </w:rPr>
          <w:fldChar w:fldCharType="begin"/>
        </w:r>
        <w:r>
          <w:rPr>
            <w:noProof/>
          </w:rPr>
          <w:instrText xml:space="preserve"> PAGEREF _Toc223340402 \h </w:instrText>
        </w:r>
      </w:ins>
      <w:r>
        <w:rPr>
          <w:noProof/>
        </w:rPr>
      </w:r>
      <w:r>
        <w:rPr>
          <w:noProof/>
        </w:rPr>
        <w:fldChar w:fldCharType="separate"/>
      </w:r>
      <w:ins w:id="609" w:author="Aleksander Hansen" w:date="2013-02-24T15:47:00Z">
        <w:r>
          <w:rPr>
            <w:noProof/>
          </w:rPr>
          <w:t>134</w:t>
        </w:r>
        <w:r>
          <w:rPr>
            <w:noProof/>
          </w:rPr>
          <w:fldChar w:fldCharType="end"/>
        </w:r>
      </w:ins>
    </w:p>
    <w:p w14:paraId="0BD5ECB6" w14:textId="77777777" w:rsidR="00F36223" w:rsidRDefault="00F36223">
      <w:pPr>
        <w:pStyle w:val="TOC2"/>
        <w:tabs>
          <w:tab w:val="right" w:leader="dot" w:pos="9080"/>
        </w:tabs>
        <w:rPr>
          <w:ins w:id="610" w:author="Aleksander Hansen" w:date="2013-02-24T15:47:00Z"/>
          <w:b w:val="0"/>
          <w:noProof/>
          <w:sz w:val="24"/>
          <w:szCs w:val="24"/>
          <w:lang w:eastAsia="ja-JP"/>
        </w:rPr>
      </w:pPr>
      <w:ins w:id="611" w:author="Aleksander Hansen" w:date="2013-02-24T15:47:00Z">
        <w:r>
          <w:rPr>
            <w:noProof/>
          </w:rPr>
          <w:t>Questions and Answers</w:t>
        </w:r>
        <w:r>
          <w:rPr>
            <w:noProof/>
          </w:rPr>
          <w:tab/>
        </w:r>
        <w:r>
          <w:rPr>
            <w:noProof/>
          </w:rPr>
          <w:fldChar w:fldCharType="begin"/>
        </w:r>
        <w:r>
          <w:rPr>
            <w:noProof/>
          </w:rPr>
          <w:instrText xml:space="preserve"> PAGEREF _Toc223340403 \h </w:instrText>
        </w:r>
      </w:ins>
      <w:r>
        <w:rPr>
          <w:noProof/>
        </w:rPr>
      </w:r>
      <w:r>
        <w:rPr>
          <w:noProof/>
        </w:rPr>
        <w:fldChar w:fldCharType="separate"/>
      </w:r>
      <w:ins w:id="612" w:author="Aleksander Hansen" w:date="2013-02-24T15:47:00Z">
        <w:r>
          <w:rPr>
            <w:noProof/>
          </w:rPr>
          <w:t>135</w:t>
        </w:r>
        <w:r>
          <w:rPr>
            <w:noProof/>
          </w:rPr>
          <w:fldChar w:fldCharType="end"/>
        </w:r>
      </w:ins>
    </w:p>
    <w:p w14:paraId="28E6B273" w14:textId="77777777" w:rsidR="00F36223" w:rsidRDefault="00F36223">
      <w:pPr>
        <w:pStyle w:val="TOC3"/>
        <w:tabs>
          <w:tab w:val="right" w:leader="dot" w:pos="9080"/>
        </w:tabs>
        <w:rPr>
          <w:ins w:id="613" w:author="Aleksander Hansen" w:date="2013-02-24T15:47:00Z"/>
          <w:noProof/>
          <w:sz w:val="24"/>
          <w:szCs w:val="24"/>
          <w:lang w:eastAsia="ja-JP"/>
        </w:rPr>
      </w:pPr>
      <w:ins w:id="614" w:author="Aleksander Hansen" w:date="2013-02-24T15:47:00Z">
        <w:r>
          <w:rPr>
            <w:noProof/>
          </w:rPr>
          <w:t>Questions</w:t>
        </w:r>
        <w:r>
          <w:rPr>
            <w:noProof/>
          </w:rPr>
          <w:tab/>
        </w:r>
        <w:r>
          <w:rPr>
            <w:noProof/>
          </w:rPr>
          <w:fldChar w:fldCharType="begin"/>
        </w:r>
        <w:r>
          <w:rPr>
            <w:noProof/>
          </w:rPr>
          <w:instrText xml:space="preserve"> PAGEREF _Toc223340404 \h </w:instrText>
        </w:r>
      </w:ins>
      <w:r>
        <w:rPr>
          <w:noProof/>
        </w:rPr>
      </w:r>
      <w:r>
        <w:rPr>
          <w:noProof/>
        </w:rPr>
        <w:fldChar w:fldCharType="separate"/>
      </w:r>
      <w:ins w:id="615" w:author="Aleksander Hansen" w:date="2013-02-24T15:47:00Z">
        <w:r>
          <w:rPr>
            <w:noProof/>
          </w:rPr>
          <w:t>135</w:t>
        </w:r>
        <w:r>
          <w:rPr>
            <w:noProof/>
          </w:rPr>
          <w:fldChar w:fldCharType="end"/>
        </w:r>
      </w:ins>
    </w:p>
    <w:p w14:paraId="35589F53" w14:textId="77777777" w:rsidR="00F36223" w:rsidRDefault="00F36223">
      <w:pPr>
        <w:pStyle w:val="TOC3"/>
        <w:tabs>
          <w:tab w:val="right" w:leader="dot" w:pos="9080"/>
        </w:tabs>
        <w:rPr>
          <w:ins w:id="616" w:author="Aleksander Hansen" w:date="2013-02-24T15:47:00Z"/>
          <w:noProof/>
          <w:sz w:val="24"/>
          <w:szCs w:val="24"/>
          <w:lang w:eastAsia="ja-JP"/>
        </w:rPr>
      </w:pPr>
      <w:ins w:id="617" w:author="Aleksander Hansen" w:date="2013-02-24T15:47:00Z">
        <w:r>
          <w:rPr>
            <w:noProof/>
          </w:rPr>
          <w:t>Answers</w:t>
        </w:r>
        <w:r>
          <w:rPr>
            <w:noProof/>
          </w:rPr>
          <w:tab/>
        </w:r>
        <w:r>
          <w:rPr>
            <w:noProof/>
          </w:rPr>
          <w:fldChar w:fldCharType="begin"/>
        </w:r>
        <w:r>
          <w:rPr>
            <w:noProof/>
          </w:rPr>
          <w:instrText xml:space="preserve"> PAGEREF _Toc223340405 \h </w:instrText>
        </w:r>
      </w:ins>
      <w:r>
        <w:rPr>
          <w:noProof/>
        </w:rPr>
      </w:r>
      <w:r>
        <w:rPr>
          <w:noProof/>
        </w:rPr>
        <w:fldChar w:fldCharType="separate"/>
      </w:r>
      <w:ins w:id="618" w:author="Aleksander Hansen" w:date="2013-02-24T15:47:00Z">
        <w:r>
          <w:rPr>
            <w:noProof/>
          </w:rPr>
          <w:t>136</w:t>
        </w:r>
        <w:r>
          <w:rPr>
            <w:noProof/>
          </w:rPr>
          <w:fldChar w:fldCharType="end"/>
        </w:r>
      </w:ins>
    </w:p>
    <w:p w14:paraId="23E4F9D0" w14:textId="77777777" w:rsidR="00F36223" w:rsidRDefault="00F36223">
      <w:pPr>
        <w:pStyle w:val="TOC1"/>
        <w:tabs>
          <w:tab w:val="right" w:leader="dot" w:pos="9080"/>
        </w:tabs>
        <w:rPr>
          <w:ins w:id="619" w:author="Aleksander Hansen" w:date="2013-02-24T15:47:00Z"/>
          <w:b w:val="0"/>
          <w:noProof/>
          <w:lang w:eastAsia="ja-JP"/>
        </w:rPr>
      </w:pPr>
      <w:ins w:id="620" w:author="Aleksander Hansen" w:date="2013-02-24T15:47:00Z">
        <w:r>
          <w:rPr>
            <w:noProof/>
          </w:rPr>
          <w:t>Tuckman, Chapter 6: Empirical Approaches to Risk Metrics and Hedging</w:t>
        </w:r>
        <w:r>
          <w:rPr>
            <w:noProof/>
          </w:rPr>
          <w:tab/>
        </w:r>
        <w:r>
          <w:rPr>
            <w:noProof/>
          </w:rPr>
          <w:fldChar w:fldCharType="begin"/>
        </w:r>
        <w:r>
          <w:rPr>
            <w:noProof/>
          </w:rPr>
          <w:instrText xml:space="preserve"> PAGEREF _Toc223340406 \h </w:instrText>
        </w:r>
      </w:ins>
      <w:r>
        <w:rPr>
          <w:noProof/>
        </w:rPr>
      </w:r>
      <w:r>
        <w:rPr>
          <w:noProof/>
        </w:rPr>
        <w:fldChar w:fldCharType="separate"/>
      </w:r>
      <w:ins w:id="621" w:author="Aleksander Hansen" w:date="2013-02-24T15:47:00Z">
        <w:r>
          <w:rPr>
            <w:noProof/>
          </w:rPr>
          <w:t>137</w:t>
        </w:r>
        <w:r>
          <w:rPr>
            <w:noProof/>
          </w:rPr>
          <w:fldChar w:fldCharType="end"/>
        </w:r>
      </w:ins>
    </w:p>
    <w:p w14:paraId="22505F0E" w14:textId="77777777" w:rsidR="00F36223" w:rsidRDefault="00F36223">
      <w:pPr>
        <w:pStyle w:val="TOC2"/>
        <w:tabs>
          <w:tab w:val="right" w:leader="dot" w:pos="9080"/>
        </w:tabs>
        <w:rPr>
          <w:ins w:id="622" w:author="Aleksander Hansen" w:date="2013-02-24T15:47:00Z"/>
          <w:b w:val="0"/>
          <w:noProof/>
          <w:sz w:val="24"/>
          <w:szCs w:val="24"/>
          <w:lang w:eastAsia="ja-JP"/>
        </w:rPr>
      </w:pPr>
      <w:ins w:id="623" w:author="Aleksander Hansen" w:date="2013-02-24T15:47:00Z">
        <w:r>
          <w:rPr>
            <w:noProof/>
          </w:rPr>
          <w:t>Explain the drawbacks to using a DV01-neutral hedge for a bond position.</w:t>
        </w:r>
        <w:r>
          <w:rPr>
            <w:noProof/>
          </w:rPr>
          <w:tab/>
        </w:r>
        <w:r>
          <w:rPr>
            <w:noProof/>
          </w:rPr>
          <w:fldChar w:fldCharType="begin"/>
        </w:r>
        <w:r>
          <w:rPr>
            <w:noProof/>
          </w:rPr>
          <w:instrText xml:space="preserve"> PAGEREF _Toc223340407 \h </w:instrText>
        </w:r>
      </w:ins>
      <w:r>
        <w:rPr>
          <w:noProof/>
        </w:rPr>
      </w:r>
      <w:r>
        <w:rPr>
          <w:noProof/>
        </w:rPr>
        <w:fldChar w:fldCharType="separate"/>
      </w:r>
      <w:ins w:id="624" w:author="Aleksander Hansen" w:date="2013-02-24T15:47:00Z">
        <w:r>
          <w:rPr>
            <w:noProof/>
          </w:rPr>
          <w:t>137</w:t>
        </w:r>
        <w:r>
          <w:rPr>
            <w:noProof/>
          </w:rPr>
          <w:fldChar w:fldCharType="end"/>
        </w:r>
      </w:ins>
    </w:p>
    <w:p w14:paraId="005B624C" w14:textId="77777777" w:rsidR="00F36223" w:rsidRDefault="00F36223">
      <w:pPr>
        <w:pStyle w:val="TOC2"/>
        <w:tabs>
          <w:tab w:val="right" w:leader="dot" w:pos="9080"/>
        </w:tabs>
        <w:rPr>
          <w:ins w:id="625" w:author="Aleksander Hansen" w:date="2013-02-24T15:47:00Z"/>
          <w:b w:val="0"/>
          <w:noProof/>
          <w:sz w:val="24"/>
          <w:szCs w:val="24"/>
          <w:lang w:eastAsia="ja-JP"/>
        </w:rPr>
      </w:pPr>
      <w:ins w:id="626" w:author="Aleksander Hansen" w:date="2013-02-24T15:47:00Z">
        <w:r>
          <w:rPr>
            <w:noProof/>
          </w:rPr>
          <w:t>Describe a regression hedge and explain how it improves on a standard DV01-neutral hedge.</w:t>
        </w:r>
        <w:r>
          <w:rPr>
            <w:noProof/>
          </w:rPr>
          <w:tab/>
        </w:r>
        <w:r>
          <w:rPr>
            <w:noProof/>
          </w:rPr>
          <w:fldChar w:fldCharType="begin"/>
        </w:r>
        <w:r>
          <w:rPr>
            <w:noProof/>
          </w:rPr>
          <w:instrText xml:space="preserve"> PAGEREF _Toc223340408 \h </w:instrText>
        </w:r>
      </w:ins>
      <w:r>
        <w:rPr>
          <w:noProof/>
        </w:rPr>
      </w:r>
      <w:r>
        <w:rPr>
          <w:noProof/>
        </w:rPr>
        <w:fldChar w:fldCharType="separate"/>
      </w:r>
      <w:ins w:id="627" w:author="Aleksander Hansen" w:date="2013-02-24T15:47:00Z">
        <w:r>
          <w:rPr>
            <w:noProof/>
          </w:rPr>
          <w:t>137</w:t>
        </w:r>
        <w:r>
          <w:rPr>
            <w:noProof/>
          </w:rPr>
          <w:fldChar w:fldCharType="end"/>
        </w:r>
      </w:ins>
    </w:p>
    <w:p w14:paraId="4CD6B8A7" w14:textId="77777777" w:rsidR="00F36223" w:rsidRDefault="00F36223">
      <w:pPr>
        <w:pStyle w:val="TOC2"/>
        <w:tabs>
          <w:tab w:val="right" w:leader="dot" w:pos="9080"/>
        </w:tabs>
        <w:rPr>
          <w:ins w:id="628" w:author="Aleksander Hansen" w:date="2013-02-24T15:47:00Z"/>
          <w:b w:val="0"/>
          <w:noProof/>
          <w:sz w:val="24"/>
          <w:szCs w:val="24"/>
          <w:lang w:eastAsia="ja-JP"/>
        </w:rPr>
      </w:pPr>
      <w:ins w:id="629" w:author="Aleksander Hansen" w:date="2013-02-24T15:47:00Z">
        <w:r>
          <w:rPr>
            <w:noProof/>
          </w:rPr>
          <w:t>Calculate the regression hedge adjustment factor, beta.</w:t>
        </w:r>
        <w:r>
          <w:rPr>
            <w:noProof/>
          </w:rPr>
          <w:tab/>
        </w:r>
        <w:r>
          <w:rPr>
            <w:noProof/>
          </w:rPr>
          <w:fldChar w:fldCharType="begin"/>
        </w:r>
        <w:r>
          <w:rPr>
            <w:noProof/>
          </w:rPr>
          <w:instrText xml:space="preserve"> PAGEREF _Toc223340409 \h </w:instrText>
        </w:r>
      </w:ins>
      <w:r>
        <w:rPr>
          <w:noProof/>
        </w:rPr>
      </w:r>
      <w:r>
        <w:rPr>
          <w:noProof/>
        </w:rPr>
        <w:fldChar w:fldCharType="separate"/>
      </w:r>
      <w:ins w:id="630" w:author="Aleksander Hansen" w:date="2013-02-24T15:47:00Z">
        <w:r>
          <w:rPr>
            <w:noProof/>
          </w:rPr>
          <w:t>137</w:t>
        </w:r>
        <w:r>
          <w:rPr>
            <w:noProof/>
          </w:rPr>
          <w:fldChar w:fldCharType="end"/>
        </w:r>
      </w:ins>
    </w:p>
    <w:p w14:paraId="6476BD9A" w14:textId="77777777" w:rsidR="00F36223" w:rsidRDefault="00F36223">
      <w:pPr>
        <w:pStyle w:val="TOC2"/>
        <w:tabs>
          <w:tab w:val="right" w:leader="dot" w:pos="9080"/>
        </w:tabs>
        <w:rPr>
          <w:ins w:id="631" w:author="Aleksander Hansen" w:date="2013-02-24T15:47:00Z"/>
          <w:b w:val="0"/>
          <w:noProof/>
          <w:sz w:val="24"/>
          <w:szCs w:val="24"/>
          <w:lang w:eastAsia="ja-JP"/>
        </w:rPr>
      </w:pPr>
      <w:ins w:id="632" w:author="Aleksander Hansen" w:date="2013-02-24T15:47:00Z">
        <w:r>
          <w:rPr>
            <w:noProof/>
          </w:rPr>
          <w:t>Calculate the face value of an offsetting position needed to carry out a regression hedge.</w:t>
        </w:r>
        <w:r>
          <w:rPr>
            <w:noProof/>
          </w:rPr>
          <w:tab/>
        </w:r>
        <w:r>
          <w:rPr>
            <w:noProof/>
          </w:rPr>
          <w:fldChar w:fldCharType="begin"/>
        </w:r>
        <w:r>
          <w:rPr>
            <w:noProof/>
          </w:rPr>
          <w:instrText xml:space="preserve"> PAGEREF _Toc223340410 \h </w:instrText>
        </w:r>
      </w:ins>
      <w:r>
        <w:rPr>
          <w:noProof/>
        </w:rPr>
      </w:r>
      <w:r>
        <w:rPr>
          <w:noProof/>
        </w:rPr>
        <w:fldChar w:fldCharType="separate"/>
      </w:r>
      <w:ins w:id="633" w:author="Aleksander Hansen" w:date="2013-02-24T15:47:00Z">
        <w:r>
          <w:rPr>
            <w:noProof/>
          </w:rPr>
          <w:t>137</w:t>
        </w:r>
        <w:r>
          <w:rPr>
            <w:noProof/>
          </w:rPr>
          <w:fldChar w:fldCharType="end"/>
        </w:r>
      </w:ins>
    </w:p>
    <w:p w14:paraId="3A54AA7E" w14:textId="77777777" w:rsidR="00F36223" w:rsidRDefault="00F36223">
      <w:pPr>
        <w:pStyle w:val="TOC2"/>
        <w:tabs>
          <w:tab w:val="right" w:leader="dot" w:pos="9080"/>
        </w:tabs>
        <w:rPr>
          <w:ins w:id="634" w:author="Aleksander Hansen" w:date="2013-02-24T15:47:00Z"/>
          <w:b w:val="0"/>
          <w:noProof/>
          <w:sz w:val="24"/>
          <w:szCs w:val="24"/>
          <w:lang w:eastAsia="ja-JP"/>
        </w:rPr>
      </w:pPr>
      <w:ins w:id="635" w:author="Aleksander Hansen" w:date="2013-02-24T15:47:00Z">
        <w:r>
          <w:rPr>
            <w:noProof/>
          </w:rPr>
          <w:t>Calculate the face value of multiple offsetting swap positions needed to carry out a two-variable regression hedge.</w:t>
        </w:r>
        <w:r>
          <w:rPr>
            <w:noProof/>
          </w:rPr>
          <w:tab/>
        </w:r>
        <w:r>
          <w:rPr>
            <w:noProof/>
          </w:rPr>
          <w:fldChar w:fldCharType="begin"/>
        </w:r>
        <w:r>
          <w:rPr>
            <w:noProof/>
          </w:rPr>
          <w:instrText xml:space="preserve"> PAGEREF _Toc223340411 \h </w:instrText>
        </w:r>
      </w:ins>
      <w:r>
        <w:rPr>
          <w:noProof/>
        </w:rPr>
      </w:r>
      <w:r>
        <w:rPr>
          <w:noProof/>
        </w:rPr>
        <w:fldChar w:fldCharType="separate"/>
      </w:r>
      <w:ins w:id="636" w:author="Aleksander Hansen" w:date="2013-02-24T15:47:00Z">
        <w:r>
          <w:rPr>
            <w:noProof/>
          </w:rPr>
          <w:t>137</w:t>
        </w:r>
        <w:r>
          <w:rPr>
            <w:noProof/>
          </w:rPr>
          <w:fldChar w:fldCharType="end"/>
        </w:r>
      </w:ins>
    </w:p>
    <w:p w14:paraId="5D1D6CAD" w14:textId="77777777" w:rsidR="00F36223" w:rsidRDefault="00F36223">
      <w:pPr>
        <w:pStyle w:val="TOC2"/>
        <w:tabs>
          <w:tab w:val="right" w:leader="dot" w:pos="9080"/>
        </w:tabs>
        <w:rPr>
          <w:ins w:id="637" w:author="Aleksander Hansen" w:date="2013-02-24T15:47:00Z"/>
          <w:b w:val="0"/>
          <w:noProof/>
          <w:sz w:val="24"/>
          <w:szCs w:val="24"/>
          <w:lang w:eastAsia="ja-JP"/>
        </w:rPr>
      </w:pPr>
      <w:ins w:id="638" w:author="Aleksander Hansen" w:date="2013-02-24T15:47:00Z">
        <w:r>
          <w:rPr>
            <w:noProof/>
          </w:rPr>
          <w:t>Compare and contrast between level and change regressions.</w:t>
        </w:r>
        <w:r>
          <w:rPr>
            <w:noProof/>
          </w:rPr>
          <w:tab/>
        </w:r>
        <w:r>
          <w:rPr>
            <w:noProof/>
          </w:rPr>
          <w:fldChar w:fldCharType="begin"/>
        </w:r>
        <w:r>
          <w:rPr>
            <w:noProof/>
          </w:rPr>
          <w:instrText xml:space="preserve"> PAGEREF _Toc223340412 \h </w:instrText>
        </w:r>
      </w:ins>
      <w:r>
        <w:rPr>
          <w:noProof/>
        </w:rPr>
      </w:r>
      <w:r>
        <w:rPr>
          <w:noProof/>
        </w:rPr>
        <w:fldChar w:fldCharType="separate"/>
      </w:r>
      <w:ins w:id="639" w:author="Aleksander Hansen" w:date="2013-02-24T15:47:00Z">
        <w:r>
          <w:rPr>
            <w:noProof/>
          </w:rPr>
          <w:t>138</w:t>
        </w:r>
        <w:r>
          <w:rPr>
            <w:noProof/>
          </w:rPr>
          <w:fldChar w:fldCharType="end"/>
        </w:r>
      </w:ins>
    </w:p>
    <w:p w14:paraId="4CDF1EEF" w14:textId="77777777" w:rsidR="00F36223" w:rsidRDefault="00F36223">
      <w:pPr>
        <w:pStyle w:val="TOC2"/>
        <w:tabs>
          <w:tab w:val="right" w:leader="dot" w:pos="9080"/>
        </w:tabs>
        <w:rPr>
          <w:ins w:id="640" w:author="Aleksander Hansen" w:date="2013-02-24T15:47:00Z"/>
          <w:b w:val="0"/>
          <w:noProof/>
          <w:sz w:val="24"/>
          <w:szCs w:val="24"/>
          <w:lang w:eastAsia="ja-JP"/>
        </w:rPr>
      </w:pPr>
      <w:ins w:id="641" w:author="Aleksander Hansen" w:date="2013-02-24T15:47:00Z">
        <w:r>
          <w:rPr>
            <w:noProof/>
          </w:rPr>
          <w:t>Describe principal component analysis and explain how it is applied in constructing a hedging portfolio.</w:t>
        </w:r>
        <w:r>
          <w:rPr>
            <w:noProof/>
          </w:rPr>
          <w:tab/>
        </w:r>
        <w:r>
          <w:rPr>
            <w:noProof/>
          </w:rPr>
          <w:fldChar w:fldCharType="begin"/>
        </w:r>
        <w:r>
          <w:rPr>
            <w:noProof/>
          </w:rPr>
          <w:instrText xml:space="preserve"> PAGEREF _Toc223340413 \h </w:instrText>
        </w:r>
      </w:ins>
      <w:r>
        <w:rPr>
          <w:noProof/>
        </w:rPr>
      </w:r>
      <w:r>
        <w:rPr>
          <w:noProof/>
        </w:rPr>
        <w:fldChar w:fldCharType="separate"/>
      </w:r>
      <w:ins w:id="642" w:author="Aleksander Hansen" w:date="2013-02-24T15:47:00Z">
        <w:r>
          <w:rPr>
            <w:noProof/>
          </w:rPr>
          <w:t>138</w:t>
        </w:r>
        <w:r>
          <w:rPr>
            <w:noProof/>
          </w:rPr>
          <w:fldChar w:fldCharType="end"/>
        </w:r>
      </w:ins>
    </w:p>
    <w:p w14:paraId="26B29ADB" w14:textId="77777777" w:rsidR="00F36223" w:rsidRDefault="00F36223">
      <w:pPr>
        <w:pStyle w:val="TOC2"/>
        <w:tabs>
          <w:tab w:val="right" w:leader="dot" w:pos="9080"/>
        </w:tabs>
        <w:rPr>
          <w:ins w:id="643" w:author="Aleksander Hansen" w:date="2013-02-24T15:47:00Z"/>
          <w:b w:val="0"/>
          <w:noProof/>
          <w:sz w:val="24"/>
          <w:szCs w:val="24"/>
          <w:lang w:eastAsia="ja-JP"/>
        </w:rPr>
      </w:pPr>
      <w:ins w:id="644" w:author="Aleksander Hansen" w:date="2013-02-24T15:47:00Z">
        <w:r>
          <w:rPr>
            <w:noProof/>
          </w:rPr>
          <w:t>Questions and Answers</w:t>
        </w:r>
        <w:r>
          <w:rPr>
            <w:noProof/>
          </w:rPr>
          <w:tab/>
        </w:r>
        <w:r>
          <w:rPr>
            <w:noProof/>
          </w:rPr>
          <w:fldChar w:fldCharType="begin"/>
        </w:r>
        <w:r>
          <w:rPr>
            <w:noProof/>
          </w:rPr>
          <w:instrText xml:space="preserve"> PAGEREF _Toc223340414 \h </w:instrText>
        </w:r>
      </w:ins>
      <w:r>
        <w:rPr>
          <w:noProof/>
        </w:rPr>
      </w:r>
      <w:r>
        <w:rPr>
          <w:noProof/>
        </w:rPr>
        <w:fldChar w:fldCharType="separate"/>
      </w:r>
      <w:ins w:id="645" w:author="Aleksander Hansen" w:date="2013-02-24T15:47:00Z">
        <w:r>
          <w:rPr>
            <w:noProof/>
          </w:rPr>
          <w:t>139</w:t>
        </w:r>
        <w:r>
          <w:rPr>
            <w:noProof/>
          </w:rPr>
          <w:fldChar w:fldCharType="end"/>
        </w:r>
      </w:ins>
    </w:p>
    <w:p w14:paraId="2CEB89D8" w14:textId="77777777" w:rsidR="00F36223" w:rsidRDefault="00F36223">
      <w:pPr>
        <w:pStyle w:val="TOC3"/>
        <w:tabs>
          <w:tab w:val="right" w:leader="dot" w:pos="9080"/>
        </w:tabs>
        <w:rPr>
          <w:ins w:id="646" w:author="Aleksander Hansen" w:date="2013-02-24T15:47:00Z"/>
          <w:noProof/>
          <w:sz w:val="24"/>
          <w:szCs w:val="24"/>
          <w:lang w:eastAsia="ja-JP"/>
        </w:rPr>
      </w:pPr>
      <w:ins w:id="647" w:author="Aleksander Hansen" w:date="2013-02-24T15:47:00Z">
        <w:r>
          <w:rPr>
            <w:noProof/>
          </w:rPr>
          <w:t>Questions</w:t>
        </w:r>
        <w:r>
          <w:rPr>
            <w:noProof/>
          </w:rPr>
          <w:tab/>
        </w:r>
        <w:r>
          <w:rPr>
            <w:noProof/>
          </w:rPr>
          <w:fldChar w:fldCharType="begin"/>
        </w:r>
        <w:r>
          <w:rPr>
            <w:noProof/>
          </w:rPr>
          <w:instrText xml:space="preserve"> PAGEREF _Toc223340415 \h </w:instrText>
        </w:r>
      </w:ins>
      <w:r>
        <w:rPr>
          <w:noProof/>
        </w:rPr>
      </w:r>
      <w:r>
        <w:rPr>
          <w:noProof/>
        </w:rPr>
        <w:fldChar w:fldCharType="separate"/>
      </w:r>
      <w:ins w:id="648" w:author="Aleksander Hansen" w:date="2013-02-24T15:47:00Z">
        <w:r>
          <w:rPr>
            <w:noProof/>
          </w:rPr>
          <w:t>139</w:t>
        </w:r>
        <w:r>
          <w:rPr>
            <w:noProof/>
          </w:rPr>
          <w:fldChar w:fldCharType="end"/>
        </w:r>
      </w:ins>
    </w:p>
    <w:p w14:paraId="6313E57B" w14:textId="77777777" w:rsidR="00F36223" w:rsidRDefault="00F36223">
      <w:pPr>
        <w:pStyle w:val="TOC3"/>
        <w:tabs>
          <w:tab w:val="right" w:leader="dot" w:pos="9080"/>
        </w:tabs>
        <w:rPr>
          <w:ins w:id="649" w:author="Aleksander Hansen" w:date="2013-02-24T15:47:00Z"/>
          <w:noProof/>
          <w:sz w:val="24"/>
          <w:szCs w:val="24"/>
          <w:lang w:eastAsia="ja-JP"/>
        </w:rPr>
      </w:pPr>
      <w:ins w:id="650" w:author="Aleksander Hansen" w:date="2013-02-24T15:47:00Z">
        <w:r>
          <w:rPr>
            <w:noProof/>
          </w:rPr>
          <w:t>Answers</w:t>
        </w:r>
        <w:r>
          <w:rPr>
            <w:noProof/>
          </w:rPr>
          <w:tab/>
        </w:r>
        <w:r>
          <w:rPr>
            <w:noProof/>
          </w:rPr>
          <w:fldChar w:fldCharType="begin"/>
        </w:r>
        <w:r>
          <w:rPr>
            <w:noProof/>
          </w:rPr>
          <w:instrText xml:space="preserve"> PAGEREF _Toc223340416 \h </w:instrText>
        </w:r>
      </w:ins>
      <w:r>
        <w:rPr>
          <w:noProof/>
        </w:rPr>
      </w:r>
      <w:r>
        <w:rPr>
          <w:noProof/>
        </w:rPr>
        <w:fldChar w:fldCharType="separate"/>
      </w:r>
      <w:ins w:id="651" w:author="Aleksander Hansen" w:date="2013-02-24T15:47:00Z">
        <w:r>
          <w:rPr>
            <w:noProof/>
          </w:rPr>
          <w:t>140</w:t>
        </w:r>
        <w:r>
          <w:rPr>
            <w:noProof/>
          </w:rPr>
          <w:fldChar w:fldCharType="end"/>
        </w:r>
      </w:ins>
    </w:p>
    <w:p w14:paraId="0D577A80" w14:textId="77777777" w:rsidR="00F36223" w:rsidRDefault="00F36223">
      <w:pPr>
        <w:pStyle w:val="TOC1"/>
        <w:tabs>
          <w:tab w:val="right" w:leader="dot" w:pos="9080"/>
        </w:tabs>
        <w:rPr>
          <w:ins w:id="652" w:author="Aleksander Hansen" w:date="2013-02-24T15:47:00Z"/>
          <w:b w:val="0"/>
          <w:noProof/>
          <w:lang w:eastAsia="ja-JP"/>
        </w:rPr>
      </w:pPr>
      <w:ins w:id="653" w:author="Aleksander Hansen" w:date="2013-02-24T15:47:00Z">
        <w:r>
          <w:rPr>
            <w:noProof/>
          </w:rPr>
          <w:t>Narayanan, Chap 23: Country Risk Models</w:t>
        </w:r>
        <w:r>
          <w:rPr>
            <w:noProof/>
          </w:rPr>
          <w:tab/>
        </w:r>
        <w:r>
          <w:rPr>
            <w:noProof/>
          </w:rPr>
          <w:fldChar w:fldCharType="begin"/>
        </w:r>
        <w:r>
          <w:rPr>
            <w:noProof/>
          </w:rPr>
          <w:instrText xml:space="preserve"> PAGEREF _Toc223340417 \h </w:instrText>
        </w:r>
      </w:ins>
      <w:r>
        <w:rPr>
          <w:noProof/>
        </w:rPr>
      </w:r>
      <w:r>
        <w:rPr>
          <w:noProof/>
        </w:rPr>
        <w:fldChar w:fldCharType="separate"/>
      </w:r>
      <w:ins w:id="654" w:author="Aleksander Hansen" w:date="2013-02-24T15:47:00Z">
        <w:r>
          <w:rPr>
            <w:noProof/>
          </w:rPr>
          <w:t>141</w:t>
        </w:r>
        <w:r>
          <w:rPr>
            <w:noProof/>
          </w:rPr>
          <w:fldChar w:fldCharType="end"/>
        </w:r>
      </w:ins>
    </w:p>
    <w:p w14:paraId="700339AB" w14:textId="77777777" w:rsidR="00F36223" w:rsidRDefault="00F36223">
      <w:pPr>
        <w:pStyle w:val="TOC2"/>
        <w:tabs>
          <w:tab w:val="right" w:leader="dot" w:pos="9080"/>
        </w:tabs>
        <w:rPr>
          <w:ins w:id="655" w:author="Aleksander Hansen" w:date="2013-02-24T15:47:00Z"/>
          <w:b w:val="0"/>
          <w:noProof/>
          <w:sz w:val="24"/>
          <w:szCs w:val="24"/>
          <w:lang w:eastAsia="ja-JP"/>
        </w:rPr>
      </w:pPr>
      <w:ins w:id="656" w:author="Aleksander Hansen" w:date="2013-02-24T15:47:00Z">
        <w:r>
          <w:rPr>
            <w:noProof/>
          </w:rPr>
          <w:t>Define and differentiate between country risk and transfer risk and discuss some of the factors that might lead to each.</w:t>
        </w:r>
        <w:r>
          <w:rPr>
            <w:noProof/>
          </w:rPr>
          <w:tab/>
        </w:r>
        <w:r>
          <w:rPr>
            <w:noProof/>
          </w:rPr>
          <w:fldChar w:fldCharType="begin"/>
        </w:r>
        <w:r>
          <w:rPr>
            <w:noProof/>
          </w:rPr>
          <w:instrText xml:space="preserve"> PAGEREF _Toc223340418 \h </w:instrText>
        </w:r>
      </w:ins>
      <w:r>
        <w:rPr>
          <w:noProof/>
        </w:rPr>
      </w:r>
      <w:r>
        <w:rPr>
          <w:noProof/>
        </w:rPr>
        <w:fldChar w:fldCharType="separate"/>
      </w:r>
      <w:ins w:id="657" w:author="Aleksander Hansen" w:date="2013-02-24T15:47:00Z">
        <w:r>
          <w:rPr>
            <w:noProof/>
          </w:rPr>
          <w:t>141</w:t>
        </w:r>
        <w:r>
          <w:rPr>
            <w:noProof/>
          </w:rPr>
          <w:fldChar w:fldCharType="end"/>
        </w:r>
      </w:ins>
    </w:p>
    <w:p w14:paraId="46C845AA" w14:textId="77777777" w:rsidR="00F36223" w:rsidRDefault="00F36223">
      <w:pPr>
        <w:pStyle w:val="TOC3"/>
        <w:tabs>
          <w:tab w:val="right" w:leader="dot" w:pos="9080"/>
        </w:tabs>
        <w:rPr>
          <w:ins w:id="658" w:author="Aleksander Hansen" w:date="2013-02-24T15:47:00Z"/>
          <w:noProof/>
          <w:sz w:val="24"/>
          <w:szCs w:val="24"/>
          <w:lang w:eastAsia="ja-JP"/>
        </w:rPr>
      </w:pPr>
      <w:ins w:id="659" w:author="Aleksander Hansen" w:date="2013-02-24T15:47:00Z">
        <w:r>
          <w:rPr>
            <w:noProof/>
          </w:rPr>
          <w:t>Country risk:</w:t>
        </w:r>
        <w:r>
          <w:rPr>
            <w:noProof/>
          </w:rPr>
          <w:tab/>
        </w:r>
        <w:r>
          <w:rPr>
            <w:noProof/>
          </w:rPr>
          <w:fldChar w:fldCharType="begin"/>
        </w:r>
        <w:r>
          <w:rPr>
            <w:noProof/>
          </w:rPr>
          <w:instrText xml:space="preserve"> PAGEREF _Toc223340419 \h </w:instrText>
        </w:r>
      </w:ins>
      <w:r>
        <w:rPr>
          <w:noProof/>
        </w:rPr>
      </w:r>
      <w:r>
        <w:rPr>
          <w:noProof/>
        </w:rPr>
        <w:fldChar w:fldCharType="separate"/>
      </w:r>
      <w:ins w:id="660" w:author="Aleksander Hansen" w:date="2013-02-24T15:47:00Z">
        <w:r>
          <w:rPr>
            <w:noProof/>
          </w:rPr>
          <w:t>141</w:t>
        </w:r>
        <w:r>
          <w:rPr>
            <w:noProof/>
          </w:rPr>
          <w:fldChar w:fldCharType="end"/>
        </w:r>
      </w:ins>
    </w:p>
    <w:p w14:paraId="0C255E02" w14:textId="77777777" w:rsidR="00F36223" w:rsidRDefault="00F36223">
      <w:pPr>
        <w:pStyle w:val="TOC3"/>
        <w:tabs>
          <w:tab w:val="right" w:leader="dot" w:pos="9080"/>
        </w:tabs>
        <w:rPr>
          <w:ins w:id="661" w:author="Aleksander Hansen" w:date="2013-02-24T15:47:00Z"/>
          <w:noProof/>
          <w:sz w:val="24"/>
          <w:szCs w:val="24"/>
          <w:lang w:eastAsia="ja-JP"/>
        </w:rPr>
      </w:pPr>
      <w:ins w:id="662" w:author="Aleksander Hansen" w:date="2013-02-24T15:47:00Z">
        <w:r>
          <w:rPr>
            <w:noProof/>
          </w:rPr>
          <w:t>Transfer risk:</w:t>
        </w:r>
        <w:r>
          <w:rPr>
            <w:noProof/>
          </w:rPr>
          <w:tab/>
        </w:r>
        <w:r>
          <w:rPr>
            <w:noProof/>
          </w:rPr>
          <w:fldChar w:fldCharType="begin"/>
        </w:r>
        <w:r>
          <w:rPr>
            <w:noProof/>
          </w:rPr>
          <w:instrText xml:space="preserve"> PAGEREF _Toc223340420 \h </w:instrText>
        </w:r>
      </w:ins>
      <w:r>
        <w:rPr>
          <w:noProof/>
        </w:rPr>
      </w:r>
      <w:r>
        <w:rPr>
          <w:noProof/>
        </w:rPr>
        <w:fldChar w:fldCharType="separate"/>
      </w:r>
      <w:ins w:id="663" w:author="Aleksander Hansen" w:date="2013-02-24T15:47:00Z">
        <w:r>
          <w:rPr>
            <w:noProof/>
          </w:rPr>
          <w:t>141</w:t>
        </w:r>
        <w:r>
          <w:rPr>
            <w:noProof/>
          </w:rPr>
          <w:fldChar w:fldCharType="end"/>
        </w:r>
      </w:ins>
    </w:p>
    <w:p w14:paraId="10941EA3" w14:textId="77777777" w:rsidR="00F36223" w:rsidRDefault="00F36223">
      <w:pPr>
        <w:pStyle w:val="TOC2"/>
        <w:tabs>
          <w:tab w:val="right" w:leader="dot" w:pos="9080"/>
        </w:tabs>
        <w:rPr>
          <w:ins w:id="664" w:author="Aleksander Hansen" w:date="2013-02-24T15:47:00Z"/>
          <w:b w:val="0"/>
          <w:noProof/>
          <w:sz w:val="24"/>
          <w:szCs w:val="24"/>
          <w:lang w:eastAsia="ja-JP"/>
        </w:rPr>
      </w:pPr>
      <w:ins w:id="665" w:author="Aleksander Hansen" w:date="2013-02-24T15:47:00Z">
        <w:r>
          <w:rPr>
            <w:noProof/>
          </w:rPr>
          <w:t>Describe country risk in a historical context.</w:t>
        </w:r>
        <w:r>
          <w:rPr>
            <w:noProof/>
          </w:rPr>
          <w:tab/>
        </w:r>
        <w:r>
          <w:rPr>
            <w:noProof/>
          </w:rPr>
          <w:fldChar w:fldCharType="begin"/>
        </w:r>
        <w:r>
          <w:rPr>
            <w:noProof/>
          </w:rPr>
          <w:instrText xml:space="preserve"> PAGEREF _Toc223340421 \h </w:instrText>
        </w:r>
      </w:ins>
      <w:r>
        <w:rPr>
          <w:noProof/>
        </w:rPr>
      </w:r>
      <w:r>
        <w:rPr>
          <w:noProof/>
        </w:rPr>
        <w:fldChar w:fldCharType="separate"/>
      </w:r>
      <w:ins w:id="666" w:author="Aleksander Hansen" w:date="2013-02-24T15:47:00Z">
        <w:r>
          <w:rPr>
            <w:noProof/>
          </w:rPr>
          <w:t>141</w:t>
        </w:r>
        <w:r>
          <w:rPr>
            <w:noProof/>
          </w:rPr>
          <w:fldChar w:fldCharType="end"/>
        </w:r>
      </w:ins>
    </w:p>
    <w:p w14:paraId="1D6817A0" w14:textId="77777777" w:rsidR="00F36223" w:rsidRDefault="00F36223">
      <w:pPr>
        <w:pStyle w:val="TOC2"/>
        <w:tabs>
          <w:tab w:val="right" w:leader="dot" w:pos="9080"/>
        </w:tabs>
        <w:rPr>
          <w:ins w:id="667" w:author="Aleksander Hansen" w:date="2013-02-24T15:47:00Z"/>
          <w:b w:val="0"/>
          <w:noProof/>
          <w:sz w:val="24"/>
          <w:szCs w:val="24"/>
          <w:lang w:eastAsia="ja-JP"/>
        </w:rPr>
      </w:pPr>
      <w:ins w:id="668" w:author="Aleksander Hansen" w:date="2013-02-24T15:47:00Z">
        <w:r>
          <w:rPr>
            <w:noProof/>
          </w:rPr>
          <w:t>Identify and describe some of the major risk factors that are relevant for sovereign risk analysis.</w:t>
        </w:r>
        <w:r>
          <w:rPr>
            <w:noProof/>
          </w:rPr>
          <w:tab/>
        </w:r>
        <w:r>
          <w:rPr>
            <w:noProof/>
          </w:rPr>
          <w:fldChar w:fldCharType="begin"/>
        </w:r>
        <w:r>
          <w:rPr>
            <w:noProof/>
          </w:rPr>
          <w:instrText xml:space="preserve"> PAGEREF _Toc223340422 \h </w:instrText>
        </w:r>
      </w:ins>
      <w:r>
        <w:rPr>
          <w:noProof/>
        </w:rPr>
      </w:r>
      <w:r>
        <w:rPr>
          <w:noProof/>
        </w:rPr>
        <w:fldChar w:fldCharType="separate"/>
      </w:r>
      <w:ins w:id="669" w:author="Aleksander Hansen" w:date="2013-02-24T15:47:00Z">
        <w:r>
          <w:rPr>
            <w:noProof/>
          </w:rPr>
          <w:t>142</w:t>
        </w:r>
        <w:r>
          <w:rPr>
            <w:noProof/>
          </w:rPr>
          <w:fldChar w:fldCharType="end"/>
        </w:r>
      </w:ins>
    </w:p>
    <w:p w14:paraId="3D5F28BF" w14:textId="77777777" w:rsidR="00F36223" w:rsidRDefault="00F36223">
      <w:pPr>
        <w:pStyle w:val="TOC3"/>
        <w:tabs>
          <w:tab w:val="right" w:leader="dot" w:pos="9080"/>
        </w:tabs>
        <w:rPr>
          <w:ins w:id="670" w:author="Aleksander Hansen" w:date="2013-02-24T15:47:00Z"/>
          <w:noProof/>
          <w:sz w:val="24"/>
          <w:szCs w:val="24"/>
          <w:lang w:eastAsia="ja-JP"/>
        </w:rPr>
      </w:pPr>
      <w:ins w:id="671" w:author="Aleksander Hansen" w:date="2013-02-24T15:47:00Z">
        <w:r>
          <w:rPr>
            <w:noProof/>
          </w:rPr>
          <w:t>Political Risk</w:t>
        </w:r>
        <w:r>
          <w:rPr>
            <w:noProof/>
          </w:rPr>
          <w:tab/>
        </w:r>
        <w:r>
          <w:rPr>
            <w:noProof/>
          </w:rPr>
          <w:fldChar w:fldCharType="begin"/>
        </w:r>
        <w:r>
          <w:rPr>
            <w:noProof/>
          </w:rPr>
          <w:instrText xml:space="preserve"> PAGEREF _Toc223340423 \h </w:instrText>
        </w:r>
      </w:ins>
      <w:r>
        <w:rPr>
          <w:noProof/>
        </w:rPr>
      </w:r>
      <w:r>
        <w:rPr>
          <w:noProof/>
        </w:rPr>
        <w:fldChar w:fldCharType="separate"/>
      </w:r>
      <w:ins w:id="672" w:author="Aleksander Hansen" w:date="2013-02-24T15:47:00Z">
        <w:r>
          <w:rPr>
            <w:noProof/>
          </w:rPr>
          <w:t>142</w:t>
        </w:r>
        <w:r>
          <w:rPr>
            <w:noProof/>
          </w:rPr>
          <w:fldChar w:fldCharType="end"/>
        </w:r>
      </w:ins>
    </w:p>
    <w:p w14:paraId="06AAF624" w14:textId="77777777" w:rsidR="00F36223" w:rsidRDefault="00F36223">
      <w:pPr>
        <w:pStyle w:val="TOC3"/>
        <w:tabs>
          <w:tab w:val="right" w:leader="dot" w:pos="9080"/>
        </w:tabs>
        <w:rPr>
          <w:ins w:id="673" w:author="Aleksander Hansen" w:date="2013-02-24T15:47:00Z"/>
          <w:noProof/>
          <w:sz w:val="24"/>
          <w:szCs w:val="24"/>
          <w:lang w:eastAsia="ja-JP"/>
        </w:rPr>
      </w:pPr>
      <w:ins w:id="674" w:author="Aleksander Hansen" w:date="2013-02-24T15:47:00Z">
        <w:r>
          <w:rPr>
            <w:noProof/>
          </w:rPr>
          <w:t>Income and Economic Structure</w:t>
        </w:r>
        <w:r>
          <w:rPr>
            <w:noProof/>
          </w:rPr>
          <w:tab/>
        </w:r>
        <w:r>
          <w:rPr>
            <w:noProof/>
          </w:rPr>
          <w:fldChar w:fldCharType="begin"/>
        </w:r>
        <w:r>
          <w:rPr>
            <w:noProof/>
          </w:rPr>
          <w:instrText xml:space="preserve"> PAGEREF _Toc223340424 \h </w:instrText>
        </w:r>
      </w:ins>
      <w:r>
        <w:rPr>
          <w:noProof/>
        </w:rPr>
      </w:r>
      <w:r>
        <w:rPr>
          <w:noProof/>
        </w:rPr>
        <w:fldChar w:fldCharType="separate"/>
      </w:r>
      <w:ins w:id="675" w:author="Aleksander Hansen" w:date="2013-02-24T15:47:00Z">
        <w:r>
          <w:rPr>
            <w:noProof/>
          </w:rPr>
          <w:t>142</w:t>
        </w:r>
        <w:r>
          <w:rPr>
            <w:noProof/>
          </w:rPr>
          <w:fldChar w:fldCharType="end"/>
        </w:r>
      </w:ins>
    </w:p>
    <w:p w14:paraId="67B172E1" w14:textId="77777777" w:rsidR="00F36223" w:rsidRDefault="00F36223">
      <w:pPr>
        <w:pStyle w:val="TOC3"/>
        <w:tabs>
          <w:tab w:val="right" w:leader="dot" w:pos="9080"/>
        </w:tabs>
        <w:rPr>
          <w:ins w:id="676" w:author="Aleksander Hansen" w:date="2013-02-24T15:47:00Z"/>
          <w:noProof/>
          <w:sz w:val="24"/>
          <w:szCs w:val="24"/>
          <w:lang w:eastAsia="ja-JP"/>
        </w:rPr>
      </w:pPr>
      <w:ins w:id="677" w:author="Aleksander Hansen" w:date="2013-02-24T15:47:00Z">
        <w:r>
          <w:rPr>
            <w:noProof/>
          </w:rPr>
          <w:t>Economic Growth Prospects</w:t>
        </w:r>
        <w:r>
          <w:rPr>
            <w:noProof/>
          </w:rPr>
          <w:tab/>
        </w:r>
        <w:r>
          <w:rPr>
            <w:noProof/>
          </w:rPr>
          <w:fldChar w:fldCharType="begin"/>
        </w:r>
        <w:r>
          <w:rPr>
            <w:noProof/>
          </w:rPr>
          <w:instrText xml:space="preserve"> PAGEREF _Toc223340425 \h </w:instrText>
        </w:r>
      </w:ins>
      <w:r>
        <w:rPr>
          <w:noProof/>
        </w:rPr>
      </w:r>
      <w:r>
        <w:rPr>
          <w:noProof/>
        </w:rPr>
        <w:fldChar w:fldCharType="separate"/>
      </w:r>
      <w:ins w:id="678" w:author="Aleksander Hansen" w:date="2013-02-24T15:47:00Z">
        <w:r>
          <w:rPr>
            <w:noProof/>
          </w:rPr>
          <w:t>142</w:t>
        </w:r>
        <w:r>
          <w:rPr>
            <w:noProof/>
          </w:rPr>
          <w:fldChar w:fldCharType="end"/>
        </w:r>
      </w:ins>
    </w:p>
    <w:p w14:paraId="1D911D99" w14:textId="77777777" w:rsidR="00F36223" w:rsidRDefault="00F36223">
      <w:pPr>
        <w:pStyle w:val="TOC3"/>
        <w:tabs>
          <w:tab w:val="right" w:leader="dot" w:pos="9080"/>
        </w:tabs>
        <w:rPr>
          <w:ins w:id="679" w:author="Aleksander Hansen" w:date="2013-02-24T15:47:00Z"/>
          <w:noProof/>
          <w:sz w:val="24"/>
          <w:szCs w:val="24"/>
          <w:lang w:eastAsia="ja-JP"/>
        </w:rPr>
      </w:pPr>
      <w:ins w:id="680" w:author="Aleksander Hansen" w:date="2013-02-24T15:47:00Z">
        <w:r>
          <w:rPr>
            <w:noProof/>
          </w:rPr>
          <w:t>Fiscal Flexibility</w:t>
        </w:r>
        <w:r>
          <w:rPr>
            <w:noProof/>
          </w:rPr>
          <w:tab/>
        </w:r>
        <w:r>
          <w:rPr>
            <w:noProof/>
          </w:rPr>
          <w:fldChar w:fldCharType="begin"/>
        </w:r>
        <w:r>
          <w:rPr>
            <w:noProof/>
          </w:rPr>
          <w:instrText xml:space="preserve"> PAGEREF _Toc223340426 \h </w:instrText>
        </w:r>
      </w:ins>
      <w:r>
        <w:rPr>
          <w:noProof/>
        </w:rPr>
      </w:r>
      <w:r>
        <w:rPr>
          <w:noProof/>
        </w:rPr>
        <w:fldChar w:fldCharType="separate"/>
      </w:r>
      <w:ins w:id="681" w:author="Aleksander Hansen" w:date="2013-02-24T15:47:00Z">
        <w:r>
          <w:rPr>
            <w:noProof/>
          </w:rPr>
          <w:t>142</w:t>
        </w:r>
        <w:r>
          <w:rPr>
            <w:noProof/>
          </w:rPr>
          <w:fldChar w:fldCharType="end"/>
        </w:r>
      </w:ins>
    </w:p>
    <w:p w14:paraId="632933B9" w14:textId="77777777" w:rsidR="00F36223" w:rsidRDefault="00F36223">
      <w:pPr>
        <w:pStyle w:val="TOC3"/>
        <w:tabs>
          <w:tab w:val="right" w:leader="dot" w:pos="9080"/>
        </w:tabs>
        <w:rPr>
          <w:ins w:id="682" w:author="Aleksander Hansen" w:date="2013-02-24T15:47:00Z"/>
          <w:noProof/>
          <w:sz w:val="24"/>
          <w:szCs w:val="24"/>
          <w:lang w:eastAsia="ja-JP"/>
        </w:rPr>
      </w:pPr>
      <w:ins w:id="683" w:author="Aleksander Hansen" w:date="2013-02-24T15:47:00Z">
        <w:r>
          <w:rPr>
            <w:noProof/>
          </w:rPr>
          <w:t>General Government Debt Burden</w:t>
        </w:r>
        <w:r>
          <w:rPr>
            <w:noProof/>
          </w:rPr>
          <w:tab/>
        </w:r>
        <w:r>
          <w:rPr>
            <w:noProof/>
          </w:rPr>
          <w:fldChar w:fldCharType="begin"/>
        </w:r>
        <w:r>
          <w:rPr>
            <w:noProof/>
          </w:rPr>
          <w:instrText xml:space="preserve"> PAGEREF _Toc223340427 \h </w:instrText>
        </w:r>
      </w:ins>
      <w:r>
        <w:rPr>
          <w:noProof/>
        </w:rPr>
      </w:r>
      <w:r>
        <w:rPr>
          <w:noProof/>
        </w:rPr>
        <w:fldChar w:fldCharType="separate"/>
      </w:r>
      <w:ins w:id="684" w:author="Aleksander Hansen" w:date="2013-02-24T15:47:00Z">
        <w:r>
          <w:rPr>
            <w:noProof/>
          </w:rPr>
          <w:t>142</w:t>
        </w:r>
        <w:r>
          <w:rPr>
            <w:noProof/>
          </w:rPr>
          <w:fldChar w:fldCharType="end"/>
        </w:r>
      </w:ins>
    </w:p>
    <w:p w14:paraId="3EB22270" w14:textId="77777777" w:rsidR="00F36223" w:rsidRDefault="00F36223">
      <w:pPr>
        <w:pStyle w:val="TOC3"/>
        <w:tabs>
          <w:tab w:val="right" w:leader="dot" w:pos="9080"/>
        </w:tabs>
        <w:rPr>
          <w:ins w:id="685" w:author="Aleksander Hansen" w:date="2013-02-24T15:47:00Z"/>
          <w:noProof/>
          <w:sz w:val="24"/>
          <w:szCs w:val="24"/>
          <w:lang w:eastAsia="ja-JP"/>
        </w:rPr>
      </w:pPr>
      <w:ins w:id="686" w:author="Aleksander Hansen" w:date="2013-02-24T15:47:00Z">
        <w:r>
          <w:rPr>
            <w:noProof/>
          </w:rPr>
          <w:t>Offshore and Contingent Liabilities</w:t>
        </w:r>
        <w:r>
          <w:rPr>
            <w:noProof/>
          </w:rPr>
          <w:tab/>
        </w:r>
        <w:r>
          <w:rPr>
            <w:noProof/>
          </w:rPr>
          <w:fldChar w:fldCharType="begin"/>
        </w:r>
        <w:r>
          <w:rPr>
            <w:noProof/>
          </w:rPr>
          <w:instrText xml:space="preserve"> PAGEREF _Toc223340428 \h </w:instrText>
        </w:r>
      </w:ins>
      <w:r>
        <w:rPr>
          <w:noProof/>
        </w:rPr>
      </w:r>
      <w:r>
        <w:rPr>
          <w:noProof/>
        </w:rPr>
        <w:fldChar w:fldCharType="separate"/>
      </w:r>
      <w:ins w:id="687" w:author="Aleksander Hansen" w:date="2013-02-24T15:47:00Z">
        <w:r>
          <w:rPr>
            <w:noProof/>
          </w:rPr>
          <w:t>142</w:t>
        </w:r>
        <w:r>
          <w:rPr>
            <w:noProof/>
          </w:rPr>
          <w:fldChar w:fldCharType="end"/>
        </w:r>
      </w:ins>
    </w:p>
    <w:p w14:paraId="52E0018C" w14:textId="77777777" w:rsidR="00F36223" w:rsidRDefault="00F36223">
      <w:pPr>
        <w:pStyle w:val="TOC3"/>
        <w:tabs>
          <w:tab w:val="right" w:leader="dot" w:pos="9080"/>
        </w:tabs>
        <w:rPr>
          <w:ins w:id="688" w:author="Aleksander Hansen" w:date="2013-02-24T15:47:00Z"/>
          <w:noProof/>
          <w:sz w:val="24"/>
          <w:szCs w:val="24"/>
          <w:lang w:eastAsia="ja-JP"/>
        </w:rPr>
      </w:pPr>
      <w:ins w:id="689" w:author="Aleksander Hansen" w:date="2013-02-24T15:47:00Z">
        <w:r>
          <w:rPr>
            <w:noProof/>
          </w:rPr>
          <w:t>Monetary Flexibility</w:t>
        </w:r>
        <w:r>
          <w:rPr>
            <w:noProof/>
          </w:rPr>
          <w:tab/>
        </w:r>
        <w:r>
          <w:rPr>
            <w:noProof/>
          </w:rPr>
          <w:fldChar w:fldCharType="begin"/>
        </w:r>
        <w:r>
          <w:rPr>
            <w:noProof/>
          </w:rPr>
          <w:instrText xml:space="preserve"> PAGEREF _Toc223340429 \h </w:instrText>
        </w:r>
      </w:ins>
      <w:r>
        <w:rPr>
          <w:noProof/>
        </w:rPr>
      </w:r>
      <w:r>
        <w:rPr>
          <w:noProof/>
        </w:rPr>
        <w:fldChar w:fldCharType="separate"/>
      </w:r>
      <w:ins w:id="690" w:author="Aleksander Hansen" w:date="2013-02-24T15:47:00Z">
        <w:r>
          <w:rPr>
            <w:noProof/>
          </w:rPr>
          <w:t>142</w:t>
        </w:r>
        <w:r>
          <w:rPr>
            <w:noProof/>
          </w:rPr>
          <w:fldChar w:fldCharType="end"/>
        </w:r>
      </w:ins>
    </w:p>
    <w:p w14:paraId="76A8300C" w14:textId="77777777" w:rsidR="00F36223" w:rsidRDefault="00F36223">
      <w:pPr>
        <w:pStyle w:val="TOC3"/>
        <w:tabs>
          <w:tab w:val="right" w:leader="dot" w:pos="9080"/>
        </w:tabs>
        <w:rPr>
          <w:ins w:id="691" w:author="Aleksander Hansen" w:date="2013-02-24T15:47:00Z"/>
          <w:noProof/>
          <w:sz w:val="24"/>
          <w:szCs w:val="24"/>
          <w:lang w:eastAsia="ja-JP"/>
        </w:rPr>
      </w:pPr>
      <w:ins w:id="692" w:author="Aleksander Hansen" w:date="2013-02-24T15:47:00Z">
        <w:r>
          <w:rPr>
            <w:noProof/>
          </w:rPr>
          <w:t>External Liquidity</w:t>
        </w:r>
        <w:r>
          <w:rPr>
            <w:noProof/>
          </w:rPr>
          <w:tab/>
        </w:r>
        <w:r>
          <w:rPr>
            <w:noProof/>
          </w:rPr>
          <w:fldChar w:fldCharType="begin"/>
        </w:r>
        <w:r>
          <w:rPr>
            <w:noProof/>
          </w:rPr>
          <w:instrText xml:space="preserve"> PAGEREF _Toc223340430 \h </w:instrText>
        </w:r>
      </w:ins>
      <w:r>
        <w:rPr>
          <w:noProof/>
        </w:rPr>
      </w:r>
      <w:r>
        <w:rPr>
          <w:noProof/>
        </w:rPr>
        <w:fldChar w:fldCharType="separate"/>
      </w:r>
      <w:ins w:id="693" w:author="Aleksander Hansen" w:date="2013-02-24T15:47:00Z">
        <w:r>
          <w:rPr>
            <w:noProof/>
          </w:rPr>
          <w:t>143</w:t>
        </w:r>
        <w:r>
          <w:rPr>
            <w:noProof/>
          </w:rPr>
          <w:fldChar w:fldCharType="end"/>
        </w:r>
      </w:ins>
    </w:p>
    <w:p w14:paraId="2D48348C" w14:textId="77777777" w:rsidR="00F36223" w:rsidRDefault="00F36223">
      <w:pPr>
        <w:pStyle w:val="TOC3"/>
        <w:tabs>
          <w:tab w:val="right" w:leader="dot" w:pos="9080"/>
        </w:tabs>
        <w:rPr>
          <w:ins w:id="694" w:author="Aleksander Hansen" w:date="2013-02-24T15:47:00Z"/>
          <w:noProof/>
          <w:sz w:val="24"/>
          <w:szCs w:val="24"/>
          <w:lang w:eastAsia="ja-JP"/>
        </w:rPr>
      </w:pPr>
      <w:ins w:id="695" w:author="Aleksander Hansen" w:date="2013-02-24T15:47:00Z">
        <w:r>
          <w:rPr>
            <w:noProof/>
          </w:rPr>
          <w:t>External Debt Burden</w:t>
        </w:r>
        <w:r>
          <w:rPr>
            <w:noProof/>
          </w:rPr>
          <w:tab/>
        </w:r>
        <w:r>
          <w:rPr>
            <w:noProof/>
          </w:rPr>
          <w:fldChar w:fldCharType="begin"/>
        </w:r>
        <w:r>
          <w:rPr>
            <w:noProof/>
          </w:rPr>
          <w:instrText xml:space="preserve"> PAGEREF _Toc223340431 \h </w:instrText>
        </w:r>
      </w:ins>
      <w:r>
        <w:rPr>
          <w:noProof/>
        </w:rPr>
      </w:r>
      <w:r>
        <w:rPr>
          <w:noProof/>
        </w:rPr>
        <w:fldChar w:fldCharType="separate"/>
      </w:r>
      <w:ins w:id="696" w:author="Aleksander Hansen" w:date="2013-02-24T15:47:00Z">
        <w:r>
          <w:rPr>
            <w:noProof/>
          </w:rPr>
          <w:t>143</w:t>
        </w:r>
        <w:r>
          <w:rPr>
            <w:noProof/>
          </w:rPr>
          <w:fldChar w:fldCharType="end"/>
        </w:r>
      </w:ins>
    </w:p>
    <w:p w14:paraId="46149FD2" w14:textId="77777777" w:rsidR="00F36223" w:rsidRDefault="00F36223">
      <w:pPr>
        <w:pStyle w:val="TOC2"/>
        <w:tabs>
          <w:tab w:val="right" w:leader="dot" w:pos="9080"/>
        </w:tabs>
        <w:rPr>
          <w:ins w:id="697" w:author="Aleksander Hansen" w:date="2013-02-24T15:47:00Z"/>
          <w:b w:val="0"/>
          <w:noProof/>
          <w:sz w:val="24"/>
          <w:szCs w:val="24"/>
          <w:lang w:eastAsia="ja-JP"/>
        </w:rPr>
      </w:pPr>
      <w:ins w:id="698" w:author="Aleksander Hansen" w:date="2013-02-24T15:47:00Z">
        <w:r>
          <w:rPr>
            <w:noProof/>
          </w:rPr>
          <w:t>Compare and contrast corporate and sovereign historical default rate patterns∙</w:t>
        </w:r>
        <w:r>
          <w:rPr>
            <w:noProof/>
          </w:rPr>
          <w:tab/>
        </w:r>
        <w:r>
          <w:rPr>
            <w:noProof/>
          </w:rPr>
          <w:fldChar w:fldCharType="begin"/>
        </w:r>
        <w:r>
          <w:rPr>
            <w:noProof/>
          </w:rPr>
          <w:instrText xml:space="preserve"> PAGEREF _Toc223340432 \h </w:instrText>
        </w:r>
      </w:ins>
      <w:r>
        <w:rPr>
          <w:noProof/>
        </w:rPr>
      </w:r>
      <w:r>
        <w:rPr>
          <w:noProof/>
        </w:rPr>
        <w:fldChar w:fldCharType="separate"/>
      </w:r>
      <w:ins w:id="699" w:author="Aleksander Hansen" w:date="2013-02-24T15:47:00Z">
        <w:r>
          <w:rPr>
            <w:noProof/>
          </w:rPr>
          <w:t>143</w:t>
        </w:r>
        <w:r>
          <w:rPr>
            <w:noProof/>
          </w:rPr>
          <w:fldChar w:fldCharType="end"/>
        </w:r>
      </w:ins>
    </w:p>
    <w:p w14:paraId="204427A3" w14:textId="77777777" w:rsidR="00F36223" w:rsidRDefault="00F36223">
      <w:pPr>
        <w:pStyle w:val="TOC2"/>
        <w:tabs>
          <w:tab w:val="right" w:leader="dot" w:pos="9080"/>
        </w:tabs>
        <w:rPr>
          <w:ins w:id="700" w:author="Aleksander Hansen" w:date="2013-02-24T15:47:00Z"/>
          <w:b w:val="0"/>
          <w:noProof/>
          <w:sz w:val="24"/>
          <w:szCs w:val="24"/>
          <w:lang w:eastAsia="ja-JP"/>
        </w:rPr>
      </w:pPr>
      <w:ins w:id="701" w:author="Aleksander Hansen" w:date="2013-02-24T15:47:00Z">
        <w:r>
          <w:rPr>
            <w:noProof/>
          </w:rPr>
          <w:t>Explain approaches for and challenges in assessing country risk.</w:t>
        </w:r>
        <w:r>
          <w:rPr>
            <w:noProof/>
          </w:rPr>
          <w:tab/>
        </w:r>
        <w:r>
          <w:rPr>
            <w:noProof/>
          </w:rPr>
          <w:fldChar w:fldCharType="begin"/>
        </w:r>
        <w:r>
          <w:rPr>
            <w:noProof/>
          </w:rPr>
          <w:instrText xml:space="preserve"> PAGEREF _Toc223340433 \h </w:instrText>
        </w:r>
      </w:ins>
      <w:r>
        <w:rPr>
          <w:noProof/>
        </w:rPr>
      </w:r>
      <w:r>
        <w:rPr>
          <w:noProof/>
        </w:rPr>
        <w:fldChar w:fldCharType="separate"/>
      </w:r>
      <w:ins w:id="702" w:author="Aleksander Hansen" w:date="2013-02-24T15:47:00Z">
        <w:r>
          <w:rPr>
            <w:noProof/>
          </w:rPr>
          <w:t>143</w:t>
        </w:r>
        <w:r>
          <w:rPr>
            <w:noProof/>
          </w:rPr>
          <w:fldChar w:fldCharType="end"/>
        </w:r>
      </w:ins>
    </w:p>
    <w:p w14:paraId="71B164B7" w14:textId="77777777" w:rsidR="00F36223" w:rsidRDefault="00F36223">
      <w:pPr>
        <w:pStyle w:val="TOC2"/>
        <w:tabs>
          <w:tab w:val="right" w:leader="dot" w:pos="9080"/>
        </w:tabs>
        <w:rPr>
          <w:ins w:id="703" w:author="Aleksander Hansen" w:date="2013-02-24T15:47:00Z"/>
          <w:b w:val="0"/>
          <w:noProof/>
          <w:sz w:val="24"/>
          <w:szCs w:val="24"/>
          <w:lang w:eastAsia="ja-JP"/>
        </w:rPr>
      </w:pPr>
      <w:ins w:id="704" w:author="Aleksander Hansen" w:date="2013-02-24T15:47:00Z">
        <w:r>
          <w:rPr>
            <w:noProof/>
          </w:rPr>
          <w:t>Describe how country risk ratings are used in lending and investment decisions.</w:t>
        </w:r>
        <w:r>
          <w:rPr>
            <w:noProof/>
          </w:rPr>
          <w:tab/>
        </w:r>
        <w:r>
          <w:rPr>
            <w:noProof/>
          </w:rPr>
          <w:fldChar w:fldCharType="begin"/>
        </w:r>
        <w:r>
          <w:rPr>
            <w:noProof/>
          </w:rPr>
          <w:instrText xml:space="preserve"> PAGEREF _Toc223340434 \h </w:instrText>
        </w:r>
      </w:ins>
      <w:r>
        <w:rPr>
          <w:noProof/>
        </w:rPr>
      </w:r>
      <w:r>
        <w:rPr>
          <w:noProof/>
        </w:rPr>
        <w:fldChar w:fldCharType="separate"/>
      </w:r>
      <w:ins w:id="705" w:author="Aleksander Hansen" w:date="2013-02-24T15:47:00Z">
        <w:r>
          <w:rPr>
            <w:noProof/>
          </w:rPr>
          <w:t>144</w:t>
        </w:r>
        <w:r>
          <w:rPr>
            <w:noProof/>
          </w:rPr>
          <w:fldChar w:fldCharType="end"/>
        </w:r>
      </w:ins>
    </w:p>
    <w:p w14:paraId="3D71ABC7" w14:textId="77777777" w:rsidR="00F36223" w:rsidRDefault="00F36223">
      <w:pPr>
        <w:pStyle w:val="TOC2"/>
        <w:tabs>
          <w:tab w:val="right" w:leader="dot" w:pos="9080"/>
        </w:tabs>
        <w:rPr>
          <w:ins w:id="706" w:author="Aleksander Hansen" w:date="2013-02-24T15:47:00Z"/>
          <w:b w:val="0"/>
          <w:noProof/>
          <w:sz w:val="24"/>
          <w:szCs w:val="24"/>
          <w:lang w:eastAsia="ja-JP"/>
        </w:rPr>
      </w:pPr>
      <w:ins w:id="707" w:author="Aleksander Hansen" w:date="2013-02-24T15:47:00Z">
        <w:r>
          <w:rPr>
            <w:noProof/>
          </w:rPr>
          <w:t>Describe some of the challenges in country risk analysis.</w:t>
        </w:r>
        <w:r>
          <w:rPr>
            <w:noProof/>
          </w:rPr>
          <w:tab/>
        </w:r>
        <w:r>
          <w:rPr>
            <w:noProof/>
          </w:rPr>
          <w:fldChar w:fldCharType="begin"/>
        </w:r>
        <w:r>
          <w:rPr>
            <w:noProof/>
          </w:rPr>
          <w:instrText xml:space="preserve"> PAGEREF _Toc223340435 \h </w:instrText>
        </w:r>
      </w:ins>
      <w:r>
        <w:rPr>
          <w:noProof/>
        </w:rPr>
      </w:r>
      <w:r>
        <w:rPr>
          <w:noProof/>
        </w:rPr>
        <w:fldChar w:fldCharType="separate"/>
      </w:r>
      <w:ins w:id="708" w:author="Aleksander Hansen" w:date="2013-02-24T15:47:00Z">
        <w:r>
          <w:rPr>
            <w:noProof/>
          </w:rPr>
          <w:t>144</w:t>
        </w:r>
        <w:r>
          <w:rPr>
            <w:noProof/>
          </w:rPr>
          <w:fldChar w:fldCharType="end"/>
        </w:r>
      </w:ins>
    </w:p>
    <w:p w14:paraId="4CD7CF54" w14:textId="77777777" w:rsidR="00F36223" w:rsidRDefault="00F36223">
      <w:pPr>
        <w:pStyle w:val="TOC3"/>
        <w:tabs>
          <w:tab w:val="right" w:leader="dot" w:pos="9080"/>
        </w:tabs>
        <w:rPr>
          <w:ins w:id="709" w:author="Aleksander Hansen" w:date="2013-02-24T15:47:00Z"/>
          <w:noProof/>
          <w:sz w:val="24"/>
          <w:szCs w:val="24"/>
          <w:lang w:eastAsia="ja-JP"/>
        </w:rPr>
      </w:pPr>
      <w:ins w:id="710" w:author="Aleksander Hansen" w:date="2013-02-24T15:47:00Z">
        <w:r>
          <w:rPr>
            <w:noProof/>
          </w:rPr>
          <w:t>Small number of actual defaulting countries</w:t>
        </w:r>
        <w:r>
          <w:rPr>
            <w:noProof/>
          </w:rPr>
          <w:tab/>
        </w:r>
        <w:r>
          <w:rPr>
            <w:noProof/>
          </w:rPr>
          <w:fldChar w:fldCharType="begin"/>
        </w:r>
        <w:r>
          <w:rPr>
            <w:noProof/>
          </w:rPr>
          <w:instrText xml:space="preserve"> PAGEREF _Toc223340436 \h </w:instrText>
        </w:r>
      </w:ins>
      <w:r>
        <w:rPr>
          <w:noProof/>
        </w:rPr>
      </w:r>
      <w:r>
        <w:rPr>
          <w:noProof/>
        </w:rPr>
        <w:fldChar w:fldCharType="separate"/>
      </w:r>
      <w:ins w:id="711" w:author="Aleksander Hansen" w:date="2013-02-24T15:47:00Z">
        <w:r>
          <w:rPr>
            <w:noProof/>
          </w:rPr>
          <w:t>144</w:t>
        </w:r>
        <w:r>
          <w:rPr>
            <w:noProof/>
          </w:rPr>
          <w:fldChar w:fldCharType="end"/>
        </w:r>
      </w:ins>
    </w:p>
    <w:p w14:paraId="0E39A1C9" w14:textId="77777777" w:rsidR="00F36223" w:rsidRDefault="00F36223">
      <w:pPr>
        <w:pStyle w:val="TOC3"/>
        <w:tabs>
          <w:tab w:val="right" w:leader="dot" w:pos="9080"/>
        </w:tabs>
        <w:rPr>
          <w:ins w:id="712" w:author="Aleksander Hansen" w:date="2013-02-24T15:47:00Z"/>
          <w:noProof/>
          <w:sz w:val="24"/>
          <w:szCs w:val="24"/>
          <w:lang w:eastAsia="ja-JP"/>
        </w:rPr>
      </w:pPr>
      <w:ins w:id="713" w:author="Aleksander Hansen" w:date="2013-02-24T15:47:00Z">
        <w:r>
          <w:rPr>
            <w:noProof/>
          </w:rPr>
          <w:t>Can be difficult to get data</w:t>
        </w:r>
        <w:r>
          <w:rPr>
            <w:noProof/>
          </w:rPr>
          <w:tab/>
        </w:r>
        <w:r>
          <w:rPr>
            <w:noProof/>
          </w:rPr>
          <w:fldChar w:fldCharType="begin"/>
        </w:r>
        <w:r>
          <w:rPr>
            <w:noProof/>
          </w:rPr>
          <w:instrText xml:space="preserve"> PAGEREF _Toc223340437 \h </w:instrText>
        </w:r>
      </w:ins>
      <w:r>
        <w:rPr>
          <w:noProof/>
        </w:rPr>
      </w:r>
      <w:r>
        <w:rPr>
          <w:noProof/>
        </w:rPr>
        <w:fldChar w:fldCharType="separate"/>
      </w:r>
      <w:ins w:id="714" w:author="Aleksander Hansen" w:date="2013-02-24T15:47:00Z">
        <w:r>
          <w:rPr>
            <w:noProof/>
          </w:rPr>
          <w:t>144</w:t>
        </w:r>
        <w:r>
          <w:rPr>
            <w:noProof/>
          </w:rPr>
          <w:fldChar w:fldCharType="end"/>
        </w:r>
      </w:ins>
    </w:p>
    <w:p w14:paraId="54004E72" w14:textId="77777777" w:rsidR="00F36223" w:rsidRDefault="00F36223">
      <w:pPr>
        <w:pStyle w:val="TOC2"/>
        <w:tabs>
          <w:tab w:val="right" w:leader="dot" w:pos="9080"/>
        </w:tabs>
        <w:rPr>
          <w:ins w:id="715" w:author="Aleksander Hansen" w:date="2013-02-24T15:47:00Z"/>
          <w:b w:val="0"/>
          <w:noProof/>
          <w:sz w:val="24"/>
          <w:szCs w:val="24"/>
          <w:lang w:eastAsia="ja-JP"/>
        </w:rPr>
      </w:pPr>
      <w:ins w:id="716" w:author="Aleksander Hansen" w:date="2013-02-24T15:47:00Z">
        <w:r>
          <w:rPr>
            <w:noProof/>
          </w:rPr>
          <w:t>Chapter Summary</w:t>
        </w:r>
        <w:r>
          <w:rPr>
            <w:noProof/>
          </w:rPr>
          <w:tab/>
        </w:r>
        <w:r>
          <w:rPr>
            <w:noProof/>
          </w:rPr>
          <w:fldChar w:fldCharType="begin"/>
        </w:r>
        <w:r>
          <w:rPr>
            <w:noProof/>
          </w:rPr>
          <w:instrText xml:space="preserve"> PAGEREF _Toc223340438 \h </w:instrText>
        </w:r>
      </w:ins>
      <w:r>
        <w:rPr>
          <w:noProof/>
        </w:rPr>
      </w:r>
      <w:r>
        <w:rPr>
          <w:noProof/>
        </w:rPr>
        <w:fldChar w:fldCharType="separate"/>
      </w:r>
      <w:ins w:id="717" w:author="Aleksander Hansen" w:date="2013-02-24T15:47:00Z">
        <w:r>
          <w:rPr>
            <w:noProof/>
          </w:rPr>
          <w:t>145</w:t>
        </w:r>
        <w:r>
          <w:rPr>
            <w:noProof/>
          </w:rPr>
          <w:fldChar w:fldCharType="end"/>
        </w:r>
      </w:ins>
    </w:p>
    <w:p w14:paraId="2ACE4E9F" w14:textId="77777777" w:rsidR="00F36223" w:rsidRDefault="00F36223">
      <w:pPr>
        <w:pStyle w:val="TOC1"/>
        <w:tabs>
          <w:tab w:val="right" w:leader="dot" w:pos="9080"/>
        </w:tabs>
        <w:rPr>
          <w:ins w:id="718" w:author="Aleksander Hansen" w:date="2013-02-24T15:47:00Z"/>
          <w:b w:val="0"/>
          <w:noProof/>
          <w:lang w:eastAsia="ja-JP"/>
        </w:rPr>
      </w:pPr>
      <w:ins w:id="719" w:author="Aleksander Hansen" w:date="2013-02-24T15:47:00Z">
        <w:r>
          <w:rPr>
            <w:noProof/>
          </w:rPr>
          <w:t>de Servigny, Chapter 2: External and Internal Ratings</w:t>
        </w:r>
        <w:r>
          <w:rPr>
            <w:noProof/>
          </w:rPr>
          <w:tab/>
        </w:r>
        <w:r>
          <w:rPr>
            <w:noProof/>
          </w:rPr>
          <w:fldChar w:fldCharType="begin"/>
        </w:r>
        <w:r>
          <w:rPr>
            <w:noProof/>
          </w:rPr>
          <w:instrText xml:space="preserve"> PAGEREF _Toc223340439 \h </w:instrText>
        </w:r>
      </w:ins>
      <w:r>
        <w:rPr>
          <w:noProof/>
        </w:rPr>
      </w:r>
      <w:r>
        <w:rPr>
          <w:noProof/>
        </w:rPr>
        <w:fldChar w:fldCharType="separate"/>
      </w:r>
      <w:ins w:id="720" w:author="Aleksander Hansen" w:date="2013-02-24T15:47:00Z">
        <w:r>
          <w:rPr>
            <w:noProof/>
          </w:rPr>
          <w:t>146</w:t>
        </w:r>
        <w:r>
          <w:rPr>
            <w:noProof/>
          </w:rPr>
          <w:fldChar w:fldCharType="end"/>
        </w:r>
      </w:ins>
    </w:p>
    <w:p w14:paraId="47AAF01F" w14:textId="77777777" w:rsidR="00F36223" w:rsidRDefault="00F36223">
      <w:pPr>
        <w:pStyle w:val="TOC3"/>
        <w:tabs>
          <w:tab w:val="right" w:leader="dot" w:pos="9080"/>
        </w:tabs>
        <w:rPr>
          <w:ins w:id="721" w:author="Aleksander Hansen" w:date="2013-02-24T15:47:00Z"/>
          <w:noProof/>
          <w:sz w:val="24"/>
          <w:szCs w:val="24"/>
          <w:lang w:eastAsia="ja-JP"/>
        </w:rPr>
      </w:pPr>
      <w:ins w:id="722" w:author="Aleksander Hansen" w:date="2013-02-24T15:47:00Z">
        <w:r>
          <w:rPr>
            <w:noProof/>
          </w:rPr>
          <w:t>Traditional Credit Analysis</w:t>
        </w:r>
        <w:r>
          <w:rPr>
            <w:noProof/>
          </w:rPr>
          <w:tab/>
        </w:r>
        <w:r>
          <w:rPr>
            <w:noProof/>
          </w:rPr>
          <w:fldChar w:fldCharType="begin"/>
        </w:r>
        <w:r>
          <w:rPr>
            <w:noProof/>
          </w:rPr>
          <w:instrText xml:space="preserve"> PAGEREF _Toc223340440 \h </w:instrText>
        </w:r>
      </w:ins>
      <w:r>
        <w:rPr>
          <w:noProof/>
        </w:rPr>
      </w:r>
      <w:r>
        <w:rPr>
          <w:noProof/>
        </w:rPr>
        <w:fldChar w:fldCharType="separate"/>
      </w:r>
      <w:ins w:id="723" w:author="Aleksander Hansen" w:date="2013-02-24T15:47:00Z">
        <w:r>
          <w:rPr>
            <w:noProof/>
          </w:rPr>
          <w:t>146</w:t>
        </w:r>
        <w:r>
          <w:rPr>
            <w:noProof/>
          </w:rPr>
          <w:fldChar w:fldCharType="end"/>
        </w:r>
      </w:ins>
    </w:p>
    <w:p w14:paraId="03CA9E3F" w14:textId="77777777" w:rsidR="00F36223" w:rsidRDefault="00F36223">
      <w:pPr>
        <w:pStyle w:val="TOC3"/>
        <w:tabs>
          <w:tab w:val="right" w:leader="dot" w:pos="9080"/>
        </w:tabs>
        <w:rPr>
          <w:ins w:id="724" w:author="Aleksander Hansen" w:date="2013-02-24T15:47:00Z"/>
          <w:noProof/>
          <w:sz w:val="24"/>
          <w:szCs w:val="24"/>
          <w:lang w:eastAsia="ja-JP"/>
        </w:rPr>
      </w:pPr>
      <w:ins w:id="725" w:author="Aleksander Hansen" w:date="2013-02-24T15:47:00Z">
        <w:r>
          <w:rPr>
            <w:noProof/>
          </w:rPr>
          <w:t>Major Rating Agencies</w:t>
        </w:r>
        <w:r>
          <w:rPr>
            <w:noProof/>
          </w:rPr>
          <w:tab/>
        </w:r>
        <w:r>
          <w:rPr>
            <w:noProof/>
          </w:rPr>
          <w:fldChar w:fldCharType="begin"/>
        </w:r>
        <w:r>
          <w:rPr>
            <w:noProof/>
          </w:rPr>
          <w:instrText xml:space="preserve"> PAGEREF _Toc223340441 \h </w:instrText>
        </w:r>
      </w:ins>
      <w:r>
        <w:rPr>
          <w:noProof/>
        </w:rPr>
      </w:r>
      <w:r>
        <w:rPr>
          <w:noProof/>
        </w:rPr>
        <w:fldChar w:fldCharType="separate"/>
      </w:r>
      <w:ins w:id="726" w:author="Aleksander Hansen" w:date="2013-02-24T15:47:00Z">
        <w:r>
          <w:rPr>
            <w:noProof/>
          </w:rPr>
          <w:t>147</w:t>
        </w:r>
        <w:r>
          <w:rPr>
            <w:noProof/>
          </w:rPr>
          <w:fldChar w:fldCharType="end"/>
        </w:r>
      </w:ins>
    </w:p>
    <w:p w14:paraId="0F258738" w14:textId="77777777" w:rsidR="00F36223" w:rsidRDefault="00F36223">
      <w:pPr>
        <w:pStyle w:val="TOC3"/>
        <w:tabs>
          <w:tab w:val="right" w:leader="dot" w:pos="9080"/>
        </w:tabs>
        <w:rPr>
          <w:ins w:id="727" w:author="Aleksander Hansen" w:date="2013-02-24T15:47:00Z"/>
          <w:noProof/>
          <w:sz w:val="24"/>
          <w:szCs w:val="24"/>
          <w:lang w:eastAsia="ja-JP"/>
        </w:rPr>
      </w:pPr>
      <w:ins w:id="728" w:author="Aleksander Hansen" w:date="2013-02-24T15:47:00Z">
        <w:r>
          <w:rPr>
            <w:noProof/>
          </w:rPr>
          <w:t>Delegated Monitoring Function</w:t>
        </w:r>
        <w:r>
          <w:rPr>
            <w:noProof/>
          </w:rPr>
          <w:tab/>
        </w:r>
        <w:r>
          <w:rPr>
            <w:noProof/>
          </w:rPr>
          <w:fldChar w:fldCharType="begin"/>
        </w:r>
        <w:r>
          <w:rPr>
            <w:noProof/>
          </w:rPr>
          <w:instrText xml:space="preserve"> PAGEREF _Toc223340442 \h </w:instrText>
        </w:r>
      </w:ins>
      <w:r>
        <w:rPr>
          <w:noProof/>
        </w:rPr>
      </w:r>
      <w:r>
        <w:rPr>
          <w:noProof/>
        </w:rPr>
        <w:fldChar w:fldCharType="separate"/>
      </w:r>
      <w:ins w:id="729" w:author="Aleksander Hansen" w:date="2013-02-24T15:47:00Z">
        <w:r>
          <w:rPr>
            <w:noProof/>
          </w:rPr>
          <w:t>147</w:t>
        </w:r>
        <w:r>
          <w:rPr>
            <w:noProof/>
          </w:rPr>
          <w:fldChar w:fldCharType="end"/>
        </w:r>
      </w:ins>
    </w:p>
    <w:p w14:paraId="2DC128E4" w14:textId="77777777" w:rsidR="00F36223" w:rsidRDefault="00F36223">
      <w:pPr>
        <w:pStyle w:val="TOC3"/>
        <w:tabs>
          <w:tab w:val="right" w:leader="dot" w:pos="9080"/>
        </w:tabs>
        <w:rPr>
          <w:ins w:id="730" w:author="Aleksander Hansen" w:date="2013-02-24T15:47:00Z"/>
          <w:noProof/>
          <w:sz w:val="24"/>
          <w:szCs w:val="24"/>
          <w:lang w:eastAsia="ja-JP"/>
        </w:rPr>
      </w:pPr>
      <w:ins w:id="731" w:author="Aleksander Hansen" w:date="2013-02-24T15:47:00Z">
        <w:r>
          <w:rPr>
            <w:noProof/>
          </w:rPr>
          <w:t>Style Differences among Firms</w:t>
        </w:r>
        <w:r>
          <w:rPr>
            <w:noProof/>
          </w:rPr>
          <w:tab/>
        </w:r>
        <w:r>
          <w:rPr>
            <w:noProof/>
          </w:rPr>
          <w:fldChar w:fldCharType="begin"/>
        </w:r>
        <w:r>
          <w:rPr>
            <w:noProof/>
          </w:rPr>
          <w:instrText xml:space="preserve"> PAGEREF _Toc223340443 \h </w:instrText>
        </w:r>
      </w:ins>
      <w:r>
        <w:rPr>
          <w:noProof/>
        </w:rPr>
      </w:r>
      <w:r>
        <w:rPr>
          <w:noProof/>
        </w:rPr>
        <w:fldChar w:fldCharType="separate"/>
      </w:r>
      <w:ins w:id="732" w:author="Aleksander Hansen" w:date="2013-02-24T15:47:00Z">
        <w:r>
          <w:rPr>
            <w:noProof/>
          </w:rPr>
          <w:t>148</w:t>
        </w:r>
        <w:r>
          <w:rPr>
            <w:noProof/>
          </w:rPr>
          <w:fldChar w:fldCharType="end"/>
        </w:r>
      </w:ins>
    </w:p>
    <w:p w14:paraId="664A797C" w14:textId="77777777" w:rsidR="00F36223" w:rsidRDefault="00F36223">
      <w:pPr>
        <w:pStyle w:val="TOC2"/>
        <w:tabs>
          <w:tab w:val="right" w:leader="dot" w:pos="9080"/>
        </w:tabs>
        <w:rPr>
          <w:ins w:id="733" w:author="Aleksander Hansen" w:date="2013-02-24T15:47:00Z"/>
          <w:b w:val="0"/>
          <w:noProof/>
          <w:sz w:val="24"/>
          <w:szCs w:val="24"/>
          <w:lang w:eastAsia="ja-JP"/>
        </w:rPr>
      </w:pPr>
      <w:ins w:id="734" w:author="Aleksander Hansen" w:date="2013-02-24T15:47:00Z">
        <w:r>
          <w:rPr>
            <w:noProof/>
          </w:rPr>
          <w:t>Describe external rating scales, the rating process, and the link between ratings and default.</w:t>
        </w:r>
        <w:r>
          <w:rPr>
            <w:noProof/>
          </w:rPr>
          <w:tab/>
        </w:r>
        <w:r>
          <w:rPr>
            <w:noProof/>
          </w:rPr>
          <w:fldChar w:fldCharType="begin"/>
        </w:r>
        <w:r>
          <w:rPr>
            <w:noProof/>
          </w:rPr>
          <w:instrText xml:space="preserve"> PAGEREF _Toc223340444 \h </w:instrText>
        </w:r>
      </w:ins>
      <w:r>
        <w:rPr>
          <w:noProof/>
        </w:rPr>
      </w:r>
      <w:r>
        <w:rPr>
          <w:noProof/>
        </w:rPr>
        <w:fldChar w:fldCharType="separate"/>
      </w:r>
      <w:ins w:id="735" w:author="Aleksander Hansen" w:date="2013-02-24T15:47:00Z">
        <w:r>
          <w:rPr>
            <w:noProof/>
          </w:rPr>
          <w:t>148</w:t>
        </w:r>
        <w:r>
          <w:rPr>
            <w:noProof/>
          </w:rPr>
          <w:fldChar w:fldCharType="end"/>
        </w:r>
      </w:ins>
    </w:p>
    <w:p w14:paraId="52236EE6" w14:textId="77777777" w:rsidR="00F36223" w:rsidRDefault="00F36223">
      <w:pPr>
        <w:pStyle w:val="TOC3"/>
        <w:tabs>
          <w:tab w:val="right" w:leader="dot" w:pos="9080"/>
        </w:tabs>
        <w:rPr>
          <w:ins w:id="736" w:author="Aleksander Hansen" w:date="2013-02-24T15:47:00Z"/>
          <w:noProof/>
          <w:sz w:val="24"/>
          <w:szCs w:val="24"/>
          <w:lang w:eastAsia="ja-JP"/>
        </w:rPr>
      </w:pPr>
      <w:ins w:id="737" w:author="Aleksander Hansen" w:date="2013-02-24T15:47:00Z">
        <w:r>
          <w:rPr>
            <w:noProof/>
          </w:rPr>
          <w:t>Rating Process</w:t>
        </w:r>
        <w:r>
          <w:rPr>
            <w:noProof/>
          </w:rPr>
          <w:tab/>
        </w:r>
        <w:r>
          <w:rPr>
            <w:noProof/>
          </w:rPr>
          <w:fldChar w:fldCharType="begin"/>
        </w:r>
        <w:r>
          <w:rPr>
            <w:noProof/>
          </w:rPr>
          <w:instrText xml:space="preserve"> PAGEREF _Toc223340445 \h </w:instrText>
        </w:r>
      </w:ins>
      <w:r>
        <w:rPr>
          <w:noProof/>
        </w:rPr>
      </w:r>
      <w:r>
        <w:rPr>
          <w:noProof/>
        </w:rPr>
        <w:fldChar w:fldCharType="separate"/>
      </w:r>
      <w:ins w:id="738" w:author="Aleksander Hansen" w:date="2013-02-24T15:47:00Z">
        <w:r>
          <w:rPr>
            <w:noProof/>
          </w:rPr>
          <w:t>151</w:t>
        </w:r>
        <w:r>
          <w:rPr>
            <w:noProof/>
          </w:rPr>
          <w:fldChar w:fldCharType="end"/>
        </w:r>
      </w:ins>
    </w:p>
    <w:p w14:paraId="34625A20" w14:textId="77777777" w:rsidR="00F36223" w:rsidRDefault="00F36223">
      <w:pPr>
        <w:pStyle w:val="TOC3"/>
        <w:tabs>
          <w:tab w:val="right" w:leader="dot" w:pos="9080"/>
        </w:tabs>
        <w:rPr>
          <w:ins w:id="739" w:author="Aleksander Hansen" w:date="2013-02-24T15:47:00Z"/>
          <w:noProof/>
          <w:sz w:val="24"/>
          <w:szCs w:val="24"/>
          <w:lang w:eastAsia="ja-JP"/>
        </w:rPr>
      </w:pPr>
      <w:ins w:id="740" w:author="Aleksander Hansen" w:date="2013-02-24T15:47:00Z">
        <w:r>
          <w:rPr>
            <w:noProof/>
          </w:rPr>
          <w:t>Link between ratings and default</w:t>
        </w:r>
        <w:r>
          <w:rPr>
            <w:noProof/>
          </w:rPr>
          <w:tab/>
        </w:r>
        <w:r>
          <w:rPr>
            <w:noProof/>
          </w:rPr>
          <w:fldChar w:fldCharType="begin"/>
        </w:r>
        <w:r>
          <w:rPr>
            <w:noProof/>
          </w:rPr>
          <w:instrText xml:space="preserve"> PAGEREF _Toc223340446 \h </w:instrText>
        </w:r>
      </w:ins>
      <w:r>
        <w:rPr>
          <w:noProof/>
        </w:rPr>
      </w:r>
      <w:r>
        <w:rPr>
          <w:noProof/>
        </w:rPr>
        <w:fldChar w:fldCharType="separate"/>
      </w:r>
      <w:ins w:id="741" w:author="Aleksander Hansen" w:date="2013-02-24T15:47:00Z">
        <w:r>
          <w:rPr>
            <w:noProof/>
          </w:rPr>
          <w:t>151</w:t>
        </w:r>
        <w:r>
          <w:rPr>
            <w:noProof/>
          </w:rPr>
          <w:fldChar w:fldCharType="end"/>
        </w:r>
      </w:ins>
    </w:p>
    <w:p w14:paraId="3C285F08" w14:textId="77777777" w:rsidR="00F36223" w:rsidRDefault="00F36223">
      <w:pPr>
        <w:pStyle w:val="TOC2"/>
        <w:tabs>
          <w:tab w:val="right" w:leader="dot" w:pos="9080"/>
        </w:tabs>
        <w:rPr>
          <w:ins w:id="742" w:author="Aleksander Hansen" w:date="2013-02-24T15:47:00Z"/>
          <w:b w:val="0"/>
          <w:noProof/>
          <w:sz w:val="24"/>
          <w:szCs w:val="24"/>
          <w:lang w:eastAsia="ja-JP"/>
        </w:rPr>
      </w:pPr>
      <w:ins w:id="743" w:author="Aleksander Hansen" w:date="2013-02-24T15:47:00Z">
        <w:r>
          <w:rPr>
            <w:noProof/>
          </w:rPr>
          <w:t>Describe the impact of time horizon, economic cycle, industry, and geography on external ratings.</w:t>
        </w:r>
        <w:r>
          <w:rPr>
            <w:noProof/>
          </w:rPr>
          <w:tab/>
        </w:r>
        <w:r>
          <w:rPr>
            <w:noProof/>
          </w:rPr>
          <w:fldChar w:fldCharType="begin"/>
        </w:r>
        <w:r>
          <w:rPr>
            <w:noProof/>
          </w:rPr>
          <w:instrText xml:space="preserve"> PAGEREF _Toc223340447 \h </w:instrText>
        </w:r>
      </w:ins>
      <w:r>
        <w:rPr>
          <w:noProof/>
        </w:rPr>
      </w:r>
      <w:r>
        <w:rPr>
          <w:noProof/>
        </w:rPr>
        <w:fldChar w:fldCharType="separate"/>
      </w:r>
      <w:ins w:id="744" w:author="Aleksander Hansen" w:date="2013-02-24T15:47:00Z">
        <w:r>
          <w:rPr>
            <w:noProof/>
          </w:rPr>
          <w:t>152</w:t>
        </w:r>
        <w:r>
          <w:rPr>
            <w:noProof/>
          </w:rPr>
          <w:fldChar w:fldCharType="end"/>
        </w:r>
      </w:ins>
    </w:p>
    <w:p w14:paraId="73D294D6" w14:textId="77777777" w:rsidR="00F36223" w:rsidRDefault="00F36223">
      <w:pPr>
        <w:pStyle w:val="TOC3"/>
        <w:tabs>
          <w:tab w:val="right" w:leader="dot" w:pos="9080"/>
        </w:tabs>
        <w:rPr>
          <w:ins w:id="745" w:author="Aleksander Hansen" w:date="2013-02-24T15:47:00Z"/>
          <w:noProof/>
          <w:sz w:val="24"/>
          <w:szCs w:val="24"/>
          <w:lang w:eastAsia="ja-JP"/>
        </w:rPr>
      </w:pPr>
      <w:ins w:id="746" w:author="Aleksander Hansen" w:date="2013-02-24T15:47:00Z">
        <w:r>
          <w:rPr>
            <w:noProof/>
          </w:rPr>
          <w:t>Time horizon</w:t>
        </w:r>
        <w:r>
          <w:rPr>
            <w:noProof/>
          </w:rPr>
          <w:tab/>
        </w:r>
        <w:r>
          <w:rPr>
            <w:noProof/>
          </w:rPr>
          <w:fldChar w:fldCharType="begin"/>
        </w:r>
        <w:r>
          <w:rPr>
            <w:noProof/>
          </w:rPr>
          <w:instrText xml:space="preserve"> PAGEREF _Toc223340448 \h </w:instrText>
        </w:r>
      </w:ins>
      <w:r>
        <w:rPr>
          <w:noProof/>
        </w:rPr>
      </w:r>
      <w:r>
        <w:rPr>
          <w:noProof/>
        </w:rPr>
        <w:fldChar w:fldCharType="separate"/>
      </w:r>
      <w:ins w:id="747" w:author="Aleksander Hansen" w:date="2013-02-24T15:47:00Z">
        <w:r>
          <w:rPr>
            <w:noProof/>
          </w:rPr>
          <w:t>152</w:t>
        </w:r>
        <w:r>
          <w:rPr>
            <w:noProof/>
          </w:rPr>
          <w:fldChar w:fldCharType="end"/>
        </w:r>
      </w:ins>
    </w:p>
    <w:p w14:paraId="70A4DB43" w14:textId="77777777" w:rsidR="00F36223" w:rsidRDefault="00F36223">
      <w:pPr>
        <w:pStyle w:val="TOC3"/>
        <w:tabs>
          <w:tab w:val="right" w:leader="dot" w:pos="9080"/>
        </w:tabs>
        <w:rPr>
          <w:ins w:id="748" w:author="Aleksander Hansen" w:date="2013-02-24T15:47:00Z"/>
          <w:noProof/>
          <w:sz w:val="24"/>
          <w:szCs w:val="24"/>
          <w:lang w:eastAsia="ja-JP"/>
        </w:rPr>
      </w:pPr>
      <w:ins w:id="749" w:author="Aleksander Hansen" w:date="2013-02-24T15:47:00Z">
        <w:r>
          <w:rPr>
            <w:noProof/>
          </w:rPr>
          <w:t>Economic cycle</w:t>
        </w:r>
        <w:r>
          <w:rPr>
            <w:noProof/>
          </w:rPr>
          <w:tab/>
        </w:r>
        <w:r>
          <w:rPr>
            <w:noProof/>
          </w:rPr>
          <w:fldChar w:fldCharType="begin"/>
        </w:r>
        <w:r>
          <w:rPr>
            <w:noProof/>
          </w:rPr>
          <w:instrText xml:space="preserve"> PAGEREF _Toc223340449 \h </w:instrText>
        </w:r>
      </w:ins>
      <w:r>
        <w:rPr>
          <w:noProof/>
        </w:rPr>
      </w:r>
      <w:r>
        <w:rPr>
          <w:noProof/>
        </w:rPr>
        <w:fldChar w:fldCharType="separate"/>
      </w:r>
      <w:ins w:id="750" w:author="Aleksander Hansen" w:date="2013-02-24T15:47:00Z">
        <w:r>
          <w:rPr>
            <w:noProof/>
          </w:rPr>
          <w:t>153</w:t>
        </w:r>
        <w:r>
          <w:rPr>
            <w:noProof/>
          </w:rPr>
          <w:fldChar w:fldCharType="end"/>
        </w:r>
      </w:ins>
    </w:p>
    <w:p w14:paraId="7F7C8D8D" w14:textId="77777777" w:rsidR="00F36223" w:rsidRDefault="00F36223">
      <w:pPr>
        <w:pStyle w:val="TOC3"/>
        <w:tabs>
          <w:tab w:val="right" w:leader="dot" w:pos="9080"/>
        </w:tabs>
        <w:rPr>
          <w:ins w:id="751" w:author="Aleksander Hansen" w:date="2013-02-24T15:47:00Z"/>
          <w:noProof/>
          <w:sz w:val="24"/>
          <w:szCs w:val="24"/>
          <w:lang w:eastAsia="ja-JP"/>
        </w:rPr>
      </w:pPr>
      <w:ins w:id="752" w:author="Aleksander Hansen" w:date="2013-02-24T15:47:00Z">
        <w:r>
          <w:rPr>
            <w:noProof/>
          </w:rPr>
          <w:t>Industry</w:t>
        </w:r>
        <w:r>
          <w:rPr>
            <w:noProof/>
          </w:rPr>
          <w:tab/>
        </w:r>
        <w:r>
          <w:rPr>
            <w:noProof/>
          </w:rPr>
          <w:fldChar w:fldCharType="begin"/>
        </w:r>
        <w:r>
          <w:rPr>
            <w:noProof/>
          </w:rPr>
          <w:instrText xml:space="preserve"> PAGEREF _Toc223340450 \h </w:instrText>
        </w:r>
      </w:ins>
      <w:r>
        <w:rPr>
          <w:noProof/>
        </w:rPr>
      </w:r>
      <w:r>
        <w:rPr>
          <w:noProof/>
        </w:rPr>
        <w:fldChar w:fldCharType="separate"/>
      </w:r>
      <w:ins w:id="753" w:author="Aleksander Hansen" w:date="2013-02-24T15:47:00Z">
        <w:r>
          <w:rPr>
            <w:noProof/>
          </w:rPr>
          <w:t>153</w:t>
        </w:r>
        <w:r>
          <w:rPr>
            <w:noProof/>
          </w:rPr>
          <w:fldChar w:fldCharType="end"/>
        </w:r>
      </w:ins>
    </w:p>
    <w:p w14:paraId="684F4FEF" w14:textId="77777777" w:rsidR="00F36223" w:rsidRDefault="00F36223">
      <w:pPr>
        <w:pStyle w:val="TOC3"/>
        <w:tabs>
          <w:tab w:val="right" w:leader="dot" w:pos="9080"/>
        </w:tabs>
        <w:rPr>
          <w:ins w:id="754" w:author="Aleksander Hansen" w:date="2013-02-24T15:47:00Z"/>
          <w:noProof/>
          <w:sz w:val="24"/>
          <w:szCs w:val="24"/>
          <w:lang w:eastAsia="ja-JP"/>
        </w:rPr>
      </w:pPr>
      <w:ins w:id="755" w:author="Aleksander Hansen" w:date="2013-02-24T15:47:00Z">
        <w:r>
          <w:rPr>
            <w:noProof/>
          </w:rPr>
          <w:t>Geography</w:t>
        </w:r>
        <w:r>
          <w:rPr>
            <w:noProof/>
          </w:rPr>
          <w:tab/>
        </w:r>
        <w:r>
          <w:rPr>
            <w:noProof/>
          </w:rPr>
          <w:fldChar w:fldCharType="begin"/>
        </w:r>
        <w:r>
          <w:rPr>
            <w:noProof/>
          </w:rPr>
          <w:instrText xml:space="preserve"> PAGEREF _Toc223340451 \h </w:instrText>
        </w:r>
      </w:ins>
      <w:r>
        <w:rPr>
          <w:noProof/>
        </w:rPr>
      </w:r>
      <w:r>
        <w:rPr>
          <w:noProof/>
        </w:rPr>
        <w:fldChar w:fldCharType="separate"/>
      </w:r>
      <w:ins w:id="756" w:author="Aleksander Hansen" w:date="2013-02-24T15:47:00Z">
        <w:r>
          <w:rPr>
            <w:noProof/>
          </w:rPr>
          <w:t>153</w:t>
        </w:r>
        <w:r>
          <w:rPr>
            <w:noProof/>
          </w:rPr>
          <w:fldChar w:fldCharType="end"/>
        </w:r>
      </w:ins>
    </w:p>
    <w:p w14:paraId="45BA6B73" w14:textId="77777777" w:rsidR="00F36223" w:rsidRDefault="00F36223">
      <w:pPr>
        <w:pStyle w:val="TOC2"/>
        <w:tabs>
          <w:tab w:val="right" w:leader="dot" w:pos="9080"/>
        </w:tabs>
        <w:rPr>
          <w:ins w:id="757" w:author="Aleksander Hansen" w:date="2013-02-24T15:47:00Z"/>
          <w:b w:val="0"/>
          <w:noProof/>
          <w:sz w:val="24"/>
          <w:szCs w:val="24"/>
          <w:lang w:eastAsia="ja-JP"/>
        </w:rPr>
      </w:pPr>
      <w:ins w:id="758" w:author="Aleksander Hansen" w:date="2013-02-24T15:47:00Z">
        <w:r>
          <w:rPr>
            <w:noProof/>
          </w:rPr>
          <w:t>Review the results and explanation of the impact of ratings changes on bond and stock prices.</w:t>
        </w:r>
        <w:r>
          <w:rPr>
            <w:noProof/>
          </w:rPr>
          <w:tab/>
        </w:r>
        <w:r>
          <w:rPr>
            <w:noProof/>
          </w:rPr>
          <w:fldChar w:fldCharType="begin"/>
        </w:r>
        <w:r>
          <w:rPr>
            <w:noProof/>
          </w:rPr>
          <w:instrText xml:space="preserve"> PAGEREF _Toc223340452 \h </w:instrText>
        </w:r>
      </w:ins>
      <w:r>
        <w:rPr>
          <w:noProof/>
        </w:rPr>
      </w:r>
      <w:r>
        <w:rPr>
          <w:noProof/>
        </w:rPr>
        <w:fldChar w:fldCharType="separate"/>
      </w:r>
      <w:ins w:id="759" w:author="Aleksander Hansen" w:date="2013-02-24T15:47:00Z">
        <w:r>
          <w:rPr>
            <w:noProof/>
          </w:rPr>
          <w:t>153</w:t>
        </w:r>
        <w:r>
          <w:rPr>
            <w:noProof/>
          </w:rPr>
          <w:fldChar w:fldCharType="end"/>
        </w:r>
      </w:ins>
    </w:p>
    <w:p w14:paraId="1BB8FCA3" w14:textId="77777777" w:rsidR="00F36223" w:rsidRDefault="00F36223">
      <w:pPr>
        <w:pStyle w:val="TOC3"/>
        <w:tabs>
          <w:tab w:val="right" w:leader="dot" w:pos="9080"/>
        </w:tabs>
        <w:rPr>
          <w:ins w:id="760" w:author="Aleksander Hansen" w:date="2013-02-24T15:47:00Z"/>
          <w:noProof/>
          <w:sz w:val="24"/>
          <w:szCs w:val="24"/>
          <w:lang w:eastAsia="ja-JP"/>
        </w:rPr>
      </w:pPr>
      <w:ins w:id="761" w:author="Aleksander Hansen" w:date="2013-02-24T15:47:00Z">
        <w:r>
          <w:rPr>
            <w:noProof/>
          </w:rPr>
          <w:t>Ratings change impact bond prices</w:t>
        </w:r>
        <w:r>
          <w:rPr>
            <w:noProof/>
          </w:rPr>
          <w:tab/>
        </w:r>
        <w:r>
          <w:rPr>
            <w:noProof/>
          </w:rPr>
          <w:fldChar w:fldCharType="begin"/>
        </w:r>
        <w:r>
          <w:rPr>
            <w:noProof/>
          </w:rPr>
          <w:instrText xml:space="preserve"> PAGEREF _Toc223340453 \h </w:instrText>
        </w:r>
      </w:ins>
      <w:r>
        <w:rPr>
          <w:noProof/>
        </w:rPr>
      </w:r>
      <w:r>
        <w:rPr>
          <w:noProof/>
        </w:rPr>
        <w:fldChar w:fldCharType="separate"/>
      </w:r>
      <w:ins w:id="762" w:author="Aleksander Hansen" w:date="2013-02-24T15:47:00Z">
        <w:r>
          <w:rPr>
            <w:noProof/>
          </w:rPr>
          <w:t>153</w:t>
        </w:r>
        <w:r>
          <w:rPr>
            <w:noProof/>
          </w:rPr>
          <w:fldChar w:fldCharType="end"/>
        </w:r>
      </w:ins>
    </w:p>
    <w:p w14:paraId="22C0B53C" w14:textId="77777777" w:rsidR="00F36223" w:rsidRDefault="00F36223">
      <w:pPr>
        <w:pStyle w:val="TOC3"/>
        <w:tabs>
          <w:tab w:val="right" w:leader="dot" w:pos="9080"/>
        </w:tabs>
        <w:rPr>
          <w:ins w:id="763" w:author="Aleksander Hansen" w:date="2013-02-24T15:47:00Z"/>
          <w:noProof/>
          <w:sz w:val="24"/>
          <w:szCs w:val="24"/>
          <w:lang w:eastAsia="ja-JP"/>
        </w:rPr>
      </w:pPr>
      <w:ins w:id="764" w:author="Aleksander Hansen" w:date="2013-02-24T15:47:00Z">
        <w:r>
          <w:rPr>
            <w:noProof/>
          </w:rPr>
          <w:t>How to determine price impact of a ratings change?</w:t>
        </w:r>
        <w:r>
          <w:rPr>
            <w:noProof/>
          </w:rPr>
          <w:tab/>
        </w:r>
        <w:r>
          <w:rPr>
            <w:noProof/>
          </w:rPr>
          <w:fldChar w:fldCharType="begin"/>
        </w:r>
        <w:r>
          <w:rPr>
            <w:noProof/>
          </w:rPr>
          <w:instrText xml:space="preserve"> PAGEREF _Toc223340454 \h </w:instrText>
        </w:r>
      </w:ins>
      <w:r>
        <w:rPr>
          <w:noProof/>
        </w:rPr>
      </w:r>
      <w:r>
        <w:rPr>
          <w:noProof/>
        </w:rPr>
        <w:fldChar w:fldCharType="separate"/>
      </w:r>
      <w:ins w:id="765" w:author="Aleksander Hansen" w:date="2013-02-24T15:47:00Z">
        <w:r>
          <w:rPr>
            <w:noProof/>
          </w:rPr>
          <w:t>154</w:t>
        </w:r>
        <w:r>
          <w:rPr>
            <w:noProof/>
          </w:rPr>
          <w:fldChar w:fldCharType="end"/>
        </w:r>
      </w:ins>
    </w:p>
    <w:p w14:paraId="55F5853A" w14:textId="77777777" w:rsidR="00F36223" w:rsidRDefault="00F36223">
      <w:pPr>
        <w:pStyle w:val="TOC2"/>
        <w:tabs>
          <w:tab w:val="right" w:leader="dot" w:pos="9080"/>
        </w:tabs>
        <w:rPr>
          <w:ins w:id="766" w:author="Aleksander Hansen" w:date="2013-02-24T15:47:00Z"/>
          <w:b w:val="0"/>
          <w:noProof/>
          <w:sz w:val="24"/>
          <w:szCs w:val="24"/>
          <w:lang w:eastAsia="ja-JP"/>
        </w:rPr>
      </w:pPr>
      <w:ins w:id="767" w:author="Aleksander Hansen" w:date="2013-02-24T15:47:00Z">
        <w:r>
          <w:rPr>
            <w:noProof/>
          </w:rPr>
          <w:t>Compare external and internal ratings approaches.</w:t>
        </w:r>
        <w:r>
          <w:rPr>
            <w:noProof/>
          </w:rPr>
          <w:tab/>
        </w:r>
        <w:r>
          <w:rPr>
            <w:noProof/>
          </w:rPr>
          <w:fldChar w:fldCharType="begin"/>
        </w:r>
        <w:r>
          <w:rPr>
            <w:noProof/>
          </w:rPr>
          <w:instrText xml:space="preserve"> PAGEREF _Toc223340455 \h </w:instrText>
        </w:r>
      </w:ins>
      <w:r>
        <w:rPr>
          <w:noProof/>
        </w:rPr>
      </w:r>
      <w:r>
        <w:rPr>
          <w:noProof/>
        </w:rPr>
        <w:fldChar w:fldCharType="separate"/>
      </w:r>
      <w:ins w:id="768" w:author="Aleksander Hansen" w:date="2013-02-24T15:47:00Z">
        <w:r>
          <w:rPr>
            <w:noProof/>
          </w:rPr>
          <w:t>154</w:t>
        </w:r>
        <w:r>
          <w:rPr>
            <w:noProof/>
          </w:rPr>
          <w:fldChar w:fldCharType="end"/>
        </w:r>
      </w:ins>
    </w:p>
    <w:p w14:paraId="4704F862" w14:textId="77777777" w:rsidR="00F36223" w:rsidRDefault="00F36223">
      <w:pPr>
        <w:pStyle w:val="TOC3"/>
        <w:tabs>
          <w:tab w:val="right" w:leader="dot" w:pos="9080"/>
        </w:tabs>
        <w:rPr>
          <w:ins w:id="769" w:author="Aleksander Hansen" w:date="2013-02-24T15:47:00Z"/>
          <w:noProof/>
          <w:sz w:val="24"/>
          <w:szCs w:val="24"/>
          <w:lang w:eastAsia="ja-JP"/>
        </w:rPr>
      </w:pPr>
      <w:ins w:id="770" w:author="Aleksander Hansen" w:date="2013-02-24T15:47:00Z">
        <w:r>
          <w:rPr>
            <w:noProof/>
          </w:rPr>
          <w:t>Explain how internal ratings models may create a pro-cyclicality effect.</w:t>
        </w:r>
        <w:r>
          <w:rPr>
            <w:noProof/>
          </w:rPr>
          <w:tab/>
        </w:r>
        <w:r>
          <w:rPr>
            <w:noProof/>
          </w:rPr>
          <w:fldChar w:fldCharType="begin"/>
        </w:r>
        <w:r>
          <w:rPr>
            <w:noProof/>
          </w:rPr>
          <w:instrText xml:space="preserve"> PAGEREF _Toc223340456 \h </w:instrText>
        </w:r>
      </w:ins>
      <w:r>
        <w:rPr>
          <w:noProof/>
        </w:rPr>
      </w:r>
      <w:r>
        <w:rPr>
          <w:noProof/>
        </w:rPr>
        <w:fldChar w:fldCharType="separate"/>
      </w:r>
      <w:ins w:id="771" w:author="Aleksander Hansen" w:date="2013-02-24T15:47:00Z">
        <w:r>
          <w:rPr>
            <w:noProof/>
          </w:rPr>
          <w:t>155</w:t>
        </w:r>
        <w:r>
          <w:rPr>
            <w:noProof/>
          </w:rPr>
          <w:fldChar w:fldCharType="end"/>
        </w:r>
      </w:ins>
    </w:p>
    <w:p w14:paraId="24B99A2D" w14:textId="77777777" w:rsidR="00F36223" w:rsidRDefault="00F36223">
      <w:pPr>
        <w:pStyle w:val="TOC2"/>
        <w:tabs>
          <w:tab w:val="right" w:leader="dot" w:pos="9080"/>
        </w:tabs>
        <w:rPr>
          <w:ins w:id="772" w:author="Aleksander Hansen" w:date="2013-02-24T15:47:00Z"/>
          <w:b w:val="0"/>
          <w:noProof/>
          <w:sz w:val="24"/>
          <w:szCs w:val="24"/>
          <w:lang w:eastAsia="ja-JP"/>
        </w:rPr>
      </w:pPr>
      <w:ins w:id="773" w:author="Aleksander Hansen" w:date="2013-02-24T15:47:00Z">
        <w:r>
          <w:rPr>
            <w:rFonts w:hint="eastAsia"/>
            <w:noProof/>
          </w:rPr>
          <w:t>Explain and compare the through</w:t>
        </w:r>
        <w:r>
          <w:rPr>
            <w:rFonts w:hint="eastAsia"/>
            <w:noProof/>
          </w:rPr>
          <w:t>‐</w:t>
        </w:r>
        <w:r>
          <w:rPr>
            <w:rFonts w:hint="eastAsia"/>
            <w:noProof/>
          </w:rPr>
          <w:t>the</w:t>
        </w:r>
        <w:r>
          <w:rPr>
            <w:rFonts w:hint="eastAsia"/>
            <w:noProof/>
          </w:rPr>
          <w:t>‐</w:t>
        </w:r>
        <w:r>
          <w:rPr>
            <w:rFonts w:hint="eastAsia"/>
            <w:noProof/>
          </w:rPr>
          <w:t>cycle and at</w:t>
        </w:r>
        <w:r>
          <w:rPr>
            <w:rFonts w:hint="eastAsia"/>
            <w:noProof/>
          </w:rPr>
          <w:t>‐</w:t>
        </w:r>
        <w:r>
          <w:rPr>
            <w:rFonts w:hint="eastAsia"/>
            <w:noProof/>
          </w:rPr>
          <w:t>the</w:t>
        </w:r>
        <w:r>
          <w:rPr>
            <w:rFonts w:hint="eastAsia"/>
            <w:noProof/>
          </w:rPr>
          <w:t>‐</w:t>
        </w:r>
        <w:r>
          <w:rPr>
            <w:rFonts w:hint="eastAsia"/>
            <w:noProof/>
          </w:rPr>
          <w:t>point approaches to score a company.</w:t>
        </w:r>
        <w:r>
          <w:rPr>
            <w:noProof/>
          </w:rPr>
          <w:tab/>
        </w:r>
        <w:r>
          <w:rPr>
            <w:noProof/>
          </w:rPr>
          <w:fldChar w:fldCharType="begin"/>
        </w:r>
        <w:r>
          <w:rPr>
            <w:noProof/>
          </w:rPr>
          <w:instrText xml:space="preserve"> PAGEREF _Toc223340457 \h </w:instrText>
        </w:r>
      </w:ins>
      <w:r>
        <w:rPr>
          <w:noProof/>
        </w:rPr>
      </w:r>
      <w:r>
        <w:rPr>
          <w:noProof/>
        </w:rPr>
        <w:fldChar w:fldCharType="separate"/>
      </w:r>
      <w:ins w:id="774" w:author="Aleksander Hansen" w:date="2013-02-24T15:47:00Z">
        <w:r>
          <w:rPr>
            <w:noProof/>
          </w:rPr>
          <w:t>155</w:t>
        </w:r>
        <w:r>
          <w:rPr>
            <w:noProof/>
          </w:rPr>
          <w:fldChar w:fldCharType="end"/>
        </w:r>
      </w:ins>
    </w:p>
    <w:p w14:paraId="7F5C6A44" w14:textId="77777777" w:rsidR="00F36223" w:rsidRDefault="00F36223">
      <w:pPr>
        <w:pStyle w:val="TOC2"/>
        <w:tabs>
          <w:tab w:val="right" w:leader="dot" w:pos="9080"/>
        </w:tabs>
        <w:rPr>
          <w:ins w:id="775" w:author="Aleksander Hansen" w:date="2013-02-24T15:47:00Z"/>
          <w:b w:val="0"/>
          <w:noProof/>
          <w:sz w:val="24"/>
          <w:szCs w:val="24"/>
          <w:lang w:eastAsia="ja-JP"/>
        </w:rPr>
      </w:pPr>
      <w:ins w:id="776" w:author="Aleksander Hansen" w:date="2013-02-24T15:47:00Z">
        <w:r>
          <w:rPr>
            <w:noProof/>
          </w:rPr>
          <w:t>Define and explain a ratings transition matrix and its elements.</w:t>
        </w:r>
        <w:r>
          <w:rPr>
            <w:noProof/>
          </w:rPr>
          <w:tab/>
        </w:r>
        <w:r>
          <w:rPr>
            <w:noProof/>
          </w:rPr>
          <w:fldChar w:fldCharType="begin"/>
        </w:r>
        <w:r>
          <w:rPr>
            <w:noProof/>
          </w:rPr>
          <w:instrText xml:space="preserve"> PAGEREF _Toc223340458 \h </w:instrText>
        </w:r>
      </w:ins>
      <w:r>
        <w:rPr>
          <w:noProof/>
        </w:rPr>
      </w:r>
      <w:r>
        <w:rPr>
          <w:noProof/>
        </w:rPr>
        <w:fldChar w:fldCharType="separate"/>
      </w:r>
      <w:ins w:id="777" w:author="Aleksander Hansen" w:date="2013-02-24T15:47:00Z">
        <w:r>
          <w:rPr>
            <w:noProof/>
          </w:rPr>
          <w:t>157</w:t>
        </w:r>
        <w:r>
          <w:rPr>
            <w:noProof/>
          </w:rPr>
          <w:fldChar w:fldCharType="end"/>
        </w:r>
      </w:ins>
    </w:p>
    <w:p w14:paraId="17659C34" w14:textId="77777777" w:rsidR="00F36223" w:rsidRDefault="00F36223">
      <w:pPr>
        <w:pStyle w:val="TOC2"/>
        <w:tabs>
          <w:tab w:val="right" w:leader="dot" w:pos="9080"/>
        </w:tabs>
        <w:rPr>
          <w:ins w:id="778" w:author="Aleksander Hansen" w:date="2013-02-24T15:47:00Z"/>
          <w:b w:val="0"/>
          <w:noProof/>
          <w:sz w:val="24"/>
          <w:szCs w:val="24"/>
          <w:lang w:eastAsia="ja-JP"/>
        </w:rPr>
      </w:pPr>
      <w:ins w:id="779" w:author="Aleksander Hansen" w:date="2013-02-24T15:47:00Z">
        <w:r>
          <w:rPr>
            <w:noProof/>
          </w:rPr>
          <w:t>Describe the process for and issues with building, calibrating and back testing an internal rating system.</w:t>
        </w:r>
        <w:r>
          <w:rPr>
            <w:noProof/>
          </w:rPr>
          <w:tab/>
        </w:r>
        <w:r>
          <w:rPr>
            <w:noProof/>
          </w:rPr>
          <w:fldChar w:fldCharType="begin"/>
        </w:r>
        <w:r>
          <w:rPr>
            <w:noProof/>
          </w:rPr>
          <w:instrText xml:space="preserve"> PAGEREF _Toc223340459 \h </w:instrText>
        </w:r>
      </w:ins>
      <w:r>
        <w:rPr>
          <w:noProof/>
        </w:rPr>
      </w:r>
      <w:r>
        <w:rPr>
          <w:noProof/>
        </w:rPr>
        <w:fldChar w:fldCharType="separate"/>
      </w:r>
      <w:ins w:id="780" w:author="Aleksander Hansen" w:date="2013-02-24T15:47:00Z">
        <w:r>
          <w:rPr>
            <w:noProof/>
          </w:rPr>
          <w:t>158</w:t>
        </w:r>
        <w:r>
          <w:rPr>
            <w:noProof/>
          </w:rPr>
          <w:fldChar w:fldCharType="end"/>
        </w:r>
      </w:ins>
    </w:p>
    <w:p w14:paraId="30264724" w14:textId="77777777" w:rsidR="00F36223" w:rsidRDefault="00F36223">
      <w:pPr>
        <w:pStyle w:val="TOC2"/>
        <w:tabs>
          <w:tab w:val="right" w:leader="dot" w:pos="9080"/>
        </w:tabs>
        <w:rPr>
          <w:ins w:id="781" w:author="Aleksander Hansen" w:date="2013-02-24T15:47:00Z"/>
          <w:b w:val="0"/>
          <w:noProof/>
          <w:sz w:val="24"/>
          <w:szCs w:val="24"/>
          <w:lang w:eastAsia="ja-JP"/>
        </w:rPr>
      </w:pPr>
      <w:ins w:id="782" w:author="Aleksander Hansen" w:date="2013-02-24T15:47:00Z">
        <w:r>
          <w:rPr>
            <w:noProof/>
          </w:rPr>
          <w:t>Identify and describe the biases that may affect a rating system.</w:t>
        </w:r>
        <w:r>
          <w:rPr>
            <w:noProof/>
          </w:rPr>
          <w:tab/>
        </w:r>
        <w:r>
          <w:rPr>
            <w:noProof/>
          </w:rPr>
          <w:fldChar w:fldCharType="begin"/>
        </w:r>
        <w:r>
          <w:rPr>
            <w:noProof/>
          </w:rPr>
          <w:instrText xml:space="preserve"> PAGEREF _Toc223340460 \h </w:instrText>
        </w:r>
      </w:ins>
      <w:r>
        <w:rPr>
          <w:noProof/>
        </w:rPr>
      </w:r>
      <w:r>
        <w:rPr>
          <w:noProof/>
        </w:rPr>
        <w:fldChar w:fldCharType="separate"/>
      </w:r>
      <w:ins w:id="783" w:author="Aleksander Hansen" w:date="2013-02-24T15:47:00Z">
        <w:r>
          <w:rPr>
            <w:noProof/>
          </w:rPr>
          <w:t>158</w:t>
        </w:r>
        <w:r>
          <w:rPr>
            <w:noProof/>
          </w:rPr>
          <w:fldChar w:fldCharType="end"/>
        </w:r>
      </w:ins>
    </w:p>
    <w:p w14:paraId="4783F829" w14:textId="77777777" w:rsidR="00F36223" w:rsidRDefault="00F36223">
      <w:pPr>
        <w:pStyle w:val="TOC2"/>
        <w:tabs>
          <w:tab w:val="right" w:leader="dot" w:pos="9080"/>
        </w:tabs>
        <w:rPr>
          <w:ins w:id="784" w:author="Aleksander Hansen" w:date="2013-02-24T15:47:00Z"/>
          <w:b w:val="0"/>
          <w:noProof/>
          <w:sz w:val="24"/>
          <w:szCs w:val="24"/>
          <w:lang w:eastAsia="ja-JP"/>
        </w:rPr>
      </w:pPr>
      <w:ins w:id="785" w:author="Aleksander Hansen" w:date="2013-02-24T15:47:00Z">
        <w:r>
          <w:rPr>
            <w:noProof/>
          </w:rPr>
          <w:t>Chapter Summary</w:t>
        </w:r>
        <w:r>
          <w:rPr>
            <w:noProof/>
          </w:rPr>
          <w:tab/>
        </w:r>
        <w:r>
          <w:rPr>
            <w:noProof/>
          </w:rPr>
          <w:fldChar w:fldCharType="begin"/>
        </w:r>
        <w:r>
          <w:rPr>
            <w:noProof/>
          </w:rPr>
          <w:instrText xml:space="preserve"> PAGEREF _Toc223340461 \h </w:instrText>
        </w:r>
      </w:ins>
      <w:r>
        <w:rPr>
          <w:noProof/>
        </w:rPr>
      </w:r>
      <w:r>
        <w:rPr>
          <w:noProof/>
        </w:rPr>
        <w:fldChar w:fldCharType="separate"/>
      </w:r>
      <w:ins w:id="786" w:author="Aleksander Hansen" w:date="2013-02-24T15:47:00Z">
        <w:r>
          <w:rPr>
            <w:noProof/>
          </w:rPr>
          <w:t>160</w:t>
        </w:r>
        <w:r>
          <w:rPr>
            <w:noProof/>
          </w:rPr>
          <w:fldChar w:fldCharType="end"/>
        </w:r>
      </w:ins>
    </w:p>
    <w:p w14:paraId="2CD40CB2" w14:textId="77777777" w:rsidR="00F36223" w:rsidRDefault="00F36223">
      <w:pPr>
        <w:pStyle w:val="TOC2"/>
        <w:tabs>
          <w:tab w:val="right" w:leader="dot" w:pos="9080"/>
        </w:tabs>
        <w:rPr>
          <w:ins w:id="787" w:author="Aleksander Hansen" w:date="2013-02-24T15:47:00Z"/>
          <w:b w:val="0"/>
          <w:noProof/>
          <w:sz w:val="24"/>
          <w:szCs w:val="24"/>
          <w:lang w:eastAsia="ja-JP"/>
        </w:rPr>
      </w:pPr>
      <w:ins w:id="788" w:author="Aleksander Hansen" w:date="2013-02-24T15:47:00Z">
        <w:r>
          <w:rPr>
            <w:noProof/>
          </w:rPr>
          <w:t>Questions and Answers</w:t>
        </w:r>
        <w:r>
          <w:rPr>
            <w:noProof/>
          </w:rPr>
          <w:tab/>
        </w:r>
        <w:r>
          <w:rPr>
            <w:noProof/>
          </w:rPr>
          <w:fldChar w:fldCharType="begin"/>
        </w:r>
        <w:r>
          <w:rPr>
            <w:noProof/>
          </w:rPr>
          <w:instrText xml:space="preserve"> PAGEREF _Toc223340462 \h </w:instrText>
        </w:r>
      </w:ins>
      <w:r>
        <w:rPr>
          <w:noProof/>
        </w:rPr>
      </w:r>
      <w:r>
        <w:rPr>
          <w:noProof/>
        </w:rPr>
        <w:fldChar w:fldCharType="separate"/>
      </w:r>
      <w:ins w:id="789" w:author="Aleksander Hansen" w:date="2013-02-24T15:47:00Z">
        <w:r>
          <w:rPr>
            <w:noProof/>
          </w:rPr>
          <w:t>161</w:t>
        </w:r>
        <w:r>
          <w:rPr>
            <w:noProof/>
          </w:rPr>
          <w:fldChar w:fldCharType="end"/>
        </w:r>
      </w:ins>
    </w:p>
    <w:p w14:paraId="5DF7CD4C" w14:textId="77777777" w:rsidR="00F36223" w:rsidRDefault="00F36223">
      <w:pPr>
        <w:pStyle w:val="TOC3"/>
        <w:tabs>
          <w:tab w:val="right" w:leader="dot" w:pos="9080"/>
        </w:tabs>
        <w:rPr>
          <w:ins w:id="790" w:author="Aleksander Hansen" w:date="2013-02-24T15:47:00Z"/>
          <w:noProof/>
          <w:sz w:val="24"/>
          <w:szCs w:val="24"/>
          <w:lang w:eastAsia="ja-JP"/>
        </w:rPr>
      </w:pPr>
      <w:ins w:id="791" w:author="Aleksander Hansen" w:date="2013-02-24T15:47:00Z">
        <w:r>
          <w:rPr>
            <w:noProof/>
          </w:rPr>
          <w:t>Questions</w:t>
        </w:r>
        <w:r>
          <w:rPr>
            <w:noProof/>
          </w:rPr>
          <w:tab/>
        </w:r>
        <w:r>
          <w:rPr>
            <w:noProof/>
          </w:rPr>
          <w:fldChar w:fldCharType="begin"/>
        </w:r>
        <w:r>
          <w:rPr>
            <w:noProof/>
          </w:rPr>
          <w:instrText xml:space="preserve"> PAGEREF _Toc223340463 \h </w:instrText>
        </w:r>
      </w:ins>
      <w:r>
        <w:rPr>
          <w:noProof/>
        </w:rPr>
      </w:r>
      <w:r>
        <w:rPr>
          <w:noProof/>
        </w:rPr>
        <w:fldChar w:fldCharType="separate"/>
      </w:r>
      <w:ins w:id="792" w:author="Aleksander Hansen" w:date="2013-02-24T15:47:00Z">
        <w:r>
          <w:rPr>
            <w:noProof/>
          </w:rPr>
          <w:t>161</w:t>
        </w:r>
        <w:r>
          <w:rPr>
            <w:noProof/>
          </w:rPr>
          <w:fldChar w:fldCharType="end"/>
        </w:r>
      </w:ins>
    </w:p>
    <w:p w14:paraId="068BC523" w14:textId="77777777" w:rsidR="00F36223" w:rsidRDefault="00F36223">
      <w:pPr>
        <w:pStyle w:val="TOC3"/>
        <w:tabs>
          <w:tab w:val="right" w:leader="dot" w:pos="9080"/>
        </w:tabs>
        <w:rPr>
          <w:ins w:id="793" w:author="Aleksander Hansen" w:date="2013-02-24T15:47:00Z"/>
          <w:noProof/>
          <w:sz w:val="24"/>
          <w:szCs w:val="24"/>
          <w:lang w:eastAsia="ja-JP"/>
        </w:rPr>
      </w:pPr>
      <w:ins w:id="794" w:author="Aleksander Hansen" w:date="2013-02-24T15:47:00Z">
        <w:r>
          <w:rPr>
            <w:noProof/>
          </w:rPr>
          <w:t>Answers</w:t>
        </w:r>
        <w:r>
          <w:rPr>
            <w:noProof/>
          </w:rPr>
          <w:tab/>
        </w:r>
        <w:r>
          <w:rPr>
            <w:noProof/>
          </w:rPr>
          <w:fldChar w:fldCharType="begin"/>
        </w:r>
        <w:r>
          <w:rPr>
            <w:noProof/>
          </w:rPr>
          <w:instrText xml:space="preserve"> PAGEREF _Toc223340464 \h </w:instrText>
        </w:r>
      </w:ins>
      <w:r>
        <w:rPr>
          <w:noProof/>
        </w:rPr>
      </w:r>
      <w:r>
        <w:rPr>
          <w:noProof/>
        </w:rPr>
        <w:fldChar w:fldCharType="separate"/>
      </w:r>
      <w:ins w:id="795" w:author="Aleksander Hansen" w:date="2013-02-24T15:47:00Z">
        <w:r>
          <w:rPr>
            <w:noProof/>
          </w:rPr>
          <w:t>162</w:t>
        </w:r>
        <w:r>
          <w:rPr>
            <w:noProof/>
          </w:rPr>
          <w:fldChar w:fldCharType="end"/>
        </w:r>
      </w:ins>
    </w:p>
    <w:p w14:paraId="3B16921A" w14:textId="77777777" w:rsidR="00F36223" w:rsidRDefault="00F36223">
      <w:pPr>
        <w:pStyle w:val="TOC1"/>
        <w:tabs>
          <w:tab w:val="right" w:leader="dot" w:pos="9080"/>
        </w:tabs>
        <w:rPr>
          <w:ins w:id="796" w:author="Aleksander Hansen" w:date="2013-02-24T15:47:00Z"/>
          <w:b w:val="0"/>
          <w:noProof/>
          <w:lang w:eastAsia="ja-JP"/>
        </w:rPr>
      </w:pPr>
      <w:ins w:id="797" w:author="Aleksander Hansen" w:date="2013-02-24T15:47:00Z">
        <w:r>
          <w:rPr>
            <w:noProof/>
          </w:rPr>
          <w:t>Ong, Chapter 4: Loan Portfolios and Expected Loss</w:t>
        </w:r>
        <w:r>
          <w:rPr>
            <w:noProof/>
          </w:rPr>
          <w:tab/>
        </w:r>
        <w:r>
          <w:rPr>
            <w:noProof/>
          </w:rPr>
          <w:fldChar w:fldCharType="begin"/>
        </w:r>
        <w:r>
          <w:rPr>
            <w:noProof/>
          </w:rPr>
          <w:instrText xml:space="preserve"> PAGEREF _Toc223340465 \h </w:instrText>
        </w:r>
      </w:ins>
      <w:r>
        <w:rPr>
          <w:noProof/>
        </w:rPr>
      </w:r>
      <w:r>
        <w:rPr>
          <w:noProof/>
        </w:rPr>
        <w:fldChar w:fldCharType="separate"/>
      </w:r>
      <w:ins w:id="798" w:author="Aleksander Hansen" w:date="2013-02-24T15:47:00Z">
        <w:r>
          <w:rPr>
            <w:noProof/>
          </w:rPr>
          <w:t>163</w:t>
        </w:r>
        <w:r>
          <w:rPr>
            <w:noProof/>
          </w:rPr>
          <w:fldChar w:fldCharType="end"/>
        </w:r>
      </w:ins>
    </w:p>
    <w:p w14:paraId="6BEFC6BC" w14:textId="77777777" w:rsidR="00F36223" w:rsidRDefault="00F36223">
      <w:pPr>
        <w:pStyle w:val="TOC2"/>
        <w:tabs>
          <w:tab w:val="right" w:leader="dot" w:pos="9080"/>
        </w:tabs>
        <w:rPr>
          <w:ins w:id="799" w:author="Aleksander Hansen" w:date="2013-02-24T15:47:00Z"/>
          <w:b w:val="0"/>
          <w:noProof/>
          <w:sz w:val="24"/>
          <w:szCs w:val="24"/>
          <w:lang w:eastAsia="ja-JP"/>
        </w:rPr>
      </w:pPr>
      <w:ins w:id="800" w:author="Aleksander Hansen" w:date="2013-02-24T15:47:00Z">
        <w:r>
          <w:rPr>
            <w:noProof/>
          </w:rPr>
          <w:t>Describe the objectives of measuring credit risk for a bank’s loan portfolio.</w:t>
        </w:r>
        <w:r>
          <w:rPr>
            <w:noProof/>
          </w:rPr>
          <w:tab/>
        </w:r>
        <w:r>
          <w:rPr>
            <w:noProof/>
          </w:rPr>
          <w:fldChar w:fldCharType="begin"/>
        </w:r>
        <w:r>
          <w:rPr>
            <w:noProof/>
          </w:rPr>
          <w:instrText xml:space="preserve"> PAGEREF _Toc223340466 \h </w:instrText>
        </w:r>
      </w:ins>
      <w:r>
        <w:rPr>
          <w:noProof/>
        </w:rPr>
      </w:r>
      <w:r>
        <w:rPr>
          <w:noProof/>
        </w:rPr>
        <w:fldChar w:fldCharType="separate"/>
      </w:r>
      <w:ins w:id="801" w:author="Aleksander Hansen" w:date="2013-02-24T15:47:00Z">
        <w:r>
          <w:rPr>
            <w:noProof/>
          </w:rPr>
          <w:t>163</w:t>
        </w:r>
        <w:r>
          <w:rPr>
            <w:noProof/>
          </w:rPr>
          <w:fldChar w:fldCharType="end"/>
        </w:r>
      </w:ins>
    </w:p>
    <w:p w14:paraId="68A80B96" w14:textId="77777777" w:rsidR="00F36223" w:rsidRDefault="00F36223">
      <w:pPr>
        <w:pStyle w:val="TOC2"/>
        <w:tabs>
          <w:tab w:val="right" w:leader="dot" w:pos="9080"/>
        </w:tabs>
        <w:rPr>
          <w:ins w:id="802" w:author="Aleksander Hansen" w:date="2013-02-24T15:47:00Z"/>
          <w:b w:val="0"/>
          <w:noProof/>
          <w:sz w:val="24"/>
          <w:szCs w:val="24"/>
          <w:lang w:eastAsia="ja-JP"/>
        </w:rPr>
      </w:pPr>
      <w:ins w:id="803" w:author="Aleksander Hansen" w:date="2013-02-24T15:47:00Z">
        <w:r>
          <w:rPr>
            <w:noProof/>
          </w:rPr>
          <w:t>Define, calculate and interpret the expected loss for an individual credit instrument.</w:t>
        </w:r>
        <w:r>
          <w:rPr>
            <w:noProof/>
          </w:rPr>
          <w:tab/>
        </w:r>
        <w:r>
          <w:rPr>
            <w:noProof/>
          </w:rPr>
          <w:fldChar w:fldCharType="begin"/>
        </w:r>
        <w:r>
          <w:rPr>
            <w:noProof/>
          </w:rPr>
          <w:instrText xml:space="preserve"> PAGEREF _Toc223340467 \h </w:instrText>
        </w:r>
      </w:ins>
      <w:r>
        <w:rPr>
          <w:noProof/>
        </w:rPr>
      </w:r>
      <w:r>
        <w:rPr>
          <w:noProof/>
        </w:rPr>
        <w:fldChar w:fldCharType="separate"/>
      </w:r>
      <w:ins w:id="804" w:author="Aleksander Hansen" w:date="2013-02-24T15:47:00Z">
        <w:r>
          <w:rPr>
            <w:noProof/>
          </w:rPr>
          <w:t>164</w:t>
        </w:r>
        <w:r>
          <w:rPr>
            <w:noProof/>
          </w:rPr>
          <w:fldChar w:fldCharType="end"/>
        </w:r>
      </w:ins>
    </w:p>
    <w:p w14:paraId="11D16BE9" w14:textId="77777777" w:rsidR="00F36223" w:rsidRDefault="00F36223">
      <w:pPr>
        <w:pStyle w:val="TOC2"/>
        <w:tabs>
          <w:tab w:val="right" w:leader="dot" w:pos="9080"/>
        </w:tabs>
        <w:rPr>
          <w:ins w:id="805" w:author="Aleksander Hansen" w:date="2013-02-24T15:47:00Z"/>
          <w:b w:val="0"/>
          <w:noProof/>
          <w:sz w:val="24"/>
          <w:szCs w:val="24"/>
          <w:lang w:eastAsia="ja-JP"/>
        </w:rPr>
      </w:pPr>
      <w:ins w:id="806" w:author="Aleksander Hansen" w:date="2013-02-24T15:47:00Z">
        <w:r>
          <w:rPr>
            <w:noProof/>
          </w:rPr>
          <w:t>Distinguish between loan and bond portfolios.</w:t>
        </w:r>
        <w:r>
          <w:rPr>
            <w:noProof/>
          </w:rPr>
          <w:tab/>
        </w:r>
        <w:r>
          <w:rPr>
            <w:noProof/>
          </w:rPr>
          <w:fldChar w:fldCharType="begin"/>
        </w:r>
        <w:r>
          <w:rPr>
            <w:noProof/>
          </w:rPr>
          <w:instrText xml:space="preserve"> PAGEREF _Toc223340468 \h </w:instrText>
        </w:r>
      </w:ins>
      <w:r>
        <w:rPr>
          <w:noProof/>
        </w:rPr>
      </w:r>
      <w:r>
        <w:rPr>
          <w:noProof/>
        </w:rPr>
        <w:fldChar w:fldCharType="separate"/>
      </w:r>
      <w:ins w:id="807" w:author="Aleksander Hansen" w:date="2013-02-24T15:47:00Z">
        <w:r>
          <w:rPr>
            <w:noProof/>
          </w:rPr>
          <w:t>165</w:t>
        </w:r>
        <w:r>
          <w:rPr>
            <w:noProof/>
          </w:rPr>
          <w:fldChar w:fldCharType="end"/>
        </w:r>
      </w:ins>
    </w:p>
    <w:p w14:paraId="2A258B22" w14:textId="77777777" w:rsidR="00F36223" w:rsidRDefault="00F36223">
      <w:pPr>
        <w:pStyle w:val="TOC2"/>
        <w:tabs>
          <w:tab w:val="right" w:leader="dot" w:pos="9080"/>
        </w:tabs>
        <w:rPr>
          <w:ins w:id="808" w:author="Aleksander Hansen" w:date="2013-02-24T15:47:00Z"/>
          <w:b w:val="0"/>
          <w:noProof/>
          <w:sz w:val="24"/>
          <w:szCs w:val="24"/>
          <w:lang w:eastAsia="ja-JP"/>
        </w:rPr>
      </w:pPr>
      <w:ins w:id="809" w:author="Aleksander Hansen" w:date="2013-02-24T15:47:00Z">
        <w:r>
          <w:rPr>
            <w:noProof/>
          </w:rPr>
          <w:t>Explain how a credit downgrade or loan default affects the return of a loan.</w:t>
        </w:r>
        <w:r>
          <w:rPr>
            <w:noProof/>
          </w:rPr>
          <w:tab/>
        </w:r>
        <w:r>
          <w:rPr>
            <w:noProof/>
          </w:rPr>
          <w:fldChar w:fldCharType="begin"/>
        </w:r>
        <w:r>
          <w:rPr>
            <w:noProof/>
          </w:rPr>
          <w:instrText xml:space="preserve"> PAGEREF _Toc223340469 \h </w:instrText>
        </w:r>
      </w:ins>
      <w:r>
        <w:rPr>
          <w:noProof/>
        </w:rPr>
      </w:r>
      <w:r>
        <w:rPr>
          <w:noProof/>
        </w:rPr>
        <w:fldChar w:fldCharType="separate"/>
      </w:r>
      <w:ins w:id="810" w:author="Aleksander Hansen" w:date="2013-02-24T15:47:00Z">
        <w:r>
          <w:rPr>
            <w:noProof/>
          </w:rPr>
          <w:t>166</w:t>
        </w:r>
        <w:r>
          <w:rPr>
            <w:noProof/>
          </w:rPr>
          <w:fldChar w:fldCharType="end"/>
        </w:r>
      </w:ins>
    </w:p>
    <w:p w14:paraId="7D5767BF" w14:textId="77777777" w:rsidR="00F36223" w:rsidRDefault="00F36223">
      <w:pPr>
        <w:pStyle w:val="TOC2"/>
        <w:tabs>
          <w:tab w:val="right" w:leader="dot" w:pos="9080"/>
        </w:tabs>
        <w:rPr>
          <w:ins w:id="811" w:author="Aleksander Hansen" w:date="2013-02-24T15:47:00Z"/>
          <w:b w:val="0"/>
          <w:noProof/>
          <w:sz w:val="24"/>
          <w:szCs w:val="24"/>
          <w:lang w:eastAsia="ja-JP"/>
        </w:rPr>
      </w:pPr>
      <w:ins w:id="812" w:author="Aleksander Hansen" w:date="2013-02-24T15:47:00Z">
        <w:r>
          <w:rPr>
            <w:noProof/>
          </w:rPr>
          <w:t>Distinguish between expected and unexpected loss.</w:t>
        </w:r>
        <w:r>
          <w:rPr>
            <w:noProof/>
          </w:rPr>
          <w:tab/>
        </w:r>
        <w:r>
          <w:rPr>
            <w:noProof/>
          </w:rPr>
          <w:fldChar w:fldCharType="begin"/>
        </w:r>
        <w:r>
          <w:rPr>
            <w:noProof/>
          </w:rPr>
          <w:instrText xml:space="preserve"> PAGEREF _Toc223340470 \h </w:instrText>
        </w:r>
      </w:ins>
      <w:r>
        <w:rPr>
          <w:noProof/>
        </w:rPr>
      </w:r>
      <w:r>
        <w:rPr>
          <w:noProof/>
        </w:rPr>
        <w:fldChar w:fldCharType="separate"/>
      </w:r>
      <w:ins w:id="813" w:author="Aleksander Hansen" w:date="2013-02-24T15:47:00Z">
        <w:r>
          <w:rPr>
            <w:noProof/>
          </w:rPr>
          <w:t>166</w:t>
        </w:r>
        <w:r>
          <w:rPr>
            <w:noProof/>
          </w:rPr>
          <w:fldChar w:fldCharType="end"/>
        </w:r>
      </w:ins>
    </w:p>
    <w:p w14:paraId="1D3406C5" w14:textId="77777777" w:rsidR="00F36223" w:rsidRDefault="00F36223">
      <w:pPr>
        <w:pStyle w:val="TOC2"/>
        <w:tabs>
          <w:tab w:val="right" w:leader="dot" w:pos="9080"/>
        </w:tabs>
        <w:rPr>
          <w:ins w:id="814" w:author="Aleksander Hansen" w:date="2013-02-24T15:47:00Z"/>
          <w:b w:val="0"/>
          <w:noProof/>
          <w:sz w:val="24"/>
          <w:szCs w:val="24"/>
          <w:lang w:eastAsia="ja-JP"/>
        </w:rPr>
      </w:pPr>
      <w:ins w:id="815" w:author="Aleksander Hansen" w:date="2013-02-24T15:47:00Z">
        <w:r>
          <w:rPr>
            <w:noProof/>
          </w:rPr>
          <w:t>Define exposures, adjusted exposures, commitments, covenants, and outstanding.</w:t>
        </w:r>
        <w:r>
          <w:rPr>
            <w:noProof/>
          </w:rPr>
          <w:tab/>
        </w:r>
        <w:r>
          <w:rPr>
            <w:noProof/>
          </w:rPr>
          <w:fldChar w:fldCharType="begin"/>
        </w:r>
        <w:r>
          <w:rPr>
            <w:noProof/>
          </w:rPr>
          <w:instrText xml:space="preserve"> PAGEREF _Toc223340471 \h </w:instrText>
        </w:r>
      </w:ins>
      <w:r>
        <w:rPr>
          <w:noProof/>
        </w:rPr>
      </w:r>
      <w:r>
        <w:rPr>
          <w:noProof/>
        </w:rPr>
        <w:fldChar w:fldCharType="separate"/>
      </w:r>
      <w:ins w:id="816" w:author="Aleksander Hansen" w:date="2013-02-24T15:47:00Z">
        <w:r>
          <w:rPr>
            <w:noProof/>
          </w:rPr>
          <w:t>167</w:t>
        </w:r>
        <w:r>
          <w:rPr>
            <w:noProof/>
          </w:rPr>
          <w:fldChar w:fldCharType="end"/>
        </w:r>
      </w:ins>
    </w:p>
    <w:p w14:paraId="6FF47B1F" w14:textId="77777777" w:rsidR="00F36223" w:rsidRDefault="00F36223">
      <w:pPr>
        <w:pStyle w:val="TOC2"/>
        <w:tabs>
          <w:tab w:val="right" w:leader="dot" w:pos="9080"/>
        </w:tabs>
        <w:rPr>
          <w:ins w:id="817" w:author="Aleksander Hansen" w:date="2013-02-24T15:47:00Z"/>
          <w:b w:val="0"/>
          <w:noProof/>
          <w:sz w:val="24"/>
          <w:szCs w:val="24"/>
          <w:lang w:eastAsia="ja-JP"/>
        </w:rPr>
      </w:pPr>
      <w:ins w:id="818" w:author="Aleksander Hansen" w:date="2013-02-24T15:47:00Z">
        <w:r>
          <w:rPr>
            <w:noProof/>
          </w:rPr>
          <w:t>Explain how drawn and undrawn portions of a commitment affect exposure</w:t>
        </w:r>
        <w:r>
          <w:rPr>
            <w:noProof/>
          </w:rPr>
          <w:tab/>
        </w:r>
        <w:r>
          <w:rPr>
            <w:noProof/>
          </w:rPr>
          <w:fldChar w:fldCharType="begin"/>
        </w:r>
        <w:r>
          <w:rPr>
            <w:noProof/>
          </w:rPr>
          <w:instrText xml:space="preserve"> PAGEREF _Toc223340472 \h </w:instrText>
        </w:r>
      </w:ins>
      <w:r>
        <w:rPr>
          <w:noProof/>
        </w:rPr>
      </w:r>
      <w:r>
        <w:rPr>
          <w:noProof/>
        </w:rPr>
        <w:fldChar w:fldCharType="separate"/>
      </w:r>
      <w:ins w:id="819" w:author="Aleksander Hansen" w:date="2013-02-24T15:47:00Z">
        <w:r>
          <w:rPr>
            <w:noProof/>
          </w:rPr>
          <w:t>167</w:t>
        </w:r>
        <w:r>
          <w:rPr>
            <w:noProof/>
          </w:rPr>
          <w:fldChar w:fldCharType="end"/>
        </w:r>
      </w:ins>
    </w:p>
    <w:p w14:paraId="11244003" w14:textId="77777777" w:rsidR="00F36223" w:rsidRDefault="00F36223">
      <w:pPr>
        <w:pStyle w:val="TOC2"/>
        <w:tabs>
          <w:tab w:val="right" w:leader="dot" w:pos="9080"/>
        </w:tabs>
        <w:rPr>
          <w:ins w:id="820" w:author="Aleksander Hansen" w:date="2013-02-24T15:47:00Z"/>
          <w:b w:val="0"/>
          <w:noProof/>
          <w:sz w:val="24"/>
          <w:szCs w:val="24"/>
          <w:lang w:eastAsia="ja-JP"/>
        </w:rPr>
      </w:pPr>
      <w:ins w:id="821" w:author="Aleksander Hansen" w:date="2013-02-24T15:47:00Z">
        <w:r>
          <w:rPr>
            <w:noProof/>
          </w:rPr>
          <w:t>Explain how covenants impact exposures.</w:t>
        </w:r>
        <w:r>
          <w:rPr>
            <w:noProof/>
          </w:rPr>
          <w:tab/>
        </w:r>
        <w:r>
          <w:rPr>
            <w:noProof/>
          </w:rPr>
          <w:fldChar w:fldCharType="begin"/>
        </w:r>
        <w:r>
          <w:rPr>
            <w:noProof/>
          </w:rPr>
          <w:instrText xml:space="preserve"> PAGEREF _Toc223340473 \h </w:instrText>
        </w:r>
      </w:ins>
      <w:r>
        <w:rPr>
          <w:noProof/>
        </w:rPr>
      </w:r>
      <w:r>
        <w:rPr>
          <w:noProof/>
        </w:rPr>
        <w:fldChar w:fldCharType="separate"/>
      </w:r>
      <w:ins w:id="822" w:author="Aleksander Hansen" w:date="2013-02-24T15:47:00Z">
        <w:r>
          <w:rPr>
            <w:noProof/>
          </w:rPr>
          <w:t>168</w:t>
        </w:r>
        <w:r>
          <w:rPr>
            <w:noProof/>
          </w:rPr>
          <w:fldChar w:fldCharType="end"/>
        </w:r>
      </w:ins>
    </w:p>
    <w:p w14:paraId="36B86E5C" w14:textId="77777777" w:rsidR="00F36223" w:rsidRDefault="00F36223">
      <w:pPr>
        <w:pStyle w:val="TOC3"/>
        <w:tabs>
          <w:tab w:val="right" w:leader="dot" w:pos="9080"/>
        </w:tabs>
        <w:rPr>
          <w:ins w:id="823" w:author="Aleksander Hansen" w:date="2013-02-24T15:47:00Z"/>
          <w:noProof/>
          <w:sz w:val="24"/>
          <w:szCs w:val="24"/>
          <w:lang w:eastAsia="ja-JP"/>
        </w:rPr>
      </w:pPr>
      <w:ins w:id="824" w:author="Aleksander Hansen" w:date="2013-02-24T15:47:00Z">
        <w:r>
          <w:rPr>
            <w:noProof/>
          </w:rPr>
          <w:t>Distinguish between the influence of risky and risk</w:t>
        </w:r>
        <w:r>
          <w:rPr>
            <w:rFonts w:hint="eastAsia"/>
            <w:noProof/>
          </w:rPr>
          <w:t>‐</w:t>
        </w:r>
        <w:r>
          <w:rPr>
            <w:noProof/>
          </w:rPr>
          <w:t>free parts of an exposure</w:t>
        </w:r>
        <w:r>
          <w:rPr>
            <w:noProof/>
          </w:rPr>
          <w:tab/>
        </w:r>
        <w:r>
          <w:rPr>
            <w:noProof/>
          </w:rPr>
          <w:fldChar w:fldCharType="begin"/>
        </w:r>
        <w:r>
          <w:rPr>
            <w:noProof/>
          </w:rPr>
          <w:instrText xml:space="preserve"> PAGEREF _Toc223340474 \h </w:instrText>
        </w:r>
      </w:ins>
      <w:r>
        <w:rPr>
          <w:noProof/>
        </w:rPr>
      </w:r>
      <w:r>
        <w:rPr>
          <w:noProof/>
        </w:rPr>
        <w:fldChar w:fldCharType="separate"/>
      </w:r>
      <w:ins w:id="825" w:author="Aleksander Hansen" w:date="2013-02-24T15:47:00Z">
        <w:r>
          <w:rPr>
            <w:noProof/>
          </w:rPr>
          <w:t>168</w:t>
        </w:r>
        <w:r>
          <w:rPr>
            <w:noProof/>
          </w:rPr>
          <w:fldChar w:fldCharType="end"/>
        </w:r>
      </w:ins>
    </w:p>
    <w:p w14:paraId="5C6E8CE5" w14:textId="77777777" w:rsidR="00F36223" w:rsidRDefault="00F36223">
      <w:pPr>
        <w:pStyle w:val="TOC2"/>
        <w:tabs>
          <w:tab w:val="right" w:leader="dot" w:pos="9080"/>
        </w:tabs>
        <w:rPr>
          <w:ins w:id="826" w:author="Aleksander Hansen" w:date="2013-02-24T15:47:00Z"/>
          <w:b w:val="0"/>
          <w:noProof/>
          <w:sz w:val="24"/>
          <w:szCs w:val="24"/>
          <w:lang w:eastAsia="ja-JP"/>
        </w:rPr>
      </w:pPr>
      <w:ins w:id="827" w:author="Aleksander Hansen" w:date="2013-02-24T15:47:00Z">
        <w:r>
          <w:rPr>
            <w:noProof/>
          </w:rPr>
          <w:t>Define usage given default and how it impacts expected and unexpected loss.</w:t>
        </w:r>
        <w:r>
          <w:rPr>
            <w:noProof/>
          </w:rPr>
          <w:tab/>
        </w:r>
        <w:r>
          <w:rPr>
            <w:noProof/>
          </w:rPr>
          <w:fldChar w:fldCharType="begin"/>
        </w:r>
        <w:r>
          <w:rPr>
            <w:noProof/>
          </w:rPr>
          <w:instrText xml:space="preserve"> PAGEREF _Toc223340475 \h </w:instrText>
        </w:r>
      </w:ins>
      <w:r>
        <w:rPr>
          <w:noProof/>
        </w:rPr>
      </w:r>
      <w:r>
        <w:rPr>
          <w:noProof/>
        </w:rPr>
        <w:fldChar w:fldCharType="separate"/>
      </w:r>
      <w:ins w:id="828" w:author="Aleksander Hansen" w:date="2013-02-24T15:47:00Z">
        <w:r>
          <w:rPr>
            <w:noProof/>
          </w:rPr>
          <w:t>168</w:t>
        </w:r>
        <w:r>
          <w:rPr>
            <w:noProof/>
          </w:rPr>
          <w:fldChar w:fldCharType="end"/>
        </w:r>
      </w:ins>
    </w:p>
    <w:p w14:paraId="1820265A" w14:textId="77777777" w:rsidR="00F36223" w:rsidRDefault="00F36223">
      <w:pPr>
        <w:pStyle w:val="TOC2"/>
        <w:tabs>
          <w:tab w:val="right" w:leader="dot" w:pos="9080"/>
        </w:tabs>
        <w:rPr>
          <w:ins w:id="829" w:author="Aleksander Hansen" w:date="2013-02-24T15:47:00Z"/>
          <w:b w:val="0"/>
          <w:noProof/>
          <w:sz w:val="24"/>
          <w:szCs w:val="24"/>
          <w:lang w:eastAsia="ja-JP"/>
        </w:rPr>
      </w:pPr>
      <w:ins w:id="830" w:author="Aleksander Hansen" w:date="2013-02-24T15:47:00Z">
        <w:r>
          <w:rPr>
            <w:noProof/>
          </w:rPr>
          <w:t>Explain the concept of credit optionality.</w:t>
        </w:r>
        <w:r>
          <w:rPr>
            <w:noProof/>
          </w:rPr>
          <w:tab/>
        </w:r>
        <w:r>
          <w:rPr>
            <w:noProof/>
          </w:rPr>
          <w:fldChar w:fldCharType="begin"/>
        </w:r>
        <w:r>
          <w:rPr>
            <w:noProof/>
          </w:rPr>
          <w:instrText xml:space="preserve"> PAGEREF _Toc223340476 \h </w:instrText>
        </w:r>
      </w:ins>
      <w:r>
        <w:rPr>
          <w:noProof/>
        </w:rPr>
      </w:r>
      <w:r>
        <w:rPr>
          <w:noProof/>
        </w:rPr>
        <w:fldChar w:fldCharType="separate"/>
      </w:r>
      <w:ins w:id="831" w:author="Aleksander Hansen" w:date="2013-02-24T15:47:00Z">
        <w:r>
          <w:rPr>
            <w:noProof/>
          </w:rPr>
          <w:t>169</w:t>
        </w:r>
        <w:r>
          <w:rPr>
            <w:noProof/>
          </w:rPr>
          <w:fldChar w:fldCharType="end"/>
        </w:r>
      </w:ins>
    </w:p>
    <w:p w14:paraId="246C1986" w14:textId="77777777" w:rsidR="00F36223" w:rsidRDefault="00F36223">
      <w:pPr>
        <w:pStyle w:val="TOC2"/>
        <w:tabs>
          <w:tab w:val="right" w:leader="dot" w:pos="9080"/>
        </w:tabs>
        <w:rPr>
          <w:ins w:id="832" w:author="Aleksander Hansen" w:date="2013-02-24T15:47:00Z"/>
          <w:b w:val="0"/>
          <w:noProof/>
          <w:sz w:val="24"/>
          <w:szCs w:val="24"/>
          <w:lang w:eastAsia="ja-JP"/>
        </w:rPr>
      </w:pPr>
      <w:ins w:id="833" w:author="Aleksander Hansen" w:date="2013-02-24T15:47:00Z">
        <w:r>
          <w:rPr>
            <w:noProof/>
          </w:rPr>
          <w:t>Describe the process of parameterizing credit risk models and its challenges.</w:t>
        </w:r>
        <w:r>
          <w:rPr>
            <w:noProof/>
          </w:rPr>
          <w:tab/>
        </w:r>
        <w:r>
          <w:rPr>
            <w:noProof/>
          </w:rPr>
          <w:fldChar w:fldCharType="begin"/>
        </w:r>
        <w:r>
          <w:rPr>
            <w:noProof/>
          </w:rPr>
          <w:instrText xml:space="preserve"> PAGEREF _Toc223340477 \h </w:instrText>
        </w:r>
      </w:ins>
      <w:r>
        <w:rPr>
          <w:noProof/>
        </w:rPr>
      </w:r>
      <w:r>
        <w:rPr>
          <w:noProof/>
        </w:rPr>
        <w:fldChar w:fldCharType="separate"/>
      </w:r>
      <w:ins w:id="834" w:author="Aleksander Hansen" w:date="2013-02-24T15:47:00Z">
        <w:r>
          <w:rPr>
            <w:noProof/>
          </w:rPr>
          <w:t>170</w:t>
        </w:r>
        <w:r>
          <w:rPr>
            <w:noProof/>
          </w:rPr>
          <w:fldChar w:fldCharType="end"/>
        </w:r>
      </w:ins>
    </w:p>
    <w:p w14:paraId="621BE073" w14:textId="77777777" w:rsidR="00F36223" w:rsidRDefault="00F36223">
      <w:pPr>
        <w:pStyle w:val="TOC2"/>
        <w:tabs>
          <w:tab w:val="right" w:leader="dot" w:pos="9080"/>
        </w:tabs>
        <w:rPr>
          <w:ins w:id="835" w:author="Aleksander Hansen" w:date="2013-02-24T15:47:00Z"/>
          <w:b w:val="0"/>
          <w:noProof/>
          <w:sz w:val="24"/>
          <w:szCs w:val="24"/>
          <w:lang w:eastAsia="ja-JP"/>
        </w:rPr>
      </w:pPr>
      <w:ins w:id="836" w:author="Aleksander Hansen" w:date="2013-02-24T15:47:00Z">
        <w:r>
          <w:rPr>
            <w:noProof/>
          </w:rPr>
          <w:t>Chapter Summary</w:t>
        </w:r>
        <w:r>
          <w:rPr>
            <w:noProof/>
          </w:rPr>
          <w:tab/>
        </w:r>
        <w:r>
          <w:rPr>
            <w:noProof/>
          </w:rPr>
          <w:fldChar w:fldCharType="begin"/>
        </w:r>
        <w:r>
          <w:rPr>
            <w:noProof/>
          </w:rPr>
          <w:instrText xml:space="preserve"> PAGEREF _Toc223340478 \h </w:instrText>
        </w:r>
      </w:ins>
      <w:r>
        <w:rPr>
          <w:noProof/>
        </w:rPr>
      </w:r>
      <w:r>
        <w:rPr>
          <w:noProof/>
        </w:rPr>
        <w:fldChar w:fldCharType="separate"/>
      </w:r>
      <w:ins w:id="837" w:author="Aleksander Hansen" w:date="2013-02-24T15:47:00Z">
        <w:r>
          <w:rPr>
            <w:noProof/>
          </w:rPr>
          <w:t>171</w:t>
        </w:r>
        <w:r>
          <w:rPr>
            <w:noProof/>
          </w:rPr>
          <w:fldChar w:fldCharType="end"/>
        </w:r>
      </w:ins>
    </w:p>
    <w:p w14:paraId="627E9383" w14:textId="77777777" w:rsidR="00F36223" w:rsidRDefault="00F36223">
      <w:pPr>
        <w:pStyle w:val="TOC2"/>
        <w:tabs>
          <w:tab w:val="right" w:leader="dot" w:pos="9080"/>
        </w:tabs>
        <w:rPr>
          <w:ins w:id="838" w:author="Aleksander Hansen" w:date="2013-02-24T15:47:00Z"/>
          <w:b w:val="0"/>
          <w:noProof/>
          <w:sz w:val="24"/>
          <w:szCs w:val="24"/>
          <w:lang w:eastAsia="ja-JP"/>
        </w:rPr>
      </w:pPr>
      <w:ins w:id="839" w:author="Aleksander Hansen" w:date="2013-02-24T15:47:00Z">
        <w:r>
          <w:rPr>
            <w:noProof/>
          </w:rPr>
          <w:t>Questions and Answers</w:t>
        </w:r>
        <w:r>
          <w:rPr>
            <w:noProof/>
          </w:rPr>
          <w:tab/>
        </w:r>
        <w:r>
          <w:rPr>
            <w:noProof/>
          </w:rPr>
          <w:fldChar w:fldCharType="begin"/>
        </w:r>
        <w:r>
          <w:rPr>
            <w:noProof/>
          </w:rPr>
          <w:instrText xml:space="preserve"> PAGEREF _Toc223340479 \h </w:instrText>
        </w:r>
      </w:ins>
      <w:r>
        <w:rPr>
          <w:noProof/>
        </w:rPr>
      </w:r>
      <w:r>
        <w:rPr>
          <w:noProof/>
        </w:rPr>
        <w:fldChar w:fldCharType="separate"/>
      </w:r>
      <w:ins w:id="840" w:author="Aleksander Hansen" w:date="2013-02-24T15:47:00Z">
        <w:r>
          <w:rPr>
            <w:noProof/>
          </w:rPr>
          <w:t>172</w:t>
        </w:r>
        <w:r>
          <w:rPr>
            <w:noProof/>
          </w:rPr>
          <w:fldChar w:fldCharType="end"/>
        </w:r>
      </w:ins>
    </w:p>
    <w:p w14:paraId="2CEDEC79" w14:textId="77777777" w:rsidR="00F36223" w:rsidRDefault="00F36223">
      <w:pPr>
        <w:pStyle w:val="TOC3"/>
        <w:tabs>
          <w:tab w:val="right" w:leader="dot" w:pos="9080"/>
        </w:tabs>
        <w:rPr>
          <w:ins w:id="841" w:author="Aleksander Hansen" w:date="2013-02-24T15:47:00Z"/>
          <w:noProof/>
          <w:sz w:val="24"/>
          <w:szCs w:val="24"/>
          <w:lang w:eastAsia="ja-JP"/>
        </w:rPr>
      </w:pPr>
      <w:ins w:id="842" w:author="Aleksander Hansen" w:date="2013-02-24T15:47:00Z">
        <w:r>
          <w:rPr>
            <w:noProof/>
          </w:rPr>
          <w:t>Questions</w:t>
        </w:r>
        <w:r>
          <w:rPr>
            <w:noProof/>
          </w:rPr>
          <w:tab/>
        </w:r>
        <w:r>
          <w:rPr>
            <w:noProof/>
          </w:rPr>
          <w:fldChar w:fldCharType="begin"/>
        </w:r>
        <w:r>
          <w:rPr>
            <w:noProof/>
          </w:rPr>
          <w:instrText xml:space="preserve"> PAGEREF _Toc223340480 \h </w:instrText>
        </w:r>
      </w:ins>
      <w:r>
        <w:rPr>
          <w:noProof/>
        </w:rPr>
      </w:r>
      <w:r>
        <w:rPr>
          <w:noProof/>
        </w:rPr>
        <w:fldChar w:fldCharType="separate"/>
      </w:r>
      <w:ins w:id="843" w:author="Aleksander Hansen" w:date="2013-02-24T15:47:00Z">
        <w:r>
          <w:rPr>
            <w:noProof/>
          </w:rPr>
          <w:t>172</w:t>
        </w:r>
        <w:r>
          <w:rPr>
            <w:noProof/>
          </w:rPr>
          <w:fldChar w:fldCharType="end"/>
        </w:r>
      </w:ins>
    </w:p>
    <w:p w14:paraId="3E95964E" w14:textId="77777777" w:rsidR="00F36223" w:rsidRDefault="00F36223">
      <w:pPr>
        <w:pStyle w:val="TOC3"/>
        <w:tabs>
          <w:tab w:val="right" w:leader="dot" w:pos="9080"/>
        </w:tabs>
        <w:rPr>
          <w:ins w:id="844" w:author="Aleksander Hansen" w:date="2013-02-24T15:47:00Z"/>
          <w:noProof/>
          <w:sz w:val="24"/>
          <w:szCs w:val="24"/>
          <w:lang w:eastAsia="ja-JP"/>
        </w:rPr>
      </w:pPr>
      <w:ins w:id="845" w:author="Aleksander Hansen" w:date="2013-02-24T15:47:00Z">
        <w:r>
          <w:rPr>
            <w:noProof/>
          </w:rPr>
          <w:t>Answers</w:t>
        </w:r>
        <w:r>
          <w:rPr>
            <w:noProof/>
          </w:rPr>
          <w:tab/>
        </w:r>
        <w:r>
          <w:rPr>
            <w:noProof/>
          </w:rPr>
          <w:fldChar w:fldCharType="begin"/>
        </w:r>
        <w:r>
          <w:rPr>
            <w:noProof/>
          </w:rPr>
          <w:instrText xml:space="preserve"> PAGEREF _Toc223340481 \h </w:instrText>
        </w:r>
      </w:ins>
      <w:r>
        <w:rPr>
          <w:noProof/>
        </w:rPr>
      </w:r>
      <w:r>
        <w:rPr>
          <w:noProof/>
        </w:rPr>
        <w:fldChar w:fldCharType="separate"/>
      </w:r>
      <w:ins w:id="846" w:author="Aleksander Hansen" w:date="2013-02-24T15:47:00Z">
        <w:r>
          <w:rPr>
            <w:noProof/>
          </w:rPr>
          <w:t>173</w:t>
        </w:r>
        <w:r>
          <w:rPr>
            <w:noProof/>
          </w:rPr>
          <w:fldChar w:fldCharType="end"/>
        </w:r>
      </w:ins>
    </w:p>
    <w:p w14:paraId="0BB3F898" w14:textId="77777777" w:rsidR="00F36223" w:rsidRDefault="00F36223">
      <w:pPr>
        <w:pStyle w:val="TOC1"/>
        <w:tabs>
          <w:tab w:val="right" w:leader="dot" w:pos="9080"/>
        </w:tabs>
        <w:rPr>
          <w:ins w:id="847" w:author="Aleksander Hansen" w:date="2013-02-24T15:47:00Z"/>
          <w:b w:val="0"/>
          <w:noProof/>
          <w:lang w:eastAsia="ja-JP"/>
        </w:rPr>
      </w:pPr>
      <w:ins w:id="848" w:author="Aleksander Hansen" w:date="2013-02-24T15:47:00Z">
        <w:r>
          <w:rPr>
            <w:noProof/>
          </w:rPr>
          <w:t>Ong, Chapter 5: Unexpected Loss</w:t>
        </w:r>
        <w:r>
          <w:rPr>
            <w:noProof/>
          </w:rPr>
          <w:tab/>
        </w:r>
        <w:r>
          <w:rPr>
            <w:noProof/>
          </w:rPr>
          <w:fldChar w:fldCharType="begin"/>
        </w:r>
        <w:r>
          <w:rPr>
            <w:noProof/>
          </w:rPr>
          <w:instrText xml:space="preserve"> PAGEREF _Toc223340482 \h </w:instrText>
        </w:r>
      </w:ins>
      <w:r>
        <w:rPr>
          <w:noProof/>
        </w:rPr>
      </w:r>
      <w:r>
        <w:rPr>
          <w:noProof/>
        </w:rPr>
        <w:fldChar w:fldCharType="separate"/>
      </w:r>
      <w:ins w:id="849" w:author="Aleksander Hansen" w:date="2013-02-24T15:47:00Z">
        <w:r>
          <w:rPr>
            <w:noProof/>
          </w:rPr>
          <w:t>174</w:t>
        </w:r>
        <w:r>
          <w:rPr>
            <w:noProof/>
          </w:rPr>
          <w:fldChar w:fldCharType="end"/>
        </w:r>
      </w:ins>
    </w:p>
    <w:p w14:paraId="125492EC" w14:textId="77777777" w:rsidR="00F36223" w:rsidRDefault="00F36223">
      <w:pPr>
        <w:pStyle w:val="TOC3"/>
        <w:tabs>
          <w:tab w:val="right" w:leader="dot" w:pos="9080"/>
        </w:tabs>
        <w:rPr>
          <w:ins w:id="850" w:author="Aleksander Hansen" w:date="2013-02-24T15:47:00Z"/>
          <w:noProof/>
          <w:sz w:val="24"/>
          <w:szCs w:val="24"/>
          <w:lang w:eastAsia="ja-JP"/>
        </w:rPr>
      </w:pPr>
      <w:ins w:id="851" w:author="Aleksander Hansen" w:date="2013-02-24T15:47:00Z">
        <w:r>
          <w:rPr>
            <w:noProof/>
          </w:rPr>
          <w:t>How capital relates to loss distribution:</w:t>
        </w:r>
        <w:r>
          <w:rPr>
            <w:noProof/>
          </w:rPr>
          <w:tab/>
        </w:r>
        <w:r>
          <w:rPr>
            <w:noProof/>
          </w:rPr>
          <w:fldChar w:fldCharType="begin"/>
        </w:r>
        <w:r>
          <w:rPr>
            <w:noProof/>
          </w:rPr>
          <w:instrText xml:space="preserve"> PAGEREF _Toc223340483 \h </w:instrText>
        </w:r>
      </w:ins>
      <w:r>
        <w:rPr>
          <w:noProof/>
        </w:rPr>
      </w:r>
      <w:r>
        <w:rPr>
          <w:noProof/>
        </w:rPr>
        <w:fldChar w:fldCharType="separate"/>
      </w:r>
      <w:ins w:id="852" w:author="Aleksander Hansen" w:date="2013-02-24T15:47:00Z">
        <w:r>
          <w:rPr>
            <w:noProof/>
          </w:rPr>
          <w:t>175</w:t>
        </w:r>
        <w:r>
          <w:rPr>
            <w:noProof/>
          </w:rPr>
          <w:fldChar w:fldCharType="end"/>
        </w:r>
      </w:ins>
    </w:p>
    <w:p w14:paraId="519527F2" w14:textId="77777777" w:rsidR="00F36223" w:rsidRDefault="00F36223">
      <w:pPr>
        <w:pStyle w:val="TOC2"/>
        <w:tabs>
          <w:tab w:val="right" w:leader="dot" w:pos="9080"/>
        </w:tabs>
        <w:rPr>
          <w:ins w:id="853" w:author="Aleksander Hansen" w:date="2013-02-24T15:47:00Z"/>
          <w:b w:val="0"/>
          <w:noProof/>
          <w:sz w:val="24"/>
          <w:szCs w:val="24"/>
          <w:lang w:eastAsia="ja-JP"/>
        </w:rPr>
      </w:pPr>
      <w:ins w:id="854" w:author="Aleksander Hansen" w:date="2013-02-24T15:47:00Z">
        <w:r>
          <w:rPr>
            <w:noProof/>
          </w:rPr>
          <w:t>Explain the objective for quantifying both expected and unexpected loss.</w:t>
        </w:r>
        <w:r>
          <w:rPr>
            <w:noProof/>
          </w:rPr>
          <w:tab/>
        </w:r>
        <w:r>
          <w:rPr>
            <w:noProof/>
          </w:rPr>
          <w:fldChar w:fldCharType="begin"/>
        </w:r>
        <w:r>
          <w:rPr>
            <w:noProof/>
          </w:rPr>
          <w:instrText xml:space="preserve"> PAGEREF _Toc223340484 \h </w:instrText>
        </w:r>
      </w:ins>
      <w:r>
        <w:rPr>
          <w:noProof/>
        </w:rPr>
      </w:r>
      <w:r>
        <w:rPr>
          <w:noProof/>
        </w:rPr>
        <w:fldChar w:fldCharType="separate"/>
      </w:r>
      <w:ins w:id="855" w:author="Aleksander Hansen" w:date="2013-02-24T15:47:00Z">
        <w:r>
          <w:rPr>
            <w:noProof/>
          </w:rPr>
          <w:t>175</w:t>
        </w:r>
        <w:r>
          <w:rPr>
            <w:noProof/>
          </w:rPr>
          <w:fldChar w:fldCharType="end"/>
        </w:r>
      </w:ins>
    </w:p>
    <w:p w14:paraId="622A624D" w14:textId="77777777" w:rsidR="00F36223" w:rsidRDefault="00F36223">
      <w:pPr>
        <w:pStyle w:val="TOC3"/>
        <w:tabs>
          <w:tab w:val="right" w:leader="dot" w:pos="9080"/>
        </w:tabs>
        <w:rPr>
          <w:ins w:id="856" w:author="Aleksander Hansen" w:date="2013-02-24T15:47:00Z"/>
          <w:noProof/>
          <w:sz w:val="24"/>
          <w:szCs w:val="24"/>
          <w:lang w:eastAsia="ja-JP"/>
        </w:rPr>
      </w:pPr>
      <w:ins w:id="857" w:author="Aleksander Hansen" w:date="2013-02-24T15:47:00Z">
        <w:r>
          <w:rPr>
            <w:noProof/>
          </w:rPr>
          <w:t>Expected loss</w:t>
        </w:r>
        <w:r>
          <w:rPr>
            <w:noProof/>
          </w:rPr>
          <w:tab/>
        </w:r>
        <w:r>
          <w:rPr>
            <w:noProof/>
          </w:rPr>
          <w:fldChar w:fldCharType="begin"/>
        </w:r>
        <w:r>
          <w:rPr>
            <w:noProof/>
          </w:rPr>
          <w:instrText xml:space="preserve"> PAGEREF _Toc223340485 \h </w:instrText>
        </w:r>
      </w:ins>
      <w:r>
        <w:rPr>
          <w:noProof/>
        </w:rPr>
      </w:r>
      <w:r>
        <w:rPr>
          <w:noProof/>
        </w:rPr>
        <w:fldChar w:fldCharType="separate"/>
      </w:r>
      <w:ins w:id="858" w:author="Aleksander Hansen" w:date="2013-02-24T15:47:00Z">
        <w:r>
          <w:rPr>
            <w:noProof/>
          </w:rPr>
          <w:t>175</w:t>
        </w:r>
        <w:r>
          <w:rPr>
            <w:noProof/>
          </w:rPr>
          <w:fldChar w:fldCharType="end"/>
        </w:r>
      </w:ins>
    </w:p>
    <w:p w14:paraId="0F0A19B0" w14:textId="77777777" w:rsidR="00F36223" w:rsidRDefault="00F36223">
      <w:pPr>
        <w:pStyle w:val="TOC3"/>
        <w:tabs>
          <w:tab w:val="right" w:leader="dot" w:pos="9080"/>
        </w:tabs>
        <w:rPr>
          <w:ins w:id="859" w:author="Aleksander Hansen" w:date="2013-02-24T15:47:00Z"/>
          <w:noProof/>
          <w:sz w:val="24"/>
          <w:szCs w:val="24"/>
          <w:lang w:eastAsia="ja-JP"/>
        </w:rPr>
      </w:pPr>
      <w:ins w:id="860" w:author="Aleksander Hansen" w:date="2013-02-24T15:47:00Z">
        <w:r>
          <w:rPr>
            <w:noProof/>
          </w:rPr>
          <w:t>Unexpected loss</w:t>
        </w:r>
        <w:r>
          <w:rPr>
            <w:noProof/>
          </w:rPr>
          <w:tab/>
        </w:r>
        <w:r>
          <w:rPr>
            <w:noProof/>
          </w:rPr>
          <w:fldChar w:fldCharType="begin"/>
        </w:r>
        <w:r>
          <w:rPr>
            <w:noProof/>
          </w:rPr>
          <w:instrText xml:space="preserve"> PAGEREF _Toc223340486 \h </w:instrText>
        </w:r>
      </w:ins>
      <w:r>
        <w:rPr>
          <w:noProof/>
        </w:rPr>
      </w:r>
      <w:r>
        <w:rPr>
          <w:noProof/>
        </w:rPr>
        <w:fldChar w:fldCharType="separate"/>
      </w:r>
      <w:ins w:id="861" w:author="Aleksander Hansen" w:date="2013-02-24T15:47:00Z">
        <w:r>
          <w:rPr>
            <w:noProof/>
          </w:rPr>
          <w:t>175</w:t>
        </w:r>
        <w:r>
          <w:rPr>
            <w:noProof/>
          </w:rPr>
          <w:fldChar w:fldCharType="end"/>
        </w:r>
      </w:ins>
    </w:p>
    <w:p w14:paraId="11883621" w14:textId="77777777" w:rsidR="00F36223" w:rsidRDefault="00F36223">
      <w:pPr>
        <w:pStyle w:val="TOC2"/>
        <w:tabs>
          <w:tab w:val="right" w:leader="dot" w:pos="9080"/>
        </w:tabs>
        <w:rPr>
          <w:ins w:id="862" w:author="Aleksander Hansen" w:date="2013-02-24T15:47:00Z"/>
          <w:b w:val="0"/>
          <w:noProof/>
          <w:sz w:val="24"/>
          <w:szCs w:val="24"/>
          <w:lang w:eastAsia="ja-JP"/>
        </w:rPr>
      </w:pPr>
      <w:ins w:id="863" w:author="Aleksander Hansen" w:date="2013-02-24T15:47:00Z">
        <w:r>
          <w:rPr>
            <w:noProof/>
          </w:rPr>
          <w:t>Describe factors contributing to expected and unexpected loss.</w:t>
        </w:r>
        <w:r>
          <w:rPr>
            <w:noProof/>
          </w:rPr>
          <w:tab/>
        </w:r>
        <w:r>
          <w:rPr>
            <w:noProof/>
          </w:rPr>
          <w:fldChar w:fldCharType="begin"/>
        </w:r>
        <w:r>
          <w:rPr>
            <w:noProof/>
          </w:rPr>
          <w:instrText xml:space="preserve"> PAGEREF _Toc223340487 \h </w:instrText>
        </w:r>
      </w:ins>
      <w:r>
        <w:rPr>
          <w:noProof/>
        </w:rPr>
      </w:r>
      <w:r>
        <w:rPr>
          <w:noProof/>
        </w:rPr>
        <w:fldChar w:fldCharType="separate"/>
      </w:r>
      <w:ins w:id="864" w:author="Aleksander Hansen" w:date="2013-02-24T15:47:00Z">
        <w:r>
          <w:rPr>
            <w:noProof/>
          </w:rPr>
          <w:t>176</w:t>
        </w:r>
        <w:r>
          <w:rPr>
            <w:noProof/>
          </w:rPr>
          <w:fldChar w:fldCharType="end"/>
        </w:r>
      </w:ins>
    </w:p>
    <w:p w14:paraId="31914484" w14:textId="77777777" w:rsidR="00F36223" w:rsidRDefault="00F36223">
      <w:pPr>
        <w:pStyle w:val="TOC2"/>
        <w:tabs>
          <w:tab w:val="right" w:leader="dot" w:pos="9080"/>
        </w:tabs>
        <w:rPr>
          <w:ins w:id="865" w:author="Aleksander Hansen" w:date="2013-02-24T15:47:00Z"/>
          <w:b w:val="0"/>
          <w:noProof/>
          <w:sz w:val="24"/>
          <w:szCs w:val="24"/>
          <w:lang w:eastAsia="ja-JP"/>
        </w:rPr>
      </w:pPr>
      <w:ins w:id="866" w:author="Aleksander Hansen" w:date="2013-02-24T15:47:00Z">
        <w:r>
          <w:rPr>
            <w:noProof/>
          </w:rPr>
          <w:t>Define, calculate and interpret the unexpected loss of an asset.</w:t>
        </w:r>
        <w:r>
          <w:rPr>
            <w:noProof/>
          </w:rPr>
          <w:tab/>
        </w:r>
        <w:r>
          <w:rPr>
            <w:noProof/>
          </w:rPr>
          <w:fldChar w:fldCharType="begin"/>
        </w:r>
        <w:r>
          <w:rPr>
            <w:noProof/>
          </w:rPr>
          <w:instrText xml:space="preserve"> PAGEREF _Toc223340488 \h </w:instrText>
        </w:r>
      </w:ins>
      <w:r>
        <w:rPr>
          <w:noProof/>
        </w:rPr>
      </w:r>
      <w:r>
        <w:rPr>
          <w:noProof/>
        </w:rPr>
        <w:fldChar w:fldCharType="separate"/>
      </w:r>
      <w:ins w:id="867" w:author="Aleksander Hansen" w:date="2013-02-24T15:47:00Z">
        <w:r>
          <w:rPr>
            <w:noProof/>
          </w:rPr>
          <w:t>176</w:t>
        </w:r>
        <w:r>
          <w:rPr>
            <w:noProof/>
          </w:rPr>
          <w:fldChar w:fldCharType="end"/>
        </w:r>
      </w:ins>
    </w:p>
    <w:p w14:paraId="2CFE3C18" w14:textId="77777777" w:rsidR="00F36223" w:rsidRDefault="00F36223">
      <w:pPr>
        <w:pStyle w:val="TOC2"/>
        <w:tabs>
          <w:tab w:val="right" w:leader="dot" w:pos="9080"/>
        </w:tabs>
        <w:rPr>
          <w:ins w:id="868" w:author="Aleksander Hansen" w:date="2013-02-24T15:47:00Z"/>
          <w:b w:val="0"/>
          <w:noProof/>
          <w:sz w:val="24"/>
          <w:szCs w:val="24"/>
          <w:lang w:eastAsia="ja-JP"/>
        </w:rPr>
      </w:pPr>
      <w:ins w:id="869" w:author="Aleksander Hansen" w:date="2013-02-24T15:47:00Z">
        <w:r>
          <w:rPr>
            <w:noProof/>
          </w:rPr>
          <w:t>Explain relationship between economic capital, expected loss and unexpected loss.</w:t>
        </w:r>
        <w:r>
          <w:rPr>
            <w:noProof/>
          </w:rPr>
          <w:tab/>
        </w:r>
        <w:r>
          <w:rPr>
            <w:noProof/>
          </w:rPr>
          <w:fldChar w:fldCharType="begin"/>
        </w:r>
        <w:r>
          <w:rPr>
            <w:noProof/>
          </w:rPr>
          <w:instrText xml:space="preserve"> PAGEREF _Toc223340489 \h </w:instrText>
        </w:r>
      </w:ins>
      <w:r>
        <w:rPr>
          <w:noProof/>
        </w:rPr>
      </w:r>
      <w:r>
        <w:rPr>
          <w:noProof/>
        </w:rPr>
        <w:fldChar w:fldCharType="separate"/>
      </w:r>
      <w:ins w:id="870" w:author="Aleksander Hansen" w:date="2013-02-24T15:47:00Z">
        <w:r>
          <w:rPr>
            <w:noProof/>
          </w:rPr>
          <w:t>177</w:t>
        </w:r>
        <w:r>
          <w:rPr>
            <w:noProof/>
          </w:rPr>
          <w:fldChar w:fldCharType="end"/>
        </w:r>
      </w:ins>
    </w:p>
    <w:p w14:paraId="30542AC7" w14:textId="77777777" w:rsidR="00F36223" w:rsidRDefault="00F36223">
      <w:pPr>
        <w:pStyle w:val="TOC2"/>
        <w:tabs>
          <w:tab w:val="right" w:leader="dot" w:pos="9080"/>
        </w:tabs>
        <w:rPr>
          <w:ins w:id="871" w:author="Aleksander Hansen" w:date="2013-02-24T15:47:00Z"/>
          <w:b w:val="0"/>
          <w:noProof/>
          <w:sz w:val="24"/>
          <w:szCs w:val="24"/>
          <w:lang w:eastAsia="ja-JP"/>
        </w:rPr>
      </w:pPr>
      <w:ins w:id="872" w:author="Aleksander Hansen" w:date="2013-02-24T15:47:00Z">
        <w:r>
          <w:rPr>
            <w:noProof/>
          </w:rPr>
          <w:t>Chapter Summary</w:t>
        </w:r>
        <w:r>
          <w:rPr>
            <w:noProof/>
          </w:rPr>
          <w:tab/>
        </w:r>
        <w:r>
          <w:rPr>
            <w:noProof/>
          </w:rPr>
          <w:fldChar w:fldCharType="begin"/>
        </w:r>
        <w:r>
          <w:rPr>
            <w:noProof/>
          </w:rPr>
          <w:instrText xml:space="preserve"> PAGEREF _Toc223340490 \h </w:instrText>
        </w:r>
      </w:ins>
      <w:r>
        <w:rPr>
          <w:noProof/>
        </w:rPr>
      </w:r>
      <w:r>
        <w:rPr>
          <w:noProof/>
        </w:rPr>
        <w:fldChar w:fldCharType="separate"/>
      </w:r>
      <w:ins w:id="873" w:author="Aleksander Hansen" w:date="2013-02-24T15:47:00Z">
        <w:r>
          <w:rPr>
            <w:noProof/>
          </w:rPr>
          <w:t>178</w:t>
        </w:r>
        <w:r>
          <w:rPr>
            <w:noProof/>
          </w:rPr>
          <w:fldChar w:fldCharType="end"/>
        </w:r>
      </w:ins>
    </w:p>
    <w:p w14:paraId="27F9E7C4" w14:textId="77777777" w:rsidR="00F36223" w:rsidRDefault="00F36223">
      <w:pPr>
        <w:pStyle w:val="TOC2"/>
        <w:tabs>
          <w:tab w:val="right" w:leader="dot" w:pos="9080"/>
        </w:tabs>
        <w:rPr>
          <w:ins w:id="874" w:author="Aleksander Hansen" w:date="2013-02-24T15:47:00Z"/>
          <w:b w:val="0"/>
          <w:noProof/>
          <w:sz w:val="24"/>
          <w:szCs w:val="24"/>
          <w:lang w:eastAsia="ja-JP"/>
        </w:rPr>
      </w:pPr>
      <w:ins w:id="875" w:author="Aleksander Hansen" w:date="2013-02-24T15:47:00Z">
        <w:r>
          <w:rPr>
            <w:noProof/>
          </w:rPr>
          <w:t>Questions and Answers</w:t>
        </w:r>
        <w:r>
          <w:rPr>
            <w:noProof/>
          </w:rPr>
          <w:tab/>
        </w:r>
        <w:r>
          <w:rPr>
            <w:noProof/>
          </w:rPr>
          <w:fldChar w:fldCharType="begin"/>
        </w:r>
        <w:r>
          <w:rPr>
            <w:noProof/>
          </w:rPr>
          <w:instrText xml:space="preserve"> PAGEREF _Toc223340491 \h </w:instrText>
        </w:r>
      </w:ins>
      <w:r>
        <w:rPr>
          <w:noProof/>
        </w:rPr>
      </w:r>
      <w:r>
        <w:rPr>
          <w:noProof/>
        </w:rPr>
        <w:fldChar w:fldCharType="separate"/>
      </w:r>
      <w:ins w:id="876" w:author="Aleksander Hansen" w:date="2013-02-24T15:47:00Z">
        <w:r>
          <w:rPr>
            <w:noProof/>
          </w:rPr>
          <w:t>179</w:t>
        </w:r>
        <w:r>
          <w:rPr>
            <w:noProof/>
          </w:rPr>
          <w:fldChar w:fldCharType="end"/>
        </w:r>
      </w:ins>
    </w:p>
    <w:p w14:paraId="393D0B04" w14:textId="77777777" w:rsidR="00F36223" w:rsidRDefault="00F36223">
      <w:pPr>
        <w:pStyle w:val="TOC3"/>
        <w:tabs>
          <w:tab w:val="right" w:leader="dot" w:pos="9080"/>
        </w:tabs>
        <w:rPr>
          <w:ins w:id="877" w:author="Aleksander Hansen" w:date="2013-02-24T15:47:00Z"/>
          <w:noProof/>
          <w:sz w:val="24"/>
          <w:szCs w:val="24"/>
          <w:lang w:eastAsia="ja-JP"/>
        </w:rPr>
      </w:pPr>
      <w:ins w:id="878" w:author="Aleksander Hansen" w:date="2013-02-24T15:47:00Z">
        <w:r>
          <w:rPr>
            <w:noProof/>
          </w:rPr>
          <w:t>Questions</w:t>
        </w:r>
        <w:r>
          <w:rPr>
            <w:noProof/>
          </w:rPr>
          <w:tab/>
        </w:r>
        <w:r>
          <w:rPr>
            <w:noProof/>
          </w:rPr>
          <w:fldChar w:fldCharType="begin"/>
        </w:r>
        <w:r>
          <w:rPr>
            <w:noProof/>
          </w:rPr>
          <w:instrText xml:space="preserve"> PAGEREF _Toc223340492 \h </w:instrText>
        </w:r>
      </w:ins>
      <w:r>
        <w:rPr>
          <w:noProof/>
        </w:rPr>
      </w:r>
      <w:r>
        <w:rPr>
          <w:noProof/>
        </w:rPr>
        <w:fldChar w:fldCharType="separate"/>
      </w:r>
      <w:ins w:id="879" w:author="Aleksander Hansen" w:date="2013-02-24T15:48:00Z">
        <w:r>
          <w:rPr>
            <w:noProof/>
          </w:rPr>
          <w:t>179</w:t>
        </w:r>
      </w:ins>
      <w:ins w:id="880" w:author="Aleksander Hansen" w:date="2013-02-24T15:47:00Z">
        <w:r>
          <w:rPr>
            <w:noProof/>
          </w:rPr>
          <w:fldChar w:fldCharType="end"/>
        </w:r>
      </w:ins>
    </w:p>
    <w:p w14:paraId="75DC76DC" w14:textId="77777777" w:rsidR="00F36223" w:rsidRDefault="00F36223">
      <w:pPr>
        <w:pStyle w:val="TOC3"/>
        <w:tabs>
          <w:tab w:val="right" w:leader="dot" w:pos="9080"/>
        </w:tabs>
        <w:rPr>
          <w:ins w:id="881" w:author="Aleksander Hansen" w:date="2013-02-24T15:47:00Z"/>
          <w:noProof/>
          <w:sz w:val="24"/>
          <w:szCs w:val="24"/>
          <w:lang w:eastAsia="ja-JP"/>
        </w:rPr>
      </w:pPr>
      <w:ins w:id="882" w:author="Aleksander Hansen" w:date="2013-02-24T15:47:00Z">
        <w:r>
          <w:rPr>
            <w:noProof/>
          </w:rPr>
          <w:t>Answers</w:t>
        </w:r>
        <w:r>
          <w:rPr>
            <w:noProof/>
          </w:rPr>
          <w:tab/>
        </w:r>
        <w:r>
          <w:rPr>
            <w:noProof/>
          </w:rPr>
          <w:fldChar w:fldCharType="begin"/>
        </w:r>
        <w:r>
          <w:rPr>
            <w:noProof/>
          </w:rPr>
          <w:instrText xml:space="preserve"> PAGEREF _Toc223340493 \h </w:instrText>
        </w:r>
      </w:ins>
      <w:r>
        <w:rPr>
          <w:noProof/>
        </w:rPr>
      </w:r>
      <w:r>
        <w:rPr>
          <w:noProof/>
        </w:rPr>
        <w:fldChar w:fldCharType="separate"/>
      </w:r>
      <w:ins w:id="883" w:author="Aleksander Hansen" w:date="2013-02-24T15:48:00Z">
        <w:r>
          <w:rPr>
            <w:noProof/>
          </w:rPr>
          <w:t>180</w:t>
        </w:r>
      </w:ins>
      <w:ins w:id="884" w:author="Aleksander Hansen" w:date="2013-02-24T15:47:00Z">
        <w:r>
          <w:rPr>
            <w:noProof/>
          </w:rPr>
          <w:fldChar w:fldCharType="end"/>
        </w:r>
      </w:ins>
    </w:p>
    <w:p w14:paraId="25C8D108" w14:textId="77777777" w:rsidR="00F36223" w:rsidRDefault="00F36223">
      <w:pPr>
        <w:pStyle w:val="TOC1"/>
        <w:tabs>
          <w:tab w:val="right" w:leader="dot" w:pos="9080"/>
        </w:tabs>
        <w:rPr>
          <w:ins w:id="885" w:author="Aleksander Hansen" w:date="2013-02-24T15:47:00Z"/>
          <w:b w:val="0"/>
          <w:noProof/>
          <w:lang w:eastAsia="ja-JP"/>
        </w:rPr>
      </w:pPr>
      <w:ins w:id="886" w:author="Aleksander Hansen" w:date="2013-02-24T15:47:00Z">
        <w:r>
          <w:rPr>
            <w:noProof/>
          </w:rPr>
          <w:t>Dowd, Chapter 2:  Measures of Financial Risk</w:t>
        </w:r>
        <w:r>
          <w:rPr>
            <w:noProof/>
          </w:rPr>
          <w:tab/>
        </w:r>
        <w:r>
          <w:rPr>
            <w:noProof/>
          </w:rPr>
          <w:fldChar w:fldCharType="begin"/>
        </w:r>
        <w:r>
          <w:rPr>
            <w:noProof/>
          </w:rPr>
          <w:instrText xml:space="preserve"> PAGEREF _Toc223340494 \h </w:instrText>
        </w:r>
      </w:ins>
      <w:r>
        <w:rPr>
          <w:noProof/>
        </w:rPr>
      </w:r>
      <w:r>
        <w:rPr>
          <w:noProof/>
        </w:rPr>
        <w:fldChar w:fldCharType="separate"/>
      </w:r>
      <w:ins w:id="887" w:author="Aleksander Hansen" w:date="2013-02-24T15:48:00Z">
        <w:r>
          <w:rPr>
            <w:noProof/>
          </w:rPr>
          <w:t>181</w:t>
        </w:r>
      </w:ins>
      <w:ins w:id="888" w:author="Aleksander Hansen" w:date="2013-02-24T15:47:00Z">
        <w:r>
          <w:rPr>
            <w:noProof/>
          </w:rPr>
          <w:fldChar w:fldCharType="end"/>
        </w:r>
      </w:ins>
    </w:p>
    <w:p w14:paraId="2407E42B" w14:textId="77777777" w:rsidR="00F36223" w:rsidRDefault="00F36223">
      <w:pPr>
        <w:pStyle w:val="TOC2"/>
        <w:tabs>
          <w:tab w:val="right" w:leader="dot" w:pos="9080"/>
        </w:tabs>
        <w:rPr>
          <w:ins w:id="889" w:author="Aleksander Hansen" w:date="2013-02-24T15:47:00Z"/>
          <w:b w:val="0"/>
          <w:noProof/>
          <w:sz w:val="24"/>
          <w:szCs w:val="24"/>
          <w:lang w:eastAsia="ja-JP"/>
        </w:rPr>
      </w:pPr>
      <w:ins w:id="890" w:author="Aleksander Hansen" w:date="2013-02-24T15:47:00Z">
        <w:r>
          <w:rPr>
            <w:noProof/>
          </w:rPr>
          <w:t>Describe the mean-variance framework and the efficient frontier.</w:t>
        </w:r>
        <w:r>
          <w:rPr>
            <w:noProof/>
          </w:rPr>
          <w:tab/>
        </w:r>
        <w:r>
          <w:rPr>
            <w:noProof/>
          </w:rPr>
          <w:fldChar w:fldCharType="begin"/>
        </w:r>
        <w:r>
          <w:rPr>
            <w:noProof/>
          </w:rPr>
          <w:instrText xml:space="preserve"> PAGEREF _Toc223340495 \h </w:instrText>
        </w:r>
      </w:ins>
      <w:r>
        <w:rPr>
          <w:noProof/>
        </w:rPr>
      </w:r>
      <w:r>
        <w:rPr>
          <w:noProof/>
        </w:rPr>
        <w:fldChar w:fldCharType="separate"/>
      </w:r>
      <w:ins w:id="891" w:author="Aleksander Hansen" w:date="2013-02-24T15:48:00Z">
        <w:r>
          <w:rPr>
            <w:noProof/>
          </w:rPr>
          <w:t>181</w:t>
        </w:r>
      </w:ins>
      <w:ins w:id="892" w:author="Aleksander Hansen" w:date="2013-02-24T15:47:00Z">
        <w:r>
          <w:rPr>
            <w:noProof/>
          </w:rPr>
          <w:fldChar w:fldCharType="end"/>
        </w:r>
      </w:ins>
    </w:p>
    <w:p w14:paraId="5DC90B4E" w14:textId="77777777" w:rsidR="00F36223" w:rsidRDefault="00F36223">
      <w:pPr>
        <w:pStyle w:val="TOC3"/>
        <w:tabs>
          <w:tab w:val="right" w:leader="dot" w:pos="9080"/>
        </w:tabs>
        <w:rPr>
          <w:ins w:id="893" w:author="Aleksander Hansen" w:date="2013-02-24T15:47:00Z"/>
          <w:noProof/>
          <w:sz w:val="24"/>
          <w:szCs w:val="24"/>
          <w:lang w:eastAsia="ja-JP"/>
        </w:rPr>
      </w:pPr>
      <w:ins w:id="894" w:author="Aleksander Hansen" w:date="2013-02-24T15:47:00Z">
        <w:r>
          <w:rPr>
            <w:noProof/>
          </w:rPr>
          <w:t>The mean-variance framework</w:t>
        </w:r>
        <w:r>
          <w:rPr>
            <w:noProof/>
          </w:rPr>
          <w:tab/>
        </w:r>
        <w:r>
          <w:rPr>
            <w:noProof/>
          </w:rPr>
          <w:fldChar w:fldCharType="begin"/>
        </w:r>
        <w:r>
          <w:rPr>
            <w:noProof/>
          </w:rPr>
          <w:instrText xml:space="preserve"> PAGEREF _Toc223340496 \h </w:instrText>
        </w:r>
      </w:ins>
      <w:r>
        <w:rPr>
          <w:noProof/>
        </w:rPr>
      </w:r>
      <w:r>
        <w:rPr>
          <w:noProof/>
        </w:rPr>
        <w:fldChar w:fldCharType="separate"/>
      </w:r>
      <w:ins w:id="895" w:author="Aleksander Hansen" w:date="2013-02-24T15:48:00Z">
        <w:r>
          <w:rPr>
            <w:noProof/>
          </w:rPr>
          <w:t>181</w:t>
        </w:r>
      </w:ins>
      <w:ins w:id="896" w:author="Aleksander Hansen" w:date="2013-02-24T15:47:00Z">
        <w:r>
          <w:rPr>
            <w:noProof/>
          </w:rPr>
          <w:fldChar w:fldCharType="end"/>
        </w:r>
      </w:ins>
    </w:p>
    <w:p w14:paraId="04C38655" w14:textId="77777777" w:rsidR="00F36223" w:rsidRDefault="00F36223">
      <w:pPr>
        <w:pStyle w:val="TOC3"/>
        <w:tabs>
          <w:tab w:val="right" w:leader="dot" w:pos="9080"/>
        </w:tabs>
        <w:rPr>
          <w:ins w:id="897" w:author="Aleksander Hansen" w:date="2013-02-24T15:47:00Z"/>
          <w:noProof/>
          <w:sz w:val="24"/>
          <w:szCs w:val="24"/>
          <w:lang w:eastAsia="ja-JP"/>
        </w:rPr>
      </w:pPr>
      <w:ins w:id="898" w:author="Aleksander Hansen" w:date="2013-02-24T15:47:00Z">
        <w:r>
          <w:rPr>
            <w:noProof/>
          </w:rPr>
          <w:t>The efficient frontier</w:t>
        </w:r>
        <w:r>
          <w:rPr>
            <w:noProof/>
          </w:rPr>
          <w:tab/>
        </w:r>
        <w:r>
          <w:rPr>
            <w:noProof/>
          </w:rPr>
          <w:fldChar w:fldCharType="begin"/>
        </w:r>
        <w:r>
          <w:rPr>
            <w:noProof/>
          </w:rPr>
          <w:instrText xml:space="preserve"> PAGEREF _Toc223340497 \h </w:instrText>
        </w:r>
      </w:ins>
      <w:r>
        <w:rPr>
          <w:noProof/>
        </w:rPr>
      </w:r>
      <w:r>
        <w:rPr>
          <w:noProof/>
        </w:rPr>
        <w:fldChar w:fldCharType="separate"/>
      </w:r>
      <w:ins w:id="899" w:author="Aleksander Hansen" w:date="2013-02-24T15:48:00Z">
        <w:r>
          <w:rPr>
            <w:noProof/>
          </w:rPr>
          <w:t>182</w:t>
        </w:r>
      </w:ins>
      <w:ins w:id="900" w:author="Aleksander Hansen" w:date="2013-02-24T15:47:00Z">
        <w:r>
          <w:rPr>
            <w:noProof/>
          </w:rPr>
          <w:fldChar w:fldCharType="end"/>
        </w:r>
      </w:ins>
    </w:p>
    <w:p w14:paraId="5C0519EF" w14:textId="77777777" w:rsidR="00F36223" w:rsidRDefault="00F36223">
      <w:pPr>
        <w:pStyle w:val="TOC2"/>
        <w:tabs>
          <w:tab w:val="right" w:leader="dot" w:pos="9080"/>
        </w:tabs>
        <w:rPr>
          <w:ins w:id="901" w:author="Aleksander Hansen" w:date="2013-02-24T15:47:00Z"/>
          <w:b w:val="0"/>
          <w:noProof/>
          <w:sz w:val="24"/>
          <w:szCs w:val="24"/>
          <w:lang w:eastAsia="ja-JP"/>
        </w:rPr>
      </w:pPr>
      <w:ins w:id="902" w:author="Aleksander Hansen" w:date="2013-02-24T15:47:00Z">
        <w:r>
          <w:rPr>
            <w:noProof/>
          </w:rPr>
          <w:t>Explain the limitations of the mean- variance framework with respect to assumptions about the return distributions.</w:t>
        </w:r>
        <w:r>
          <w:rPr>
            <w:noProof/>
          </w:rPr>
          <w:tab/>
        </w:r>
        <w:r>
          <w:rPr>
            <w:noProof/>
          </w:rPr>
          <w:fldChar w:fldCharType="begin"/>
        </w:r>
        <w:r>
          <w:rPr>
            <w:noProof/>
          </w:rPr>
          <w:instrText xml:space="preserve"> PAGEREF _Toc223340498 \h </w:instrText>
        </w:r>
      </w:ins>
      <w:r>
        <w:rPr>
          <w:noProof/>
        </w:rPr>
      </w:r>
      <w:r>
        <w:rPr>
          <w:noProof/>
        </w:rPr>
        <w:fldChar w:fldCharType="separate"/>
      </w:r>
      <w:ins w:id="903" w:author="Aleksander Hansen" w:date="2013-02-24T15:48:00Z">
        <w:r>
          <w:rPr>
            <w:noProof/>
          </w:rPr>
          <w:t>182</w:t>
        </w:r>
      </w:ins>
      <w:ins w:id="904" w:author="Aleksander Hansen" w:date="2013-02-24T15:47:00Z">
        <w:r>
          <w:rPr>
            <w:noProof/>
          </w:rPr>
          <w:fldChar w:fldCharType="end"/>
        </w:r>
      </w:ins>
    </w:p>
    <w:p w14:paraId="4AC0C25C" w14:textId="77777777" w:rsidR="00F36223" w:rsidRDefault="00F36223">
      <w:pPr>
        <w:pStyle w:val="TOC2"/>
        <w:tabs>
          <w:tab w:val="right" w:leader="dot" w:pos="9080"/>
        </w:tabs>
        <w:rPr>
          <w:ins w:id="905" w:author="Aleksander Hansen" w:date="2013-02-24T15:47:00Z"/>
          <w:b w:val="0"/>
          <w:noProof/>
          <w:sz w:val="24"/>
          <w:szCs w:val="24"/>
          <w:lang w:eastAsia="ja-JP"/>
        </w:rPr>
      </w:pPr>
      <w:ins w:id="906" w:author="Aleksander Hansen" w:date="2013-02-24T15:47:00Z">
        <w:r>
          <w:rPr>
            <w:noProof/>
          </w:rPr>
          <w:t>Define the Value-at-risk (VaR) measure of risk, discuss assumptions about return distributions and holding period, and explain the limitations of VaR.</w:t>
        </w:r>
        <w:r>
          <w:rPr>
            <w:noProof/>
          </w:rPr>
          <w:tab/>
        </w:r>
        <w:r>
          <w:rPr>
            <w:noProof/>
          </w:rPr>
          <w:fldChar w:fldCharType="begin"/>
        </w:r>
        <w:r>
          <w:rPr>
            <w:noProof/>
          </w:rPr>
          <w:instrText xml:space="preserve"> PAGEREF _Toc223340499 \h </w:instrText>
        </w:r>
      </w:ins>
      <w:r>
        <w:rPr>
          <w:noProof/>
        </w:rPr>
      </w:r>
      <w:r>
        <w:rPr>
          <w:noProof/>
        </w:rPr>
        <w:fldChar w:fldCharType="separate"/>
      </w:r>
      <w:ins w:id="907" w:author="Aleksander Hansen" w:date="2013-02-24T15:48:00Z">
        <w:r>
          <w:rPr>
            <w:noProof/>
          </w:rPr>
          <w:t>183</w:t>
        </w:r>
      </w:ins>
      <w:ins w:id="908" w:author="Aleksander Hansen" w:date="2013-02-24T15:47:00Z">
        <w:r>
          <w:rPr>
            <w:noProof/>
          </w:rPr>
          <w:fldChar w:fldCharType="end"/>
        </w:r>
      </w:ins>
    </w:p>
    <w:p w14:paraId="5FED29C6" w14:textId="77777777" w:rsidR="00F36223" w:rsidRDefault="00F36223">
      <w:pPr>
        <w:pStyle w:val="TOC3"/>
        <w:tabs>
          <w:tab w:val="right" w:leader="dot" w:pos="9080"/>
        </w:tabs>
        <w:rPr>
          <w:ins w:id="909" w:author="Aleksander Hansen" w:date="2013-02-24T15:47:00Z"/>
          <w:noProof/>
          <w:sz w:val="24"/>
          <w:szCs w:val="24"/>
          <w:lang w:eastAsia="ja-JP"/>
        </w:rPr>
      </w:pPr>
      <w:ins w:id="910" w:author="Aleksander Hansen" w:date="2013-02-24T15:47:00Z">
        <w:r>
          <w:rPr>
            <w:noProof/>
          </w:rPr>
          <w:t>The holding period:</w:t>
        </w:r>
        <w:r>
          <w:rPr>
            <w:noProof/>
          </w:rPr>
          <w:tab/>
        </w:r>
        <w:r>
          <w:rPr>
            <w:noProof/>
          </w:rPr>
          <w:fldChar w:fldCharType="begin"/>
        </w:r>
        <w:r>
          <w:rPr>
            <w:noProof/>
          </w:rPr>
          <w:instrText xml:space="preserve"> PAGEREF _Toc223340500 \h </w:instrText>
        </w:r>
      </w:ins>
      <w:r>
        <w:rPr>
          <w:noProof/>
        </w:rPr>
      </w:r>
      <w:r>
        <w:rPr>
          <w:noProof/>
        </w:rPr>
        <w:fldChar w:fldCharType="separate"/>
      </w:r>
      <w:ins w:id="911" w:author="Aleksander Hansen" w:date="2013-02-24T15:48:00Z">
        <w:r>
          <w:rPr>
            <w:noProof/>
          </w:rPr>
          <w:t>183</w:t>
        </w:r>
      </w:ins>
      <w:ins w:id="912" w:author="Aleksander Hansen" w:date="2013-02-24T15:47:00Z">
        <w:r>
          <w:rPr>
            <w:noProof/>
          </w:rPr>
          <w:fldChar w:fldCharType="end"/>
        </w:r>
      </w:ins>
    </w:p>
    <w:p w14:paraId="28686F6B" w14:textId="77777777" w:rsidR="00F36223" w:rsidRDefault="00F36223">
      <w:pPr>
        <w:pStyle w:val="TOC3"/>
        <w:tabs>
          <w:tab w:val="right" w:leader="dot" w:pos="9080"/>
        </w:tabs>
        <w:rPr>
          <w:ins w:id="913" w:author="Aleksander Hansen" w:date="2013-02-24T15:47:00Z"/>
          <w:noProof/>
          <w:sz w:val="24"/>
          <w:szCs w:val="24"/>
          <w:lang w:eastAsia="ja-JP"/>
        </w:rPr>
      </w:pPr>
      <w:ins w:id="914" w:author="Aleksander Hansen" w:date="2013-02-24T15:47:00Z">
        <w:r>
          <w:rPr>
            <w:noProof/>
          </w:rPr>
          <w:t>Limitations of VaR as a Risk Measure</w:t>
        </w:r>
        <w:r>
          <w:rPr>
            <w:noProof/>
          </w:rPr>
          <w:tab/>
        </w:r>
        <w:r>
          <w:rPr>
            <w:noProof/>
          </w:rPr>
          <w:fldChar w:fldCharType="begin"/>
        </w:r>
        <w:r>
          <w:rPr>
            <w:noProof/>
          </w:rPr>
          <w:instrText xml:space="preserve"> PAGEREF _Toc223340501 \h </w:instrText>
        </w:r>
      </w:ins>
      <w:r>
        <w:rPr>
          <w:noProof/>
        </w:rPr>
      </w:r>
      <w:r>
        <w:rPr>
          <w:noProof/>
        </w:rPr>
        <w:fldChar w:fldCharType="separate"/>
      </w:r>
      <w:ins w:id="915" w:author="Aleksander Hansen" w:date="2013-02-24T15:48:00Z">
        <w:r>
          <w:rPr>
            <w:noProof/>
          </w:rPr>
          <w:t>184</w:t>
        </w:r>
      </w:ins>
      <w:ins w:id="916" w:author="Aleksander Hansen" w:date="2013-02-24T15:47:00Z">
        <w:r>
          <w:rPr>
            <w:noProof/>
          </w:rPr>
          <w:fldChar w:fldCharType="end"/>
        </w:r>
      </w:ins>
    </w:p>
    <w:p w14:paraId="49871138" w14:textId="77777777" w:rsidR="00F36223" w:rsidRDefault="00F36223">
      <w:pPr>
        <w:pStyle w:val="TOC2"/>
        <w:tabs>
          <w:tab w:val="right" w:leader="dot" w:pos="9080"/>
        </w:tabs>
        <w:rPr>
          <w:ins w:id="917" w:author="Aleksander Hansen" w:date="2013-02-24T15:47:00Z"/>
          <w:b w:val="0"/>
          <w:noProof/>
          <w:sz w:val="24"/>
          <w:szCs w:val="24"/>
          <w:lang w:eastAsia="ja-JP"/>
        </w:rPr>
      </w:pPr>
      <w:ins w:id="918" w:author="Aleksander Hansen" w:date="2013-02-24T15:47:00Z">
        <w:r>
          <w:rPr>
            <w:noProof/>
          </w:rPr>
          <w:t>Define the properties of a coherent risk measure and explain the meaning of each property.</w:t>
        </w:r>
        <w:r>
          <w:rPr>
            <w:noProof/>
          </w:rPr>
          <w:tab/>
        </w:r>
        <w:r>
          <w:rPr>
            <w:noProof/>
          </w:rPr>
          <w:fldChar w:fldCharType="begin"/>
        </w:r>
        <w:r>
          <w:rPr>
            <w:noProof/>
          </w:rPr>
          <w:instrText xml:space="preserve"> PAGEREF _Toc223340502 \h </w:instrText>
        </w:r>
      </w:ins>
      <w:r>
        <w:rPr>
          <w:noProof/>
        </w:rPr>
      </w:r>
      <w:r>
        <w:rPr>
          <w:noProof/>
        </w:rPr>
        <w:fldChar w:fldCharType="separate"/>
      </w:r>
      <w:ins w:id="919" w:author="Aleksander Hansen" w:date="2013-02-24T15:48:00Z">
        <w:r>
          <w:rPr>
            <w:noProof/>
          </w:rPr>
          <w:t>184</w:t>
        </w:r>
      </w:ins>
      <w:ins w:id="920" w:author="Aleksander Hansen" w:date="2013-02-24T15:47:00Z">
        <w:r>
          <w:rPr>
            <w:noProof/>
          </w:rPr>
          <w:fldChar w:fldCharType="end"/>
        </w:r>
      </w:ins>
    </w:p>
    <w:p w14:paraId="5DAC77C5" w14:textId="77777777" w:rsidR="00F36223" w:rsidRDefault="00F36223">
      <w:pPr>
        <w:pStyle w:val="TOC2"/>
        <w:tabs>
          <w:tab w:val="right" w:leader="dot" w:pos="9080"/>
        </w:tabs>
        <w:rPr>
          <w:ins w:id="921" w:author="Aleksander Hansen" w:date="2013-02-24T15:47:00Z"/>
          <w:b w:val="0"/>
          <w:noProof/>
          <w:sz w:val="24"/>
          <w:szCs w:val="24"/>
          <w:lang w:eastAsia="ja-JP"/>
        </w:rPr>
      </w:pPr>
      <w:ins w:id="922" w:author="Aleksander Hansen" w:date="2013-02-24T15:47:00Z">
        <w:r>
          <w:rPr>
            <w:noProof/>
          </w:rPr>
          <w:t>Explain why VaR is not a coherent risk measure.</w:t>
        </w:r>
        <w:r>
          <w:rPr>
            <w:noProof/>
          </w:rPr>
          <w:tab/>
        </w:r>
        <w:r>
          <w:rPr>
            <w:noProof/>
          </w:rPr>
          <w:fldChar w:fldCharType="begin"/>
        </w:r>
        <w:r>
          <w:rPr>
            <w:noProof/>
          </w:rPr>
          <w:instrText xml:space="preserve"> PAGEREF _Toc223340503 \h </w:instrText>
        </w:r>
      </w:ins>
      <w:r>
        <w:rPr>
          <w:noProof/>
        </w:rPr>
      </w:r>
      <w:r>
        <w:rPr>
          <w:noProof/>
        </w:rPr>
        <w:fldChar w:fldCharType="separate"/>
      </w:r>
      <w:ins w:id="923" w:author="Aleksander Hansen" w:date="2013-02-24T15:48:00Z">
        <w:r>
          <w:rPr>
            <w:noProof/>
          </w:rPr>
          <w:t>185</w:t>
        </w:r>
      </w:ins>
      <w:ins w:id="924" w:author="Aleksander Hansen" w:date="2013-02-24T15:47:00Z">
        <w:r>
          <w:rPr>
            <w:noProof/>
          </w:rPr>
          <w:fldChar w:fldCharType="end"/>
        </w:r>
      </w:ins>
    </w:p>
    <w:p w14:paraId="3C7BA605" w14:textId="77777777" w:rsidR="00F36223" w:rsidRDefault="00F36223">
      <w:pPr>
        <w:pStyle w:val="TOC2"/>
        <w:tabs>
          <w:tab w:val="right" w:leader="dot" w:pos="9080"/>
        </w:tabs>
        <w:rPr>
          <w:ins w:id="925" w:author="Aleksander Hansen" w:date="2013-02-24T15:47:00Z"/>
          <w:b w:val="0"/>
          <w:noProof/>
          <w:sz w:val="24"/>
          <w:szCs w:val="24"/>
          <w:lang w:eastAsia="ja-JP"/>
        </w:rPr>
      </w:pPr>
      <w:ins w:id="926" w:author="Aleksander Hansen" w:date="2013-02-24T15:47:00Z">
        <w:r>
          <w:rPr>
            <w:noProof/>
          </w:rPr>
          <w:t>Explain and calculate expected shortfall (ES), and compare and contrast VaR and ES.</w:t>
        </w:r>
        <w:r>
          <w:rPr>
            <w:noProof/>
          </w:rPr>
          <w:tab/>
        </w:r>
        <w:r>
          <w:rPr>
            <w:noProof/>
          </w:rPr>
          <w:fldChar w:fldCharType="begin"/>
        </w:r>
        <w:r>
          <w:rPr>
            <w:noProof/>
          </w:rPr>
          <w:instrText xml:space="preserve"> PAGEREF _Toc223340504 \h </w:instrText>
        </w:r>
      </w:ins>
      <w:r>
        <w:rPr>
          <w:noProof/>
        </w:rPr>
      </w:r>
      <w:r>
        <w:rPr>
          <w:noProof/>
        </w:rPr>
        <w:fldChar w:fldCharType="separate"/>
      </w:r>
      <w:ins w:id="927" w:author="Aleksander Hansen" w:date="2013-02-24T15:48:00Z">
        <w:r>
          <w:rPr>
            <w:noProof/>
          </w:rPr>
          <w:t>186</w:t>
        </w:r>
      </w:ins>
      <w:ins w:id="928" w:author="Aleksander Hansen" w:date="2013-02-24T15:47:00Z">
        <w:r>
          <w:rPr>
            <w:noProof/>
          </w:rPr>
          <w:fldChar w:fldCharType="end"/>
        </w:r>
      </w:ins>
    </w:p>
    <w:p w14:paraId="6E9CE568" w14:textId="77777777" w:rsidR="00F36223" w:rsidRDefault="00F36223">
      <w:pPr>
        <w:pStyle w:val="TOC2"/>
        <w:tabs>
          <w:tab w:val="right" w:leader="dot" w:pos="9080"/>
        </w:tabs>
        <w:rPr>
          <w:ins w:id="929" w:author="Aleksander Hansen" w:date="2013-02-24T15:47:00Z"/>
          <w:b w:val="0"/>
          <w:noProof/>
          <w:sz w:val="24"/>
          <w:szCs w:val="24"/>
          <w:lang w:eastAsia="ja-JP"/>
        </w:rPr>
      </w:pPr>
      <w:ins w:id="930" w:author="Aleksander Hansen" w:date="2013-02-24T15:47:00Z">
        <w:r>
          <w:rPr>
            <w:noProof/>
          </w:rPr>
          <w:t>Describe spectral risk measures and explain how VaR and ES are special cases of spectral risk measures.</w:t>
        </w:r>
        <w:r>
          <w:rPr>
            <w:noProof/>
          </w:rPr>
          <w:tab/>
        </w:r>
        <w:r>
          <w:rPr>
            <w:noProof/>
          </w:rPr>
          <w:fldChar w:fldCharType="begin"/>
        </w:r>
        <w:r>
          <w:rPr>
            <w:noProof/>
          </w:rPr>
          <w:instrText xml:space="preserve"> PAGEREF _Toc223340505 \h </w:instrText>
        </w:r>
      </w:ins>
      <w:r>
        <w:rPr>
          <w:noProof/>
        </w:rPr>
      </w:r>
      <w:r>
        <w:rPr>
          <w:noProof/>
        </w:rPr>
        <w:fldChar w:fldCharType="separate"/>
      </w:r>
      <w:ins w:id="931" w:author="Aleksander Hansen" w:date="2013-02-24T15:48:00Z">
        <w:r>
          <w:rPr>
            <w:noProof/>
          </w:rPr>
          <w:t>188</w:t>
        </w:r>
      </w:ins>
      <w:ins w:id="932" w:author="Aleksander Hansen" w:date="2013-02-24T15:47:00Z">
        <w:r>
          <w:rPr>
            <w:noProof/>
          </w:rPr>
          <w:fldChar w:fldCharType="end"/>
        </w:r>
      </w:ins>
    </w:p>
    <w:p w14:paraId="1419AD96" w14:textId="77777777" w:rsidR="00F36223" w:rsidRDefault="00F36223">
      <w:pPr>
        <w:pStyle w:val="TOC2"/>
        <w:tabs>
          <w:tab w:val="right" w:leader="dot" w:pos="9080"/>
        </w:tabs>
        <w:rPr>
          <w:ins w:id="933" w:author="Aleksander Hansen" w:date="2013-02-24T15:47:00Z"/>
          <w:b w:val="0"/>
          <w:noProof/>
          <w:sz w:val="24"/>
          <w:szCs w:val="24"/>
          <w:lang w:eastAsia="ja-JP"/>
        </w:rPr>
      </w:pPr>
      <w:ins w:id="934" w:author="Aleksander Hansen" w:date="2013-02-24T15:47:00Z">
        <w:r>
          <w:rPr>
            <w:noProof/>
          </w:rPr>
          <w:t>Describe how the results of scenario analysis can be interpreted as coherent risk measures.</w:t>
        </w:r>
        <w:r>
          <w:rPr>
            <w:noProof/>
          </w:rPr>
          <w:tab/>
        </w:r>
        <w:r>
          <w:rPr>
            <w:noProof/>
          </w:rPr>
          <w:fldChar w:fldCharType="begin"/>
        </w:r>
        <w:r>
          <w:rPr>
            <w:noProof/>
          </w:rPr>
          <w:instrText xml:space="preserve"> PAGEREF _Toc223340506 \h </w:instrText>
        </w:r>
      </w:ins>
      <w:r>
        <w:rPr>
          <w:noProof/>
        </w:rPr>
      </w:r>
      <w:r>
        <w:rPr>
          <w:noProof/>
        </w:rPr>
        <w:fldChar w:fldCharType="separate"/>
      </w:r>
      <w:ins w:id="935" w:author="Aleksander Hansen" w:date="2013-02-24T15:48:00Z">
        <w:r>
          <w:rPr>
            <w:noProof/>
          </w:rPr>
          <w:t>189</w:t>
        </w:r>
      </w:ins>
      <w:ins w:id="936" w:author="Aleksander Hansen" w:date="2013-02-24T15:47:00Z">
        <w:r>
          <w:rPr>
            <w:noProof/>
          </w:rPr>
          <w:fldChar w:fldCharType="end"/>
        </w:r>
      </w:ins>
    </w:p>
    <w:p w14:paraId="38250F10" w14:textId="77777777" w:rsidR="00F36223" w:rsidRDefault="00F36223">
      <w:pPr>
        <w:pStyle w:val="TOC2"/>
        <w:tabs>
          <w:tab w:val="right" w:leader="dot" w:pos="9080"/>
        </w:tabs>
        <w:rPr>
          <w:ins w:id="937" w:author="Aleksander Hansen" w:date="2013-02-24T15:47:00Z"/>
          <w:b w:val="0"/>
          <w:noProof/>
          <w:sz w:val="24"/>
          <w:szCs w:val="24"/>
          <w:lang w:eastAsia="ja-JP"/>
        </w:rPr>
      </w:pPr>
      <w:ins w:id="938" w:author="Aleksander Hansen" w:date="2013-02-24T15:47:00Z">
        <w:r>
          <w:rPr>
            <w:noProof/>
          </w:rPr>
          <w:t>Chapter Summary</w:t>
        </w:r>
        <w:r>
          <w:rPr>
            <w:noProof/>
          </w:rPr>
          <w:tab/>
        </w:r>
        <w:r>
          <w:rPr>
            <w:noProof/>
          </w:rPr>
          <w:fldChar w:fldCharType="begin"/>
        </w:r>
        <w:r>
          <w:rPr>
            <w:noProof/>
          </w:rPr>
          <w:instrText xml:space="preserve"> PAGEREF _Toc223340507 \h </w:instrText>
        </w:r>
      </w:ins>
      <w:r>
        <w:rPr>
          <w:noProof/>
        </w:rPr>
      </w:r>
      <w:r>
        <w:rPr>
          <w:noProof/>
        </w:rPr>
        <w:fldChar w:fldCharType="separate"/>
      </w:r>
      <w:ins w:id="939" w:author="Aleksander Hansen" w:date="2013-02-24T15:48:00Z">
        <w:r>
          <w:rPr>
            <w:noProof/>
          </w:rPr>
          <w:t>190</w:t>
        </w:r>
      </w:ins>
      <w:ins w:id="940" w:author="Aleksander Hansen" w:date="2013-02-24T15:47:00Z">
        <w:r>
          <w:rPr>
            <w:noProof/>
          </w:rPr>
          <w:fldChar w:fldCharType="end"/>
        </w:r>
      </w:ins>
    </w:p>
    <w:p w14:paraId="00BF9BCD" w14:textId="77777777" w:rsidR="00F36223" w:rsidRDefault="00F36223">
      <w:pPr>
        <w:pStyle w:val="TOC2"/>
        <w:tabs>
          <w:tab w:val="right" w:leader="dot" w:pos="9080"/>
        </w:tabs>
        <w:rPr>
          <w:ins w:id="941" w:author="Aleksander Hansen" w:date="2013-02-24T15:47:00Z"/>
          <w:b w:val="0"/>
          <w:noProof/>
          <w:sz w:val="24"/>
          <w:szCs w:val="24"/>
          <w:lang w:eastAsia="ja-JP"/>
        </w:rPr>
      </w:pPr>
      <w:ins w:id="942" w:author="Aleksander Hansen" w:date="2013-02-24T15:47:00Z">
        <w:r>
          <w:rPr>
            <w:noProof/>
          </w:rPr>
          <w:t>Questions and Answers</w:t>
        </w:r>
        <w:r>
          <w:rPr>
            <w:noProof/>
          </w:rPr>
          <w:tab/>
        </w:r>
        <w:r>
          <w:rPr>
            <w:noProof/>
          </w:rPr>
          <w:fldChar w:fldCharType="begin"/>
        </w:r>
        <w:r>
          <w:rPr>
            <w:noProof/>
          </w:rPr>
          <w:instrText xml:space="preserve"> PAGEREF _Toc223340508 \h </w:instrText>
        </w:r>
      </w:ins>
      <w:r>
        <w:rPr>
          <w:noProof/>
        </w:rPr>
      </w:r>
      <w:r>
        <w:rPr>
          <w:noProof/>
        </w:rPr>
        <w:fldChar w:fldCharType="separate"/>
      </w:r>
      <w:ins w:id="943" w:author="Aleksander Hansen" w:date="2013-02-24T15:48:00Z">
        <w:r>
          <w:rPr>
            <w:noProof/>
          </w:rPr>
          <w:t>191</w:t>
        </w:r>
      </w:ins>
      <w:ins w:id="944" w:author="Aleksander Hansen" w:date="2013-02-24T15:47:00Z">
        <w:r>
          <w:rPr>
            <w:noProof/>
          </w:rPr>
          <w:fldChar w:fldCharType="end"/>
        </w:r>
      </w:ins>
    </w:p>
    <w:p w14:paraId="51C8C9C9" w14:textId="77777777" w:rsidR="00F36223" w:rsidRDefault="00F36223">
      <w:pPr>
        <w:pStyle w:val="TOC3"/>
        <w:tabs>
          <w:tab w:val="right" w:leader="dot" w:pos="9080"/>
        </w:tabs>
        <w:rPr>
          <w:ins w:id="945" w:author="Aleksander Hansen" w:date="2013-02-24T15:47:00Z"/>
          <w:noProof/>
          <w:sz w:val="24"/>
          <w:szCs w:val="24"/>
          <w:lang w:eastAsia="ja-JP"/>
        </w:rPr>
      </w:pPr>
      <w:ins w:id="946" w:author="Aleksander Hansen" w:date="2013-02-24T15:47:00Z">
        <w:r>
          <w:rPr>
            <w:noProof/>
          </w:rPr>
          <w:t>Questions</w:t>
        </w:r>
        <w:r>
          <w:rPr>
            <w:noProof/>
          </w:rPr>
          <w:tab/>
        </w:r>
        <w:r>
          <w:rPr>
            <w:noProof/>
          </w:rPr>
          <w:fldChar w:fldCharType="begin"/>
        </w:r>
        <w:r>
          <w:rPr>
            <w:noProof/>
          </w:rPr>
          <w:instrText xml:space="preserve"> PAGEREF _Toc223340509 \h </w:instrText>
        </w:r>
      </w:ins>
      <w:r>
        <w:rPr>
          <w:noProof/>
        </w:rPr>
      </w:r>
      <w:r>
        <w:rPr>
          <w:noProof/>
        </w:rPr>
        <w:fldChar w:fldCharType="separate"/>
      </w:r>
      <w:ins w:id="947" w:author="Aleksander Hansen" w:date="2013-02-24T15:48:00Z">
        <w:r>
          <w:rPr>
            <w:noProof/>
          </w:rPr>
          <w:t>191</w:t>
        </w:r>
      </w:ins>
      <w:ins w:id="948" w:author="Aleksander Hansen" w:date="2013-02-24T15:47:00Z">
        <w:r>
          <w:rPr>
            <w:noProof/>
          </w:rPr>
          <w:fldChar w:fldCharType="end"/>
        </w:r>
      </w:ins>
    </w:p>
    <w:p w14:paraId="1EF1F459" w14:textId="77777777" w:rsidR="00F36223" w:rsidRDefault="00F36223">
      <w:pPr>
        <w:pStyle w:val="TOC3"/>
        <w:tabs>
          <w:tab w:val="right" w:leader="dot" w:pos="9080"/>
        </w:tabs>
        <w:rPr>
          <w:ins w:id="949" w:author="Aleksander Hansen" w:date="2013-02-24T15:47:00Z"/>
          <w:noProof/>
          <w:sz w:val="24"/>
          <w:szCs w:val="24"/>
          <w:lang w:eastAsia="ja-JP"/>
        </w:rPr>
      </w:pPr>
      <w:ins w:id="950" w:author="Aleksander Hansen" w:date="2013-02-24T15:47:00Z">
        <w:r>
          <w:rPr>
            <w:noProof/>
          </w:rPr>
          <w:t>Answers</w:t>
        </w:r>
        <w:r>
          <w:rPr>
            <w:noProof/>
          </w:rPr>
          <w:tab/>
        </w:r>
        <w:r>
          <w:rPr>
            <w:noProof/>
          </w:rPr>
          <w:fldChar w:fldCharType="begin"/>
        </w:r>
        <w:r>
          <w:rPr>
            <w:noProof/>
          </w:rPr>
          <w:instrText xml:space="preserve"> PAGEREF _Toc223340510 \h </w:instrText>
        </w:r>
      </w:ins>
      <w:r>
        <w:rPr>
          <w:noProof/>
        </w:rPr>
      </w:r>
      <w:r>
        <w:rPr>
          <w:noProof/>
        </w:rPr>
        <w:fldChar w:fldCharType="separate"/>
      </w:r>
      <w:ins w:id="951" w:author="Aleksander Hansen" w:date="2013-02-24T15:48:00Z">
        <w:r>
          <w:rPr>
            <w:noProof/>
          </w:rPr>
          <w:t>192</w:t>
        </w:r>
      </w:ins>
      <w:ins w:id="952" w:author="Aleksander Hansen" w:date="2013-02-24T15:47:00Z">
        <w:r>
          <w:rPr>
            <w:noProof/>
          </w:rPr>
          <w:fldChar w:fldCharType="end"/>
        </w:r>
      </w:ins>
    </w:p>
    <w:p w14:paraId="4337AE7B" w14:textId="77777777" w:rsidR="00F36223" w:rsidRDefault="00F36223">
      <w:pPr>
        <w:pStyle w:val="TOC1"/>
        <w:tabs>
          <w:tab w:val="right" w:leader="dot" w:pos="9080"/>
        </w:tabs>
        <w:rPr>
          <w:ins w:id="953" w:author="Aleksander Hansen" w:date="2013-02-24T15:47:00Z"/>
          <w:b w:val="0"/>
          <w:noProof/>
          <w:lang w:eastAsia="ja-JP"/>
        </w:rPr>
      </w:pPr>
      <w:ins w:id="954" w:author="Aleksander Hansen" w:date="2013-02-24T15:47:00Z">
        <w:r>
          <w:rPr>
            <w:noProof/>
          </w:rPr>
          <w:t>Hull, Chapter 18: Operational Risk</w:t>
        </w:r>
        <w:r>
          <w:rPr>
            <w:noProof/>
          </w:rPr>
          <w:tab/>
        </w:r>
        <w:r>
          <w:rPr>
            <w:noProof/>
          </w:rPr>
          <w:fldChar w:fldCharType="begin"/>
        </w:r>
        <w:r>
          <w:rPr>
            <w:noProof/>
          </w:rPr>
          <w:instrText xml:space="preserve"> PAGEREF _Toc223340511 \h </w:instrText>
        </w:r>
      </w:ins>
      <w:r>
        <w:rPr>
          <w:noProof/>
        </w:rPr>
      </w:r>
      <w:r>
        <w:rPr>
          <w:noProof/>
        </w:rPr>
        <w:fldChar w:fldCharType="separate"/>
      </w:r>
      <w:ins w:id="955" w:author="Aleksander Hansen" w:date="2013-02-24T15:48:00Z">
        <w:r>
          <w:rPr>
            <w:noProof/>
          </w:rPr>
          <w:t>193</w:t>
        </w:r>
      </w:ins>
      <w:ins w:id="956" w:author="Aleksander Hansen" w:date="2013-02-24T15:47:00Z">
        <w:r>
          <w:rPr>
            <w:noProof/>
          </w:rPr>
          <w:fldChar w:fldCharType="end"/>
        </w:r>
      </w:ins>
    </w:p>
    <w:p w14:paraId="4A2D8EB5" w14:textId="77777777" w:rsidR="00F36223" w:rsidRDefault="00F36223">
      <w:pPr>
        <w:pStyle w:val="TOC2"/>
        <w:tabs>
          <w:tab w:val="right" w:leader="dot" w:pos="9080"/>
        </w:tabs>
        <w:rPr>
          <w:ins w:id="957" w:author="Aleksander Hansen" w:date="2013-02-24T15:47:00Z"/>
          <w:b w:val="0"/>
          <w:noProof/>
          <w:sz w:val="24"/>
          <w:szCs w:val="24"/>
          <w:lang w:eastAsia="ja-JP"/>
        </w:rPr>
      </w:pPr>
      <w:ins w:id="958" w:author="Aleksander Hansen" w:date="2013-02-24T15:47:00Z">
        <w:r>
          <w:rPr>
            <w:noProof/>
          </w:rPr>
          <w:t>Calculate the regulatory capital using the basic indicator approach and the standardized approach.</w:t>
        </w:r>
        <w:r>
          <w:rPr>
            <w:noProof/>
          </w:rPr>
          <w:tab/>
        </w:r>
        <w:r>
          <w:rPr>
            <w:noProof/>
          </w:rPr>
          <w:fldChar w:fldCharType="begin"/>
        </w:r>
        <w:r>
          <w:rPr>
            <w:noProof/>
          </w:rPr>
          <w:instrText xml:space="preserve"> PAGEREF _Toc223340512 \h </w:instrText>
        </w:r>
      </w:ins>
      <w:r>
        <w:rPr>
          <w:noProof/>
        </w:rPr>
      </w:r>
      <w:r>
        <w:rPr>
          <w:noProof/>
        </w:rPr>
        <w:fldChar w:fldCharType="separate"/>
      </w:r>
      <w:ins w:id="959" w:author="Aleksander Hansen" w:date="2013-02-24T15:48:00Z">
        <w:r>
          <w:rPr>
            <w:noProof/>
          </w:rPr>
          <w:t>193</w:t>
        </w:r>
      </w:ins>
      <w:ins w:id="960" w:author="Aleksander Hansen" w:date="2013-02-24T15:47:00Z">
        <w:r>
          <w:rPr>
            <w:noProof/>
          </w:rPr>
          <w:fldChar w:fldCharType="end"/>
        </w:r>
      </w:ins>
    </w:p>
    <w:p w14:paraId="50C8906B" w14:textId="77777777" w:rsidR="00F36223" w:rsidRDefault="00F36223">
      <w:pPr>
        <w:pStyle w:val="TOC2"/>
        <w:tabs>
          <w:tab w:val="right" w:leader="dot" w:pos="9080"/>
        </w:tabs>
        <w:rPr>
          <w:ins w:id="961" w:author="Aleksander Hansen" w:date="2013-02-24T15:47:00Z"/>
          <w:b w:val="0"/>
          <w:noProof/>
          <w:sz w:val="24"/>
          <w:szCs w:val="24"/>
          <w:lang w:eastAsia="ja-JP"/>
        </w:rPr>
      </w:pPr>
      <w:ins w:id="962" w:author="Aleksander Hansen" w:date="2013-02-24T15:47:00Z">
        <w:r>
          <w:rPr>
            <w:noProof/>
          </w:rPr>
          <w:t>Explain the Basel Committee's requirements for the advanced measurement approach (AMA) and their seven categories of operational risk.</w:t>
        </w:r>
        <w:r>
          <w:rPr>
            <w:noProof/>
          </w:rPr>
          <w:tab/>
        </w:r>
        <w:r>
          <w:rPr>
            <w:noProof/>
          </w:rPr>
          <w:fldChar w:fldCharType="begin"/>
        </w:r>
        <w:r>
          <w:rPr>
            <w:noProof/>
          </w:rPr>
          <w:instrText xml:space="preserve"> PAGEREF _Toc223340513 \h </w:instrText>
        </w:r>
      </w:ins>
      <w:r>
        <w:rPr>
          <w:noProof/>
        </w:rPr>
      </w:r>
      <w:r>
        <w:rPr>
          <w:noProof/>
        </w:rPr>
        <w:fldChar w:fldCharType="separate"/>
      </w:r>
      <w:ins w:id="963" w:author="Aleksander Hansen" w:date="2013-02-24T15:48:00Z">
        <w:r>
          <w:rPr>
            <w:noProof/>
          </w:rPr>
          <w:t>194</w:t>
        </w:r>
      </w:ins>
      <w:ins w:id="964" w:author="Aleksander Hansen" w:date="2013-02-24T15:47:00Z">
        <w:r>
          <w:rPr>
            <w:noProof/>
          </w:rPr>
          <w:fldChar w:fldCharType="end"/>
        </w:r>
      </w:ins>
    </w:p>
    <w:p w14:paraId="39592A78" w14:textId="77777777" w:rsidR="00F36223" w:rsidRDefault="00F36223">
      <w:pPr>
        <w:pStyle w:val="TOC3"/>
        <w:tabs>
          <w:tab w:val="right" w:leader="dot" w:pos="9080"/>
        </w:tabs>
        <w:rPr>
          <w:ins w:id="965" w:author="Aleksander Hansen" w:date="2013-02-24T15:47:00Z"/>
          <w:noProof/>
          <w:sz w:val="24"/>
          <w:szCs w:val="24"/>
          <w:lang w:eastAsia="ja-JP"/>
        </w:rPr>
      </w:pPr>
      <w:ins w:id="966" w:author="Aleksander Hansen" w:date="2013-02-24T15:47:00Z">
        <w:r>
          <w:rPr>
            <w:noProof/>
          </w:rPr>
          <w:t>To use the AMA approach, the bank must satisfy additional requirements</w:t>
        </w:r>
        <w:r>
          <w:rPr>
            <w:noProof/>
          </w:rPr>
          <w:tab/>
        </w:r>
        <w:r>
          <w:rPr>
            <w:noProof/>
          </w:rPr>
          <w:fldChar w:fldCharType="begin"/>
        </w:r>
        <w:r>
          <w:rPr>
            <w:noProof/>
          </w:rPr>
          <w:instrText xml:space="preserve"> PAGEREF _Toc223340514 \h </w:instrText>
        </w:r>
      </w:ins>
      <w:r>
        <w:rPr>
          <w:noProof/>
        </w:rPr>
      </w:r>
      <w:r>
        <w:rPr>
          <w:noProof/>
        </w:rPr>
        <w:fldChar w:fldCharType="separate"/>
      </w:r>
      <w:ins w:id="967" w:author="Aleksander Hansen" w:date="2013-02-24T15:48:00Z">
        <w:r>
          <w:rPr>
            <w:noProof/>
          </w:rPr>
          <w:t>194</w:t>
        </w:r>
      </w:ins>
      <w:ins w:id="968" w:author="Aleksander Hansen" w:date="2013-02-24T15:47:00Z">
        <w:r>
          <w:rPr>
            <w:noProof/>
          </w:rPr>
          <w:fldChar w:fldCharType="end"/>
        </w:r>
      </w:ins>
    </w:p>
    <w:p w14:paraId="2CBF1004" w14:textId="77777777" w:rsidR="00F36223" w:rsidRDefault="00F36223">
      <w:pPr>
        <w:pStyle w:val="TOC3"/>
        <w:tabs>
          <w:tab w:val="right" w:leader="dot" w:pos="9080"/>
        </w:tabs>
        <w:rPr>
          <w:ins w:id="969" w:author="Aleksander Hansen" w:date="2013-02-24T15:47:00Z"/>
          <w:noProof/>
          <w:sz w:val="24"/>
          <w:szCs w:val="24"/>
          <w:lang w:eastAsia="ja-JP"/>
        </w:rPr>
      </w:pPr>
      <w:ins w:id="970" w:author="Aleksander Hansen" w:date="2013-02-24T15:47:00Z">
        <w:r>
          <w:rPr>
            <w:noProof/>
          </w:rPr>
          <w:t>The Committee identified seven categories of operational risk</w:t>
        </w:r>
        <w:r>
          <w:rPr>
            <w:noProof/>
          </w:rPr>
          <w:tab/>
        </w:r>
        <w:r>
          <w:rPr>
            <w:noProof/>
          </w:rPr>
          <w:fldChar w:fldCharType="begin"/>
        </w:r>
        <w:r>
          <w:rPr>
            <w:noProof/>
          </w:rPr>
          <w:instrText xml:space="preserve"> PAGEREF _Toc223340515 \h </w:instrText>
        </w:r>
      </w:ins>
      <w:r>
        <w:rPr>
          <w:noProof/>
        </w:rPr>
      </w:r>
      <w:r>
        <w:rPr>
          <w:noProof/>
        </w:rPr>
        <w:fldChar w:fldCharType="separate"/>
      </w:r>
      <w:ins w:id="971" w:author="Aleksander Hansen" w:date="2013-02-24T15:48:00Z">
        <w:r>
          <w:rPr>
            <w:noProof/>
          </w:rPr>
          <w:t>195</w:t>
        </w:r>
      </w:ins>
      <w:ins w:id="972" w:author="Aleksander Hansen" w:date="2013-02-24T15:47:00Z">
        <w:r>
          <w:rPr>
            <w:noProof/>
          </w:rPr>
          <w:fldChar w:fldCharType="end"/>
        </w:r>
      </w:ins>
    </w:p>
    <w:p w14:paraId="38D63BCD" w14:textId="77777777" w:rsidR="00F36223" w:rsidRDefault="00F36223">
      <w:pPr>
        <w:pStyle w:val="TOC2"/>
        <w:tabs>
          <w:tab w:val="right" w:leader="dot" w:pos="9080"/>
        </w:tabs>
        <w:rPr>
          <w:ins w:id="973" w:author="Aleksander Hansen" w:date="2013-02-24T15:47:00Z"/>
          <w:b w:val="0"/>
          <w:noProof/>
          <w:sz w:val="24"/>
          <w:szCs w:val="24"/>
          <w:lang w:eastAsia="ja-JP"/>
        </w:rPr>
      </w:pPr>
      <w:ins w:id="974" w:author="Aleksander Hansen" w:date="2013-02-24T15:47:00Z">
        <w:r>
          <w:rPr>
            <w:noProof/>
          </w:rPr>
          <w:t>Explain how to get a loss distribution from the loss frequency distribution and the loss severity distribution using Monte Carlo simulations.</w:t>
        </w:r>
        <w:r>
          <w:rPr>
            <w:noProof/>
          </w:rPr>
          <w:tab/>
        </w:r>
        <w:r>
          <w:rPr>
            <w:noProof/>
          </w:rPr>
          <w:fldChar w:fldCharType="begin"/>
        </w:r>
        <w:r>
          <w:rPr>
            <w:noProof/>
          </w:rPr>
          <w:instrText xml:space="preserve"> PAGEREF _Toc223340516 \h </w:instrText>
        </w:r>
      </w:ins>
      <w:r>
        <w:rPr>
          <w:noProof/>
        </w:rPr>
      </w:r>
      <w:r>
        <w:rPr>
          <w:noProof/>
        </w:rPr>
        <w:fldChar w:fldCharType="separate"/>
      </w:r>
      <w:ins w:id="975" w:author="Aleksander Hansen" w:date="2013-02-24T15:48:00Z">
        <w:r>
          <w:rPr>
            <w:noProof/>
          </w:rPr>
          <w:t>195</w:t>
        </w:r>
      </w:ins>
      <w:ins w:id="976" w:author="Aleksander Hansen" w:date="2013-02-24T15:47:00Z">
        <w:r>
          <w:rPr>
            <w:noProof/>
          </w:rPr>
          <w:fldChar w:fldCharType="end"/>
        </w:r>
      </w:ins>
    </w:p>
    <w:p w14:paraId="0DC0F2DB" w14:textId="77777777" w:rsidR="00F36223" w:rsidRDefault="00F36223">
      <w:pPr>
        <w:pStyle w:val="TOC2"/>
        <w:tabs>
          <w:tab w:val="right" w:leader="dot" w:pos="9080"/>
        </w:tabs>
        <w:rPr>
          <w:ins w:id="977" w:author="Aleksander Hansen" w:date="2013-02-24T15:47:00Z"/>
          <w:b w:val="0"/>
          <w:noProof/>
          <w:sz w:val="24"/>
          <w:szCs w:val="24"/>
          <w:lang w:eastAsia="ja-JP"/>
        </w:rPr>
      </w:pPr>
      <w:ins w:id="978" w:author="Aleksander Hansen" w:date="2013-02-24T15:47:00Z">
        <w:r>
          <w:rPr>
            <w:noProof/>
          </w:rPr>
          <w:t>Describe the common data issues that can introduce inaccuracies and biases in the estimation of loss frequency and severity distributions.</w:t>
        </w:r>
        <w:r>
          <w:rPr>
            <w:noProof/>
          </w:rPr>
          <w:tab/>
        </w:r>
        <w:r>
          <w:rPr>
            <w:noProof/>
          </w:rPr>
          <w:fldChar w:fldCharType="begin"/>
        </w:r>
        <w:r>
          <w:rPr>
            <w:noProof/>
          </w:rPr>
          <w:instrText xml:space="preserve"> PAGEREF _Toc223340517 \h </w:instrText>
        </w:r>
      </w:ins>
      <w:r>
        <w:rPr>
          <w:noProof/>
        </w:rPr>
      </w:r>
      <w:r>
        <w:rPr>
          <w:noProof/>
        </w:rPr>
        <w:fldChar w:fldCharType="separate"/>
      </w:r>
      <w:ins w:id="979" w:author="Aleksander Hansen" w:date="2013-02-24T15:48:00Z">
        <w:r>
          <w:rPr>
            <w:noProof/>
          </w:rPr>
          <w:t>196</w:t>
        </w:r>
      </w:ins>
      <w:ins w:id="980" w:author="Aleksander Hansen" w:date="2013-02-24T15:47:00Z">
        <w:r>
          <w:rPr>
            <w:noProof/>
          </w:rPr>
          <w:fldChar w:fldCharType="end"/>
        </w:r>
      </w:ins>
    </w:p>
    <w:p w14:paraId="3E3164B2" w14:textId="77777777" w:rsidR="00F36223" w:rsidRDefault="00F36223">
      <w:pPr>
        <w:pStyle w:val="TOC2"/>
        <w:tabs>
          <w:tab w:val="right" w:leader="dot" w:pos="9080"/>
        </w:tabs>
        <w:rPr>
          <w:ins w:id="981" w:author="Aleksander Hansen" w:date="2013-02-24T15:47:00Z"/>
          <w:b w:val="0"/>
          <w:noProof/>
          <w:sz w:val="24"/>
          <w:szCs w:val="24"/>
          <w:lang w:eastAsia="ja-JP"/>
        </w:rPr>
      </w:pPr>
      <w:ins w:id="982" w:author="Aleksander Hansen" w:date="2013-02-24T15:47:00Z">
        <w:r>
          <w:rPr>
            <w:noProof/>
          </w:rPr>
          <w:t>Describe how to use scenario analysis in instances when there is scarce data.</w:t>
        </w:r>
        <w:r>
          <w:rPr>
            <w:noProof/>
          </w:rPr>
          <w:tab/>
        </w:r>
        <w:r>
          <w:rPr>
            <w:noProof/>
          </w:rPr>
          <w:fldChar w:fldCharType="begin"/>
        </w:r>
        <w:r>
          <w:rPr>
            <w:noProof/>
          </w:rPr>
          <w:instrText xml:space="preserve"> PAGEREF _Toc223340518 \h </w:instrText>
        </w:r>
      </w:ins>
      <w:r>
        <w:rPr>
          <w:noProof/>
        </w:rPr>
      </w:r>
      <w:r>
        <w:rPr>
          <w:noProof/>
        </w:rPr>
        <w:fldChar w:fldCharType="separate"/>
      </w:r>
      <w:ins w:id="983" w:author="Aleksander Hansen" w:date="2013-02-24T15:48:00Z">
        <w:r>
          <w:rPr>
            <w:noProof/>
          </w:rPr>
          <w:t>196</w:t>
        </w:r>
      </w:ins>
      <w:ins w:id="984" w:author="Aleksander Hansen" w:date="2013-02-24T15:47:00Z">
        <w:r>
          <w:rPr>
            <w:noProof/>
          </w:rPr>
          <w:fldChar w:fldCharType="end"/>
        </w:r>
      </w:ins>
    </w:p>
    <w:p w14:paraId="07F0CFCB" w14:textId="77777777" w:rsidR="00F36223" w:rsidRDefault="00F36223">
      <w:pPr>
        <w:pStyle w:val="TOC2"/>
        <w:tabs>
          <w:tab w:val="right" w:leader="dot" w:pos="9080"/>
        </w:tabs>
        <w:rPr>
          <w:ins w:id="985" w:author="Aleksander Hansen" w:date="2013-02-24T15:47:00Z"/>
          <w:b w:val="0"/>
          <w:noProof/>
          <w:sz w:val="24"/>
          <w:szCs w:val="24"/>
          <w:lang w:eastAsia="ja-JP"/>
        </w:rPr>
      </w:pPr>
      <w:ins w:id="986" w:author="Aleksander Hansen" w:date="2013-02-24T15:47:00Z">
        <w:r>
          <w:rPr>
            <w:noProof/>
          </w:rPr>
          <w:t>Describe how to identify causal relationships and how to use risk and control self assessment (RCSA) and key risk indicators (KRIs) to measure and manage operational risks.</w:t>
        </w:r>
        <w:r>
          <w:rPr>
            <w:noProof/>
          </w:rPr>
          <w:tab/>
        </w:r>
        <w:r>
          <w:rPr>
            <w:noProof/>
          </w:rPr>
          <w:fldChar w:fldCharType="begin"/>
        </w:r>
        <w:r>
          <w:rPr>
            <w:noProof/>
          </w:rPr>
          <w:instrText xml:space="preserve"> PAGEREF _Toc223340519 \h </w:instrText>
        </w:r>
      </w:ins>
      <w:r>
        <w:rPr>
          <w:noProof/>
        </w:rPr>
      </w:r>
      <w:r>
        <w:rPr>
          <w:noProof/>
        </w:rPr>
        <w:fldChar w:fldCharType="separate"/>
      </w:r>
      <w:ins w:id="987" w:author="Aleksander Hansen" w:date="2013-02-24T15:48:00Z">
        <w:r>
          <w:rPr>
            <w:noProof/>
          </w:rPr>
          <w:t>197</w:t>
        </w:r>
      </w:ins>
      <w:ins w:id="988" w:author="Aleksander Hansen" w:date="2013-02-24T15:47:00Z">
        <w:r>
          <w:rPr>
            <w:noProof/>
          </w:rPr>
          <w:fldChar w:fldCharType="end"/>
        </w:r>
      </w:ins>
    </w:p>
    <w:p w14:paraId="3C604B07" w14:textId="77777777" w:rsidR="00F36223" w:rsidRDefault="00F36223">
      <w:pPr>
        <w:pStyle w:val="TOC2"/>
        <w:tabs>
          <w:tab w:val="right" w:leader="dot" w:pos="9080"/>
        </w:tabs>
        <w:rPr>
          <w:ins w:id="989" w:author="Aleksander Hansen" w:date="2013-02-24T15:47:00Z"/>
          <w:b w:val="0"/>
          <w:noProof/>
          <w:sz w:val="24"/>
          <w:szCs w:val="24"/>
          <w:lang w:eastAsia="ja-JP"/>
        </w:rPr>
      </w:pPr>
      <w:ins w:id="990" w:author="Aleksander Hansen" w:date="2013-02-24T15:47:00Z">
        <w:r>
          <w:rPr>
            <w:noProof/>
          </w:rPr>
          <w:t>Describe the allocation of operational risk capital and the use of scorecards.</w:t>
        </w:r>
        <w:r>
          <w:rPr>
            <w:noProof/>
          </w:rPr>
          <w:tab/>
        </w:r>
        <w:r>
          <w:rPr>
            <w:noProof/>
          </w:rPr>
          <w:fldChar w:fldCharType="begin"/>
        </w:r>
        <w:r>
          <w:rPr>
            <w:noProof/>
          </w:rPr>
          <w:instrText xml:space="preserve"> PAGEREF _Toc223340520 \h </w:instrText>
        </w:r>
      </w:ins>
      <w:r>
        <w:rPr>
          <w:noProof/>
        </w:rPr>
      </w:r>
      <w:r>
        <w:rPr>
          <w:noProof/>
        </w:rPr>
        <w:fldChar w:fldCharType="separate"/>
      </w:r>
      <w:ins w:id="991" w:author="Aleksander Hansen" w:date="2013-02-24T15:48:00Z">
        <w:r>
          <w:rPr>
            <w:noProof/>
          </w:rPr>
          <w:t>197</w:t>
        </w:r>
      </w:ins>
      <w:ins w:id="992" w:author="Aleksander Hansen" w:date="2013-02-24T15:47:00Z">
        <w:r>
          <w:rPr>
            <w:noProof/>
          </w:rPr>
          <w:fldChar w:fldCharType="end"/>
        </w:r>
      </w:ins>
    </w:p>
    <w:p w14:paraId="552B32CB" w14:textId="77777777" w:rsidR="00F36223" w:rsidRDefault="00F36223">
      <w:pPr>
        <w:pStyle w:val="TOC2"/>
        <w:tabs>
          <w:tab w:val="right" w:leader="dot" w:pos="9080"/>
        </w:tabs>
        <w:rPr>
          <w:ins w:id="993" w:author="Aleksander Hansen" w:date="2013-02-24T15:47:00Z"/>
          <w:b w:val="0"/>
          <w:noProof/>
          <w:sz w:val="24"/>
          <w:szCs w:val="24"/>
          <w:lang w:eastAsia="ja-JP"/>
        </w:rPr>
      </w:pPr>
      <w:ins w:id="994" w:author="Aleksander Hansen" w:date="2013-02-24T15:47:00Z">
        <w:r>
          <w:rPr>
            <w:noProof/>
          </w:rPr>
          <w:t>Explain how to use the power law to measure operational risk.</w:t>
        </w:r>
        <w:r>
          <w:rPr>
            <w:noProof/>
          </w:rPr>
          <w:tab/>
        </w:r>
        <w:r>
          <w:rPr>
            <w:noProof/>
          </w:rPr>
          <w:fldChar w:fldCharType="begin"/>
        </w:r>
        <w:r>
          <w:rPr>
            <w:noProof/>
          </w:rPr>
          <w:instrText xml:space="preserve"> PAGEREF _Toc223340521 \h </w:instrText>
        </w:r>
      </w:ins>
      <w:r>
        <w:rPr>
          <w:noProof/>
        </w:rPr>
      </w:r>
      <w:r>
        <w:rPr>
          <w:noProof/>
        </w:rPr>
        <w:fldChar w:fldCharType="separate"/>
      </w:r>
      <w:ins w:id="995" w:author="Aleksander Hansen" w:date="2013-02-24T15:48:00Z">
        <w:r>
          <w:rPr>
            <w:noProof/>
          </w:rPr>
          <w:t>197</w:t>
        </w:r>
      </w:ins>
      <w:ins w:id="996" w:author="Aleksander Hansen" w:date="2013-02-24T15:47:00Z">
        <w:r>
          <w:rPr>
            <w:noProof/>
          </w:rPr>
          <w:fldChar w:fldCharType="end"/>
        </w:r>
      </w:ins>
    </w:p>
    <w:p w14:paraId="75487B1F" w14:textId="77777777" w:rsidR="00F36223" w:rsidRDefault="00F36223">
      <w:pPr>
        <w:pStyle w:val="TOC2"/>
        <w:tabs>
          <w:tab w:val="right" w:leader="dot" w:pos="9080"/>
        </w:tabs>
        <w:rPr>
          <w:ins w:id="997" w:author="Aleksander Hansen" w:date="2013-02-24T15:47:00Z"/>
          <w:b w:val="0"/>
          <w:noProof/>
          <w:sz w:val="24"/>
          <w:szCs w:val="24"/>
          <w:lang w:eastAsia="ja-JP"/>
        </w:rPr>
      </w:pPr>
      <w:ins w:id="998" w:author="Aleksander Hansen" w:date="2013-02-24T15:47:00Z">
        <w:r>
          <w:rPr>
            <w:noProof/>
          </w:rPr>
          <w:t>Explain the risks of moral hazard and adverse selection when using insurance to mitigate operational risks.</w:t>
        </w:r>
        <w:r>
          <w:rPr>
            <w:noProof/>
          </w:rPr>
          <w:tab/>
        </w:r>
        <w:r>
          <w:rPr>
            <w:noProof/>
          </w:rPr>
          <w:fldChar w:fldCharType="begin"/>
        </w:r>
        <w:r>
          <w:rPr>
            <w:noProof/>
          </w:rPr>
          <w:instrText xml:space="preserve"> PAGEREF _Toc223340522 \h </w:instrText>
        </w:r>
      </w:ins>
      <w:r>
        <w:rPr>
          <w:noProof/>
        </w:rPr>
      </w:r>
      <w:r>
        <w:rPr>
          <w:noProof/>
        </w:rPr>
        <w:fldChar w:fldCharType="separate"/>
      </w:r>
      <w:ins w:id="999" w:author="Aleksander Hansen" w:date="2013-02-24T15:48:00Z">
        <w:r>
          <w:rPr>
            <w:noProof/>
          </w:rPr>
          <w:t>198</w:t>
        </w:r>
      </w:ins>
      <w:ins w:id="1000" w:author="Aleksander Hansen" w:date="2013-02-24T15:47:00Z">
        <w:r>
          <w:rPr>
            <w:noProof/>
          </w:rPr>
          <w:fldChar w:fldCharType="end"/>
        </w:r>
      </w:ins>
    </w:p>
    <w:p w14:paraId="78A84B3F" w14:textId="77777777" w:rsidR="00F36223" w:rsidRDefault="00F36223">
      <w:pPr>
        <w:pStyle w:val="TOC2"/>
        <w:tabs>
          <w:tab w:val="right" w:leader="dot" w:pos="9080"/>
        </w:tabs>
        <w:rPr>
          <w:ins w:id="1001" w:author="Aleksander Hansen" w:date="2013-02-24T15:47:00Z"/>
          <w:b w:val="0"/>
          <w:noProof/>
          <w:sz w:val="24"/>
          <w:szCs w:val="24"/>
          <w:lang w:eastAsia="ja-JP"/>
        </w:rPr>
      </w:pPr>
      <w:ins w:id="1002" w:author="Aleksander Hansen" w:date="2013-02-24T15:47:00Z">
        <w:r>
          <w:rPr>
            <w:noProof/>
          </w:rPr>
          <w:t>Chapter Summary</w:t>
        </w:r>
        <w:r>
          <w:rPr>
            <w:noProof/>
          </w:rPr>
          <w:tab/>
        </w:r>
        <w:r>
          <w:rPr>
            <w:noProof/>
          </w:rPr>
          <w:fldChar w:fldCharType="begin"/>
        </w:r>
        <w:r>
          <w:rPr>
            <w:noProof/>
          </w:rPr>
          <w:instrText xml:space="preserve"> PAGEREF _Toc223340523 \h </w:instrText>
        </w:r>
      </w:ins>
      <w:r>
        <w:rPr>
          <w:noProof/>
        </w:rPr>
      </w:r>
      <w:r>
        <w:rPr>
          <w:noProof/>
        </w:rPr>
        <w:fldChar w:fldCharType="separate"/>
      </w:r>
      <w:ins w:id="1003" w:author="Aleksander Hansen" w:date="2013-02-24T15:48:00Z">
        <w:r>
          <w:rPr>
            <w:noProof/>
          </w:rPr>
          <w:t>199</w:t>
        </w:r>
      </w:ins>
      <w:ins w:id="1004" w:author="Aleksander Hansen" w:date="2013-02-24T15:47:00Z">
        <w:r>
          <w:rPr>
            <w:noProof/>
          </w:rPr>
          <w:fldChar w:fldCharType="end"/>
        </w:r>
      </w:ins>
    </w:p>
    <w:p w14:paraId="6B5B9ACF" w14:textId="77777777" w:rsidR="00F36223" w:rsidRDefault="00F36223">
      <w:pPr>
        <w:pStyle w:val="TOC2"/>
        <w:tabs>
          <w:tab w:val="right" w:leader="dot" w:pos="9080"/>
        </w:tabs>
        <w:rPr>
          <w:ins w:id="1005" w:author="Aleksander Hansen" w:date="2013-02-24T15:47:00Z"/>
          <w:b w:val="0"/>
          <w:noProof/>
          <w:sz w:val="24"/>
          <w:szCs w:val="24"/>
          <w:lang w:eastAsia="ja-JP"/>
        </w:rPr>
      </w:pPr>
      <w:ins w:id="1006" w:author="Aleksander Hansen" w:date="2013-02-24T15:47:00Z">
        <w:r>
          <w:rPr>
            <w:noProof/>
          </w:rPr>
          <w:t>Questions and Answers</w:t>
        </w:r>
        <w:r>
          <w:rPr>
            <w:noProof/>
          </w:rPr>
          <w:tab/>
        </w:r>
        <w:r>
          <w:rPr>
            <w:noProof/>
          </w:rPr>
          <w:fldChar w:fldCharType="begin"/>
        </w:r>
        <w:r>
          <w:rPr>
            <w:noProof/>
          </w:rPr>
          <w:instrText xml:space="preserve"> PAGEREF _Toc223340524 \h </w:instrText>
        </w:r>
      </w:ins>
      <w:r>
        <w:rPr>
          <w:noProof/>
        </w:rPr>
      </w:r>
      <w:r>
        <w:rPr>
          <w:noProof/>
        </w:rPr>
        <w:fldChar w:fldCharType="separate"/>
      </w:r>
      <w:ins w:id="1007" w:author="Aleksander Hansen" w:date="2013-02-24T15:48:00Z">
        <w:r>
          <w:rPr>
            <w:noProof/>
          </w:rPr>
          <w:t>200</w:t>
        </w:r>
      </w:ins>
      <w:ins w:id="1008" w:author="Aleksander Hansen" w:date="2013-02-24T15:47:00Z">
        <w:r>
          <w:rPr>
            <w:noProof/>
          </w:rPr>
          <w:fldChar w:fldCharType="end"/>
        </w:r>
      </w:ins>
    </w:p>
    <w:p w14:paraId="344ED8D5" w14:textId="77777777" w:rsidR="00F36223" w:rsidRDefault="00F36223">
      <w:pPr>
        <w:pStyle w:val="TOC3"/>
        <w:tabs>
          <w:tab w:val="right" w:leader="dot" w:pos="9080"/>
        </w:tabs>
        <w:rPr>
          <w:ins w:id="1009" w:author="Aleksander Hansen" w:date="2013-02-24T15:47:00Z"/>
          <w:noProof/>
          <w:sz w:val="24"/>
          <w:szCs w:val="24"/>
          <w:lang w:eastAsia="ja-JP"/>
        </w:rPr>
      </w:pPr>
      <w:ins w:id="1010" w:author="Aleksander Hansen" w:date="2013-02-24T15:47:00Z">
        <w:r>
          <w:rPr>
            <w:noProof/>
          </w:rPr>
          <w:t>Questions</w:t>
        </w:r>
        <w:r>
          <w:rPr>
            <w:noProof/>
          </w:rPr>
          <w:tab/>
        </w:r>
        <w:r>
          <w:rPr>
            <w:noProof/>
          </w:rPr>
          <w:fldChar w:fldCharType="begin"/>
        </w:r>
        <w:r>
          <w:rPr>
            <w:noProof/>
          </w:rPr>
          <w:instrText xml:space="preserve"> PAGEREF _Toc223340525 \h </w:instrText>
        </w:r>
      </w:ins>
      <w:r>
        <w:rPr>
          <w:noProof/>
        </w:rPr>
      </w:r>
      <w:r>
        <w:rPr>
          <w:noProof/>
        </w:rPr>
        <w:fldChar w:fldCharType="separate"/>
      </w:r>
      <w:ins w:id="1011" w:author="Aleksander Hansen" w:date="2013-02-24T15:48:00Z">
        <w:r>
          <w:rPr>
            <w:noProof/>
          </w:rPr>
          <w:t>200</w:t>
        </w:r>
      </w:ins>
      <w:ins w:id="1012" w:author="Aleksander Hansen" w:date="2013-02-24T15:47:00Z">
        <w:r>
          <w:rPr>
            <w:noProof/>
          </w:rPr>
          <w:fldChar w:fldCharType="end"/>
        </w:r>
      </w:ins>
    </w:p>
    <w:p w14:paraId="4FE130EE" w14:textId="77777777" w:rsidR="00F36223" w:rsidRDefault="00F36223">
      <w:pPr>
        <w:pStyle w:val="TOC3"/>
        <w:tabs>
          <w:tab w:val="right" w:leader="dot" w:pos="9080"/>
        </w:tabs>
        <w:rPr>
          <w:ins w:id="1013" w:author="Aleksander Hansen" w:date="2013-02-24T15:47:00Z"/>
          <w:noProof/>
          <w:sz w:val="24"/>
          <w:szCs w:val="24"/>
          <w:lang w:eastAsia="ja-JP"/>
        </w:rPr>
      </w:pPr>
      <w:ins w:id="1014" w:author="Aleksander Hansen" w:date="2013-02-24T15:47:00Z">
        <w:r>
          <w:rPr>
            <w:noProof/>
          </w:rPr>
          <w:t>Answers</w:t>
        </w:r>
        <w:r>
          <w:rPr>
            <w:noProof/>
          </w:rPr>
          <w:tab/>
        </w:r>
        <w:r>
          <w:rPr>
            <w:noProof/>
          </w:rPr>
          <w:fldChar w:fldCharType="begin"/>
        </w:r>
        <w:r>
          <w:rPr>
            <w:noProof/>
          </w:rPr>
          <w:instrText xml:space="preserve"> PAGEREF _Toc223340526 \h </w:instrText>
        </w:r>
      </w:ins>
      <w:r>
        <w:rPr>
          <w:noProof/>
        </w:rPr>
      </w:r>
      <w:r>
        <w:rPr>
          <w:noProof/>
        </w:rPr>
        <w:fldChar w:fldCharType="separate"/>
      </w:r>
      <w:ins w:id="1015" w:author="Aleksander Hansen" w:date="2013-02-24T15:48:00Z">
        <w:r>
          <w:rPr>
            <w:noProof/>
          </w:rPr>
          <w:t>201</w:t>
        </w:r>
      </w:ins>
      <w:ins w:id="1016" w:author="Aleksander Hansen" w:date="2013-02-24T15:47:00Z">
        <w:r>
          <w:rPr>
            <w:noProof/>
          </w:rPr>
          <w:fldChar w:fldCharType="end"/>
        </w:r>
      </w:ins>
    </w:p>
    <w:p w14:paraId="0D1EF43A" w14:textId="77777777" w:rsidR="00F36223" w:rsidRDefault="00F36223">
      <w:pPr>
        <w:pStyle w:val="TOC1"/>
        <w:tabs>
          <w:tab w:val="right" w:leader="dot" w:pos="9080"/>
        </w:tabs>
        <w:rPr>
          <w:ins w:id="1017" w:author="Aleksander Hansen" w:date="2013-02-24T15:47:00Z"/>
          <w:b w:val="0"/>
          <w:noProof/>
          <w:lang w:eastAsia="ja-JP"/>
        </w:rPr>
      </w:pPr>
      <w:ins w:id="1018" w:author="Aleksander Hansen" w:date="2013-02-24T15:47:00Z">
        <w:r>
          <w:rPr>
            <w:noProof/>
          </w:rPr>
          <w:t>Jorion, Chapter 14: Stress Testing</w:t>
        </w:r>
        <w:r>
          <w:rPr>
            <w:noProof/>
          </w:rPr>
          <w:tab/>
        </w:r>
        <w:r>
          <w:rPr>
            <w:noProof/>
          </w:rPr>
          <w:fldChar w:fldCharType="begin"/>
        </w:r>
        <w:r>
          <w:rPr>
            <w:noProof/>
          </w:rPr>
          <w:instrText xml:space="preserve"> PAGEREF _Toc223340527 \h </w:instrText>
        </w:r>
      </w:ins>
      <w:r>
        <w:rPr>
          <w:noProof/>
        </w:rPr>
      </w:r>
      <w:r>
        <w:rPr>
          <w:noProof/>
        </w:rPr>
        <w:fldChar w:fldCharType="separate"/>
      </w:r>
      <w:ins w:id="1019" w:author="Aleksander Hansen" w:date="2013-02-24T15:48:00Z">
        <w:r>
          <w:rPr>
            <w:noProof/>
          </w:rPr>
          <w:t>202</w:t>
        </w:r>
      </w:ins>
      <w:ins w:id="1020" w:author="Aleksander Hansen" w:date="2013-02-24T15:47:00Z">
        <w:r>
          <w:rPr>
            <w:noProof/>
          </w:rPr>
          <w:fldChar w:fldCharType="end"/>
        </w:r>
      </w:ins>
    </w:p>
    <w:p w14:paraId="778C1FC5" w14:textId="77777777" w:rsidR="00F36223" w:rsidRDefault="00F36223">
      <w:pPr>
        <w:pStyle w:val="TOC3"/>
        <w:tabs>
          <w:tab w:val="right" w:leader="dot" w:pos="9080"/>
        </w:tabs>
        <w:rPr>
          <w:ins w:id="1021" w:author="Aleksander Hansen" w:date="2013-02-24T15:47:00Z"/>
          <w:noProof/>
          <w:sz w:val="24"/>
          <w:szCs w:val="24"/>
          <w:lang w:eastAsia="ja-JP"/>
        </w:rPr>
      </w:pPr>
      <w:ins w:id="1022" w:author="Aleksander Hansen" w:date="2013-02-24T15:47:00Z">
        <w:r>
          <w:rPr>
            <w:noProof/>
          </w:rPr>
          <w:t>About Stress Testing</w:t>
        </w:r>
        <w:r>
          <w:rPr>
            <w:noProof/>
          </w:rPr>
          <w:tab/>
        </w:r>
        <w:r>
          <w:rPr>
            <w:noProof/>
          </w:rPr>
          <w:fldChar w:fldCharType="begin"/>
        </w:r>
        <w:r>
          <w:rPr>
            <w:noProof/>
          </w:rPr>
          <w:instrText xml:space="preserve"> PAGEREF _Toc223340528 \h </w:instrText>
        </w:r>
      </w:ins>
      <w:r>
        <w:rPr>
          <w:noProof/>
        </w:rPr>
      </w:r>
      <w:r>
        <w:rPr>
          <w:noProof/>
        </w:rPr>
        <w:fldChar w:fldCharType="separate"/>
      </w:r>
      <w:ins w:id="1023" w:author="Aleksander Hansen" w:date="2013-02-24T15:48:00Z">
        <w:r>
          <w:rPr>
            <w:noProof/>
          </w:rPr>
          <w:t>202</w:t>
        </w:r>
      </w:ins>
      <w:ins w:id="1024" w:author="Aleksander Hansen" w:date="2013-02-24T15:47:00Z">
        <w:r>
          <w:rPr>
            <w:noProof/>
          </w:rPr>
          <w:fldChar w:fldCharType="end"/>
        </w:r>
      </w:ins>
    </w:p>
    <w:p w14:paraId="55ABCC70" w14:textId="77777777" w:rsidR="00F36223" w:rsidRDefault="00F36223">
      <w:pPr>
        <w:pStyle w:val="TOC2"/>
        <w:tabs>
          <w:tab w:val="right" w:leader="dot" w:pos="9080"/>
        </w:tabs>
        <w:rPr>
          <w:ins w:id="1025" w:author="Aleksander Hansen" w:date="2013-02-24T15:47:00Z"/>
          <w:b w:val="0"/>
          <w:noProof/>
          <w:sz w:val="24"/>
          <w:szCs w:val="24"/>
          <w:lang w:eastAsia="ja-JP"/>
        </w:rPr>
      </w:pPr>
      <w:ins w:id="1026" w:author="Aleksander Hansen" w:date="2013-02-24T15:47:00Z">
        <w:r>
          <w:rPr>
            <w:noProof/>
          </w:rPr>
          <w:t>Discuss how stress testing complements VaR</w:t>
        </w:r>
        <w:r>
          <w:rPr>
            <w:noProof/>
          </w:rPr>
          <w:tab/>
        </w:r>
        <w:r>
          <w:rPr>
            <w:noProof/>
          </w:rPr>
          <w:fldChar w:fldCharType="begin"/>
        </w:r>
        <w:r>
          <w:rPr>
            <w:noProof/>
          </w:rPr>
          <w:instrText xml:space="preserve"> PAGEREF _Toc223340529 \h </w:instrText>
        </w:r>
      </w:ins>
      <w:r>
        <w:rPr>
          <w:noProof/>
        </w:rPr>
      </w:r>
      <w:r>
        <w:rPr>
          <w:noProof/>
        </w:rPr>
        <w:fldChar w:fldCharType="separate"/>
      </w:r>
      <w:ins w:id="1027" w:author="Aleksander Hansen" w:date="2013-02-24T15:48:00Z">
        <w:r>
          <w:rPr>
            <w:noProof/>
          </w:rPr>
          <w:t>203</w:t>
        </w:r>
      </w:ins>
      <w:ins w:id="1028" w:author="Aleksander Hansen" w:date="2013-02-24T15:47:00Z">
        <w:r>
          <w:rPr>
            <w:noProof/>
          </w:rPr>
          <w:fldChar w:fldCharType="end"/>
        </w:r>
      </w:ins>
    </w:p>
    <w:p w14:paraId="3ACED8E7" w14:textId="77777777" w:rsidR="00F36223" w:rsidRDefault="00F36223">
      <w:pPr>
        <w:pStyle w:val="TOC3"/>
        <w:tabs>
          <w:tab w:val="right" w:leader="dot" w:pos="9080"/>
        </w:tabs>
        <w:rPr>
          <w:ins w:id="1029" w:author="Aleksander Hansen" w:date="2013-02-24T15:47:00Z"/>
          <w:noProof/>
          <w:sz w:val="24"/>
          <w:szCs w:val="24"/>
          <w:lang w:eastAsia="ja-JP"/>
        </w:rPr>
      </w:pPr>
      <w:ins w:id="1030" w:author="Aleksander Hansen" w:date="2013-02-24T15:47:00Z">
        <w:r>
          <w:rPr>
            <w:noProof/>
          </w:rPr>
          <w:t>Describe the benefits and drawbacks of stress testing</w:t>
        </w:r>
        <w:r>
          <w:rPr>
            <w:noProof/>
          </w:rPr>
          <w:tab/>
        </w:r>
        <w:r>
          <w:rPr>
            <w:noProof/>
          </w:rPr>
          <w:fldChar w:fldCharType="begin"/>
        </w:r>
        <w:r>
          <w:rPr>
            <w:noProof/>
          </w:rPr>
          <w:instrText xml:space="preserve"> PAGEREF _Toc223340530 \h </w:instrText>
        </w:r>
      </w:ins>
      <w:r>
        <w:rPr>
          <w:noProof/>
        </w:rPr>
      </w:r>
      <w:r>
        <w:rPr>
          <w:noProof/>
        </w:rPr>
        <w:fldChar w:fldCharType="separate"/>
      </w:r>
      <w:ins w:id="1031" w:author="Aleksander Hansen" w:date="2013-02-24T15:48:00Z">
        <w:r>
          <w:rPr>
            <w:noProof/>
          </w:rPr>
          <w:t>203</w:t>
        </w:r>
      </w:ins>
      <w:ins w:id="1032" w:author="Aleksander Hansen" w:date="2013-02-24T15:47:00Z">
        <w:r>
          <w:rPr>
            <w:noProof/>
          </w:rPr>
          <w:fldChar w:fldCharType="end"/>
        </w:r>
      </w:ins>
    </w:p>
    <w:p w14:paraId="2C63E532" w14:textId="77777777" w:rsidR="00F36223" w:rsidRDefault="00F36223">
      <w:pPr>
        <w:pStyle w:val="TOC3"/>
        <w:tabs>
          <w:tab w:val="right" w:leader="dot" w:pos="9080"/>
        </w:tabs>
        <w:rPr>
          <w:ins w:id="1033" w:author="Aleksander Hansen" w:date="2013-02-24T15:47:00Z"/>
          <w:noProof/>
          <w:sz w:val="24"/>
          <w:szCs w:val="24"/>
          <w:lang w:eastAsia="ja-JP"/>
        </w:rPr>
      </w:pPr>
      <w:ins w:id="1034" w:author="Aleksander Hansen" w:date="2013-02-24T15:47:00Z">
        <w:r>
          <w:rPr>
            <w:noProof/>
          </w:rPr>
          <w:t>Describe the advantages and disadvantages of using prospective scenarios and historical scenarios</w:t>
        </w:r>
        <w:r>
          <w:rPr>
            <w:noProof/>
          </w:rPr>
          <w:tab/>
        </w:r>
        <w:r>
          <w:rPr>
            <w:noProof/>
          </w:rPr>
          <w:fldChar w:fldCharType="begin"/>
        </w:r>
        <w:r>
          <w:rPr>
            <w:noProof/>
          </w:rPr>
          <w:instrText xml:space="preserve"> PAGEREF _Toc223340531 \h </w:instrText>
        </w:r>
      </w:ins>
      <w:r>
        <w:rPr>
          <w:noProof/>
        </w:rPr>
      </w:r>
      <w:r>
        <w:rPr>
          <w:noProof/>
        </w:rPr>
        <w:fldChar w:fldCharType="separate"/>
      </w:r>
      <w:ins w:id="1035" w:author="Aleksander Hansen" w:date="2013-02-24T15:48:00Z">
        <w:r>
          <w:rPr>
            <w:noProof/>
          </w:rPr>
          <w:t>204</w:t>
        </w:r>
      </w:ins>
      <w:ins w:id="1036" w:author="Aleksander Hansen" w:date="2013-02-24T15:47:00Z">
        <w:r>
          <w:rPr>
            <w:noProof/>
          </w:rPr>
          <w:fldChar w:fldCharType="end"/>
        </w:r>
      </w:ins>
    </w:p>
    <w:p w14:paraId="0F5C6963" w14:textId="77777777" w:rsidR="00F36223" w:rsidRDefault="00F36223">
      <w:pPr>
        <w:pStyle w:val="TOC3"/>
        <w:tabs>
          <w:tab w:val="right" w:leader="dot" w:pos="9080"/>
        </w:tabs>
        <w:rPr>
          <w:ins w:id="1037" w:author="Aleksander Hansen" w:date="2013-02-24T15:47:00Z"/>
          <w:noProof/>
          <w:sz w:val="24"/>
          <w:szCs w:val="24"/>
          <w:lang w:eastAsia="ja-JP"/>
        </w:rPr>
      </w:pPr>
      <w:ins w:id="1038" w:author="Aleksander Hansen" w:date="2013-02-24T15:47:00Z">
        <w:r>
          <w:rPr>
            <w:noProof/>
          </w:rPr>
          <w:t>Discuss the implications of correlation breakdown for scenario analysis</w:t>
        </w:r>
        <w:r>
          <w:rPr>
            <w:noProof/>
          </w:rPr>
          <w:tab/>
        </w:r>
        <w:r>
          <w:rPr>
            <w:noProof/>
          </w:rPr>
          <w:fldChar w:fldCharType="begin"/>
        </w:r>
        <w:r>
          <w:rPr>
            <w:noProof/>
          </w:rPr>
          <w:instrText xml:space="preserve"> PAGEREF _Toc223340532 \h </w:instrText>
        </w:r>
      </w:ins>
      <w:r>
        <w:rPr>
          <w:noProof/>
        </w:rPr>
      </w:r>
      <w:r>
        <w:rPr>
          <w:noProof/>
        </w:rPr>
        <w:fldChar w:fldCharType="separate"/>
      </w:r>
      <w:ins w:id="1039" w:author="Aleksander Hansen" w:date="2013-02-24T15:48:00Z">
        <w:r>
          <w:rPr>
            <w:noProof/>
          </w:rPr>
          <w:t>206</w:t>
        </w:r>
      </w:ins>
      <w:ins w:id="1040" w:author="Aleksander Hansen" w:date="2013-02-24T15:47:00Z">
        <w:r>
          <w:rPr>
            <w:noProof/>
          </w:rPr>
          <w:fldChar w:fldCharType="end"/>
        </w:r>
      </w:ins>
    </w:p>
    <w:p w14:paraId="6743B39C" w14:textId="77777777" w:rsidR="00F36223" w:rsidRDefault="00F36223">
      <w:pPr>
        <w:pStyle w:val="TOC3"/>
        <w:tabs>
          <w:tab w:val="right" w:leader="dot" w:pos="9080"/>
        </w:tabs>
        <w:rPr>
          <w:ins w:id="1041" w:author="Aleksander Hansen" w:date="2013-02-24T15:47:00Z"/>
          <w:noProof/>
          <w:sz w:val="24"/>
          <w:szCs w:val="24"/>
          <w:lang w:eastAsia="ja-JP"/>
        </w:rPr>
      </w:pPr>
      <w:ins w:id="1042" w:author="Aleksander Hansen" w:date="2013-02-24T15:47:00Z">
        <w:r>
          <w:rPr>
            <w:noProof/>
          </w:rPr>
          <w:t>Describe the primary approaches to stress testing and the advantages and disadvantages of each approach</w:t>
        </w:r>
        <w:r>
          <w:rPr>
            <w:noProof/>
          </w:rPr>
          <w:tab/>
        </w:r>
        <w:r>
          <w:rPr>
            <w:noProof/>
          </w:rPr>
          <w:fldChar w:fldCharType="begin"/>
        </w:r>
        <w:r>
          <w:rPr>
            <w:noProof/>
          </w:rPr>
          <w:instrText xml:space="preserve"> PAGEREF _Toc223340533 \h </w:instrText>
        </w:r>
      </w:ins>
      <w:r>
        <w:rPr>
          <w:noProof/>
        </w:rPr>
      </w:r>
      <w:r>
        <w:rPr>
          <w:noProof/>
        </w:rPr>
        <w:fldChar w:fldCharType="separate"/>
      </w:r>
      <w:ins w:id="1043" w:author="Aleksander Hansen" w:date="2013-02-24T15:48:00Z">
        <w:r>
          <w:rPr>
            <w:noProof/>
          </w:rPr>
          <w:t>206</w:t>
        </w:r>
      </w:ins>
      <w:ins w:id="1044" w:author="Aleksander Hansen" w:date="2013-02-24T15:47:00Z">
        <w:r>
          <w:rPr>
            <w:noProof/>
          </w:rPr>
          <w:fldChar w:fldCharType="end"/>
        </w:r>
      </w:ins>
    </w:p>
    <w:p w14:paraId="2B4E4DCD" w14:textId="77777777" w:rsidR="00F36223" w:rsidRDefault="00F36223">
      <w:pPr>
        <w:pStyle w:val="TOC2"/>
        <w:tabs>
          <w:tab w:val="right" w:leader="dot" w:pos="9080"/>
        </w:tabs>
        <w:rPr>
          <w:ins w:id="1045" w:author="Aleksander Hansen" w:date="2013-02-24T15:47:00Z"/>
          <w:b w:val="0"/>
          <w:noProof/>
          <w:sz w:val="24"/>
          <w:szCs w:val="24"/>
          <w:lang w:eastAsia="ja-JP"/>
        </w:rPr>
      </w:pPr>
      <w:ins w:id="1046" w:author="Aleksander Hansen" w:date="2013-02-24T15:47:00Z">
        <w:r>
          <w:rPr>
            <w:noProof/>
          </w:rPr>
          <w:t>Describe the purposes of stress testing and the process of implementing a stress-testing scenario.</w:t>
        </w:r>
        <w:r>
          <w:rPr>
            <w:noProof/>
          </w:rPr>
          <w:tab/>
        </w:r>
        <w:r>
          <w:rPr>
            <w:noProof/>
          </w:rPr>
          <w:fldChar w:fldCharType="begin"/>
        </w:r>
        <w:r>
          <w:rPr>
            <w:noProof/>
          </w:rPr>
          <w:instrText xml:space="preserve"> PAGEREF _Toc223340534 \h </w:instrText>
        </w:r>
      </w:ins>
      <w:r>
        <w:rPr>
          <w:noProof/>
        </w:rPr>
      </w:r>
      <w:r>
        <w:rPr>
          <w:noProof/>
        </w:rPr>
        <w:fldChar w:fldCharType="separate"/>
      </w:r>
      <w:ins w:id="1047" w:author="Aleksander Hansen" w:date="2013-02-24T15:48:00Z">
        <w:r>
          <w:rPr>
            <w:noProof/>
          </w:rPr>
          <w:t>206</w:t>
        </w:r>
      </w:ins>
      <w:ins w:id="1048" w:author="Aleksander Hansen" w:date="2013-02-24T15:47:00Z">
        <w:r>
          <w:rPr>
            <w:noProof/>
          </w:rPr>
          <w:fldChar w:fldCharType="end"/>
        </w:r>
      </w:ins>
    </w:p>
    <w:p w14:paraId="760B7B0D" w14:textId="77777777" w:rsidR="00F36223" w:rsidRDefault="00F36223">
      <w:pPr>
        <w:pStyle w:val="TOC3"/>
        <w:tabs>
          <w:tab w:val="right" w:leader="dot" w:pos="9080"/>
        </w:tabs>
        <w:rPr>
          <w:ins w:id="1049" w:author="Aleksander Hansen" w:date="2013-02-24T15:47:00Z"/>
          <w:noProof/>
          <w:sz w:val="24"/>
          <w:szCs w:val="24"/>
          <w:lang w:eastAsia="ja-JP"/>
        </w:rPr>
      </w:pPr>
      <w:ins w:id="1050" w:author="Aleksander Hansen" w:date="2013-02-24T15:47:00Z">
        <w:r>
          <w:rPr>
            <w:noProof/>
          </w:rPr>
          <w:t>Stress testing includes:</w:t>
        </w:r>
        <w:r>
          <w:rPr>
            <w:noProof/>
          </w:rPr>
          <w:tab/>
        </w:r>
        <w:r>
          <w:rPr>
            <w:noProof/>
          </w:rPr>
          <w:fldChar w:fldCharType="begin"/>
        </w:r>
        <w:r>
          <w:rPr>
            <w:noProof/>
          </w:rPr>
          <w:instrText xml:space="preserve"> PAGEREF _Toc223340535 \h </w:instrText>
        </w:r>
      </w:ins>
      <w:r>
        <w:rPr>
          <w:noProof/>
        </w:rPr>
      </w:r>
      <w:r>
        <w:rPr>
          <w:noProof/>
        </w:rPr>
        <w:fldChar w:fldCharType="separate"/>
      </w:r>
      <w:ins w:id="1051" w:author="Aleksander Hansen" w:date="2013-02-24T15:48:00Z">
        <w:r>
          <w:rPr>
            <w:noProof/>
          </w:rPr>
          <w:t>207</w:t>
        </w:r>
      </w:ins>
      <w:ins w:id="1052" w:author="Aleksander Hansen" w:date="2013-02-24T15:47:00Z">
        <w:r>
          <w:rPr>
            <w:noProof/>
          </w:rPr>
          <w:fldChar w:fldCharType="end"/>
        </w:r>
      </w:ins>
    </w:p>
    <w:p w14:paraId="317C89CD" w14:textId="77777777" w:rsidR="00F36223" w:rsidRDefault="00F36223">
      <w:pPr>
        <w:pStyle w:val="TOC2"/>
        <w:tabs>
          <w:tab w:val="right" w:leader="dot" w:pos="9080"/>
        </w:tabs>
        <w:rPr>
          <w:ins w:id="1053" w:author="Aleksander Hansen" w:date="2013-02-24T15:47:00Z"/>
          <w:b w:val="0"/>
          <w:noProof/>
          <w:sz w:val="24"/>
          <w:szCs w:val="24"/>
          <w:lang w:eastAsia="ja-JP"/>
        </w:rPr>
      </w:pPr>
      <w:ins w:id="1054" w:author="Aleksander Hansen" w:date="2013-02-24T15:47:00Z">
        <w:r>
          <w:rPr>
            <w:noProof/>
          </w:rPr>
          <w:t>Contrast between</w:t>
        </w:r>
        <w:r>
          <w:rPr>
            <w:rFonts w:hint="eastAsia"/>
            <w:noProof/>
          </w:rPr>
          <w:t xml:space="preserve"> event</w:t>
        </w:r>
        <w:r>
          <w:rPr>
            <w:rFonts w:hint="eastAsia"/>
            <w:noProof/>
          </w:rPr>
          <w:t>‐</w:t>
        </w:r>
        <w:r>
          <w:rPr>
            <w:rFonts w:hint="eastAsia"/>
            <w:noProof/>
          </w:rPr>
          <w:t>driven scenarios and portfolio</w:t>
        </w:r>
        <w:r>
          <w:rPr>
            <w:rFonts w:hint="eastAsia"/>
            <w:noProof/>
          </w:rPr>
          <w:t>‐</w:t>
        </w:r>
        <w:r>
          <w:rPr>
            <w:rFonts w:hint="eastAsia"/>
            <w:noProof/>
          </w:rPr>
          <w:t>driven scenarios.</w:t>
        </w:r>
        <w:r>
          <w:rPr>
            <w:noProof/>
          </w:rPr>
          <w:tab/>
        </w:r>
        <w:r>
          <w:rPr>
            <w:noProof/>
          </w:rPr>
          <w:fldChar w:fldCharType="begin"/>
        </w:r>
        <w:r>
          <w:rPr>
            <w:noProof/>
          </w:rPr>
          <w:instrText xml:space="preserve"> PAGEREF _Toc223340536 \h </w:instrText>
        </w:r>
      </w:ins>
      <w:r>
        <w:rPr>
          <w:noProof/>
        </w:rPr>
      </w:r>
      <w:r>
        <w:rPr>
          <w:noProof/>
        </w:rPr>
        <w:fldChar w:fldCharType="separate"/>
      </w:r>
      <w:ins w:id="1055" w:author="Aleksander Hansen" w:date="2013-02-24T15:48:00Z">
        <w:r>
          <w:rPr>
            <w:noProof/>
          </w:rPr>
          <w:t>207</w:t>
        </w:r>
      </w:ins>
      <w:ins w:id="1056" w:author="Aleksander Hansen" w:date="2013-02-24T15:47:00Z">
        <w:r>
          <w:rPr>
            <w:noProof/>
          </w:rPr>
          <w:fldChar w:fldCharType="end"/>
        </w:r>
      </w:ins>
    </w:p>
    <w:p w14:paraId="11BF3C7E" w14:textId="77777777" w:rsidR="00F36223" w:rsidRDefault="00F36223">
      <w:pPr>
        <w:pStyle w:val="TOC3"/>
        <w:tabs>
          <w:tab w:val="right" w:leader="dot" w:pos="9080"/>
        </w:tabs>
        <w:rPr>
          <w:ins w:id="1057" w:author="Aleksander Hansen" w:date="2013-02-24T15:47:00Z"/>
          <w:noProof/>
          <w:sz w:val="24"/>
          <w:szCs w:val="24"/>
          <w:lang w:eastAsia="ja-JP"/>
        </w:rPr>
      </w:pPr>
      <w:ins w:id="1058" w:author="Aleksander Hansen" w:date="2013-02-24T15:47:00Z">
        <w:r>
          <w:rPr>
            <w:noProof/>
          </w:rPr>
          <w:t>Event-driven</w:t>
        </w:r>
        <w:r>
          <w:rPr>
            <w:noProof/>
          </w:rPr>
          <w:tab/>
        </w:r>
        <w:r>
          <w:rPr>
            <w:noProof/>
          </w:rPr>
          <w:fldChar w:fldCharType="begin"/>
        </w:r>
        <w:r>
          <w:rPr>
            <w:noProof/>
          </w:rPr>
          <w:instrText xml:space="preserve"> PAGEREF _Toc223340537 \h </w:instrText>
        </w:r>
      </w:ins>
      <w:r>
        <w:rPr>
          <w:noProof/>
        </w:rPr>
      </w:r>
      <w:r>
        <w:rPr>
          <w:noProof/>
        </w:rPr>
        <w:fldChar w:fldCharType="separate"/>
      </w:r>
      <w:ins w:id="1059" w:author="Aleksander Hansen" w:date="2013-02-24T15:48:00Z">
        <w:r>
          <w:rPr>
            <w:noProof/>
          </w:rPr>
          <w:t>207</w:t>
        </w:r>
      </w:ins>
      <w:ins w:id="1060" w:author="Aleksander Hansen" w:date="2013-02-24T15:47:00Z">
        <w:r>
          <w:rPr>
            <w:noProof/>
          </w:rPr>
          <w:fldChar w:fldCharType="end"/>
        </w:r>
      </w:ins>
    </w:p>
    <w:p w14:paraId="70805808" w14:textId="77777777" w:rsidR="00F36223" w:rsidRDefault="00F36223">
      <w:pPr>
        <w:pStyle w:val="TOC3"/>
        <w:tabs>
          <w:tab w:val="right" w:leader="dot" w:pos="9080"/>
        </w:tabs>
        <w:rPr>
          <w:ins w:id="1061" w:author="Aleksander Hansen" w:date="2013-02-24T15:47:00Z"/>
          <w:noProof/>
          <w:sz w:val="24"/>
          <w:szCs w:val="24"/>
          <w:lang w:eastAsia="ja-JP"/>
        </w:rPr>
      </w:pPr>
      <w:ins w:id="1062" w:author="Aleksander Hansen" w:date="2013-02-24T15:47:00Z">
        <w:r>
          <w:rPr>
            <w:noProof/>
          </w:rPr>
          <w:t>Portfolio-driven</w:t>
        </w:r>
        <w:r>
          <w:rPr>
            <w:noProof/>
          </w:rPr>
          <w:tab/>
        </w:r>
        <w:r>
          <w:rPr>
            <w:noProof/>
          </w:rPr>
          <w:fldChar w:fldCharType="begin"/>
        </w:r>
        <w:r>
          <w:rPr>
            <w:noProof/>
          </w:rPr>
          <w:instrText xml:space="preserve"> PAGEREF _Toc223340538 \h </w:instrText>
        </w:r>
      </w:ins>
      <w:r>
        <w:rPr>
          <w:noProof/>
        </w:rPr>
      </w:r>
      <w:r>
        <w:rPr>
          <w:noProof/>
        </w:rPr>
        <w:fldChar w:fldCharType="separate"/>
      </w:r>
      <w:ins w:id="1063" w:author="Aleksander Hansen" w:date="2013-02-24T15:48:00Z">
        <w:r>
          <w:rPr>
            <w:noProof/>
          </w:rPr>
          <w:t>207</w:t>
        </w:r>
      </w:ins>
      <w:ins w:id="1064" w:author="Aleksander Hansen" w:date="2013-02-24T15:47:00Z">
        <w:r>
          <w:rPr>
            <w:noProof/>
          </w:rPr>
          <w:fldChar w:fldCharType="end"/>
        </w:r>
      </w:ins>
    </w:p>
    <w:p w14:paraId="06BE15D5" w14:textId="77777777" w:rsidR="00F36223" w:rsidRDefault="00F36223">
      <w:pPr>
        <w:pStyle w:val="TOC2"/>
        <w:tabs>
          <w:tab w:val="right" w:leader="dot" w:pos="9080"/>
        </w:tabs>
        <w:rPr>
          <w:ins w:id="1065" w:author="Aleksander Hansen" w:date="2013-02-24T15:47:00Z"/>
          <w:b w:val="0"/>
          <w:noProof/>
          <w:sz w:val="24"/>
          <w:szCs w:val="24"/>
          <w:lang w:eastAsia="ja-JP"/>
        </w:rPr>
      </w:pPr>
      <w:ins w:id="1066" w:author="Aleksander Hansen" w:date="2013-02-24T15:47:00Z">
        <w:r>
          <w:rPr>
            <w:rFonts w:hint="eastAsia"/>
            <w:noProof/>
          </w:rPr>
          <w:t>Identify common one</w:t>
        </w:r>
        <w:r>
          <w:rPr>
            <w:rFonts w:hint="eastAsia"/>
            <w:noProof/>
          </w:rPr>
          <w:t>‐</w:t>
        </w:r>
        <w:r>
          <w:rPr>
            <w:rFonts w:hint="eastAsia"/>
            <w:noProof/>
          </w:rPr>
          <w:t>variable sensitivity tests.</w:t>
        </w:r>
        <w:r>
          <w:rPr>
            <w:noProof/>
          </w:rPr>
          <w:tab/>
        </w:r>
        <w:r>
          <w:rPr>
            <w:noProof/>
          </w:rPr>
          <w:fldChar w:fldCharType="begin"/>
        </w:r>
        <w:r>
          <w:rPr>
            <w:noProof/>
          </w:rPr>
          <w:instrText xml:space="preserve"> PAGEREF _Toc223340539 \h </w:instrText>
        </w:r>
      </w:ins>
      <w:r>
        <w:rPr>
          <w:noProof/>
        </w:rPr>
      </w:r>
      <w:r>
        <w:rPr>
          <w:noProof/>
        </w:rPr>
        <w:fldChar w:fldCharType="separate"/>
      </w:r>
      <w:ins w:id="1067" w:author="Aleksander Hansen" w:date="2013-02-24T15:48:00Z">
        <w:r>
          <w:rPr>
            <w:noProof/>
          </w:rPr>
          <w:t>208</w:t>
        </w:r>
      </w:ins>
      <w:ins w:id="1068" w:author="Aleksander Hansen" w:date="2013-02-24T15:47:00Z">
        <w:r>
          <w:rPr>
            <w:noProof/>
          </w:rPr>
          <w:fldChar w:fldCharType="end"/>
        </w:r>
      </w:ins>
    </w:p>
    <w:p w14:paraId="455847A6" w14:textId="77777777" w:rsidR="00F36223" w:rsidRDefault="00F36223">
      <w:pPr>
        <w:pStyle w:val="TOC2"/>
        <w:tabs>
          <w:tab w:val="right" w:leader="dot" w:pos="9080"/>
        </w:tabs>
        <w:rPr>
          <w:ins w:id="1069" w:author="Aleksander Hansen" w:date="2013-02-24T15:47:00Z"/>
          <w:b w:val="0"/>
          <w:noProof/>
          <w:sz w:val="24"/>
          <w:szCs w:val="24"/>
          <w:lang w:eastAsia="ja-JP"/>
        </w:rPr>
      </w:pPr>
      <w:ins w:id="1070" w:author="Aleksander Hansen" w:date="2013-02-24T15:47:00Z">
        <w:r>
          <w:rPr>
            <w:noProof/>
          </w:rPr>
          <w:t>Describe the Standard Portfolio Analysis of Risk (SPAN®) system for measuring portfolio risk.</w:t>
        </w:r>
        <w:r>
          <w:rPr>
            <w:noProof/>
          </w:rPr>
          <w:tab/>
        </w:r>
        <w:r>
          <w:rPr>
            <w:noProof/>
          </w:rPr>
          <w:fldChar w:fldCharType="begin"/>
        </w:r>
        <w:r>
          <w:rPr>
            <w:noProof/>
          </w:rPr>
          <w:instrText xml:space="preserve"> PAGEREF _Toc223340540 \h </w:instrText>
        </w:r>
      </w:ins>
      <w:r>
        <w:rPr>
          <w:noProof/>
        </w:rPr>
      </w:r>
      <w:r>
        <w:rPr>
          <w:noProof/>
        </w:rPr>
        <w:fldChar w:fldCharType="separate"/>
      </w:r>
      <w:ins w:id="1071" w:author="Aleksander Hansen" w:date="2013-02-24T15:48:00Z">
        <w:r>
          <w:rPr>
            <w:noProof/>
          </w:rPr>
          <w:t>208</w:t>
        </w:r>
      </w:ins>
      <w:ins w:id="1072" w:author="Aleksander Hansen" w:date="2013-02-24T15:47:00Z">
        <w:r>
          <w:rPr>
            <w:noProof/>
          </w:rPr>
          <w:fldChar w:fldCharType="end"/>
        </w:r>
      </w:ins>
    </w:p>
    <w:p w14:paraId="66C178C7" w14:textId="77777777" w:rsidR="00F36223" w:rsidRDefault="00F36223">
      <w:pPr>
        <w:pStyle w:val="TOC2"/>
        <w:tabs>
          <w:tab w:val="right" w:leader="dot" w:pos="9080"/>
        </w:tabs>
        <w:rPr>
          <w:ins w:id="1073" w:author="Aleksander Hansen" w:date="2013-02-24T15:47:00Z"/>
          <w:b w:val="0"/>
          <w:noProof/>
          <w:sz w:val="24"/>
          <w:szCs w:val="24"/>
          <w:lang w:eastAsia="ja-JP"/>
        </w:rPr>
      </w:pPr>
      <w:ins w:id="1074" w:author="Aleksander Hansen" w:date="2013-02-24T15:47:00Z">
        <w:r>
          <w:rPr>
            <w:noProof/>
          </w:rPr>
          <w:t>Discuss the drawbacks to scenario analysis.</w:t>
        </w:r>
        <w:r>
          <w:rPr>
            <w:noProof/>
          </w:rPr>
          <w:tab/>
        </w:r>
        <w:r>
          <w:rPr>
            <w:noProof/>
          </w:rPr>
          <w:fldChar w:fldCharType="begin"/>
        </w:r>
        <w:r>
          <w:rPr>
            <w:noProof/>
          </w:rPr>
          <w:instrText xml:space="preserve"> PAGEREF _Toc223340541 \h </w:instrText>
        </w:r>
      </w:ins>
      <w:r>
        <w:rPr>
          <w:noProof/>
        </w:rPr>
      </w:r>
      <w:r>
        <w:rPr>
          <w:noProof/>
        </w:rPr>
        <w:fldChar w:fldCharType="separate"/>
      </w:r>
      <w:ins w:id="1075" w:author="Aleksander Hansen" w:date="2013-02-24T15:48:00Z">
        <w:r>
          <w:rPr>
            <w:noProof/>
          </w:rPr>
          <w:t>208</w:t>
        </w:r>
      </w:ins>
      <w:ins w:id="1076" w:author="Aleksander Hansen" w:date="2013-02-24T15:47:00Z">
        <w:r>
          <w:rPr>
            <w:noProof/>
          </w:rPr>
          <w:fldChar w:fldCharType="end"/>
        </w:r>
      </w:ins>
    </w:p>
    <w:p w14:paraId="27436374" w14:textId="77777777" w:rsidR="00F36223" w:rsidRDefault="00F36223">
      <w:pPr>
        <w:pStyle w:val="TOC2"/>
        <w:tabs>
          <w:tab w:val="right" w:leader="dot" w:pos="9080"/>
        </w:tabs>
        <w:rPr>
          <w:ins w:id="1077" w:author="Aleksander Hansen" w:date="2013-02-24T15:47:00Z"/>
          <w:b w:val="0"/>
          <w:noProof/>
          <w:sz w:val="24"/>
          <w:szCs w:val="24"/>
          <w:lang w:eastAsia="ja-JP"/>
        </w:rPr>
      </w:pPr>
      <w:ins w:id="1078" w:author="Aleksander Hansen" w:date="2013-02-24T15:47:00Z">
        <w:r>
          <w:rPr>
            <w:noProof/>
          </w:rPr>
          <w:t>Explain the difference between unidimensional and multidimensional scenarios.</w:t>
        </w:r>
        <w:r>
          <w:rPr>
            <w:noProof/>
          </w:rPr>
          <w:tab/>
        </w:r>
        <w:r>
          <w:rPr>
            <w:noProof/>
          </w:rPr>
          <w:fldChar w:fldCharType="begin"/>
        </w:r>
        <w:r>
          <w:rPr>
            <w:noProof/>
          </w:rPr>
          <w:instrText xml:space="preserve"> PAGEREF _Toc223340542 \h </w:instrText>
        </w:r>
      </w:ins>
      <w:r>
        <w:rPr>
          <w:noProof/>
        </w:rPr>
      </w:r>
      <w:r>
        <w:rPr>
          <w:noProof/>
        </w:rPr>
        <w:fldChar w:fldCharType="separate"/>
      </w:r>
      <w:ins w:id="1079" w:author="Aleksander Hansen" w:date="2013-02-24T15:48:00Z">
        <w:r>
          <w:rPr>
            <w:noProof/>
          </w:rPr>
          <w:t>208</w:t>
        </w:r>
      </w:ins>
      <w:ins w:id="1080" w:author="Aleksander Hansen" w:date="2013-02-24T15:47:00Z">
        <w:r>
          <w:rPr>
            <w:noProof/>
          </w:rPr>
          <w:fldChar w:fldCharType="end"/>
        </w:r>
      </w:ins>
    </w:p>
    <w:p w14:paraId="5F4B27F7" w14:textId="77777777" w:rsidR="00F36223" w:rsidRDefault="00F36223">
      <w:pPr>
        <w:pStyle w:val="TOC3"/>
        <w:tabs>
          <w:tab w:val="right" w:leader="dot" w:pos="9080"/>
        </w:tabs>
        <w:rPr>
          <w:ins w:id="1081" w:author="Aleksander Hansen" w:date="2013-02-24T15:47:00Z"/>
          <w:noProof/>
          <w:sz w:val="24"/>
          <w:szCs w:val="24"/>
          <w:lang w:eastAsia="ja-JP"/>
        </w:rPr>
      </w:pPr>
      <w:ins w:id="1082" w:author="Aleksander Hansen" w:date="2013-02-24T15:47:00Z">
        <w:r>
          <w:rPr>
            <w:noProof/>
          </w:rPr>
          <w:t>Unidimensional scenarios</w:t>
        </w:r>
        <w:r>
          <w:rPr>
            <w:noProof/>
          </w:rPr>
          <w:tab/>
        </w:r>
        <w:r>
          <w:rPr>
            <w:noProof/>
          </w:rPr>
          <w:fldChar w:fldCharType="begin"/>
        </w:r>
        <w:r>
          <w:rPr>
            <w:noProof/>
          </w:rPr>
          <w:instrText xml:space="preserve"> PAGEREF _Toc223340543 \h </w:instrText>
        </w:r>
      </w:ins>
      <w:r>
        <w:rPr>
          <w:noProof/>
        </w:rPr>
      </w:r>
      <w:r>
        <w:rPr>
          <w:noProof/>
        </w:rPr>
        <w:fldChar w:fldCharType="separate"/>
      </w:r>
      <w:ins w:id="1083" w:author="Aleksander Hansen" w:date="2013-02-24T15:48:00Z">
        <w:r>
          <w:rPr>
            <w:noProof/>
          </w:rPr>
          <w:t>208</w:t>
        </w:r>
      </w:ins>
      <w:ins w:id="1084" w:author="Aleksander Hansen" w:date="2013-02-24T15:47:00Z">
        <w:r>
          <w:rPr>
            <w:noProof/>
          </w:rPr>
          <w:fldChar w:fldCharType="end"/>
        </w:r>
      </w:ins>
    </w:p>
    <w:p w14:paraId="61490BDD" w14:textId="77777777" w:rsidR="00F36223" w:rsidRDefault="00F36223">
      <w:pPr>
        <w:pStyle w:val="TOC3"/>
        <w:tabs>
          <w:tab w:val="right" w:leader="dot" w:pos="9080"/>
        </w:tabs>
        <w:rPr>
          <w:ins w:id="1085" w:author="Aleksander Hansen" w:date="2013-02-24T15:47:00Z"/>
          <w:noProof/>
          <w:sz w:val="24"/>
          <w:szCs w:val="24"/>
          <w:lang w:eastAsia="ja-JP"/>
        </w:rPr>
      </w:pPr>
      <w:ins w:id="1086" w:author="Aleksander Hansen" w:date="2013-02-24T15:47:00Z">
        <w:r>
          <w:rPr>
            <w:noProof/>
          </w:rPr>
          <w:t>Multidimensional scenarios</w:t>
        </w:r>
        <w:r>
          <w:rPr>
            <w:noProof/>
          </w:rPr>
          <w:tab/>
        </w:r>
        <w:r>
          <w:rPr>
            <w:noProof/>
          </w:rPr>
          <w:fldChar w:fldCharType="begin"/>
        </w:r>
        <w:r>
          <w:rPr>
            <w:noProof/>
          </w:rPr>
          <w:instrText xml:space="preserve"> PAGEREF _Toc223340544 \h </w:instrText>
        </w:r>
      </w:ins>
      <w:r>
        <w:rPr>
          <w:noProof/>
        </w:rPr>
      </w:r>
      <w:r>
        <w:rPr>
          <w:noProof/>
        </w:rPr>
        <w:fldChar w:fldCharType="separate"/>
      </w:r>
      <w:ins w:id="1087" w:author="Aleksander Hansen" w:date="2013-02-24T15:48:00Z">
        <w:r>
          <w:rPr>
            <w:noProof/>
          </w:rPr>
          <w:t>208</w:t>
        </w:r>
      </w:ins>
      <w:ins w:id="1088" w:author="Aleksander Hansen" w:date="2013-02-24T15:47:00Z">
        <w:r>
          <w:rPr>
            <w:noProof/>
          </w:rPr>
          <w:fldChar w:fldCharType="end"/>
        </w:r>
      </w:ins>
    </w:p>
    <w:p w14:paraId="4A591505" w14:textId="77777777" w:rsidR="00F36223" w:rsidRDefault="00F36223">
      <w:pPr>
        <w:pStyle w:val="TOC2"/>
        <w:tabs>
          <w:tab w:val="right" w:leader="dot" w:pos="9080"/>
        </w:tabs>
        <w:rPr>
          <w:ins w:id="1089" w:author="Aleksander Hansen" w:date="2013-02-24T15:47:00Z"/>
          <w:b w:val="0"/>
          <w:noProof/>
          <w:sz w:val="24"/>
          <w:szCs w:val="24"/>
          <w:lang w:eastAsia="ja-JP"/>
        </w:rPr>
      </w:pPr>
      <w:ins w:id="1090" w:author="Aleksander Hansen" w:date="2013-02-24T15:47:00Z">
        <w:r>
          <w:rPr>
            <w:noProof/>
          </w:rPr>
          <w:t>Compare and contrast various approaches to scenario analysis.</w:t>
        </w:r>
        <w:r>
          <w:rPr>
            <w:noProof/>
          </w:rPr>
          <w:tab/>
        </w:r>
        <w:r>
          <w:rPr>
            <w:noProof/>
          </w:rPr>
          <w:fldChar w:fldCharType="begin"/>
        </w:r>
        <w:r>
          <w:rPr>
            <w:noProof/>
          </w:rPr>
          <w:instrText xml:space="preserve"> PAGEREF _Toc223340545 \h </w:instrText>
        </w:r>
      </w:ins>
      <w:r>
        <w:rPr>
          <w:noProof/>
        </w:rPr>
      </w:r>
      <w:r>
        <w:rPr>
          <w:noProof/>
        </w:rPr>
        <w:fldChar w:fldCharType="separate"/>
      </w:r>
      <w:ins w:id="1091" w:author="Aleksander Hansen" w:date="2013-02-24T15:48:00Z">
        <w:r>
          <w:rPr>
            <w:noProof/>
          </w:rPr>
          <w:t>209</w:t>
        </w:r>
      </w:ins>
      <w:ins w:id="1092" w:author="Aleksander Hansen" w:date="2013-02-24T15:47:00Z">
        <w:r>
          <w:rPr>
            <w:noProof/>
          </w:rPr>
          <w:fldChar w:fldCharType="end"/>
        </w:r>
      </w:ins>
    </w:p>
    <w:p w14:paraId="568844B2" w14:textId="77777777" w:rsidR="00F36223" w:rsidRDefault="00F36223">
      <w:pPr>
        <w:pStyle w:val="TOC2"/>
        <w:tabs>
          <w:tab w:val="right" w:leader="dot" w:pos="9080"/>
        </w:tabs>
        <w:rPr>
          <w:ins w:id="1093" w:author="Aleksander Hansen" w:date="2013-02-24T15:47:00Z"/>
          <w:b w:val="0"/>
          <w:noProof/>
          <w:sz w:val="24"/>
          <w:szCs w:val="24"/>
          <w:lang w:eastAsia="ja-JP"/>
        </w:rPr>
      </w:pPr>
      <w:ins w:id="1094" w:author="Aleksander Hansen" w:date="2013-02-24T15:47:00Z">
        <w:r>
          <w:rPr>
            <w:noProof/>
          </w:rPr>
          <w:t>Define and distinguish between sensitivity analysis and stress testing model parameters.</w:t>
        </w:r>
        <w:r>
          <w:rPr>
            <w:noProof/>
          </w:rPr>
          <w:tab/>
        </w:r>
        <w:r>
          <w:rPr>
            <w:noProof/>
          </w:rPr>
          <w:fldChar w:fldCharType="begin"/>
        </w:r>
        <w:r>
          <w:rPr>
            <w:noProof/>
          </w:rPr>
          <w:instrText xml:space="preserve"> PAGEREF _Toc223340546 \h </w:instrText>
        </w:r>
      </w:ins>
      <w:r>
        <w:rPr>
          <w:noProof/>
        </w:rPr>
      </w:r>
      <w:r>
        <w:rPr>
          <w:noProof/>
        </w:rPr>
        <w:fldChar w:fldCharType="separate"/>
      </w:r>
      <w:ins w:id="1095" w:author="Aleksander Hansen" w:date="2013-02-24T15:48:00Z">
        <w:r>
          <w:rPr>
            <w:noProof/>
          </w:rPr>
          <w:t>210</w:t>
        </w:r>
      </w:ins>
      <w:ins w:id="1096" w:author="Aleksander Hansen" w:date="2013-02-24T15:47:00Z">
        <w:r>
          <w:rPr>
            <w:noProof/>
          </w:rPr>
          <w:fldChar w:fldCharType="end"/>
        </w:r>
      </w:ins>
    </w:p>
    <w:p w14:paraId="44C03F60" w14:textId="77777777" w:rsidR="00F36223" w:rsidRDefault="00F36223">
      <w:pPr>
        <w:pStyle w:val="TOC2"/>
        <w:tabs>
          <w:tab w:val="right" w:leader="dot" w:pos="9080"/>
        </w:tabs>
        <w:rPr>
          <w:ins w:id="1097" w:author="Aleksander Hansen" w:date="2013-02-24T15:47:00Z"/>
          <w:b w:val="0"/>
          <w:noProof/>
          <w:sz w:val="24"/>
          <w:szCs w:val="24"/>
          <w:lang w:eastAsia="ja-JP"/>
        </w:rPr>
      </w:pPr>
      <w:ins w:id="1098" w:author="Aleksander Hansen" w:date="2013-02-24T15:47:00Z">
        <w:r>
          <w:rPr>
            <w:noProof/>
          </w:rPr>
          <w:t>Explain how the results of a stress test can be used to improve our risk analysis and risk management systems.</w:t>
        </w:r>
        <w:r>
          <w:rPr>
            <w:noProof/>
          </w:rPr>
          <w:tab/>
        </w:r>
        <w:r>
          <w:rPr>
            <w:noProof/>
          </w:rPr>
          <w:fldChar w:fldCharType="begin"/>
        </w:r>
        <w:r>
          <w:rPr>
            <w:noProof/>
          </w:rPr>
          <w:instrText xml:space="preserve"> PAGEREF _Toc223340547 \h </w:instrText>
        </w:r>
      </w:ins>
      <w:r>
        <w:rPr>
          <w:noProof/>
        </w:rPr>
      </w:r>
      <w:r>
        <w:rPr>
          <w:noProof/>
        </w:rPr>
        <w:fldChar w:fldCharType="separate"/>
      </w:r>
      <w:ins w:id="1099" w:author="Aleksander Hansen" w:date="2013-02-24T15:48:00Z">
        <w:r>
          <w:rPr>
            <w:noProof/>
          </w:rPr>
          <w:t>210</w:t>
        </w:r>
      </w:ins>
      <w:ins w:id="1100" w:author="Aleksander Hansen" w:date="2013-02-24T15:47:00Z">
        <w:r>
          <w:rPr>
            <w:noProof/>
          </w:rPr>
          <w:fldChar w:fldCharType="end"/>
        </w:r>
      </w:ins>
    </w:p>
    <w:p w14:paraId="1E4C1022" w14:textId="77777777" w:rsidR="00F36223" w:rsidRDefault="00F36223">
      <w:pPr>
        <w:pStyle w:val="TOC2"/>
        <w:tabs>
          <w:tab w:val="right" w:leader="dot" w:pos="9080"/>
        </w:tabs>
        <w:rPr>
          <w:ins w:id="1101" w:author="Aleksander Hansen" w:date="2013-02-24T15:47:00Z"/>
          <w:b w:val="0"/>
          <w:noProof/>
          <w:sz w:val="24"/>
          <w:szCs w:val="24"/>
          <w:lang w:eastAsia="ja-JP"/>
        </w:rPr>
      </w:pPr>
      <w:ins w:id="1102" w:author="Aleksander Hansen" w:date="2013-02-24T15:47:00Z">
        <w:r>
          <w:rPr>
            <w:noProof/>
          </w:rPr>
          <w:t>Chapter Summary</w:t>
        </w:r>
        <w:r>
          <w:rPr>
            <w:noProof/>
          </w:rPr>
          <w:tab/>
        </w:r>
        <w:r>
          <w:rPr>
            <w:noProof/>
          </w:rPr>
          <w:fldChar w:fldCharType="begin"/>
        </w:r>
        <w:r>
          <w:rPr>
            <w:noProof/>
          </w:rPr>
          <w:instrText xml:space="preserve"> PAGEREF _Toc223340548 \h </w:instrText>
        </w:r>
      </w:ins>
      <w:r>
        <w:rPr>
          <w:noProof/>
        </w:rPr>
      </w:r>
      <w:r>
        <w:rPr>
          <w:noProof/>
        </w:rPr>
        <w:fldChar w:fldCharType="separate"/>
      </w:r>
      <w:ins w:id="1103" w:author="Aleksander Hansen" w:date="2013-02-24T15:48:00Z">
        <w:r>
          <w:rPr>
            <w:noProof/>
          </w:rPr>
          <w:t>211</w:t>
        </w:r>
      </w:ins>
      <w:ins w:id="1104" w:author="Aleksander Hansen" w:date="2013-02-24T15:47:00Z">
        <w:r>
          <w:rPr>
            <w:noProof/>
          </w:rPr>
          <w:fldChar w:fldCharType="end"/>
        </w:r>
      </w:ins>
    </w:p>
    <w:p w14:paraId="67139C0D" w14:textId="77777777" w:rsidR="00F36223" w:rsidRDefault="00F36223">
      <w:pPr>
        <w:pStyle w:val="TOC2"/>
        <w:tabs>
          <w:tab w:val="right" w:leader="dot" w:pos="9080"/>
        </w:tabs>
        <w:rPr>
          <w:ins w:id="1105" w:author="Aleksander Hansen" w:date="2013-02-24T15:47:00Z"/>
          <w:b w:val="0"/>
          <w:noProof/>
          <w:sz w:val="24"/>
          <w:szCs w:val="24"/>
          <w:lang w:eastAsia="ja-JP"/>
        </w:rPr>
      </w:pPr>
      <w:ins w:id="1106" w:author="Aleksander Hansen" w:date="2013-02-24T15:47:00Z">
        <w:r>
          <w:rPr>
            <w:noProof/>
          </w:rPr>
          <w:t>Questions and Answers</w:t>
        </w:r>
        <w:r>
          <w:rPr>
            <w:noProof/>
          </w:rPr>
          <w:tab/>
        </w:r>
        <w:r>
          <w:rPr>
            <w:noProof/>
          </w:rPr>
          <w:fldChar w:fldCharType="begin"/>
        </w:r>
        <w:r>
          <w:rPr>
            <w:noProof/>
          </w:rPr>
          <w:instrText xml:space="preserve"> PAGEREF _Toc223340549 \h </w:instrText>
        </w:r>
      </w:ins>
      <w:r>
        <w:rPr>
          <w:noProof/>
        </w:rPr>
      </w:r>
      <w:r>
        <w:rPr>
          <w:noProof/>
        </w:rPr>
        <w:fldChar w:fldCharType="separate"/>
      </w:r>
      <w:ins w:id="1107" w:author="Aleksander Hansen" w:date="2013-02-24T15:48:00Z">
        <w:r>
          <w:rPr>
            <w:noProof/>
          </w:rPr>
          <w:t>212</w:t>
        </w:r>
      </w:ins>
      <w:ins w:id="1108" w:author="Aleksander Hansen" w:date="2013-02-24T15:47:00Z">
        <w:r>
          <w:rPr>
            <w:noProof/>
          </w:rPr>
          <w:fldChar w:fldCharType="end"/>
        </w:r>
      </w:ins>
    </w:p>
    <w:p w14:paraId="7656854C" w14:textId="77777777" w:rsidR="00F36223" w:rsidRDefault="00F36223">
      <w:pPr>
        <w:pStyle w:val="TOC3"/>
        <w:tabs>
          <w:tab w:val="right" w:leader="dot" w:pos="9080"/>
        </w:tabs>
        <w:rPr>
          <w:ins w:id="1109" w:author="Aleksander Hansen" w:date="2013-02-24T15:47:00Z"/>
          <w:noProof/>
          <w:sz w:val="24"/>
          <w:szCs w:val="24"/>
          <w:lang w:eastAsia="ja-JP"/>
        </w:rPr>
      </w:pPr>
      <w:ins w:id="1110" w:author="Aleksander Hansen" w:date="2013-02-24T15:47:00Z">
        <w:r>
          <w:rPr>
            <w:noProof/>
          </w:rPr>
          <w:t>Questions (Sourced from Jorion’s FRM Handbook)</w:t>
        </w:r>
        <w:r>
          <w:rPr>
            <w:noProof/>
          </w:rPr>
          <w:tab/>
        </w:r>
        <w:r>
          <w:rPr>
            <w:noProof/>
          </w:rPr>
          <w:fldChar w:fldCharType="begin"/>
        </w:r>
        <w:r>
          <w:rPr>
            <w:noProof/>
          </w:rPr>
          <w:instrText xml:space="preserve"> PAGEREF _Toc223340550 \h </w:instrText>
        </w:r>
      </w:ins>
      <w:r>
        <w:rPr>
          <w:noProof/>
        </w:rPr>
      </w:r>
      <w:r>
        <w:rPr>
          <w:noProof/>
        </w:rPr>
        <w:fldChar w:fldCharType="separate"/>
      </w:r>
      <w:ins w:id="1111" w:author="Aleksander Hansen" w:date="2013-02-24T15:48:00Z">
        <w:r>
          <w:rPr>
            <w:noProof/>
          </w:rPr>
          <w:t>212</w:t>
        </w:r>
      </w:ins>
      <w:ins w:id="1112" w:author="Aleksander Hansen" w:date="2013-02-24T15:47:00Z">
        <w:r>
          <w:rPr>
            <w:noProof/>
          </w:rPr>
          <w:fldChar w:fldCharType="end"/>
        </w:r>
      </w:ins>
    </w:p>
    <w:p w14:paraId="7044A7FF" w14:textId="77777777" w:rsidR="00F36223" w:rsidRDefault="00F36223">
      <w:pPr>
        <w:pStyle w:val="TOC3"/>
        <w:tabs>
          <w:tab w:val="right" w:leader="dot" w:pos="9080"/>
        </w:tabs>
        <w:rPr>
          <w:ins w:id="1113" w:author="Aleksander Hansen" w:date="2013-02-24T15:47:00Z"/>
          <w:noProof/>
          <w:sz w:val="24"/>
          <w:szCs w:val="24"/>
          <w:lang w:eastAsia="ja-JP"/>
        </w:rPr>
      </w:pPr>
      <w:ins w:id="1114" w:author="Aleksander Hansen" w:date="2013-02-24T15:47:00Z">
        <w:r>
          <w:rPr>
            <w:noProof/>
          </w:rPr>
          <w:t>Answers</w:t>
        </w:r>
        <w:r>
          <w:rPr>
            <w:noProof/>
          </w:rPr>
          <w:tab/>
        </w:r>
        <w:r>
          <w:rPr>
            <w:noProof/>
          </w:rPr>
          <w:fldChar w:fldCharType="begin"/>
        </w:r>
        <w:r>
          <w:rPr>
            <w:noProof/>
          </w:rPr>
          <w:instrText xml:space="preserve"> PAGEREF _Toc223340551 \h </w:instrText>
        </w:r>
      </w:ins>
      <w:r>
        <w:rPr>
          <w:noProof/>
        </w:rPr>
      </w:r>
      <w:r>
        <w:rPr>
          <w:noProof/>
        </w:rPr>
        <w:fldChar w:fldCharType="separate"/>
      </w:r>
      <w:ins w:id="1115" w:author="Aleksander Hansen" w:date="2013-02-24T15:48:00Z">
        <w:r>
          <w:rPr>
            <w:noProof/>
          </w:rPr>
          <w:t>213</w:t>
        </w:r>
      </w:ins>
      <w:ins w:id="1116" w:author="Aleksander Hansen" w:date="2013-02-24T15:47:00Z">
        <w:r>
          <w:rPr>
            <w:noProof/>
          </w:rPr>
          <w:fldChar w:fldCharType="end"/>
        </w:r>
      </w:ins>
    </w:p>
    <w:p w14:paraId="14EDD75A" w14:textId="77777777" w:rsidR="00F36223" w:rsidRDefault="00F36223">
      <w:pPr>
        <w:pStyle w:val="TOC1"/>
        <w:tabs>
          <w:tab w:val="right" w:leader="dot" w:pos="9080"/>
        </w:tabs>
        <w:rPr>
          <w:ins w:id="1117" w:author="Aleksander Hansen" w:date="2013-02-24T15:47:00Z"/>
          <w:b w:val="0"/>
          <w:noProof/>
          <w:lang w:eastAsia="ja-JP"/>
        </w:rPr>
      </w:pPr>
      <w:ins w:id="1118" w:author="Aleksander Hansen" w:date="2013-02-24T15:47:00Z">
        <w:r>
          <w:rPr>
            <w:noProof/>
          </w:rPr>
          <w:t>Principles for Sound Stress Testing Practices and Supervision, Jan 2009</w:t>
        </w:r>
        <w:r>
          <w:rPr>
            <w:noProof/>
          </w:rPr>
          <w:tab/>
        </w:r>
        <w:r>
          <w:rPr>
            <w:noProof/>
          </w:rPr>
          <w:fldChar w:fldCharType="begin"/>
        </w:r>
        <w:r>
          <w:rPr>
            <w:noProof/>
          </w:rPr>
          <w:instrText xml:space="preserve"> PAGEREF _Toc223340552 \h </w:instrText>
        </w:r>
      </w:ins>
      <w:r>
        <w:rPr>
          <w:noProof/>
        </w:rPr>
      </w:r>
      <w:r>
        <w:rPr>
          <w:noProof/>
        </w:rPr>
        <w:fldChar w:fldCharType="separate"/>
      </w:r>
      <w:ins w:id="1119" w:author="Aleksander Hansen" w:date="2013-02-24T15:48:00Z">
        <w:r>
          <w:rPr>
            <w:noProof/>
          </w:rPr>
          <w:t>214</w:t>
        </w:r>
      </w:ins>
      <w:ins w:id="1120" w:author="Aleksander Hansen" w:date="2013-02-24T15:47:00Z">
        <w:r>
          <w:rPr>
            <w:noProof/>
          </w:rPr>
          <w:fldChar w:fldCharType="end"/>
        </w:r>
      </w:ins>
    </w:p>
    <w:p w14:paraId="036B58F6" w14:textId="77777777" w:rsidR="00F36223" w:rsidRDefault="00F36223">
      <w:pPr>
        <w:pStyle w:val="TOC2"/>
        <w:tabs>
          <w:tab w:val="right" w:leader="dot" w:pos="9080"/>
        </w:tabs>
        <w:rPr>
          <w:ins w:id="1121" w:author="Aleksander Hansen" w:date="2013-02-24T15:47:00Z"/>
          <w:b w:val="0"/>
          <w:noProof/>
          <w:sz w:val="24"/>
          <w:szCs w:val="24"/>
          <w:lang w:eastAsia="ja-JP"/>
        </w:rPr>
      </w:pPr>
      <w:ins w:id="1122" w:author="Aleksander Hansen" w:date="2013-02-24T15:47:00Z">
        <w:r>
          <w:rPr>
            <w:noProof/>
          </w:rPr>
          <w:t>Describe the rationale for the use of stress testing as a risk management tool.</w:t>
        </w:r>
        <w:r>
          <w:rPr>
            <w:noProof/>
          </w:rPr>
          <w:tab/>
        </w:r>
        <w:r>
          <w:rPr>
            <w:noProof/>
          </w:rPr>
          <w:fldChar w:fldCharType="begin"/>
        </w:r>
        <w:r>
          <w:rPr>
            <w:noProof/>
          </w:rPr>
          <w:instrText xml:space="preserve"> PAGEREF _Toc223340553 \h </w:instrText>
        </w:r>
      </w:ins>
      <w:r>
        <w:rPr>
          <w:noProof/>
        </w:rPr>
      </w:r>
      <w:r>
        <w:rPr>
          <w:noProof/>
        </w:rPr>
        <w:fldChar w:fldCharType="separate"/>
      </w:r>
      <w:ins w:id="1123" w:author="Aleksander Hansen" w:date="2013-02-24T15:48:00Z">
        <w:r>
          <w:rPr>
            <w:noProof/>
          </w:rPr>
          <w:t>214</w:t>
        </w:r>
      </w:ins>
      <w:ins w:id="1124" w:author="Aleksander Hansen" w:date="2013-02-24T15:47:00Z">
        <w:r>
          <w:rPr>
            <w:noProof/>
          </w:rPr>
          <w:fldChar w:fldCharType="end"/>
        </w:r>
      </w:ins>
    </w:p>
    <w:p w14:paraId="484090DC" w14:textId="77777777" w:rsidR="00F36223" w:rsidRDefault="00F36223">
      <w:pPr>
        <w:pStyle w:val="TOC2"/>
        <w:tabs>
          <w:tab w:val="right" w:leader="dot" w:pos="9080"/>
        </w:tabs>
        <w:rPr>
          <w:ins w:id="1125" w:author="Aleksander Hansen" w:date="2013-02-24T15:47:00Z"/>
          <w:b w:val="0"/>
          <w:noProof/>
          <w:sz w:val="24"/>
          <w:szCs w:val="24"/>
          <w:lang w:eastAsia="ja-JP"/>
        </w:rPr>
      </w:pPr>
      <w:ins w:id="1126" w:author="Aleksander Hansen" w:date="2013-02-24T15:47:00Z">
        <w:r>
          <w:rPr>
            <w:noProof/>
          </w:rPr>
          <w:t>Describe weaknesses identified and recommendations for improvement in: The use of stress testing and integration in risk governance</w:t>
        </w:r>
        <w:r>
          <w:rPr>
            <w:noProof/>
          </w:rPr>
          <w:tab/>
        </w:r>
        <w:r>
          <w:rPr>
            <w:noProof/>
          </w:rPr>
          <w:fldChar w:fldCharType="begin"/>
        </w:r>
        <w:r>
          <w:rPr>
            <w:noProof/>
          </w:rPr>
          <w:instrText xml:space="preserve"> PAGEREF _Toc223340554 \h </w:instrText>
        </w:r>
      </w:ins>
      <w:r>
        <w:rPr>
          <w:noProof/>
        </w:rPr>
      </w:r>
      <w:r>
        <w:rPr>
          <w:noProof/>
        </w:rPr>
        <w:fldChar w:fldCharType="separate"/>
      </w:r>
      <w:ins w:id="1127" w:author="Aleksander Hansen" w:date="2013-02-24T15:48:00Z">
        <w:r>
          <w:rPr>
            <w:noProof/>
          </w:rPr>
          <w:t>214</w:t>
        </w:r>
      </w:ins>
      <w:ins w:id="1128" w:author="Aleksander Hansen" w:date="2013-02-24T15:47:00Z">
        <w:r>
          <w:rPr>
            <w:noProof/>
          </w:rPr>
          <w:fldChar w:fldCharType="end"/>
        </w:r>
      </w:ins>
    </w:p>
    <w:p w14:paraId="70022A4D" w14:textId="77777777" w:rsidR="00F36223" w:rsidRDefault="00F36223">
      <w:pPr>
        <w:pStyle w:val="TOC3"/>
        <w:tabs>
          <w:tab w:val="right" w:leader="dot" w:pos="9080"/>
        </w:tabs>
        <w:rPr>
          <w:ins w:id="1129" w:author="Aleksander Hansen" w:date="2013-02-24T15:47:00Z"/>
          <w:noProof/>
          <w:sz w:val="24"/>
          <w:szCs w:val="24"/>
          <w:lang w:eastAsia="ja-JP"/>
        </w:rPr>
      </w:pPr>
      <w:ins w:id="1130" w:author="Aleksander Hansen" w:date="2013-02-24T15:47:00Z">
        <w:r>
          <w:rPr>
            <w:noProof/>
          </w:rPr>
          <w:t>Integral part of governance, with actionable results impacting strategic decisions</w:t>
        </w:r>
        <w:r>
          <w:rPr>
            <w:noProof/>
          </w:rPr>
          <w:tab/>
        </w:r>
        <w:r>
          <w:rPr>
            <w:noProof/>
          </w:rPr>
          <w:fldChar w:fldCharType="begin"/>
        </w:r>
        <w:r>
          <w:rPr>
            <w:noProof/>
          </w:rPr>
          <w:instrText xml:space="preserve"> PAGEREF _Toc223340555 \h </w:instrText>
        </w:r>
      </w:ins>
      <w:r>
        <w:rPr>
          <w:noProof/>
        </w:rPr>
      </w:r>
      <w:r>
        <w:rPr>
          <w:noProof/>
        </w:rPr>
        <w:fldChar w:fldCharType="separate"/>
      </w:r>
      <w:ins w:id="1131" w:author="Aleksander Hansen" w:date="2013-02-24T15:48:00Z">
        <w:r>
          <w:rPr>
            <w:noProof/>
          </w:rPr>
          <w:t>214</w:t>
        </w:r>
      </w:ins>
      <w:ins w:id="1132" w:author="Aleksander Hansen" w:date="2013-02-24T15:47:00Z">
        <w:r>
          <w:rPr>
            <w:noProof/>
          </w:rPr>
          <w:fldChar w:fldCharType="end"/>
        </w:r>
      </w:ins>
    </w:p>
    <w:p w14:paraId="1E1DB8C5" w14:textId="77777777" w:rsidR="00F36223" w:rsidRDefault="00F36223">
      <w:pPr>
        <w:pStyle w:val="TOC2"/>
        <w:tabs>
          <w:tab w:val="right" w:leader="dot" w:pos="9080"/>
        </w:tabs>
        <w:rPr>
          <w:ins w:id="1133" w:author="Aleksander Hansen" w:date="2013-02-24T15:47:00Z"/>
          <w:b w:val="0"/>
          <w:noProof/>
          <w:sz w:val="24"/>
          <w:szCs w:val="24"/>
          <w:lang w:eastAsia="ja-JP"/>
        </w:rPr>
      </w:pPr>
      <w:ins w:id="1134" w:author="Aleksander Hansen" w:date="2013-02-24T15:47:00Z">
        <w:r>
          <w:rPr>
            <w:noProof/>
          </w:rPr>
          <w:t>Stress testing methodologies and scenarios</w:t>
        </w:r>
        <w:r>
          <w:rPr>
            <w:noProof/>
          </w:rPr>
          <w:tab/>
        </w:r>
        <w:r>
          <w:rPr>
            <w:noProof/>
          </w:rPr>
          <w:fldChar w:fldCharType="begin"/>
        </w:r>
        <w:r>
          <w:rPr>
            <w:noProof/>
          </w:rPr>
          <w:instrText xml:space="preserve"> PAGEREF _Toc223340556 \h </w:instrText>
        </w:r>
      </w:ins>
      <w:r>
        <w:rPr>
          <w:noProof/>
        </w:rPr>
      </w:r>
      <w:r>
        <w:rPr>
          <w:noProof/>
        </w:rPr>
        <w:fldChar w:fldCharType="separate"/>
      </w:r>
      <w:ins w:id="1135" w:author="Aleksander Hansen" w:date="2013-02-24T15:48:00Z">
        <w:r>
          <w:rPr>
            <w:noProof/>
          </w:rPr>
          <w:t>215</w:t>
        </w:r>
      </w:ins>
      <w:ins w:id="1136" w:author="Aleksander Hansen" w:date="2013-02-24T15:47:00Z">
        <w:r>
          <w:rPr>
            <w:noProof/>
          </w:rPr>
          <w:fldChar w:fldCharType="end"/>
        </w:r>
      </w:ins>
    </w:p>
    <w:p w14:paraId="75462D83" w14:textId="77777777" w:rsidR="00F36223" w:rsidRDefault="00F36223">
      <w:pPr>
        <w:pStyle w:val="TOC3"/>
        <w:tabs>
          <w:tab w:val="right" w:leader="dot" w:pos="9080"/>
        </w:tabs>
        <w:rPr>
          <w:ins w:id="1137" w:author="Aleksander Hansen" w:date="2013-02-24T15:47:00Z"/>
          <w:noProof/>
          <w:sz w:val="24"/>
          <w:szCs w:val="24"/>
          <w:lang w:eastAsia="ja-JP"/>
        </w:rPr>
      </w:pPr>
      <w:ins w:id="1138" w:author="Aleksander Hansen" w:date="2013-02-24T15:47:00Z">
        <w:r>
          <w:rPr>
            <w:noProof/>
          </w:rPr>
          <w:t>Should cover (shock) a range of risks factors</w:t>
        </w:r>
        <w:r>
          <w:rPr>
            <w:noProof/>
          </w:rPr>
          <w:tab/>
        </w:r>
        <w:r>
          <w:rPr>
            <w:noProof/>
          </w:rPr>
          <w:fldChar w:fldCharType="begin"/>
        </w:r>
        <w:r>
          <w:rPr>
            <w:noProof/>
          </w:rPr>
          <w:instrText xml:space="preserve"> PAGEREF _Toc223340557 \h </w:instrText>
        </w:r>
      </w:ins>
      <w:r>
        <w:rPr>
          <w:noProof/>
        </w:rPr>
      </w:r>
      <w:r>
        <w:rPr>
          <w:noProof/>
        </w:rPr>
        <w:fldChar w:fldCharType="separate"/>
      </w:r>
      <w:ins w:id="1139" w:author="Aleksander Hansen" w:date="2013-02-24T15:48:00Z">
        <w:r>
          <w:rPr>
            <w:noProof/>
          </w:rPr>
          <w:t>215</w:t>
        </w:r>
      </w:ins>
      <w:ins w:id="1140" w:author="Aleksander Hansen" w:date="2013-02-24T15:47:00Z">
        <w:r>
          <w:rPr>
            <w:noProof/>
          </w:rPr>
          <w:fldChar w:fldCharType="end"/>
        </w:r>
      </w:ins>
    </w:p>
    <w:p w14:paraId="204CF387" w14:textId="77777777" w:rsidR="00F36223" w:rsidRDefault="00F36223">
      <w:pPr>
        <w:pStyle w:val="TOC2"/>
        <w:tabs>
          <w:tab w:val="right" w:leader="dot" w:pos="9080"/>
        </w:tabs>
        <w:rPr>
          <w:ins w:id="1141" w:author="Aleksander Hansen" w:date="2013-02-24T15:47:00Z"/>
          <w:b w:val="0"/>
          <w:noProof/>
          <w:sz w:val="24"/>
          <w:szCs w:val="24"/>
          <w:lang w:eastAsia="ja-JP"/>
        </w:rPr>
      </w:pPr>
      <w:ins w:id="1142" w:author="Aleksander Hansen" w:date="2013-02-24T15:47:00Z">
        <w:r>
          <w:rPr>
            <w:noProof/>
          </w:rPr>
          <w:t>Stress testing handling of the following specific risks:</w:t>
        </w:r>
        <w:r>
          <w:rPr>
            <w:noProof/>
          </w:rPr>
          <w:tab/>
        </w:r>
        <w:r>
          <w:rPr>
            <w:noProof/>
          </w:rPr>
          <w:fldChar w:fldCharType="begin"/>
        </w:r>
        <w:r>
          <w:rPr>
            <w:noProof/>
          </w:rPr>
          <w:instrText xml:space="preserve"> PAGEREF _Toc223340558 \h </w:instrText>
        </w:r>
      </w:ins>
      <w:r>
        <w:rPr>
          <w:noProof/>
        </w:rPr>
      </w:r>
      <w:r>
        <w:rPr>
          <w:noProof/>
        </w:rPr>
        <w:fldChar w:fldCharType="separate"/>
      </w:r>
      <w:ins w:id="1143" w:author="Aleksander Hansen" w:date="2013-02-24T15:48:00Z">
        <w:r>
          <w:rPr>
            <w:noProof/>
          </w:rPr>
          <w:t>215</w:t>
        </w:r>
      </w:ins>
      <w:ins w:id="1144" w:author="Aleksander Hansen" w:date="2013-02-24T15:47:00Z">
        <w:r>
          <w:rPr>
            <w:noProof/>
          </w:rPr>
          <w:fldChar w:fldCharType="end"/>
        </w:r>
      </w:ins>
    </w:p>
    <w:p w14:paraId="43273C1D" w14:textId="77777777" w:rsidR="00F36223" w:rsidRDefault="00F36223">
      <w:pPr>
        <w:pStyle w:val="TOC3"/>
        <w:tabs>
          <w:tab w:val="right" w:leader="dot" w:pos="9080"/>
        </w:tabs>
        <w:rPr>
          <w:ins w:id="1145" w:author="Aleksander Hansen" w:date="2013-02-24T15:47:00Z"/>
          <w:noProof/>
          <w:sz w:val="24"/>
          <w:szCs w:val="24"/>
          <w:lang w:eastAsia="ja-JP"/>
        </w:rPr>
      </w:pPr>
      <w:ins w:id="1146" w:author="Aleksander Hansen" w:date="2013-02-24T15:47:00Z">
        <w:r>
          <w:rPr>
            <w:noProof/>
          </w:rPr>
          <w:t>Risks arising from the use of complex structured products</w:t>
        </w:r>
        <w:r>
          <w:rPr>
            <w:noProof/>
          </w:rPr>
          <w:tab/>
        </w:r>
        <w:r>
          <w:rPr>
            <w:noProof/>
          </w:rPr>
          <w:fldChar w:fldCharType="begin"/>
        </w:r>
        <w:r>
          <w:rPr>
            <w:noProof/>
          </w:rPr>
          <w:instrText xml:space="preserve"> PAGEREF _Toc223340559 \h </w:instrText>
        </w:r>
      </w:ins>
      <w:r>
        <w:rPr>
          <w:noProof/>
        </w:rPr>
      </w:r>
      <w:r>
        <w:rPr>
          <w:noProof/>
        </w:rPr>
        <w:fldChar w:fldCharType="separate"/>
      </w:r>
      <w:ins w:id="1147" w:author="Aleksander Hansen" w:date="2013-02-24T15:48:00Z">
        <w:r>
          <w:rPr>
            <w:noProof/>
          </w:rPr>
          <w:t>215</w:t>
        </w:r>
      </w:ins>
      <w:ins w:id="1148" w:author="Aleksander Hansen" w:date="2013-02-24T15:47:00Z">
        <w:r>
          <w:rPr>
            <w:noProof/>
          </w:rPr>
          <w:fldChar w:fldCharType="end"/>
        </w:r>
      </w:ins>
    </w:p>
    <w:p w14:paraId="5339F59B" w14:textId="77777777" w:rsidR="00F36223" w:rsidRDefault="00F36223">
      <w:pPr>
        <w:pStyle w:val="TOC3"/>
        <w:tabs>
          <w:tab w:val="right" w:leader="dot" w:pos="9080"/>
        </w:tabs>
        <w:rPr>
          <w:ins w:id="1149" w:author="Aleksander Hansen" w:date="2013-02-24T15:47:00Z"/>
          <w:noProof/>
          <w:sz w:val="24"/>
          <w:szCs w:val="24"/>
          <w:lang w:eastAsia="ja-JP"/>
        </w:rPr>
      </w:pPr>
      <w:ins w:id="1150" w:author="Aleksander Hansen" w:date="2013-02-24T15:47:00Z">
        <w:r>
          <w:rPr>
            <w:noProof/>
          </w:rPr>
          <w:t>Basis risk</w:t>
        </w:r>
        <w:r>
          <w:rPr>
            <w:noProof/>
          </w:rPr>
          <w:tab/>
        </w:r>
        <w:r>
          <w:rPr>
            <w:noProof/>
          </w:rPr>
          <w:fldChar w:fldCharType="begin"/>
        </w:r>
        <w:r>
          <w:rPr>
            <w:noProof/>
          </w:rPr>
          <w:instrText xml:space="preserve"> PAGEREF _Toc223340560 \h </w:instrText>
        </w:r>
      </w:ins>
      <w:r>
        <w:rPr>
          <w:noProof/>
        </w:rPr>
      </w:r>
      <w:r>
        <w:rPr>
          <w:noProof/>
        </w:rPr>
        <w:fldChar w:fldCharType="separate"/>
      </w:r>
      <w:ins w:id="1151" w:author="Aleksander Hansen" w:date="2013-02-24T15:48:00Z">
        <w:r>
          <w:rPr>
            <w:noProof/>
          </w:rPr>
          <w:t>215</w:t>
        </w:r>
      </w:ins>
      <w:ins w:id="1152" w:author="Aleksander Hansen" w:date="2013-02-24T15:47:00Z">
        <w:r>
          <w:rPr>
            <w:noProof/>
          </w:rPr>
          <w:fldChar w:fldCharType="end"/>
        </w:r>
      </w:ins>
    </w:p>
    <w:p w14:paraId="719029AD" w14:textId="77777777" w:rsidR="00F36223" w:rsidRDefault="00F36223">
      <w:pPr>
        <w:pStyle w:val="TOC3"/>
        <w:tabs>
          <w:tab w:val="right" w:leader="dot" w:pos="9080"/>
        </w:tabs>
        <w:rPr>
          <w:ins w:id="1153" w:author="Aleksander Hansen" w:date="2013-02-24T15:47:00Z"/>
          <w:noProof/>
          <w:sz w:val="24"/>
          <w:szCs w:val="24"/>
          <w:lang w:eastAsia="ja-JP"/>
        </w:rPr>
      </w:pPr>
      <w:ins w:id="1154" w:author="Aleksander Hansen" w:date="2013-02-24T15:47:00Z">
        <w:r>
          <w:rPr>
            <w:rFonts w:hint="eastAsia"/>
            <w:noProof/>
          </w:rPr>
          <w:t>Wrong</w:t>
        </w:r>
        <w:r>
          <w:rPr>
            <w:rFonts w:hint="eastAsia"/>
            <w:noProof/>
          </w:rPr>
          <w:t>‐</w:t>
        </w:r>
        <w:r>
          <w:rPr>
            <w:rFonts w:hint="eastAsia"/>
            <w:noProof/>
          </w:rPr>
          <w:t>way risk</w:t>
        </w:r>
        <w:r>
          <w:rPr>
            <w:noProof/>
          </w:rPr>
          <w:tab/>
        </w:r>
        <w:r>
          <w:rPr>
            <w:noProof/>
          </w:rPr>
          <w:fldChar w:fldCharType="begin"/>
        </w:r>
        <w:r>
          <w:rPr>
            <w:noProof/>
          </w:rPr>
          <w:instrText xml:space="preserve"> PAGEREF _Toc223340561 \h </w:instrText>
        </w:r>
      </w:ins>
      <w:r>
        <w:rPr>
          <w:noProof/>
        </w:rPr>
      </w:r>
      <w:r>
        <w:rPr>
          <w:noProof/>
        </w:rPr>
        <w:fldChar w:fldCharType="separate"/>
      </w:r>
      <w:ins w:id="1155" w:author="Aleksander Hansen" w:date="2013-02-24T15:48:00Z">
        <w:r>
          <w:rPr>
            <w:noProof/>
          </w:rPr>
          <w:t>216</w:t>
        </w:r>
      </w:ins>
      <w:ins w:id="1156" w:author="Aleksander Hansen" w:date="2013-02-24T15:47:00Z">
        <w:r>
          <w:rPr>
            <w:noProof/>
          </w:rPr>
          <w:fldChar w:fldCharType="end"/>
        </w:r>
      </w:ins>
    </w:p>
    <w:p w14:paraId="429BC10B" w14:textId="77777777" w:rsidR="00F36223" w:rsidRDefault="00F36223">
      <w:pPr>
        <w:pStyle w:val="TOC3"/>
        <w:tabs>
          <w:tab w:val="right" w:leader="dot" w:pos="9080"/>
        </w:tabs>
        <w:rPr>
          <w:ins w:id="1157" w:author="Aleksander Hansen" w:date="2013-02-24T15:47:00Z"/>
          <w:noProof/>
          <w:sz w:val="24"/>
          <w:szCs w:val="24"/>
          <w:lang w:eastAsia="ja-JP"/>
        </w:rPr>
      </w:pPr>
      <w:ins w:id="1158" w:author="Aleksander Hansen" w:date="2013-02-24T15:47:00Z">
        <w:r>
          <w:rPr>
            <w:noProof/>
          </w:rPr>
          <w:t>Pipeline risk</w:t>
        </w:r>
        <w:r>
          <w:rPr>
            <w:noProof/>
          </w:rPr>
          <w:tab/>
        </w:r>
        <w:r>
          <w:rPr>
            <w:noProof/>
          </w:rPr>
          <w:fldChar w:fldCharType="begin"/>
        </w:r>
        <w:r>
          <w:rPr>
            <w:noProof/>
          </w:rPr>
          <w:instrText xml:space="preserve"> PAGEREF _Toc223340562 \h </w:instrText>
        </w:r>
      </w:ins>
      <w:r>
        <w:rPr>
          <w:noProof/>
        </w:rPr>
      </w:r>
      <w:r>
        <w:rPr>
          <w:noProof/>
        </w:rPr>
        <w:fldChar w:fldCharType="separate"/>
      </w:r>
      <w:ins w:id="1159" w:author="Aleksander Hansen" w:date="2013-02-24T15:48:00Z">
        <w:r>
          <w:rPr>
            <w:noProof/>
          </w:rPr>
          <w:t>216</w:t>
        </w:r>
      </w:ins>
      <w:ins w:id="1160" w:author="Aleksander Hansen" w:date="2013-02-24T15:47:00Z">
        <w:r>
          <w:rPr>
            <w:noProof/>
          </w:rPr>
          <w:fldChar w:fldCharType="end"/>
        </w:r>
      </w:ins>
    </w:p>
    <w:p w14:paraId="6C498BC0" w14:textId="77777777" w:rsidR="00F36223" w:rsidRDefault="00F36223">
      <w:pPr>
        <w:pStyle w:val="TOC3"/>
        <w:tabs>
          <w:tab w:val="right" w:leader="dot" w:pos="9080"/>
        </w:tabs>
        <w:rPr>
          <w:ins w:id="1161" w:author="Aleksander Hansen" w:date="2013-02-24T15:47:00Z"/>
          <w:noProof/>
          <w:sz w:val="24"/>
          <w:szCs w:val="24"/>
          <w:lang w:eastAsia="ja-JP"/>
        </w:rPr>
      </w:pPr>
      <w:ins w:id="1162" w:author="Aleksander Hansen" w:date="2013-02-24T15:47:00Z">
        <w:r>
          <w:rPr>
            <w:noProof/>
          </w:rPr>
          <w:t>Contingent risk</w:t>
        </w:r>
        <w:r>
          <w:rPr>
            <w:noProof/>
          </w:rPr>
          <w:tab/>
        </w:r>
        <w:r>
          <w:rPr>
            <w:noProof/>
          </w:rPr>
          <w:fldChar w:fldCharType="begin"/>
        </w:r>
        <w:r>
          <w:rPr>
            <w:noProof/>
          </w:rPr>
          <w:instrText xml:space="preserve"> PAGEREF _Toc223340563 \h </w:instrText>
        </w:r>
      </w:ins>
      <w:r>
        <w:rPr>
          <w:noProof/>
        </w:rPr>
      </w:r>
      <w:r>
        <w:rPr>
          <w:noProof/>
        </w:rPr>
        <w:fldChar w:fldCharType="separate"/>
      </w:r>
      <w:ins w:id="1163" w:author="Aleksander Hansen" w:date="2013-02-24T15:48:00Z">
        <w:r>
          <w:rPr>
            <w:noProof/>
          </w:rPr>
          <w:t>216</w:t>
        </w:r>
      </w:ins>
      <w:ins w:id="1164" w:author="Aleksander Hansen" w:date="2013-02-24T15:47:00Z">
        <w:r>
          <w:rPr>
            <w:noProof/>
          </w:rPr>
          <w:fldChar w:fldCharType="end"/>
        </w:r>
      </w:ins>
    </w:p>
    <w:p w14:paraId="5C832CE6" w14:textId="77777777" w:rsidR="00F36223" w:rsidRDefault="00F36223">
      <w:pPr>
        <w:pStyle w:val="TOC3"/>
        <w:tabs>
          <w:tab w:val="right" w:leader="dot" w:pos="9080"/>
        </w:tabs>
        <w:rPr>
          <w:ins w:id="1165" w:author="Aleksander Hansen" w:date="2013-02-24T15:47:00Z"/>
          <w:noProof/>
          <w:sz w:val="24"/>
          <w:szCs w:val="24"/>
          <w:lang w:eastAsia="ja-JP"/>
        </w:rPr>
      </w:pPr>
      <w:ins w:id="1166" w:author="Aleksander Hansen" w:date="2013-02-24T15:47:00Z">
        <w:r>
          <w:rPr>
            <w:noProof/>
          </w:rPr>
          <w:t>Funding risk</w:t>
        </w:r>
        <w:r>
          <w:rPr>
            <w:noProof/>
          </w:rPr>
          <w:tab/>
        </w:r>
        <w:r>
          <w:rPr>
            <w:noProof/>
          </w:rPr>
          <w:fldChar w:fldCharType="begin"/>
        </w:r>
        <w:r>
          <w:rPr>
            <w:noProof/>
          </w:rPr>
          <w:instrText xml:space="preserve"> PAGEREF _Toc223340564 \h </w:instrText>
        </w:r>
      </w:ins>
      <w:r>
        <w:rPr>
          <w:noProof/>
        </w:rPr>
      </w:r>
      <w:r>
        <w:rPr>
          <w:noProof/>
        </w:rPr>
        <w:fldChar w:fldCharType="separate"/>
      </w:r>
      <w:ins w:id="1167" w:author="Aleksander Hansen" w:date="2013-02-24T15:48:00Z">
        <w:r>
          <w:rPr>
            <w:noProof/>
          </w:rPr>
          <w:t>216</w:t>
        </w:r>
      </w:ins>
      <w:ins w:id="1168" w:author="Aleksander Hansen" w:date="2013-02-24T15:47:00Z">
        <w:r>
          <w:rPr>
            <w:noProof/>
          </w:rPr>
          <w:fldChar w:fldCharType="end"/>
        </w:r>
      </w:ins>
    </w:p>
    <w:p w14:paraId="2F5E5FFA" w14:textId="77777777" w:rsidR="00F36223" w:rsidRDefault="00F36223">
      <w:pPr>
        <w:pStyle w:val="TOC2"/>
        <w:tabs>
          <w:tab w:val="right" w:leader="dot" w:pos="9080"/>
        </w:tabs>
        <w:rPr>
          <w:ins w:id="1169" w:author="Aleksander Hansen" w:date="2013-02-24T15:47:00Z"/>
          <w:b w:val="0"/>
          <w:noProof/>
          <w:sz w:val="24"/>
          <w:szCs w:val="24"/>
          <w:lang w:eastAsia="ja-JP"/>
        </w:rPr>
      </w:pPr>
      <w:ins w:id="1170" w:author="Aleksander Hansen" w:date="2013-02-24T15:47:00Z">
        <w:r>
          <w:rPr>
            <w:noProof/>
          </w:rPr>
          <w:t>Describe stress testing principles for banks within: Use of stress testing and integration in risk governance</w:t>
        </w:r>
        <w:r>
          <w:rPr>
            <w:noProof/>
          </w:rPr>
          <w:tab/>
        </w:r>
        <w:r>
          <w:rPr>
            <w:noProof/>
          </w:rPr>
          <w:fldChar w:fldCharType="begin"/>
        </w:r>
        <w:r>
          <w:rPr>
            <w:noProof/>
          </w:rPr>
          <w:instrText xml:space="preserve"> PAGEREF _Toc223340565 \h </w:instrText>
        </w:r>
      </w:ins>
      <w:r>
        <w:rPr>
          <w:noProof/>
        </w:rPr>
      </w:r>
      <w:r>
        <w:rPr>
          <w:noProof/>
        </w:rPr>
        <w:fldChar w:fldCharType="separate"/>
      </w:r>
      <w:ins w:id="1171" w:author="Aleksander Hansen" w:date="2013-02-24T15:48:00Z">
        <w:r>
          <w:rPr>
            <w:noProof/>
          </w:rPr>
          <w:t>216</w:t>
        </w:r>
      </w:ins>
      <w:ins w:id="1172" w:author="Aleksander Hansen" w:date="2013-02-24T15:47:00Z">
        <w:r>
          <w:rPr>
            <w:noProof/>
          </w:rPr>
          <w:fldChar w:fldCharType="end"/>
        </w:r>
      </w:ins>
    </w:p>
    <w:p w14:paraId="5294CD4A" w14:textId="77777777" w:rsidR="00F36223" w:rsidRDefault="00F36223">
      <w:pPr>
        <w:pStyle w:val="TOC2"/>
        <w:tabs>
          <w:tab w:val="right" w:leader="dot" w:pos="9080"/>
        </w:tabs>
        <w:rPr>
          <w:ins w:id="1173" w:author="Aleksander Hansen" w:date="2013-02-24T15:47:00Z"/>
          <w:b w:val="0"/>
          <w:noProof/>
          <w:sz w:val="24"/>
          <w:szCs w:val="24"/>
          <w:lang w:eastAsia="ja-JP"/>
        </w:rPr>
      </w:pPr>
      <w:ins w:id="1174" w:author="Aleksander Hansen" w:date="2013-02-24T15:47:00Z">
        <w:r>
          <w:rPr>
            <w:noProof/>
          </w:rPr>
          <w:t>Stress testing methodology and scenario selection</w:t>
        </w:r>
        <w:r>
          <w:rPr>
            <w:noProof/>
          </w:rPr>
          <w:tab/>
        </w:r>
        <w:r>
          <w:rPr>
            <w:noProof/>
          </w:rPr>
          <w:fldChar w:fldCharType="begin"/>
        </w:r>
        <w:r>
          <w:rPr>
            <w:noProof/>
          </w:rPr>
          <w:instrText xml:space="preserve"> PAGEREF _Toc223340566 \h </w:instrText>
        </w:r>
      </w:ins>
      <w:r>
        <w:rPr>
          <w:noProof/>
        </w:rPr>
      </w:r>
      <w:r>
        <w:rPr>
          <w:noProof/>
        </w:rPr>
        <w:fldChar w:fldCharType="separate"/>
      </w:r>
      <w:ins w:id="1175" w:author="Aleksander Hansen" w:date="2013-02-24T15:48:00Z">
        <w:r>
          <w:rPr>
            <w:noProof/>
          </w:rPr>
          <w:t>217</w:t>
        </w:r>
      </w:ins>
      <w:ins w:id="1176" w:author="Aleksander Hansen" w:date="2013-02-24T15:47:00Z">
        <w:r>
          <w:rPr>
            <w:noProof/>
          </w:rPr>
          <w:fldChar w:fldCharType="end"/>
        </w:r>
      </w:ins>
    </w:p>
    <w:p w14:paraId="3194770F" w14:textId="77777777" w:rsidR="00F36223" w:rsidRDefault="00F36223">
      <w:pPr>
        <w:pStyle w:val="TOC3"/>
        <w:tabs>
          <w:tab w:val="right" w:leader="dot" w:pos="9080"/>
        </w:tabs>
        <w:rPr>
          <w:ins w:id="1177" w:author="Aleksander Hansen" w:date="2013-02-24T15:47:00Z"/>
          <w:noProof/>
          <w:sz w:val="24"/>
          <w:szCs w:val="24"/>
          <w:lang w:eastAsia="ja-JP"/>
        </w:rPr>
      </w:pPr>
      <w:ins w:id="1178" w:author="Aleksander Hansen" w:date="2013-02-24T15:47:00Z">
        <w:r>
          <w:rPr>
            <w:noProof/>
          </w:rPr>
          <w:t>Specific areas of focus</w:t>
        </w:r>
        <w:r>
          <w:rPr>
            <w:noProof/>
          </w:rPr>
          <w:tab/>
        </w:r>
        <w:r>
          <w:rPr>
            <w:noProof/>
          </w:rPr>
          <w:fldChar w:fldCharType="begin"/>
        </w:r>
        <w:r>
          <w:rPr>
            <w:noProof/>
          </w:rPr>
          <w:instrText xml:space="preserve"> PAGEREF _Toc223340567 \h </w:instrText>
        </w:r>
      </w:ins>
      <w:r>
        <w:rPr>
          <w:noProof/>
        </w:rPr>
      </w:r>
      <w:r>
        <w:rPr>
          <w:noProof/>
        </w:rPr>
        <w:fldChar w:fldCharType="separate"/>
      </w:r>
      <w:ins w:id="1179" w:author="Aleksander Hansen" w:date="2013-02-24T15:48:00Z">
        <w:r>
          <w:rPr>
            <w:noProof/>
          </w:rPr>
          <w:t>217</w:t>
        </w:r>
      </w:ins>
      <w:ins w:id="1180" w:author="Aleksander Hansen" w:date="2013-02-24T15:47:00Z">
        <w:r>
          <w:rPr>
            <w:noProof/>
          </w:rPr>
          <w:fldChar w:fldCharType="end"/>
        </w:r>
      </w:ins>
    </w:p>
    <w:p w14:paraId="27A858DC" w14:textId="77777777" w:rsidR="00F36223" w:rsidRDefault="00F36223">
      <w:pPr>
        <w:pStyle w:val="TOC2"/>
        <w:tabs>
          <w:tab w:val="right" w:leader="dot" w:pos="9080"/>
        </w:tabs>
        <w:rPr>
          <w:ins w:id="1181" w:author="Aleksander Hansen" w:date="2013-02-24T15:47:00Z"/>
          <w:b w:val="0"/>
          <w:noProof/>
          <w:sz w:val="24"/>
          <w:szCs w:val="24"/>
          <w:lang w:eastAsia="ja-JP"/>
        </w:rPr>
      </w:pPr>
      <w:ins w:id="1182" w:author="Aleksander Hansen" w:date="2013-02-24T15:47:00Z">
        <w:r>
          <w:rPr>
            <w:noProof/>
          </w:rPr>
          <w:t>Principles for supervisors</w:t>
        </w:r>
        <w:r>
          <w:rPr>
            <w:noProof/>
          </w:rPr>
          <w:tab/>
        </w:r>
        <w:r>
          <w:rPr>
            <w:noProof/>
          </w:rPr>
          <w:fldChar w:fldCharType="begin"/>
        </w:r>
        <w:r>
          <w:rPr>
            <w:noProof/>
          </w:rPr>
          <w:instrText xml:space="preserve"> PAGEREF _Toc223340568 \h </w:instrText>
        </w:r>
      </w:ins>
      <w:r>
        <w:rPr>
          <w:noProof/>
        </w:rPr>
      </w:r>
      <w:r>
        <w:rPr>
          <w:noProof/>
        </w:rPr>
        <w:fldChar w:fldCharType="separate"/>
      </w:r>
      <w:ins w:id="1183" w:author="Aleksander Hansen" w:date="2013-02-24T15:48:00Z">
        <w:r>
          <w:rPr>
            <w:noProof/>
          </w:rPr>
          <w:t>218</w:t>
        </w:r>
      </w:ins>
      <w:ins w:id="1184" w:author="Aleksander Hansen" w:date="2013-02-24T15:47:00Z">
        <w:r>
          <w:rPr>
            <w:noProof/>
          </w:rPr>
          <w:fldChar w:fldCharType="end"/>
        </w:r>
      </w:ins>
    </w:p>
    <w:p w14:paraId="0065C4AC" w14:textId="77777777" w:rsidR="00F36223" w:rsidRDefault="00F36223">
      <w:pPr>
        <w:pStyle w:val="TOC2"/>
        <w:tabs>
          <w:tab w:val="right" w:leader="dot" w:pos="9080"/>
        </w:tabs>
        <w:rPr>
          <w:ins w:id="1185" w:author="Aleksander Hansen" w:date="2013-02-24T15:47:00Z"/>
          <w:b w:val="0"/>
          <w:noProof/>
          <w:sz w:val="24"/>
          <w:szCs w:val="24"/>
          <w:lang w:eastAsia="ja-JP"/>
        </w:rPr>
      </w:pPr>
      <w:ins w:id="1186" w:author="Aleksander Hansen" w:date="2013-02-24T15:47:00Z">
        <w:r>
          <w:rPr>
            <w:noProof/>
          </w:rPr>
          <w:t>Questions and Answers</w:t>
        </w:r>
        <w:r>
          <w:rPr>
            <w:noProof/>
          </w:rPr>
          <w:tab/>
        </w:r>
        <w:r>
          <w:rPr>
            <w:noProof/>
          </w:rPr>
          <w:fldChar w:fldCharType="begin"/>
        </w:r>
        <w:r>
          <w:rPr>
            <w:noProof/>
          </w:rPr>
          <w:instrText xml:space="preserve"> PAGEREF _Toc223340569 \h </w:instrText>
        </w:r>
      </w:ins>
      <w:r>
        <w:rPr>
          <w:noProof/>
        </w:rPr>
      </w:r>
      <w:r>
        <w:rPr>
          <w:noProof/>
        </w:rPr>
        <w:fldChar w:fldCharType="separate"/>
      </w:r>
      <w:ins w:id="1187" w:author="Aleksander Hansen" w:date="2013-02-24T15:48:00Z">
        <w:r>
          <w:rPr>
            <w:noProof/>
          </w:rPr>
          <w:t>219</w:t>
        </w:r>
      </w:ins>
      <w:ins w:id="1188" w:author="Aleksander Hansen" w:date="2013-02-24T15:47:00Z">
        <w:r>
          <w:rPr>
            <w:noProof/>
          </w:rPr>
          <w:fldChar w:fldCharType="end"/>
        </w:r>
      </w:ins>
    </w:p>
    <w:p w14:paraId="5B36984E" w14:textId="77777777" w:rsidR="00F36223" w:rsidRDefault="00F36223">
      <w:pPr>
        <w:pStyle w:val="TOC3"/>
        <w:tabs>
          <w:tab w:val="right" w:leader="dot" w:pos="9080"/>
        </w:tabs>
        <w:rPr>
          <w:ins w:id="1189" w:author="Aleksander Hansen" w:date="2013-02-24T15:47:00Z"/>
          <w:noProof/>
          <w:sz w:val="24"/>
          <w:szCs w:val="24"/>
          <w:lang w:eastAsia="ja-JP"/>
        </w:rPr>
      </w:pPr>
      <w:ins w:id="1190" w:author="Aleksander Hansen" w:date="2013-02-24T15:47:00Z">
        <w:r>
          <w:rPr>
            <w:noProof/>
          </w:rPr>
          <w:t>Questions</w:t>
        </w:r>
        <w:r>
          <w:rPr>
            <w:noProof/>
          </w:rPr>
          <w:tab/>
        </w:r>
        <w:r>
          <w:rPr>
            <w:noProof/>
          </w:rPr>
          <w:fldChar w:fldCharType="begin"/>
        </w:r>
        <w:r>
          <w:rPr>
            <w:noProof/>
          </w:rPr>
          <w:instrText xml:space="preserve"> PAGEREF _Toc223340570 \h </w:instrText>
        </w:r>
      </w:ins>
      <w:r>
        <w:rPr>
          <w:noProof/>
        </w:rPr>
      </w:r>
      <w:r>
        <w:rPr>
          <w:noProof/>
        </w:rPr>
        <w:fldChar w:fldCharType="separate"/>
      </w:r>
      <w:ins w:id="1191" w:author="Aleksander Hansen" w:date="2013-02-24T15:48:00Z">
        <w:r>
          <w:rPr>
            <w:noProof/>
          </w:rPr>
          <w:t>219</w:t>
        </w:r>
      </w:ins>
      <w:ins w:id="1192" w:author="Aleksander Hansen" w:date="2013-02-24T15:47:00Z">
        <w:r>
          <w:rPr>
            <w:noProof/>
          </w:rPr>
          <w:fldChar w:fldCharType="end"/>
        </w:r>
      </w:ins>
    </w:p>
    <w:p w14:paraId="587DCD6A" w14:textId="77777777" w:rsidR="00F36223" w:rsidRDefault="00F36223">
      <w:pPr>
        <w:pStyle w:val="TOC3"/>
        <w:tabs>
          <w:tab w:val="right" w:leader="dot" w:pos="9080"/>
        </w:tabs>
        <w:rPr>
          <w:ins w:id="1193" w:author="Aleksander Hansen" w:date="2013-02-24T15:47:00Z"/>
          <w:noProof/>
          <w:sz w:val="24"/>
          <w:szCs w:val="24"/>
          <w:lang w:eastAsia="ja-JP"/>
        </w:rPr>
      </w:pPr>
      <w:ins w:id="1194" w:author="Aleksander Hansen" w:date="2013-02-24T15:47:00Z">
        <w:r>
          <w:rPr>
            <w:noProof/>
          </w:rPr>
          <w:t>Answers</w:t>
        </w:r>
        <w:r>
          <w:rPr>
            <w:noProof/>
          </w:rPr>
          <w:tab/>
        </w:r>
        <w:r>
          <w:rPr>
            <w:noProof/>
          </w:rPr>
          <w:fldChar w:fldCharType="begin"/>
        </w:r>
        <w:r>
          <w:rPr>
            <w:noProof/>
          </w:rPr>
          <w:instrText xml:space="preserve"> PAGEREF _Toc223340571 \h </w:instrText>
        </w:r>
      </w:ins>
      <w:r>
        <w:rPr>
          <w:noProof/>
        </w:rPr>
      </w:r>
      <w:r>
        <w:rPr>
          <w:noProof/>
        </w:rPr>
        <w:fldChar w:fldCharType="separate"/>
      </w:r>
      <w:ins w:id="1195" w:author="Aleksander Hansen" w:date="2013-02-24T15:48:00Z">
        <w:r>
          <w:rPr>
            <w:noProof/>
          </w:rPr>
          <w:t>220</w:t>
        </w:r>
      </w:ins>
      <w:ins w:id="1196" w:author="Aleksander Hansen" w:date="2013-02-24T15:47:00Z">
        <w:r>
          <w:rPr>
            <w:noProof/>
          </w:rPr>
          <w:fldChar w:fldCharType="end"/>
        </w:r>
      </w:ins>
    </w:p>
    <w:p w14:paraId="0EC2E1AD" w14:textId="77777777" w:rsidR="008847EB" w:rsidDel="00354BB2" w:rsidRDefault="008847EB">
      <w:pPr>
        <w:pStyle w:val="TOC1"/>
        <w:tabs>
          <w:tab w:val="right" w:leader="dot" w:pos="9080"/>
        </w:tabs>
        <w:rPr>
          <w:del w:id="1197" w:author="Aleksander Hansen" w:date="2013-02-17T12:58:00Z"/>
          <w:b w:val="0"/>
          <w:noProof/>
          <w:sz w:val="22"/>
          <w:szCs w:val="22"/>
        </w:rPr>
      </w:pPr>
      <w:del w:id="1198" w:author="Aleksander Hansen" w:date="2013-02-17T12:58:00Z">
        <w:r w:rsidDel="00354BB2">
          <w:rPr>
            <w:noProof/>
          </w:rPr>
          <w:delText>P1.T1. Valuation &amp; Risk Models</w:delText>
        </w:r>
        <w:r w:rsidDel="00354BB2">
          <w:rPr>
            <w:noProof/>
          </w:rPr>
          <w:tab/>
          <w:delText>1</w:delText>
        </w:r>
      </w:del>
    </w:p>
    <w:p w14:paraId="655863C4" w14:textId="77777777" w:rsidR="008847EB" w:rsidDel="00354BB2" w:rsidRDefault="008847EB">
      <w:pPr>
        <w:pStyle w:val="TOC1"/>
        <w:tabs>
          <w:tab w:val="right" w:leader="dot" w:pos="9080"/>
        </w:tabs>
        <w:rPr>
          <w:del w:id="1199" w:author="Aleksander Hansen" w:date="2013-02-17T12:58:00Z"/>
          <w:b w:val="0"/>
          <w:noProof/>
          <w:sz w:val="22"/>
          <w:szCs w:val="22"/>
        </w:rPr>
      </w:pPr>
      <w:del w:id="1200" w:author="Aleksander Hansen" w:date="2013-02-17T12:58:00Z">
        <w:r w:rsidDel="00354BB2">
          <w:rPr>
            <w:noProof/>
          </w:rPr>
          <w:delText>Bionic Turtle FRM 2013 Study Notes</w:delText>
        </w:r>
        <w:r w:rsidDel="00354BB2">
          <w:rPr>
            <w:noProof/>
          </w:rPr>
          <w:tab/>
          <w:delText>1</w:delText>
        </w:r>
      </w:del>
    </w:p>
    <w:p w14:paraId="0AF83FB5" w14:textId="77777777" w:rsidR="008847EB" w:rsidDel="00354BB2" w:rsidRDefault="008847EB">
      <w:pPr>
        <w:pStyle w:val="TOC1"/>
        <w:tabs>
          <w:tab w:val="right" w:leader="dot" w:pos="9080"/>
        </w:tabs>
        <w:rPr>
          <w:del w:id="1201" w:author="Aleksander Hansen" w:date="2013-02-17T12:58:00Z"/>
          <w:b w:val="0"/>
          <w:noProof/>
          <w:sz w:val="22"/>
          <w:szCs w:val="22"/>
        </w:rPr>
      </w:pPr>
      <w:del w:id="1202" w:author="Aleksander Hansen" w:date="2013-02-17T12:58:00Z">
        <w:r w:rsidDel="00354BB2">
          <w:rPr>
            <w:noProof/>
          </w:rPr>
          <w:delText>Allen, Boudoukh, and Saunders, Chapter 2:  Quantifying Volatility in VaR Models</w:delText>
        </w:r>
        <w:r w:rsidDel="00354BB2">
          <w:rPr>
            <w:noProof/>
          </w:rPr>
          <w:tab/>
          <w:delText>8</w:delText>
        </w:r>
      </w:del>
    </w:p>
    <w:p w14:paraId="70B0ACA3" w14:textId="77777777" w:rsidR="008847EB" w:rsidDel="00354BB2" w:rsidRDefault="008847EB">
      <w:pPr>
        <w:pStyle w:val="TOC2"/>
        <w:tabs>
          <w:tab w:val="right" w:leader="dot" w:pos="9080"/>
        </w:tabs>
        <w:rPr>
          <w:del w:id="1203" w:author="Aleksander Hansen" w:date="2013-02-17T12:58:00Z"/>
          <w:b w:val="0"/>
          <w:noProof/>
        </w:rPr>
      </w:pPr>
      <w:del w:id="1204" w:author="Aleksander Hansen" w:date="2013-02-17T12:58:00Z">
        <w:r w:rsidDel="00354BB2">
          <w:rPr>
            <w:noProof/>
          </w:rPr>
          <w:delText>Explain how asset return distributions tend to deviate from the normal distribution.</w:delText>
        </w:r>
        <w:r w:rsidDel="00354BB2">
          <w:rPr>
            <w:noProof/>
          </w:rPr>
          <w:tab/>
          <w:delText>10</w:delText>
        </w:r>
      </w:del>
    </w:p>
    <w:p w14:paraId="44DBD7A9" w14:textId="77777777" w:rsidR="008847EB" w:rsidDel="00354BB2" w:rsidRDefault="008847EB">
      <w:pPr>
        <w:pStyle w:val="TOC2"/>
        <w:tabs>
          <w:tab w:val="right" w:leader="dot" w:pos="9080"/>
        </w:tabs>
        <w:rPr>
          <w:del w:id="1205" w:author="Aleksander Hansen" w:date="2013-02-17T12:58:00Z"/>
          <w:b w:val="0"/>
          <w:noProof/>
        </w:rPr>
      </w:pPr>
      <w:del w:id="1206" w:author="Aleksander Hansen" w:date="2013-02-17T12:58:00Z">
        <w:r w:rsidDel="00354BB2">
          <w:rPr>
            <w:noProof/>
          </w:rPr>
          <w:delText>Explain potential reasons for the existence of fat tails in a return distribution and discuss the implications fat tails have on analysis of return distributions.</w:delText>
        </w:r>
        <w:r w:rsidDel="00354BB2">
          <w:rPr>
            <w:noProof/>
          </w:rPr>
          <w:tab/>
          <w:delText>11</w:delText>
        </w:r>
      </w:del>
    </w:p>
    <w:p w14:paraId="40ED3E32" w14:textId="77777777" w:rsidR="008847EB" w:rsidDel="00354BB2" w:rsidRDefault="008847EB">
      <w:pPr>
        <w:pStyle w:val="TOC2"/>
        <w:tabs>
          <w:tab w:val="right" w:leader="dot" w:pos="9080"/>
        </w:tabs>
        <w:rPr>
          <w:del w:id="1207" w:author="Aleksander Hansen" w:date="2013-02-17T12:58:00Z"/>
          <w:b w:val="0"/>
          <w:noProof/>
        </w:rPr>
      </w:pPr>
      <w:del w:id="1208" w:author="Aleksander Hansen" w:date="2013-02-17T12:58:00Z">
        <w:r w:rsidDel="00354BB2">
          <w:rPr>
            <w:noProof/>
          </w:rPr>
          <w:delText>Distinguish between conditional and unconditional distributions.</w:delText>
        </w:r>
        <w:r w:rsidDel="00354BB2">
          <w:rPr>
            <w:noProof/>
          </w:rPr>
          <w:tab/>
          <w:delText>12</w:delText>
        </w:r>
      </w:del>
    </w:p>
    <w:p w14:paraId="6877C8CC" w14:textId="77777777" w:rsidR="008847EB" w:rsidDel="00354BB2" w:rsidRDefault="008847EB">
      <w:pPr>
        <w:pStyle w:val="TOC2"/>
        <w:tabs>
          <w:tab w:val="right" w:leader="dot" w:pos="9080"/>
        </w:tabs>
        <w:rPr>
          <w:del w:id="1209" w:author="Aleksander Hansen" w:date="2013-02-17T12:58:00Z"/>
          <w:b w:val="0"/>
          <w:noProof/>
        </w:rPr>
      </w:pPr>
      <w:del w:id="1210" w:author="Aleksander Hansen" w:date="2013-02-17T12:58:00Z">
        <w:r w:rsidDel="00354BB2">
          <w:rPr>
            <w:noProof/>
          </w:rPr>
          <w:delText>Describe the implications regime switching has on quantifying volatility.</w:delText>
        </w:r>
        <w:r w:rsidDel="00354BB2">
          <w:rPr>
            <w:noProof/>
          </w:rPr>
          <w:tab/>
          <w:delText>13</w:delText>
        </w:r>
      </w:del>
    </w:p>
    <w:p w14:paraId="565F22A2" w14:textId="77777777" w:rsidR="008847EB" w:rsidDel="00354BB2" w:rsidRDefault="008847EB">
      <w:pPr>
        <w:pStyle w:val="TOC2"/>
        <w:tabs>
          <w:tab w:val="right" w:leader="dot" w:pos="9080"/>
        </w:tabs>
        <w:rPr>
          <w:del w:id="1211" w:author="Aleksander Hansen" w:date="2013-02-17T12:58:00Z"/>
          <w:b w:val="0"/>
          <w:noProof/>
        </w:rPr>
      </w:pPr>
      <w:del w:id="1212" w:author="Aleksander Hansen" w:date="2013-02-17T12:58:00Z">
        <w:r w:rsidDel="00354BB2">
          <w:rPr>
            <w:noProof/>
          </w:rPr>
          <w:delText>Explain the various approaches for estimating VaR.</w:delText>
        </w:r>
        <w:r w:rsidDel="00354BB2">
          <w:rPr>
            <w:noProof/>
          </w:rPr>
          <w:tab/>
          <w:delText>13</w:delText>
        </w:r>
      </w:del>
    </w:p>
    <w:p w14:paraId="1AC0899B" w14:textId="77777777" w:rsidR="008847EB" w:rsidDel="00354BB2" w:rsidRDefault="008847EB">
      <w:pPr>
        <w:pStyle w:val="TOC2"/>
        <w:tabs>
          <w:tab w:val="right" w:leader="dot" w:pos="9080"/>
        </w:tabs>
        <w:rPr>
          <w:del w:id="1213" w:author="Aleksander Hansen" w:date="2013-02-17T12:58:00Z"/>
          <w:b w:val="0"/>
          <w:noProof/>
        </w:rPr>
      </w:pPr>
      <w:del w:id="1214" w:author="Aleksander Hansen" w:date="2013-02-17T12:58:00Z">
        <w:r w:rsidDel="00354BB2">
          <w:rPr>
            <w:noProof/>
          </w:rPr>
          <w:delText>Compare, contrast and calculate parametric and non-parametric approaches for estimating conditional volatility, including: HISTORICAL STANDARD DEVIATION</w:delText>
        </w:r>
        <w:r w:rsidDel="00354BB2">
          <w:rPr>
            <w:noProof/>
          </w:rPr>
          <w:tab/>
          <w:delText>17</w:delText>
        </w:r>
      </w:del>
    </w:p>
    <w:p w14:paraId="676BB03C" w14:textId="77777777" w:rsidR="008847EB" w:rsidDel="00354BB2" w:rsidRDefault="008847EB">
      <w:pPr>
        <w:pStyle w:val="TOC2"/>
        <w:tabs>
          <w:tab w:val="right" w:leader="dot" w:pos="9080"/>
        </w:tabs>
        <w:rPr>
          <w:del w:id="1215" w:author="Aleksander Hansen" w:date="2013-02-17T12:58:00Z"/>
          <w:b w:val="0"/>
          <w:noProof/>
        </w:rPr>
      </w:pPr>
      <w:del w:id="1216" w:author="Aleksander Hansen" w:date="2013-02-17T12:58:00Z">
        <w:r w:rsidDel="00354BB2">
          <w:rPr>
            <w:noProof/>
          </w:rPr>
          <w:delText>Compare, contrast and calculate parametric and non-parametric approaches for estimating conditional volatility, including: GARCH APPROACH, EXPONENTIAL SMOOTHING (EWMA), and Exponential smoothing (conditional parametric)</w:delText>
        </w:r>
        <w:r w:rsidDel="00354BB2">
          <w:rPr>
            <w:noProof/>
          </w:rPr>
          <w:tab/>
          <w:delText>18</w:delText>
        </w:r>
      </w:del>
    </w:p>
    <w:p w14:paraId="2954DF17" w14:textId="77777777" w:rsidR="008847EB" w:rsidDel="00354BB2" w:rsidRDefault="008847EB">
      <w:pPr>
        <w:pStyle w:val="TOC2"/>
        <w:tabs>
          <w:tab w:val="right" w:leader="dot" w:pos="9080"/>
        </w:tabs>
        <w:rPr>
          <w:del w:id="1217" w:author="Aleksander Hansen" w:date="2013-02-17T12:58:00Z"/>
          <w:b w:val="0"/>
          <w:noProof/>
        </w:rPr>
      </w:pPr>
      <w:del w:id="1218" w:author="Aleksander Hansen" w:date="2013-02-17T12:58:00Z">
        <w:r w:rsidDel="00354BB2">
          <w:rPr>
            <w:noProof/>
          </w:rPr>
          <w:delText>Compare, contrast and calculate parametric and non-parametric approaches for estimating conditional volatility, including: HISTORIC SIMULATION</w:delText>
        </w:r>
        <w:r w:rsidDel="00354BB2">
          <w:rPr>
            <w:noProof/>
          </w:rPr>
          <w:tab/>
          <w:delText>23</w:delText>
        </w:r>
      </w:del>
    </w:p>
    <w:p w14:paraId="37FF4169" w14:textId="77777777" w:rsidR="008847EB" w:rsidDel="00354BB2" w:rsidRDefault="008847EB">
      <w:pPr>
        <w:pStyle w:val="TOC2"/>
        <w:tabs>
          <w:tab w:val="right" w:leader="dot" w:pos="9080"/>
        </w:tabs>
        <w:rPr>
          <w:del w:id="1219" w:author="Aleksander Hansen" w:date="2013-02-17T12:58:00Z"/>
          <w:b w:val="0"/>
          <w:noProof/>
        </w:rPr>
      </w:pPr>
      <w:del w:id="1220" w:author="Aleksander Hansen" w:date="2013-02-17T12:58:00Z">
        <w:r w:rsidDel="00354BB2">
          <w:rPr>
            <w:noProof/>
          </w:rPr>
          <w:delText>Compare, contrast and calculate parametric and non-parametric approaches for estimating conditional volatility, including: MULTIVARIATE DENSITY ESTIMATION</w:delText>
        </w:r>
        <w:r w:rsidDel="00354BB2">
          <w:rPr>
            <w:noProof/>
          </w:rPr>
          <w:tab/>
          <w:delText>24</w:delText>
        </w:r>
      </w:del>
    </w:p>
    <w:p w14:paraId="567D1AA1" w14:textId="77777777" w:rsidR="008847EB" w:rsidDel="00354BB2" w:rsidRDefault="008847EB">
      <w:pPr>
        <w:pStyle w:val="TOC2"/>
        <w:tabs>
          <w:tab w:val="right" w:leader="dot" w:pos="9080"/>
        </w:tabs>
        <w:rPr>
          <w:del w:id="1221" w:author="Aleksander Hansen" w:date="2013-02-17T12:58:00Z"/>
          <w:b w:val="0"/>
          <w:noProof/>
        </w:rPr>
      </w:pPr>
      <w:del w:id="1222" w:author="Aleksander Hansen" w:date="2013-02-17T12:58:00Z">
        <w:r w:rsidDel="00354BB2">
          <w:rPr>
            <w:noProof/>
          </w:rPr>
          <w:delText>Compare, contrast and calculate parametric and non-parametric approaches for estimating conditional volatility, including: HYBRID METHODS</w:delText>
        </w:r>
        <w:r w:rsidDel="00354BB2">
          <w:rPr>
            <w:noProof/>
          </w:rPr>
          <w:tab/>
          <w:delText>25</w:delText>
        </w:r>
      </w:del>
    </w:p>
    <w:p w14:paraId="18738941" w14:textId="77777777" w:rsidR="008847EB" w:rsidDel="00354BB2" w:rsidRDefault="008847EB">
      <w:pPr>
        <w:pStyle w:val="TOC2"/>
        <w:tabs>
          <w:tab w:val="right" w:leader="dot" w:pos="9080"/>
        </w:tabs>
        <w:rPr>
          <w:del w:id="1223" w:author="Aleksander Hansen" w:date="2013-02-17T12:58:00Z"/>
          <w:b w:val="0"/>
          <w:noProof/>
        </w:rPr>
      </w:pPr>
      <w:del w:id="1224" w:author="Aleksander Hansen" w:date="2013-02-17T12:58:00Z">
        <w:r w:rsidDel="00354BB2">
          <w:rPr>
            <w:noProof/>
          </w:rPr>
          <w:delText>Explain the process of return aggregation in the context of volatility forecasting methods.</w:delText>
        </w:r>
        <w:r w:rsidDel="00354BB2">
          <w:rPr>
            <w:noProof/>
          </w:rPr>
          <w:tab/>
          <w:delText>26</w:delText>
        </w:r>
      </w:del>
    </w:p>
    <w:p w14:paraId="23653245" w14:textId="77777777" w:rsidR="008847EB" w:rsidDel="00354BB2" w:rsidRDefault="008847EB">
      <w:pPr>
        <w:pStyle w:val="TOC2"/>
        <w:tabs>
          <w:tab w:val="right" w:leader="dot" w:pos="9080"/>
        </w:tabs>
        <w:rPr>
          <w:del w:id="1225" w:author="Aleksander Hansen" w:date="2013-02-17T12:58:00Z"/>
          <w:b w:val="0"/>
          <w:noProof/>
        </w:rPr>
      </w:pPr>
      <w:del w:id="1226" w:author="Aleksander Hansen" w:date="2013-02-17T12:58:00Z">
        <w:r w:rsidDel="00354BB2">
          <w:rPr>
            <w:noProof/>
          </w:rPr>
          <w:delText>Describe implied volatility as a predictor of future volatility and its shortcomings.</w:delText>
        </w:r>
        <w:r w:rsidDel="00354BB2">
          <w:rPr>
            <w:noProof/>
          </w:rPr>
          <w:tab/>
          <w:delText>28</w:delText>
        </w:r>
      </w:del>
    </w:p>
    <w:p w14:paraId="7C46489F" w14:textId="77777777" w:rsidR="008847EB" w:rsidDel="00354BB2" w:rsidRDefault="008847EB">
      <w:pPr>
        <w:pStyle w:val="TOC2"/>
        <w:tabs>
          <w:tab w:val="right" w:leader="dot" w:pos="9080"/>
        </w:tabs>
        <w:rPr>
          <w:del w:id="1227" w:author="Aleksander Hansen" w:date="2013-02-17T12:58:00Z"/>
          <w:b w:val="0"/>
          <w:noProof/>
        </w:rPr>
      </w:pPr>
      <w:del w:id="1228" w:author="Aleksander Hansen" w:date="2013-02-17T12:58:00Z">
        <w:r w:rsidDel="00354BB2">
          <w:rPr>
            <w:noProof/>
          </w:rPr>
          <w:delText>Explain long horizon volatility/VaR and the process of mean reversion according to an AR(1) model.</w:delText>
        </w:r>
        <w:r w:rsidDel="00354BB2">
          <w:rPr>
            <w:noProof/>
          </w:rPr>
          <w:tab/>
          <w:delText>29</w:delText>
        </w:r>
      </w:del>
    </w:p>
    <w:p w14:paraId="2F5CE783" w14:textId="77777777" w:rsidR="008847EB" w:rsidDel="00354BB2" w:rsidRDefault="008847EB">
      <w:pPr>
        <w:pStyle w:val="TOC1"/>
        <w:tabs>
          <w:tab w:val="right" w:leader="dot" w:pos="9080"/>
        </w:tabs>
        <w:rPr>
          <w:del w:id="1229" w:author="Aleksander Hansen" w:date="2013-02-17T12:58:00Z"/>
          <w:b w:val="0"/>
          <w:noProof/>
          <w:sz w:val="22"/>
          <w:szCs w:val="22"/>
        </w:rPr>
      </w:pPr>
      <w:del w:id="1230" w:author="Aleksander Hansen" w:date="2013-02-17T12:58:00Z">
        <w:r w:rsidDel="00354BB2">
          <w:rPr>
            <w:noProof/>
          </w:rPr>
          <w:delText>Linda Allen, Chapter 3: Putting VaR to Work</w:delText>
        </w:r>
        <w:r w:rsidDel="00354BB2">
          <w:rPr>
            <w:noProof/>
          </w:rPr>
          <w:tab/>
          <w:delText>32</w:delText>
        </w:r>
      </w:del>
    </w:p>
    <w:p w14:paraId="1A2A47B6" w14:textId="77777777" w:rsidR="008847EB" w:rsidDel="00354BB2" w:rsidRDefault="008847EB">
      <w:pPr>
        <w:pStyle w:val="TOC2"/>
        <w:tabs>
          <w:tab w:val="right" w:leader="dot" w:pos="9080"/>
        </w:tabs>
        <w:rPr>
          <w:del w:id="1231" w:author="Aleksander Hansen" w:date="2013-02-17T12:58:00Z"/>
          <w:b w:val="0"/>
          <w:noProof/>
        </w:rPr>
      </w:pPr>
      <w:del w:id="1232" w:author="Aleksander Hansen" w:date="2013-02-17T12:58:00Z">
        <w:r w:rsidDel="00354BB2">
          <w:rPr>
            <w:noProof/>
          </w:rPr>
          <w:delText>Explain and give examples of linear and non‐linear derivatives.</w:delText>
        </w:r>
        <w:r w:rsidDel="00354BB2">
          <w:rPr>
            <w:noProof/>
          </w:rPr>
          <w:tab/>
          <w:delText>32</w:delText>
        </w:r>
      </w:del>
    </w:p>
    <w:p w14:paraId="630DD0A8" w14:textId="77777777" w:rsidR="008847EB" w:rsidDel="00354BB2" w:rsidRDefault="008847EB">
      <w:pPr>
        <w:pStyle w:val="TOC2"/>
        <w:tabs>
          <w:tab w:val="right" w:leader="dot" w:pos="9080"/>
        </w:tabs>
        <w:rPr>
          <w:del w:id="1233" w:author="Aleksander Hansen" w:date="2013-02-17T12:58:00Z"/>
          <w:b w:val="0"/>
          <w:noProof/>
        </w:rPr>
      </w:pPr>
      <w:del w:id="1234" w:author="Aleksander Hansen" w:date="2013-02-17T12:58:00Z">
        <w:r w:rsidDel="00354BB2">
          <w:rPr>
            <w:noProof/>
          </w:rPr>
          <w:delText>Explain how to calculate VaR for linear derivatives.</w:delText>
        </w:r>
        <w:r w:rsidDel="00354BB2">
          <w:rPr>
            <w:noProof/>
          </w:rPr>
          <w:tab/>
          <w:delText>33</w:delText>
        </w:r>
      </w:del>
    </w:p>
    <w:p w14:paraId="240A9812" w14:textId="77777777" w:rsidR="008847EB" w:rsidDel="00354BB2" w:rsidRDefault="008847EB">
      <w:pPr>
        <w:pStyle w:val="TOC2"/>
        <w:tabs>
          <w:tab w:val="right" w:leader="dot" w:pos="9080"/>
        </w:tabs>
        <w:rPr>
          <w:del w:id="1235" w:author="Aleksander Hansen" w:date="2013-02-17T12:58:00Z"/>
          <w:b w:val="0"/>
          <w:noProof/>
        </w:rPr>
      </w:pPr>
      <w:del w:id="1236" w:author="Aleksander Hansen" w:date="2013-02-17T12:58:00Z">
        <w:r w:rsidDel="00354BB2">
          <w:rPr>
            <w:noProof/>
          </w:rPr>
          <w:delText>Describe the delta‐normal approach to calculating VaR for non‐linear derivatives.</w:delText>
        </w:r>
        <w:r w:rsidDel="00354BB2">
          <w:rPr>
            <w:noProof/>
          </w:rPr>
          <w:tab/>
          <w:delText>33</w:delText>
        </w:r>
      </w:del>
    </w:p>
    <w:p w14:paraId="4578B89D" w14:textId="77777777" w:rsidR="008847EB" w:rsidDel="00354BB2" w:rsidRDefault="008847EB">
      <w:pPr>
        <w:pStyle w:val="TOC2"/>
        <w:tabs>
          <w:tab w:val="right" w:leader="dot" w:pos="9080"/>
        </w:tabs>
        <w:rPr>
          <w:del w:id="1237" w:author="Aleksander Hansen" w:date="2013-02-17T12:58:00Z"/>
          <w:b w:val="0"/>
          <w:noProof/>
        </w:rPr>
      </w:pPr>
      <w:del w:id="1238" w:author="Aleksander Hansen" w:date="2013-02-17T12:58:00Z">
        <w:r w:rsidDel="00354BB2">
          <w:rPr>
            <w:noProof/>
          </w:rPr>
          <w:delText>Describe the limitations of the delta‐normal method.</w:delText>
        </w:r>
        <w:r w:rsidDel="00354BB2">
          <w:rPr>
            <w:noProof/>
          </w:rPr>
          <w:tab/>
          <w:delText>35</w:delText>
        </w:r>
      </w:del>
    </w:p>
    <w:p w14:paraId="434F4337" w14:textId="77777777" w:rsidR="008847EB" w:rsidDel="00354BB2" w:rsidRDefault="008847EB">
      <w:pPr>
        <w:pStyle w:val="TOC2"/>
        <w:tabs>
          <w:tab w:val="right" w:leader="dot" w:pos="9080"/>
        </w:tabs>
        <w:rPr>
          <w:del w:id="1239" w:author="Aleksander Hansen" w:date="2013-02-17T12:58:00Z"/>
          <w:b w:val="0"/>
          <w:noProof/>
        </w:rPr>
      </w:pPr>
      <w:del w:id="1240" w:author="Aleksander Hansen" w:date="2013-02-17T12:58:00Z">
        <w:r w:rsidDel="00354BB2">
          <w:rPr>
            <w:noProof/>
          </w:rPr>
          <w:delText>Explain the full revaluation method for computing VaR.</w:delText>
        </w:r>
        <w:r w:rsidDel="00354BB2">
          <w:rPr>
            <w:noProof/>
          </w:rPr>
          <w:tab/>
          <w:delText>36</w:delText>
        </w:r>
      </w:del>
    </w:p>
    <w:p w14:paraId="52D26933" w14:textId="77777777" w:rsidR="008847EB" w:rsidDel="00354BB2" w:rsidRDefault="008847EB">
      <w:pPr>
        <w:pStyle w:val="TOC2"/>
        <w:tabs>
          <w:tab w:val="right" w:leader="dot" w:pos="9080"/>
        </w:tabs>
        <w:rPr>
          <w:del w:id="1241" w:author="Aleksander Hansen" w:date="2013-02-17T12:58:00Z"/>
          <w:b w:val="0"/>
          <w:noProof/>
        </w:rPr>
      </w:pPr>
      <w:del w:id="1242" w:author="Aleksander Hansen" w:date="2013-02-17T12:58:00Z">
        <w:r w:rsidDel="00354BB2">
          <w:rPr>
            <w:noProof/>
          </w:rPr>
          <w:delText>Compare delta‐normal and full revaluation approaches.</w:delText>
        </w:r>
        <w:r w:rsidDel="00354BB2">
          <w:rPr>
            <w:noProof/>
          </w:rPr>
          <w:tab/>
          <w:delText>36</w:delText>
        </w:r>
      </w:del>
    </w:p>
    <w:p w14:paraId="6D1AA9A8" w14:textId="77777777" w:rsidR="008847EB" w:rsidDel="00354BB2" w:rsidRDefault="008847EB">
      <w:pPr>
        <w:pStyle w:val="TOC2"/>
        <w:tabs>
          <w:tab w:val="right" w:leader="dot" w:pos="9080"/>
        </w:tabs>
        <w:rPr>
          <w:del w:id="1243" w:author="Aleksander Hansen" w:date="2013-02-17T12:58:00Z"/>
          <w:b w:val="0"/>
          <w:noProof/>
        </w:rPr>
      </w:pPr>
      <w:del w:id="1244" w:author="Aleksander Hansen" w:date="2013-02-17T12:58:00Z">
        <w:r w:rsidDel="00354BB2">
          <w:rPr>
            <w:noProof/>
          </w:rPr>
          <w:delText>Explain structural Monte Carlo, stress testing and scenario analysis methods for computing VaR, identifying strengths and weaknesses of each approach.</w:delText>
        </w:r>
        <w:r w:rsidDel="00354BB2">
          <w:rPr>
            <w:noProof/>
          </w:rPr>
          <w:tab/>
          <w:delText>37</w:delText>
        </w:r>
      </w:del>
    </w:p>
    <w:p w14:paraId="32EB93F5" w14:textId="77777777" w:rsidR="008847EB" w:rsidDel="00354BB2" w:rsidRDefault="008847EB">
      <w:pPr>
        <w:pStyle w:val="TOC2"/>
        <w:tabs>
          <w:tab w:val="right" w:leader="dot" w:pos="9080"/>
        </w:tabs>
        <w:rPr>
          <w:del w:id="1245" w:author="Aleksander Hansen" w:date="2013-02-17T12:58:00Z"/>
          <w:b w:val="0"/>
          <w:noProof/>
        </w:rPr>
      </w:pPr>
      <w:del w:id="1246" w:author="Aleksander Hansen" w:date="2013-02-17T12:58:00Z">
        <w:r w:rsidDel="00354BB2">
          <w:rPr>
            <w:noProof/>
          </w:rPr>
          <w:delText>Describe the implications of correlation breakdown for scenario analysis.</w:delText>
        </w:r>
        <w:r w:rsidDel="00354BB2">
          <w:rPr>
            <w:noProof/>
          </w:rPr>
          <w:tab/>
          <w:delText>38</w:delText>
        </w:r>
      </w:del>
    </w:p>
    <w:p w14:paraId="1297F67F" w14:textId="77777777" w:rsidR="008847EB" w:rsidDel="00354BB2" w:rsidRDefault="008847EB">
      <w:pPr>
        <w:pStyle w:val="TOC2"/>
        <w:tabs>
          <w:tab w:val="right" w:leader="dot" w:pos="9080"/>
        </w:tabs>
        <w:rPr>
          <w:del w:id="1247" w:author="Aleksander Hansen" w:date="2013-02-17T12:58:00Z"/>
          <w:b w:val="0"/>
          <w:noProof/>
        </w:rPr>
      </w:pPr>
      <w:del w:id="1248" w:author="Aleksander Hansen" w:date="2013-02-17T12:58:00Z">
        <w:r w:rsidDel="00354BB2">
          <w:rPr>
            <w:noProof/>
          </w:rPr>
          <w:delText>Describe worst case scenario analysis</w:delText>
        </w:r>
        <w:r w:rsidDel="00354BB2">
          <w:rPr>
            <w:noProof/>
          </w:rPr>
          <w:tab/>
          <w:delText>39</w:delText>
        </w:r>
      </w:del>
    </w:p>
    <w:p w14:paraId="6AD82D77" w14:textId="77777777" w:rsidR="008847EB" w:rsidDel="00354BB2" w:rsidRDefault="008847EB">
      <w:pPr>
        <w:pStyle w:val="TOC1"/>
        <w:tabs>
          <w:tab w:val="right" w:leader="dot" w:pos="9080"/>
        </w:tabs>
        <w:rPr>
          <w:del w:id="1249" w:author="Aleksander Hansen" w:date="2013-02-17T12:58:00Z"/>
          <w:b w:val="0"/>
          <w:noProof/>
          <w:sz w:val="22"/>
          <w:szCs w:val="22"/>
        </w:rPr>
      </w:pPr>
      <w:del w:id="1250" w:author="Aleksander Hansen" w:date="2013-02-17T12:58:00Z">
        <w:r w:rsidDel="00354BB2">
          <w:rPr>
            <w:noProof/>
          </w:rPr>
          <w:delText>Hull, Chapter 12: Binomial Trees</w:delText>
        </w:r>
        <w:r w:rsidDel="00354BB2">
          <w:rPr>
            <w:noProof/>
          </w:rPr>
          <w:tab/>
          <w:delText>40</w:delText>
        </w:r>
      </w:del>
    </w:p>
    <w:p w14:paraId="02552B71" w14:textId="77777777" w:rsidR="008847EB" w:rsidDel="00354BB2" w:rsidRDefault="008847EB">
      <w:pPr>
        <w:pStyle w:val="TOC2"/>
        <w:tabs>
          <w:tab w:val="right" w:leader="dot" w:pos="9080"/>
        </w:tabs>
        <w:rPr>
          <w:del w:id="1251" w:author="Aleksander Hansen" w:date="2013-02-17T12:58:00Z"/>
          <w:b w:val="0"/>
          <w:noProof/>
        </w:rPr>
      </w:pPr>
      <w:del w:id="1252" w:author="Aleksander Hansen" w:date="2013-02-17T12:58:00Z">
        <w:r w:rsidDel="00354BB2">
          <w:rPr>
            <w:noProof/>
          </w:rPr>
          <w:delText>Calculate the value of a European call or put option using the one‐step and two‐step binomial model.</w:delText>
        </w:r>
        <w:r w:rsidDel="00354BB2">
          <w:rPr>
            <w:noProof/>
          </w:rPr>
          <w:tab/>
          <w:delText>41</w:delText>
        </w:r>
      </w:del>
    </w:p>
    <w:p w14:paraId="18702F3F" w14:textId="77777777" w:rsidR="008847EB" w:rsidDel="00354BB2" w:rsidRDefault="008847EB">
      <w:pPr>
        <w:pStyle w:val="TOC2"/>
        <w:tabs>
          <w:tab w:val="right" w:leader="dot" w:pos="9080"/>
        </w:tabs>
        <w:rPr>
          <w:del w:id="1253" w:author="Aleksander Hansen" w:date="2013-02-17T12:58:00Z"/>
          <w:b w:val="0"/>
          <w:noProof/>
        </w:rPr>
      </w:pPr>
      <w:del w:id="1254" w:author="Aleksander Hansen" w:date="2013-02-17T12:58:00Z">
        <w:r w:rsidDel="00354BB2">
          <w:rPr>
            <w:noProof/>
          </w:rPr>
          <w:delText>Calculate value of an American call or put option using a two‐step binomial model</w:delText>
        </w:r>
        <w:r w:rsidDel="00354BB2">
          <w:rPr>
            <w:noProof/>
          </w:rPr>
          <w:tab/>
          <w:delText>43</w:delText>
        </w:r>
      </w:del>
    </w:p>
    <w:p w14:paraId="22D14946" w14:textId="77777777" w:rsidR="008847EB" w:rsidDel="00354BB2" w:rsidRDefault="008847EB">
      <w:pPr>
        <w:pStyle w:val="TOC2"/>
        <w:tabs>
          <w:tab w:val="right" w:leader="dot" w:pos="9080"/>
        </w:tabs>
        <w:rPr>
          <w:del w:id="1255" w:author="Aleksander Hansen" w:date="2013-02-17T12:58:00Z"/>
          <w:b w:val="0"/>
          <w:noProof/>
        </w:rPr>
      </w:pPr>
      <w:del w:id="1256" w:author="Aleksander Hansen" w:date="2013-02-17T12:58:00Z">
        <w:r w:rsidDel="00354BB2">
          <w:rPr>
            <w:noProof/>
          </w:rPr>
          <w:delText>Describe how volatility is captured in the binomial model</w:delText>
        </w:r>
        <w:r w:rsidDel="00354BB2">
          <w:rPr>
            <w:noProof/>
          </w:rPr>
          <w:tab/>
          <w:delText>44</w:delText>
        </w:r>
      </w:del>
    </w:p>
    <w:p w14:paraId="51F4D48D" w14:textId="77777777" w:rsidR="008847EB" w:rsidDel="00354BB2" w:rsidRDefault="008847EB">
      <w:pPr>
        <w:pStyle w:val="TOC2"/>
        <w:tabs>
          <w:tab w:val="right" w:leader="dot" w:pos="9080"/>
        </w:tabs>
        <w:rPr>
          <w:del w:id="1257" w:author="Aleksander Hansen" w:date="2013-02-17T12:58:00Z"/>
          <w:b w:val="0"/>
          <w:noProof/>
        </w:rPr>
      </w:pPr>
      <w:del w:id="1258" w:author="Aleksander Hansen" w:date="2013-02-17T12:58:00Z">
        <w:r w:rsidDel="00354BB2">
          <w:rPr>
            <w:noProof/>
          </w:rPr>
          <w:delText>Describe how the binomial model value converges as time periods are added</w:delText>
        </w:r>
        <w:r w:rsidDel="00354BB2">
          <w:rPr>
            <w:noProof/>
          </w:rPr>
          <w:tab/>
          <w:delText>46</w:delText>
        </w:r>
      </w:del>
    </w:p>
    <w:p w14:paraId="388B020F" w14:textId="77777777" w:rsidR="008847EB" w:rsidDel="00354BB2" w:rsidRDefault="008847EB">
      <w:pPr>
        <w:pStyle w:val="TOC2"/>
        <w:tabs>
          <w:tab w:val="right" w:leader="dot" w:pos="9080"/>
        </w:tabs>
        <w:rPr>
          <w:del w:id="1259" w:author="Aleksander Hansen" w:date="2013-02-17T12:58:00Z"/>
          <w:b w:val="0"/>
          <w:noProof/>
        </w:rPr>
      </w:pPr>
      <w:del w:id="1260" w:author="Aleksander Hansen" w:date="2013-02-17T12:58:00Z">
        <w:r w:rsidDel="00354BB2">
          <w:rPr>
            <w:noProof/>
          </w:rPr>
          <w:delText>Explain how the binomial model can be altered to price options on: stocks with dividends, stock indices, currencies, and futures.</w:delText>
        </w:r>
        <w:r w:rsidDel="00354BB2">
          <w:rPr>
            <w:noProof/>
          </w:rPr>
          <w:tab/>
          <w:delText>47</w:delText>
        </w:r>
      </w:del>
    </w:p>
    <w:p w14:paraId="47DAD550" w14:textId="77777777" w:rsidR="008847EB" w:rsidDel="00354BB2" w:rsidRDefault="008847EB">
      <w:pPr>
        <w:pStyle w:val="TOC2"/>
        <w:tabs>
          <w:tab w:val="right" w:leader="dot" w:pos="9080"/>
        </w:tabs>
        <w:rPr>
          <w:del w:id="1261" w:author="Aleksander Hansen" w:date="2013-02-17T12:58:00Z"/>
          <w:b w:val="0"/>
          <w:noProof/>
        </w:rPr>
      </w:pPr>
      <w:del w:id="1262" w:author="Aleksander Hansen" w:date="2013-02-17T12:58:00Z">
        <w:r w:rsidDel="00354BB2">
          <w:rPr>
            <w:noProof/>
          </w:rPr>
          <w:delText>Describe how volatility is captured in the binomial model.</w:delText>
        </w:r>
        <w:r w:rsidDel="00354BB2">
          <w:rPr>
            <w:noProof/>
          </w:rPr>
          <w:tab/>
          <w:delText>47</w:delText>
        </w:r>
      </w:del>
    </w:p>
    <w:p w14:paraId="31362C10" w14:textId="77777777" w:rsidR="008847EB" w:rsidDel="00354BB2" w:rsidRDefault="008847EB">
      <w:pPr>
        <w:pStyle w:val="TOC1"/>
        <w:tabs>
          <w:tab w:val="right" w:leader="dot" w:pos="9080"/>
        </w:tabs>
        <w:rPr>
          <w:del w:id="1263" w:author="Aleksander Hansen" w:date="2013-02-17T12:58:00Z"/>
          <w:b w:val="0"/>
          <w:noProof/>
          <w:sz w:val="22"/>
          <w:szCs w:val="22"/>
        </w:rPr>
      </w:pPr>
      <w:del w:id="1264" w:author="Aleksander Hansen" w:date="2013-02-17T12:58:00Z">
        <w:r w:rsidDel="00354BB2">
          <w:rPr>
            <w:noProof/>
          </w:rPr>
          <w:delText>Hull, Chapter 14: The Black-Scholes-Merton Model</w:delText>
        </w:r>
        <w:r w:rsidDel="00354BB2">
          <w:rPr>
            <w:noProof/>
          </w:rPr>
          <w:tab/>
          <w:delText>48</w:delText>
        </w:r>
      </w:del>
    </w:p>
    <w:p w14:paraId="06453F07" w14:textId="77777777" w:rsidR="008847EB" w:rsidDel="00354BB2" w:rsidRDefault="008847EB">
      <w:pPr>
        <w:pStyle w:val="TOC2"/>
        <w:tabs>
          <w:tab w:val="right" w:leader="dot" w:pos="9080"/>
        </w:tabs>
        <w:rPr>
          <w:del w:id="1265" w:author="Aleksander Hansen" w:date="2013-02-17T12:58:00Z"/>
          <w:b w:val="0"/>
          <w:noProof/>
        </w:rPr>
      </w:pPr>
      <w:del w:id="1266" w:author="Aleksander Hansen" w:date="2013-02-17T12:58:00Z">
        <w:r w:rsidDel="00354BB2">
          <w:rPr>
            <w:noProof/>
          </w:rPr>
          <w:delText>Explain the lognormal property of stock prices, the distribution of rates of return, and the calculation of expected return</w:delText>
        </w:r>
        <w:r w:rsidDel="00354BB2">
          <w:rPr>
            <w:noProof/>
          </w:rPr>
          <w:tab/>
          <w:delText>49</w:delText>
        </w:r>
      </w:del>
    </w:p>
    <w:p w14:paraId="298FA186" w14:textId="77777777" w:rsidR="008847EB" w:rsidDel="00354BB2" w:rsidRDefault="008847EB">
      <w:pPr>
        <w:pStyle w:val="TOC2"/>
        <w:tabs>
          <w:tab w:val="right" w:leader="dot" w:pos="9080"/>
        </w:tabs>
        <w:rPr>
          <w:del w:id="1267" w:author="Aleksander Hansen" w:date="2013-02-17T12:58:00Z"/>
          <w:b w:val="0"/>
          <w:noProof/>
        </w:rPr>
      </w:pPr>
      <w:del w:id="1268" w:author="Aleksander Hansen" w:date="2013-02-17T12:58:00Z">
        <w:r w:rsidDel="00354BB2">
          <w:rPr>
            <w:noProof/>
          </w:rPr>
          <w:delText>Compute the realized return and historical volatility of a stock</w:delText>
        </w:r>
        <w:r w:rsidDel="00354BB2">
          <w:rPr>
            <w:noProof/>
          </w:rPr>
          <w:tab/>
          <w:delText>50</w:delText>
        </w:r>
      </w:del>
    </w:p>
    <w:p w14:paraId="06344B14" w14:textId="77777777" w:rsidR="008847EB" w:rsidDel="00354BB2" w:rsidRDefault="008847EB">
      <w:pPr>
        <w:pStyle w:val="TOC2"/>
        <w:tabs>
          <w:tab w:val="right" w:leader="dot" w:pos="9080"/>
        </w:tabs>
        <w:rPr>
          <w:del w:id="1269" w:author="Aleksander Hansen" w:date="2013-02-17T12:58:00Z"/>
          <w:b w:val="0"/>
          <w:noProof/>
        </w:rPr>
      </w:pPr>
      <w:del w:id="1270" w:author="Aleksander Hansen" w:date="2013-02-17T12:58:00Z">
        <w:r w:rsidDel="00354BB2">
          <w:rPr>
            <w:noProof/>
          </w:rPr>
          <w:delText>List and describe the assumptions underlying the Black-Scholes-Merton pricing model</w:delText>
        </w:r>
        <w:r w:rsidDel="00354BB2">
          <w:rPr>
            <w:noProof/>
          </w:rPr>
          <w:tab/>
          <w:delText>52</w:delText>
        </w:r>
      </w:del>
    </w:p>
    <w:p w14:paraId="1F30F6FD" w14:textId="77777777" w:rsidR="008847EB" w:rsidDel="00354BB2" w:rsidRDefault="008847EB">
      <w:pPr>
        <w:pStyle w:val="TOC2"/>
        <w:tabs>
          <w:tab w:val="right" w:leader="dot" w:pos="9080"/>
        </w:tabs>
        <w:rPr>
          <w:del w:id="1271" w:author="Aleksander Hansen" w:date="2013-02-17T12:58:00Z"/>
          <w:b w:val="0"/>
          <w:noProof/>
        </w:rPr>
      </w:pPr>
      <w:del w:id="1272" w:author="Aleksander Hansen" w:date="2013-02-17T12:58:00Z">
        <w:r w:rsidDel="00354BB2">
          <w:rPr>
            <w:noProof/>
          </w:rPr>
          <w:delText>Compute the value of a European option using the Black‐Scholes‐Merton (BSM) model on a non‐dividend‐paying stock</w:delText>
        </w:r>
        <w:r w:rsidDel="00354BB2">
          <w:rPr>
            <w:noProof/>
          </w:rPr>
          <w:tab/>
          <w:delText>53</w:delText>
        </w:r>
      </w:del>
    </w:p>
    <w:p w14:paraId="34800EA5" w14:textId="77777777" w:rsidR="008847EB" w:rsidDel="00354BB2" w:rsidRDefault="008847EB">
      <w:pPr>
        <w:pStyle w:val="TOC2"/>
        <w:tabs>
          <w:tab w:val="right" w:leader="dot" w:pos="9080"/>
        </w:tabs>
        <w:rPr>
          <w:del w:id="1273" w:author="Aleksander Hansen" w:date="2013-02-17T12:58:00Z"/>
          <w:b w:val="0"/>
          <w:noProof/>
        </w:rPr>
      </w:pPr>
      <w:del w:id="1274" w:author="Aleksander Hansen" w:date="2013-02-17T12:58:00Z">
        <w:r w:rsidDel="00354BB2">
          <w:rPr>
            <w:noProof/>
          </w:rPr>
          <w:delText>Identify the complications involving the valuation of warrants</w:delText>
        </w:r>
        <w:r w:rsidDel="00354BB2">
          <w:rPr>
            <w:noProof/>
          </w:rPr>
          <w:tab/>
          <w:delText>55</w:delText>
        </w:r>
      </w:del>
    </w:p>
    <w:p w14:paraId="2FBE9567" w14:textId="77777777" w:rsidR="008847EB" w:rsidDel="00354BB2" w:rsidRDefault="008847EB">
      <w:pPr>
        <w:pStyle w:val="TOC2"/>
        <w:tabs>
          <w:tab w:val="right" w:leader="dot" w:pos="9080"/>
        </w:tabs>
        <w:rPr>
          <w:del w:id="1275" w:author="Aleksander Hansen" w:date="2013-02-17T12:58:00Z"/>
          <w:b w:val="0"/>
          <w:noProof/>
        </w:rPr>
      </w:pPr>
      <w:del w:id="1276" w:author="Aleksander Hansen" w:date="2013-02-17T12:58:00Z">
        <w:r w:rsidDel="00354BB2">
          <w:rPr>
            <w:noProof/>
          </w:rPr>
          <w:delText>Define implied volatilities and describe how to compute implied volatilities from market prices of options using the Black‐Scholes‐Merton model</w:delText>
        </w:r>
        <w:r w:rsidDel="00354BB2">
          <w:rPr>
            <w:noProof/>
          </w:rPr>
          <w:tab/>
          <w:delText>56</w:delText>
        </w:r>
      </w:del>
    </w:p>
    <w:p w14:paraId="3D765281" w14:textId="77777777" w:rsidR="008847EB" w:rsidDel="00354BB2" w:rsidRDefault="008847EB">
      <w:pPr>
        <w:pStyle w:val="TOC2"/>
        <w:tabs>
          <w:tab w:val="right" w:leader="dot" w:pos="9080"/>
        </w:tabs>
        <w:rPr>
          <w:del w:id="1277" w:author="Aleksander Hansen" w:date="2013-02-17T12:58:00Z"/>
          <w:b w:val="0"/>
          <w:noProof/>
        </w:rPr>
      </w:pPr>
      <w:del w:id="1278" w:author="Aleksander Hansen" w:date="2013-02-17T12:58:00Z">
        <w:r w:rsidDel="00354BB2">
          <w:rPr>
            <w:noProof/>
          </w:rPr>
          <w:delText>Explain how dividends affect the early decision for American call and put options</w:delText>
        </w:r>
        <w:r w:rsidDel="00354BB2">
          <w:rPr>
            <w:noProof/>
          </w:rPr>
          <w:tab/>
          <w:delText>58</w:delText>
        </w:r>
      </w:del>
    </w:p>
    <w:p w14:paraId="7F4800A4" w14:textId="77777777" w:rsidR="008847EB" w:rsidDel="00354BB2" w:rsidRDefault="008847EB">
      <w:pPr>
        <w:pStyle w:val="TOC2"/>
        <w:tabs>
          <w:tab w:val="right" w:leader="dot" w:pos="9080"/>
        </w:tabs>
        <w:rPr>
          <w:del w:id="1279" w:author="Aleksander Hansen" w:date="2013-02-17T12:58:00Z"/>
          <w:b w:val="0"/>
          <w:noProof/>
        </w:rPr>
      </w:pPr>
      <w:del w:id="1280" w:author="Aleksander Hansen" w:date="2013-02-17T12:58:00Z">
        <w:r w:rsidDel="00354BB2">
          <w:rPr>
            <w:noProof/>
          </w:rPr>
          <w:delText>Use Black's Approximation to compute the value of an American call option on a dividend-paying stock.</w:delText>
        </w:r>
        <w:r w:rsidDel="00354BB2">
          <w:rPr>
            <w:noProof/>
          </w:rPr>
          <w:tab/>
          <w:delText>59</w:delText>
        </w:r>
      </w:del>
    </w:p>
    <w:p w14:paraId="084D955C" w14:textId="77777777" w:rsidR="008847EB" w:rsidDel="00354BB2" w:rsidRDefault="008847EB">
      <w:pPr>
        <w:pStyle w:val="TOC1"/>
        <w:tabs>
          <w:tab w:val="right" w:leader="dot" w:pos="9080"/>
        </w:tabs>
        <w:rPr>
          <w:del w:id="1281" w:author="Aleksander Hansen" w:date="2013-02-17T12:58:00Z"/>
          <w:b w:val="0"/>
          <w:noProof/>
          <w:sz w:val="22"/>
          <w:szCs w:val="22"/>
        </w:rPr>
      </w:pPr>
      <w:del w:id="1282" w:author="Aleksander Hansen" w:date="2013-02-17T12:58:00Z">
        <w:r w:rsidDel="00354BB2">
          <w:rPr>
            <w:noProof/>
          </w:rPr>
          <w:delText>Hull, Chapter 18: The Greek Letters</w:delText>
        </w:r>
        <w:r w:rsidDel="00354BB2">
          <w:rPr>
            <w:noProof/>
          </w:rPr>
          <w:tab/>
          <w:delText>60</w:delText>
        </w:r>
      </w:del>
    </w:p>
    <w:p w14:paraId="23678E9D" w14:textId="77777777" w:rsidR="008847EB" w:rsidDel="00354BB2" w:rsidRDefault="008847EB">
      <w:pPr>
        <w:pStyle w:val="TOC2"/>
        <w:tabs>
          <w:tab w:val="right" w:leader="dot" w:pos="9080"/>
        </w:tabs>
        <w:rPr>
          <w:del w:id="1283" w:author="Aleksander Hansen" w:date="2013-02-17T12:58:00Z"/>
          <w:b w:val="0"/>
          <w:noProof/>
        </w:rPr>
      </w:pPr>
      <w:del w:id="1284" w:author="Aleksander Hansen" w:date="2013-02-17T12:58:00Z">
        <w:r w:rsidDel="00354BB2">
          <w:rPr>
            <w:noProof/>
          </w:rPr>
          <w:delText>Describe and assess the risks associated with naked and covered option positions</w:delText>
        </w:r>
        <w:r w:rsidDel="00354BB2">
          <w:rPr>
            <w:noProof/>
          </w:rPr>
          <w:tab/>
          <w:delText>60</w:delText>
        </w:r>
      </w:del>
    </w:p>
    <w:p w14:paraId="56D6EC9C" w14:textId="77777777" w:rsidR="008847EB" w:rsidDel="00354BB2" w:rsidRDefault="008847EB">
      <w:pPr>
        <w:pStyle w:val="TOC2"/>
        <w:tabs>
          <w:tab w:val="right" w:leader="dot" w:pos="9080"/>
        </w:tabs>
        <w:rPr>
          <w:del w:id="1285" w:author="Aleksander Hansen" w:date="2013-02-17T12:58:00Z"/>
          <w:b w:val="0"/>
          <w:noProof/>
        </w:rPr>
      </w:pPr>
      <w:del w:id="1286" w:author="Aleksander Hansen" w:date="2013-02-17T12:58:00Z">
        <w:r w:rsidDel="00354BB2">
          <w:rPr>
            <w:noProof/>
          </w:rPr>
          <w:delText>Explain how naked and covered option positions generate a stop‐loss trading strategy</w:delText>
        </w:r>
        <w:r w:rsidDel="00354BB2">
          <w:rPr>
            <w:noProof/>
          </w:rPr>
          <w:tab/>
          <w:delText>60</w:delText>
        </w:r>
      </w:del>
    </w:p>
    <w:p w14:paraId="0E3FF2C5" w14:textId="77777777" w:rsidR="008847EB" w:rsidDel="00354BB2" w:rsidRDefault="008847EB">
      <w:pPr>
        <w:pStyle w:val="TOC2"/>
        <w:tabs>
          <w:tab w:val="right" w:leader="dot" w:pos="9080"/>
        </w:tabs>
        <w:rPr>
          <w:del w:id="1287" w:author="Aleksander Hansen" w:date="2013-02-17T12:58:00Z"/>
          <w:b w:val="0"/>
          <w:noProof/>
        </w:rPr>
      </w:pPr>
      <w:del w:id="1288" w:author="Aleksander Hansen" w:date="2013-02-17T12:58:00Z">
        <w:r w:rsidDel="00354BB2">
          <w:rPr>
            <w:noProof/>
          </w:rPr>
          <w:delText>Describe delta hedging for an option, forward, and futures contracts</w:delText>
        </w:r>
        <w:r w:rsidDel="00354BB2">
          <w:rPr>
            <w:noProof/>
          </w:rPr>
          <w:tab/>
          <w:delText>61</w:delText>
        </w:r>
      </w:del>
    </w:p>
    <w:p w14:paraId="465117BA" w14:textId="77777777" w:rsidR="008847EB" w:rsidDel="00354BB2" w:rsidRDefault="008847EB">
      <w:pPr>
        <w:pStyle w:val="TOC2"/>
        <w:tabs>
          <w:tab w:val="right" w:leader="dot" w:pos="9080"/>
        </w:tabs>
        <w:rPr>
          <w:del w:id="1289" w:author="Aleksander Hansen" w:date="2013-02-17T12:58:00Z"/>
          <w:b w:val="0"/>
          <w:noProof/>
        </w:rPr>
      </w:pPr>
      <w:del w:id="1290" w:author="Aleksander Hansen" w:date="2013-02-17T12:58:00Z">
        <w:r w:rsidDel="00354BB2">
          <w:rPr>
            <w:noProof/>
          </w:rPr>
          <w:delText>Describe the dynamic aspects of delta hedging</w:delText>
        </w:r>
        <w:r w:rsidDel="00354BB2">
          <w:rPr>
            <w:noProof/>
          </w:rPr>
          <w:tab/>
          <w:delText>63</w:delText>
        </w:r>
      </w:del>
    </w:p>
    <w:p w14:paraId="30082233" w14:textId="77777777" w:rsidR="008847EB" w:rsidDel="00354BB2" w:rsidRDefault="008847EB">
      <w:pPr>
        <w:pStyle w:val="TOC2"/>
        <w:tabs>
          <w:tab w:val="right" w:leader="dot" w:pos="9080"/>
        </w:tabs>
        <w:rPr>
          <w:del w:id="1291" w:author="Aleksander Hansen" w:date="2013-02-17T12:58:00Z"/>
          <w:b w:val="0"/>
          <w:noProof/>
        </w:rPr>
      </w:pPr>
      <w:del w:id="1292" w:author="Aleksander Hansen" w:date="2013-02-17T12:58:00Z">
        <w:r w:rsidDel="00354BB2">
          <w:rPr>
            <w:noProof/>
          </w:rPr>
          <w:delText>Define the delta of a portfolio</w:delText>
        </w:r>
        <w:r w:rsidDel="00354BB2">
          <w:rPr>
            <w:noProof/>
          </w:rPr>
          <w:tab/>
          <w:delText>64</w:delText>
        </w:r>
      </w:del>
    </w:p>
    <w:p w14:paraId="4314BA05" w14:textId="77777777" w:rsidR="008847EB" w:rsidDel="00354BB2" w:rsidRDefault="008847EB">
      <w:pPr>
        <w:pStyle w:val="TOC2"/>
        <w:tabs>
          <w:tab w:val="right" w:leader="dot" w:pos="9080"/>
        </w:tabs>
        <w:rPr>
          <w:del w:id="1293" w:author="Aleksander Hansen" w:date="2013-02-17T12:58:00Z"/>
          <w:b w:val="0"/>
          <w:noProof/>
        </w:rPr>
      </w:pPr>
      <w:del w:id="1294" w:author="Aleksander Hansen" w:date="2013-02-17T12:58:00Z">
        <w:r w:rsidDel="00354BB2">
          <w:rPr>
            <w:noProof/>
          </w:rPr>
          <w:delText>Define and describe theta, gamma, vega, and rho for option positions</w:delText>
        </w:r>
        <w:r w:rsidDel="00354BB2">
          <w:rPr>
            <w:noProof/>
          </w:rPr>
          <w:tab/>
          <w:delText>64</w:delText>
        </w:r>
      </w:del>
    </w:p>
    <w:p w14:paraId="0D313433" w14:textId="77777777" w:rsidR="008847EB" w:rsidDel="00354BB2" w:rsidRDefault="008847EB">
      <w:pPr>
        <w:pStyle w:val="TOC2"/>
        <w:tabs>
          <w:tab w:val="right" w:leader="dot" w:pos="9080"/>
        </w:tabs>
        <w:rPr>
          <w:del w:id="1295" w:author="Aleksander Hansen" w:date="2013-02-17T12:58:00Z"/>
          <w:b w:val="0"/>
          <w:noProof/>
        </w:rPr>
      </w:pPr>
      <w:del w:id="1296" w:author="Aleksander Hansen" w:date="2013-02-17T12:58:00Z">
        <w:r w:rsidDel="00354BB2">
          <w:rPr>
            <w:noProof/>
          </w:rPr>
          <w:delText>Describe the relationship between delta, theta, and gamma</w:delText>
        </w:r>
        <w:r w:rsidDel="00354BB2">
          <w:rPr>
            <w:noProof/>
          </w:rPr>
          <w:tab/>
          <w:delText>68</w:delText>
        </w:r>
      </w:del>
    </w:p>
    <w:p w14:paraId="33AC4EF6" w14:textId="77777777" w:rsidR="008847EB" w:rsidDel="00354BB2" w:rsidRDefault="008847EB">
      <w:pPr>
        <w:pStyle w:val="TOC2"/>
        <w:tabs>
          <w:tab w:val="right" w:leader="dot" w:pos="9080"/>
        </w:tabs>
        <w:rPr>
          <w:del w:id="1297" w:author="Aleksander Hansen" w:date="2013-02-17T12:58:00Z"/>
          <w:b w:val="0"/>
          <w:noProof/>
        </w:rPr>
      </w:pPr>
      <w:del w:id="1298" w:author="Aleksander Hansen" w:date="2013-02-17T12:58:00Z">
        <w:r w:rsidDel="00354BB2">
          <w:rPr>
            <w:noProof/>
          </w:rPr>
          <w:delText>Describe how hedging activities take place in practice, and discuss how scenario analysis can be used to formulate expected gains and losses with option positions</w:delText>
        </w:r>
        <w:r w:rsidDel="00354BB2">
          <w:rPr>
            <w:noProof/>
          </w:rPr>
          <w:tab/>
          <w:delText>69</w:delText>
        </w:r>
      </w:del>
    </w:p>
    <w:p w14:paraId="745E0350" w14:textId="77777777" w:rsidR="008847EB" w:rsidDel="00354BB2" w:rsidRDefault="008847EB">
      <w:pPr>
        <w:pStyle w:val="TOC2"/>
        <w:tabs>
          <w:tab w:val="right" w:leader="dot" w:pos="9080"/>
        </w:tabs>
        <w:rPr>
          <w:del w:id="1299" w:author="Aleksander Hansen" w:date="2013-02-17T12:58:00Z"/>
          <w:b w:val="0"/>
          <w:noProof/>
        </w:rPr>
      </w:pPr>
      <w:del w:id="1300" w:author="Aleksander Hansen" w:date="2013-02-17T12:58:00Z">
        <w:r w:rsidDel="00354BB2">
          <w:rPr>
            <w:noProof/>
          </w:rPr>
          <w:delText>Describe how portfolio insurance can be created through option instruments and stock index futures</w:delText>
        </w:r>
        <w:r w:rsidDel="00354BB2">
          <w:rPr>
            <w:noProof/>
          </w:rPr>
          <w:tab/>
          <w:delText>69</w:delText>
        </w:r>
      </w:del>
    </w:p>
    <w:p w14:paraId="55B20CFF" w14:textId="77777777" w:rsidR="008847EB" w:rsidDel="00354BB2" w:rsidRDefault="008847EB">
      <w:pPr>
        <w:pStyle w:val="TOC1"/>
        <w:tabs>
          <w:tab w:val="right" w:leader="dot" w:pos="9080"/>
        </w:tabs>
        <w:rPr>
          <w:del w:id="1301" w:author="Aleksander Hansen" w:date="2013-02-17T12:58:00Z"/>
          <w:b w:val="0"/>
          <w:noProof/>
          <w:sz w:val="22"/>
          <w:szCs w:val="22"/>
        </w:rPr>
      </w:pPr>
      <w:del w:id="1302" w:author="Aleksander Hansen" w:date="2013-02-17T12:58:00Z">
        <w:r w:rsidDel="00354BB2">
          <w:rPr>
            <w:noProof/>
          </w:rPr>
          <w:delText>Tuckman, Chapter 1: Prices, Discount Factors, and Arbitrage</w:delText>
        </w:r>
        <w:r w:rsidDel="00354BB2">
          <w:rPr>
            <w:noProof/>
          </w:rPr>
          <w:tab/>
          <w:delText>70</w:delText>
        </w:r>
      </w:del>
    </w:p>
    <w:p w14:paraId="2AA972EC" w14:textId="77777777" w:rsidR="008847EB" w:rsidDel="00354BB2" w:rsidRDefault="008847EB">
      <w:pPr>
        <w:pStyle w:val="TOC2"/>
        <w:tabs>
          <w:tab w:val="right" w:leader="dot" w:pos="9080"/>
        </w:tabs>
        <w:rPr>
          <w:del w:id="1303" w:author="Aleksander Hansen" w:date="2013-02-17T12:58:00Z"/>
          <w:b w:val="0"/>
          <w:noProof/>
        </w:rPr>
      </w:pPr>
      <w:del w:id="1304" w:author="Aleksander Hansen" w:date="2013-02-17T12:58:00Z">
        <w:r w:rsidDel="00354BB2">
          <w:rPr>
            <w:noProof/>
          </w:rPr>
          <w:delText>Define discount factor and use a discount function to compute present and future values.</w:delText>
        </w:r>
        <w:r w:rsidDel="00354BB2">
          <w:rPr>
            <w:noProof/>
          </w:rPr>
          <w:tab/>
          <w:delText>70</w:delText>
        </w:r>
      </w:del>
    </w:p>
    <w:p w14:paraId="41AA8ADF" w14:textId="77777777" w:rsidR="008847EB" w:rsidDel="00354BB2" w:rsidRDefault="008847EB">
      <w:pPr>
        <w:pStyle w:val="TOC2"/>
        <w:tabs>
          <w:tab w:val="right" w:leader="dot" w:pos="9080"/>
        </w:tabs>
        <w:rPr>
          <w:del w:id="1305" w:author="Aleksander Hansen" w:date="2013-02-17T12:58:00Z"/>
          <w:b w:val="0"/>
          <w:noProof/>
        </w:rPr>
      </w:pPr>
      <w:del w:id="1306" w:author="Aleksander Hansen" w:date="2013-02-17T12:58:00Z">
        <w:r w:rsidDel="00354BB2">
          <w:rPr>
            <w:noProof/>
          </w:rPr>
          <w:delText>Define the “law of one price”, support it using an arbitrage argument, and describe how it can be applied to bond pricing.</w:delText>
        </w:r>
        <w:r w:rsidDel="00354BB2">
          <w:rPr>
            <w:noProof/>
          </w:rPr>
          <w:tab/>
          <w:delText>71</w:delText>
        </w:r>
      </w:del>
    </w:p>
    <w:p w14:paraId="469E5D43" w14:textId="77777777" w:rsidR="008847EB" w:rsidDel="00354BB2" w:rsidRDefault="008847EB">
      <w:pPr>
        <w:pStyle w:val="TOC2"/>
        <w:tabs>
          <w:tab w:val="right" w:leader="dot" w:pos="9080"/>
        </w:tabs>
        <w:rPr>
          <w:del w:id="1307" w:author="Aleksander Hansen" w:date="2013-02-17T12:58:00Z"/>
          <w:b w:val="0"/>
          <w:noProof/>
        </w:rPr>
      </w:pPr>
      <w:del w:id="1308" w:author="Aleksander Hansen" w:date="2013-02-17T12:58:00Z">
        <w:r w:rsidDel="00354BB2">
          <w:rPr>
            <w:noProof/>
          </w:rPr>
          <w:delText>Identify the components of a U.S. Treasury coupon bond, and compare and contrast the structure to Treasury STRIPS, including the difference between P‐STRIPS and C‐STRIPS.</w:delText>
        </w:r>
        <w:r w:rsidDel="00354BB2">
          <w:rPr>
            <w:noProof/>
          </w:rPr>
          <w:tab/>
          <w:delText>72</w:delText>
        </w:r>
      </w:del>
    </w:p>
    <w:p w14:paraId="446C9B6C" w14:textId="77777777" w:rsidR="008847EB" w:rsidDel="00354BB2" w:rsidRDefault="008847EB">
      <w:pPr>
        <w:pStyle w:val="TOC2"/>
        <w:tabs>
          <w:tab w:val="right" w:leader="dot" w:pos="9080"/>
        </w:tabs>
        <w:rPr>
          <w:del w:id="1309" w:author="Aleksander Hansen" w:date="2013-02-17T12:58:00Z"/>
          <w:b w:val="0"/>
          <w:noProof/>
        </w:rPr>
      </w:pPr>
      <w:del w:id="1310" w:author="Aleksander Hansen" w:date="2013-02-17T12:58:00Z">
        <w:r w:rsidDel="00354BB2">
          <w:rPr>
            <w:noProof/>
          </w:rPr>
          <w:delText>Construct a replicating portfolio using multiple fixed-income securities in order to match the cash flows of a single given fixed income security.</w:delText>
        </w:r>
        <w:r w:rsidDel="00354BB2">
          <w:rPr>
            <w:noProof/>
          </w:rPr>
          <w:tab/>
          <w:delText>73</w:delText>
        </w:r>
      </w:del>
    </w:p>
    <w:p w14:paraId="15934E09" w14:textId="77777777" w:rsidR="008847EB" w:rsidDel="00354BB2" w:rsidRDefault="008847EB">
      <w:pPr>
        <w:pStyle w:val="TOC2"/>
        <w:tabs>
          <w:tab w:val="right" w:leader="dot" w:pos="9080"/>
        </w:tabs>
        <w:rPr>
          <w:del w:id="1311" w:author="Aleksander Hansen" w:date="2013-02-17T12:58:00Z"/>
          <w:b w:val="0"/>
          <w:noProof/>
        </w:rPr>
      </w:pPr>
      <w:del w:id="1312" w:author="Aleksander Hansen" w:date="2013-02-17T12:58:00Z">
        <w:r w:rsidDel="00354BB2">
          <w:rPr>
            <w:noProof/>
          </w:rPr>
          <w:delText>Identify arbitrage opportunities for fixed income securities with certain cash flows.</w:delText>
        </w:r>
        <w:r w:rsidDel="00354BB2">
          <w:rPr>
            <w:noProof/>
          </w:rPr>
          <w:tab/>
          <w:delText>74</w:delText>
        </w:r>
      </w:del>
    </w:p>
    <w:p w14:paraId="4F2573E7" w14:textId="77777777" w:rsidR="008847EB" w:rsidDel="00354BB2" w:rsidRDefault="008847EB">
      <w:pPr>
        <w:pStyle w:val="TOC2"/>
        <w:tabs>
          <w:tab w:val="right" w:leader="dot" w:pos="9080"/>
        </w:tabs>
        <w:rPr>
          <w:del w:id="1313" w:author="Aleksander Hansen" w:date="2013-02-17T12:58:00Z"/>
          <w:b w:val="0"/>
          <w:noProof/>
        </w:rPr>
      </w:pPr>
      <w:del w:id="1314" w:author="Aleksander Hansen" w:date="2013-02-17T12:58:00Z">
        <w:r w:rsidDel="00354BB2">
          <w:rPr>
            <w:noProof/>
          </w:rPr>
          <w:delText>Differentiate between “clean” and “dirty” bond pricing and explain the implications of accrued interest with respect to bond pricing.</w:delText>
        </w:r>
        <w:r w:rsidDel="00354BB2">
          <w:rPr>
            <w:noProof/>
          </w:rPr>
          <w:tab/>
          <w:delText>75</w:delText>
        </w:r>
      </w:del>
    </w:p>
    <w:p w14:paraId="6ADC4D71" w14:textId="77777777" w:rsidR="008847EB" w:rsidDel="00354BB2" w:rsidRDefault="008847EB">
      <w:pPr>
        <w:pStyle w:val="TOC2"/>
        <w:tabs>
          <w:tab w:val="right" w:leader="dot" w:pos="9080"/>
        </w:tabs>
        <w:rPr>
          <w:del w:id="1315" w:author="Aleksander Hansen" w:date="2013-02-17T12:58:00Z"/>
          <w:b w:val="0"/>
          <w:noProof/>
        </w:rPr>
      </w:pPr>
      <w:del w:id="1316" w:author="Aleksander Hansen" w:date="2013-02-17T12:58:00Z">
        <w:r w:rsidDel="00354BB2">
          <w:rPr>
            <w:noProof/>
          </w:rPr>
          <w:delText>Describe the common day-count conventions used in bond pricing.</w:delText>
        </w:r>
        <w:r w:rsidDel="00354BB2">
          <w:rPr>
            <w:noProof/>
          </w:rPr>
          <w:tab/>
          <w:delText>75</w:delText>
        </w:r>
      </w:del>
    </w:p>
    <w:p w14:paraId="2093D0CE" w14:textId="77777777" w:rsidR="008847EB" w:rsidDel="00354BB2" w:rsidRDefault="008847EB">
      <w:pPr>
        <w:pStyle w:val="TOC1"/>
        <w:tabs>
          <w:tab w:val="right" w:leader="dot" w:pos="9080"/>
        </w:tabs>
        <w:rPr>
          <w:del w:id="1317" w:author="Aleksander Hansen" w:date="2013-02-17T12:58:00Z"/>
          <w:b w:val="0"/>
          <w:noProof/>
          <w:sz w:val="22"/>
          <w:szCs w:val="22"/>
        </w:rPr>
      </w:pPr>
      <w:del w:id="1318" w:author="Aleksander Hansen" w:date="2013-02-17T12:58:00Z">
        <w:r w:rsidDel="00354BB2">
          <w:rPr>
            <w:noProof/>
          </w:rPr>
          <w:delText>Tuckman, Chapter 2: Spot, Forward and Par Rates</w:delText>
        </w:r>
        <w:r w:rsidDel="00354BB2">
          <w:rPr>
            <w:noProof/>
          </w:rPr>
          <w:tab/>
          <w:delText>76</w:delText>
        </w:r>
      </w:del>
    </w:p>
    <w:p w14:paraId="61BE1FC3" w14:textId="77777777" w:rsidR="008847EB" w:rsidDel="00354BB2" w:rsidRDefault="008847EB">
      <w:pPr>
        <w:pStyle w:val="TOC2"/>
        <w:tabs>
          <w:tab w:val="right" w:leader="dot" w:pos="9080"/>
        </w:tabs>
        <w:rPr>
          <w:del w:id="1319" w:author="Aleksander Hansen" w:date="2013-02-17T12:58:00Z"/>
          <w:b w:val="0"/>
          <w:noProof/>
        </w:rPr>
      </w:pPr>
      <w:del w:id="1320" w:author="Aleksander Hansen" w:date="2013-02-17T12:58:00Z">
        <w:r w:rsidDel="00354BB2">
          <w:rPr>
            <w:noProof/>
          </w:rPr>
          <w:delText>Calculate and describe the impact of different compounding frequencies on a bond’s value.</w:delText>
        </w:r>
        <w:r w:rsidDel="00354BB2">
          <w:rPr>
            <w:noProof/>
          </w:rPr>
          <w:tab/>
          <w:delText>76</w:delText>
        </w:r>
      </w:del>
    </w:p>
    <w:p w14:paraId="55D56D21" w14:textId="77777777" w:rsidR="008847EB" w:rsidDel="00354BB2" w:rsidRDefault="008847EB">
      <w:pPr>
        <w:pStyle w:val="TOC2"/>
        <w:tabs>
          <w:tab w:val="right" w:leader="dot" w:pos="9080"/>
        </w:tabs>
        <w:rPr>
          <w:del w:id="1321" w:author="Aleksander Hansen" w:date="2013-02-17T12:58:00Z"/>
          <w:b w:val="0"/>
          <w:noProof/>
        </w:rPr>
      </w:pPr>
      <w:del w:id="1322" w:author="Aleksander Hansen" w:date="2013-02-17T12:58:00Z">
        <w:r w:rsidDel="00354BB2">
          <w:rPr>
            <w:noProof/>
          </w:rPr>
          <w:delText>Calculate discount factors given interest rate swap rates.</w:delText>
        </w:r>
        <w:r w:rsidDel="00354BB2">
          <w:rPr>
            <w:noProof/>
          </w:rPr>
          <w:tab/>
          <w:delText>78</w:delText>
        </w:r>
      </w:del>
    </w:p>
    <w:p w14:paraId="77C87D67" w14:textId="77777777" w:rsidR="008847EB" w:rsidDel="00354BB2" w:rsidRDefault="008847EB">
      <w:pPr>
        <w:pStyle w:val="TOC2"/>
        <w:tabs>
          <w:tab w:val="right" w:leader="dot" w:pos="9080"/>
        </w:tabs>
        <w:rPr>
          <w:del w:id="1323" w:author="Aleksander Hansen" w:date="2013-02-17T12:58:00Z"/>
          <w:b w:val="0"/>
          <w:noProof/>
        </w:rPr>
      </w:pPr>
      <w:del w:id="1324" w:author="Aleksander Hansen" w:date="2013-02-17T12:58:00Z">
        <w:r w:rsidDel="00354BB2">
          <w:rPr>
            <w:noProof/>
          </w:rPr>
          <w:delText>Compute spot rates given discount factors.</w:delText>
        </w:r>
        <w:r w:rsidDel="00354BB2">
          <w:rPr>
            <w:noProof/>
          </w:rPr>
          <w:tab/>
          <w:delText>78</w:delText>
        </w:r>
      </w:del>
    </w:p>
    <w:p w14:paraId="617FC044" w14:textId="77777777" w:rsidR="008847EB" w:rsidDel="00354BB2" w:rsidRDefault="008847EB">
      <w:pPr>
        <w:pStyle w:val="TOC2"/>
        <w:tabs>
          <w:tab w:val="right" w:leader="dot" w:pos="9080"/>
        </w:tabs>
        <w:rPr>
          <w:del w:id="1325" w:author="Aleksander Hansen" w:date="2013-02-17T12:58:00Z"/>
          <w:b w:val="0"/>
          <w:noProof/>
        </w:rPr>
      </w:pPr>
      <w:del w:id="1326" w:author="Aleksander Hansen" w:date="2013-02-17T12:58:00Z">
        <w:r w:rsidDel="00354BB2">
          <w:rPr>
            <w:noProof/>
          </w:rPr>
          <w:delText>Define and interpret the forward rate, and compute forward rates given spot rates.</w:delText>
        </w:r>
        <w:r w:rsidDel="00354BB2">
          <w:rPr>
            <w:noProof/>
          </w:rPr>
          <w:tab/>
          <w:delText>78</w:delText>
        </w:r>
      </w:del>
    </w:p>
    <w:p w14:paraId="7CFFE776" w14:textId="77777777" w:rsidR="008847EB" w:rsidDel="00354BB2" w:rsidRDefault="008847EB">
      <w:pPr>
        <w:pStyle w:val="TOC2"/>
        <w:tabs>
          <w:tab w:val="right" w:leader="dot" w:pos="9080"/>
        </w:tabs>
        <w:rPr>
          <w:del w:id="1327" w:author="Aleksander Hansen" w:date="2013-02-17T12:58:00Z"/>
          <w:b w:val="0"/>
          <w:noProof/>
        </w:rPr>
      </w:pPr>
      <w:del w:id="1328" w:author="Aleksander Hansen" w:date="2013-02-17T12:58:00Z">
        <w:r w:rsidDel="00354BB2">
          <w:rPr>
            <w:noProof/>
          </w:rPr>
          <w:delText>Define par rate and describe the equation for the par rate of a bond.</w:delText>
        </w:r>
        <w:r w:rsidDel="00354BB2">
          <w:rPr>
            <w:noProof/>
          </w:rPr>
          <w:tab/>
          <w:delText>81</w:delText>
        </w:r>
      </w:del>
    </w:p>
    <w:p w14:paraId="005F9641" w14:textId="77777777" w:rsidR="008847EB" w:rsidDel="00354BB2" w:rsidRDefault="008847EB">
      <w:pPr>
        <w:pStyle w:val="TOC2"/>
        <w:tabs>
          <w:tab w:val="right" w:leader="dot" w:pos="9080"/>
        </w:tabs>
        <w:rPr>
          <w:del w:id="1329" w:author="Aleksander Hansen" w:date="2013-02-17T12:58:00Z"/>
          <w:b w:val="0"/>
          <w:noProof/>
        </w:rPr>
      </w:pPr>
      <w:del w:id="1330" w:author="Aleksander Hansen" w:date="2013-02-17T12:58:00Z">
        <w:r w:rsidDel="00354BB2">
          <w:rPr>
            <w:noProof/>
          </w:rPr>
          <w:delText>Interpret the relationship between spot, forward and par rates.</w:delText>
        </w:r>
        <w:r w:rsidDel="00354BB2">
          <w:rPr>
            <w:noProof/>
          </w:rPr>
          <w:tab/>
          <w:delText>81</w:delText>
        </w:r>
      </w:del>
    </w:p>
    <w:p w14:paraId="6E13DCCE" w14:textId="77777777" w:rsidR="008847EB" w:rsidDel="00354BB2" w:rsidRDefault="008847EB">
      <w:pPr>
        <w:pStyle w:val="TOC2"/>
        <w:tabs>
          <w:tab w:val="right" w:leader="dot" w:pos="9080"/>
        </w:tabs>
        <w:rPr>
          <w:del w:id="1331" w:author="Aleksander Hansen" w:date="2013-02-17T12:58:00Z"/>
          <w:b w:val="0"/>
          <w:noProof/>
        </w:rPr>
      </w:pPr>
      <w:del w:id="1332" w:author="Aleksander Hansen" w:date="2013-02-17T12:58:00Z">
        <w:r w:rsidDel="00354BB2">
          <w:rPr>
            <w:noProof/>
          </w:rPr>
          <w:delText>Assess the impact of maturity on the price of a bond and the returns generated by bonds.</w:delText>
        </w:r>
        <w:r w:rsidDel="00354BB2">
          <w:rPr>
            <w:noProof/>
          </w:rPr>
          <w:tab/>
          <w:delText>81</w:delText>
        </w:r>
      </w:del>
    </w:p>
    <w:p w14:paraId="0B0AB696" w14:textId="77777777" w:rsidR="008847EB" w:rsidDel="00354BB2" w:rsidRDefault="008847EB">
      <w:pPr>
        <w:pStyle w:val="TOC2"/>
        <w:tabs>
          <w:tab w:val="right" w:leader="dot" w:pos="9080"/>
        </w:tabs>
        <w:rPr>
          <w:del w:id="1333" w:author="Aleksander Hansen" w:date="2013-02-17T12:58:00Z"/>
          <w:b w:val="0"/>
          <w:noProof/>
        </w:rPr>
      </w:pPr>
      <w:del w:id="1334" w:author="Aleksander Hansen" w:date="2013-02-17T12:58:00Z">
        <w:r w:rsidDel="00354BB2">
          <w:rPr>
            <w:noProof/>
          </w:rPr>
          <w:delText>Define the “flattening” and “steepening” of rate curves and construct a hypothetical trade to reflect expectations that a curve will flatten or steepen.</w:delText>
        </w:r>
        <w:r w:rsidDel="00354BB2">
          <w:rPr>
            <w:noProof/>
          </w:rPr>
          <w:tab/>
          <w:delText>83</w:delText>
        </w:r>
      </w:del>
    </w:p>
    <w:p w14:paraId="350B61FF" w14:textId="77777777" w:rsidR="008847EB" w:rsidDel="00354BB2" w:rsidRDefault="008847EB">
      <w:pPr>
        <w:pStyle w:val="TOC1"/>
        <w:tabs>
          <w:tab w:val="right" w:leader="dot" w:pos="9080"/>
        </w:tabs>
        <w:rPr>
          <w:del w:id="1335" w:author="Aleksander Hansen" w:date="2013-02-17T12:58:00Z"/>
          <w:b w:val="0"/>
          <w:noProof/>
          <w:sz w:val="22"/>
          <w:szCs w:val="22"/>
        </w:rPr>
      </w:pPr>
      <w:del w:id="1336" w:author="Aleksander Hansen" w:date="2013-02-17T12:58:00Z">
        <w:r w:rsidDel="00354BB2">
          <w:rPr>
            <w:noProof/>
          </w:rPr>
          <w:delText>Tuckman, Chapter 3: Returns, Spreads and Yields</w:delText>
        </w:r>
        <w:r w:rsidDel="00354BB2">
          <w:rPr>
            <w:noProof/>
          </w:rPr>
          <w:tab/>
          <w:delText>84</w:delText>
        </w:r>
      </w:del>
    </w:p>
    <w:p w14:paraId="10BB54BF" w14:textId="77777777" w:rsidR="008847EB" w:rsidDel="00354BB2" w:rsidRDefault="008847EB">
      <w:pPr>
        <w:pStyle w:val="TOC2"/>
        <w:tabs>
          <w:tab w:val="right" w:leader="dot" w:pos="9080"/>
        </w:tabs>
        <w:rPr>
          <w:del w:id="1337" w:author="Aleksander Hansen" w:date="2013-02-17T12:58:00Z"/>
          <w:b w:val="0"/>
          <w:noProof/>
        </w:rPr>
      </w:pPr>
      <w:del w:id="1338" w:author="Aleksander Hansen" w:date="2013-02-17T12:58:00Z">
        <w:r w:rsidDel="00354BB2">
          <w:rPr>
            <w:noProof/>
          </w:rPr>
          <w:delText>Distinguish between gross and net realized returns, and calculate the realized return for a bond over a holding period including reinvestments.</w:delText>
        </w:r>
        <w:r w:rsidDel="00354BB2">
          <w:rPr>
            <w:noProof/>
          </w:rPr>
          <w:tab/>
          <w:delText>84</w:delText>
        </w:r>
      </w:del>
    </w:p>
    <w:p w14:paraId="7DAEE672" w14:textId="77777777" w:rsidR="008847EB" w:rsidDel="00354BB2" w:rsidRDefault="008847EB">
      <w:pPr>
        <w:pStyle w:val="TOC2"/>
        <w:tabs>
          <w:tab w:val="right" w:leader="dot" w:pos="9080"/>
        </w:tabs>
        <w:rPr>
          <w:del w:id="1339" w:author="Aleksander Hansen" w:date="2013-02-17T12:58:00Z"/>
          <w:b w:val="0"/>
          <w:noProof/>
        </w:rPr>
      </w:pPr>
      <w:del w:id="1340" w:author="Aleksander Hansen" w:date="2013-02-17T12:58:00Z">
        <w:r w:rsidDel="00354BB2">
          <w:rPr>
            <w:noProof/>
          </w:rPr>
          <w:delText>Define and interpret the spread of a bond, and explain how a spread is derived from a bond price and a term structure of rates.</w:delText>
        </w:r>
        <w:r w:rsidDel="00354BB2">
          <w:rPr>
            <w:noProof/>
          </w:rPr>
          <w:tab/>
          <w:delText>84</w:delText>
        </w:r>
      </w:del>
    </w:p>
    <w:p w14:paraId="39CB930F" w14:textId="77777777" w:rsidR="008847EB" w:rsidDel="00354BB2" w:rsidRDefault="008847EB">
      <w:pPr>
        <w:pStyle w:val="TOC2"/>
        <w:tabs>
          <w:tab w:val="right" w:leader="dot" w:pos="9080"/>
        </w:tabs>
        <w:rPr>
          <w:del w:id="1341" w:author="Aleksander Hansen" w:date="2013-02-17T12:58:00Z"/>
          <w:b w:val="0"/>
          <w:noProof/>
        </w:rPr>
      </w:pPr>
      <w:del w:id="1342" w:author="Aleksander Hansen" w:date="2013-02-17T12:58:00Z">
        <w:r w:rsidDel="00354BB2">
          <w:rPr>
            <w:noProof/>
          </w:rPr>
          <w:delText>Define, interpret, and apply a bond’s yield‐to‐maturity (YTM) to bond pricing.</w:delText>
        </w:r>
        <w:r w:rsidDel="00354BB2">
          <w:rPr>
            <w:noProof/>
          </w:rPr>
          <w:tab/>
          <w:delText>84</w:delText>
        </w:r>
      </w:del>
    </w:p>
    <w:p w14:paraId="51D572A7" w14:textId="77777777" w:rsidR="008847EB" w:rsidDel="00354BB2" w:rsidRDefault="008847EB">
      <w:pPr>
        <w:pStyle w:val="TOC2"/>
        <w:tabs>
          <w:tab w:val="right" w:leader="dot" w:pos="9080"/>
        </w:tabs>
        <w:rPr>
          <w:del w:id="1343" w:author="Aleksander Hansen" w:date="2013-02-17T12:58:00Z"/>
          <w:b w:val="0"/>
          <w:noProof/>
        </w:rPr>
      </w:pPr>
      <w:del w:id="1344" w:author="Aleksander Hansen" w:date="2013-02-17T12:58:00Z">
        <w:r w:rsidDel="00354BB2">
          <w:rPr>
            <w:noProof/>
          </w:rPr>
          <w:delText>Compute a bond's YTM given a bond structure and price.</w:delText>
        </w:r>
        <w:r w:rsidDel="00354BB2">
          <w:rPr>
            <w:noProof/>
          </w:rPr>
          <w:tab/>
          <w:delText>85</w:delText>
        </w:r>
      </w:del>
    </w:p>
    <w:p w14:paraId="049C4019" w14:textId="77777777" w:rsidR="008847EB" w:rsidDel="00354BB2" w:rsidRDefault="008847EB">
      <w:pPr>
        <w:pStyle w:val="TOC2"/>
        <w:tabs>
          <w:tab w:val="right" w:leader="dot" w:pos="9080"/>
        </w:tabs>
        <w:rPr>
          <w:del w:id="1345" w:author="Aleksander Hansen" w:date="2013-02-17T12:58:00Z"/>
          <w:b w:val="0"/>
          <w:noProof/>
        </w:rPr>
      </w:pPr>
      <w:del w:id="1346" w:author="Aleksander Hansen" w:date="2013-02-17T12:58:00Z">
        <w:r w:rsidDel="00354BB2">
          <w:rPr>
            <w:noProof/>
          </w:rPr>
          <w:delText>Calculate the price of an annuity and a perpetuity.</w:delText>
        </w:r>
        <w:r w:rsidDel="00354BB2">
          <w:rPr>
            <w:noProof/>
          </w:rPr>
          <w:tab/>
          <w:delText>87</w:delText>
        </w:r>
      </w:del>
    </w:p>
    <w:p w14:paraId="7953A0DF" w14:textId="77777777" w:rsidR="008847EB" w:rsidDel="00354BB2" w:rsidRDefault="008847EB">
      <w:pPr>
        <w:pStyle w:val="TOC2"/>
        <w:tabs>
          <w:tab w:val="right" w:leader="dot" w:pos="9080"/>
        </w:tabs>
        <w:rPr>
          <w:del w:id="1347" w:author="Aleksander Hansen" w:date="2013-02-17T12:58:00Z"/>
          <w:b w:val="0"/>
          <w:noProof/>
        </w:rPr>
      </w:pPr>
      <w:del w:id="1348" w:author="Aleksander Hansen" w:date="2013-02-17T12:58:00Z">
        <w:r w:rsidDel="00354BB2">
          <w:rPr>
            <w:noProof/>
          </w:rPr>
          <w:delText>Explain the relationship between spot rates and YTM.</w:delText>
        </w:r>
        <w:r w:rsidDel="00354BB2">
          <w:rPr>
            <w:noProof/>
          </w:rPr>
          <w:tab/>
          <w:delText>87</w:delText>
        </w:r>
      </w:del>
    </w:p>
    <w:p w14:paraId="184F8825" w14:textId="77777777" w:rsidR="008847EB" w:rsidDel="00354BB2" w:rsidRDefault="008847EB">
      <w:pPr>
        <w:pStyle w:val="TOC2"/>
        <w:tabs>
          <w:tab w:val="right" w:leader="dot" w:pos="9080"/>
        </w:tabs>
        <w:rPr>
          <w:del w:id="1349" w:author="Aleksander Hansen" w:date="2013-02-17T12:58:00Z"/>
          <w:b w:val="0"/>
          <w:noProof/>
        </w:rPr>
      </w:pPr>
      <w:del w:id="1350" w:author="Aleksander Hansen" w:date="2013-02-17T12:58:00Z">
        <w:r w:rsidDel="00354BB2">
          <w:rPr>
            <w:noProof/>
          </w:rPr>
          <w:delText>Define the coupon effect and explain the relationship between coupon rate, YTM, and bond prices.</w:delText>
        </w:r>
        <w:r w:rsidDel="00354BB2">
          <w:rPr>
            <w:noProof/>
          </w:rPr>
          <w:tab/>
          <w:delText>88</w:delText>
        </w:r>
      </w:del>
    </w:p>
    <w:p w14:paraId="3E26B3F5" w14:textId="77777777" w:rsidR="008847EB" w:rsidDel="00354BB2" w:rsidRDefault="008847EB">
      <w:pPr>
        <w:pStyle w:val="TOC2"/>
        <w:tabs>
          <w:tab w:val="right" w:leader="dot" w:pos="9080"/>
        </w:tabs>
        <w:rPr>
          <w:del w:id="1351" w:author="Aleksander Hansen" w:date="2013-02-17T12:58:00Z"/>
          <w:b w:val="0"/>
          <w:noProof/>
        </w:rPr>
      </w:pPr>
      <w:del w:id="1352" w:author="Aleksander Hansen" w:date="2013-02-17T12:58:00Z">
        <w:r w:rsidDel="00354BB2">
          <w:rPr>
            <w:noProof/>
          </w:rPr>
          <w:delText>Explain the decomposition of P&amp;L for a bond into separate factors including carry roll-down, rate change and spread change effects.</w:delText>
        </w:r>
        <w:r w:rsidDel="00354BB2">
          <w:rPr>
            <w:noProof/>
          </w:rPr>
          <w:tab/>
          <w:delText>89</w:delText>
        </w:r>
      </w:del>
    </w:p>
    <w:p w14:paraId="6DD2808A" w14:textId="77777777" w:rsidR="008847EB" w:rsidDel="00354BB2" w:rsidRDefault="008847EB">
      <w:pPr>
        <w:pStyle w:val="TOC2"/>
        <w:tabs>
          <w:tab w:val="right" w:leader="dot" w:pos="9080"/>
        </w:tabs>
        <w:rPr>
          <w:del w:id="1353" w:author="Aleksander Hansen" w:date="2013-02-17T12:58:00Z"/>
          <w:b w:val="0"/>
          <w:noProof/>
        </w:rPr>
      </w:pPr>
      <w:del w:id="1354" w:author="Aleksander Hansen" w:date="2013-02-17T12:58:00Z">
        <w:r w:rsidDel="00354BB2">
          <w:rPr>
            <w:noProof/>
          </w:rPr>
          <w:delText>Identify the most common assumptions in carry roll-down scenarios, including realized forwards, unchanged term structure, and unchanged yields.</w:delText>
        </w:r>
        <w:r w:rsidDel="00354BB2">
          <w:rPr>
            <w:noProof/>
          </w:rPr>
          <w:tab/>
          <w:delText>89</w:delText>
        </w:r>
      </w:del>
    </w:p>
    <w:p w14:paraId="3F9A135C" w14:textId="77777777" w:rsidR="008847EB" w:rsidDel="00354BB2" w:rsidRDefault="008847EB">
      <w:pPr>
        <w:pStyle w:val="TOC2"/>
        <w:tabs>
          <w:tab w:val="right" w:leader="dot" w:pos="9080"/>
        </w:tabs>
        <w:rPr>
          <w:del w:id="1355" w:author="Aleksander Hansen" w:date="2013-02-17T12:58:00Z"/>
          <w:b w:val="0"/>
          <w:noProof/>
        </w:rPr>
      </w:pPr>
      <w:del w:id="1356" w:author="Aleksander Hansen" w:date="2013-02-17T12:58:00Z">
        <w:r w:rsidDel="00354BB2">
          <w:rPr>
            <w:noProof/>
          </w:rPr>
          <w:delText>Describe an interest rate factor and name common examples of interest rate factors.</w:delText>
        </w:r>
        <w:r w:rsidDel="00354BB2">
          <w:rPr>
            <w:noProof/>
          </w:rPr>
          <w:tab/>
          <w:delText>90</w:delText>
        </w:r>
      </w:del>
    </w:p>
    <w:p w14:paraId="14E5998D" w14:textId="77777777" w:rsidR="008847EB" w:rsidDel="00354BB2" w:rsidRDefault="008847EB">
      <w:pPr>
        <w:pStyle w:val="TOC2"/>
        <w:tabs>
          <w:tab w:val="right" w:leader="dot" w:pos="9080"/>
        </w:tabs>
        <w:rPr>
          <w:del w:id="1357" w:author="Aleksander Hansen" w:date="2013-02-17T12:58:00Z"/>
          <w:b w:val="0"/>
          <w:noProof/>
        </w:rPr>
      </w:pPr>
      <w:del w:id="1358" w:author="Aleksander Hansen" w:date="2013-02-17T12:58:00Z">
        <w:r w:rsidDel="00354BB2">
          <w:rPr>
            <w:noProof/>
          </w:rPr>
          <w:delText>Define and compute the DV01 of a fixed income security given a change in yield and the resulting change in price.</w:delText>
        </w:r>
        <w:r w:rsidDel="00354BB2">
          <w:rPr>
            <w:noProof/>
          </w:rPr>
          <w:tab/>
          <w:delText>91</w:delText>
        </w:r>
      </w:del>
    </w:p>
    <w:p w14:paraId="474063A1" w14:textId="77777777" w:rsidR="008847EB" w:rsidDel="00354BB2" w:rsidRDefault="008847EB">
      <w:pPr>
        <w:pStyle w:val="TOC2"/>
        <w:tabs>
          <w:tab w:val="right" w:leader="dot" w:pos="9080"/>
        </w:tabs>
        <w:rPr>
          <w:del w:id="1359" w:author="Aleksander Hansen" w:date="2013-02-17T12:58:00Z"/>
          <w:b w:val="0"/>
          <w:noProof/>
        </w:rPr>
      </w:pPr>
      <w:del w:id="1360" w:author="Aleksander Hansen" w:date="2013-02-17T12:58:00Z">
        <w:r w:rsidDel="00354BB2">
          <w:rPr>
            <w:noProof/>
          </w:rPr>
          <w:delText>Calculate the face amount of bonds required to hedge an option position given the DV01 of each.</w:delText>
        </w:r>
        <w:r w:rsidDel="00354BB2">
          <w:rPr>
            <w:noProof/>
          </w:rPr>
          <w:tab/>
          <w:delText>93</w:delText>
        </w:r>
      </w:del>
    </w:p>
    <w:p w14:paraId="0C3AF42E" w14:textId="77777777" w:rsidR="008847EB" w:rsidDel="00354BB2" w:rsidRDefault="008847EB">
      <w:pPr>
        <w:pStyle w:val="TOC2"/>
        <w:tabs>
          <w:tab w:val="right" w:leader="dot" w:pos="9080"/>
        </w:tabs>
        <w:rPr>
          <w:del w:id="1361" w:author="Aleksander Hansen" w:date="2013-02-17T12:58:00Z"/>
          <w:b w:val="0"/>
          <w:noProof/>
        </w:rPr>
      </w:pPr>
      <w:del w:id="1362" w:author="Aleksander Hansen" w:date="2013-02-17T12:58:00Z">
        <w:r w:rsidDel="00354BB2">
          <w:rPr>
            <w:noProof/>
          </w:rPr>
          <w:delText>Define, compute, and interpret the effective duration of a fixed income security given a change in yield and the resulting change in price.</w:delText>
        </w:r>
        <w:r w:rsidDel="00354BB2">
          <w:rPr>
            <w:noProof/>
          </w:rPr>
          <w:tab/>
          <w:delText>94</w:delText>
        </w:r>
      </w:del>
    </w:p>
    <w:p w14:paraId="4CB63046" w14:textId="77777777" w:rsidR="008847EB" w:rsidDel="00354BB2" w:rsidRDefault="008847EB">
      <w:pPr>
        <w:pStyle w:val="TOC2"/>
        <w:tabs>
          <w:tab w:val="right" w:leader="dot" w:pos="9080"/>
        </w:tabs>
        <w:rPr>
          <w:del w:id="1363" w:author="Aleksander Hansen" w:date="2013-02-17T12:58:00Z"/>
          <w:b w:val="0"/>
          <w:noProof/>
        </w:rPr>
      </w:pPr>
      <w:del w:id="1364" w:author="Aleksander Hansen" w:date="2013-02-17T12:58:00Z">
        <w:r w:rsidDel="00354BB2">
          <w:rPr>
            <w:noProof/>
          </w:rPr>
          <w:delText>Compare and contrast DV01 and effective duration as measures of price sensitivity.</w:delText>
        </w:r>
        <w:r w:rsidDel="00354BB2">
          <w:rPr>
            <w:noProof/>
          </w:rPr>
          <w:tab/>
          <w:delText>96</w:delText>
        </w:r>
      </w:del>
    </w:p>
    <w:p w14:paraId="0466C3AD" w14:textId="77777777" w:rsidR="008847EB" w:rsidDel="00354BB2" w:rsidRDefault="008847EB">
      <w:pPr>
        <w:pStyle w:val="TOC2"/>
        <w:tabs>
          <w:tab w:val="right" w:leader="dot" w:pos="9080"/>
        </w:tabs>
        <w:rPr>
          <w:del w:id="1365" w:author="Aleksander Hansen" w:date="2013-02-17T12:58:00Z"/>
          <w:b w:val="0"/>
          <w:noProof/>
        </w:rPr>
      </w:pPr>
      <w:del w:id="1366" w:author="Aleksander Hansen" w:date="2013-02-17T12:58:00Z">
        <w:r w:rsidDel="00354BB2">
          <w:rPr>
            <w:noProof/>
          </w:rPr>
          <w:delText>Define, compute, and interpret the convexity of a fixed income security given a change in yield and the resulting change in price.</w:delText>
        </w:r>
        <w:r w:rsidDel="00354BB2">
          <w:rPr>
            <w:noProof/>
          </w:rPr>
          <w:tab/>
          <w:delText>96</w:delText>
        </w:r>
      </w:del>
    </w:p>
    <w:p w14:paraId="756D79F1" w14:textId="77777777" w:rsidR="008847EB" w:rsidDel="00354BB2" w:rsidRDefault="008847EB">
      <w:pPr>
        <w:pStyle w:val="TOC2"/>
        <w:tabs>
          <w:tab w:val="right" w:leader="dot" w:pos="9080"/>
        </w:tabs>
        <w:rPr>
          <w:del w:id="1367" w:author="Aleksander Hansen" w:date="2013-02-17T12:58:00Z"/>
          <w:b w:val="0"/>
          <w:noProof/>
        </w:rPr>
      </w:pPr>
      <w:del w:id="1368" w:author="Aleksander Hansen" w:date="2013-02-17T12:58:00Z">
        <w:r w:rsidDel="00354BB2">
          <w:rPr>
            <w:noProof/>
          </w:rPr>
          <w:delText>Explain the process of calculate the effective duration and convexity of a portfolio of fixed income security.</w:delText>
        </w:r>
        <w:r w:rsidDel="00354BB2">
          <w:rPr>
            <w:noProof/>
          </w:rPr>
          <w:tab/>
          <w:delText>101</w:delText>
        </w:r>
      </w:del>
    </w:p>
    <w:p w14:paraId="03EC184D" w14:textId="77777777" w:rsidR="008847EB" w:rsidDel="00354BB2" w:rsidRDefault="008847EB">
      <w:pPr>
        <w:pStyle w:val="TOC2"/>
        <w:tabs>
          <w:tab w:val="right" w:leader="dot" w:pos="9080"/>
        </w:tabs>
        <w:rPr>
          <w:del w:id="1369" w:author="Aleksander Hansen" w:date="2013-02-17T12:58:00Z"/>
          <w:b w:val="0"/>
          <w:noProof/>
        </w:rPr>
      </w:pPr>
      <w:del w:id="1370" w:author="Aleksander Hansen" w:date="2013-02-17T12:58:00Z">
        <w:r w:rsidDel="00354BB2">
          <w:rPr>
            <w:noProof/>
          </w:rPr>
          <w:delText>Explain the impact of negative convexity on the hedging of fixed income securities.</w:delText>
        </w:r>
        <w:r w:rsidDel="00354BB2">
          <w:rPr>
            <w:noProof/>
          </w:rPr>
          <w:tab/>
          <w:delText>102</w:delText>
        </w:r>
      </w:del>
    </w:p>
    <w:p w14:paraId="136CFE4B" w14:textId="77777777" w:rsidR="008847EB" w:rsidDel="00354BB2" w:rsidRDefault="008847EB">
      <w:pPr>
        <w:pStyle w:val="TOC2"/>
        <w:tabs>
          <w:tab w:val="right" w:leader="dot" w:pos="9080"/>
        </w:tabs>
        <w:rPr>
          <w:del w:id="1371" w:author="Aleksander Hansen" w:date="2013-02-17T12:58:00Z"/>
          <w:b w:val="0"/>
          <w:noProof/>
        </w:rPr>
      </w:pPr>
      <w:del w:id="1372" w:author="Aleksander Hansen" w:date="2013-02-17T12:58:00Z">
        <w:r w:rsidDel="00354BB2">
          <w:rPr>
            <w:noProof/>
          </w:rPr>
          <w:delText>Construct a barbell portfolio to match the cost and duration of a given bullet investment, and explain the advantages and disadvantages of bullet versus barbell portfolios.</w:delText>
        </w:r>
        <w:r w:rsidDel="00354BB2">
          <w:rPr>
            <w:noProof/>
          </w:rPr>
          <w:tab/>
          <w:delText>103</w:delText>
        </w:r>
      </w:del>
    </w:p>
    <w:p w14:paraId="57643F30" w14:textId="77777777" w:rsidR="008847EB" w:rsidDel="00354BB2" w:rsidRDefault="008847EB">
      <w:pPr>
        <w:pStyle w:val="TOC1"/>
        <w:tabs>
          <w:tab w:val="right" w:leader="dot" w:pos="9080"/>
        </w:tabs>
        <w:rPr>
          <w:del w:id="1373" w:author="Aleksander Hansen" w:date="2013-02-17T12:58:00Z"/>
          <w:b w:val="0"/>
          <w:noProof/>
          <w:sz w:val="22"/>
          <w:szCs w:val="22"/>
        </w:rPr>
      </w:pPr>
      <w:del w:id="1374" w:author="Aleksander Hansen" w:date="2013-02-17T12:58:00Z">
        <w:r w:rsidDel="00354BB2">
          <w:rPr>
            <w:noProof/>
          </w:rPr>
          <w:delText>Tuckman, Chapter 5: Multi-Factor Risk Metrics and Hedges</w:delText>
        </w:r>
        <w:r w:rsidDel="00354BB2">
          <w:rPr>
            <w:noProof/>
          </w:rPr>
          <w:tab/>
          <w:delText>104</w:delText>
        </w:r>
      </w:del>
    </w:p>
    <w:p w14:paraId="3BD8FA44" w14:textId="77777777" w:rsidR="008847EB" w:rsidDel="00354BB2" w:rsidRDefault="008847EB">
      <w:pPr>
        <w:pStyle w:val="TOC2"/>
        <w:tabs>
          <w:tab w:val="right" w:leader="dot" w:pos="9080"/>
        </w:tabs>
        <w:rPr>
          <w:del w:id="1375" w:author="Aleksander Hansen" w:date="2013-02-17T12:58:00Z"/>
          <w:b w:val="0"/>
          <w:noProof/>
        </w:rPr>
      </w:pPr>
      <w:del w:id="1376" w:author="Aleksander Hansen" w:date="2013-02-17T12:58:00Z">
        <w:r w:rsidDel="00354BB2">
          <w:rPr>
            <w:noProof/>
          </w:rPr>
          <w:delText>Describe and assess the major weakness attributable to single-factor approaches when hedging portfolios or implementing asset liability techniques.</w:delText>
        </w:r>
        <w:r w:rsidDel="00354BB2">
          <w:rPr>
            <w:noProof/>
          </w:rPr>
          <w:tab/>
          <w:delText>104</w:delText>
        </w:r>
      </w:del>
    </w:p>
    <w:p w14:paraId="0E05D6C7" w14:textId="77777777" w:rsidR="008847EB" w:rsidDel="00354BB2" w:rsidRDefault="008847EB">
      <w:pPr>
        <w:pStyle w:val="TOC2"/>
        <w:tabs>
          <w:tab w:val="right" w:leader="dot" w:pos="9080"/>
        </w:tabs>
        <w:rPr>
          <w:del w:id="1377" w:author="Aleksander Hansen" w:date="2013-02-17T12:58:00Z"/>
          <w:b w:val="0"/>
          <w:noProof/>
        </w:rPr>
      </w:pPr>
      <w:del w:id="1378" w:author="Aleksander Hansen" w:date="2013-02-17T12:58:00Z">
        <w:r w:rsidDel="00354BB2">
          <w:rPr>
            <w:noProof/>
          </w:rPr>
          <w:delText>Define key rate exposures and know the characteristics of key rate exposure factors including partial ‘01s and forward-bucket ‘01s.</w:delText>
        </w:r>
        <w:r w:rsidDel="00354BB2">
          <w:rPr>
            <w:noProof/>
          </w:rPr>
          <w:tab/>
          <w:delText>104</w:delText>
        </w:r>
      </w:del>
    </w:p>
    <w:p w14:paraId="110D3C21" w14:textId="77777777" w:rsidR="008847EB" w:rsidDel="00354BB2" w:rsidRDefault="008847EB">
      <w:pPr>
        <w:pStyle w:val="TOC2"/>
        <w:tabs>
          <w:tab w:val="right" w:leader="dot" w:pos="9080"/>
        </w:tabs>
        <w:rPr>
          <w:del w:id="1379" w:author="Aleksander Hansen" w:date="2013-02-17T12:58:00Z"/>
          <w:b w:val="0"/>
          <w:noProof/>
        </w:rPr>
      </w:pPr>
      <w:del w:id="1380" w:author="Aleksander Hansen" w:date="2013-02-17T12:58:00Z">
        <w:r w:rsidDel="00354BB2">
          <w:rPr>
            <w:noProof/>
          </w:rPr>
          <w:delText>Describe key-rate shift analysis.</w:delText>
        </w:r>
        <w:r w:rsidDel="00354BB2">
          <w:rPr>
            <w:noProof/>
          </w:rPr>
          <w:tab/>
          <w:delText>104</w:delText>
        </w:r>
      </w:del>
    </w:p>
    <w:p w14:paraId="43C87B6E" w14:textId="77777777" w:rsidR="008847EB" w:rsidDel="00354BB2" w:rsidRDefault="008847EB">
      <w:pPr>
        <w:pStyle w:val="TOC2"/>
        <w:tabs>
          <w:tab w:val="right" w:leader="dot" w:pos="9080"/>
        </w:tabs>
        <w:rPr>
          <w:del w:id="1381" w:author="Aleksander Hansen" w:date="2013-02-17T12:58:00Z"/>
          <w:b w:val="0"/>
          <w:noProof/>
        </w:rPr>
      </w:pPr>
      <w:del w:id="1382" w:author="Aleksander Hansen" w:date="2013-02-17T12:58:00Z">
        <w:r w:rsidDel="00354BB2">
          <w:rPr>
            <w:noProof/>
          </w:rPr>
          <w:delText>Define, calculate, and interpret key rate ‘01 and key rate duration.</w:delText>
        </w:r>
        <w:r w:rsidDel="00354BB2">
          <w:rPr>
            <w:noProof/>
          </w:rPr>
          <w:tab/>
          <w:delText>105</w:delText>
        </w:r>
      </w:del>
    </w:p>
    <w:p w14:paraId="7D3402B3" w14:textId="77777777" w:rsidR="008847EB" w:rsidDel="00354BB2" w:rsidRDefault="008847EB">
      <w:pPr>
        <w:pStyle w:val="TOC2"/>
        <w:tabs>
          <w:tab w:val="right" w:leader="dot" w:pos="9080"/>
        </w:tabs>
        <w:rPr>
          <w:del w:id="1383" w:author="Aleksander Hansen" w:date="2013-02-17T12:58:00Z"/>
          <w:b w:val="0"/>
          <w:noProof/>
        </w:rPr>
      </w:pPr>
      <w:del w:id="1384" w:author="Aleksander Hansen" w:date="2013-02-17T12:58:00Z">
        <w:r w:rsidDel="00354BB2">
          <w:rPr>
            <w:noProof/>
          </w:rPr>
          <w:delText>Describe the key rate exposure technique in multi-factor hedging applications and summarize its advantages and disadvantages.</w:delText>
        </w:r>
        <w:r w:rsidDel="00354BB2">
          <w:rPr>
            <w:noProof/>
          </w:rPr>
          <w:tab/>
          <w:delText>105</w:delText>
        </w:r>
      </w:del>
    </w:p>
    <w:p w14:paraId="4F5881C4" w14:textId="77777777" w:rsidR="008847EB" w:rsidDel="00354BB2" w:rsidRDefault="008847EB">
      <w:pPr>
        <w:pStyle w:val="TOC2"/>
        <w:tabs>
          <w:tab w:val="right" w:leader="dot" w:pos="9080"/>
        </w:tabs>
        <w:rPr>
          <w:del w:id="1385" w:author="Aleksander Hansen" w:date="2013-02-17T12:58:00Z"/>
          <w:b w:val="0"/>
          <w:noProof/>
        </w:rPr>
      </w:pPr>
      <w:del w:id="1386" w:author="Aleksander Hansen" w:date="2013-02-17T12:58:00Z">
        <w:r w:rsidDel="00354BB2">
          <w:rPr>
            <w:noProof/>
          </w:rPr>
          <w:delText>Calculate the key rate exposures for a given security, and compute the appropriate hedging positions given a specific key rate exposure profile.</w:delText>
        </w:r>
        <w:r w:rsidDel="00354BB2">
          <w:rPr>
            <w:noProof/>
          </w:rPr>
          <w:tab/>
          <w:delText>105</w:delText>
        </w:r>
      </w:del>
    </w:p>
    <w:p w14:paraId="117715E5" w14:textId="77777777" w:rsidR="008847EB" w:rsidDel="00354BB2" w:rsidRDefault="008847EB">
      <w:pPr>
        <w:pStyle w:val="TOC2"/>
        <w:tabs>
          <w:tab w:val="right" w:leader="dot" w:pos="9080"/>
        </w:tabs>
        <w:rPr>
          <w:del w:id="1387" w:author="Aleksander Hansen" w:date="2013-02-17T12:58:00Z"/>
          <w:b w:val="0"/>
          <w:noProof/>
        </w:rPr>
      </w:pPr>
      <w:del w:id="1388" w:author="Aleksander Hansen" w:date="2013-02-17T12:58:00Z">
        <w:r w:rsidDel="00354BB2">
          <w:rPr>
            <w:noProof/>
          </w:rPr>
          <w:delText>Describe the relationship between key rates, partial '01s and forward-bucket ‘01s, and calculate the forwardbucket ‘01 for a shift in rates in one or more buckets.</w:delText>
        </w:r>
        <w:r w:rsidDel="00354BB2">
          <w:rPr>
            <w:noProof/>
          </w:rPr>
          <w:tab/>
          <w:delText>105</w:delText>
        </w:r>
      </w:del>
    </w:p>
    <w:p w14:paraId="208FB5EE" w14:textId="77777777" w:rsidR="008847EB" w:rsidDel="00354BB2" w:rsidRDefault="008847EB">
      <w:pPr>
        <w:pStyle w:val="TOC2"/>
        <w:tabs>
          <w:tab w:val="right" w:leader="dot" w:pos="9080"/>
        </w:tabs>
        <w:rPr>
          <w:del w:id="1389" w:author="Aleksander Hansen" w:date="2013-02-17T12:58:00Z"/>
          <w:b w:val="0"/>
          <w:noProof/>
        </w:rPr>
      </w:pPr>
      <w:del w:id="1390" w:author="Aleksander Hansen" w:date="2013-02-17T12:58:00Z">
        <w:r w:rsidDel="00354BB2">
          <w:rPr>
            <w:noProof/>
          </w:rPr>
          <w:delText>Construct an appropriate hedge for a position across its entire range of forward bucket exposures.</w:delText>
        </w:r>
        <w:r w:rsidDel="00354BB2">
          <w:rPr>
            <w:noProof/>
          </w:rPr>
          <w:tab/>
          <w:delText>105</w:delText>
        </w:r>
      </w:del>
    </w:p>
    <w:p w14:paraId="444326BB" w14:textId="77777777" w:rsidR="008847EB" w:rsidDel="00354BB2" w:rsidRDefault="008847EB">
      <w:pPr>
        <w:pStyle w:val="TOC2"/>
        <w:tabs>
          <w:tab w:val="right" w:leader="dot" w:pos="9080"/>
        </w:tabs>
        <w:rPr>
          <w:del w:id="1391" w:author="Aleksander Hansen" w:date="2013-02-17T12:58:00Z"/>
          <w:b w:val="0"/>
          <w:noProof/>
        </w:rPr>
      </w:pPr>
      <w:del w:id="1392" w:author="Aleksander Hansen" w:date="2013-02-17T12:58:00Z">
        <w:r w:rsidDel="00354BB2">
          <w:rPr>
            <w:noProof/>
          </w:rPr>
          <w:delText>Explain how key rate and multi-factor analysis may be applied in estimating portfolio volatility.</w:delText>
        </w:r>
        <w:r w:rsidDel="00354BB2">
          <w:rPr>
            <w:noProof/>
          </w:rPr>
          <w:tab/>
          <w:delText>105</w:delText>
        </w:r>
      </w:del>
    </w:p>
    <w:p w14:paraId="5F31A168" w14:textId="77777777" w:rsidR="008847EB" w:rsidDel="00354BB2" w:rsidRDefault="008847EB">
      <w:pPr>
        <w:pStyle w:val="TOC1"/>
        <w:tabs>
          <w:tab w:val="right" w:leader="dot" w:pos="9080"/>
        </w:tabs>
        <w:rPr>
          <w:del w:id="1393" w:author="Aleksander Hansen" w:date="2013-02-17T12:58:00Z"/>
          <w:b w:val="0"/>
          <w:noProof/>
          <w:sz w:val="22"/>
          <w:szCs w:val="22"/>
        </w:rPr>
      </w:pPr>
      <w:del w:id="1394" w:author="Aleksander Hansen" w:date="2013-02-17T12:58:00Z">
        <w:r w:rsidDel="00354BB2">
          <w:rPr>
            <w:noProof/>
          </w:rPr>
          <w:delText>Tuckman, Chapter 6: Empirical Approaches to Risk Metrics and Hedging</w:delText>
        </w:r>
        <w:r w:rsidDel="00354BB2">
          <w:rPr>
            <w:noProof/>
          </w:rPr>
          <w:tab/>
          <w:delText>106</w:delText>
        </w:r>
      </w:del>
    </w:p>
    <w:p w14:paraId="0E0A0BF2" w14:textId="77777777" w:rsidR="008847EB" w:rsidDel="00354BB2" w:rsidRDefault="008847EB">
      <w:pPr>
        <w:pStyle w:val="TOC2"/>
        <w:tabs>
          <w:tab w:val="right" w:leader="dot" w:pos="9080"/>
        </w:tabs>
        <w:rPr>
          <w:del w:id="1395" w:author="Aleksander Hansen" w:date="2013-02-17T12:58:00Z"/>
          <w:b w:val="0"/>
          <w:noProof/>
        </w:rPr>
      </w:pPr>
      <w:del w:id="1396" w:author="Aleksander Hansen" w:date="2013-02-17T12:58:00Z">
        <w:r w:rsidDel="00354BB2">
          <w:rPr>
            <w:noProof/>
          </w:rPr>
          <w:delText>Explain the drawbacks to using a DV01-neutral hedge for a bond position.</w:delText>
        </w:r>
        <w:r w:rsidDel="00354BB2">
          <w:rPr>
            <w:noProof/>
          </w:rPr>
          <w:tab/>
          <w:delText>106</w:delText>
        </w:r>
      </w:del>
    </w:p>
    <w:p w14:paraId="3278EB60" w14:textId="77777777" w:rsidR="008847EB" w:rsidDel="00354BB2" w:rsidRDefault="008847EB">
      <w:pPr>
        <w:pStyle w:val="TOC2"/>
        <w:tabs>
          <w:tab w:val="right" w:leader="dot" w:pos="9080"/>
        </w:tabs>
        <w:rPr>
          <w:del w:id="1397" w:author="Aleksander Hansen" w:date="2013-02-17T12:58:00Z"/>
          <w:b w:val="0"/>
          <w:noProof/>
        </w:rPr>
      </w:pPr>
      <w:del w:id="1398" w:author="Aleksander Hansen" w:date="2013-02-17T12:58:00Z">
        <w:r w:rsidDel="00354BB2">
          <w:rPr>
            <w:noProof/>
          </w:rPr>
          <w:delText>Describe a regression hedge and explain how it improves on a standard DV01-neutral hedge.</w:delText>
        </w:r>
        <w:r w:rsidDel="00354BB2">
          <w:rPr>
            <w:noProof/>
          </w:rPr>
          <w:tab/>
          <w:delText>106</w:delText>
        </w:r>
      </w:del>
    </w:p>
    <w:p w14:paraId="63EA9F02" w14:textId="77777777" w:rsidR="008847EB" w:rsidDel="00354BB2" w:rsidRDefault="008847EB">
      <w:pPr>
        <w:pStyle w:val="TOC2"/>
        <w:tabs>
          <w:tab w:val="right" w:leader="dot" w:pos="9080"/>
        </w:tabs>
        <w:rPr>
          <w:del w:id="1399" w:author="Aleksander Hansen" w:date="2013-02-17T12:58:00Z"/>
          <w:b w:val="0"/>
          <w:noProof/>
        </w:rPr>
      </w:pPr>
      <w:del w:id="1400" w:author="Aleksander Hansen" w:date="2013-02-17T12:58:00Z">
        <w:r w:rsidDel="00354BB2">
          <w:rPr>
            <w:noProof/>
          </w:rPr>
          <w:delText>Calculate the regression hedge adjustment factor, beta.</w:delText>
        </w:r>
        <w:r w:rsidDel="00354BB2">
          <w:rPr>
            <w:noProof/>
          </w:rPr>
          <w:tab/>
          <w:delText>106</w:delText>
        </w:r>
      </w:del>
    </w:p>
    <w:p w14:paraId="3AE30776" w14:textId="77777777" w:rsidR="008847EB" w:rsidDel="00354BB2" w:rsidRDefault="008847EB">
      <w:pPr>
        <w:pStyle w:val="TOC2"/>
        <w:tabs>
          <w:tab w:val="right" w:leader="dot" w:pos="9080"/>
        </w:tabs>
        <w:rPr>
          <w:del w:id="1401" w:author="Aleksander Hansen" w:date="2013-02-17T12:58:00Z"/>
          <w:b w:val="0"/>
          <w:noProof/>
        </w:rPr>
      </w:pPr>
      <w:del w:id="1402" w:author="Aleksander Hansen" w:date="2013-02-17T12:58:00Z">
        <w:r w:rsidDel="00354BB2">
          <w:rPr>
            <w:noProof/>
          </w:rPr>
          <w:delText>Calculate the face value of an offsetting position needed to carry out a regression hedge.</w:delText>
        </w:r>
        <w:r w:rsidDel="00354BB2">
          <w:rPr>
            <w:noProof/>
          </w:rPr>
          <w:tab/>
          <w:delText>106</w:delText>
        </w:r>
      </w:del>
    </w:p>
    <w:p w14:paraId="32A21DBF" w14:textId="77777777" w:rsidR="008847EB" w:rsidDel="00354BB2" w:rsidRDefault="008847EB">
      <w:pPr>
        <w:pStyle w:val="TOC2"/>
        <w:tabs>
          <w:tab w:val="right" w:leader="dot" w:pos="9080"/>
        </w:tabs>
        <w:rPr>
          <w:del w:id="1403" w:author="Aleksander Hansen" w:date="2013-02-17T12:58:00Z"/>
          <w:b w:val="0"/>
          <w:noProof/>
        </w:rPr>
      </w:pPr>
      <w:del w:id="1404" w:author="Aleksander Hansen" w:date="2013-02-17T12:58:00Z">
        <w:r w:rsidDel="00354BB2">
          <w:rPr>
            <w:noProof/>
          </w:rPr>
          <w:delText>Calculate the face value of multiple offsetting swap positions needed to carry out a two-variable regression hedge.</w:delText>
        </w:r>
        <w:r w:rsidDel="00354BB2">
          <w:rPr>
            <w:noProof/>
          </w:rPr>
          <w:tab/>
          <w:delText>106</w:delText>
        </w:r>
      </w:del>
    </w:p>
    <w:p w14:paraId="105C0719" w14:textId="77777777" w:rsidR="008847EB" w:rsidDel="00354BB2" w:rsidRDefault="008847EB">
      <w:pPr>
        <w:pStyle w:val="TOC2"/>
        <w:tabs>
          <w:tab w:val="right" w:leader="dot" w:pos="9080"/>
        </w:tabs>
        <w:rPr>
          <w:del w:id="1405" w:author="Aleksander Hansen" w:date="2013-02-17T12:58:00Z"/>
          <w:b w:val="0"/>
          <w:noProof/>
        </w:rPr>
      </w:pPr>
      <w:del w:id="1406" w:author="Aleksander Hansen" w:date="2013-02-17T12:58:00Z">
        <w:r w:rsidDel="00354BB2">
          <w:rPr>
            <w:noProof/>
          </w:rPr>
          <w:delText>Compare and contrast between level and change regressions.</w:delText>
        </w:r>
        <w:r w:rsidDel="00354BB2">
          <w:rPr>
            <w:noProof/>
          </w:rPr>
          <w:tab/>
          <w:delText>107</w:delText>
        </w:r>
      </w:del>
    </w:p>
    <w:p w14:paraId="35891456" w14:textId="77777777" w:rsidR="008847EB" w:rsidDel="00354BB2" w:rsidRDefault="008847EB">
      <w:pPr>
        <w:pStyle w:val="TOC2"/>
        <w:tabs>
          <w:tab w:val="right" w:leader="dot" w:pos="9080"/>
        </w:tabs>
        <w:rPr>
          <w:del w:id="1407" w:author="Aleksander Hansen" w:date="2013-02-17T12:58:00Z"/>
          <w:b w:val="0"/>
          <w:noProof/>
        </w:rPr>
      </w:pPr>
      <w:del w:id="1408" w:author="Aleksander Hansen" w:date="2013-02-17T12:58:00Z">
        <w:r w:rsidDel="00354BB2">
          <w:rPr>
            <w:noProof/>
          </w:rPr>
          <w:delText>Describe principal component analysis and explain how it is applied in constructing a hedging portfolio.</w:delText>
        </w:r>
        <w:r w:rsidDel="00354BB2">
          <w:rPr>
            <w:noProof/>
          </w:rPr>
          <w:tab/>
          <w:delText>107</w:delText>
        </w:r>
      </w:del>
    </w:p>
    <w:p w14:paraId="66DE014E" w14:textId="77777777" w:rsidR="008847EB" w:rsidDel="00354BB2" w:rsidRDefault="008847EB">
      <w:pPr>
        <w:pStyle w:val="TOC1"/>
        <w:tabs>
          <w:tab w:val="right" w:leader="dot" w:pos="9080"/>
        </w:tabs>
        <w:rPr>
          <w:del w:id="1409" w:author="Aleksander Hansen" w:date="2013-02-17T12:58:00Z"/>
          <w:b w:val="0"/>
          <w:noProof/>
          <w:sz w:val="22"/>
          <w:szCs w:val="22"/>
        </w:rPr>
      </w:pPr>
      <w:del w:id="1410" w:author="Aleksander Hansen" w:date="2013-02-17T12:58:00Z">
        <w:r w:rsidDel="00354BB2">
          <w:rPr>
            <w:noProof/>
          </w:rPr>
          <w:delText>Narayanan, Chap 23: Country Risk Models</w:delText>
        </w:r>
        <w:r w:rsidDel="00354BB2">
          <w:rPr>
            <w:noProof/>
          </w:rPr>
          <w:tab/>
          <w:delText>108</w:delText>
        </w:r>
      </w:del>
    </w:p>
    <w:p w14:paraId="6DE4F3E9" w14:textId="77777777" w:rsidR="008847EB" w:rsidDel="00354BB2" w:rsidRDefault="008847EB">
      <w:pPr>
        <w:pStyle w:val="TOC2"/>
        <w:tabs>
          <w:tab w:val="right" w:leader="dot" w:pos="9080"/>
        </w:tabs>
        <w:rPr>
          <w:del w:id="1411" w:author="Aleksander Hansen" w:date="2013-02-17T12:58:00Z"/>
          <w:b w:val="0"/>
          <w:noProof/>
        </w:rPr>
      </w:pPr>
      <w:del w:id="1412" w:author="Aleksander Hansen" w:date="2013-02-17T12:58:00Z">
        <w:r w:rsidDel="00354BB2">
          <w:rPr>
            <w:noProof/>
          </w:rPr>
          <w:delText>Define and differentiate between country risk and transfer risk and discuss some of the factors that might lead to each.</w:delText>
        </w:r>
        <w:r w:rsidDel="00354BB2">
          <w:rPr>
            <w:noProof/>
          </w:rPr>
          <w:tab/>
          <w:delText>108</w:delText>
        </w:r>
      </w:del>
    </w:p>
    <w:p w14:paraId="036E250A" w14:textId="77777777" w:rsidR="008847EB" w:rsidDel="00354BB2" w:rsidRDefault="008847EB">
      <w:pPr>
        <w:pStyle w:val="TOC2"/>
        <w:tabs>
          <w:tab w:val="right" w:leader="dot" w:pos="9080"/>
        </w:tabs>
        <w:rPr>
          <w:del w:id="1413" w:author="Aleksander Hansen" w:date="2013-02-17T12:58:00Z"/>
          <w:b w:val="0"/>
          <w:noProof/>
        </w:rPr>
      </w:pPr>
      <w:del w:id="1414" w:author="Aleksander Hansen" w:date="2013-02-17T12:58:00Z">
        <w:r w:rsidDel="00354BB2">
          <w:rPr>
            <w:noProof/>
          </w:rPr>
          <w:delText>Describe country risk in a historical context.</w:delText>
        </w:r>
        <w:r w:rsidDel="00354BB2">
          <w:rPr>
            <w:noProof/>
          </w:rPr>
          <w:tab/>
          <w:delText>108</w:delText>
        </w:r>
      </w:del>
    </w:p>
    <w:p w14:paraId="338F999F" w14:textId="77777777" w:rsidR="008847EB" w:rsidDel="00354BB2" w:rsidRDefault="008847EB">
      <w:pPr>
        <w:pStyle w:val="TOC2"/>
        <w:tabs>
          <w:tab w:val="right" w:leader="dot" w:pos="9080"/>
        </w:tabs>
        <w:rPr>
          <w:del w:id="1415" w:author="Aleksander Hansen" w:date="2013-02-17T12:58:00Z"/>
          <w:b w:val="0"/>
          <w:noProof/>
        </w:rPr>
      </w:pPr>
      <w:del w:id="1416" w:author="Aleksander Hansen" w:date="2013-02-17T12:58:00Z">
        <w:r w:rsidDel="00354BB2">
          <w:rPr>
            <w:noProof/>
          </w:rPr>
          <w:delText>Identify and describe some of the major risk factors that are relevant for sovereign risk analysis.</w:delText>
        </w:r>
        <w:r w:rsidDel="00354BB2">
          <w:rPr>
            <w:noProof/>
          </w:rPr>
          <w:tab/>
          <w:delText>108</w:delText>
        </w:r>
      </w:del>
    </w:p>
    <w:p w14:paraId="270529F4" w14:textId="77777777" w:rsidR="008847EB" w:rsidDel="00354BB2" w:rsidRDefault="008847EB">
      <w:pPr>
        <w:pStyle w:val="TOC2"/>
        <w:tabs>
          <w:tab w:val="right" w:leader="dot" w:pos="9080"/>
        </w:tabs>
        <w:rPr>
          <w:del w:id="1417" w:author="Aleksander Hansen" w:date="2013-02-17T12:58:00Z"/>
          <w:b w:val="0"/>
          <w:noProof/>
        </w:rPr>
      </w:pPr>
      <w:del w:id="1418" w:author="Aleksander Hansen" w:date="2013-02-17T12:58:00Z">
        <w:r w:rsidDel="00354BB2">
          <w:rPr>
            <w:noProof/>
          </w:rPr>
          <w:delText>Compare and contrast corporate and sovereign historical default rate patterns∙</w:delText>
        </w:r>
        <w:r w:rsidDel="00354BB2">
          <w:rPr>
            <w:noProof/>
          </w:rPr>
          <w:tab/>
          <w:delText>111</w:delText>
        </w:r>
      </w:del>
    </w:p>
    <w:p w14:paraId="0C272A2B" w14:textId="77777777" w:rsidR="008847EB" w:rsidDel="00354BB2" w:rsidRDefault="008847EB">
      <w:pPr>
        <w:pStyle w:val="TOC2"/>
        <w:tabs>
          <w:tab w:val="right" w:leader="dot" w:pos="9080"/>
        </w:tabs>
        <w:rPr>
          <w:del w:id="1419" w:author="Aleksander Hansen" w:date="2013-02-17T12:58:00Z"/>
          <w:b w:val="0"/>
          <w:noProof/>
        </w:rPr>
      </w:pPr>
      <w:del w:id="1420" w:author="Aleksander Hansen" w:date="2013-02-17T12:58:00Z">
        <w:r w:rsidDel="00354BB2">
          <w:rPr>
            <w:noProof/>
          </w:rPr>
          <w:delText>Explain approaches for and challenges in assessing country risk.</w:delText>
        </w:r>
        <w:r w:rsidDel="00354BB2">
          <w:rPr>
            <w:noProof/>
          </w:rPr>
          <w:tab/>
          <w:delText>111</w:delText>
        </w:r>
      </w:del>
    </w:p>
    <w:p w14:paraId="558973C2" w14:textId="77777777" w:rsidR="008847EB" w:rsidDel="00354BB2" w:rsidRDefault="008847EB">
      <w:pPr>
        <w:pStyle w:val="TOC2"/>
        <w:tabs>
          <w:tab w:val="right" w:leader="dot" w:pos="9080"/>
        </w:tabs>
        <w:rPr>
          <w:del w:id="1421" w:author="Aleksander Hansen" w:date="2013-02-17T12:58:00Z"/>
          <w:b w:val="0"/>
          <w:noProof/>
        </w:rPr>
      </w:pPr>
      <w:del w:id="1422" w:author="Aleksander Hansen" w:date="2013-02-17T12:58:00Z">
        <w:r w:rsidDel="00354BB2">
          <w:rPr>
            <w:noProof/>
          </w:rPr>
          <w:delText>Describe how country risk ratings are used in lending and investment decisions.</w:delText>
        </w:r>
        <w:r w:rsidDel="00354BB2">
          <w:rPr>
            <w:noProof/>
          </w:rPr>
          <w:tab/>
          <w:delText>111</w:delText>
        </w:r>
      </w:del>
    </w:p>
    <w:p w14:paraId="152AC5E7" w14:textId="77777777" w:rsidR="008847EB" w:rsidDel="00354BB2" w:rsidRDefault="008847EB">
      <w:pPr>
        <w:pStyle w:val="TOC2"/>
        <w:tabs>
          <w:tab w:val="right" w:leader="dot" w:pos="9080"/>
        </w:tabs>
        <w:rPr>
          <w:del w:id="1423" w:author="Aleksander Hansen" w:date="2013-02-17T12:58:00Z"/>
          <w:b w:val="0"/>
          <w:noProof/>
        </w:rPr>
      </w:pPr>
      <w:del w:id="1424" w:author="Aleksander Hansen" w:date="2013-02-17T12:58:00Z">
        <w:r w:rsidDel="00354BB2">
          <w:rPr>
            <w:noProof/>
          </w:rPr>
          <w:delText>Describe some of the challenges in country risk analysis.</w:delText>
        </w:r>
        <w:r w:rsidDel="00354BB2">
          <w:rPr>
            <w:noProof/>
          </w:rPr>
          <w:tab/>
          <w:delText>111</w:delText>
        </w:r>
      </w:del>
    </w:p>
    <w:p w14:paraId="24F6DC07" w14:textId="77777777" w:rsidR="008847EB" w:rsidDel="00354BB2" w:rsidRDefault="008847EB">
      <w:pPr>
        <w:pStyle w:val="TOC1"/>
        <w:tabs>
          <w:tab w:val="right" w:leader="dot" w:pos="9080"/>
        </w:tabs>
        <w:rPr>
          <w:del w:id="1425" w:author="Aleksander Hansen" w:date="2013-02-17T12:58:00Z"/>
          <w:b w:val="0"/>
          <w:noProof/>
          <w:sz w:val="22"/>
          <w:szCs w:val="22"/>
        </w:rPr>
      </w:pPr>
      <w:del w:id="1426" w:author="Aleksander Hansen" w:date="2013-02-17T12:58:00Z">
        <w:r w:rsidDel="00354BB2">
          <w:rPr>
            <w:noProof/>
          </w:rPr>
          <w:delText>de Servigny, Chapter 2: External and Internal Ratings</w:delText>
        </w:r>
        <w:r w:rsidDel="00354BB2">
          <w:rPr>
            <w:noProof/>
          </w:rPr>
          <w:tab/>
          <w:delText>112</w:delText>
        </w:r>
      </w:del>
    </w:p>
    <w:p w14:paraId="2D63B95B" w14:textId="77777777" w:rsidR="008847EB" w:rsidDel="00354BB2" w:rsidRDefault="008847EB">
      <w:pPr>
        <w:pStyle w:val="TOC2"/>
        <w:tabs>
          <w:tab w:val="right" w:leader="dot" w:pos="9080"/>
        </w:tabs>
        <w:rPr>
          <w:del w:id="1427" w:author="Aleksander Hansen" w:date="2013-02-17T12:58:00Z"/>
          <w:b w:val="0"/>
          <w:noProof/>
        </w:rPr>
      </w:pPr>
      <w:del w:id="1428" w:author="Aleksander Hansen" w:date="2013-02-17T12:58:00Z">
        <w:r w:rsidDel="00354BB2">
          <w:rPr>
            <w:noProof/>
          </w:rPr>
          <w:delText>Describe external rating scales, the rating process, and the link between ratings and default.</w:delText>
        </w:r>
        <w:r w:rsidDel="00354BB2">
          <w:rPr>
            <w:noProof/>
          </w:rPr>
          <w:tab/>
          <w:delText>114</w:delText>
        </w:r>
      </w:del>
    </w:p>
    <w:p w14:paraId="65CAB677" w14:textId="77777777" w:rsidR="008847EB" w:rsidDel="00354BB2" w:rsidRDefault="008847EB">
      <w:pPr>
        <w:pStyle w:val="TOC2"/>
        <w:tabs>
          <w:tab w:val="right" w:leader="dot" w:pos="9080"/>
        </w:tabs>
        <w:rPr>
          <w:del w:id="1429" w:author="Aleksander Hansen" w:date="2013-02-17T12:58:00Z"/>
          <w:b w:val="0"/>
          <w:noProof/>
        </w:rPr>
      </w:pPr>
      <w:del w:id="1430" w:author="Aleksander Hansen" w:date="2013-02-17T12:58:00Z">
        <w:r w:rsidDel="00354BB2">
          <w:rPr>
            <w:noProof/>
          </w:rPr>
          <w:delText>Describe the impact of time horizon, economic cycle, industry, and geography on external ratings.</w:delText>
        </w:r>
        <w:r w:rsidDel="00354BB2">
          <w:rPr>
            <w:noProof/>
          </w:rPr>
          <w:tab/>
          <w:delText>118</w:delText>
        </w:r>
      </w:del>
    </w:p>
    <w:p w14:paraId="2CC6EE57" w14:textId="77777777" w:rsidR="008847EB" w:rsidDel="00354BB2" w:rsidRDefault="008847EB">
      <w:pPr>
        <w:pStyle w:val="TOC2"/>
        <w:tabs>
          <w:tab w:val="right" w:leader="dot" w:pos="9080"/>
        </w:tabs>
        <w:rPr>
          <w:del w:id="1431" w:author="Aleksander Hansen" w:date="2013-02-17T12:58:00Z"/>
          <w:b w:val="0"/>
          <w:noProof/>
        </w:rPr>
      </w:pPr>
      <w:del w:id="1432" w:author="Aleksander Hansen" w:date="2013-02-17T12:58:00Z">
        <w:r w:rsidDel="00354BB2">
          <w:rPr>
            <w:noProof/>
          </w:rPr>
          <w:delText>Review the results and explanation of the impact of ratings changes on bond and stock prices.</w:delText>
        </w:r>
        <w:r w:rsidDel="00354BB2">
          <w:rPr>
            <w:noProof/>
          </w:rPr>
          <w:tab/>
          <w:delText>119</w:delText>
        </w:r>
      </w:del>
    </w:p>
    <w:p w14:paraId="66B243CA" w14:textId="77777777" w:rsidR="008847EB" w:rsidDel="00354BB2" w:rsidRDefault="008847EB">
      <w:pPr>
        <w:pStyle w:val="TOC2"/>
        <w:tabs>
          <w:tab w:val="right" w:leader="dot" w:pos="9080"/>
        </w:tabs>
        <w:rPr>
          <w:del w:id="1433" w:author="Aleksander Hansen" w:date="2013-02-17T12:58:00Z"/>
          <w:b w:val="0"/>
          <w:noProof/>
        </w:rPr>
      </w:pPr>
      <w:del w:id="1434" w:author="Aleksander Hansen" w:date="2013-02-17T12:58:00Z">
        <w:r w:rsidDel="00354BB2">
          <w:rPr>
            <w:noProof/>
          </w:rPr>
          <w:delText>Compare external and internal ratings approaches.</w:delText>
        </w:r>
        <w:r w:rsidDel="00354BB2">
          <w:rPr>
            <w:noProof/>
          </w:rPr>
          <w:tab/>
          <w:delText>121</w:delText>
        </w:r>
      </w:del>
    </w:p>
    <w:p w14:paraId="5FDF8176" w14:textId="77777777" w:rsidR="008847EB" w:rsidDel="00354BB2" w:rsidRDefault="008847EB">
      <w:pPr>
        <w:pStyle w:val="TOC2"/>
        <w:tabs>
          <w:tab w:val="right" w:leader="dot" w:pos="9080"/>
        </w:tabs>
        <w:rPr>
          <w:del w:id="1435" w:author="Aleksander Hansen" w:date="2013-02-17T12:58:00Z"/>
          <w:b w:val="0"/>
          <w:noProof/>
        </w:rPr>
      </w:pPr>
      <w:del w:id="1436" w:author="Aleksander Hansen" w:date="2013-02-17T12:58:00Z">
        <w:r w:rsidDel="00354BB2">
          <w:rPr>
            <w:noProof/>
          </w:rPr>
          <w:delText>Explain and compare the through‐the‐cycle and at‐the‐point approaches to score a company.</w:delText>
        </w:r>
        <w:r w:rsidDel="00354BB2">
          <w:rPr>
            <w:noProof/>
          </w:rPr>
          <w:tab/>
          <w:delText>122</w:delText>
        </w:r>
      </w:del>
    </w:p>
    <w:p w14:paraId="1C7666FC" w14:textId="77777777" w:rsidR="008847EB" w:rsidDel="00354BB2" w:rsidRDefault="008847EB">
      <w:pPr>
        <w:pStyle w:val="TOC2"/>
        <w:tabs>
          <w:tab w:val="right" w:leader="dot" w:pos="9080"/>
        </w:tabs>
        <w:rPr>
          <w:del w:id="1437" w:author="Aleksander Hansen" w:date="2013-02-17T12:58:00Z"/>
          <w:b w:val="0"/>
          <w:noProof/>
        </w:rPr>
      </w:pPr>
      <w:del w:id="1438" w:author="Aleksander Hansen" w:date="2013-02-17T12:58:00Z">
        <w:r w:rsidDel="00354BB2">
          <w:rPr>
            <w:noProof/>
          </w:rPr>
          <w:delText>Define and explain a ratings transition matrix and its elements.</w:delText>
        </w:r>
        <w:r w:rsidDel="00354BB2">
          <w:rPr>
            <w:noProof/>
          </w:rPr>
          <w:tab/>
          <w:delText>123</w:delText>
        </w:r>
      </w:del>
    </w:p>
    <w:p w14:paraId="0559803B" w14:textId="77777777" w:rsidR="008847EB" w:rsidDel="00354BB2" w:rsidRDefault="008847EB">
      <w:pPr>
        <w:pStyle w:val="TOC2"/>
        <w:tabs>
          <w:tab w:val="right" w:leader="dot" w:pos="9080"/>
        </w:tabs>
        <w:rPr>
          <w:del w:id="1439" w:author="Aleksander Hansen" w:date="2013-02-17T12:58:00Z"/>
          <w:b w:val="0"/>
          <w:noProof/>
        </w:rPr>
      </w:pPr>
      <w:del w:id="1440" w:author="Aleksander Hansen" w:date="2013-02-17T12:58:00Z">
        <w:r w:rsidDel="00354BB2">
          <w:rPr>
            <w:noProof/>
          </w:rPr>
          <w:delText>Describe the process for and issues with building, calibrating and back testing an internal rating system.</w:delText>
        </w:r>
        <w:r w:rsidDel="00354BB2">
          <w:rPr>
            <w:noProof/>
          </w:rPr>
          <w:tab/>
          <w:delText>124</w:delText>
        </w:r>
      </w:del>
    </w:p>
    <w:p w14:paraId="55991121" w14:textId="77777777" w:rsidR="008847EB" w:rsidDel="00354BB2" w:rsidRDefault="008847EB">
      <w:pPr>
        <w:pStyle w:val="TOC2"/>
        <w:tabs>
          <w:tab w:val="right" w:leader="dot" w:pos="9080"/>
        </w:tabs>
        <w:rPr>
          <w:del w:id="1441" w:author="Aleksander Hansen" w:date="2013-02-17T12:58:00Z"/>
          <w:b w:val="0"/>
          <w:noProof/>
        </w:rPr>
      </w:pPr>
      <w:del w:id="1442" w:author="Aleksander Hansen" w:date="2013-02-17T12:58:00Z">
        <w:r w:rsidDel="00354BB2">
          <w:rPr>
            <w:noProof/>
          </w:rPr>
          <w:delText>Identify and describe the biases that may affect a rating system.</w:delText>
        </w:r>
        <w:r w:rsidDel="00354BB2">
          <w:rPr>
            <w:noProof/>
          </w:rPr>
          <w:tab/>
          <w:delText>124</w:delText>
        </w:r>
      </w:del>
    </w:p>
    <w:p w14:paraId="6C32F394" w14:textId="77777777" w:rsidR="008847EB" w:rsidDel="00354BB2" w:rsidRDefault="008847EB">
      <w:pPr>
        <w:pStyle w:val="TOC1"/>
        <w:tabs>
          <w:tab w:val="right" w:leader="dot" w:pos="9080"/>
        </w:tabs>
        <w:rPr>
          <w:del w:id="1443" w:author="Aleksander Hansen" w:date="2013-02-17T12:58:00Z"/>
          <w:b w:val="0"/>
          <w:noProof/>
          <w:sz w:val="22"/>
          <w:szCs w:val="22"/>
        </w:rPr>
      </w:pPr>
      <w:del w:id="1444" w:author="Aleksander Hansen" w:date="2013-02-17T12:58:00Z">
        <w:r w:rsidDel="00354BB2">
          <w:rPr>
            <w:noProof/>
          </w:rPr>
          <w:delText>Ong, Chapter 4: Loan Portfolios and Expected Loss</w:delText>
        </w:r>
        <w:r w:rsidDel="00354BB2">
          <w:rPr>
            <w:noProof/>
          </w:rPr>
          <w:tab/>
          <w:delText>126</w:delText>
        </w:r>
      </w:del>
    </w:p>
    <w:p w14:paraId="79B777BD" w14:textId="77777777" w:rsidR="008847EB" w:rsidDel="00354BB2" w:rsidRDefault="008847EB">
      <w:pPr>
        <w:pStyle w:val="TOC2"/>
        <w:tabs>
          <w:tab w:val="right" w:leader="dot" w:pos="9080"/>
        </w:tabs>
        <w:rPr>
          <w:del w:id="1445" w:author="Aleksander Hansen" w:date="2013-02-17T12:58:00Z"/>
          <w:b w:val="0"/>
          <w:noProof/>
        </w:rPr>
      </w:pPr>
      <w:del w:id="1446" w:author="Aleksander Hansen" w:date="2013-02-17T12:58:00Z">
        <w:r w:rsidDel="00354BB2">
          <w:rPr>
            <w:noProof/>
          </w:rPr>
          <w:delText>Describe the objectives of measuring credit risk for a bank’s loan portfolio.</w:delText>
        </w:r>
        <w:r w:rsidDel="00354BB2">
          <w:rPr>
            <w:noProof/>
          </w:rPr>
          <w:tab/>
          <w:delText>126</w:delText>
        </w:r>
      </w:del>
    </w:p>
    <w:p w14:paraId="0E797AFC" w14:textId="77777777" w:rsidR="008847EB" w:rsidDel="00354BB2" w:rsidRDefault="008847EB">
      <w:pPr>
        <w:pStyle w:val="TOC2"/>
        <w:tabs>
          <w:tab w:val="right" w:leader="dot" w:pos="9080"/>
        </w:tabs>
        <w:rPr>
          <w:del w:id="1447" w:author="Aleksander Hansen" w:date="2013-02-17T12:58:00Z"/>
          <w:b w:val="0"/>
          <w:noProof/>
        </w:rPr>
      </w:pPr>
      <w:del w:id="1448" w:author="Aleksander Hansen" w:date="2013-02-17T12:58:00Z">
        <w:r w:rsidDel="00354BB2">
          <w:rPr>
            <w:noProof/>
          </w:rPr>
          <w:delText>Define, calculate and interpret the expected loss for an individual credit instrument.</w:delText>
        </w:r>
        <w:r w:rsidDel="00354BB2">
          <w:rPr>
            <w:noProof/>
          </w:rPr>
          <w:tab/>
          <w:delText>127</w:delText>
        </w:r>
      </w:del>
    </w:p>
    <w:p w14:paraId="656FC99F" w14:textId="77777777" w:rsidR="008847EB" w:rsidDel="00354BB2" w:rsidRDefault="008847EB">
      <w:pPr>
        <w:pStyle w:val="TOC2"/>
        <w:tabs>
          <w:tab w:val="right" w:leader="dot" w:pos="9080"/>
        </w:tabs>
        <w:rPr>
          <w:del w:id="1449" w:author="Aleksander Hansen" w:date="2013-02-17T12:58:00Z"/>
          <w:b w:val="0"/>
          <w:noProof/>
        </w:rPr>
      </w:pPr>
      <w:del w:id="1450" w:author="Aleksander Hansen" w:date="2013-02-17T12:58:00Z">
        <w:r w:rsidDel="00354BB2">
          <w:rPr>
            <w:noProof/>
          </w:rPr>
          <w:delText>Distinguish between loan and bond portfolios.</w:delText>
        </w:r>
        <w:r w:rsidDel="00354BB2">
          <w:rPr>
            <w:noProof/>
          </w:rPr>
          <w:tab/>
          <w:delText>128</w:delText>
        </w:r>
      </w:del>
    </w:p>
    <w:p w14:paraId="0C96BBD2" w14:textId="77777777" w:rsidR="008847EB" w:rsidDel="00354BB2" w:rsidRDefault="008847EB">
      <w:pPr>
        <w:pStyle w:val="TOC2"/>
        <w:tabs>
          <w:tab w:val="right" w:leader="dot" w:pos="9080"/>
        </w:tabs>
        <w:rPr>
          <w:del w:id="1451" w:author="Aleksander Hansen" w:date="2013-02-17T12:58:00Z"/>
          <w:b w:val="0"/>
          <w:noProof/>
        </w:rPr>
      </w:pPr>
      <w:del w:id="1452" w:author="Aleksander Hansen" w:date="2013-02-17T12:58:00Z">
        <w:r w:rsidDel="00354BB2">
          <w:rPr>
            <w:noProof/>
          </w:rPr>
          <w:delText>Explain how a credit downgrade or loan default affects the return of a loan.</w:delText>
        </w:r>
        <w:r w:rsidDel="00354BB2">
          <w:rPr>
            <w:noProof/>
          </w:rPr>
          <w:tab/>
          <w:delText>129</w:delText>
        </w:r>
      </w:del>
    </w:p>
    <w:p w14:paraId="0DB01FB7" w14:textId="77777777" w:rsidR="008847EB" w:rsidDel="00354BB2" w:rsidRDefault="008847EB">
      <w:pPr>
        <w:pStyle w:val="TOC2"/>
        <w:tabs>
          <w:tab w:val="right" w:leader="dot" w:pos="9080"/>
        </w:tabs>
        <w:rPr>
          <w:del w:id="1453" w:author="Aleksander Hansen" w:date="2013-02-17T12:58:00Z"/>
          <w:b w:val="0"/>
          <w:noProof/>
        </w:rPr>
      </w:pPr>
      <w:del w:id="1454" w:author="Aleksander Hansen" w:date="2013-02-17T12:58:00Z">
        <w:r w:rsidDel="00354BB2">
          <w:rPr>
            <w:noProof/>
          </w:rPr>
          <w:delText>Distinguish between expected and unexpected loss.</w:delText>
        </w:r>
        <w:r w:rsidDel="00354BB2">
          <w:rPr>
            <w:noProof/>
          </w:rPr>
          <w:tab/>
          <w:delText>129</w:delText>
        </w:r>
      </w:del>
    </w:p>
    <w:p w14:paraId="38BD5A57" w14:textId="77777777" w:rsidR="008847EB" w:rsidDel="00354BB2" w:rsidRDefault="008847EB">
      <w:pPr>
        <w:pStyle w:val="TOC2"/>
        <w:tabs>
          <w:tab w:val="right" w:leader="dot" w:pos="9080"/>
        </w:tabs>
        <w:rPr>
          <w:del w:id="1455" w:author="Aleksander Hansen" w:date="2013-02-17T12:58:00Z"/>
          <w:b w:val="0"/>
          <w:noProof/>
        </w:rPr>
      </w:pPr>
      <w:del w:id="1456" w:author="Aleksander Hansen" w:date="2013-02-17T12:58:00Z">
        <w:r w:rsidDel="00354BB2">
          <w:rPr>
            <w:noProof/>
          </w:rPr>
          <w:delText>Define exposures, adjusted exposures, commitments, covenants, and outstandings.</w:delText>
        </w:r>
        <w:r w:rsidDel="00354BB2">
          <w:rPr>
            <w:noProof/>
          </w:rPr>
          <w:tab/>
          <w:delText>130</w:delText>
        </w:r>
      </w:del>
    </w:p>
    <w:p w14:paraId="533F918C" w14:textId="77777777" w:rsidR="008847EB" w:rsidDel="00354BB2" w:rsidRDefault="008847EB">
      <w:pPr>
        <w:pStyle w:val="TOC2"/>
        <w:tabs>
          <w:tab w:val="right" w:leader="dot" w:pos="9080"/>
        </w:tabs>
        <w:rPr>
          <w:del w:id="1457" w:author="Aleksander Hansen" w:date="2013-02-17T12:58:00Z"/>
          <w:b w:val="0"/>
          <w:noProof/>
        </w:rPr>
      </w:pPr>
      <w:del w:id="1458" w:author="Aleksander Hansen" w:date="2013-02-17T12:58:00Z">
        <w:r w:rsidDel="00354BB2">
          <w:rPr>
            <w:noProof/>
          </w:rPr>
          <w:delText>Explain how drawn and undrawn portions of a commitment affect exposure</w:delText>
        </w:r>
        <w:r w:rsidDel="00354BB2">
          <w:rPr>
            <w:noProof/>
          </w:rPr>
          <w:tab/>
          <w:delText>131</w:delText>
        </w:r>
      </w:del>
    </w:p>
    <w:p w14:paraId="48BF8ED0" w14:textId="77777777" w:rsidR="008847EB" w:rsidDel="00354BB2" w:rsidRDefault="008847EB">
      <w:pPr>
        <w:pStyle w:val="TOC2"/>
        <w:tabs>
          <w:tab w:val="right" w:leader="dot" w:pos="9080"/>
        </w:tabs>
        <w:rPr>
          <w:del w:id="1459" w:author="Aleksander Hansen" w:date="2013-02-17T12:58:00Z"/>
          <w:b w:val="0"/>
          <w:noProof/>
        </w:rPr>
      </w:pPr>
      <w:del w:id="1460" w:author="Aleksander Hansen" w:date="2013-02-17T12:58:00Z">
        <w:r w:rsidDel="00354BB2">
          <w:rPr>
            <w:noProof/>
          </w:rPr>
          <w:delText>Explain how covenants impact exposures.</w:delText>
        </w:r>
        <w:r w:rsidDel="00354BB2">
          <w:rPr>
            <w:noProof/>
          </w:rPr>
          <w:tab/>
          <w:delText>131</w:delText>
        </w:r>
      </w:del>
    </w:p>
    <w:p w14:paraId="77D68B10" w14:textId="77777777" w:rsidR="008847EB" w:rsidDel="00354BB2" w:rsidRDefault="008847EB">
      <w:pPr>
        <w:pStyle w:val="TOC2"/>
        <w:tabs>
          <w:tab w:val="right" w:leader="dot" w:pos="9080"/>
        </w:tabs>
        <w:rPr>
          <w:del w:id="1461" w:author="Aleksander Hansen" w:date="2013-02-17T12:58:00Z"/>
          <w:b w:val="0"/>
          <w:noProof/>
        </w:rPr>
      </w:pPr>
      <w:del w:id="1462" w:author="Aleksander Hansen" w:date="2013-02-17T12:58:00Z">
        <w:r w:rsidDel="00354BB2">
          <w:rPr>
            <w:noProof/>
          </w:rPr>
          <w:delText>Define usage given default and how it impacts expected and unexpected loss.</w:delText>
        </w:r>
        <w:r w:rsidDel="00354BB2">
          <w:rPr>
            <w:noProof/>
          </w:rPr>
          <w:tab/>
          <w:delText>132</w:delText>
        </w:r>
      </w:del>
    </w:p>
    <w:p w14:paraId="7CA1EC48" w14:textId="77777777" w:rsidR="008847EB" w:rsidDel="00354BB2" w:rsidRDefault="008847EB">
      <w:pPr>
        <w:pStyle w:val="TOC2"/>
        <w:tabs>
          <w:tab w:val="right" w:leader="dot" w:pos="9080"/>
        </w:tabs>
        <w:rPr>
          <w:del w:id="1463" w:author="Aleksander Hansen" w:date="2013-02-17T12:58:00Z"/>
          <w:b w:val="0"/>
          <w:noProof/>
        </w:rPr>
      </w:pPr>
      <w:del w:id="1464" w:author="Aleksander Hansen" w:date="2013-02-17T12:58:00Z">
        <w:r w:rsidDel="00354BB2">
          <w:rPr>
            <w:noProof/>
          </w:rPr>
          <w:delText>Explain the concept of credit optionality.</w:delText>
        </w:r>
        <w:r w:rsidDel="00354BB2">
          <w:rPr>
            <w:noProof/>
          </w:rPr>
          <w:tab/>
          <w:delText>132</w:delText>
        </w:r>
      </w:del>
    </w:p>
    <w:p w14:paraId="6AF26F94" w14:textId="77777777" w:rsidR="008847EB" w:rsidDel="00354BB2" w:rsidRDefault="008847EB">
      <w:pPr>
        <w:pStyle w:val="TOC2"/>
        <w:tabs>
          <w:tab w:val="right" w:leader="dot" w:pos="9080"/>
        </w:tabs>
        <w:rPr>
          <w:del w:id="1465" w:author="Aleksander Hansen" w:date="2013-02-17T12:58:00Z"/>
          <w:b w:val="0"/>
          <w:noProof/>
        </w:rPr>
      </w:pPr>
      <w:del w:id="1466" w:author="Aleksander Hansen" w:date="2013-02-17T12:58:00Z">
        <w:r w:rsidDel="00354BB2">
          <w:rPr>
            <w:noProof/>
          </w:rPr>
          <w:delText>Describe the process of parameterizing credit risk models and its challenges.</w:delText>
        </w:r>
        <w:r w:rsidDel="00354BB2">
          <w:rPr>
            <w:noProof/>
          </w:rPr>
          <w:tab/>
          <w:delText>133</w:delText>
        </w:r>
      </w:del>
    </w:p>
    <w:p w14:paraId="71AF707B" w14:textId="77777777" w:rsidR="008847EB" w:rsidDel="00354BB2" w:rsidRDefault="008847EB">
      <w:pPr>
        <w:pStyle w:val="TOC1"/>
        <w:tabs>
          <w:tab w:val="right" w:leader="dot" w:pos="9080"/>
        </w:tabs>
        <w:rPr>
          <w:del w:id="1467" w:author="Aleksander Hansen" w:date="2013-02-17T12:58:00Z"/>
          <w:b w:val="0"/>
          <w:noProof/>
          <w:sz w:val="22"/>
          <w:szCs w:val="22"/>
        </w:rPr>
      </w:pPr>
      <w:del w:id="1468" w:author="Aleksander Hansen" w:date="2013-02-17T12:58:00Z">
        <w:r w:rsidDel="00354BB2">
          <w:rPr>
            <w:noProof/>
          </w:rPr>
          <w:delText>Ong, Chapter 5: Unexpected Loss</w:delText>
        </w:r>
        <w:r w:rsidDel="00354BB2">
          <w:rPr>
            <w:noProof/>
          </w:rPr>
          <w:tab/>
          <w:delText>134</w:delText>
        </w:r>
      </w:del>
    </w:p>
    <w:p w14:paraId="727B184A" w14:textId="77777777" w:rsidR="008847EB" w:rsidDel="00354BB2" w:rsidRDefault="008847EB">
      <w:pPr>
        <w:pStyle w:val="TOC2"/>
        <w:tabs>
          <w:tab w:val="right" w:leader="dot" w:pos="9080"/>
        </w:tabs>
        <w:rPr>
          <w:del w:id="1469" w:author="Aleksander Hansen" w:date="2013-02-17T12:58:00Z"/>
          <w:b w:val="0"/>
          <w:noProof/>
        </w:rPr>
      </w:pPr>
      <w:del w:id="1470" w:author="Aleksander Hansen" w:date="2013-02-17T12:58:00Z">
        <w:r w:rsidDel="00354BB2">
          <w:rPr>
            <w:noProof/>
          </w:rPr>
          <w:delText>Explain the objective for quantifying both expected and unexpected loss.</w:delText>
        </w:r>
        <w:r w:rsidDel="00354BB2">
          <w:rPr>
            <w:noProof/>
          </w:rPr>
          <w:tab/>
          <w:delText>135</w:delText>
        </w:r>
      </w:del>
    </w:p>
    <w:p w14:paraId="775FC797" w14:textId="77777777" w:rsidR="008847EB" w:rsidDel="00354BB2" w:rsidRDefault="008847EB">
      <w:pPr>
        <w:pStyle w:val="TOC2"/>
        <w:tabs>
          <w:tab w:val="right" w:leader="dot" w:pos="9080"/>
        </w:tabs>
        <w:rPr>
          <w:del w:id="1471" w:author="Aleksander Hansen" w:date="2013-02-17T12:58:00Z"/>
          <w:b w:val="0"/>
          <w:noProof/>
        </w:rPr>
      </w:pPr>
      <w:del w:id="1472" w:author="Aleksander Hansen" w:date="2013-02-17T12:58:00Z">
        <w:r w:rsidDel="00354BB2">
          <w:rPr>
            <w:noProof/>
          </w:rPr>
          <w:delText>Describe factors contributing to expected and unexpected loss.</w:delText>
        </w:r>
        <w:r w:rsidDel="00354BB2">
          <w:rPr>
            <w:noProof/>
          </w:rPr>
          <w:tab/>
          <w:delText>136</w:delText>
        </w:r>
      </w:del>
    </w:p>
    <w:p w14:paraId="3078DDAC" w14:textId="77777777" w:rsidR="008847EB" w:rsidDel="00354BB2" w:rsidRDefault="008847EB">
      <w:pPr>
        <w:pStyle w:val="TOC2"/>
        <w:tabs>
          <w:tab w:val="right" w:leader="dot" w:pos="9080"/>
        </w:tabs>
        <w:rPr>
          <w:del w:id="1473" w:author="Aleksander Hansen" w:date="2013-02-17T12:58:00Z"/>
          <w:b w:val="0"/>
          <w:noProof/>
        </w:rPr>
      </w:pPr>
      <w:del w:id="1474" w:author="Aleksander Hansen" w:date="2013-02-17T12:58:00Z">
        <w:r w:rsidDel="00354BB2">
          <w:rPr>
            <w:noProof/>
          </w:rPr>
          <w:delText>Define, calculate and interpret the unexpected loss of an asset.</w:delText>
        </w:r>
        <w:r w:rsidDel="00354BB2">
          <w:rPr>
            <w:noProof/>
          </w:rPr>
          <w:tab/>
          <w:delText>136</w:delText>
        </w:r>
      </w:del>
    </w:p>
    <w:p w14:paraId="27DCE607" w14:textId="77777777" w:rsidR="008847EB" w:rsidDel="00354BB2" w:rsidRDefault="008847EB">
      <w:pPr>
        <w:pStyle w:val="TOC2"/>
        <w:tabs>
          <w:tab w:val="right" w:leader="dot" w:pos="9080"/>
        </w:tabs>
        <w:rPr>
          <w:del w:id="1475" w:author="Aleksander Hansen" w:date="2013-02-17T12:58:00Z"/>
          <w:b w:val="0"/>
          <w:noProof/>
        </w:rPr>
      </w:pPr>
      <w:del w:id="1476" w:author="Aleksander Hansen" w:date="2013-02-17T12:58:00Z">
        <w:r w:rsidDel="00354BB2">
          <w:rPr>
            <w:noProof/>
          </w:rPr>
          <w:delText>Explain relationship between economic capital, expected loss and unexpected loss.</w:delText>
        </w:r>
        <w:r w:rsidDel="00354BB2">
          <w:rPr>
            <w:noProof/>
          </w:rPr>
          <w:tab/>
          <w:delText>137</w:delText>
        </w:r>
      </w:del>
    </w:p>
    <w:p w14:paraId="60716C83" w14:textId="77777777" w:rsidR="008847EB" w:rsidDel="00354BB2" w:rsidRDefault="008847EB">
      <w:pPr>
        <w:pStyle w:val="TOC1"/>
        <w:tabs>
          <w:tab w:val="right" w:leader="dot" w:pos="9080"/>
        </w:tabs>
        <w:rPr>
          <w:del w:id="1477" w:author="Aleksander Hansen" w:date="2013-02-17T12:58:00Z"/>
          <w:b w:val="0"/>
          <w:noProof/>
          <w:sz w:val="22"/>
          <w:szCs w:val="22"/>
        </w:rPr>
      </w:pPr>
      <w:del w:id="1478" w:author="Aleksander Hansen" w:date="2013-02-17T12:58:00Z">
        <w:r w:rsidDel="00354BB2">
          <w:rPr>
            <w:noProof/>
          </w:rPr>
          <w:delText>Dowd, Chapter 2:  Measures of Financial Risk</w:delText>
        </w:r>
        <w:r w:rsidDel="00354BB2">
          <w:rPr>
            <w:noProof/>
          </w:rPr>
          <w:tab/>
          <w:delText>138</w:delText>
        </w:r>
      </w:del>
    </w:p>
    <w:p w14:paraId="7A5CD2D9" w14:textId="77777777" w:rsidR="008847EB" w:rsidDel="00354BB2" w:rsidRDefault="008847EB">
      <w:pPr>
        <w:pStyle w:val="TOC2"/>
        <w:tabs>
          <w:tab w:val="right" w:leader="dot" w:pos="9080"/>
        </w:tabs>
        <w:rPr>
          <w:del w:id="1479" w:author="Aleksander Hansen" w:date="2013-02-17T12:58:00Z"/>
          <w:b w:val="0"/>
          <w:noProof/>
        </w:rPr>
      </w:pPr>
      <w:del w:id="1480" w:author="Aleksander Hansen" w:date="2013-02-17T12:58:00Z">
        <w:r w:rsidDel="00354BB2">
          <w:rPr>
            <w:noProof/>
          </w:rPr>
          <w:delText>Describe the mean-variance framework and the efficient frontier.</w:delText>
        </w:r>
        <w:r w:rsidDel="00354BB2">
          <w:rPr>
            <w:noProof/>
          </w:rPr>
          <w:tab/>
          <w:delText>138</w:delText>
        </w:r>
      </w:del>
    </w:p>
    <w:p w14:paraId="5611D94C" w14:textId="77777777" w:rsidR="008847EB" w:rsidDel="00354BB2" w:rsidRDefault="008847EB">
      <w:pPr>
        <w:pStyle w:val="TOC2"/>
        <w:tabs>
          <w:tab w:val="right" w:leader="dot" w:pos="9080"/>
        </w:tabs>
        <w:rPr>
          <w:del w:id="1481" w:author="Aleksander Hansen" w:date="2013-02-17T12:58:00Z"/>
          <w:b w:val="0"/>
          <w:noProof/>
        </w:rPr>
      </w:pPr>
      <w:del w:id="1482" w:author="Aleksander Hansen" w:date="2013-02-17T12:58:00Z">
        <w:r w:rsidDel="00354BB2">
          <w:rPr>
            <w:noProof/>
          </w:rPr>
          <w:delText>Explain the limitations of the mean- variance framework with respect to assumptions about the return distributions.</w:delText>
        </w:r>
        <w:r w:rsidDel="00354BB2">
          <w:rPr>
            <w:noProof/>
          </w:rPr>
          <w:tab/>
          <w:delText>139</w:delText>
        </w:r>
      </w:del>
    </w:p>
    <w:p w14:paraId="05CA2C3A" w14:textId="77777777" w:rsidR="008847EB" w:rsidDel="00354BB2" w:rsidRDefault="008847EB">
      <w:pPr>
        <w:pStyle w:val="TOC2"/>
        <w:tabs>
          <w:tab w:val="right" w:leader="dot" w:pos="9080"/>
        </w:tabs>
        <w:rPr>
          <w:del w:id="1483" w:author="Aleksander Hansen" w:date="2013-02-17T12:58:00Z"/>
          <w:b w:val="0"/>
          <w:noProof/>
        </w:rPr>
      </w:pPr>
      <w:del w:id="1484" w:author="Aleksander Hansen" w:date="2013-02-17T12:58:00Z">
        <w:r w:rsidDel="00354BB2">
          <w:rPr>
            <w:noProof/>
          </w:rPr>
          <w:delText>Define the Value-at-risk (VaR) measure of risk, discuss assumptions about return distributions and holding period, and explain the limitations of VaR.</w:delText>
        </w:r>
        <w:r w:rsidDel="00354BB2">
          <w:rPr>
            <w:noProof/>
          </w:rPr>
          <w:tab/>
          <w:delText>140</w:delText>
        </w:r>
      </w:del>
    </w:p>
    <w:p w14:paraId="380F6AF6" w14:textId="77777777" w:rsidR="008847EB" w:rsidDel="00354BB2" w:rsidRDefault="008847EB">
      <w:pPr>
        <w:pStyle w:val="TOC2"/>
        <w:tabs>
          <w:tab w:val="right" w:leader="dot" w:pos="9080"/>
        </w:tabs>
        <w:rPr>
          <w:del w:id="1485" w:author="Aleksander Hansen" w:date="2013-02-17T12:58:00Z"/>
          <w:b w:val="0"/>
          <w:noProof/>
        </w:rPr>
      </w:pPr>
      <w:del w:id="1486" w:author="Aleksander Hansen" w:date="2013-02-17T12:58:00Z">
        <w:r w:rsidDel="00354BB2">
          <w:rPr>
            <w:noProof/>
          </w:rPr>
          <w:delText>Define the properties of a coherent risk measure and explain the meaning of each property.</w:delText>
        </w:r>
        <w:r w:rsidDel="00354BB2">
          <w:rPr>
            <w:noProof/>
          </w:rPr>
          <w:tab/>
          <w:delText>141</w:delText>
        </w:r>
      </w:del>
    </w:p>
    <w:p w14:paraId="42873A8E" w14:textId="77777777" w:rsidR="008847EB" w:rsidDel="00354BB2" w:rsidRDefault="008847EB">
      <w:pPr>
        <w:pStyle w:val="TOC2"/>
        <w:tabs>
          <w:tab w:val="right" w:leader="dot" w:pos="9080"/>
        </w:tabs>
        <w:rPr>
          <w:del w:id="1487" w:author="Aleksander Hansen" w:date="2013-02-17T12:58:00Z"/>
          <w:b w:val="0"/>
          <w:noProof/>
        </w:rPr>
      </w:pPr>
      <w:del w:id="1488" w:author="Aleksander Hansen" w:date="2013-02-17T12:58:00Z">
        <w:r w:rsidDel="00354BB2">
          <w:rPr>
            <w:noProof/>
          </w:rPr>
          <w:delText>Explain why VaR is not a coherent risk measure.</w:delText>
        </w:r>
        <w:r w:rsidDel="00354BB2">
          <w:rPr>
            <w:noProof/>
          </w:rPr>
          <w:tab/>
          <w:delText>142</w:delText>
        </w:r>
      </w:del>
    </w:p>
    <w:p w14:paraId="58DE3599" w14:textId="77777777" w:rsidR="008847EB" w:rsidDel="00354BB2" w:rsidRDefault="008847EB">
      <w:pPr>
        <w:pStyle w:val="TOC2"/>
        <w:tabs>
          <w:tab w:val="right" w:leader="dot" w:pos="9080"/>
        </w:tabs>
        <w:rPr>
          <w:del w:id="1489" w:author="Aleksander Hansen" w:date="2013-02-17T12:58:00Z"/>
          <w:b w:val="0"/>
          <w:noProof/>
        </w:rPr>
      </w:pPr>
      <w:del w:id="1490" w:author="Aleksander Hansen" w:date="2013-02-17T12:58:00Z">
        <w:r w:rsidDel="00354BB2">
          <w:rPr>
            <w:noProof/>
          </w:rPr>
          <w:delText>Explain and calculate expected shortfall (ES), and compare and contrast VaR and ES.</w:delText>
        </w:r>
        <w:r w:rsidDel="00354BB2">
          <w:rPr>
            <w:noProof/>
          </w:rPr>
          <w:tab/>
          <w:delText>143</w:delText>
        </w:r>
      </w:del>
    </w:p>
    <w:p w14:paraId="5FBB0A84" w14:textId="77777777" w:rsidR="008847EB" w:rsidDel="00354BB2" w:rsidRDefault="008847EB">
      <w:pPr>
        <w:pStyle w:val="TOC2"/>
        <w:tabs>
          <w:tab w:val="right" w:leader="dot" w:pos="9080"/>
        </w:tabs>
        <w:rPr>
          <w:del w:id="1491" w:author="Aleksander Hansen" w:date="2013-02-17T12:58:00Z"/>
          <w:b w:val="0"/>
          <w:noProof/>
        </w:rPr>
      </w:pPr>
      <w:del w:id="1492" w:author="Aleksander Hansen" w:date="2013-02-17T12:58:00Z">
        <w:r w:rsidDel="00354BB2">
          <w:rPr>
            <w:noProof/>
          </w:rPr>
          <w:delText>Describe spectral risk measures and explain how VaR and ES are special cases of spectral risk measures.</w:delText>
        </w:r>
        <w:r w:rsidDel="00354BB2">
          <w:rPr>
            <w:noProof/>
          </w:rPr>
          <w:tab/>
          <w:delText>145</w:delText>
        </w:r>
      </w:del>
    </w:p>
    <w:p w14:paraId="258F6549" w14:textId="77777777" w:rsidR="008847EB" w:rsidDel="00354BB2" w:rsidRDefault="008847EB">
      <w:pPr>
        <w:pStyle w:val="TOC2"/>
        <w:tabs>
          <w:tab w:val="right" w:leader="dot" w:pos="9080"/>
        </w:tabs>
        <w:rPr>
          <w:del w:id="1493" w:author="Aleksander Hansen" w:date="2013-02-17T12:58:00Z"/>
          <w:b w:val="0"/>
          <w:noProof/>
        </w:rPr>
      </w:pPr>
      <w:del w:id="1494" w:author="Aleksander Hansen" w:date="2013-02-17T12:58:00Z">
        <w:r w:rsidDel="00354BB2">
          <w:rPr>
            <w:noProof/>
          </w:rPr>
          <w:delText>Describe how the results of scenario analysis can be interpreted as coherent risk measures.</w:delText>
        </w:r>
        <w:r w:rsidDel="00354BB2">
          <w:rPr>
            <w:noProof/>
          </w:rPr>
          <w:tab/>
          <w:delText>145</w:delText>
        </w:r>
      </w:del>
    </w:p>
    <w:p w14:paraId="092D7A9D" w14:textId="77777777" w:rsidR="008847EB" w:rsidDel="00354BB2" w:rsidRDefault="008847EB">
      <w:pPr>
        <w:pStyle w:val="TOC1"/>
        <w:tabs>
          <w:tab w:val="right" w:leader="dot" w:pos="9080"/>
        </w:tabs>
        <w:rPr>
          <w:del w:id="1495" w:author="Aleksander Hansen" w:date="2013-02-17T12:58:00Z"/>
          <w:b w:val="0"/>
          <w:noProof/>
          <w:sz w:val="22"/>
          <w:szCs w:val="22"/>
        </w:rPr>
      </w:pPr>
      <w:del w:id="1496" w:author="Aleksander Hansen" w:date="2013-02-17T12:58:00Z">
        <w:r w:rsidDel="00354BB2">
          <w:rPr>
            <w:noProof/>
          </w:rPr>
          <w:delText>Hull, Chapter 18: Operational Risk</w:delText>
        </w:r>
        <w:r w:rsidDel="00354BB2">
          <w:rPr>
            <w:noProof/>
          </w:rPr>
          <w:tab/>
          <w:delText>147</w:delText>
        </w:r>
      </w:del>
    </w:p>
    <w:p w14:paraId="30C58B63" w14:textId="77777777" w:rsidR="008847EB" w:rsidDel="00354BB2" w:rsidRDefault="008847EB">
      <w:pPr>
        <w:pStyle w:val="TOC2"/>
        <w:tabs>
          <w:tab w:val="right" w:leader="dot" w:pos="9080"/>
        </w:tabs>
        <w:rPr>
          <w:del w:id="1497" w:author="Aleksander Hansen" w:date="2013-02-17T12:58:00Z"/>
          <w:b w:val="0"/>
          <w:noProof/>
        </w:rPr>
      </w:pPr>
      <w:del w:id="1498" w:author="Aleksander Hansen" w:date="2013-02-17T12:58:00Z">
        <w:r w:rsidDel="00354BB2">
          <w:rPr>
            <w:noProof/>
          </w:rPr>
          <w:delText>Calculate the regulatory capital using the basic indicator approach and the standardized approach.</w:delText>
        </w:r>
        <w:r w:rsidDel="00354BB2">
          <w:rPr>
            <w:noProof/>
          </w:rPr>
          <w:tab/>
          <w:delText>147</w:delText>
        </w:r>
      </w:del>
    </w:p>
    <w:p w14:paraId="25813134" w14:textId="77777777" w:rsidR="008847EB" w:rsidDel="00354BB2" w:rsidRDefault="008847EB">
      <w:pPr>
        <w:pStyle w:val="TOC2"/>
        <w:tabs>
          <w:tab w:val="right" w:leader="dot" w:pos="9080"/>
        </w:tabs>
        <w:rPr>
          <w:del w:id="1499" w:author="Aleksander Hansen" w:date="2013-02-17T12:58:00Z"/>
          <w:b w:val="0"/>
          <w:noProof/>
        </w:rPr>
      </w:pPr>
      <w:del w:id="1500" w:author="Aleksander Hansen" w:date="2013-02-17T12:58:00Z">
        <w:r w:rsidDel="00354BB2">
          <w:rPr>
            <w:noProof/>
          </w:rPr>
          <w:delText>Explain the Basel Committee's requirements for the advanced measurement approach (AMA) and their seven categories of operational risk.</w:delText>
        </w:r>
        <w:r w:rsidDel="00354BB2">
          <w:rPr>
            <w:noProof/>
          </w:rPr>
          <w:tab/>
          <w:delText>148</w:delText>
        </w:r>
      </w:del>
    </w:p>
    <w:p w14:paraId="6849625E" w14:textId="77777777" w:rsidR="008847EB" w:rsidDel="00354BB2" w:rsidRDefault="008847EB">
      <w:pPr>
        <w:pStyle w:val="TOC2"/>
        <w:tabs>
          <w:tab w:val="right" w:leader="dot" w:pos="9080"/>
        </w:tabs>
        <w:rPr>
          <w:del w:id="1501" w:author="Aleksander Hansen" w:date="2013-02-17T12:58:00Z"/>
          <w:b w:val="0"/>
          <w:noProof/>
        </w:rPr>
      </w:pPr>
      <w:del w:id="1502" w:author="Aleksander Hansen" w:date="2013-02-17T12:58:00Z">
        <w:r w:rsidDel="00354BB2">
          <w:rPr>
            <w:noProof/>
          </w:rPr>
          <w:delText>Explain how to get a loss distribution from the loss frequency distribution and the loss severity distribution using Monte Carlo simulations.</w:delText>
        </w:r>
        <w:r w:rsidDel="00354BB2">
          <w:rPr>
            <w:noProof/>
          </w:rPr>
          <w:tab/>
          <w:delText>149</w:delText>
        </w:r>
      </w:del>
    </w:p>
    <w:p w14:paraId="624F9F1E" w14:textId="77777777" w:rsidR="008847EB" w:rsidDel="00354BB2" w:rsidRDefault="008847EB">
      <w:pPr>
        <w:pStyle w:val="TOC2"/>
        <w:tabs>
          <w:tab w:val="right" w:leader="dot" w:pos="9080"/>
        </w:tabs>
        <w:rPr>
          <w:del w:id="1503" w:author="Aleksander Hansen" w:date="2013-02-17T12:58:00Z"/>
          <w:b w:val="0"/>
          <w:noProof/>
        </w:rPr>
      </w:pPr>
      <w:del w:id="1504" w:author="Aleksander Hansen" w:date="2013-02-17T12:58:00Z">
        <w:r w:rsidDel="00354BB2">
          <w:rPr>
            <w:noProof/>
          </w:rPr>
          <w:delText>Describe the common data issues that can introduce inaccuracies and biases in the estimation of loss frequency and severity distributions.</w:delText>
        </w:r>
        <w:r w:rsidDel="00354BB2">
          <w:rPr>
            <w:noProof/>
          </w:rPr>
          <w:tab/>
          <w:delText>150</w:delText>
        </w:r>
      </w:del>
    </w:p>
    <w:p w14:paraId="23981C1D" w14:textId="77777777" w:rsidR="008847EB" w:rsidDel="00354BB2" w:rsidRDefault="008847EB">
      <w:pPr>
        <w:pStyle w:val="TOC2"/>
        <w:tabs>
          <w:tab w:val="right" w:leader="dot" w:pos="9080"/>
        </w:tabs>
        <w:rPr>
          <w:del w:id="1505" w:author="Aleksander Hansen" w:date="2013-02-17T12:58:00Z"/>
          <w:b w:val="0"/>
          <w:noProof/>
        </w:rPr>
      </w:pPr>
      <w:del w:id="1506" w:author="Aleksander Hansen" w:date="2013-02-17T12:58:00Z">
        <w:r w:rsidDel="00354BB2">
          <w:rPr>
            <w:noProof/>
          </w:rPr>
          <w:delText>Describe how to use scenario analysis in instances when there is scarce data.</w:delText>
        </w:r>
        <w:r w:rsidDel="00354BB2">
          <w:rPr>
            <w:noProof/>
          </w:rPr>
          <w:tab/>
          <w:delText>150</w:delText>
        </w:r>
      </w:del>
    </w:p>
    <w:p w14:paraId="1D7B52B0" w14:textId="77777777" w:rsidR="008847EB" w:rsidDel="00354BB2" w:rsidRDefault="008847EB">
      <w:pPr>
        <w:pStyle w:val="TOC2"/>
        <w:tabs>
          <w:tab w:val="right" w:leader="dot" w:pos="9080"/>
        </w:tabs>
        <w:rPr>
          <w:del w:id="1507" w:author="Aleksander Hansen" w:date="2013-02-17T12:58:00Z"/>
          <w:b w:val="0"/>
          <w:noProof/>
        </w:rPr>
      </w:pPr>
      <w:del w:id="1508" w:author="Aleksander Hansen" w:date="2013-02-17T12:58:00Z">
        <w:r w:rsidDel="00354BB2">
          <w:rPr>
            <w:noProof/>
          </w:rPr>
          <w:delText>Describe how to identify causal relationships and how to use risk and control self assessment (RCSA) and key risk indicators (KRIs) to measure and manage operational risks.</w:delText>
        </w:r>
        <w:r w:rsidDel="00354BB2">
          <w:rPr>
            <w:noProof/>
          </w:rPr>
          <w:tab/>
          <w:delText>151</w:delText>
        </w:r>
      </w:del>
    </w:p>
    <w:p w14:paraId="1F1FEEB9" w14:textId="77777777" w:rsidR="008847EB" w:rsidDel="00354BB2" w:rsidRDefault="008847EB">
      <w:pPr>
        <w:pStyle w:val="TOC2"/>
        <w:tabs>
          <w:tab w:val="right" w:leader="dot" w:pos="9080"/>
        </w:tabs>
        <w:rPr>
          <w:del w:id="1509" w:author="Aleksander Hansen" w:date="2013-02-17T12:58:00Z"/>
          <w:b w:val="0"/>
          <w:noProof/>
        </w:rPr>
      </w:pPr>
      <w:del w:id="1510" w:author="Aleksander Hansen" w:date="2013-02-17T12:58:00Z">
        <w:r w:rsidDel="00354BB2">
          <w:rPr>
            <w:noProof/>
          </w:rPr>
          <w:delText>Describe the allocation of operational risk capital and the use of scorecards.</w:delText>
        </w:r>
        <w:r w:rsidDel="00354BB2">
          <w:rPr>
            <w:noProof/>
          </w:rPr>
          <w:tab/>
          <w:delText>151</w:delText>
        </w:r>
      </w:del>
    </w:p>
    <w:p w14:paraId="2715FF4F" w14:textId="77777777" w:rsidR="008847EB" w:rsidDel="00354BB2" w:rsidRDefault="008847EB">
      <w:pPr>
        <w:pStyle w:val="TOC2"/>
        <w:tabs>
          <w:tab w:val="right" w:leader="dot" w:pos="9080"/>
        </w:tabs>
        <w:rPr>
          <w:del w:id="1511" w:author="Aleksander Hansen" w:date="2013-02-17T12:58:00Z"/>
          <w:b w:val="0"/>
          <w:noProof/>
        </w:rPr>
      </w:pPr>
      <w:del w:id="1512" w:author="Aleksander Hansen" w:date="2013-02-17T12:58:00Z">
        <w:r w:rsidDel="00354BB2">
          <w:rPr>
            <w:noProof/>
          </w:rPr>
          <w:delText>Explain how to use the power law to measure operational risk.</w:delText>
        </w:r>
        <w:r w:rsidDel="00354BB2">
          <w:rPr>
            <w:noProof/>
          </w:rPr>
          <w:tab/>
          <w:delText>151</w:delText>
        </w:r>
      </w:del>
    </w:p>
    <w:p w14:paraId="11F033D9" w14:textId="77777777" w:rsidR="008847EB" w:rsidDel="00354BB2" w:rsidRDefault="008847EB">
      <w:pPr>
        <w:pStyle w:val="TOC2"/>
        <w:tabs>
          <w:tab w:val="right" w:leader="dot" w:pos="9080"/>
        </w:tabs>
        <w:rPr>
          <w:del w:id="1513" w:author="Aleksander Hansen" w:date="2013-02-17T12:58:00Z"/>
          <w:b w:val="0"/>
          <w:noProof/>
        </w:rPr>
      </w:pPr>
      <w:del w:id="1514" w:author="Aleksander Hansen" w:date="2013-02-17T12:58:00Z">
        <w:r w:rsidDel="00354BB2">
          <w:rPr>
            <w:noProof/>
          </w:rPr>
          <w:delText>Explain the risks of moral hazard and adverse selection when using insurance to mitigate operational risks.</w:delText>
        </w:r>
        <w:r w:rsidDel="00354BB2">
          <w:rPr>
            <w:noProof/>
          </w:rPr>
          <w:tab/>
          <w:delText>152</w:delText>
        </w:r>
      </w:del>
    </w:p>
    <w:p w14:paraId="4701BD82" w14:textId="77777777" w:rsidR="008847EB" w:rsidDel="00354BB2" w:rsidRDefault="008847EB">
      <w:pPr>
        <w:pStyle w:val="TOC1"/>
        <w:tabs>
          <w:tab w:val="right" w:leader="dot" w:pos="9080"/>
        </w:tabs>
        <w:rPr>
          <w:del w:id="1515" w:author="Aleksander Hansen" w:date="2013-02-17T12:58:00Z"/>
          <w:b w:val="0"/>
          <w:noProof/>
          <w:sz w:val="22"/>
          <w:szCs w:val="22"/>
        </w:rPr>
      </w:pPr>
      <w:del w:id="1516" w:author="Aleksander Hansen" w:date="2013-02-17T12:58:00Z">
        <w:r w:rsidDel="00354BB2">
          <w:rPr>
            <w:noProof/>
          </w:rPr>
          <w:delText>Jorion, Chapter 14: Stress Testing</w:delText>
        </w:r>
        <w:r w:rsidDel="00354BB2">
          <w:rPr>
            <w:noProof/>
          </w:rPr>
          <w:tab/>
          <w:delText>153</w:delText>
        </w:r>
      </w:del>
    </w:p>
    <w:p w14:paraId="28D00E7A" w14:textId="77777777" w:rsidR="008847EB" w:rsidDel="00354BB2" w:rsidRDefault="008847EB">
      <w:pPr>
        <w:pStyle w:val="TOC2"/>
        <w:tabs>
          <w:tab w:val="right" w:leader="dot" w:pos="9080"/>
        </w:tabs>
        <w:rPr>
          <w:del w:id="1517" w:author="Aleksander Hansen" w:date="2013-02-17T12:58:00Z"/>
          <w:b w:val="0"/>
          <w:noProof/>
        </w:rPr>
      </w:pPr>
      <w:del w:id="1518" w:author="Aleksander Hansen" w:date="2013-02-17T12:58:00Z">
        <w:r w:rsidDel="00354BB2">
          <w:rPr>
            <w:noProof/>
          </w:rPr>
          <w:delText>Discuss how stress testing complements VaR</w:delText>
        </w:r>
        <w:r w:rsidDel="00354BB2">
          <w:rPr>
            <w:noProof/>
          </w:rPr>
          <w:tab/>
          <w:delText>154</w:delText>
        </w:r>
      </w:del>
    </w:p>
    <w:p w14:paraId="50C82786" w14:textId="77777777" w:rsidR="008847EB" w:rsidDel="00354BB2" w:rsidRDefault="008847EB">
      <w:pPr>
        <w:pStyle w:val="TOC2"/>
        <w:tabs>
          <w:tab w:val="right" w:leader="dot" w:pos="9080"/>
        </w:tabs>
        <w:rPr>
          <w:del w:id="1519" w:author="Aleksander Hansen" w:date="2013-02-17T12:58:00Z"/>
          <w:b w:val="0"/>
          <w:noProof/>
        </w:rPr>
      </w:pPr>
      <w:del w:id="1520" w:author="Aleksander Hansen" w:date="2013-02-17T12:58:00Z">
        <w:r w:rsidDel="00354BB2">
          <w:rPr>
            <w:noProof/>
          </w:rPr>
          <w:delText>Describe the purposes of stress testing and the process f implementing a stress testing scenario.</w:delText>
        </w:r>
        <w:r w:rsidDel="00354BB2">
          <w:rPr>
            <w:noProof/>
          </w:rPr>
          <w:tab/>
          <w:delText>157</w:delText>
        </w:r>
      </w:del>
    </w:p>
    <w:p w14:paraId="29A12B47" w14:textId="77777777" w:rsidR="008847EB" w:rsidDel="00354BB2" w:rsidRDefault="008847EB">
      <w:pPr>
        <w:pStyle w:val="TOC2"/>
        <w:tabs>
          <w:tab w:val="right" w:leader="dot" w:pos="9080"/>
        </w:tabs>
        <w:rPr>
          <w:del w:id="1521" w:author="Aleksander Hansen" w:date="2013-02-17T12:58:00Z"/>
          <w:b w:val="0"/>
          <w:noProof/>
        </w:rPr>
      </w:pPr>
      <w:del w:id="1522" w:author="Aleksander Hansen" w:date="2013-02-17T12:58:00Z">
        <w:r w:rsidDel="00354BB2">
          <w:rPr>
            <w:noProof/>
          </w:rPr>
          <w:delText>Contrast between event‐driven scenarios and portfolio‐driven scenarios.</w:delText>
        </w:r>
        <w:r w:rsidDel="00354BB2">
          <w:rPr>
            <w:noProof/>
          </w:rPr>
          <w:tab/>
          <w:delText>158</w:delText>
        </w:r>
      </w:del>
    </w:p>
    <w:p w14:paraId="27061657" w14:textId="77777777" w:rsidR="008847EB" w:rsidDel="00354BB2" w:rsidRDefault="008847EB">
      <w:pPr>
        <w:pStyle w:val="TOC2"/>
        <w:tabs>
          <w:tab w:val="right" w:leader="dot" w:pos="9080"/>
        </w:tabs>
        <w:rPr>
          <w:del w:id="1523" w:author="Aleksander Hansen" w:date="2013-02-17T12:58:00Z"/>
          <w:b w:val="0"/>
          <w:noProof/>
        </w:rPr>
      </w:pPr>
      <w:del w:id="1524" w:author="Aleksander Hansen" w:date="2013-02-17T12:58:00Z">
        <w:r w:rsidDel="00354BB2">
          <w:rPr>
            <w:noProof/>
          </w:rPr>
          <w:delText>Identify common one‐variable sensitivity tests.</w:delText>
        </w:r>
        <w:r w:rsidDel="00354BB2">
          <w:rPr>
            <w:noProof/>
          </w:rPr>
          <w:tab/>
          <w:delText>159</w:delText>
        </w:r>
      </w:del>
    </w:p>
    <w:p w14:paraId="2F93CF63" w14:textId="77777777" w:rsidR="008847EB" w:rsidDel="00354BB2" w:rsidRDefault="008847EB">
      <w:pPr>
        <w:pStyle w:val="TOC2"/>
        <w:tabs>
          <w:tab w:val="right" w:leader="dot" w:pos="9080"/>
        </w:tabs>
        <w:rPr>
          <w:del w:id="1525" w:author="Aleksander Hansen" w:date="2013-02-17T12:58:00Z"/>
          <w:b w:val="0"/>
          <w:noProof/>
        </w:rPr>
      </w:pPr>
      <w:del w:id="1526" w:author="Aleksander Hansen" w:date="2013-02-17T12:58:00Z">
        <w:r w:rsidDel="00354BB2">
          <w:rPr>
            <w:noProof/>
          </w:rPr>
          <w:delText>Describe the Standard Portfolio Analysis of Risk (SPAN®) system for measuring portfolio risk.</w:delText>
        </w:r>
        <w:r w:rsidDel="00354BB2">
          <w:rPr>
            <w:noProof/>
          </w:rPr>
          <w:tab/>
          <w:delText>159</w:delText>
        </w:r>
      </w:del>
    </w:p>
    <w:p w14:paraId="5487E341" w14:textId="77777777" w:rsidR="008847EB" w:rsidDel="00354BB2" w:rsidRDefault="008847EB">
      <w:pPr>
        <w:pStyle w:val="TOC2"/>
        <w:tabs>
          <w:tab w:val="right" w:leader="dot" w:pos="9080"/>
        </w:tabs>
        <w:rPr>
          <w:del w:id="1527" w:author="Aleksander Hansen" w:date="2013-02-17T12:58:00Z"/>
          <w:b w:val="0"/>
          <w:noProof/>
        </w:rPr>
      </w:pPr>
      <w:del w:id="1528" w:author="Aleksander Hansen" w:date="2013-02-17T12:58:00Z">
        <w:r w:rsidDel="00354BB2">
          <w:rPr>
            <w:noProof/>
          </w:rPr>
          <w:delText>Discuss the drawbacks to scenario analysis.</w:delText>
        </w:r>
        <w:r w:rsidDel="00354BB2">
          <w:rPr>
            <w:noProof/>
          </w:rPr>
          <w:tab/>
          <w:delText>159</w:delText>
        </w:r>
      </w:del>
    </w:p>
    <w:p w14:paraId="7C2609BA" w14:textId="77777777" w:rsidR="008847EB" w:rsidDel="00354BB2" w:rsidRDefault="008847EB">
      <w:pPr>
        <w:pStyle w:val="TOC2"/>
        <w:tabs>
          <w:tab w:val="right" w:leader="dot" w:pos="9080"/>
        </w:tabs>
        <w:rPr>
          <w:del w:id="1529" w:author="Aleksander Hansen" w:date="2013-02-17T12:58:00Z"/>
          <w:b w:val="0"/>
          <w:noProof/>
        </w:rPr>
      </w:pPr>
      <w:del w:id="1530" w:author="Aleksander Hansen" w:date="2013-02-17T12:58:00Z">
        <w:r w:rsidDel="00354BB2">
          <w:rPr>
            <w:noProof/>
          </w:rPr>
          <w:delText>Explain the difference between unidimensional and multidimensional scenarios.</w:delText>
        </w:r>
        <w:r w:rsidDel="00354BB2">
          <w:rPr>
            <w:noProof/>
          </w:rPr>
          <w:tab/>
          <w:delText>160</w:delText>
        </w:r>
      </w:del>
    </w:p>
    <w:p w14:paraId="5A5031F5" w14:textId="77777777" w:rsidR="008847EB" w:rsidDel="00354BB2" w:rsidRDefault="008847EB">
      <w:pPr>
        <w:pStyle w:val="TOC2"/>
        <w:tabs>
          <w:tab w:val="right" w:leader="dot" w:pos="9080"/>
        </w:tabs>
        <w:rPr>
          <w:del w:id="1531" w:author="Aleksander Hansen" w:date="2013-02-17T12:58:00Z"/>
          <w:b w:val="0"/>
          <w:noProof/>
        </w:rPr>
      </w:pPr>
      <w:del w:id="1532" w:author="Aleksander Hansen" w:date="2013-02-17T12:58:00Z">
        <w:r w:rsidDel="00354BB2">
          <w:rPr>
            <w:noProof/>
          </w:rPr>
          <w:delText>Compare and contrast various approaches to scenario analysis.</w:delText>
        </w:r>
        <w:r w:rsidDel="00354BB2">
          <w:rPr>
            <w:noProof/>
          </w:rPr>
          <w:tab/>
          <w:delText>161</w:delText>
        </w:r>
      </w:del>
    </w:p>
    <w:p w14:paraId="51997AEA" w14:textId="77777777" w:rsidR="008847EB" w:rsidDel="00354BB2" w:rsidRDefault="008847EB">
      <w:pPr>
        <w:pStyle w:val="TOC2"/>
        <w:tabs>
          <w:tab w:val="right" w:leader="dot" w:pos="9080"/>
        </w:tabs>
        <w:rPr>
          <w:del w:id="1533" w:author="Aleksander Hansen" w:date="2013-02-17T12:58:00Z"/>
          <w:b w:val="0"/>
          <w:noProof/>
        </w:rPr>
      </w:pPr>
      <w:del w:id="1534" w:author="Aleksander Hansen" w:date="2013-02-17T12:58:00Z">
        <w:r w:rsidDel="00354BB2">
          <w:rPr>
            <w:noProof/>
          </w:rPr>
          <w:delText>Define and distinguish between sensitivity analysis and stress testing model parameters.</w:delText>
        </w:r>
        <w:r w:rsidDel="00354BB2">
          <w:rPr>
            <w:noProof/>
          </w:rPr>
          <w:tab/>
          <w:delText>161</w:delText>
        </w:r>
      </w:del>
    </w:p>
    <w:p w14:paraId="080D46F7" w14:textId="77777777" w:rsidR="008847EB" w:rsidDel="00354BB2" w:rsidRDefault="008847EB">
      <w:pPr>
        <w:pStyle w:val="TOC2"/>
        <w:tabs>
          <w:tab w:val="right" w:leader="dot" w:pos="9080"/>
        </w:tabs>
        <w:rPr>
          <w:del w:id="1535" w:author="Aleksander Hansen" w:date="2013-02-17T12:58:00Z"/>
          <w:b w:val="0"/>
          <w:noProof/>
        </w:rPr>
      </w:pPr>
      <w:del w:id="1536" w:author="Aleksander Hansen" w:date="2013-02-17T12:58:00Z">
        <w:r w:rsidDel="00354BB2">
          <w:rPr>
            <w:noProof/>
          </w:rPr>
          <w:delText>Explain how the results of a stress test can be used to improve our risk analysis and risk management systems.</w:delText>
        </w:r>
        <w:r w:rsidDel="00354BB2">
          <w:rPr>
            <w:noProof/>
          </w:rPr>
          <w:tab/>
          <w:delText>162</w:delText>
        </w:r>
      </w:del>
    </w:p>
    <w:p w14:paraId="0068310D" w14:textId="77777777" w:rsidR="008847EB" w:rsidDel="00354BB2" w:rsidRDefault="008847EB">
      <w:pPr>
        <w:pStyle w:val="TOC1"/>
        <w:tabs>
          <w:tab w:val="right" w:leader="dot" w:pos="9080"/>
        </w:tabs>
        <w:rPr>
          <w:del w:id="1537" w:author="Aleksander Hansen" w:date="2013-02-17T12:58:00Z"/>
          <w:b w:val="0"/>
          <w:noProof/>
          <w:sz w:val="22"/>
          <w:szCs w:val="22"/>
        </w:rPr>
      </w:pPr>
      <w:del w:id="1538" w:author="Aleksander Hansen" w:date="2013-02-17T12:58:00Z">
        <w:r w:rsidDel="00354BB2">
          <w:rPr>
            <w:noProof/>
          </w:rPr>
          <w:delText>Principles for Sound Stress Testing Practices and Supervision, Jan 2009</w:delText>
        </w:r>
        <w:r w:rsidDel="00354BB2">
          <w:rPr>
            <w:noProof/>
          </w:rPr>
          <w:tab/>
          <w:delText>163</w:delText>
        </w:r>
      </w:del>
    </w:p>
    <w:p w14:paraId="382E5F7E" w14:textId="77777777" w:rsidR="008847EB" w:rsidDel="00354BB2" w:rsidRDefault="008847EB">
      <w:pPr>
        <w:pStyle w:val="TOC2"/>
        <w:tabs>
          <w:tab w:val="right" w:leader="dot" w:pos="9080"/>
        </w:tabs>
        <w:rPr>
          <w:del w:id="1539" w:author="Aleksander Hansen" w:date="2013-02-17T12:58:00Z"/>
          <w:b w:val="0"/>
          <w:noProof/>
        </w:rPr>
      </w:pPr>
      <w:del w:id="1540" w:author="Aleksander Hansen" w:date="2013-02-17T12:58:00Z">
        <w:r w:rsidDel="00354BB2">
          <w:rPr>
            <w:noProof/>
          </w:rPr>
          <w:delText>Describe the rationale for the use of stress testing as a risk management tool.</w:delText>
        </w:r>
        <w:r w:rsidDel="00354BB2">
          <w:rPr>
            <w:noProof/>
          </w:rPr>
          <w:tab/>
          <w:delText>163</w:delText>
        </w:r>
      </w:del>
    </w:p>
    <w:p w14:paraId="66123F36" w14:textId="77777777" w:rsidR="008847EB" w:rsidDel="00354BB2" w:rsidRDefault="008847EB">
      <w:pPr>
        <w:pStyle w:val="TOC2"/>
        <w:tabs>
          <w:tab w:val="right" w:leader="dot" w:pos="9080"/>
        </w:tabs>
        <w:rPr>
          <w:del w:id="1541" w:author="Aleksander Hansen" w:date="2013-02-17T12:58:00Z"/>
          <w:b w:val="0"/>
          <w:noProof/>
        </w:rPr>
      </w:pPr>
      <w:del w:id="1542" w:author="Aleksander Hansen" w:date="2013-02-17T12:58:00Z">
        <w:r w:rsidDel="00354BB2">
          <w:rPr>
            <w:noProof/>
          </w:rPr>
          <w:delText>Describe weaknesses identified and recommendations for improvement in: The use of stress testing and integration in risk governance</w:delText>
        </w:r>
        <w:r w:rsidDel="00354BB2">
          <w:rPr>
            <w:noProof/>
          </w:rPr>
          <w:tab/>
          <w:delText>163</w:delText>
        </w:r>
      </w:del>
    </w:p>
    <w:p w14:paraId="650FEC0F" w14:textId="77777777" w:rsidR="008847EB" w:rsidDel="00354BB2" w:rsidRDefault="008847EB">
      <w:pPr>
        <w:pStyle w:val="TOC2"/>
        <w:tabs>
          <w:tab w:val="right" w:leader="dot" w:pos="9080"/>
        </w:tabs>
        <w:rPr>
          <w:del w:id="1543" w:author="Aleksander Hansen" w:date="2013-02-17T12:58:00Z"/>
          <w:b w:val="0"/>
          <w:noProof/>
        </w:rPr>
      </w:pPr>
      <w:del w:id="1544" w:author="Aleksander Hansen" w:date="2013-02-17T12:58:00Z">
        <w:r w:rsidDel="00354BB2">
          <w:rPr>
            <w:noProof/>
          </w:rPr>
          <w:delText>Stress testing methodologies and scenarios</w:delText>
        </w:r>
        <w:r w:rsidDel="00354BB2">
          <w:rPr>
            <w:noProof/>
          </w:rPr>
          <w:tab/>
          <w:delText>164</w:delText>
        </w:r>
      </w:del>
    </w:p>
    <w:p w14:paraId="2EDFD571" w14:textId="77777777" w:rsidR="008847EB" w:rsidDel="00354BB2" w:rsidRDefault="008847EB">
      <w:pPr>
        <w:pStyle w:val="TOC2"/>
        <w:tabs>
          <w:tab w:val="right" w:leader="dot" w:pos="9080"/>
        </w:tabs>
        <w:rPr>
          <w:del w:id="1545" w:author="Aleksander Hansen" w:date="2013-02-17T12:58:00Z"/>
          <w:b w:val="0"/>
          <w:noProof/>
        </w:rPr>
      </w:pPr>
      <w:del w:id="1546" w:author="Aleksander Hansen" w:date="2013-02-17T12:58:00Z">
        <w:r w:rsidDel="00354BB2">
          <w:rPr>
            <w:noProof/>
          </w:rPr>
          <w:delText>Stress testing handling of the following specific risks:</w:delText>
        </w:r>
        <w:r w:rsidDel="00354BB2">
          <w:rPr>
            <w:noProof/>
          </w:rPr>
          <w:tab/>
          <w:delText>164</w:delText>
        </w:r>
      </w:del>
    </w:p>
    <w:p w14:paraId="5C0C094B" w14:textId="77777777" w:rsidR="008847EB" w:rsidDel="00354BB2" w:rsidRDefault="008847EB">
      <w:pPr>
        <w:pStyle w:val="TOC2"/>
        <w:tabs>
          <w:tab w:val="right" w:leader="dot" w:pos="9080"/>
        </w:tabs>
        <w:rPr>
          <w:del w:id="1547" w:author="Aleksander Hansen" w:date="2013-02-17T12:58:00Z"/>
          <w:b w:val="0"/>
          <w:noProof/>
        </w:rPr>
      </w:pPr>
      <w:del w:id="1548" w:author="Aleksander Hansen" w:date="2013-02-17T12:58:00Z">
        <w:r w:rsidDel="00354BB2">
          <w:rPr>
            <w:noProof/>
          </w:rPr>
          <w:delText>Describe stress testing principles for banks within: Use of stress testing and integration in risk governance</w:delText>
        </w:r>
        <w:r w:rsidDel="00354BB2">
          <w:rPr>
            <w:noProof/>
          </w:rPr>
          <w:tab/>
          <w:delText>166</w:delText>
        </w:r>
      </w:del>
    </w:p>
    <w:p w14:paraId="54CD79C1" w14:textId="77777777" w:rsidR="008847EB" w:rsidDel="00354BB2" w:rsidRDefault="008847EB">
      <w:pPr>
        <w:pStyle w:val="TOC2"/>
        <w:tabs>
          <w:tab w:val="right" w:leader="dot" w:pos="9080"/>
        </w:tabs>
        <w:rPr>
          <w:del w:id="1549" w:author="Aleksander Hansen" w:date="2013-02-17T12:58:00Z"/>
          <w:b w:val="0"/>
          <w:noProof/>
        </w:rPr>
      </w:pPr>
      <w:del w:id="1550" w:author="Aleksander Hansen" w:date="2013-02-17T12:58:00Z">
        <w:r w:rsidDel="00354BB2">
          <w:rPr>
            <w:noProof/>
          </w:rPr>
          <w:delText>Stress testing methodology and scenario selection</w:delText>
        </w:r>
        <w:r w:rsidDel="00354BB2">
          <w:rPr>
            <w:noProof/>
          </w:rPr>
          <w:tab/>
          <w:delText>166</w:delText>
        </w:r>
      </w:del>
    </w:p>
    <w:p w14:paraId="69C4D673" w14:textId="77777777" w:rsidR="008847EB" w:rsidDel="00354BB2" w:rsidRDefault="008847EB">
      <w:pPr>
        <w:pStyle w:val="TOC2"/>
        <w:tabs>
          <w:tab w:val="right" w:leader="dot" w:pos="9080"/>
        </w:tabs>
        <w:rPr>
          <w:del w:id="1551" w:author="Aleksander Hansen" w:date="2013-02-17T12:58:00Z"/>
          <w:b w:val="0"/>
          <w:noProof/>
        </w:rPr>
      </w:pPr>
      <w:del w:id="1552" w:author="Aleksander Hansen" w:date="2013-02-17T12:58:00Z">
        <w:r w:rsidDel="00354BB2">
          <w:rPr>
            <w:noProof/>
          </w:rPr>
          <w:delText>Principles for supervisors</w:delText>
        </w:r>
        <w:r w:rsidDel="00354BB2">
          <w:rPr>
            <w:noProof/>
          </w:rPr>
          <w:tab/>
          <w:delText>167</w:delText>
        </w:r>
      </w:del>
    </w:p>
    <w:p w14:paraId="60DB2C7A" w14:textId="77777777" w:rsidR="00384B8F" w:rsidRPr="008568A7" w:rsidRDefault="00963501" w:rsidP="005F2397">
      <w:pPr>
        <w:rPr>
          <w:rFonts w:ascii="Calibri" w:hAnsi="Calibri"/>
        </w:rPr>
      </w:pPr>
      <w:r w:rsidRPr="008568A7">
        <w:rPr>
          <w:rFonts w:ascii="Calibri" w:hAnsi="Calibri"/>
        </w:rPr>
        <w:fldChar w:fldCharType="end"/>
      </w:r>
    </w:p>
    <w:p w14:paraId="53463503" w14:textId="77777777" w:rsidR="00384B8F" w:rsidRPr="008568A7" w:rsidRDefault="00384B8F" w:rsidP="005F2397">
      <w:pPr>
        <w:rPr>
          <w:rFonts w:ascii="Calibri" w:hAnsi="Calibri"/>
        </w:rPr>
      </w:pPr>
    </w:p>
    <w:p w14:paraId="476C951F" w14:textId="77777777" w:rsidR="00384B8F" w:rsidRPr="008568A7" w:rsidRDefault="00384B8F" w:rsidP="005F2397">
      <w:pPr>
        <w:rPr>
          <w:rFonts w:ascii="Calibri" w:hAnsi="Calibri"/>
        </w:rPr>
      </w:pPr>
    </w:p>
    <w:p w14:paraId="2BA1A8B8" w14:textId="77777777" w:rsidR="00384B8F" w:rsidRPr="008568A7" w:rsidRDefault="00384B8F" w:rsidP="005F2397">
      <w:pPr>
        <w:rPr>
          <w:rFonts w:ascii="Calibri" w:hAnsi="Calibri"/>
        </w:rPr>
      </w:pPr>
    </w:p>
    <w:p w14:paraId="73D2683E" w14:textId="77777777" w:rsidR="00384B8F" w:rsidRPr="008568A7" w:rsidRDefault="00384B8F" w:rsidP="005F2397">
      <w:pPr>
        <w:rPr>
          <w:rFonts w:ascii="Calibri" w:hAnsi="Calibri"/>
        </w:rPr>
      </w:pPr>
    </w:p>
    <w:p w14:paraId="3C60B59A" w14:textId="77777777" w:rsidR="005C7421" w:rsidRDefault="00384B8F" w:rsidP="006B12F7">
      <w:pPr>
        <w:rPr>
          <w:rStyle w:val="BookTitle"/>
        </w:rPr>
      </w:pPr>
      <w:r w:rsidRPr="008568A7">
        <w:rPr>
          <w:rStyle w:val="CommentReference"/>
          <w:rFonts w:ascii="Calibri" w:hAnsi="Calibri"/>
        </w:rPr>
        <w:commentReference w:id="1553"/>
      </w:r>
    </w:p>
    <w:p w14:paraId="22FB3D74" w14:textId="77777777" w:rsidR="005C7421" w:rsidRDefault="005C7421">
      <w:pPr>
        <w:rPr>
          <w:rStyle w:val="BookTitle"/>
        </w:rPr>
      </w:pPr>
      <w:r>
        <w:rPr>
          <w:rStyle w:val="BookTitle"/>
        </w:rPr>
        <w:br w:type="page"/>
      </w:r>
    </w:p>
    <w:p w14:paraId="650EF867" w14:textId="6523A198" w:rsidR="00994066" w:rsidRPr="00011813" w:rsidRDefault="00384B8F" w:rsidP="00011813">
      <w:pPr>
        <w:pStyle w:val="Heading1"/>
        <w:rPr>
          <w:rStyle w:val="BookTitle"/>
          <w:b/>
          <w:bCs/>
          <w:smallCaps w:val="0"/>
          <w:spacing w:val="0"/>
        </w:rPr>
      </w:pPr>
      <w:bookmarkStart w:id="1554" w:name="_Toc223340201"/>
      <w:r w:rsidRPr="006B12F7">
        <w:rPr>
          <w:rStyle w:val="BookTitle"/>
        </w:rPr>
        <w:commentReference w:id="1555"/>
      </w:r>
      <w:r w:rsidRPr="00011813">
        <w:rPr>
          <w:rStyle w:val="BookTitle"/>
          <w:b/>
          <w:bCs/>
          <w:smallCaps w:val="0"/>
          <w:spacing w:val="0"/>
        </w:rPr>
        <w:commentReference w:id="1556"/>
      </w:r>
      <w:r w:rsidRPr="00011813">
        <w:rPr>
          <w:rStyle w:val="BookTitle"/>
          <w:b/>
          <w:bCs/>
          <w:smallCaps w:val="0"/>
          <w:spacing w:val="0"/>
        </w:rPr>
        <w:commentReference w:id="1557"/>
      </w:r>
      <w:r w:rsidRPr="00011813">
        <w:rPr>
          <w:rStyle w:val="BookTitle"/>
          <w:b/>
          <w:bCs/>
          <w:smallCaps w:val="0"/>
          <w:spacing w:val="0"/>
        </w:rPr>
        <w:commentReference w:id="1558"/>
      </w:r>
      <w:r w:rsidR="00FE5CD2" w:rsidRPr="00011813">
        <w:rPr>
          <w:rStyle w:val="BookTitle"/>
          <w:b/>
          <w:bCs/>
          <w:smallCaps w:val="0"/>
          <w:spacing w:val="0"/>
        </w:rPr>
        <w:commentReference w:id="1559"/>
      </w:r>
      <w:bookmarkStart w:id="1560" w:name="_Toc254343171"/>
      <w:bookmarkStart w:id="1561" w:name="_Toc316748834"/>
      <w:bookmarkStart w:id="1562" w:name="_Toc318025262"/>
      <w:bookmarkStart w:id="1563" w:name="_Toc255472364"/>
      <w:r w:rsidR="00994066" w:rsidRPr="00011813">
        <w:rPr>
          <w:rStyle w:val="BookTitle"/>
          <w:b/>
          <w:bCs/>
          <w:smallCaps w:val="0"/>
          <w:spacing w:val="0"/>
        </w:rPr>
        <w:t xml:space="preserve">Allen, Boudoukh, and Saunders, Chapter 2:  Quantifying Volatility </w:t>
      </w:r>
      <w:bookmarkEnd w:id="1560"/>
      <w:bookmarkEnd w:id="1561"/>
      <w:r w:rsidR="006B12F7" w:rsidRPr="00011813">
        <w:rPr>
          <w:rStyle w:val="BookTitle"/>
          <w:b/>
          <w:bCs/>
          <w:smallCaps w:val="0"/>
          <w:spacing w:val="0"/>
        </w:rPr>
        <w:t>in VaR Models</w:t>
      </w:r>
      <w:bookmarkEnd w:id="1554"/>
    </w:p>
    <w:p w14:paraId="1B7160F0" w14:textId="77777777" w:rsidR="005C7421" w:rsidRDefault="005C7421" w:rsidP="006B12F7">
      <w:pPr>
        <w:rPr>
          <w:rStyle w:val="BookTitle"/>
        </w:rPr>
      </w:pPr>
    </w:p>
    <w:p w14:paraId="02EF772A" w14:textId="37285824" w:rsidR="00257F19" w:rsidRDefault="005C7421" w:rsidP="00257F19">
      <w:pPr>
        <w:pStyle w:val="Text"/>
        <w:spacing w:line="360" w:lineRule="auto"/>
      </w:pPr>
      <w:bookmarkStart w:id="1564" w:name="_Toc254343172"/>
      <w:r w:rsidRPr="008568A7">
        <w:rPr>
          <w:noProof/>
          <w:lang w:bidi="ar-SA"/>
        </w:rPr>
        <mc:AlternateContent>
          <mc:Choice Requires="wps">
            <w:drawing>
              <wp:inline distT="0" distB="0" distL="0" distR="0" wp14:anchorId="21CA3C9D" wp14:editId="66841D36">
                <wp:extent cx="5829300" cy="5444490"/>
                <wp:effectExtent l="0" t="0" r="0" b="3810"/>
                <wp:docPr id="714" name="Text Box 714"/>
                <wp:cNvGraphicFramePr/>
                <a:graphic xmlns:a="http://schemas.openxmlformats.org/drawingml/2006/main">
                  <a:graphicData uri="http://schemas.microsoft.com/office/word/2010/wordprocessingShape">
                    <wps:wsp>
                      <wps:cNvSpPr txBox="1"/>
                      <wps:spPr>
                        <a:xfrm>
                          <a:off x="0" y="0"/>
                          <a:ext cx="5829300" cy="544449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467B2C" w14:textId="77777777" w:rsidR="00BD0D89" w:rsidRPr="00257F19" w:rsidRDefault="00BD0D89" w:rsidP="005C7421">
                            <w:pPr>
                              <w:rPr>
                                <w:b/>
                              </w:rPr>
                            </w:pPr>
                            <w:r w:rsidRPr="00257F19">
                              <w:rPr>
                                <w:b/>
                              </w:rPr>
                              <w:t>Learning Outcomes:</w:t>
                            </w:r>
                          </w:p>
                          <w:p w14:paraId="05F01729" w14:textId="77777777" w:rsidR="00BD0D89" w:rsidRDefault="00BD0D89" w:rsidP="005C7421">
                            <w:pPr>
                              <w:rPr>
                                <w:rFonts w:ascii="Trebuchet MS" w:hAnsi="Trebuchet MS" w:cs="Trebuchet MS"/>
                              </w:rPr>
                            </w:pPr>
                            <w:r>
                              <w:rPr>
                                <w:rFonts w:ascii="Trebuchet MS" w:hAnsi="Trebuchet MS" w:cs="Trebuchet MS"/>
                              </w:rPr>
                              <w:t>﻿</w:t>
                            </w:r>
                          </w:p>
                          <w:p w14:paraId="66B54101" w14:textId="77777777" w:rsidR="00BD0D89" w:rsidRPr="00F96656" w:rsidRDefault="00BD0D89" w:rsidP="005C7421">
                            <w:r w:rsidRPr="00257F19">
                              <w:rPr>
                                <w:b/>
                              </w:rPr>
                              <w:t>Explain</w:t>
                            </w:r>
                            <w:r w:rsidRPr="00F96656">
                              <w:t xml:space="preserve"> how asset return distributions tend to deviate from the normal distribution.</w:t>
                            </w:r>
                          </w:p>
                          <w:p w14:paraId="528BBDA5" w14:textId="77777777" w:rsidR="00BD0D89" w:rsidRDefault="00BD0D89" w:rsidP="005C7421"/>
                          <w:p w14:paraId="55F74D90" w14:textId="77777777" w:rsidR="00BD0D89" w:rsidRPr="00F96656" w:rsidRDefault="00BD0D89" w:rsidP="005C7421">
                            <w:r w:rsidRPr="00257F19">
                              <w:rPr>
                                <w:b/>
                              </w:rPr>
                              <w:t>Explain</w:t>
                            </w:r>
                            <w:r w:rsidRPr="00F96656">
                              <w:t xml:space="preserve"> potential reasons for the existence of fat tails in a return distribution and discuss the implications fat tails have on analysis of return distributions.</w:t>
                            </w:r>
                          </w:p>
                          <w:p w14:paraId="0B67795D" w14:textId="77777777" w:rsidR="00BD0D89" w:rsidRDefault="00BD0D89" w:rsidP="005C7421"/>
                          <w:p w14:paraId="1BA7956B" w14:textId="77777777" w:rsidR="00BD0D89" w:rsidRPr="00F96656" w:rsidRDefault="00BD0D89" w:rsidP="005C7421">
                            <w:r w:rsidRPr="00257F19">
                              <w:rPr>
                                <w:b/>
                              </w:rPr>
                              <w:t>Distinguish</w:t>
                            </w:r>
                            <w:r w:rsidRPr="00F96656">
                              <w:t xml:space="preserve"> between conditional and unconditional distributions.</w:t>
                            </w:r>
                          </w:p>
                          <w:p w14:paraId="071BD8EE" w14:textId="77777777" w:rsidR="00BD0D89" w:rsidRDefault="00BD0D89" w:rsidP="005C7421"/>
                          <w:p w14:paraId="525DD8A2" w14:textId="77777777" w:rsidR="00BD0D89" w:rsidRPr="00F96656" w:rsidRDefault="00BD0D89" w:rsidP="005C7421">
                            <w:r w:rsidRPr="00257F19">
                              <w:rPr>
                                <w:b/>
                              </w:rPr>
                              <w:t>Describe</w:t>
                            </w:r>
                            <w:r w:rsidRPr="00F96656">
                              <w:t xml:space="preserve"> the implications regime switching has on quantifying volatility.</w:t>
                            </w:r>
                          </w:p>
                          <w:p w14:paraId="754CA533" w14:textId="77777777" w:rsidR="00BD0D89" w:rsidRDefault="00BD0D89" w:rsidP="005C7421"/>
                          <w:p w14:paraId="186A9A61" w14:textId="77777777" w:rsidR="00BD0D89" w:rsidRPr="00F96656" w:rsidRDefault="00BD0D89" w:rsidP="005C7421">
                            <w:r w:rsidRPr="00257F19">
                              <w:rPr>
                                <w:b/>
                              </w:rPr>
                              <w:t>Explain</w:t>
                            </w:r>
                            <w:r w:rsidRPr="00F96656">
                              <w:t xml:space="preserve"> the various approaches for estimating VaR.</w:t>
                            </w:r>
                          </w:p>
                          <w:p w14:paraId="4CB130A9" w14:textId="77777777" w:rsidR="00BD0D89" w:rsidRDefault="00BD0D89" w:rsidP="005C7421"/>
                          <w:p w14:paraId="44A4B0CA" w14:textId="77777777" w:rsidR="00BD0D89" w:rsidRDefault="00BD0D89" w:rsidP="005C7421">
                            <w:r w:rsidRPr="00257F19">
                              <w:rPr>
                                <w:b/>
                              </w:rPr>
                              <w:t>Compare, contrast and calculate</w:t>
                            </w:r>
                            <w:r w:rsidRPr="00F96656">
                              <w:t xml:space="preserve"> parametric and non-parametric approaches for estimating conditional volatility, including: </w:t>
                            </w:r>
                          </w:p>
                          <w:p w14:paraId="7D1F16B6" w14:textId="77777777" w:rsidR="00BD0D89" w:rsidRDefault="00BD0D89" w:rsidP="005C7421">
                            <w:pPr>
                              <w:pStyle w:val="ListParagraph"/>
                              <w:numPr>
                                <w:ilvl w:val="0"/>
                                <w:numId w:val="18"/>
                              </w:numPr>
                            </w:pPr>
                            <w:r w:rsidRPr="00F96656">
                              <w:t>Historical standard deviation</w:t>
                            </w:r>
                          </w:p>
                          <w:p w14:paraId="2CB74273" w14:textId="77777777" w:rsidR="00BD0D89" w:rsidRDefault="00BD0D89" w:rsidP="005C7421">
                            <w:pPr>
                              <w:pStyle w:val="ListParagraph"/>
                              <w:numPr>
                                <w:ilvl w:val="0"/>
                                <w:numId w:val="18"/>
                              </w:numPr>
                            </w:pPr>
                            <w:r w:rsidRPr="00F96656">
                              <w:t>Exponential smoothing</w:t>
                            </w:r>
                          </w:p>
                          <w:p w14:paraId="0D7CF2B3" w14:textId="77777777" w:rsidR="00BD0D89" w:rsidRDefault="00BD0D89" w:rsidP="005C7421">
                            <w:pPr>
                              <w:pStyle w:val="ListParagraph"/>
                              <w:numPr>
                                <w:ilvl w:val="0"/>
                                <w:numId w:val="18"/>
                              </w:numPr>
                            </w:pPr>
                            <w:r w:rsidRPr="00F96656">
                              <w:t>GARCH approach</w:t>
                            </w:r>
                          </w:p>
                          <w:p w14:paraId="0D7763FE" w14:textId="77777777" w:rsidR="00BD0D89" w:rsidRDefault="00BD0D89" w:rsidP="005C7421">
                            <w:pPr>
                              <w:pStyle w:val="ListParagraph"/>
                              <w:numPr>
                                <w:ilvl w:val="0"/>
                                <w:numId w:val="18"/>
                              </w:numPr>
                            </w:pPr>
                            <w:r>
                              <w:t>H</w:t>
                            </w:r>
                            <w:r w:rsidRPr="00F96656">
                              <w:t>istoric simulation</w:t>
                            </w:r>
                          </w:p>
                          <w:p w14:paraId="3843CC22" w14:textId="77777777" w:rsidR="00BD0D89" w:rsidRDefault="00BD0D89" w:rsidP="005C7421">
                            <w:pPr>
                              <w:pStyle w:val="ListParagraph"/>
                              <w:numPr>
                                <w:ilvl w:val="0"/>
                                <w:numId w:val="18"/>
                              </w:numPr>
                            </w:pPr>
                            <w:r w:rsidRPr="00F96656">
                              <w:t>Multivariate density estimation</w:t>
                            </w:r>
                          </w:p>
                          <w:p w14:paraId="1BFB0B6C" w14:textId="77777777" w:rsidR="00BD0D89" w:rsidRPr="00F96656" w:rsidRDefault="00BD0D89" w:rsidP="005C7421">
                            <w:pPr>
                              <w:pStyle w:val="ListParagraph"/>
                              <w:numPr>
                                <w:ilvl w:val="0"/>
                                <w:numId w:val="18"/>
                              </w:numPr>
                            </w:pPr>
                            <w:r w:rsidRPr="00F96656">
                              <w:t>Hybrid methods</w:t>
                            </w:r>
                          </w:p>
                          <w:p w14:paraId="08F1E443" w14:textId="77777777" w:rsidR="00BD0D89" w:rsidRDefault="00BD0D89" w:rsidP="005C7421"/>
                          <w:p w14:paraId="42CE9064" w14:textId="77777777" w:rsidR="00BD0D89" w:rsidRDefault="00BD0D89" w:rsidP="005C7421">
                            <w:r w:rsidRPr="00257F19">
                              <w:rPr>
                                <w:b/>
                              </w:rPr>
                              <w:t>Explain</w:t>
                            </w:r>
                            <w:r w:rsidRPr="00F96656">
                              <w:t xml:space="preserve"> the process of return aggregation in the context of </w:t>
                            </w:r>
                            <w:r>
                              <w:t>volatility forecasting methods.</w:t>
                            </w:r>
                          </w:p>
                          <w:p w14:paraId="0986330F" w14:textId="77777777" w:rsidR="00BD0D89" w:rsidRDefault="00BD0D89" w:rsidP="005C7421"/>
                          <w:p w14:paraId="7C617B0C" w14:textId="77777777" w:rsidR="00BD0D89" w:rsidRDefault="00BD0D89" w:rsidP="005C7421">
                            <w:r w:rsidRPr="00257F19">
                              <w:rPr>
                                <w:b/>
                              </w:rPr>
                              <w:t>Describe</w:t>
                            </w:r>
                            <w:r w:rsidRPr="00DC038F">
                              <w:t xml:space="preserve"> implied volatility as a predictor of future volatility and its shortcomings.</w:t>
                            </w:r>
                          </w:p>
                          <w:p w14:paraId="42BA68D4" w14:textId="77777777" w:rsidR="00BD0D89" w:rsidRDefault="00BD0D89" w:rsidP="005C7421"/>
                          <w:p w14:paraId="04547565" w14:textId="77777777" w:rsidR="00BD0D89" w:rsidRPr="005368C2" w:rsidRDefault="00BD0D89" w:rsidP="005C7421">
                            <w:r w:rsidRPr="00257F19">
                              <w:rPr>
                                <w:b/>
                              </w:rPr>
                              <w:t>Explain</w:t>
                            </w:r>
                            <w:r w:rsidRPr="00DC038F">
                              <w:t xml:space="preserve"> long horizon volatility/VaR and the process of mean reversion according to an </w:t>
                            </w:r>
                            <w:proofErr w:type="gramStart"/>
                            <w:r w:rsidRPr="00DC038F">
                              <w:t>AR(</w:t>
                            </w:r>
                            <w:proofErr w:type="gramEnd"/>
                            <w:r w:rsidRPr="00DC038F">
                              <w:t>1)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4" o:spid="_x0000_s1027" type="#_x0000_t202" style="width:459pt;height:428.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" fillcolor="#b1c2a3" stroked="f">
                <v:textbox>
                  <w:txbxContent>
                    <w:p w14:paraId="17467B2C" w14:textId="77777777" w:rsidR="00BD0D89" w:rsidRPr="00257F19" w:rsidRDefault="00BD0D89" w:rsidP="005C7421">
                      <w:pPr>
                        <w:rPr>
                          <w:b/>
                        </w:rPr>
                      </w:pPr>
                      <w:r w:rsidRPr="00257F19">
                        <w:rPr>
                          <w:b/>
                        </w:rPr>
                        <w:t>Learning Outcomes:</w:t>
                      </w:r>
                    </w:p>
                    <w:p w14:paraId="05F01729" w14:textId="77777777" w:rsidR="00BD0D89" w:rsidRDefault="00BD0D89" w:rsidP="005C7421">
                      <w:pPr>
                        <w:rPr>
                          <w:rFonts w:ascii="Trebuchet MS" w:hAnsi="Trebuchet MS" w:cs="Trebuchet MS"/>
                        </w:rPr>
                      </w:pPr>
                      <w:r>
                        <w:rPr>
                          <w:rFonts w:ascii="Trebuchet MS" w:hAnsi="Trebuchet MS" w:cs="Trebuchet MS"/>
                        </w:rPr>
                        <w:t>﻿</w:t>
                      </w:r>
                    </w:p>
                    <w:p w14:paraId="66B54101" w14:textId="77777777" w:rsidR="00BD0D89" w:rsidRPr="00F96656" w:rsidRDefault="00BD0D89" w:rsidP="005C7421">
                      <w:r w:rsidRPr="00257F19">
                        <w:rPr>
                          <w:b/>
                        </w:rPr>
                        <w:t>Explain</w:t>
                      </w:r>
                      <w:r w:rsidRPr="00F96656">
                        <w:t xml:space="preserve"> how asset return distributions tend to deviate from the normal distribution.</w:t>
                      </w:r>
                    </w:p>
                    <w:p w14:paraId="528BBDA5" w14:textId="77777777" w:rsidR="00BD0D89" w:rsidRDefault="00BD0D89" w:rsidP="005C7421"/>
                    <w:p w14:paraId="55F74D90" w14:textId="77777777" w:rsidR="00BD0D89" w:rsidRPr="00F96656" w:rsidRDefault="00BD0D89" w:rsidP="005C7421">
                      <w:r w:rsidRPr="00257F19">
                        <w:rPr>
                          <w:b/>
                        </w:rPr>
                        <w:t>Explain</w:t>
                      </w:r>
                      <w:r w:rsidRPr="00F96656">
                        <w:t xml:space="preserve"> potential reasons for the existence of fat tails in a return distribution and discuss the implications fat tails have on analysis of return distributions.</w:t>
                      </w:r>
                    </w:p>
                    <w:p w14:paraId="0B67795D" w14:textId="77777777" w:rsidR="00BD0D89" w:rsidRDefault="00BD0D89" w:rsidP="005C7421"/>
                    <w:p w14:paraId="1BA7956B" w14:textId="77777777" w:rsidR="00BD0D89" w:rsidRPr="00F96656" w:rsidRDefault="00BD0D89" w:rsidP="005C7421">
                      <w:r w:rsidRPr="00257F19">
                        <w:rPr>
                          <w:b/>
                        </w:rPr>
                        <w:t>Distinguish</w:t>
                      </w:r>
                      <w:r w:rsidRPr="00F96656">
                        <w:t xml:space="preserve"> between conditional and unconditional distributions.</w:t>
                      </w:r>
                    </w:p>
                    <w:p w14:paraId="071BD8EE" w14:textId="77777777" w:rsidR="00BD0D89" w:rsidRDefault="00BD0D89" w:rsidP="005C7421"/>
                    <w:p w14:paraId="525DD8A2" w14:textId="77777777" w:rsidR="00BD0D89" w:rsidRPr="00F96656" w:rsidRDefault="00BD0D89" w:rsidP="005C7421">
                      <w:r w:rsidRPr="00257F19">
                        <w:rPr>
                          <w:b/>
                        </w:rPr>
                        <w:t>Describe</w:t>
                      </w:r>
                      <w:r w:rsidRPr="00F96656">
                        <w:t xml:space="preserve"> the implications regime switching has on quantifying volatility.</w:t>
                      </w:r>
                    </w:p>
                    <w:p w14:paraId="754CA533" w14:textId="77777777" w:rsidR="00BD0D89" w:rsidRDefault="00BD0D89" w:rsidP="005C7421"/>
                    <w:p w14:paraId="186A9A61" w14:textId="77777777" w:rsidR="00BD0D89" w:rsidRPr="00F96656" w:rsidRDefault="00BD0D89" w:rsidP="005C7421">
                      <w:r w:rsidRPr="00257F19">
                        <w:rPr>
                          <w:b/>
                        </w:rPr>
                        <w:t>Explain</w:t>
                      </w:r>
                      <w:r w:rsidRPr="00F96656">
                        <w:t xml:space="preserve"> the various approaches for estimating VaR.</w:t>
                      </w:r>
                    </w:p>
                    <w:p w14:paraId="4CB130A9" w14:textId="77777777" w:rsidR="00BD0D89" w:rsidRDefault="00BD0D89" w:rsidP="005C7421"/>
                    <w:p w14:paraId="44A4B0CA" w14:textId="77777777" w:rsidR="00BD0D89" w:rsidRDefault="00BD0D89" w:rsidP="005C7421">
                      <w:r w:rsidRPr="00257F19">
                        <w:rPr>
                          <w:b/>
                        </w:rPr>
                        <w:t>Compare, contrast and calculate</w:t>
                      </w:r>
                      <w:r w:rsidRPr="00F96656">
                        <w:t xml:space="preserve"> parametric and non-parametric approaches for estimating conditional volatility, including: </w:t>
                      </w:r>
                    </w:p>
                    <w:p w14:paraId="7D1F16B6" w14:textId="77777777" w:rsidR="00BD0D89" w:rsidRDefault="00BD0D89" w:rsidP="005C7421">
                      <w:pPr>
                        <w:pStyle w:val="ListParagraph"/>
                        <w:numPr>
                          <w:ilvl w:val="0"/>
                          <w:numId w:val="18"/>
                        </w:numPr>
                      </w:pPr>
                      <w:r w:rsidRPr="00F96656">
                        <w:t>Historical standard deviation</w:t>
                      </w:r>
                    </w:p>
                    <w:p w14:paraId="2CB74273" w14:textId="77777777" w:rsidR="00BD0D89" w:rsidRDefault="00BD0D89" w:rsidP="005C7421">
                      <w:pPr>
                        <w:pStyle w:val="ListParagraph"/>
                        <w:numPr>
                          <w:ilvl w:val="0"/>
                          <w:numId w:val="18"/>
                        </w:numPr>
                      </w:pPr>
                      <w:r w:rsidRPr="00F96656">
                        <w:t>Exponential smoothing</w:t>
                      </w:r>
                    </w:p>
                    <w:p w14:paraId="0D7CF2B3" w14:textId="77777777" w:rsidR="00BD0D89" w:rsidRDefault="00BD0D89" w:rsidP="005C7421">
                      <w:pPr>
                        <w:pStyle w:val="ListParagraph"/>
                        <w:numPr>
                          <w:ilvl w:val="0"/>
                          <w:numId w:val="18"/>
                        </w:numPr>
                      </w:pPr>
                      <w:r w:rsidRPr="00F96656">
                        <w:t>GARCH approach</w:t>
                      </w:r>
                    </w:p>
                    <w:p w14:paraId="0D7763FE" w14:textId="77777777" w:rsidR="00BD0D89" w:rsidRDefault="00BD0D89" w:rsidP="005C7421">
                      <w:pPr>
                        <w:pStyle w:val="ListParagraph"/>
                        <w:numPr>
                          <w:ilvl w:val="0"/>
                          <w:numId w:val="18"/>
                        </w:numPr>
                      </w:pPr>
                      <w:r>
                        <w:t>H</w:t>
                      </w:r>
                      <w:r w:rsidRPr="00F96656">
                        <w:t>istoric simulation</w:t>
                      </w:r>
                    </w:p>
                    <w:p w14:paraId="3843CC22" w14:textId="77777777" w:rsidR="00BD0D89" w:rsidRDefault="00BD0D89" w:rsidP="005C7421">
                      <w:pPr>
                        <w:pStyle w:val="ListParagraph"/>
                        <w:numPr>
                          <w:ilvl w:val="0"/>
                          <w:numId w:val="18"/>
                        </w:numPr>
                      </w:pPr>
                      <w:r w:rsidRPr="00F96656">
                        <w:t>Multivariate density estimation</w:t>
                      </w:r>
                    </w:p>
                    <w:p w14:paraId="1BFB0B6C" w14:textId="77777777" w:rsidR="00BD0D89" w:rsidRPr="00F96656" w:rsidRDefault="00BD0D89" w:rsidP="005C7421">
                      <w:pPr>
                        <w:pStyle w:val="ListParagraph"/>
                        <w:numPr>
                          <w:ilvl w:val="0"/>
                          <w:numId w:val="18"/>
                        </w:numPr>
                      </w:pPr>
                      <w:r w:rsidRPr="00F96656">
                        <w:t>Hybrid methods</w:t>
                      </w:r>
                    </w:p>
                    <w:p w14:paraId="08F1E443" w14:textId="77777777" w:rsidR="00BD0D89" w:rsidRDefault="00BD0D89" w:rsidP="005C7421"/>
                    <w:p w14:paraId="42CE9064" w14:textId="77777777" w:rsidR="00BD0D89" w:rsidRDefault="00BD0D89" w:rsidP="005C7421">
                      <w:r w:rsidRPr="00257F19">
                        <w:rPr>
                          <w:b/>
                        </w:rPr>
                        <w:t>Explain</w:t>
                      </w:r>
                      <w:r w:rsidRPr="00F96656">
                        <w:t xml:space="preserve"> the process of return aggregation in the context of </w:t>
                      </w:r>
                      <w:r>
                        <w:t>volatility forecasting methods.</w:t>
                      </w:r>
                    </w:p>
                    <w:p w14:paraId="0986330F" w14:textId="77777777" w:rsidR="00BD0D89" w:rsidRDefault="00BD0D89" w:rsidP="005C7421"/>
                    <w:p w14:paraId="7C617B0C" w14:textId="77777777" w:rsidR="00BD0D89" w:rsidRDefault="00BD0D89" w:rsidP="005C7421">
                      <w:r w:rsidRPr="00257F19">
                        <w:rPr>
                          <w:b/>
                        </w:rPr>
                        <w:t>Describe</w:t>
                      </w:r>
                      <w:r w:rsidRPr="00DC038F">
                        <w:t xml:space="preserve"> implied volatility as a predictor of future volatility and its shortcomings.</w:t>
                      </w:r>
                    </w:p>
                    <w:p w14:paraId="42BA68D4" w14:textId="77777777" w:rsidR="00BD0D89" w:rsidRDefault="00BD0D89" w:rsidP="005C7421"/>
                    <w:p w14:paraId="04547565" w14:textId="77777777" w:rsidR="00BD0D89" w:rsidRPr="005368C2" w:rsidRDefault="00BD0D89" w:rsidP="005C7421">
                      <w:r w:rsidRPr="00257F19">
                        <w:rPr>
                          <w:b/>
                        </w:rPr>
                        <w:t>Explain</w:t>
                      </w:r>
                      <w:r w:rsidRPr="00DC038F">
                        <w:t xml:space="preserve"> long horizon volatility/VaR and the process of mean reversion according to an </w:t>
                      </w:r>
                      <w:proofErr w:type="gramStart"/>
                      <w:r w:rsidRPr="00DC038F">
                        <w:t>AR(</w:t>
                      </w:r>
                      <w:proofErr w:type="gramEnd"/>
                      <w:r w:rsidRPr="00DC038F">
                        <w:t>1) model.</w:t>
                      </w:r>
                    </w:p>
                  </w:txbxContent>
                </v:textbox>
                <w10:anchorlock/>
              </v:shape>
            </w:pict>
          </mc:Fallback>
        </mc:AlternateContent>
      </w:r>
    </w:p>
    <w:p w14:paraId="4226E62D" w14:textId="77777777" w:rsidR="00994066" w:rsidRPr="001167B8" w:rsidRDefault="00994066" w:rsidP="00FD6D68">
      <w:pPr>
        <w:pStyle w:val="Text"/>
      </w:pPr>
      <w:r w:rsidRPr="001167B8">
        <w:t>Key terms</w:t>
      </w:r>
      <w:bookmarkEnd w:id="1564"/>
    </w:p>
    <w:p w14:paraId="4FBB9395" w14:textId="77777777" w:rsidR="00F40AE8" w:rsidRDefault="00F40AE8" w:rsidP="00257F19">
      <w:pPr>
        <w:pStyle w:val="Text"/>
      </w:pPr>
    </w:p>
    <w:p w14:paraId="69593505" w14:textId="77777777" w:rsidR="00994066" w:rsidRPr="00257F19" w:rsidRDefault="00994066" w:rsidP="00257F19">
      <w:pPr>
        <w:pStyle w:val="Text"/>
      </w:pPr>
      <w:r w:rsidRPr="00257F19">
        <w:t>Risk varies over time. Models often assume a normal (Gaussian) distribution (“normality”) with constant volatility from period to period. But actual returns are non-normal and volatility varies over time (volatility is “time-varying” or “non-constant”). Therefore, it is hard to use parametric approaches to random returns; in technical terms, it is hard to find robust “distributional assumptions for stochastic asset returns”</w:t>
      </w:r>
    </w:p>
    <w:p w14:paraId="6A19AC6B" w14:textId="77777777" w:rsidR="00F40AE8" w:rsidRDefault="00F40AE8" w:rsidP="00257F19">
      <w:pPr>
        <w:pStyle w:val="Text"/>
      </w:pPr>
    </w:p>
    <w:p w14:paraId="1E53F781" w14:textId="77777777" w:rsidR="00994066" w:rsidRPr="00257F19" w:rsidRDefault="00994066" w:rsidP="00257F19">
      <w:pPr>
        <w:pStyle w:val="Text"/>
      </w:pPr>
      <w:r w:rsidRPr="00257F19">
        <w:t>Conditional parameter (e.g., conditional volatility): a parameter such as variance that depends on (is conditional on) circumstances or prior information. A conditional parameter, by definition, changes over time.</w:t>
      </w:r>
    </w:p>
    <w:p w14:paraId="164ADEEA" w14:textId="77777777" w:rsidR="00994066" w:rsidRPr="00257F19" w:rsidRDefault="00994066" w:rsidP="00257F19">
      <w:pPr>
        <w:pStyle w:val="Text"/>
      </w:pPr>
      <w:r w:rsidRPr="00257F19">
        <w:t xml:space="preserve">Persistence: In EWMA, the lambda parameter (λ). </w:t>
      </w:r>
      <w:proofErr w:type="gramStart"/>
      <w:r w:rsidRPr="00257F19">
        <w:t>In GARCH (1,1), the sum of the alpha (α) and beta (</w:t>
      </w:r>
      <w:r w:rsidRPr="00257F19">
        <w:sym w:font="Symbol" w:char="F062"/>
      </w:r>
      <w:r w:rsidRPr="00257F19">
        <w:t>) parameters.</w:t>
      </w:r>
      <w:proofErr w:type="gramEnd"/>
      <w:r w:rsidRPr="00257F19">
        <w:t xml:space="preserve"> High persistence implies slow decay toward to the long-run average variance.</w:t>
      </w:r>
    </w:p>
    <w:p w14:paraId="75F87749" w14:textId="77777777" w:rsidR="00F40AE8" w:rsidRDefault="00F40AE8" w:rsidP="00257F19">
      <w:pPr>
        <w:pStyle w:val="Text"/>
      </w:pPr>
    </w:p>
    <w:p w14:paraId="515682AF" w14:textId="77777777" w:rsidR="00994066" w:rsidRPr="00257F19" w:rsidRDefault="00994066" w:rsidP="00257F19">
      <w:pPr>
        <w:pStyle w:val="Text"/>
      </w:pPr>
      <w:r w:rsidRPr="00257F19">
        <w:t>Autoregressive: Recursive. A parameter (today’s variance) is a function of itself (yesterday’s variance).</w:t>
      </w:r>
    </w:p>
    <w:p w14:paraId="5805135E" w14:textId="77777777" w:rsidR="00F40AE8" w:rsidRDefault="00F40AE8" w:rsidP="00257F19">
      <w:pPr>
        <w:pStyle w:val="Text"/>
      </w:pPr>
    </w:p>
    <w:p w14:paraId="7EE05EF1" w14:textId="77777777" w:rsidR="00994066" w:rsidRPr="00257F19" w:rsidRDefault="00994066" w:rsidP="00257F19">
      <w:pPr>
        <w:pStyle w:val="Text"/>
      </w:pPr>
      <w:r w:rsidRPr="00257F19">
        <w:t>Heteroskedastic: Variance changes over time (</w:t>
      </w:r>
      <w:proofErr w:type="spellStart"/>
      <w:r w:rsidRPr="00257F19">
        <w:t>homoskedastic</w:t>
      </w:r>
      <w:proofErr w:type="spellEnd"/>
      <w:r w:rsidRPr="00257F19">
        <w:t xml:space="preserve"> = constant variance). </w:t>
      </w:r>
    </w:p>
    <w:p w14:paraId="55C4F3E9" w14:textId="77777777" w:rsidR="00F40AE8" w:rsidRDefault="00F40AE8" w:rsidP="00257F19">
      <w:pPr>
        <w:pStyle w:val="Text"/>
      </w:pPr>
    </w:p>
    <w:p w14:paraId="00A74EEC" w14:textId="77777777" w:rsidR="00994066" w:rsidRPr="00257F19" w:rsidRDefault="00994066" w:rsidP="00257F19">
      <w:pPr>
        <w:pStyle w:val="Text"/>
      </w:pPr>
      <w:r w:rsidRPr="00257F19">
        <w:t>Leptokurtosis: a fat-tailed distribution where relatively more observations are near the middle and in the “fat tails (kurtosis &gt; 3)</w:t>
      </w:r>
    </w:p>
    <w:p w14:paraId="7FCE07A9" w14:textId="77777777" w:rsidR="00F40AE8" w:rsidRDefault="00F40AE8" w:rsidP="00257F19">
      <w:pPr>
        <w:pStyle w:val="Text"/>
      </w:pPr>
    </w:p>
    <w:p w14:paraId="2D8B6184" w14:textId="77777777" w:rsidR="00994066" w:rsidRPr="00257F19" w:rsidRDefault="00994066" w:rsidP="00257F19">
      <w:pPr>
        <w:pStyle w:val="Text"/>
      </w:pPr>
      <w:r w:rsidRPr="00257F19">
        <w:t>Stochastic behavior of returns</w:t>
      </w:r>
    </w:p>
    <w:p w14:paraId="1E08CC51" w14:textId="77777777" w:rsidR="00F40AE8" w:rsidRDefault="00F40AE8" w:rsidP="00257F19">
      <w:pPr>
        <w:pStyle w:val="Text"/>
      </w:pPr>
    </w:p>
    <w:p w14:paraId="5728DE1E" w14:textId="6CDE98EF" w:rsidR="00994066" w:rsidRPr="00257F19" w:rsidRDefault="00994066" w:rsidP="00257F19">
      <w:pPr>
        <w:pStyle w:val="Text"/>
      </w:pPr>
      <w:r w:rsidRPr="00257F19">
        <w:t xml:space="preserve">Risk measurement (VaR) concerns the tail of a distribution, where losses occur. We want to impose a mathematical curve (a “distributional assumption”) on asset returns so we can estimate losses. The parametric approach uses parameters (i.e., a formula with parameters) to make a distributional assumption but actual returns rarely conform to the distribution curve. A parametric distribution plots a curve (e.g., the normal bell-shaped curve) that approximates a range of outcomes but actual returns are not so </w:t>
      </w:r>
      <w:del w:id="1565" w:author="Aleksander Hansen" w:date="2013-02-17T20:33:00Z">
        <w:r w:rsidRPr="00257F19" w:rsidDel="000C0AE5">
          <w:delText>well-behaved</w:delText>
        </w:r>
      </w:del>
      <w:ins w:id="1566" w:author="Aleksander Hansen" w:date="2013-02-17T20:33:00Z">
        <w:r w:rsidR="000C0AE5" w:rsidRPr="00257F19">
          <w:t>well behaved</w:t>
        </w:r>
      </w:ins>
      <w:r w:rsidRPr="00257F19">
        <w:t>: they rarely “cooperate.”</w:t>
      </w:r>
    </w:p>
    <w:p w14:paraId="529304E2" w14:textId="77777777" w:rsidR="00F40AE8" w:rsidRDefault="00F40AE8" w:rsidP="00257F19">
      <w:pPr>
        <w:pStyle w:val="Text"/>
      </w:pPr>
    </w:p>
    <w:p w14:paraId="431BDC6E" w14:textId="77777777" w:rsidR="00994066" w:rsidRPr="00257F19" w:rsidRDefault="00994066" w:rsidP="00257F19">
      <w:pPr>
        <w:pStyle w:val="Text"/>
      </w:pPr>
      <w:r w:rsidRPr="00257F19">
        <w:t>Value at Risk (VaR) – 2 asset, relative vs. absolute</w:t>
      </w:r>
    </w:p>
    <w:p w14:paraId="6D2F3A8D" w14:textId="77777777" w:rsidR="00F40AE8" w:rsidDel="00751FD9" w:rsidRDefault="00F40AE8" w:rsidP="00257F19">
      <w:pPr>
        <w:pStyle w:val="Text"/>
        <w:rPr>
          <w:del w:id="1567" w:author="Aleksander Hansen" w:date="2013-02-16T14:39:00Z"/>
        </w:rPr>
      </w:pPr>
    </w:p>
    <w:p w14:paraId="1EE449E5" w14:textId="77777777" w:rsidR="00994066" w:rsidRDefault="00994066" w:rsidP="00257F19">
      <w:pPr>
        <w:pStyle w:val="Text"/>
      </w:pPr>
      <w:r w:rsidRPr="00257F19">
        <w:t>Know how to compute two-asset portfolio variance &amp; scale portfolio volatility to derive VaR:</w:t>
      </w:r>
    </w:p>
    <w:p w14:paraId="3EFE26EF" w14:textId="77777777" w:rsidR="00523442" w:rsidRPr="00257F19" w:rsidRDefault="00523442" w:rsidP="00257F19">
      <w:pPr>
        <w:pStyle w:val="Text"/>
      </w:pPr>
    </w:p>
    <w:tbl>
      <w:tblPr>
        <w:tblW w:w="9155" w:type="dxa"/>
        <w:tblCellMar>
          <w:left w:w="0" w:type="dxa"/>
          <w:right w:w="0" w:type="dxa"/>
        </w:tblCellMar>
        <w:tblLook w:val="04A0" w:firstRow="1" w:lastRow="0" w:firstColumn="1" w:lastColumn="0" w:noHBand="0" w:noVBand="1"/>
        <w:tblPrChange w:id="1568" w:author="Aleksander Hansen" w:date="2013-02-16T14:35:00Z">
          <w:tblPr>
            <w:tblW w:w="9155" w:type="dxa"/>
            <w:tblCellMar>
              <w:left w:w="0" w:type="dxa"/>
              <w:right w:w="0" w:type="dxa"/>
            </w:tblCellMar>
            <w:tblLook w:val="04A0" w:firstRow="1" w:lastRow="0" w:firstColumn="1" w:lastColumn="0" w:noHBand="0" w:noVBand="1"/>
          </w:tblPr>
        </w:tblPrChange>
      </w:tblPr>
      <w:tblGrid>
        <w:gridCol w:w="2892"/>
        <w:gridCol w:w="1032"/>
        <w:gridCol w:w="20"/>
        <w:gridCol w:w="5211"/>
        <w:tblGridChange w:id="1569">
          <w:tblGrid>
            <w:gridCol w:w="120"/>
            <w:gridCol w:w="2772"/>
            <w:gridCol w:w="120"/>
            <w:gridCol w:w="912"/>
            <w:gridCol w:w="20"/>
            <w:gridCol w:w="100"/>
            <w:gridCol w:w="20"/>
            <w:gridCol w:w="5091"/>
            <w:gridCol w:w="120"/>
          </w:tblGrid>
        </w:tblGridChange>
      </w:tblGrid>
      <w:tr w:rsidR="00994066" w:rsidRPr="00631E3F" w14:paraId="6879A5AF" w14:textId="77777777" w:rsidTr="00400981">
        <w:trPr>
          <w:trHeight w:hRule="exact" w:val="326"/>
          <w:trPrChange w:id="1570" w:author="Aleksander Hansen" w:date="2013-02-16T14:35:00Z">
            <w:trPr>
              <w:gridBefore w:val="1"/>
              <w:trHeight w:hRule="exact" w:val="326"/>
            </w:trPr>
          </w:trPrChange>
        </w:trPr>
        <w:tc>
          <w:tcPr>
            <w:tcW w:w="2892" w:type="dxa"/>
            <w:tcBorders>
              <w:top w:val="nil"/>
              <w:left w:val="nil"/>
              <w:right w:val="nil"/>
            </w:tcBorders>
            <w:shd w:val="clear" w:color="auto" w:fill="A2B593"/>
            <w:tcMar>
              <w:top w:w="12" w:type="dxa"/>
              <w:left w:w="12" w:type="dxa"/>
              <w:bottom w:w="0" w:type="dxa"/>
              <w:right w:w="12" w:type="dxa"/>
            </w:tcMar>
            <w:vAlign w:val="center"/>
            <w:hideMark/>
            <w:tcPrChange w:id="1571" w:author="Aleksander Hansen" w:date="2013-02-16T14:35:00Z">
              <w:tcPr>
                <w:tcW w:w="2892" w:type="dxa"/>
                <w:gridSpan w:val="2"/>
                <w:tcBorders>
                  <w:top w:val="nil"/>
                  <w:left w:val="nil"/>
                  <w:bottom w:val="single" w:sz="4" w:space="0" w:color="000000"/>
                  <w:right w:val="nil"/>
                </w:tcBorders>
                <w:shd w:val="clear" w:color="auto" w:fill="FFFF99"/>
                <w:tcMar>
                  <w:top w:w="12" w:type="dxa"/>
                  <w:left w:w="12" w:type="dxa"/>
                  <w:bottom w:w="0" w:type="dxa"/>
                  <w:right w:w="12" w:type="dxa"/>
                </w:tcMar>
                <w:vAlign w:val="center"/>
                <w:hideMark/>
              </w:tcPr>
            </w:tcPrChange>
          </w:tcPr>
          <w:p w14:paraId="36F3992E" w14:textId="33DCFFEA" w:rsidR="00994066" w:rsidRPr="00631E3F" w:rsidRDefault="00994066" w:rsidP="0089589F">
            <w:pPr>
              <w:pStyle w:val="Text"/>
            </w:pPr>
            <w:r w:rsidRPr="00631E3F">
              <w:t>Inputs</w:t>
            </w:r>
            <w:r>
              <w:t xml:space="preserve"> (per annum</w:t>
            </w:r>
            <w:ins w:id="1572" w:author="Aleksander Hansen" w:date="2013-02-16T14:35:00Z">
              <w:r w:rsidR="00400981">
                <w:t>)</w:t>
              </w:r>
            </w:ins>
            <w:del w:id="1573" w:author="Aleksander Hansen" w:date="2013-02-16T14:35:00Z">
              <w:r w:rsidDel="00400981">
                <w:delText>(</w:delText>
              </w:r>
            </w:del>
          </w:p>
        </w:tc>
        <w:tc>
          <w:tcPr>
            <w:tcW w:w="1032" w:type="dxa"/>
            <w:tcBorders>
              <w:top w:val="nil"/>
              <w:left w:val="nil"/>
              <w:right w:val="nil"/>
            </w:tcBorders>
            <w:shd w:val="clear" w:color="auto" w:fill="A2B593"/>
            <w:tcMar>
              <w:top w:w="12" w:type="dxa"/>
              <w:left w:w="12" w:type="dxa"/>
              <w:bottom w:w="0" w:type="dxa"/>
              <w:right w:w="12" w:type="dxa"/>
            </w:tcMar>
            <w:vAlign w:val="bottom"/>
            <w:hideMark/>
            <w:tcPrChange w:id="1574" w:author="Aleksander Hansen" w:date="2013-02-16T14:35:00Z">
              <w:tcPr>
                <w:tcW w:w="1032" w:type="dxa"/>
                <w:gridSpan w:val="3"/>
                <w:tcBorders>
                  <w:top w:val="nil"/>
                  <w:left w:val="nil"/>
                  <w:bottom w:val="single" w:sz="4" w:space="0" w:color="000000"/>
                  <w:right w:val="nil"/>
                </w:tcBorders>
                <w:shd w:val="clear" w:color="auto" w:fill="FFFF99"/>
                <w:tcMar>
                  <w:top w:w="12" w:type="dxa"/>
                  <w:left w:w="12" w:type="dxa"/>
                  <w:bottom w:w="0" w:type="dxa"/>
                  <w:right w:w="12" w:type="dxa"/>
                </w:tcMar>
                <w:vAlign w:val="bottom"/>
                <w:hideMark/>
              </w:tcPr>
            </w:tcPrChange>
          </w:tcPr>
          <w:p w14:paraId="3A483C06" w14:textId="77777777" w:rsidR="00994066" w:rsidRPr="00631E3F" w:rsidRDefault="00994066" w:rsidP="0089589F">
            <w:pPr>
              <w:pStyle w:val="Text"/>
            </w:pPr>
            <w:r w:rsidRPr="00631E3F">
              <w:t> </w:t>
            </w:r>
          </w:p>
        </w:tc>
        <w:tc>
          <w:tcPr>
            <w:tcW w:w="20" w:type="dxa"/>
            <w:tcBorders>
              <w:top w:val="nil"/>
              <w:left w:val="nil"/>
              <w:bottom w:val="single" w:sz="4" w:space="0" w:color="000000"/>
              <w:right w:val="nil"/>
            </w:tcBorders>
            <w:tcPrChange w:id="1575" w:author="Aleksander Hansen" w:date="2013-02-16T14:35:00Z">
              <w:tcPr>
                <w:tcW w:w="20" w:type="dxa"/>
                <w:tcBorders>
                  <w:top w:val="nil"/>
                  <w:left w:val="nil"/>
                  <w:bottom w:val="single" w:sz="4" w:space="0" w:color="000000"/>
                  <w:right w:val="nil"/>
                </w:tcBorders>
              </w:tcPr>
            </w:tcPrChange>
          </w:tcPr>
          <w:p w14:paraId="00338282" w14:textId="77777777" w:rsidR="00994066" w:rsidRPr="00631E3F" w:rsidRDefault="00994066" w:rsidP="0089589F">
            <w:pPr>
              <w:pStyle w:val="Text"/>
            </w:pPr>
          </w:p>
        </w:tc>
        <w:tc>
          <w:tcPr>
            <w:tcW w:w="0" w:type="auto"/>
            <w:tcBorders>
              <w:top w:val="nil"/>
              <w:left w:val="nil"/>
              <w:bottom w:val="single" w:sz="4" w:space="0" w:color="000000"/>
              <w:right w:val="nil"/>
            </w:tcBorders>
            <w:shd w:val="clear" w:color="auto" w:fill="auto"/>
            <w:tcPrChange w:id="1576" w:author="Aleksander Hansen" w:date="2013-02-16T14:35:00Z">
              <w:tcPr>
                <w:tcW w:w="0" w:type="auto"/>
                <w:gridSpan w:val="2"/>
                <w:tcBorders>
                  <w:top w:val="nil"/>
                  <w:left w:val="nil"/>
                  <w:bottom w:val="single" w:sz="4" w:space="0" w:color="000000"/>
                  <w:right w:val="nil"/>
                </w:tcBorders>
                <w:shd w:val="clear" w:color="auto" w:fill="auto"/>
              </w:tcPr>
            </w:tcPrChange>
          </w:tcPr>
          <w:p w14:paraId="53225DE9" w14:textId="77777777" w:rsidR="00994066" w:rsidRPr="00631E3F" w:rsidRDefault="00994066" w:rsidP="0089589F">
            <w:pPr>
              <w:pStyle w:val="Text"/>
            </w:pPr>
          </w:p>
        </w:tc>
      </w:tr>
      <w:tr w:rsidR="00994066" w:rsidRPr="00631E3F" w14:paraId="51BAF26E" w14:textId="77777777" w:rsidTr="00400981">
        <w:trPr>
          <w:trHeight w:hRule="exact" w:val="326"/>
          <w:trPrChange w:id="1577" w:author="Aleksander Hansen" w:date="2013-02-16T14:35:00Z">
            <w:trPr>
              <w:gridBefore w:val="1"/>
              <w:trHeight w:hRule="exact" w:val="326"/>
            </w:trPr>
          </w:trPrChange>
        </w:trPr>
        <w:tc>
          <w:tcPr>
            <w:tcW w:w="2892" w:type="dxa"/>
            <w:tcBorders>
              <w:left w:val="nil"/>
              <w:bottom w:val="nil"/>
              <w:right w:val="nil"/>
            </w:tcBorders>
            <w:shd w:val="clear" w:color="auto" w:fill="auto"/>
            <w:tcMar>
              <w:top w:w="12" w:type="dxa"/>
              <w:left w:w="12" w:type="dxa"/>
              <w:bottom w:w="0" w:type="dxa"/>
              <w:right w:w="12" w:type="dxa"/>
            </w:tcMar>
            <w:vAlign w:val="center"/>
            <w:hideMark/>
            <w:tcPrChange w:id="1578" w:author="Aleksander Hansen" w:date="2013-02-16T14:35:00Z">
              <w:tcPr>
                <w:tcW w:w="2892" w:type="dxa"/>
                <w:gridSpan w:val="2"/>
                <w:tcBorders>
                  <w:top w:val="single" w:sz="4" w:space="0" w:color="000000"/>
                  <w:left w:val="nil"/>
                  <w:bottom w:val="nil"/>
                  <w:right w:val="nil"/>
                </w:tcBorders>
                <w:shd w:val="clear" w:color="auto" w:fill="auto"/>
                <w:tcMar>
                  <w:top w:w="12" w:type="dxa"/>
                  <w:left w:w="12" w:type="dxa"/>
                  <w:bottom w:w="0" w:type="dxa"/>
                  <w:right w:w="12" w:type="dxa"/>
                </w:tcMar>
                <w:vAlign w:val="center"/>
                <w:hideMark/>
              </w:tcPr>
            </w:tcPrChange>
          </w:tcPr>
          <w:p w14:paraId="1DD62456" w14:textId="77777777" w:rsidR="00994066" w:rsidRPr="00631E3F" w:rsidRDefault="00994066" w:rsidP="0089589F">
            <w:pPr>
              <w:pStyle w:val="Text"/>
            </w:pPr>
            <w:r w:rsidRPr="00631E3F">
              <w:t>Trading days /year</w:t>
            </w:r>
          </w:p>
        </w:tc>
        <w:tc>
          <w:tcPr>
            <w:tcW w:w="1032" w:type="dxa"/>
            <w:tcBorders>
              <w:left w:val="nil"/>
              <w:bottom w:val="nil"/>
              <w:right w:val="nil"/>
            </w:tcBorders>
            <w:shd w:val="clear" w:color="auto" w:fill="auto"/>
            <w:tcMar>
              <w:top w:w="12" w:type="dxa"/>
              <w:left w:w="12" w:type="dxa"/>
              <w:bottom w:w="0" w:type="dxa"/>
              <w:right w:w="12" w:type="dxa"/>
            </w:tcMar>
            <w:vAlign w:val="center"/>
            <w:hideMark/>
            <w:tcPrChange w:id="1579" w:author="Aleksander Hansen" w:date="2013-02-16T14:35:00Z">
              <w:tcPr>
                <w:tcW w:w="1032" w:type="dxa"/>
                <w:gridSpan w:val="3"/>
                <w:tcBorders>
                  <w:top w:val="single" w:sz="4" w:space="0" w:color="000000"/>
                  <w:left w:val="nil"/>
                  <w:bottom w:val="nil"/>
                  <w:right w:val="nil"/>
                </w:tcBorders>
                <w:shd w:val="clear" w:color="auto" w:fill="FFFF99"/>
                <w:tcMar>
                  <w:top w:w="12" w:type="dxa"/>
                  <w:left w:w="12" w:type="dxa"/>
                  <w:bottom w:w="0" w:type="dxa"/>
                  <w:right w:w="12" w:type="dxa"/>
                </w:tcMar>
                <w:vAlign w:val="center"/>
                <w:hideMark/>
              </w:tcPr>
            </w:tcPrChange>
          </w:tcPr>
          <w:p w14:paraId="3B3CB116" w14:textId="77777777" w:rsidR="00994066" w:rsidRPr="00631E3F" w:rsidRDefault="00994066" w:rsidP="0089589F">
            <w:pPr>
              <w:pStyle w:val="Text"/>
            </w:pPr>
            <w:r w:rsidRPr="00631E3F">
              <w:t>252</w:t>
            </w:r>
          </w:p>
        </w:tc>
        <w:tc>
          <w:tcPr>
            <w:tcW w:w="20" w:type="dxa"/>
            <w:tcBorders>
              <w:top w:val="single" w:sz="4" w:space="0" w:color="000000"/>
              <w:left w:val="nil"/>
              <w:bottom w:val="nil"/>
              <w:right w:val="nil"/>
            </w:tcBorders>
            <w:tcPrChange w:id="1580" w:author="Aleksander Hansen" w:date="2013-02-16T14:35:00Z">
              <w:tcPr>
                <w:tcW w:w="20" w:type="dxa"/>
                <w:tcBorders>
                  <w:top w:val="single" w:sz="4" w:space="0" w:color="000000"/>
                  <w:left w:val="nil"/>
                  <w:bottom w:val="nil"/>
                  <w:right w:val="nil"/>
                </w:tcBorders>
              </w:tcPr>
            </w:tcPrChange>
          </w:tcPr>
          <w:p w14:paraId="22627B86" w14:textId="77777777" w:rsidR="00994066" w:rsidRPr="00631E3F" w:rsidRDefault="00994066" w:rsidP="0089589F">
            <w:pPr>
              <w:pStyle w:val="Text"/>
            </w:pPr>
          </w:p>
        </w:tc>
        <w:tc>
          <w:tcPr>
            <w:tcW w:w="0" w:type="auto"/>
            <w:tcBorders>
              <w:top w:val="single" w:sz="4" w:space="0" w:color="000000"/>
              <w:left w:val="nil"/>
              <w:bottom w:val="nil"/>
              <w:right w:val="nil"/>
            </w:tcBorders>
            <w:shd w:val="clear" w:color="auto" w:fill="auto"/>
            <w:tcPrChange w:id="1581" w:author="Aleksander Hansen" w:date="2013-02-16T14:35:00Z">
              <w:tcPr>
                <w:tcW w:w="0" w:type="auto"/>
                <w:gridSpan w:val="2"/>
                <w:tcBorders>
                  <w:top w:val="single" w:sz="4" w:space="0" w:color="000000"/>
                  <w:left w:val="nil"/>
                  <w:bottom w:val="nil"/>
                  <w:right w:val="nil"/>
                </w:tcBorders>
                <w:shd w:val="clear" w:color="auto" w:fill="auto"/>
              </w:tcPr>
            </w:tcPrChange>
          </w:tcPr>
          <w:p w14:paraId="3729980D" w14:textId="77777777" w:rsidR="00994066" w:rsidRPr="00631E3F" w:rsidRDefault="00994066" w:rsidP="0089589F">
            <w:pPr>
              <w:pStyle w:val="Text"/>
            </w:pPr>
          </w:p>
        </w:tc>
      </w:tr>
      <w:tr w:rsidR="00994066" w:rsidRPr="00631E3F" w14:paraId="180DAF09" w14:textId="77777777" w:rsidTr="00400981">
        <w:trPr>
          <w:trHeight w:hRule="exact" w:val="326"/>
          <w:trPrChange w:id="1582" w:author="Aleksander Hansen" w:date="2013-02-16T14:35:00Z">
            <w:trPr>
              <w:gridBefore w:val="1"/>
              <w:trHeight w:hRule="exact" w:val="326"/>
            </w:trPr>
          </w:trPrChange>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Change w:id="1583" w:author="Aleksander Hansen" w:date="2013-02-16T14:35: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0BF33949" w14:textId="77777777" w:rsidR="00994066" w:rsidRPr="00631E3F" w:rsidRDefault="00994066" w:rsidP="0089589F">
            <w:pPr>
              <w:pStyle w:val="Text"/>
            </w:pPr>
            <w:r w:rsidRPr="00631E3F">
              <w:t>Initial portfolio value (W)</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Change w:id="1584" w:author="Aleksander Hansen" w:date="2013-02-16T14:35:00Z">
              <w:tcPr>
                <w:tcW w:w="1032" w:type="dxa"/>
                <w:gridSpan w:val="3"/>
                <w:tcBorders>
                  <w:top w:val="nil"/>
                  <w:left w:val="nil"/>
                  <w:bottom w:val="nil"/>
                  <w:right w:val="nil"/>
                </w:tcBorders>
                <w:shd w:val="clear" w:color="auto" w:fill="FFFF99"/>
                <w:tcMar>
                  <w:top w:w="12" w:type="dxa"/>
                  <w:left w:w="12" w:type="dxa"/>
                  <w:bottom w:w="0" w:type="dxa"/>
                  <w:right w:w="12" w:type="dxa"/>
                </w:tcMar>
                <w:vAlign w:val="center"/>
                <w:hideMark/>
              </w:tcPr>
            </w:tcPrChange>
          </w:tcPr>
          <w:p w14:paraId="0CE95866" w14:textId="77777777" w:rsidR="00994066" w:rsidRPr="00631E3F" w:rsidRDefault="00994066" w:rsidP="0089589F">
            <w:pPr>
              <w:pStyle w:val="Text"/>
            </w:pPr>
            <w:r w:rsidRPr="00631E3F">
              <w:t>$100</w:t>
            </w:r>
          </w:p>
        </w:tc>
        <w:tc>
          <w:tcPr>
            <w:tcW w:w="20" w:type="dxa"/>
            <w:tcBorders>
              <w:top w:val="nil"/>
              <w:left w:val="nil"/>
              <w:bottom w:val="nil"/>
              <w:right w:val="nil"/>
            </w:tcBorders>
            <w:tcPrChange w:id="1585" w:author="Aleksander Hansen" w:date="2013-02-16T14:35:00Z">
              <w:tcPr>
                <w:tcW w:w="20" w:type="dxa"/>
                <w:tcBorders>
                  <w:top w:val="nil"/>
                  <w:left w:val="nil"/>
                  <w:bottom w:val="nil"/>
                  <w:right w:val="nil"/>
                </w:tcBorders>
              </w:tcPr>
            </w:tcPrChange>
          </w:tcPr>
          <w:p w14:paraId="6EF10157"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586" w:author="Aleksander Hansen" w:date="2013-02-16T14:35:00Z">
              <w:tcPr>
                <w:tcW w:w="0" w:type="auto"/>
                <w:gridSpan w:val="2"/>
                <w:tcBorders>
                  <w:top w:val="nil"/>
                  <w:left w:val="nil"/>
                  <w:bottom w:val="nil"/>
                  <w:right w:val="nil"/>
                </w:tcBorders>
                <w:shd w:val="clear" w:color="auto" w:fill="auto"/>
              </w:tcPr>
            </w:tcPrChange>
          </w:tcPr>
          <w:p w14:paraId="2ECD60F7" w14:textId="77777777" w:rsidR="00994066" w:rsidRPr="00631E3F" w:rsidRDefault="00994066" w:rsidP="0089589F">
            <w:pPr>
              <w:pStyle w:val="Text"/>
            </w:pPr>
          </w:p>
        </w:tc>
      </w:tr>
      <w:tr w:rsidR="00994066" w:rsidRPr="00631E3F" w14:paraId="4708F952" w14:textId="77777777" w:rsidTr="00400981">
        <w:trPr>
          <w:trHeight w:hRule="exact" w:val="326"/>
          <w:trPrChange w:id="1587" w:author="Aleksander Hansen" w:date="2013-02-16T14:35:00Z">
            <w:trPr>
              <w:gridBefore w:val="1"/>
              <w:trHeight w:hRule="exact" w:val="326"/>
            </w:trPr>
          </w:trPrChange>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Change w:id="1588" w:author="Aleksander Hansen" w:date="2013-02-16T14:35: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6000B4CC" w14:textId="77777777" w:rsidR="00994066" w:rsidRPr="00631E3F" w:rsidRDefault="00994066" w:rsidP="0089589F">
            <w:pPr>
              <w:pStyle w:val="Text"/>
            </w:pPr>
            <w:r w:rsidRPr="00631E3F">
              <w:t>VaR Time horizon (days) (h)</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Change w:id="1589" w:author="Aleksander Hansen" w:date="2013-02-16T14:35:00Z">
              <w:tcPr>
                <w:tcW w:w="1032" w:type="dxa"/>
                <w:gridSpan w:val="3"/>
                <w:tcBorders>
                  <w:top w:val="nil"/>
                  <w:left w:val="nil"/>
                  <w:bottom w:val="nil"/>
                  <w:right w:val="nil"/>
                </w:tcBorders>
                <w:shd w:val="clear" w:color="auto" w:fill="FFFF99"/>
                <w:tcMar>
                  <w:top w:w="12" w:type="dxa"/>
                  <w:left w:w="12" w:type="dxa"/>
                  <w:bottom w:w="0" w:type="dxa"/>
                  <w:right w:w="12" w:type="dxa"/>
                </w:tcMar>
                <w:vAlign w:val="center"/>
                <w:hideMark/>
              </w:tcPr>
            </w:tcPrChange>
          </w:tcPr>
          <w:p w14:paraId="1624EFB9" w14:textId="77777777" w:rsidR="00994066" w:rsidRPr="00631E3F" w:rsidRDefault="00994066" w:rsidP="0089589F">
            <w:pPr>
              <w:pStyle w:val="Text"/>
            </w:pPr>
            <w:r w:rsidRPr="00631E3F">
              <w:t>10</w:t>
            </w:r>
          </w:p>
        </w:tc>
        <w:tc>
          <w:tcPr>
            <w:tcW w:w="20" w:type="dxa"/>
            <w:tcBorders>
              <w:top w:val="nil"/>
              <w:left w:val="nil"/>
              <w:bottom w:val="nil"/>
              <w:right w:val="nil"/>
            </w:tcBorders>
            <w:tcPrChange w:id="1590" w:author="Aleksander Hansen" w:date="2013-02-16T14:35:00Z">
              <w:tcPr>
                <w:tcW w:w="20" w:type="dxa"/>
                <w:tcBorders>
                  <w:top w:val="nil"/>
                  <w:left w:val="nil"/>
                  <w:bottom w:val="nil"/>
                  <w:right w:val="nil"/>
                </w:tcBorders>
              </w:tcPr>
            </w:tcPrChange>
          </w:tcPr>
          <w:p w14:paraId="220D381E"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591" w:author="Aleksander Hansen" w:date="2013-02-16T14:35:00Z">
              <w:tcPr>
                <w:tcW w:w="0" w:type="auto"/>
                <w:gridSpan w:val="2"/>
                <w:tcBorders>
                  <w:top w:val="nil"/>
                  <w:left w:val="nil"/>
                  <w:bottom w:val="nil"/>
                  <w:right w:val="nil"/>
                </w:tcBorders>
                <w:shd w:val="clear" w:color="auto" w:fill="auto"/>
              </w:tcPr>
            </w:tcPrChange>
          </w:tcPr>
          <w:p w14:paraId="702E9B4E" w14:textId="77777777" w:rsidR="00994066" w:rsidRPr="00631E3F" w:rsidRDefault="00994066" w:rsidP="0089589F">
            <w:pPr>
              <w:pStyle w:val="Text"/>
            </w:pPr>
          </w:p>
        </w:tc>
      </w:tr>
      <w:tr w:rsidR="00994066" w:rsidRPr="00631E3F" w14:paraId="7CFE2E86" w14:textId="77777777" w:rsidTr="00400981">
        <w:trPr>
          <w:trHeight w:hRule="exact" w:val="326"/>
          <w:trPrChange w:id="1592" w:author="Aleksander Hansen" w:date="2013-02-16T14:35:00Z">
            <w:trPr>
              <w:gridBefore w:val="1"/>
              <w:trHeight w:hRule="exact" w:val="326"/>
            </w:trPr>
          </w:trPrChange>
        </w:trPr>
        <w:tc>
          <w:tcPr>
            <w:tcW w:w="2892" w:type="dxa"/>
            <w:tcBorders>
              <w:top w:val="nil"/>
              <w:left w:val="nil"/>
              <w:right w:val="nil"/>
            </w:tcBorders>
            <w:shd w:val="clear" w:color="auto" w:fill="auto"/>
            <w:tcMar>
              <w:top w:w="12" w:type="dxa"/>
              <w:left w:w="12" w:type="dxa"/>
              <w:bottom w:w="0" w:type="dxa"/>
              <w:right w:w="12" w:type="dxa"/>
            </w:tcMar>
            <w:vAlign w:val="center"/>
            <w:hideMark/>
            <w:tcPrChange w:id="1593" w:author="Aleksander Hansen" w:date="2013-02-16T14:35: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3E518D8A" w14:textId="77777777" w:rsidR="00994066" w:rsidRPr="00631E3F" w:rsidRDefault="00994066" w:rsidP="0089589F">
            <w:pPr>
              <w:pStyle w:val="Text"/>
            </w:pPr>
            <w:r w:rsidRPr="00631E3F">
              <w:t>VaR confidence interval</w:t>
            </w:r>
          </w:p>
        </w:tc>
        <w:tc>
          <w:tcPr>
            <w:tcW w:w="1032" w:type="dxa"/>
            <w:tcBorders>
              <w:top w:val="nil"/>
              <w:left w:val="nil"/>
              <w:right w:val="nil"/>
            </w:tcBorders>
            <w:shd w:val="clear" w:color="auto" w:fill="auto"/>
            <w:tcMar>
              <w:top w:w="12" w:type="dxa"/>
              <w:left w:w="12" w:type="dxa"/>
              <w:bottom w:w="0" w:type="dxa"/>
              <w:right w:w="12" w:type="dxa"/>
            </w:tcMar>
            <w:vAlign w:val="center"/>
            <w:hideMark/>
            <w:tcPrChange w:id="1594" w:author="Aleksander Hansen" w:date="2013-02-16T14:35:00Z">
              <w:tcPr>
                <w:tcW w:w="1032" w:type="dxa"/>
                <w:gridSpan w:val="3"/>
                <w:tcBorders>
                  <w:top w:val="nil"/>
                  <w:left w:val="nil"/>
                  <w:bottom w:val="nil"/>
                  <w:right w:val="nil"/>
                </w:tcBorders>
                <w:shd w:val="clear" w:color="auto" w:fill="FFFF99"/>
                <w:tcMar>
                  <w:top w:w="12" w:type="dxa"/>
                  <w:left w:w="12" w:type="dxa"/>
                  <w:bottom w:w="0" w:type="dxa"/>
                  <w:right w:w="12" w:type="dxa"/>
                </w:tcMar>
                <w:vAlign w:val="center"/>
                <w:hideMark/>
              </w:tcPr>
            </w:tcPrChange>
          </w:tcPr>
          <w:p w14:paraId="59AFBD4D" w14:textId="77777777" w:rsidR="00994066" w:rsidRPr="00631E3F" w:rsidRDefault="00994066" w:rsidP="0089589F">
            <w:pPr>
              <w:pStyle w:val="Text"/>
            </w:pPr>
            <w:r w:rsidRPr="00631E3F">
              <w:t>95%</w:t>
            </w:r>
          </w:p>
        </w:tc>
        <w:tc>
          <w:tcPr>
            <w:tcW w:w="20" w:type="dxa"/>
            <w:tcBorders>
              <w:top w:val="nil"/>
              <w:left w:val="nil"/>
              <w:bottom w:val="nil"/>
              <w:right w:val="nil"/>
            </w:tcBorders>
            <w:tcPrChange w:id="1595" w:author="Aleksander Hansen" w:date="2013-02-16T14:35:00Z">
              <w:tcPr>
                <w:tcW w:w="20" w:type="dxa"/>
                <w:tcBorders>
                  <w:top w:val="nil"/>
                  <w:left w:val="nil"/>
                  <w:bottom w:val="nil"/>
                  <w:right w:val="nil"/>
                </w:tcBorders>
              </w:tcPr>
            </w:tcPrChange>
          </w:tcPr>
          <w:p w14:paraId="45FE0877"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596" w:author="Aleksander Hansen" w:date="2013-02-16T14:35:00Z">
              <w:tcPr>
                <w:tcW w:w="0" w:type="auto"/>
                <w:gridSpan w:val="2"/>
                <w:tcBorders>
                  <w:top w:val="nil"/>
                  <w:left w:val="nil"/>
                  <w:bottom w:val="nil"/>
                  <w:right w:val="nil"/>
                </w:tcBorders>
                <w:shd w:val="clear" w:color="auto" w:fill="auto"/>
              </w:tcPr>
            </w:tcPrChange>
          </w:tcPr>
          <w:p w14:paraId="3D97A0BC" w14:textId="77777777" w:rsidR="00994066" w:rsidRPr="00631E3F" w:rsidRDefault="00994066" w:rsidP="0089589F">
            <w:pPr>
              <w:pStyle w:val="Text"/>
            </w:pPr>
          </w:p>
        </w:tc>
      </w:tr>
      <w:tr w:rsidR="00994066" w:rsidRPr="00631E3F" w14:paraId="342E3CEE" w14:textId="77777777" w:rsidTr="00400981">
        <w:trPr>
          <w:trHeight w:hRule="exact" w:val="326"/>
          <w:trPrChange w:id="1597" w:author="Aleksander Hansen" w:date="2013-02-16T14:35:00Z">
            <w:trPr>
              <w:gridBefore w:val="1"/>
              <w:trHeight w:hRule="exact" w:val="326"/>
            </w:trPr>
          </w:trPrChange>
        </w:trPr>
        <w:tc>
          <w:tcPr>
            <w:tcW w:w="2892" w:type="dxa"/>
            <w:tcBorders>
              <w:top w:val="nil"/>
              <w:left w:val="nil"/>
              <w:right w:val="nil"/>
            </w:tcBorders>
            <w:shd w:val="clear" w:color="auto" w:fill="A2B593"/>
            <w:tcMar>
              <w:top w:w="12" w:type="dxa"/>
              <w:left w:w="12" w:type="dxa"/>
              <w:bottom w:w="0" w:type="dxa"/>
              <w:right w:w="12" w:type="dxa"/>
            </w:tcMar>
            <w:vAlign w:val="center"/>
            <w:hideMark/>
            <w:tcPrChange w:id="1598" w:author="Aleksander Hansen" w:date="2013-02-16T14:35:00Z">
              <w:tcPr>
                <w:tcW w:w="2892" w:type="dxa"/>
                <w:gridSpan w:val="2"/>
                <w:tcBorders>
                  <w:top w:val="nil"/>
                  <w:left w:val="nil"/>
                  <w:bottom w:val="single" w:sz="4" w:space="0" w:color="000000"/>
                  <w:right w:val="nil"/>
                </w:tcBorders>
                <w:shd w:val="clear" w:color="auto" w:fill="auto"/>
                <w:tcMar>
                  <w:top w:w="12" w:type="dxa"/>
                  <w:left w:w="12" w:type="dxa"/>
                  <w:bottom w:w="0" w:type="dxa"/>
                  <w:right w:w="12" w:type="dxa"/>
                </w:tcMar>
                <w:vAlign w:val="center"/>
                <w:hideMark/>
              </w:tcPr>
            </w:tcPrChange>
          </w:tcPr>
          <w:p w14:paraId="3E4BCFE7" w14:textId="77777777" w:rsidR="00994066" w:rsidRPr="00631E3F" w:rsidRDefault="00994066" w:rsidP="0089589F">
            <w:pPr>
              <w:pStyle w:val="Text"/>
            </w:pPr>
            <w:r w:rsidRPr="00631E3F">
              <w:t>Asset A</w:t>
            </w:r>
          </w:p>
        </w:tc>
        <w:tc>
          <w:tcPr>
            <w:tcW w:w="1032" w:type="dxa"/>
            <w:tcBorders>
              <w:top w:val="nil"/>
              <w:left w:val="nil"/>
              <w:right w:val="nil"/>
            </w:tcBorders>
            <w:shd w:val="clear" w:color="auto" w:fill="A2B593"/>
            <w:tcMar>
              <w:top w:w="12" w:type="dxa"/>
              <w:left w:w="12" w:type="dxa"/>
              <w:bottom w:w="0" w:type="dxa"/>
              <w:right w:w="12" w:type="dxa"/>
            </w:tcMar>
            <w:vAlign w:val="center"/>
            <w:hideMark/>
            <w:tcPrChange w:id="1599" w:author="Aleksander Hansen" w:date="2013-02-16T14:35:00Z">
              <w:tcPr>
                <w:tcW w:w="1032" w:type="dxa"/>
                <w:gridSpan w:val="3"/>
                <w:tcBorders>
                  <w:top w:val="nil"/>
                  <w:left w:val="nil"/>
                  <w:bottom w:val="single" w:sz="4" w:space="0" w:color="000000"/>
                  <w:right w:val="nil"/>
                </w:tcBorders>
                <w:shd w:val="clear" w:color="auto" w:fill="auto"/>
                <w:tcMar>
                  <w:top w:w="12" w:type="dxa"/>
                  <w:left w:w="12" w:type="dxa"/>
                  <w:bottom w:w="0" w:type="dxa"/>
                  <w:right w:w="12" w:type="dxa"/>
                </w:tcMar>
                <w:vAlign w:val="center"/>
                <w:hideMark/>
              </w:tcPr>
            </w:tcPrChange>
          </w:tcPr>
          <w:p w14:paraId="7D73A91B" w14:textId="77777777" w:rsidR="00994066" w:rsidRPr="00631E3F" w:rsidRDefault="00994066" w:rsidP="0089589F">
            <w:pPr>
              <w:pStyle w:val="Text"/>
            </w:pPr>
            <w:r w:rsidRPr="00631E3F">
              <w:t> </w:t>
            </w:r>
          </w:p>
        </w:tc>
        <w:tc>
          <w:tcPr>
            <w:tcW w:w="20" w:type="dxa"/>
            <w:tcBorders>
              <w:top w:val="nil"/>
              <w:left w:val="nil"/>
              <w:bottom w:val="single" w:sz="4" w:space="0" w:color="000000"/>
              <w:right w:val="nil"/>
            </w:tcBorders>
            <w:tcPrChange w:id="1600" w:author="Aleksander Hansen" w:date="2013-02-16T14:35:00Z">
              <w:tcPr>
                <w:tcW w:w="20" w:type="dxa"/>
                <w:tcBorders>
                  <w:top w:val="nil"/>
                  <w:left w:val="nil"/>
                  <w:bottom w:val="single" w:sz="4" w:space="0" w:color="000000"/>
                  <w:right w:val="nil"/>
                </w:tcBorders>
              </w:tcPr>
            </w:tcPrChange>
          </w:tcPr>
          <w:p w14:paraId="592B68FE" w14:textId="77777777" w:rsidR="00994066" w:rsidRPr="00631E3F" w:rsidRDefault="00994066" w:rsidP="0089589F">
            <w:pPr>
              <w:pStyle w:val="Text"/>
            </w:pPr>
          </w:p>
        </w:tc>
        <w:tc>
          <w:tcPr>
            <w:tcW w:w="0" w:type="auto"/>
            <w:tcBorders>
              <w:top w:val="nil"/>
              <w:left w:val="nil"/>
              <w:bottom w:val="single" w:sz="4" w:space="0" w:color="000000"/>
              <w:right w:val="nil"/>
            </w:tcBorders>
            <w:shd w:val="clear" w:color="auto" w:fill="auto"/>
            <w:tcPrChange w:id="1601" w:author="Aleksander Hansen" w:date="2013-02-16T14:35:00Z">
              <w:tcPr>
                <w:tcW w:w="0" w:type="auto"/>
                <w:gridSpan w:val="2"/>
                <w:tcBorders>
                  <w:top w:val="nil"/>
                  <w:left w:val="nil"/>
                  <w:bottom w:val="single" w:sz="4" w:space="0" w:color="000000"/>
                  <w:right w:val="nil"/>
                </w:tcBorders>
                <w:shd w:val="clear" w:color="auto" w:fill="auto"/>
              </w:tcPr>
            </w:tcPrChange>
          </w:tcPr>
          <w:p w14:paraId="7167BF99" w14:textId="77777777" w:rsidR="00994066" w:rsidRPr="00631E3F" w:rsidRDefault="00994066" w:rsidP="0089589F">
            <w:pPr>
              <w:pStyle w:val="Text"/>
            </w:pPr>
          </w:p>
        </w:tc>
      </w:tr>
      <w:tr w:rsidR="00994066" w:rsidRPr="00631E3F" w14:paraId="2F5318E2" w14:textId="77777777" w:rsidTr="00400981">
        <w:trPr>
          <w:trHeight w:hRule="exact" w:val="326"/>
          <w:trPrChange w:id="1602" w:author="Aleksander Hansen" w:date="2013-02-16T14:35:00Z">
            <w:trPr>
              <w:gridBefore w:val="1"/>
              <w:trHeight w:hRule="exact" w:val="326"/>
            </w:trPr>
          </w:trPrChange>
        </w:trPr>
        <w:tc>
          <w:tcPr>
            <w:tcW w:w="2892" w:type="dxa"/>
            <w:tcBorders>
              <w:left w:val="nil"/>
              <w:bottom w:val="nil"/>
              <w:right w:val="nil"/>
            </w:tcBorders>
            <w:shd w:val="clear" w:color="auto" w:fill="auto"/>
            <w:tcMar>
              <w:top w:w="12" w:type="dxa"/>
              <w:left w:w="12" w:type="dxa"/>
              <w:bottom w:w="0" w:type="dxa"/>
              <w:right w:w="12" w:type="dxa"/>
            </w:tcMar>
            <w:vAlign w:val="center"/>
            <w:hideMark/>
            <w:tcPrChange w:id="1603" w:author="Aleksander Hansen" w:date="2013-02-16T14:35:00Z">
              <w:tcPr>
                <w:tcW w:w="2892" w:type="dxa"/>
                <w:gridSpan w:val="2"/>
                <w:tcBorders>
                  <w:top w:val="single" w:sz="4" w:space="0" w:color="000000"/>
                  <w:left w:val="nil"/>
                  <w:bottom w:val="nil"/>
                  <w:right w:val="nil"/>
                </w:tcBorders>
                <w:shd w:val="clear" w:color="auto" w:fill="auto"/>
                <w:tcMar>
                  <w:top w:w="12" w:type="dxa"/>
                  <w:left w:w="12" w:type="dxa"/>
                  <w:bottom w:w="0" w:type="dxa"/>
                  <w:right w:w="12" w:type="dxa"/>
                </w:tcMar>
                <w:vAlign w:val="center"/>
                <w:hideMark/>
              </w:tcPr>
            </w:tcPrChange>
          </w:tcPr>
          <w:p w14:paraId="6CE442F6" w14:textId="77777777" w:rsidR="00994066" w:rsidRPr="00631E3F" w:rsidRDefault="00994066" w:rsidP="0089589F">
            <w:pPr>
              <w:pStyle w:val="Text"/>
            </w:pPr>
            <w:r w:rsidRPr="00631E3F">
              <w:t>Volatility (per year)</w:t>
            </w:r>
          </w:p>
        </w:tc>
        <w:tc>
          <w:tcPr>
            <w:tcW w:w="1032" w:type="dxa"/>
            <w:tcBorders>
              <w:left w:val="nil"/>
              <w:bottom w:val="nil"/>
              <w:right w:val="nil"/>
            </w:tcBorders>
            <w:shd w:val="clear" w:color="auto" w:fill="auto"/>
            <w:tcMar>
              <w:top w:w="12" w:type="dxa"/>
              <w:left w:w="12" w:type="dxa"/>
              <w:bottom w:w="0" w:type="dxa"/>
              <w:right w:w="12" w:type="dxa"/>
            </w:tcMar>
            <w:vAlign w:val="center"/>
            <w:hideMark/>
            <w:tcPrChange w:id="1604" w:author="Aleksander Hansen" w:date="2013-02-16T14:35:00Z">
              <w:tcPr>
                <w:tcW w:w="1032" w:type="dxa"/>
                <w:gridSpan w:val="3"/>
                <w:tcBorders>
                  <w:top w:val="single" w:sz="4" w:space="0" w:color="000000"/>
                  <w:left w:val="nil"/>
                  <w:bottom w:val="nil"/>
                  <w:right w:val="nil"/>
                </w:tcBorders>
                <w:shd w:val="clear" w:color="auto" w:fill="FFFF99"/>
                <w:tcMar>
                  <w:top w:w="12" w:type="dxa"/>
                  <w:left w:w="12" w:type="dxa"/>
                  <w:bottom w:w="0" w:type="dxa"/>
                  <w:right w:w="12" w:type="dxa"/>
                </w:tcMar>
                <w:vAlign w:val="center"/>
                <w:hideMark/>
              </w:tcPr>
            </w:tcPrChange>
          </w:tcPr>
          <w:p w14:paraId="0BE9C2AB" w14:textId="77777777" w:rsidR="00994066" w:rsidRPr="00631E3F" w:rsidRDefault="00994066" w:rsidP="0089589F">
            <w:pPr>
              <w:pStyle w:val="Text"/>
            </w:pPr>
            <w:r w:rsidRPr="00631E3F">
              <w:t>10.0%</w:t>
            </w:r>
          </w:p>
        </w:tc>
        <w:tc>
          <w:tcPr>
            <w:tcW w:w="20" w:type="dxa"/>
            <w:tcBorders>
              <w:top w:val="single" w:sz="4" w:space="0" w:color="000000"/>
              <w:left w:val="nil"/>
              <w:bottom w:val="nil"/>
              <w:right w:val="nil"/>
            </w:tcBorders>
            <w:tcPrChange w:id="1605" w:author="Aleksander Hansen" w:date="2013-02-16T14:35:00Z">
              <w:tcPr>
                <w:tcW w:w="20" w:type="dxa"/>
                <w:tcBorders>
                  <w:top w:val="single" w:sz="4" w:space="0" w:color="000000"/>
                  <w:left w:val="nil"/>
                  <w:bottom w:val="nil"/>
                  <w:right w:val="nil"/>
                </w:tcBorders>
              </w:tcPr>
            </w:tcPrChange>
          </w:tcPr>
          <w:p w14:paraId="21DDD1CC" w14:textId="77777777" w:rsidR="00994066" w:rsidRPr="00631E3F" w:rsidRDefault="00994066" w:rsidP="0089589F">
            <w:pPr>
              <w:pStyle w:val="Text"/>
            </w:pPr>
          </w:p>
        </w:tc>
        <w:tc>
          <w:tcPr>
            <w:tcW w:w="0" w:type="auto"/>
            <w:tcBorders>
              <w:top w:val="single" w:sz="4" w:space="0" w:color="000000"/>
              <w:left w:val="nil"/>
              <w:bottom w:val="nil"/>
              <w:right w:val="nil"/>
            </w:tcBorders>
            <w:shd w:val="clear" w:color="auto" w:fill="auto"/>
            <w:tcPrChange w:id="1606" w:author="Aleksander Hansen" w:date="2013-02-16T14:35:00Z">
              <w:tcPr>
                <w:tcW w:w="0" w:type="auto"/>
                <w:gridSpan w:val="2"/>
                <w:tcBorders>
                  <w:top w:val="single" w:sz="4" w:space="0" w:color="000000"/>
                  <w:left w:val="nil"/>
                  <w:bottom w:val="nil"/>
                  <w:right w:val="nil"/>
                </w:tcBorders>
                <w:shd w:val="clear" w:color="auto" w:fill="auto"/>
              </w:tcPr>
            </w:tcPrChange>
          </w:tcPr>
          <w:p w14:paraId="55C63103" w14:textId="77777777" w:rsidR="00994066" w:rsidRPr="00631E3F" w:rsidRDefault="00994066" w:rsidP="0089589F">
            <w:pPr>
              <w:pStyle w:val="Text"/>
            </w:pPr>
          </w:p>
        </w:tc>
      </w:tr>
      <w:tr w:rsidR="00994066" w:rsidRPr="00631E3F" w14:paraId="4C8215A6" w14:textId="77777777" w:rsidTr="00400981">
        <w:trPr>
          <w:trHeight w:hRule="exact" w:val="326"/>
          <w:trPrChange w:id="1607" w:author="Aleksander Hansen" w:date="2013-02-16T14:35:00Z">
            <w:trPr>
              <w:gridBefore w:val="1"/>
              <w:trHeight w:hRule="exact" w:val="326"/>
            </w:trPr>
          </w:trPrChange>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Change w:id="1608" w:author="Aleksander Hansen" w:date="2013-02-16T14:35: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21EE52F2" w14:textId="77777777" w:rsidR="00994066" w:rsidRPr="00631E3F" w:rsidRDefault="00994066" w:rsidP="0089589F">
            <w:pPr>
              <w:pStyle w:val="Text"/>
            </w:pPr>
            <w:r w:rsidRPr="00631E3F">
              <w:t>Expected Return (per year)</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Change w:id="1609" w:author="Aleksander Hansen" w:date="2013-02-16T14:35:00Z">
              <w:tcPr>
                <w:tcW w:w="1032" w:type="dxa"/>
                <w:gridSpan w:val="3"/>
                <w:tcBorders>
                  <w:top w:val="nil"/>
                  <w:left w:val="nil"/>
                  <w:bottom w:val="nil"/>
                  <w:right w:val="nil"/>
                </w:tcBorders>
                <w:shd w:val="clear" w:color="auto" w:fill="FFFF99"/>
                <w:tcMar>
                  <w:top w:w="12" w:type="dxa"/>
                  <w:left w:w="12" w:type="dxa"/>
                  <w:bottom w:w="0" w:type="dxa"/>
                  <w:right w:w="12" w:type="dxa"/>
                </w:tcMar>
                <w:vAlign w:val="center"/>
                <w:hideMark/>
              </w:tcPr>
            </w:tcPrChange>
          </w:tcPr>
          <w:p w14:paraId="4EF0D445" w14:textId="77777777" w:rsidR="00994066" w:rsidRPr="00631E3F" w:rsidRDefault="00994066" w:rsidP="0089589F">
            <w:pPr>
              <w:pStyle w:val="Text"/>
            </w:pPr>
            <w:r w:rsidRPr="00631E3F">
              <w:t>12.0%</w:t>
            </w:r>
          </w:p>
        </w:tc>
        <w:tc>
          <w:tcPr>
            <w:tcW w:w="20" w:type="dxa"/>
            <w:tcBorders>
              <w:top w:val="nil"/>
              <w:left w:val="nil"/>
              <w:bottom w:val="nil"/>
              <w:right w:val="nil"/>
            </w:tcBorders>
            <w:tcPrChange w:id="1610" w:author="Aleksander Hansen" w:date="2013-02-16T14:35:00Z">
              <w:tcPr>
                <w:tcW w:w="20" w:type="dxa"/>
                <w:tcBorders>
                  <w:top w:val="nil"/>
                  <w:left w:val="nil"/>
                  <w:bottom w:val="nil"/>
                  <w:right w:val="nil"/>
                </w:tcBorders>
              </w:tcPr>
            </w:tcPrChange>
          </w:tcPr>
          <w:p w14:paraId="080C4A6A"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611" w:author="Aleksander Hansen" w:date="2013-02-16T14:35:00Z">
              <w:tcPr>
                <w:tcW w:w="0" w:type="auto"/>
                <w:gridSpan w:val="2"/>
                <w:tcBorders>
                  <w:top w:val="nil"/>
                  <w:left w:val="nil"/>
                  <w:bottom w:val="nil"/>
                  <w:right w:val="nil"/>
                </w:tcBorders>
                <w:shd w:val="clear" w:color="auto" w:fill="auto"/>
              </w:tcPr>
            </w:tcPrChange>
          </w:tcPr>
          <w:p w14:paraId="5A8F74D6" w14:textId="77777777" w:rsidR="00994066" w:rsidRPr="00631E3F" w:rsidRDefault="00994066" w:rsidP="0089589F">
            <w:pPr>
              <w:pStyle w:val="Text"/>
            </w:pPr>
          </w:p>
        </w:tc>
      </w:tr>
      <w:tr w:rsidR="00994066" w:rsidRPr="00631E3F" w14:paraId="09D6F95F" w14:textId="77777777" w:rsidTr="00400981">
        <w:trPr>
          <w:trHeight w:hRule="exact" w:val="326"/>
          <w:trPrChange w:id="1612" w:author="Aleksander Hansen" w:date="2013-02-16T14:36:00Z">
            <w:trPr>
              <w:gridBefore w:val="1"/>
              <w:trHeight w:hRule="exact" w:val="326"/>
            </w:trPr>
          </w:trPrChange>
        </w:trPr>
        <w:tc>
          <w:tcPr>
            <w:tcW w:w="2892" w:type="dxa"/>
            <w:tcBorders>
              <w:top w:val="nil"/>
              <w:left w:val="nil"/>
              <w:right w:val="nil"/>
            </w:tcBorders>
            <w:shd w:val="clear" w:color="auto" w:fill="auto"/>
            <w:tcMar>
              <w:top w:w="12" w:type="dxa"/>
              <w:left w:w="12" w:type="dxa"/>
              <w:bottom w:w="0" w:type="dxa"/>
              <w:right w:w="12" w:type="dxa"/>
            </w:tcMar>
            <w:vAlign w:val="center"/>
            <w:hideMark/>
            <w:tcPrChange w:id="1613" w:author="Aleksander Hansen" w:date="2013-02-16T14:36: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35856E54" w14:textId="77777777" w:rsidR="00994066" w:rsidRPr="00631E3F" w:rsidRDefault="00994066" w:rsidP="0089589F">
            <w:pPr>
              <w:pStyle w:val="Text"/>
            </w:pPr>
            <w:r w:rsidRPr="00631E3F">
              <w:t>Portfolio Weight (w)</w:t>
            </w:r>
          </w:p>
        </w:tc>
        <w:tc>
          <w:tcPr>
            <w:tcW w:w="1032" w:type="dxa"/>
            <w:tcBorders>
              <w:top w:val="nil"/>
              <w:left w:val="nil"/>
              <w:right w:val="nil"/>
            </w:tcBorders>
            <w:shd w:val="clear" w:color="auto" w:fill="auto"/>
            <w:tcMar>
              <w:top w:w="12" w:type="dxa"/>
              <w:left w:w="12" w:type="dxa"/>
              <w:bottom w:w="0" w:type="dxa"/>
              <w:right w:w="12" w:type="dxa"/>
            </w:tcMar>
            <w:vAlign w:val="center"/>
            <w:hideMark/>
            <w:tcPrChange w:id="1614" w:author="Aleksander Hansen" w:date="2013-02-16T14:36:00Z">
              <w:tcPr>
                <w:tcW w:w="1032" w:type="dxa"/>
                <w:gridSpan w:val="3"/>
                <w:tcBorders>
                  <w:top w:val="nil"/>
                  <w:left w:val="nil"/>
                  <w:bottom w:val="nil"/>
                  <w:right w:val="nil"/>
                </w:tcBorders>
                <w:shd w:val="clear" w:color="auto" w:fill="FFFF99"/>
                <w:tcMar>
                  <w:top w:w="12" w:type="dxa"/>
                  <w:left w:w="12" w:type="dxa"/>
                  <w:bottom w:w="0" w:type="dxa"/>
                  <w:right w:w="12" w:type="dxa"/>
                </w:tcMar>
                <w:vAlign w:val="center"/>
                <w:hideMark/>
              </w:tcPr>
            </w:tcPrChange>
          </w:tcPr>
          <w:p w14:paraId="5AE64B01" w14:textId="77777777" w:rsidR="00994066" w:rsidRPr="00631E3F" w:rsidRDefault="00994066" w:rsidP="0089589F">
            <w:pPr>
              <w:pStyle w:val="Text"/>
            </w:pPr>
            <w:r w:rsidRPr="00631E3F">
              <w:t>50%</w:t>
            </w:r>
          </w:p>
        </w:tc>
        <w:tc>
          <w:tcPr>
            <w:tcW w:w="20" w:type="dxa"/>
            <w:tcBorders>
              <w:top w:val="nil"/>
              <w:left w:val="nil"/>
              <w:bottom w:val="nil"/>
              <w:right w:val="nil"/>
            </w:tcBorders>
            <w:tcPrChange w:id="1615" w:author="Aleksander Hansen" w:date="2013-02-16T14:36:00Z">
              <w:tcPr>
                <w:tcW w:w="20" w:type="dxa"/>
                <w:tcBorders>
                  <w:top w:val="nil"/>
                  <w:left w:val="nil"/>
                  <w:bottom w:val="nil"/>
                  <w:right w:val="nil"/>
                </w:tcBorders>
              </w:tcPr>
            </w:tcPrChange>
          </w:tcPr>
          <w:p w14:paraId="4FD851EF"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616" w:author="Aleksander Hansen" w:date="2013-02-16T14:36:00Z">
              <w:tcPr>
                <w:tcW w:w="0" w:type="auto"/>
                <w:gridSpan w:val="2"/>
                <w:tcBorders>
                  <w:top w:val="nil"/>
                  <w:left w:val="nil"/>
                  <w:bottom w:val="nil"/>
                  <w:right w:val="nil"/>
                </w:tcBorders>
                <w:shd w:val="clear" w:color="auto" w:fill="auto"/>
              </w:tcPr>
            </w:tcPrChange>
          </w:tcPr>
          <w:p w14:paraId="38CC1F3B" w14:textId="77777777" w:rsidR="00994066" w:rsidRPr="00631E3F" w:rsidRDefault="00994066" w:rsidP="0089589F">
            <w:pPr>
              <w:pStyle w:val="Text"/>
            </w:pPr>
          </w:p>
        </w:tc>
      </w:tr>
      <w:tr w:rsidR="00994066" w:rsidRPr="00631E3F" w14:paraId="5D7D4785" w14:textId="77777777" w:rsidTr="00400981">
        <w:trPr>
          <w:trHeight w:hRule="exact" w:val="326"/>
          <w:trPrChange w:id="1617" w:author="Aleksander Hansen" w:date="2013-02-16T14:36:00Z">
            <w:trPr>
              <w:gridBefore w:val="1"/>
              <w:trHeight w:hRule="exact" w:val="326"/>
            </w:trPr>
          </w:trPrChange>
        </w:trPr>
        <w:tc>
          <w:tcPr>
            <w:tcW w:w="2892" w:type="dxa"/>
            <w:tcBorders>
              <w:top w:val="nil"/>
              <w:left w:val="nil"/>
              <w:right w:val="nil"/>
            </w:tcBorders>
            <w:shd w:val="clear" w:color="auto" w:fill="A2B593"/>
            <w:tcMar>
              <w:top w:w="12" w:type="dxa"/>
              <w:left w:w="12" w:type="dxa"/>
              <w:bottom w:w="0" w:type="dxa"/>
              <w:right w:w="12" w:type="dxa"/>
            </w:tcMar>
            <w:vAlign w:val="center"/>
            <w:hideMark/>
            <w:tcPrChange w:id="1618" w:author="Aleksander Hansen" w:date="2013-02-16T14:36:00Z">
              <w:tcPr>
                <w:tcW w:w="2892" w:type="dxa"/>
                <w:gridSpan w:val="2"/>
                <w:tcBorders>
                  <w:top w:val="nil"/>
                  <w:left w:val="nil"/>
                  <w:bottom w:val="single" w:sz="4" w:space="0" w:color="000000"/>
                  <w:right w:val="nil"/>
                </w:tcBorders>
                <w:shd w:val="clear" w:color="auto" w:fill="auto"/>
                <w:tcMar>
                  <w:top w:w="12" w:type="dxa"/>
                  <w:left w:w="12" w:type="dxa"/>
                  <w:bottom w:w="0" w:type="dxa"/>
                  <w:right w:w="12" w:type="dxa"/>
                </w:tcMar>
                <w:vAlign w:val="center"/>
                <w:hideMark/>
              </w:tcPr>
            </w:tcPrChange>
          </w:tcPr>
          <w:p w14:paraId="17296A4F" w14:textId="77777777" w:rsidR="00994066" w:rsidRPr="00631E3F" w:rsidRDefault="00994066" w:rsidP="0089589F">
            <w:pPr>
              <w:pStyle w:val="Text"/>
            </w:pPr>
            <w:r w:rsidRPr="00631E3F">
              <w:t>Asset B</w:t>
            </w:r>
          </w:p>
        </w:tc>
        <w:tc>
          <w:tcPr>
            <w:tcW w:w="1032" w:type="dxa"/>
            <w:tcBorders>
              <w:top w:val="nil"/>
              <w:left w:val="nil"/>
              <w:right w:val="nil"/>
            </w:tcBorders>
            <w:shd w:val="clear" w:color="auto" w:fill="A2B593"/>
            <w:tcMar>
              <w:top w:w="12" w:type="dxa"/>
              <w:left w:w="12" w:type="dxa"/>
              <w:bottom w:w="0" w:type="dxa"/>
              <w:right w:w="12" w:type="dxa"/>
            </w:tcMar>
            <w:vAlign w:val="center"/>
            <w:hideMark/>
            <w:tcPrChange w:id="1619" w:author="Aleksander Hansen" w:date="2013-02-16T14:36:00Z">
              <w:tcPr>
                <w:tcW w:w="1032" w:type="dxa"/>
                <w:gridSpan w:val="3"/>
                <w:tcBorders>
                  <w:top w:val="nil"/>
                  <w:left w:val="nil"/>
                  <w:bottom w:val="single" w:sz="4" w:space="0" w:color="000000"/>
                  <w:right w:val="nil"/>
                </w:tcBorders>
                <w:shd w:val="clear" w:color="auto" w:fill="auto"/>
                <w:tcMar>
                  <w:top w:w="12" w:type="dxa"/>
                  <w:left w:w="12" w:type="dxa"/>
                  <w:bottom w:w="0" w:type="dxa"/>
                  <w:right w:w="12" w:type="dxa"/>
                </w:tcMar>
                <w:vAlign w:val="center"/>
                <w:hideMark/>
              </w:tcPr>
            </w:tcPrChange>
          </w:tcPr>
          <w:p w14:paraId="2AE02667" w14:textId="77777777" w:rsidR="00994066" w:rsidRPr="00631E3F" w:rsidRDefault="00994066" w:rsidP="0089589F">
            <w:pPr>
              <w:pStyle w:val="Text"/>
            </w:pPr>
            <w:r w:rsidRPr="00631E3F">
              <w:t> </w:t>
            </w:r>
          </w:p>
        </w:tc>
        <w:tc>
          <w:tcPr>
            <w:tcW w:w="20" w:type="dxa"/>
            <w:tcBorders>
              <w:top w:val="nil"/>
              <w:left w:val="nil"/>
              <w:bottom w:val="single" w:sz="4" w:space="0" w:color="000000"/>
              <w:right w:val="nil"/>
            </w:tcBorders>
            <w:tcPrChange w:id="1620" w:author="Aleksander Hansen" w:date="2013-02-16T14:36:00Z">
              <w:tcPr>
                <w:tcW w:w="20" w:type="dxa"/>
                <w:tcBorders>
                  <w:top w:val="nil"/>
                  <w:left w:val="nil"/>
                  <w:bottom w:val="single" w:sz="4" w:space="0" w:color="000000"/>
                  <w:right w:val="nil"/>
                </w:tcBorders>
              </w:tcPr>
            </w:tcPrChange>
          </w:tcPr>
          <w:p w14:paraId="742DFEC1" w14:textId="77777777" w:rsidR="00994066" w:rsidRPr="00631E3F" w:rsidRDefault="00994066" w:rsidP="0089589F">
            <w:pPr>
              <w:pStyle w:val="Text"/>
            </w:pPr>
          </w:p>
        </w:tc>
        <w:tc>
          <w:tcPr>
            <w:tcW w:w="0" w:type="auto"/>
            <w:tcBorders>
              <w:top w:val="nil"/>
              <w:left w:val="nil"/>
              <w:bottom w:val="single" w:sz="4" w:space="0" w:color="000000"/>
              <w:right w:val="nil"/>
            </w:tcBorders>
            <w:shd w:val="clear" w:color="auto" w:fill="auto"/>
            <w:tcPrChange w:id="1621" w:author="Aleksander Hansen" w:date="2013-02-16T14:36:00Z">
              <w:tcPr>
                <w:tcW w:w="0" w:type="auto"/>
                <w:gridSpan w:val="2"/>
                <w:tcBorders>
                  <w:top w:val="nil"/>
                  <w:left w:val="nil"/>
                  <w:bottom w:val="single" w:sz="4" w:space="0" w:color="000000"/>
                  <w:right w:val="nil"/>
                </w:tcBorders>
                <w:shd w:val="clear" w:color="auto" w:fill="auto"/>
              </w:tcPr>
            </w:tcPrChange>
          </w:tcPr>
          <w:p w14:paraId="23931AF1" w14:textId="77777777" w:rsidR="00994066" w:rsidRPr="00631E3F" w:rsidRDefault="00994066" w:rsidP="0089589F">
            <w:pPr>
              <w:pStyle w:val="Text"/>
            </w:pPr>
          </w:p>
        </w:tc>
      </w:tr>
      <w:tr w:rsidR="00994066" w:rsidRPr="00631E3F" w14:paraId="3545D4DF" w14:textId="77777777" w:rsidTr="00400981">
        <w:trPr>
          <w:trHeight w:hRule="exact" w:val="326"/>
          <w:trPrChange w:id="1622" w:author="Aleksander Hansen" w:date="2013-02-16T14:35:00Z">
            <w:trPr>
              <w:gridBefore w:val="1"/>
              <w:trHeight w:hRule="exact" w:val="326"/>
            </w:trPr>
          </w:trPrChange>
        </w:trPr>
        <w:tc>
          <w:tcPr>
            <w:tcW w:w="2892" w:type="dxa"/>
            <w:tcBorders>
              <w:left w:val="nil"/>
              <w:bottom w:val="nil"/>
              <w:right w:val="nil"/>
            </w:tcBorders>
            <w:shd w:val="clear" w:color="auto" w:fill="auto"/>
            <w:tcMar>
              <w:top w:w="12" w:type="dxa"/>
              <w:left w:w="12" w:type="dxa"/>
              <w:bottom w:w="0" w:type="dxa"/>
              <w:right w:w="12" w:type="dxa"/>
            </w:tcMar>
            <w:vAlign w:val="center"/>
            <w:hideMark/>
            <w:tcPrChange w:id="1623" w:author="Aleksander Hansen" w:date="2013-02-16T14:35:00Z">
              <w:tcPr>
                <w:tcW w:w="2892" w:type="dxa"/>
                <w:gridSpan w:val="2"/>
                <w:tcBorders>
                  <w:top w:val="single" w:sz="4" w:space="0" w:color="000000"/>
                  <w:left w:val="nil"/>
                  <w:bottom w:val="nil"/>
                  <w:right w:val="nil"/>
                </w:tcBorders>
                <w:shd w:val="clear" w:color="auto" w:fill="auto"/>
                <w:tcMar>
                  <w:top w:w="12" w:type="dxa"/>
                  <w:left w:w="12" w:type="dxa"/>
                  <w:bottom w:w="0" w:type="dxa"/>
                  <w:right w:w="12" w:type="dxa"/>
                </w:tcMar>
                <w:vAlign w:val="center"/>
                <w:hideMark/>
              </w:tcPr>
            </w:tcPrChange>
          </w:tcPr>
          <w:p w14:paraId="2A2DAD75" w14:textId="77777777" w:rsidR="00994066" w:rsidRPr="00631E3F" w:rsidRDefault="00994066" w:rsidP="0089589F">
            <w:pPr>
              <w:pStyle w:val="Text"/>
            </w:pPr>
            <w:r w:rsidRPr="00631E3F">
              <w:t>Volatility</w:t>
            </w:r>
          </w:p>
        </w:tc>
        <w:tc>
          <w:tcPr>
            <w:tcW w:w="1032" w:type="dxa"/>
            <w:tcBorders>
              <w:left w:val="nil"/>
              <w:bottom w:val="nil"/>
              <w:right w:val="nil"/>
            </w:tcBorders>
            <w:shd w:val="clear" w:color="auto" w:fill="auto"/>
            <w:tcMar>
              <w:top w:w="12" w:type="dxa"/>
              <w:left w:w="12" w:type="dxa"/>
              <w:bottom w:w="0" w:type="dxa"/>
              <w:right w:w="12" w:type="dxa"/>
            </w:tcMar>
            <w:vAlign w:val="center"/>
            <w:hideMark/>
            <w:tcPrChange w:id="1624" w:author="Aleksander Hansen" w:date="2013-02-16T14:35:00Z">
              <w:tcPr>
                <w:tcW w:w="1032" w:type="dxa"/>
                <w:gridSpan w:val="3"/>
                <w:tcBorders>
                  <w:top w:val="single" w:sz="4" w:space="0" w:color="000000"/>
                  <w:left w:val="nil"/>
                  <w:bottom w:val="nil"/>
                  <w:right w:val="nil"/>
                </w:tcBorders>
                <w:shd w:val="clear" w:color="auto" w:fill="FFFF99"/>
                <w:tcMar>
                  <w:top w:w="12" w:type="dxa"/>
                  <w:left w:w="12" w:type="dxa"/>
                  <w:bottom w:w="0" w:type="dxa"/>
                  <w:right w:w="12" w:type="dxa"/>
                </w:tcMar>
                <w:vAlign w:val="center"/>
                <w:hideMark/>
              </w:tcPr>
            </w:tcPrChange>
          </w:tcPr>
          <w:p w14:paraId="356429D0" w14:textId="77777777" w:rsidR="00994066" w:rsidRPr="00631E3F" w:rsidRDefault="00994066" w:rsidP="0089589F">
            <w:pPr>
              <w:pStyle w:val="Text"/>
            </w:pPr>
            <w:r w:rsidRPr="00631E3F">
              <w:t>20.0%</w:t>
            </w:r>
          </w:p>
        </w:tc>
        <w:tc>
          <w:tcPr>
            <w:tcW w:w="20" w:type="dxa"/>
            <w:tcBorders>
              <w:top w:val="single" w:sz="4" w:space="0" w:color="000000"/>
              <w:left w:val="nil"/>
              <w:bottom w:val="nil"/>
              <w:right w:val="nil"/>
            </w:tcBorders>
            <w:tcPrChange w:id="1625" w:author="Aleksander Hansen" w:date="2013-02-16T14:35:00Z">
              <w:tcPr>
                <w:tcW w:w="20" w:type="dxa"/>
                <w:tcBorders>
                  <w:top w:val="single" w:sz="4" w:space="0" w:color="000000"/>
                  <w:left w:val="nil"/>
                  <w:bottom w:val="nil"/>
                  <w:right w:val="nil"/>
                </w:tcBorders>
              </w:tcPr>
            </w:tcPrChange>
          </w:tcPr>
          <w:p w14:paraId="5EA4CEE7" w14:textId="77777777" w:rsidR="00994066" w:rsidRPr="00631E3F" w:rsidRDefault="00994066" w:rsidP="0089589F">
            <w:pPr>
              <w:pStyle w:val="Text"/>
            </w:pPr>
          </w:p>
        </w:tc>
        <w:tc>
          <w:tcPr>
            <w:tcW w:w="0" w:type="auto"/>
            <w:tcBorders>
              <w:top w:val="single" w:sz="4" w:space="0" w:color="000000"/>
              <w:left w:val="nil"/>
              <w:bottom w:val="nil"/>
              <w:right w:val="nil"/>
            </w:tcBorders>
            <w:shd w:val="clear" w:color="auto" w:fill="auto"/>
            <w:tcPrChange w:id="1626" w:author="Aleksander Hansen" w:date="2013-02-16T14:35:00Z">
              <w:tcPr>
                <w:tcW w:w="0" w:type="auto"/>
                <w:gridSpan w:val="2"/>
                <w:tcBorders>
                  <w:top w:val="single" w:sz="4" w:space="0" w:color="000000"/>
                  <w:left w:val="nil"/>
                  <w:bottom w:val="nil"/>
                  <w:right w:val="nil"/>
                </w:tcBorders>
                <w:shd w:val="clear" w:color="auto" w:fill="auto"/>
              </w:tcPr>
            </w:tcPrChange>
          </w:tcPr>
          <w:p w14:paraId="73A2528D" w14:textId="77777777" w:rsidR="00994066" w:rsidRPr="00631E3F" w:rsidRDefault="00994066" w:rsidP="0089589F">
            <w:pPr>
              <w:pStyle w:val="Text"/>
            </w:pPr>
          </w:p>
        </w:tc>
      </w:tr>
      <w:tr w:rsidR="00994066" w:rsidRPr="00631E3F" w14:paraId="18D44A14" w14:textId="77777777" w:rsidTr="00400981">
        <w:trPr>
          <w:trHeight w:hRule="exact" w:val="326"/>
          <w:trPrChange w:id="1627" w:author="Aleksander Hansen" w:date="2013-02-16T14:35:00Z">
            <w:trPr>
              <w:gridBefore w:val="1"/>
              <w:trHeight w:hRule="exact" w:val="326"/>
            </w:trPr>
          </w:trPrChange>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Change w:id="1628" w:author="Aleksander Hansen" w:date="2013-02-16T14:35: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53044D32" w14:textId="77777777" w:rsidR="00994066" w:rsidRPr="00631E3F" w:rsidRDefault="00994066" w:rsidP="0089589F">
            <w:pPr>
              <w:pStyle w:val="Text"/>
            </w:pPr>
            <w:r w:rsidRPr="00631E3F">
              <w:t>Expected Return (per year)</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Change w:id="1629" w:author="Aleksander Hansen" w:date="2013-02-16T14:35:00Z">
              <w:tcPr>
                <w:tcW w:w="1032" w:type="dxa"/>
                <w:gridSpan w:val="3"/>
                <w:tcBorders>
                  <w:top w:val="nil"/>
                  <w:left w:val="nil"/>
                  <w:bottom w:val="nil"/>
                  <w:right w:val="nil"/>
                </w:tcBorders>
                <w:shd w:val="clear" w:color="auto" w:fill="FFFF99"/>
                <w:tcMar>
                  <w:top w:w="12" w:type="dxa"/>
                  <w:left w:w="12" w:type="dxa"/>
                  <w:bottom w:w="0" w:type="dxa"/>
                  <w:right w:w="12" w:type="dxa"/>
                </w:tcMar>
                <w:vAlign w:val="center"/>
                <w:hideMark/>
              </w:tcPr>
            </w:tcPrChange>
          </w:tcPr>
          <w:p w14:paraId="67125D5D" w14:textId="77777777" w:rsidR="00994066" w:rsidRPr="00631E3F" w:rsidRDefault="00994066" w:rsidP="0089589F">
            <w:pPr>
              <w:pStyle w:val="Text"/>
            </w:pPr>
            <w:r w:rsidRPr="00631E3F">
              <w:t>25.0%</w:t>
            </w:r>
          </w:p>
        </w:tc>
        <w:tc>
          <w:tcPr>
            <w:tcW w:w="20" w:type="dxa"/>
            <w:tcBorders>
              <w:top w:val="nil"/>
              <w:left w:val="nil"/>
              <w:bottom w:val="nil"/>
              <w:right w:val="nil"/>
            </w:tcBorders>
            <w:tcPrChange w:id="1630" w:author="Aleksander Hansen" w:date="2013-02-16T14:35:00Z">
              <w:tcPr>
                <w:tcW w:w="20" w:type="dxa"/>
                <w:tcBorders>
                  <w:top w:val="nil"/>
                  <w:left w:val="nil"/>
                  <w:bottom w:val="nil"/>
                  <w:right w:val="nil"/>
                </w:tcBorders>
              </w:tcPr>
            </w:tcPrChange>
          </w:tcPr>
          <w:p w14:paraId="4694AFB2"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631" w:author="Aleksander Hansen" w:date="2013-02-16T14:35:00Z">
              <w:tcPr>
                <w:tcW w:w="0" w:type="auto"/>
                <w:gridSpan w:val="2"/>
                <w:tcBorders>
                  <w:top w:val="nil"/>
                  <w:left w:val="nil"/>
                  <w:bottom w:val="nil"/>
                  <w:right w:val="nil"/>
                </w:tcBorders>
                <w:shd w:val="clear" w:color="auto" w:fill="auto"/>
              </w:tcPr>
            </w:tcPrChange>
          </w:tcPr>
          <w:p w14:paraId="5125239E" w14:textId="77777777" w:rsidR="00994066" w:rsidRPr="00631E3F" w:rsidRDefault="00994066" w:rsidP="0089589F">
            <w:pPr>
              <w:pStyle w:val="Text"/>
            </w:pPr>
          </w:p>
        </w:tc>
      </w:tr>
      <w:tr w:rsidR="00994066" w:rsidRPr="00631E3F" w14:paraId="3121AAB2"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232AA767" w14:textId="77777777" w:rsidR="00994066" w:rsidRPr="00631E3F" w:rsidRDefault="00994066" w:rsidP="0089589F">
            <w:pPr>
              <w:pStyle w:val="Text"/>
            </w:pPr>
            <w:r w:rsidRPr="00631E3F">
              <w:t>Portfolio Weight (1-w)</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3664CE7E" w14:textId="77777777" w:rsidR="00994066" w:rsidRPr="00631E3F" w:rsidRDefault="00994066" w:rsidP="0089589F">
            <w:pPr>
              <w:pStyle w:val="Text"/>
            </w:pPr>
            <w:r w:rsidRPr="00631E3F">
              <w:t>50%</w:t>
            </w:r>
          </w:p>
        </w:tc>
        <w:tc>
          <w:tcPr>
            <w:tcW w:w="20" w:type="dxa"/>
            <w:tcBorders>
              <w:top w:val="nil"/>
              <w:left w:val="nil"/>
              <w:bottom w:val="nil"/>
              <w:right w:val="nil"/>
            </w:tcBorders>
          </w:tcPr>
          <w:p w14:paraId="54529AD4"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000A95CE" w14:textId="77777777" w:rsidR="00994066" w:rsidRPr="00631E3F" w:rsidRDefault="00994066" w:rsidP="0089589F">
            <w:pPr>
              <w:pStyle w:val="Text"/>
            </w:pPr>
          </w:p>
        </w:tc>
      </w:tr>
      <w:tr w:rsidR="00994066" w:rsidRPr="00631E3F" w14:paraId="1BEEACBC" w14:textId="77777777" w:rsidTr="00400981">
        <w:trPr>
          <w:trHeight w:hRule="exact" w:val="326"/>
          <w:trPrChange w:id="1632" w:author="Aleksander Hansen" w:date="2013-02-16T14:35:00Z">
            <w:trPr>
              <w:gridBefore w:val="1"/>
              <w:trHeight w:hRule="exact" w:val="326"/>
            </w:trPr>
          </w:trPrChange>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Change w:id="1633" w:author="Aleksander Hansen" w:date="2013-02-16T14:35: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739E449B" w14:textId="77777777" w:rsidR="00994066" w:rsidRPr="00631E3F" w:rsidRDefault="00994066" w:rsidP="0089589F">
            <w:pPr>
              <w:pStyle w:val="Text"/>
            </w:pPr>
            <w:r w:rsidRPr="00631E3F">
              <w:t>Correlation (A</w:t>
            </w:r>
            <w:proofErr w:type="gramStart"/>
            <w:r w:rsidRPr="00631E3F">
              <w:t>,B</w:t>
            </w:r>
            <w:proofErr w:type="gramEnd"/>
            <w:r w:rsidRPr="00631E3F">
              <w:t>)</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Change w:id="1634" w:author="Aleksander Hansen" w:date="2013-02-16T14:35:00Z">
              <w:tcPr>
                <w:tcW w:w="1032" w:type="dxa"/>
                <w:gridSpan w:val="3"/>
                <w:tcBorders>
                  <w:top w:val="nil"/>
                  <w:left w:val="nil"/>
                  <w:bottom w:val="nil"/>
                  <w:right w:val="nil"/>
                </w:tcBorders>
                <w:shd w:val="clear" w:color="auto" w:fill="FFFF99"/>
                <w:tcMar>
                  <w:top w:w="12" w:type="dxa"/>
                  <w:left w:w="12" w:type="dxa"/>
                  <w:bottom w:w="0" w:type="dxa"/>
                  <w:right w:w="12" w:type="dxa"/>
                </w:tcMar>
                <w:vAlign w:val="center"/>
                <w:hideMark/>
              </w:tcPr>
            </w:tcPrChange>
          </w:tcPr>
          <w:p w14:paraId="19BAE2E6" w14:textId="77777777" w:rsidR="00994066" w:rsidRPr="00631E3F" w:rsidRDefault="00994066" w:rsidP="0089589F">
            <w:pPr>
              <w:pStyle w:val="Text"/>
            </w:pPr>
            <w:r w:rsidRPr="00631E3F">
              <w:t xml:space="preserve">         0.30</w:t>
            </w:r>
          </w:p>
        </w:tc>
        <w:tc>
          <w:tcPr>
            <w:tcW w:w="20" w:type="dxa"/>
            <w:tcBorders>
              <w:top w:val="nil"/>
              <w:left w:val="nil"/>
              <w:bottom w:val="nil"/>
              <w:right w:val="nil"/>
            </w:tcBorders>
            <w:tcPrChange w:id="1635" w:author="Aleksander Hansen" w:date="2013-02-16T14:35:00Z">
              <w:tcPr>
                <w:tcW w:w="20" w:type="dxa"/>
                <w:tcBorders>
                  <w:top w:val="nil"/>
                  <w:left w:val="nil"/>
                  <w:bottom w:val="nil"/>
                  <w:right w:val="nil"/>
                </w:tcBorders>
              </w:tcPr>
            </w:tcPrChange>
          </w:tcPr>
          <w:p w14:paraId="319F5D4F"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636" w:author="Aleksander Hansen" w:date="2013-02-16T14:35:00Z">
              <w:tcPr>
                <w:tcW w:w="0" w:type="auto"/>
                <w:gridSpan w:val="2"/>
                <w:tcBorders>
                  <w:top w:val="nil"/>
                  <w:left w:val="nil"/>
                  <w:bottom w:val="nil"/>
                  <w:right w:val="nil"/>
                </w:tcBorders>
                <w:shd w:val="clear" w:color="auto" w:fill="auto"/>
              </w:tcPr>
            </w:tcPrChange>
          </w:tcPr>
          <w:p w14:paraId="49CB6BAD" w14:textId="77777777" w:rsidR="00994066" w:rsidRPr="00631E3F" w:rsidRDefault="00994066" w:rsidP="0089589F">
            <w:pPr>
              <w:pStyle w:val="Text"/>
            </w:pPr>
          </w:p>
        </w:tc>
      </w:tr>
      <w:tr w:rsidR="00994066" w:rsidRPr="00631E3F" w14:paraId="5486913D" w14:textId="77777777" w:rsidTr="00400981">
        <w:trPr>
          <w:trHeight w:hRule="exact" w:val="326"/>
          <w:trPrChange w:id="1637" w:author="Aleksander Hansen" w:date="2013-02-16T14:35:00Z">
            <w:trPr>
              <w:gridBefore w:val="1"/>
              <w:trHeight w:hRule="exact" w:val="326"/>
            </w:trPr>
          </w:trPrChange>
        </w:trPr>
        <w:tc>
          <w:tcPr>
            <w:tcW w:w="2892" w:type="dxa"/>
            <w:tcBorders>
              <w:top w:val="nil"/>
              <w:left w:val="nil"/>
              <w:right w:val="nil"/>
            </w:tcBorders>
            <w:shd w:val="clear" w:color="auto" w:fill="auto"/>
            <w:tcMar>
              <w:top w:w="12" w:type="dxa"/>
              <w:left w:w="12" w:type="dxa"/>
              <w:bottom w:w="0" w:type="dxa"/>
              <w:right w:w="12" w:type="dxa"/>
            </w:tcMar>
            <w:vAlign w:val="center"/>
            <w:hideMark/>
            <w:tcPrChange w:id="1638" w:author="Aleksander Hansen" w:date="2013-02-16T14:35:00Z">
              <w:tcPr>
                <w:tcW w:w="2892" w:type="dxa"/>
                <w:gridSpan w:val="2"/>
                <w:tcBorders>
                  <w:top w:val="nil"/>
                  <w:left w:val="nil"/>
                  <w:right w:val="nil"/>
                </w:tcBorders>
                <w:shd w:val="clear" w:color="auto" w:fill="auto"/>
                <w:tcMar>
                  <w:top w:w="12" w:type="dxa"/>
                  <w:left w:w="12" w:type="dxa"/>
                  <w:bottom w:w="0" w:type="dxa"/>
                  <w:right w:w="12" w:type="dxa"/>
                </w:tcMar>
                <w:vAlign w:val="center"/>
                <w:hideMark/>
              </w:tcPr>
            </w:tcPrChange>
          </w:tcPr>
          <w:p w14:paraId="2E655674" w14:textId="77777777" w:rsidR="00994066" w:rsidRPr="00631E3F" w:rsidRDefault="00994066" w:rsidP="0089589F">
            <w:pPr>
              <w:pStyle w:val="Text"/>
            </w:pPr>
            <w:r w:rsidRPr="00631E3F">
              <w:t>Autocorrelation (h-1, h)</w:t>
            </w:r>
          </w:p>
        </w:tc>
        <w:tc>
          <w:tcPr>
            <w:tcW w:w="1032" w:type="dxa"/>
            <w:tcBorders>
              <w:top w:val="nil"/>
              <w:left w:val="nil"/>
              <w:right w:val="nil"/>
            </w:tcBorders>
            <w:shd w:val="clear" w:color="auto" w:fill="auto"/>
            <w:tcMar>
              <w:top w:w="12" w:type="dxa"/>
              <w:left w:w="12" w:type="dxa"/>
              <w:bottom w:w="0" w:type="dxa"/>
              <w:right w:w="12" w:type="dxa"/>
            </w:tcMar>
            <w:vAlign w:val="center"/>
            <w:hideMark/>
            <w:tcPrChange w:id="1639" w:author="Aleksander Hansen" w:date="2013-02-16T14:35:00Z">
              <w:tcPr>
                <w:tcW w:w="1032" w:type="dxa"/>
                <w:gridSpan w:val="3"/>
                <w:tcBorders>
                  <w:top w:val="nil"/>
                  <w:left w:val="nil"/>
                  <w:right w:val="nil"/>
                </w:tcBorders>
                <w:shd w:val="clear" w:color="auto" w:fill="FFFF99"/>
                <w:tcMar>
                  <w:top w:w="12" w:type="dxa"/>
                  <w:left w:w="12" w:type="dxa"/>
                  <w:bottom w:w="0" w:type="dxa"/>
                  <w:right w:w="12" w:type="dxa"/>
                </w:tcMar>
                <w:vAlign w:val="center"/>
                <w:hideMark/>
              </w:tcPr>
            </w:tcPrChange>
          </w:tcPr>
          <w:p w14:paraId="00B275CA" w14:textId="77777777" w:rsidR="00994066" w:rsidRPr="00631E3F" w:rsidRDefault="00994066" w:rsidP="0089589F">
            <w:pPr>
              <w:pStyle w:val="Text"/>
            </w:pPr>
            <w:r w:rsidRPr="00631E3F">
              <w:t xml:space="preserve">0.25 </w:t>
            </w:r>
          </w:p>
          <w:p w14:paraId="595D6B19" w14:textId="77777777" w:rsidR="00994066" w:rsidRPr="00631E3F" w:rsidRDefault="00994066" w:rsidP="0089589F">
            <w:pPr>
              <w:pStyle w:val="Text"/>
            </w:pPr>
          </w:p>
        </w:tc>
        <w:tc>
          <w:tcPr>
            <w:tcW w:w="20" w:type="dxa"/>
            <w:tcBorders>
              <w:top w:val="nil"/>
              <w:left w:val="nil"/>
              <w:right w:val="nil"/>
            </w:tcBorders>
            <w:tcPrChange w:id="1640" w:author="Aleksander Hansen" w:date="2013-02-16T14:35:00Z">
              <w:tcPr>
                <w:tcW w:w="20" w:type="dxa"/>
                <w:tcBorders>
                  <w:top w:val="nil"/>
                  <w:left w:val="nil"/>
                  <w:right w:val="nil"/>
                </w:tcBorders>
              </w:tcPr>
            </w:tcPrChange>
          </w:tcPr>
          <w:p w14:paraId="6FE27812" w14:textId="77777777" w:rsidR="00994066" w:rsidRPr="00631E3F" w:rsidRDefault="00994066" w:rsidP="0089589F">
            <w:pPr>
              <w:pStyle w:val="Text"/>
            </w:pPr>
          </w:p>
        </w:tc>
        <w:tc>
          <w:tcPr>
            <w:tcW w:w="0" w:type="auto"/>
            <w:tcBorders>
              <w:top w:val="nil"/>
              <w:left w:val="nil"/>
              <w:right w:val="nil"/>
            </w:tcBorders>
            <w:shd w:val="clear" w:color="auto" w:fill="auto"/>
            <w:tcPrChange w:id="1641" w:author="Aleksander Hansen" w:date="2013-02-16T14:35:00Z">
              <w:tcPr>
                <w:tcW w:w="0" w:type="auto"/>
                <w:gridSpan w:val="2"/>
                <w:tcBorders>
                  <w:top w:val="nil"/>
                  <w:left w:val="nil"/>
                  <w:right w:val="nil"/>
                </w:tcBorders>
                <w:shd w:val="clear" w:color="auto" w:fill="auto"/>
              </w:tcPr>
            </w:tcPrChange>
          </w:tcPr>
          <w:p w14:paraId="5E25359C" w14:textId="77777777" w:rsidR="00994066" w:rsidRPr="00631E3F" w:rsidRDefault="00994066" w:rsidP="0089589F">
            <w:pPr>
              <w:pStyle w:val="Text"/>
            </w:pPr>
            <w:r>
              <w:t>I</w:t>
            </w:r>
            <w:r w:rsidRPr="00631E3F">
              <w:t>ndepend</w:t>
            </w:r>
            <w:r>
              <w:t>ent, = 0. Mean reverting = negative</w:t>
            </w:r>
          </w:p>
        </w:tc>
      </w:tr>
      <w:tr w:rsidR="00994066" w:rsidRPr="00631E3F" w14:paraId="1A724C27" w14:textId="77777777" w:rsidTr="00400981">
        <w:trPr>
          <w:trHeight w:hRule="exact" w:val="326"/>
          <w:trPrChange w:id="1642" w:author="Aleksander Hansen" w:date="2013-02-16T14:36:00Z">
            <w:trPr>
              <w:gridBefore w:val="1"/>
              <w:trHeight w:hRule="exact" w:val="326"/>
            </w:trPr>
          </w:trPrChange>
        </w:trPr>
        <w:tc>
          <w:tcPr>
            <w:tcW w:w="2892" w:type="dxa"/>
            <w:tcBorders>
              <w:top w:val="nil"/>
              <w:left w:val="nil"/>
              <w:right w:val="nil"/>
            </w:tcBorders>
            <w:shd w:val="clear" w:color="auto" w:fill="auto"/>
            <w:tcMar>
              <w:top w:w="12" w:type="dxa"/>
              <w:left w:w="12" w:type="dxa"/>
              <w:bottom w:w="0" w:type="dxa"/>
              <w:right w:w="12" w:type="dxa"/>
            </w:tcMar>
            <w:vAlign w:val="center"/>
            <w:hideMark/>
            <w:tcPrChange w:id="1643" w:author="Aleksander Hansen" w:date="2013-02-16T14:36:00Z">
              <w:tcPr>
                <w:tcW w:w="2892" w:type="dxa"/>
                <w:gridSpan w:val="2"/>
                <w:tcBorders>
                  <w:top w:val="nil"/>
                  <w:left w:val="nil"/>
                  <w:right w:val="nil"/>
                </w:tcBorders>
                <w:shd w:val="clear" w:color="auto" w:fill="auto"/>
                <w:tcMar>
                  <w:top w:w="12" w:type="dxa"/>
                  <w:left w:w="12" w:type="dxa"/>
                  <w:bottom w:w="0" w:type="dxa"/>
                  <w:right w:w="12" w:type="dxa"/>
                </w:tcMar>
                <w:vAlign w:val="center"/>
                <w:hideMark/>
              </w:tcPr>
            </w:tcPrChange>
          </w:tcPr>
          <w:p w14:paraId="497EBCC2" w14:textId="77777777" w:rsidR="00994066" w:rsidRPr="00631E3F" w:rsidRDefault="00994066" w:rsidP="0089589F">
            <w:pPr>
              <w:pStyle w:val="Text"/>
            </w:pPr>
          </w:p>
        </w:tc>
        <w:tc>
          <w:tcPr>
            <w:tcW w:w="1032" w:type="dxa"/>
            <w:tcBorders>
              <w:top w:val="nil"/>
              <w:left w:val="nil"/>
              <w:right w:val="nil"/>
            </w:tcBorders>
            <w:shd w:val="clear" w:color="auto" w:fill="auto"/>
            <w:tcMar>
              <w:top w:w="12" w:type="dxa"/>
              <w:left w:w="12" w:type="dxa"/>
              <w:bottom w:w="0" w:type="dxa"/>
              <w:right w:w="12" w:type="dxa"/>
            </w:tcMar>
            <w:vAlign w:val="center"/>
            <w:hideMark/>
            <w:tcPrChange w:id="1644" w:author="Aleksander Hansen" w:date="2013-02-16T14:36:00Z">
              <w:tcPr>
                <w:tcW w:w="1032" w:type="dxa"/>
                <w:gridSpan w:val="3"/>
                <w:tcBorders>
                  <w:top w:val="nil"/>
                  <w:left w:val="nil"/>
                  <w:right w:val="nil"/>
                </w:tcBorders>
                <w:shd w:val="clear" w:color="auto" w:fill="auto"/>
                <w:tcMar>
                  <w:top w:w="12" w:type="dxa"/>
                  <w:left w:w="12" w:type="dxa"/>
                  <w:bottom w:w="0" w:type="dxa"/>
                  <w:right w:w="12" w:type="dxa"/>
                </w:tcMar>
                <w:vAlign w:val="center"/>
                <w:hideMark/>
              </w:tcPr>
            </w:tcPrChange>
          </w:tcPr>
          <w:p w14:paraId="1E1C3206" w14:textId="77777777" w:rsidR="00994066" w:rsidRPr="00631E3F" w:rsidRDefault="00994066" w:rsidP="0089589F">
            <w:pPr>
              <w:pStyle w:val="Text"/>
            </w:pPr>
          </w:p>
        </w:tc>
        <w:tc>
          <w:tcPr>
            <w:tcW w:w="20" w:type="dxa"/>
            <w:tcBorders>
              <w:top w:val="nil"/>
              <w:left w:val="nil"/>
              <w:right w:val="nil"/>
            </w:tcBorders>
            <w:tcPrChange w:id="1645" w:author="Aleksander Hansen" w:date="2013-02-16T14:36:00Z">
              <w:tcPr>
                <w:tcW w:w="20" w:type="dxa"/>
                <w:tcBorders>
                  <w:top w:val="nil"/>
                  <w:left w:val="nil"/>
                  <w:right w:val="nil"/>
                </w:tcBorders>
              </w:tcPr>
            </w:tcPrChange>
          </w:tcPr>
          <w:p w14:paraId="3AB7D7F6" w14:textId="77777777" w:rsidR="00994066" w:rsidRPr="00631E3F" w:rsidRDefault="00994066" w:rsidP="0089589F">
            <w:pPr>
              <w:pStyle w:val="Text"/>
            </w:pPr>
          </w:p>
        </w:tc>
        <w:tc>
          <w:tcPr>
            <w:tcW w:w="0" w:type="auto"/>
            <w:tcBorders>
              <w:left w:val="nil"/>
              <w:right w:val="nil"/>
            </w:tcBorders>
            <w:shd w:val="clear" w:color="auto" w:fill="auto"/>
            <w:tcPrChange w:id="1646" w:author="Aleksander Hansen" w:date="2013-02-16T14:36:00Z">
              <w:tcPr>
                <w:tcW w:w="0" w:type="auto"/>
                <w:gridSpan w:val="2"/>
                <w:tcBorders>
                  <w:left w:val="nil"/>
                  <w:right w:val="nil"/>
                </w:tcBorders>
                <w:shd w:val="clear" w:color="auto" w:fill="auto"/>
              </w:tcPr>
            </w:tcPrChange>
          </w:tcPr>
          <w:p w14:paraId="39E4D2A8" w14:textId="77777777" w:rsidR="00994066" w:rsidRPr="00631E3F" w:rsidRDefault="00994066" w:rsidP="0089589F">
            <w:pPr>
              <w:pStyle w:val="Text"/>
            </w:pPr>
          </w:p>
        </w:tc>
      </w:tr>
      <w:tr w:rsidR="00994066" w:rsidRPr="00631E3F" w14:paraId="11FC205A" w14:textId="77777777" w:rsidTr="00751FD9">
        <w:trPr>
          <w:trHeight w:hRule="exact" w:val="326"/>
          <w:trPrChange w:id="1647" w:author="Aleksander Hansen" w:date="2013-02-16T14:39:00Z">
            <w:trPr>
              <w:gridBefore w:val="1"/>
              <w:trHeight w:hRule="exact" w:val="326"/>
            </w:trPr>
          </w:trPrChange>
        </w:trPr>
        <w:tc>
          <w:tcPr>
            <w:tcW w:w="2892" w:type="dxa"/>
            <w:tcBorders>
              <w:left w:val="nil"/>
              <w:bottom w:val="single" w:sz="4" w:space="0" w:color="000000"/>
              <w:right w:val="nil"/>
            </w:tcBorders>
            <w:shd w:val="clear" w:color="auto" w:fill="A2B593"/>
            <w:tcMar>
              <w:top w:w="12" w:type="dxa"/>
              <w:left w:w="12" w:type="dxa"/>
              <w:bottom w:w="0" w:type="dxa"/>
              <w:right w:w="12" w:type="dxa"/>
            </w:tcMar>
            <w:vAlign w:val="center"/>
            <w:hideMark/>
            <w:tcPrChange w:id="1648" w:author="Aleksander Hansen" w:date="2013-02-16T14:39:00Z">
              <w:tcPr>
                <w:tcW w:w="2892" w:type="dxa"/>
                <w:gridSpan w:val="2"/>
                <w:tcBorders>
                  <w:left w:val="nil"/>
                  <w:bottom w:val="single" w:sz="4" w:space="0" w:color="000000"/>
                  <w:right w:val="nil"/>
                </w:tcBorders>
                <w:shd w:val="clear" w:color="auto" w:fill="93CDDD"/>
                <w:tcMar>
                  <w:top w:w="12" w:type="dxa"/>
                  <w:left w:w="12" w:type="dxa"/>
                  <w:bottom w:w="0" w:type="dxa"/>
                  <w:right w:w="12" w:type="dxa"/>
                </w:tcMar>
                <w:vAlign w:val="center"/>
                <w:hideMark/>
              </w:tcPr>
            </w:tcPrChange>
          </w:tcPr>
          <w:p w14:paraId="2DE034D5" w14:textId="77777777" w:rsidR="00994066" w:rsidRPr="00631E3F" w:rsidRDefault="00994066" w:rsidP="0089589F">
            <w:pPr>
              <w:pStyle w:val="Text"/>
            </w:pPr>
            <w:r w:rsidRPr="00631E3F">
              <w:t>Outputs</w:t>
            </w:r>
          </w:p>
        </w:tc>
        <w:tc>
          <w:tcPr>
            <w:tcW w:w="1032" w:type="dxa"/>
            <w:tcBorders>
              <w:left w:val="nil"/>
              <w:bottom w:val="single" w:sz="4" w:space="0" w:color="000000"/>
              <w:right w:val="nil"/>
            </w:tcBorders>
            <w:shd w:val="clear" w:color="auto" w:fill="A2B593"/>
            <w:tcMar>
              <w:top w:w="12" w:type="dxa"/>
              <w:left w:w="12" w:type="dxa"/>
              <w:bottom w:w="0" w:type="dxa"/>
              <w:right w:w="12" w:type="dxa"/>
            </w:tcMar>
            <w:vAlign w:val="center"/>
            <w:hideMark/>
            <w:tcPrChange w:id="1649" w:author="Aleksander Hansen" w:date="2013-02-16T14:39:00Z">
              <w:tcPr>
                <w:tcW w:w="1032" w:type="dxa"/>
                <w:gridSpan w:val="3"/>
                <w:tcBorders>
                  <w:left w:val="nil"/>
                  <w:bottom w:val="single" w:sz="4" w:space="0" w:color="000000"/>
                  <w:right w:val="nil"/>
                </w:tcBorders>
                <w:shd w:val="clear" w:color="auto" w:fill="93CDDD"/>
                <w:tcMar>
                  <w:top w:w="12" w:type="dxa"/>
                  <w:left w:w="12" w:type="dxa"/>
                  <w:bottom w:w="0" w:type="dxa"/>
                  <w:right w:w="12" w:type="dxa"/>
                </w:tcMar>
                <w:vAlign w:val="center"/>
                <w:hideMark/>
              </w:tcPr>
            </w:tcPrChange>
          </w:tcPr>
          <w:p w14:paraId="0D579FDB" w14:textId="77777777" w:rsidR="00994066" w:rsidRPr="00631E3F" w:rsidRDefault="00994066" w:rsidP="0089589F">
            <w:pPr>
              <w:pStyle w:val="Text"/>
            </w:pPr>
            <w:r w:rsidRPr="00631E3F">
              <w:t> </w:t>
            </w:r>
          </w:p>
        </w:tc>
        <w:tc>
          <w:tcPr>
            <w:tcW w:w="20" w:type="dxa"/>
            <w:tcBorders>
              <w:left w:val="nil"/>
              <w:bottom w:val="single" w:sz="4" w:space="0" w:color="000000"/>
              <w:right w:val="nil"/>
            </w:tcBorders>
            <w:tcPrChange w:id="1650" w:author="Aleksander Hansen" w:date="2013-02-16T14:39:00Z">
              <w:tcPr>
                <w:tcW w:w="20" w:type="dxa"/>
                <w:tcBorders>
                  <w:left w:val="nil"/>
                  <w:bottom w:val="single" w:sz="4" w:space="0" w:color="000000"/>
                  <w:right w:val="nil"/>
                </w:tcBorders>
              </w:tcPr>
            </w:tcPrChange>
          </w:tcPr>
          <w:p w14:paraId="759C4B2E" w14:textId="77777777" w:rsidR="00994066" w:rsidRPr="00631E3F" w:rsidRDefault="00994066" w:rsidP="0089589F">
            <w:pPr>
              <w:pStyle w:val="Text"/>
            </w:pPr>
          </w:p>
        </w:tc>
        <w:tc>
          <w:tcPr>
            <w:tcW w:w="0" w:type="auto"/>
            <w:tcBorders>
              <w:left w:val="nil"/>
              <w:bottom w:val="single" w:sz="4" w:space="0" w:color="000000"/>
              <w:right w:val="nil"/>
            </w:tcBorders>
            <w:shd w:val="clear" w:color="auto" w:fill="auto"/>
            <w:tcPrChange w:id="1651" w:author="Aleksander Hansen" w:date="2013-02-16T14:39:00Z">
              <w:tcPr>
                <w:tcW w:w="0" w:type="auto"/>
                <w:gridSpan w:val="2"/>
                <w:tcBorders>
                  <w:left w:val="nil"/>
                  <w:bottom w:val="single" w:sz="4" w:space="0" w:color="000000"/>
                  <w:right w:val="nil"/>
                </w:tcBorders>
                <w:shd w:val="clear" w:color="auto" w:fill="auto"/>
              </w:tcPr>
            </w:tcPrChange>
          </w:tcPr>
          <w:p w14:paraId="07FD0D83" w14:textId="77777777" w:rsidR="00994066" w:rsidRPr="00631E3F" w:rsidRDefault="00994066" w:rsidP="0089589F">
            <w:pPr>
              <w:pStyle w:val="Text"/>
            </w:pPr>
          </w:p>
        </w:tc>
      </w:tr>
      <w:tr w:rsidR="00994066" w:rsidRPr="00631E3F" w14:paraId="000F3BEB" w14:textId="77777777" w:rsidTr="00751FD9">
        <w:trPr>
          <w:trHeight w:hRule="exact" w:val="326"/>
          <w:trPrChange w:id="1652" w:author="Aleksander Hansen" w:date="2013-02-16T14:39:00Z">
            <w:trPr>
              <w:gridBefore w:val="1"/>
              <w:trHeight w:hRule="exact" w:val="326"/>
            </w:trPr>
          </w:trPrChange>
        </w:trPr>
        <w:tc>
          <w:tcPr>
            <w:tcW w:w="2892" w:type="dxa"/>
            <w:tcBorders>
              <w:top w:val="single" w:sz="4" w:space="0" w:color="000000"/>
              <w:left w:val="nil"/>
              <w:bottom w:val="nil"/>
              <w:right w:val="nil"/>
            </w:tcBorders>
            <w:shd w:val="clear" w:color="auto" w:fill="auto"/>
            <w:tcMar>
              <w:top w:w="12" w:type="dxa"/>
              <w:left w:w="12" w:type="dxa"/>
              <w:bottom w:w="0" w:type="dxa"/>
              <w:right w:w="12" w:type="dxa"/>
            </w:tcMar>
            <w:vAlign w:val="center"/>
            <w:hideMark/>
            <w:tcPrChange w:id="1653" w:author="Aleksander Hansen" w:date="2013-02-16T14:39:00Z">
              <w:tcPr>
                <w:tcW w:w="2892" w:type="dxa"/>
                <w:gridSpan w:val="2"/>
                <w:tcBorders>
                  <w:top w:val="single" w:sz="4" w:space="0" w:color="000000"/>
                  <w:left w:val="nil"/>
                  <w:bottom w:val="nil"/>
                  <w:right w:val="nil"/>
                </w:tcBorders>
                <w:shd w:val="clear" w:color="auto" w:fill="DBEEF3"/>
                <w:tcMar>
                  <w:top w:w="12" w:type="dxa"/>
                  <w:left w:w="12" w:type="dxa"/>
                  <w:bottom w:w="0" w:type="dxa"/>
                  <w:right w:w="12" w:type="dxa"/>
                </w:tcMar>
                <w:vAlign w:val="center"/>
                <w:hideMark/>
              </w:tcPr>
            </w:tcPrChange>
          </w:tcPr>
          <w:p w14:paraId="1071D44C" w14:textId="77777777" w:rsidR="00994066" w:rsidRPr="00631E3F" w:rsidRDefault="00994066" w:rsidP="0089589F">
            <w:pPr>
              <w:pStyle w:val="Text"/>
            </w:pPr>
            <w:r w:rsidRPr="00631E3F">
              <w:t>Annual</w:t>
            </w:r>
          </w:p>
        </w:tc>
        <w:tc>
          <w:tcPr>
            <w:tcW w:w="1032" w:type="dxa"/>
            <w:tcBorders>
              <w:top w:val="single" w:sz="4" w:space="0" w:color="000000"/>
              <w:left w:val="nil"/>
              <w:bottom w:val="nil"/>
              <w:right w:val="nil"/>
            </w:tcBorders>
            <w:shd w:val="clear" w:color="auto" w:fill="auto"/>
            <w:tcMar>
              <w:top w:w="12" w:type="dxa"/>
              <w:left w:w="12" w:type="dxa"/>
              <w:bottom w:w="0" w:type="dxa"/>
              <w:right w:w="12" w:type="dxa"/>
            </w:tcMar>
            <w:vAlign w:val="center"/>
            <w:hideMark/>
            <w:tcPrChange w:id="1654" w:author="Aleksander Hansen" w:date="2013-02-16T14:39:00Z">
              <w:tcPr>
                <w:tcW w:w="1032" w:type="dxa"/>
                <w:gridSpan w:val="3"/>
                <w:tcBorders>
                  <w:top w:val="single" w:sz="4" w:space="0" w:color="000000"/>
                  <w:left w:val="nil"/>
                  <w:bottom w:val="nil"/>
                  <w:right w:val="nil"/>
                </w:tcBorders>
                <w:shd w:val="clear" w:color="auto" w:fill="DBEEF3"/>
                <w:tcMar>
                  <w:top w:w="12" w:type="dxa"/>
                  <w:left w:w="12" w:type="dxa"/>
                  <w:bottom w:w="0" w:type="dxa"/>
                  <w:right w:w="12" w:type="dxa"/>
                </w:tcMar>
                <w:vAlign w:val="center"/>
                <w:hideMark/>
              </w:tcPr>
            </w:tcPrChange>
          </w:tcPr>
          <w:p w14:paraId="79EA128A" w14:textId="77777777" w:rsidR="00994066" w:rsidRPr="00631E3F" w:rsidRDefault="00994066" w:rsidP="0089589F">
            <w:pPr>
              <w:pStyle w:val="Text"/>
            </w:pPr>
            <w:r w:rsidRPr="00631E3F">
              <w:t> </w:t>
            </w:r>
          </w:p>
        </w:tc>
        <w:tc>
          <w:tcPr>
            <w:tcW w:w="20" w:type="dxa"/>
            <w:tcBorders>
              <w:top w:val="single" w:sz="4" w:space="0" w:color="000000"/>
              <w:left w:val="nil"/>
              <w:bottom w:val="nil"/>
              <w:right w:val="nil"/>
            </w:tcBorders>
            <w:tcPrChange w:id="1655" w:author="Aleksander Hansen" w:date="2013-02-16T14:39:00Z">
              <w:tcPr>
                <w:tcW w:w="20" w:type="dxa"/>
                <w:tcBorders>
                  <w:top w:val="single" w:sz="4" w:space="0" w:color="000000"/>
                  <w:left w:val="nil"/>
                  <w:bottom w:val="nil"/>
                  <w:right w:val="nil"/>
                </w:tcBorders>
              </w:tcPr>
            </w:tcPrChange>
          </w:tcPr>
          <w:p w14:paraId="23D63B69" w14:textId="77777777" w:rsidR="00994066" w:rsidRPr="00631E3F" w:rsidRDefault="00994066" w:rsidP="0089589F">
            <w:pPr>
              <w:pStyle w:val="Text"/>
              <w:rPr>
                <w:i/>
                <w:iCs/>
              </w:rPr>
            </w:pPr>
          </w:p>
        </w:tc>
        <w:tc>
          <w:tcPr>
            <w:tcW w:w="0" w:type="auto"/>
            <w:tcBorders>
              <w:top w:val="single" w:sz="4" w:space="0" w:color="000000"/>
              <w:left w:val="nil"/>
              <w:bottom w:val="nil"/>
              <w:right w:val="nil"/>
            </w:tcBorders>
            <w:shd w:val="clear" w:color="auto" w:fill="auto"/>
            <w:tcPrChange w:id="1656" w:author="Aleksander Hansen" w:date="2013-02-16T14:39:00Z">
              <w:tcPr>
                <w:tcW w:w="0" w:type="auto"/>
                <w:gridSpan w:val="2"/>
                <w:tcBorders>
                  <w:top w:val="single" w:sz="4" w:space="0" w:color="000000"/>
                  <w:left w:val="nil"/>
                  <w:bottom w:val="nil"/>
                  <w:right w:val="nil"/>
                </w:tcBorders>
                <w:shd w:val="clear" w:color="auto" w:fill="auto"/>
              </w:tcPr>
            </w:tcPrChange>
          </w:tcPr>
          <w:p w14:paraId="6CB1E79C" w14:textId="77777777" w:rsidR="00994066" w:rsidRPr="00631E3F" w:rsidRDefault="00994066" w:rsidP="0089589F">
            <w:pPr>
              <w:pStyle w:val="Text"/>
              <w:rPr>
                <w:i/>
                <w:iCs/>
              </w:rPr>
            </w:pPr>
          </w:p>
        </w:tc>
      </w:tr>
      <w:tr w:rsidR="00994066" w:rsidRPr="00631E3F" w14:paraId="42775069"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637A5D97" w14:textId="77777777" w:rsidR="00994066" w:rsidRPr="00631E3F" w:rsidRDefault="00994066" w:rsidP="0089589F">
            <w:pPr>
              <w:pStyle w:val="Text"/>
            </w:pPr>
            <w:r w:rsidRPr="00631E3F">
              <w:t>Covariance (A</w:t>
            </w:r>
            <w:proofErr w:type="gramStart"/>
            <w:r w:rsidRPr="00631E3F">
              <w:t>,B</w:t>
            </w:r>
            <w:proofErr w:type="gramEnd"/>
            <w:r w:rsidRPr="00631E3F">
              <w:t>)</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68656509" w14:textId="77777777" w:rsidR="00994066" w:rsidRPr="00631E3F" w:rsidRDefault="00994066" w:rsidP="0089589F">
            <w:pPr>
              <w:pStyle w:val="Text"/>
            </w:pPr>
            <w:r w:rsidRPr="00631E3F">
              <w:t xml:space="preserve"> </w:t>
            </w:r>
            <w:del w:id="1657" w:author="Aleksander Hansen" w:date="2013-02-16T14:40:00Z">
              <w:r w:rsidRPr="00631E3F" w:rsidDel="00751FD9">
                <w:delText xml:space="preserve">  </w:delText>
              </w:r>
            </w:del>
            <w:r>
              <w:t>0.0060</w:t>
            </w:r>
            <w:r w:rsidRPr="00631E3F">
              <w:t xml:space="preserve">    </w:t>
            </w:r>
            <w:proofErr w:type="spellStart"/>
            <w:r w:rsidRPr="00631E3F">
              <w:t>0.0060</w:t>
            </w:r>
            <w:proofErr w:type="spellEnd"/>
            <w:r w:rsidRPr="00631E3F">
              <w:t xml:space="preserve"> </w:t>
            </w:r>
          </w:p>
        </w:tc>
        <w:tc>
          <w:tcPr>
            <w:tcW w:w="20" w:type="dxa"/>
            <w:tcBorders>
              <w:top w:val="nil"/>
              <w:left w:val="nil"/>
              <w:bottom w:val="nil"/>
              <w:right w:val="nil"/>
            </w:tcBorders>
          </w:tcPr>
          <w:p w14:paraId="14E2096D"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3E905771" w14:textId="77777777" w:rsidR="00994066" w:rsidRPr="00631E3F" w:rsidRDefault="00994066" w:rsidP="0089589F">
            <w:pPr>
              <w:pStyle w:val="Text"/>
            </w:pPr>
            <w:r w:rsidRPr="00631E3F">
              <w:t>COV = (correlation A</w:t>
            </w:r>
            <w:proofErr w:type="gramStart"/>
            <w:r w:rsidRPr="00631E3F">
              <w:t>,B</w:t>
            </w:r>
            <w:proofErr w:type="gramEnd"/>
            <w:r w:rsidRPr="00631E3F">
              <w:t>)(volatility A)(</w:t>
            </w:r>
            <w:r>
              <w:t xml:space="preserve">volatility </w:t>
            </w:r>
            <w:r w:rsidRPr="00631E3F">
              <w:t>B)</w:t>
            </w:r>
          </w:p>
        </w:tc>
      </w:tr>
      <w:tr w:rsidR="00994066" w:rsidRPr="00631E3F" w14:paraId="42A1554D"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7654951F" w14:textId="77777777" w:rsidR="00994066" w:rsidRPr="00631E3F" w:rsidRDefault="00994066" w:rsidP="0089589F">
            <w:pPr>
              <w:pStyle w:val="Text"/>
            </w:pPr>
            <w:r w:rsidRPr="00631E3F">
              <w:t>Portfolio variance</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25E9C352" w14:textId="77777777" w:rsidR="00994066" w:rsidRPr="00631E3F" w:rsidRDefault="00994066" w:rsidP="0089589F">
            <w:pPr>
              <w:pStyle w:val="Text"/>
            </w:pPr>
            <w:r>
              <w:t>0.0155</w:t>
            </w:r>
            <w:r w:rsidRPr="00631E3F">
              <w:t xml:space="preserve">       </w:t>
            </w:r>
            <w:proofErr w:type="spellStart"/>
            <w:r w:rsidRPr="00631E3F">
              <w:t>0.0155</w:t>
            </w:r>
            <w:proofErr w:type="spellEnd"/>
            <w:r w:rsidRPr="00631E3F">
              <w:t xml:space="preserve"> </w:t>
            </w:r>
          </w:p>
        </w:tc>
        <w:tc>
          <w:tcPr>
            <w:tcW w:w="20" w:type="dxa"/>
            <w:tcBorders>
              <w:top w:val="nil"/>
              <w:left w:val="nil"/>
              <w:bottom w:val="nil"/>
              <w:right w:val="nil"/>
            </w:tcBorders>
          </w:tcPr>
          <w:p w14:paraId="13F6DA69"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0025BBC6" w14:textId="77777777" w:rsidR="00994066" w:rsidRPr="00631E3F" w:rsidRDefault="00994066" w:rsidP="0089589F">
            <w:pPr>
              <w:pStyle w:val="Text"/>
            </w:pPr>
          </w:p>
        </w:tc>
      </w:tr>
      <w:tr w:rsidR="00994066" w:rsidRPr="00631E3F" w14:paraId="32F21D9C"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4252318F" w14:textId="77777777" w:rsidR="00994066" w:rsidRPr="00631E3F" w:rsidRDefault="00994066" w:rsidP="0089589F">
            <w:pPr>
              <w:pStyle w:val="Text"/>
            </w:pPr>
            <w:r w:rsidRPr="00631E3F">
              <w:t xml:space="preserve">Exp </w:t>
            </w:r>
            <w:r>
              <w:t>P</w:t>
            </w:r>
            <w:r w:rsidRPr="00631E3F">
              <w:t>ortfolio return</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664400DB" w14:textId="77777777" w:rsidR="00994066" w:rsidRPr="00631E3F" w:rsidRDefault="00994066" w:rsidP="0089589F">
            <w:pPr>
              <w:pStyle w:val="Text"/>
            </w:pPr>
            <w:r w:rsidRPr="00631E3F">
              <w:t>18.5%</w:t>
            </w:r>
          </w:p>
        </w:tc>
        <w:tc>
          <w:tcPr>
            <w:tcW w:w="20" w:type="dxa"/>
            <w:tcBorders>
              <w:top w:val="nil"/>
              <w:left w:val="nil"/>
              <w:bottom w:val="nil"/>
              <w:right w:val="nil"/>
            </w:tcBorders>
          </w:tcPr>
          <w:p w14:paraId="59E1BD74"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442DFA8F" w14:textId="77777777" w:rsidR="00994066" w:rsidRPr="00631E3F" w:rsidRDefault="00994066" w:rsidP="0089589F">
            <w:pPr>
              <w:pStyle w:val="Text"/>
            </w:pPr>
          </w:p>
        </w:tc>
      </w:tr>
      <w:tr w:rsidR="00994066" w:rsidRPr="00631E3F" w14:paraId="1019813F" w14:textId="77777777" w:rsidTr="00751FD9">
        <w:trPr>
          <w:trHeight w:hRule="exact" w:val="326"/>
          <w:trPrChange w:id="1658" w:author="Aleksander Hansen" w:date="2013-02-16T14:38:00Z">
            <w:trPr>
              <w:gridBefore w:val="1"/>
              <w:trHeight w:hRule="exact" w:val="326"/>
            </w:trPr>
          </w:trPrChange>
        </w:trPr>
        <w:tc>
          <w:tcPr>
            <w:tcW w:w="2892" w:type="dxa"/>
            <w:tcBorders>
              <w:top w:val="nil"/>
              <w:left w:val="nil"/>
              <w:right w:val="nil"/>
            </w:tcBorders>
            <w:shd w:val="clear" w:color="auto" w:fill="auto"/>
            <w:tcMar>
              <w:top w:w="12" w:type="dxa"/>
              <w:left w:w="12" w:type="dxa"/>
              <w:bottom w:w="0" w:type="dxa"/>
              <w:right w:w="12" w:type="dxa"/>
            </w:tcMar>
            <w:vAlign w:val="center"/>
            <w:hideMark/>
            <w:tcPrChange w:id="1659" w:author="Aleksander Hansen" w:date="2013-02-16T14:38: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0D66C576" w14:textId="77777777" w:rsidR="00994066" w:rsidRPr="00631E3F" w:rsidRDefault="00994066" w:rsidP="0089589F">
            <w:pPr>
              <w:pStyle w:val="Text"/>
            </w:pPr>
            <w:r w:rsidRPr="00631E3F">
              <w:t>Portfolio volatility (per year)</w:t>
            </w:r>
          </w:p>
        </w:tc>
        <w:tc>
          <w:tcPr>
            <w:tcW w:w="1032" w:type="dxa"/>
            <w:tcBorders>
              <w:top w:val="nil"/>
              <w:left w:val="nil"/>
              <w:right w:val="nil"/>
            </w:tcBorders>
            <w:shd w:val="clear" w:color="auto" w:fill="auto"/>
            <w:tcMar>
              <w:top w:w="12" w:type="dxa"/>
              <w:left w:w="12" w:type="dxa"/>
              <w:bottom w:w="0" w:type="dxa"/>
              <w:right w:w="12" w:type="dxa"/>
            </w:tcMar>
            <w:vAlign w:val="center"/>
            <w:hideMark/>
            <w:tcPrChange w:id="1660" w:author="Aleksander Hansen" w:date="2013-02-16T14:38:00Z">
              <w:tcPr>
                <w:tcW w:w="1032" w:type="dxa"/>
                <w:gridSpan w:val="3"/>
                <w:tcBorders>
                  <w:top w:val="nil"/>
                  <w:left w:val="nil"/>
                  <w:bottom w:val="nil"/>
                  <w:right w:val="nil"/>
                </w:tcBorders>
                <w:shd w:val="clear" w:color="auto" w:fill="auto"/>
                <w:tcMar>
                  <w:top w:w="12" w:type="dxa"/>
                  <w:left w:w="12" w:type="dxa"/>
                  <w:bottom w:w="0" w:type="dxa"/>
                  <w:right w:w="12" w:type="dxa"/>
                </w:tcMar>
                <w:vAlign w:val="center"/>
                <w:hideMark/>
              </w:tcPr>
            </w:tcPrChange>
          </w:tcPr>
          <w:p w14:paraId="3AB206E6" w14:textId="77777777" w:rsidR="00994066" w:rsidRPr="00631E3F" w:rsidRDefault="00994066" w:rsidP="0089589F">
            <w:pPr>
              <w:pStyle w:val="Text"/>
            </w:pPr>
            <w:r w:rsidRPr="00631E3F">
              <w:t>12.4%</w:t>
            </w:r>
          </w:p>
        </w:tc>
        <w:tc>
          <w:tcPr>
            <w:tcW w:w="20" w:type="dxa"/>
            <w:tcBorders>
              <w:top w:val="nil"/>
              <w:left w:val="nil"/>
              <w:bottom w:val="nil"/>
              <w:right w:val="nil"/>
            </w:tcBorders>
            <w:tcPrChange w:id="1661" w:author="Aleksander Hansen" w:date="2013-02-16T14:38:00Z">
              <w:tcPr>
                <w:tcW w:w="20" w:type="dxa"/>
                <w:tcBorders>
                  <w:top w:val="nil"/>
                  <w:left w:val="nil"/>
                  <w:bottom w:val="nil"/>
                  <w:right w:val="nil"/>
                </w:tcBorders>
              </w:tcPr>
            </w:tcPrChange>
          </w:tcPr>
          <w:p w14:paraId="5ABF86E3"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662" w:author="Aleksander Hansen" w:date="2013-02-16T14:38:00Z">
              <w:tcPr>
                <w:tcW w:w="0" w:type="auto"/>
                <w:gridSpan w:val="2"/>
                <w:tcBorders>
                  <w:top w:val="nil"/>
                  <w:left w:val="nil"/>
                  <w:bottom w:val="nil"/>
                  <w:right w:val="nil"/>
                </w:tcBorders>
                <w:shd w:val="clear" w:color="auto" w:fill="auto"/>
              </w:tcPr>
            </w:tcPrChange>
          </w:tcPr>
          <w:p w14:paraId="00A68A6F" w14:textId="77777777" w:rsidR="00994066" w:rsidRPr="00631E3F" w:rsidRDefault="00994066" w:rsidP="0089589F">
            <w:pPr>
              <w:pStyle w:val="Text"/>
            </w:pPr>
          </w:p>
        </w:tc>
      </w:tr>
      <w:tr w:rsidR="00994066" w:rsidRPr="00631E3F" w14:paraId="06FAA413" w14:textId="77777777" w:rsidTr="00751FD9">
        <w:trPr>
          <w:trHeight w:hRule="exact" w:val="326"/>
          <w:trPrChange w:id="1663" w:author="Aleksander Hansen" w:date="2013-02-16T14:38:00Z">
            <w:trPr>
              <w:gridBefore w:val="1"/>
              <w:trHeight w:hRule="exact" w:val="326"/>
            </w:trPr>
          </w:trPrChange>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Change w:id="1664" w:author="Aleksander Hansen" w:date="2013-02-16T14:38:00Z">
              <w:tcPr>
                <w:tcW w:w="2892" w:type="dxa"/>
                <w:gridSpan w:val="2"/>
                <w:tcBorders>
                  <w:top w:val="nil"/>
                  <w:left w:val="nil"/>
                  <w:bottom w:val="nil"/>
                  <w:right w:val="nil"/>
                </w:tcBorders>
                <w:shd w:val="clear" w:color="auto" w:fill="DBEEF3"/>
                <w:tcMar>
                  <w:top w:w="12" w:type="dxa"/>
                  <w:left w:w="12" w:type="dxa"/>
                  <w:bottom w:w="0" w:type="dxa"/>
                  <w:right w:w="12" w:type="dxa"/>
                </w:tcMar>
                <w:vAlign w:val="center"/>
                <w:hideMark/>
              </w:tcPr>
            </w:tcPrChange>
          </w:tcPr>
          <w:p w14:paraId="3D7FF4DA" w14:textId="77777777" w:rsidR="00994066" w:rsidRPr="00631E3F" w:rsidRDefault="00994066" w:rsidP="0089589F">
            <w:pPr>
              <w:pStyle w:val="Text"/>
            </w:pPr>
            <w:r w:rsidRPr="00631E3F">
              <w:t>Period (h days)</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Change w:id="1665" w:author="Aleksander Hansen" w:date="2013-02-16T14:38:00Z">
              <w:tcPr>
                <w:tcW w:w="1032" w:type="dxa"/>
                <w:gridSpan w:val="3"/>
                <w:tcBorders>
                  <w:top w:val="nil"/>
                  <w:left w:val="nil"/>
                  <w:bottom w:val="nil"/>
                  <w:right w:val="nil"/>
                </w:tcBorders>
                <w:shd w:val="clear" w:color="auto" w:fill="DBEEF3"/>
                <w:tcMar>
                  <w:top w:w="12" w:type="dxa"/>
                  <w:left w:w="12" w:type="dxa"/>
                  <w:bottom w:w="0" w:type="dxa"/>
                  <w:right w:w="12" w:type="dxa"/>
                </w:tcMar>
                <w:vAlign w:val="center"/>
                <w:hideMark/>
              </w:tcPr>
            </w:tcPrChange>
          </w:tcPr>
          <w:p w14:paraId="70E11F8E" w14:textId="77777777" w:rsidR="00994066" w:rsidRPr="00631E3F" w:rsidRDefault="00994066" w:rsidP="0089589F">
            <w:pPr>
              <w:pStyle w:val="Text"/>
            </w:pPr>
            <w:r w:rsidRPr="00631E3F">
              <w:t> </w:t>
            </w:r>
          </w:p>
        </w:tc>
        <w:tc>
          <w:tcPr>
            <w:tcW w:w="20" w:type="dxa"/>
            <w:tcBorders>
              <w:top w:val="nil"/>
              <w:left w:val="nil"/>
              <w:bottom w:val="nil"/>
              <w:right w:val="nil"/>
            </w:tcBorders>
            <w:tcPrChange w:id="1666" w:author="Aleksander Hansen" w:date="2013-02-16T14:38:00Z">
              <w:tcPr>
                <w:tcW w:w="20" w:type="dxa"/>
                <w:tcBorders>
                  <w:top w:val="nil"/>
                  <w:left w:val="nil"/>
                  <w:bottom w:val="nil"/>
                  <w:right w:val="nil"/>
                </w:tcBorders>
              </w:tcPr>
            </w:tcPrChange>
          </w:tcPr>
          <w:p w14:paraId="07847058"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667" w:author="Aleksander Hansen" w:date="2013-02-16T14:38:00Z">
              <w:tcPr>
                <w:tcW w:w="0" w:type="auto"/>
                <w:gridSpan w:val="2"/>
                <w:tcBorders>
                  <w:top w:val="nil"/>
                  <w:left w:val="nil"/>
                  <w:bottom w:val="nil"/>
                  <w:right w:val="nil"/>
                </w:tcBorders>
                <w:shd w:val="clear" w:color="auto" w:fill="auto"/>
              </w:tcPr>
            </w:tcPrChange>
          </w:tcPr>
          <w:p w14:paraId="7ED686B4" w14:textId="77777777" w:rsidR="00994066" w:rsidRPr="00631E3F" w:rsidRDefault="00994066" w:rsidP="0089589F">
            <w:pPr>
              <w:pStyle w:val="Text"/>
            </w:pPr>
          </w:p>
        </w:tc>
      </w:tr>
      <w:tr w:rsidR="00994066" w:rsidRPr="00631E3F" w14:paraId="1D067420"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587529F8" w14:textId="77777777" w:rsidR="00994066" w:rsidRPr="00631E3F" w:rsidRDefault="00994066" w:rsidP="0089589F">
            <w:pPr>
              <w:pStyle w:val="Text"/>
            </w:pPr>
            <w:r w:rsidRPr="00631E3F">
              <w:t>Exp periodic return (u)</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21D7EA5C" w14:textId="77777777" w:rsidR="00994066" w:rsidRPr="00631E3F" w:rsidRDefault="00994066" w:rsidP="0089589F">
            <w:pPr>
              <w:pStyle w:val="Text"/>
            </w:pPr>
            <w:r w:rsidRPr="00631E3F">
              <w:t>0.73%</w:t>
            </w:r>
          </w:p>
        </w:tc>
        <w:tc>
          <w:tcPr>
            <w:tcW w:w="20" w:type="dxa"/>
            <w:tcBorders>
              <w:top w:val="nil"/>
              <w:left w:val="nil"/>
              <w:bottom w:val="nil"/>
              <w:right w:val="nil"/>
            </w:tcBorders>
          </w:tcPr>
          <w:p w14:paraId="73468809"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73DDBF72" w14:textId="77777777" w:rsidR="00994066" w:rsidRPr="00631E3F" w:rsidRDefault="00994066" w:rsidP="0089589F">
            <w:pPr>
              <w:pStyle w:val="Text"/>
            </w:pPr>
          </w:p>
        </w:tc>
      </w:tr>
      <w:tr w:rsidR="00994066" w:rsidRPr="00631E3F" w14:paraId="24FAD043"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1BA19EE8" w14:textId="77777777" w:rsidR="00994066" w:rsidRPr="00631E3F" w:rsidRDefault="00994066" w:rsidP="0089589F">
            <w:pPr>
              <w:pStyle w:val="Text"/>
            </w:pPr>
            <w:proofErr w:type="spellStart"/>
            <w:r w:rsidRPr="00631E3F">
              <w:t>Std</w:t>
            </w:r>
            <w:proofErr w:type="spellEnd"/>
            <w:r w:rsidRPr="00631E3F">
              <w:t xml:space="preserve"> deviation (h), i.i.d</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2259F55D" w14:textId="77777777" w:rsidR="00994066" w:rsidRPr="00631E3F" w:rsidRDefault="00994066" w:rsidP="0089589F">
            <w:pPr>
              <w:pStyle w:val="Text"/>
            </w:pPr>
            <w:r w:rsidRPr="00631E3F">
              <w:t>2.48%</w:t>
            </w:r>
          </w:p>
        </w:tc>
        <w:tc>
          <w:tcPr>
            <w:tcW w:w="20" w:type="dxa"/>
            <w:tcBorders>
              <w:top w:val="nil"/>
              <w:left w:val="nil"/>
              <w:bottom w:val="nil"/>
              <w:right w:val="nil"/>
            </w:tcBorders>
          </w:tcPr>
          <w:p w14:paraId="7026A468"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157E2FC2" w14:textId="77777777" w:rsidR="00994066" w:rsidRPr="00631E3F" w:rsidRDefault="00994066" w:rsidP="0089589F">
            <w:pPr>
              <w:pStyle w:val="Text"/>
            </w:pPr>
          </w:p>
        </w:tc>
      </w:tr>
      <w:tr w:rsidR="00994066" w:rsidRPr="00631E3F" w14:paraId="6C6BADBF"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45146950" w14:textId="77777777" w:rsidR="00994066" w:rsidRPr="00631E3F" w:rsidRDefault="00994066" w:rsidP="0089589F">
            <w:pPr>
              <w:pStyle w:val="Text"/>
            </w:pPr>
            <w:r w:rsidRPr="00631E3F">
              <w:t>Scaling factor</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3B190D23" w14:textId="77777777" w:rsidR="00994066" w:rsidRPr="00631E3F" w:rsidRDefault="00994066" w:rsidP="0089589F">
            <w:pPr>
              <w:pStyle w:val="Text"/>
            </w:pPr>
            <w:r w:rsidRPr="00631E3F">
              <w:t>15.78</w:t>
            </w:r>
          </w:p>
        </w:tc>
        <w:tc>
          <w:tcPr>
            <w:tcW w:w="20" w:type="dxa"/>
            <w:tcBorders>
              <w:top w:val="nil"/>
              <w:left w:val="nil"/>
              <w:bottom w:val="nil"/>
              <w:right w:val="nil"/>
            </w:tcBorders>
          </w:tcPr>
          <w:p w14:paraId="4B19C0D8"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36080319" w14:textId="77777777" w:rsidR="00994066" w:rsidRPr="00631E3F" w:rsidRDefault="00994066" w:rsidP="0089589F">
            <w:pPr>
              <w:pStyle w:val="Text"/>
            </w:pPr>
            <w:r w:rsidRPr="00631E3F">
              <w:t xml:space="preserve">Don’t need to know this, used for </w:t>
            </w:r>
            <w:proofErr w:type="gramStart"/>
            <w:r w:rsidRPr="00631E3F">
              <w:t>AR(</w:t>
            </w:r>
            <w:proofErr w:type="gramEnd"/>
            <w:r w:rsidRPr="00631E3F">
              <w:t>1)</w:t>
            </w:r>
          </w:p>
        </w:tc>
      </w:tr>
      <w:tr w:rsidR="00994066" w:rsidRPr="00631E3F" w14:paraId="0EA4484D"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79F56627" w14:textId="77777777" w:rsidR="00994066" w:rsidRPr="00631E3F" w:rsidRDefault="00994066" w:rsidP="0089589F">
            <w:pPr>
              <w:pStyle w:val="Text"/>
            </w:pPr>
            <w:proofErr w:type="spellStart"/>
            <w:r w:rsidRPr="00631E3F">
              <w:t>Std</w:t>
            </w:r>
            <w:proofErr w:type="spellEnd"/>
            <w:r w:rsidRPr="00631E3F">
              <w:t xml:space="preserve"> deviation (h), Autocorrelation</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565CEA6A" w14:textId="77777777" w:rsidR="00994066" w:rsidRPr="00631E3F" w:rsidRDefault="00994066" w:rsidP="0089589F">
            <w:pPr>
              <w:pStyle w:val="Text"/>
            </w:pPr>
            <w:r w:rsidRPr="00631E3F">
              <w:t>3.12%</w:t>
            </w:r>
          </w:p>
        </w:tc>
        <w:tc>
          <w:tcPr>
            <w:tcW w:w="20" w:type="dxa"/>
            <w:tcBorders>
              <w:top w:val="nil"/>
              <w:left w:val="nil"/>
              <w:bottom w:val="nil"/>
              <w:right w:val="nil"/>
            </w:tcBorders>
          </w:tcPr>
          <w:p w14:paraId="4599D546"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3997C66E" w14:textId="77777777" w:rsidR="00994066" w:rsidRPr="00631E3F" w:rsidRDefault="00994066" w:rsidP="0089589F">
            <w:pPr>
              <w:pStyle w:val="Text"/>
            </w:pPr>
            <w:r w:rsidRPr="00631E3F">
              <w:t>Standard deviation if auto-correlation.</w:t>
            </w:r>
          </w:p>
        </w:tc>
      </w:tr>
      <w:tr w:rsidR="00994066" w:rsidRPr="00631E3F" w14:paraId="2786F42E"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4F765962" w14:textId="77777777" w:rsidR="00994066" w:rsidRPr="00631E3F" w:rsidRDefault="00994066" w:rsidP="0089589F">
            <w:pPr>
              <w:pStyle w:val="Text"/>
            </w:pPr>
            <w:r w:rsidRPr="00631E3F">
              <w:t>Normal deviate (critical z value)</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0A4FF346" w14:textId="77777777" w:rsidR="00994066" w:rsidRPr="00631E3F" w:rsidRDefault="00994066" w:rsidP="0089589F">
            <w:pPr>
              <w:pStyle w:val="Text"/>
            </w:pPr>
            <w:r w:rsidRPr="00631E3F">
              <w:t>1.64</w:t>
            </w:r>
          </w:p>
        </w:tc>
        <w:tc>
          <w:tcPr>
            <w:tcW w:w="20" w:type="dxa"/>
            <w:tcBorders>
              <w:top w:val="nil"/>
              <w:left w:val="nil"/>
              <w:bottom w:val="nil"/>
              <w:right w:val="nil"/>
            </w:tcBorders>
          </w:tcPr>
          <w:p w14:paraId="383482C5"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51899E33" w14:textId="77777777" w:rsidR="00994066" w:rsidRPr="00631E3F" w:rsidRDefault="00994066" w:rsidP="0089589F">
            <w:pPr>
              <w:pStyle w:val="Text"/>
            </w:pPr>
            <w:r w:rsidRPr="00631E3F">
              <w:t>Normal deviate</w:t>
            </w:r>
          </w:p>
        </w:tc>
      </w:tr>
      <w:tr w:rsidR="00994066" w:rsidRPr="00631E3F" w14:paraId="471F8D49" w14:textId="77777777" w:rsidTr="00400981">
        <w:trPr>
          <w:trHeight w:hRule="exact" w:val="326"/>
          <w:trPrChange w:id="1668" w:author="Aleksander Hansen" w:date="2013-02-16T14:37:00Z">
            <w:trPr>
              <w:gridBefore w:val="1"/>
              <w:trHeight w:hRule="exact" w:val="326"/>
            </w:trPr>
          </w:trPrChange>
        </w:trPr>
        <w:tc>
          <w:tcPr>
            <w:tcW w:w="2892" w:type="dxa"/>
            <w:tcBorders>
              <w:top w:val="nil"/>
              <w:left w:val="nil"/>
              <w:bottom w:val="single" w:sz="4" w:space="0" w:color="000000"/>
              <w:right w:val="nil"/>
            </w:tcBorders>
            <w:shd w:val="clear" w:color="auto" w:fill="auto"/>
            <w:tcMar>
              <w:top w:w="12" w:type="dxa"/>
              <w:left w:w="12" w:type="dxa"/>
              <w:bottom w:w="0" w:type="dxa"/>
              <w:right w:w="12" w:type="dxa"/>
            </w:tcMar>
            <w:vAlign w:val="center"/>
            <w:hideMark/>
            <w:tcPrChange w:id="1669" w:author="Aleksander Hansen" w:date="2013-02-16T14:37: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7F524087" w14:textId="77777777" w:rsidR="00994066" w:rsidRPr="00631E3F" w:rsidRDefault="00994066" w:rsidP="0089589F">
            <w:pPr>
              <w:pStyle w:val="Text"/>
            </w:pPr>
            <w:r w:rsidRPr="00631E3F">
              <w:t>Expected future value</w:t>
            </w:r>
          </w:p>
        </w:tc>
        <w:tc>
          <w:tcPr>
            <w:tcW w:w="1032" w:type="dxa"/>
            <w:tcBorders>
              <w:top w:val="nil"/>
              <w:left w:val="nil"/>
              <w:bottom w:val="single" w:sz="4" w:space="0" w:color="000000"/>
              <w:right w:val="nil"/>
            </w:tcBorders>
            <w:shd w:val="clear" w:color="auto" w:fill="auto"/>
            <w:tcMar>
              <w:top w:w="12" w:type="dxa"/>
              <w:left w:w="12" w:type="dxa"/>
              <w:bottom w:w="0" w:type="dxa"/>
              <w:right w:w="12" w:type="dxa"/>
            </w:tcMar>
            <w:vAlign w:val="center"/>
            <w:hideMark/>
            <w:tcPrChange w:id="1670" w:author="Aleksander Hansen" w:date="2013-02-16T14:37:00Z">
              <w:tcPr>
                <w:tcW w:w="1032" w:type="dxa"/>
                <w:gridSpan w:val="3"/>
                <w:tcBorders>
                  <w:top w:val="nil"/>
                  <w:left w:val="nil"/>
                  <w:bottom w:val="nil"/>
                  <w:right w:val="nil"/>
                </w:tcBorders>
                <w:shd w:val="clear" w:color="auto" w:fill="auto"/>
                <w:tcMar>
                  <w:top w:w="12" w:type="dxa"/>
                  <w:left w:w="12" w:type="dxa"/>
                  <w:bottom w:w="0" w:type="dxa"/>
                  <w:right w:w="12" w:type="dxa"/>
                </w:tcMar>
                <w:vAlign w:val="center"/>
                <w:hideMark/>
              </w:tcPr>
            </w:tcPrChange>
          </w:tcPr>
          <w:p w14:paraId="1182879D" w14:textId="77777777" w:rsidR="00994066" w:rsidRPr="00631E3F" w:rsidRDefault="00994066" w:rsidP="0089589F">
            <w:pPr>
              <w:pStyle w:val="Text"/>
            </w:pPr>
            <w:r>
              <w:t>100.73</w:t>
            </w:r>
            <w:r w:rsidRPr="00631E3F">
              <w:t xml:space="preserve">       </w:t>
            </w:r>
            <w:proofErr w:type="spellStart"/>
            <w:r w:rsidRPr="00631E3F">
              <w:t>100.73</w:t>
            </w:r>
            <w:proofErr w:type="spellEnd"/>
            <w:r w:rsidRPr="00631E3F">
              <w:t xml:space="preserve"> </w:t>
            </w:r>
          </w:p>
        </w:tc>
        <w:tc>
          <w:tcPr>
            <w:tcW w:w="20" w:type="dxa"/>
            <w:tcBorders>
              <w:top w:val="nil"/>
              <w:left w:val="nil"/>
              <w:bottom w:val="nil"/>
              <w:right w:val="nil"/>
            </w:tcBorders>
            <w:tcPrChange w:id="1671" w:author="Aleksander Hansen" w:date="2013-02-16T14:37:00Z">
              <w:tcPr>
                <w:tcW w:w="20" w:type="dxa"/>
                <w:tcBorders>
                  <w:top w:val="nil"/>
                  <w:left w:val="nil"/>
                  <w:bottom w:val="nil"/>
                  <w:right w:val="nil"/>
                </w:tcBorders>
              </w:tcPr>
            </w:tcPrChange>
          </w:tcPr>
          <w:p w14:paraId="57993C38"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672" w:author="Aleksander Hansen" w:date="2013-02-16T14:37:00Z">
              <w:tcPr>
                <w:tcW w:w="0" w:type="auto"/>
                <w:gridSpan w:val="2"/>
                <w:tcBorders>
                  <w:top w:val="nil"/>
                  <w:left w:val="nil"/>
                  <w:bottom w:val="nil"/>
                  <w:right w:val="nil"/>
                </w:tcBorders>
                <w:shd w:val="clear" w:color="auto" w:fill="auto"/>
              </w:tcPr>
            </w:tcPrChange>
          </w:tcPr>
          <w:p w14:paraId="2CA8144D" w14:textId="77777777" w:rsidR="00994066" w:rsidRPr="00631E3F" w:rsidRDefault="00994066" w:rsidP="0089589F">
            <w:pPr>
              <w:pStyle w:val="Text"/>
            </w:pPr>
          </w:p>
        </w:tc>
      </w:tr>
      <w:tr w:rsidR="00994066" w:rsidRPr="00631E3F" w14:paraId="36DE8BC3" w14:textId="77777777" w:rsidTr="00400981">
        <w:trPr>
          <w:trHeight w:hRule="exact" w:val="326"/>
          <w:trPrChange w:id="1673" w:author="Aleksander Hansen" w:date="2013-02-16T14:38:00Z">
            <w:trPr>
              <w:gridBefore w:val="1"/>
              <w:trHeight w:hRule="exact" w:val="326"/>
            </w:trPr>
          </w:trPrChange>
        </w:trPr>
        <w:tc>
          <w:tcPr>
            <w:tcW w:w="2892" w:type="dxa"/>
            <w:tcBorders>
              <w:top w:val="single" w:sz="4" w:space="0" w:color="000000"/>
              <w:left w:val="nil"/>
              <w:right w:val="nil"/>
            </w:tcBorders>
            <w:shd w:val="clear" w:color="auto" w:fill="auto"/>
            <w:tcMar>
              <w:top w:w="12" w:type="dxa"/>
              <w:left w:w="12" w:type="dxa"/>
              <w:bottom w:w="0" w:type="dxa"/>
              <w:right w:w="12" w:type="dxa"/>
            </w:tcMar>
            <w:vAlign w:val="center"/>
            <w:hideMark/>
            <w:tcPrChange w:id="1674" w:author="Aleksander Hansen" w:date="2013-02-16T14:38:00Z">
              <w:tcPr>
                <w:tcW w:w="2892" w:type="dxa"/>
                <w:gridSpan w:val="2"/>
                <w:tcBorders>
                  <w:top w:val="nil"/>
                  <w:left w:val="nil"/>
                  <w:bottom w:val="nil"/>
                  <w:right w:val="nil"/>
                </w:tcBorders>
                <w:shd w:val="clear" w:color="auto" w:fill="D7E4BC"/>
                <w:tcMar>
                  <w:top w:w="12" w:type="dxa"/>
                  <w:left w:w="12" w:type="dxa"/>
                  <w:bottom w:w="0" w:type="dxa"/>
                  <w:right w:w="12" w:type="dxa"/>
                </w:tcMar>
                <w:vAlign w:val="center"/>
                <w:hideMark/>
              </w:tcPr>
            </w:tcPrChange>
          </w:tcPr>
          <w:p w14:paraId="207C1605" w14:textId="77777777" w:rsidR="00994066" w:rsidRPr="00400981" w:rsidRDefault="00994066" w:rsidP="0089589F">
            <w:pPr>
              <w:pStyle w:val="Text"/>
              <w:keepNext/>
              <w:keepLines/>
              <w:spacing w:before="200"/>
              <w:outlineLvl w:val="6"/>
              <w:rPr>
                <w:b/>
                <w:rPrChange w:id="1675" w:author="Aleksander Hansen" w:date="2013-02-16T14:38:00Z">
                  <w:rPr>
                    <w:rFonts w:eastAsiaTheme="majorEastAsia"/>
                    <w:i/>
                    <w:iCs/>
                  </w:rPr>
                </w:rPrChange>
              </w:rPr>
            </w:pPr>
            <w:r w:rsidRPr="00400981">
              <w:rPr>
                <w:b/>
                <w:rPrChange w:id="1676" w:author="Aleksander Hansen" w:date="2013-02-16T14:38:00Z">
                  <w:rPr/>
                </w:rPrChange>
              </w:rPr>
              <w:t>Relative VaR, i.i.d</w:t>
            </w:r>
          </w:p>
        </w:tc>
        <w:tc>
          <w:tcPr>
            <w:tcW w:w="1032" w:type="dxa"/>
            <w:tcBorders>
              <w:top w:val="single" w:sz="4" w:space="0" w:color="000000"/>
              <w:left w:val="nil"/>
              <w:right w:val="nil"/>
            </w:tcBorders>
            <w:shd w:val="clear" w:color="auto" w:fill="auto"/>
            <w:tcMar>
              <w:top w:w="12" w:type="dxa"/>
              <w:left w:w="12" w:type="dxa"/>
              <w:bottom w:w="0" w:type="dxa"/>
              <w:right w:w="12" w:type="dxa"/>
            </w:tcMar>
            <w:vAlign w:val="center"/>
            <w:hideMark/>
            <w:tcPrChange w:id="1677" w:author="Aleksander Hansen" w:date="2013-02-16T14:38:00Z">
              <w:tcPr>
                <w:tcW w:w="1032" w:type="dxa"/>
                <w:gridSpan w:val="3"/>
                <w:tcBorders>
                  <w:top w:val="nil"/>
                  <w:left w:val="nil"/>
                  <w:bottom w:val="nil"/>
                  <w:right w:val="nil"/>
                </w:tcBorders>
                <w:shd w:val="clear" w:color="auto" w:fill="D7E4BC"/>
                <w:tcMar>
                  <w:top w:w="12" w:type="dxa"/>
                  <w:left w:w="12" w:type="dxa"/>
                  <w:bottom w:w="0" w:type="dxa"/>
                  <w:right w:w="12" w:type="dxa"/>
                </w:tcMar>
                <w:vAlign w:val="center"/>
                <w:hideMark/>
              </w:tcPr>
            </w:tcPrChange>
          </w:tcPr>
          <w:p w14:paraId="536571E4" w14:textId="77777777" w:rsidR="00994066" w:rsidRPr="00400981" w:rsidRDefault="00994066" w:rsidP="0089589F">
            <w:pPr>
              <w:pStyle w:val="Text"/>
              <w:keepNext/>
              <w:keepLines/>
              <w:spacing w:before="200"/>
              <w:outlineLvl w:val="6"/>
              <w:rPr>
                <w:b/>
                <w:rPrChange w:id="1678" w:author="Aleksander Hansen" w:date="2013-02-16T14:38:00Z">
                  <w:rPr>
                    <w:rFonts w:eastAsiaTheme="majorEastAsia"/>
                    <w:i/>
                    <w:iCs/>
                  </w:rPr>
                </w:rPrChange>
              </w:rPr>
            </w:pPr>
            <w:r w:rsidRPr="00400981">
              <w:rPr>
                <w:b/>
                <w:rPrChange w:id="1679" w:author="Aleksander Hansen" w:date="2013-02-16T14:38:00Z">
                  <w:rPr/>
                </w:rPrChange>
              </w:rPr>
              <w:t>$4.08</w:t>
            </w:r>
          </w:p>
        </w:tc>
        <w:tc>
          <w:tcPr>
            <w:tcW w:w="20" w:type="dxa"/>
            <w:tcBorders>
              <w:top w:val="nil"/>
              <w:left w:val="nil"/>
              <w:bottom w:val="nil"/>
              <w:right w:val="nil"/>
            </w:tcBorders>
            <w:tcPrChange w:id="1680" w:author="Aleksander Hansen" w:date="2013-02-16T14:38:00Z">
              <w:tcPr>
                <w:tcW w:w="20" w:type="dxa"/>
                <w:tcBorders>
                  <w:top w:val="nil"/>
                  <w:left w:val="nil"/>
                  <w:bottom w:val="nil"/>
                  <w:right w:val="nil"/>
                </w:tcBorders>
              </w:tcPr>
            </w:tcPrChange>
          </w:tcPr>
          <w:p w14:paraId="75CF1AE1"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681" w:author="Aleksander Hansen" w:date="2013-02-16T14:38:00Z">
              <w:tcPr>
                <w:tcW w:w="0" w:type="auto"/>
                <w:gridSpan w:val="2"/>
                <w:tcBorders>
                  <w:top w:val="nil"/>
                  <w:left w:val="nil"/>
                  <w:bottom w:val="nil"/>
                  <w:right w:val="nil"/>
                </w:tcBorders>
                <w:shd w:val="clear" w:color="auto" w:fill="auto"/>
              </w:tcPr>
            </w:tcPrChange>
          </w:tcPr>
          <w:p w14:paraId="25472EE3" w14:textId="77777777" w:rsidR="00994066" w:rsidRPr="00631E3F" w:rsidRDefault="00994066" w:rsidP="0089589F">
            <w:pPr>
              <w:pStyle w:val="Text"/>
            </w:pPr>
            <w:r w:rsidRPr="00631E3F">
              <w:t>Doesn’t include the mean return</w:t>
            </w:r>
          </w:p>
        </w:tc>
      </w:tr>
      <w:tr w:rsidR="00994066" w:rsidRPr="00631E3F" w14:paraId="7BCEBDE1" w14:textId="77777777" w:rsidTr="00400981">
        <w:trPr>
          <w:trHeight w:hRule="exact" w:val="326"/>
          <w:trPrChange w:id="1682" w:author="Aleksander Hansen" w:date="2013-02-16T14:38:00Z">
            <w:trPr>
              <w:gridBefore w:val="1"/>
              <w:trHeight w:hRule="exact" w:val="326"/>
            </w:trPr>
          </w:trPrChange>
        </w:trPr>
        <w:tc>
          <w:tcPr>
            <w:tcW w:w="2892" w:type="dxa"/>
            <w:tcBorders>
              <w:left w:val="nil"/>
              <w:bottom w:val="single" w:sz="4" w:space="0" w:color="000000"/>
              <w:right w:val="nil"/>
            </w:tcBorders>
            <w:shd w:val="clear" w:color="auto" w:fill="auto"/>
            <w:tcMar>
              <w:top w:w="12" w:type="dxa"/>
              <w:left w:w="12" w:type="dxa"/>
              <w:bottom w:w="0" w:type="dxa"/>
              <w:right w:w="12" w:type="dxa"/>
            </w:tcMar>
            <w:vAlign w:val="center"/>
            <w:hideMark/>
            <w:tcPrChange w:id="1683" w:author="Aleksander Hansen" w:date="2013-02-16T14:38:00Z">
              <w:tcPr>
                <w:tcW w:w="2892" w:type="dxa"/>
                <w:gridSpan w:val="2"/>
                <w:tcBorders>
                  <w:top w:val="nil"/>
                  <w:left w:val="nil"/>
                  <w:bottom w:val="nil"/>
                  <w:right w:val="nil"/>
                </w:tcBorders>
                <w:shd w:val="clear" w:color="auto" w:fill="D7E4BC"/>
                <w:tcMar>
                  <w:top w:w="12" w:type="dxa"/>
                  <w:left w:w="12" w:type="dxa"/>
                  <w:bottom w:w="0" w:type="dxa"/>
                  <w:right w:w="12" w:type="dxa"/>
                </w:tcMar>
                <w:vAlign w:val="center"/>
                <w:hideMark/>
              </w:tcPr>
            </w:tcPrChange>
          </w:tcPr>
          <w:p w14:paraId="12A494C1" w14:textId="77777777" w:rsidR="00994066" w:rsidRPr="00400981" w:rsidRDefault="00994066" w:rsidP="0089589F">
            <w:pPr>
              <w:pStyle w:val="Text"/>
              <w:keepNext/>
              <w:keepLines/>
              <w:spacing w:before="200"/>
              <w:outlineLvl w:val="6"/>
              <w:rPr>
                <w:b/>
                <w:rPrChange w:id="1684" w:author="Aleksander Hansen" w:date="2013-02-16T14:38:00Z">
                  <w:rPr>
                    <w:rFonts w:eastAsiaTheme="majorEastAsia"/>
                    <w:i/>
                    <w:iCs/>
                  </w:rPr>
                </w:rPrChange>
              </w:rPr>
            </w:pPr>
            <w:r w:rsidRPr="00400981">
              <w:rPr>
                <w:b/>
                <w:rPrChange w:id="1685" w:author="Aleksander Hansen" w:date="2013-02-16T14:38:00Z">
                  <w:rPr/>
                </w:rPrChange>
              </w:rPr>
              <w:t>Absolute VaR, i.i.d</w:t>
            </w:r>
          </w:p>
        </w:tc>
        <w:tc>
          <w:tcPr>
            <w:tcW w:w="1032" w:type="dxa"/>
            <w:tcBorders>
              <w:left w:val="nil"/>
              <w:bottom w:val="single" w:sz="4" w:space="0" w:color="000000"/>
              <w:right w:val="nil"/>
            </w:tcBorders>
            <w:shd w:val="clear" w:color="auto" w:fill="auto"/>
            <w:tcMar>
              <w:top w:w="12" w:type="dxa"/>
              <w:left w:w="12" w:type="dxa"/>
              <w:bottom w:w="0" w:type="dxa"/>
              <w:right w:w="12" w:type="dxa"/>
            </w:tcMar>
            <w:vAlign w:val="center"/>
            <w:hideMark/>
            <w:tcPrChange w:id="1686" w:author="Aleksander Hansen" w:date="2013-02-16T14:38:00Z">
              <w:tcPr>
                <w:tcW w:w="1032" w:type="dxa"/>
                <w:gridSpan w:val="3"/>
                <w:tcBorders>
                  <w:top w:val="nil"/>
                  <w:left w:val="nil"/>
                  <w:bottom w:val="nil"/>
                  <w:right w:val="nil"/>
                </w:tcBorders>
                <w:shd w:val="clear" w:color="auto" w:fill="D7E4BC"/>
                <w:tcMar>
                  <w:top w:w="12" w:type="dxa"/>
                  <w:left w:w="12" w:type="dxa"/>
                  <w:bottom w:w="0" w:type="dxa"/>
                  <w:right w:w="12" w:type="dxa"/>
                </w:tcMar>
                <w:vAlign w:val="center"/>
                <w:hideMark/>
              </w:tcPr>
            </w:tcPrChange>
          </w:tcPr>
          <w:p w14:paraId="4EEB6C94" w14:textId="77777777" w:rsidR="00994066" w:rsidRPr="00400981" w:rsidRDefault="00994066" w:rsidP="0089589F">
            <w:pPr>
              <w:pStyle w:val="Text"/>
              <w:keepNext/>
              <w:keepLines/>
              <w:spacing w:before="200" w:after="200"/>
              <w:outlineLvl w:val="1"/>
              <w:rPr>
                <w:b/>
                <w:rPrChange w:id="1687" w:author="Aleksander Hansen" w:date="2013-02-16T14:38:00Z">
                  <w:rPr>
                    <w:rFonts w:eastAsiaTheme="majorEastAsia"/>
                    <w:b/>
                    <w:bCs/>
                    <w:sz w:val="26"/>
                    <w:szCs w:val="26"/>
                  </w:rPr>
                </w:rPrChange>
              </w:rPr>
            </w:pPr>
            <w:r w:rsidRPr="00400981">
              <w:rPr>
                <w:b/>
                <w:rPrChange w:id="1688" w:author="Aleksander Hansen" w:date="2013-02-16T14:38:00Z">
                  <w:rPr/>
                </w:rPrChange>
              </w:rPr>
              <w:t>$3.35</w:t>
            </w:r>
          </w:p>
        </w:tc>
        <w:tc>
          <w:tcPr>
            <w:tcW w:w="20" w:type="dxa"/>
            <w:tcBorders>
              <w:top w:val="nil"/>
              <w:left w:val="nil"/>
              <w:bottom w:val="nil"/>
              <w:right w:val="nil"/>
            </w:tcBorders>
            <w:tcPrChange w:id="1689" w:author="Aleksander Hansen" w:date="2013-02-16T14:38:00Z">
              <w:tcPr>
                <w:tcW w:w="20" w:type="dxa"/>
                <w:tcBorders>
                  <w:top w:val="nil"/>
                  <w:left w:val="nil"/>
                  <w:bottom w:val="nil"/>
                  <w:right w:val="nil"/>
                </w:tcBorders>
              </w:tcPr>
            </w:tcPrChange>
          </w:tcPr>
          <w:p w14:paraId="38B15A02"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690" w:author="Aleksander Hansen" w:date="2013-02-16T14:38:00Z">
              <w:tcPr>
                <w:tcW w:w="0" w:type="auto"/>
                <w:gridSpan w:val="2"/>
                <w:tcBorders>
                  <w:top w:val="nil"/>
                  <w:left w:val="nil"/>
                  <w:bottom w:val="nil"/>
                  <w:right w:val="nil"/>
                </w:tcBorders>
                <w:shd w:val="clear" w:color="auto" w:fill="auto"/>
              </w:tcPr>
            </w:tcPrChange>
          </w:tcPr>
          <w:p w14:paraId="06D6DC51" w14:textId="77777777" w:rsidR="00994066" w:rsidRPr="00631E3F" w:rsidRDefault="00994066" w:rsidP="0089589F">
            <w:pPr>
              <w:pStyle w:val="Text"/>
            </w:pPr>
            <w:r w:rsidRPr="00631E3F">
              <w:t>Includes return; i.e., loss from zero</w:t>
            </w:r>
          </w:p>
        </w:tc>
      </w:tr>
      <w:tr w:rsidR="00994066" w:rsidRPr="00631E3F" w14:paraId="0372D656" w14:textId="77777777" w:rsidTr="00400981">
        <w:trPr>
          <w:trHeight w:hRule="exact" w:val="326"/>
          <w:trPrChange w:id="1691" w:author="Aleksander Hansen" w:date="2013-02-16T14:38:00Z">
            <w:trPr>
              <w:gridBefore w:val="1"/>
              <w:trHeight w:hRule="exact" w:val="326"/>
            </w:trPr>
          </w:trPrChange>
        </w:trPr>
        <w:tc>
          <w:tcPr>
            <w:tcW w:w="2892" w:type="dxa"/>
            <w:tcBorders>
              <w:top w:val="single" w:sz="4" w:space="0" w:color="000000"/>
              <w:left w:val="nil"/>
              <w:bottom w:val="nil"/>
              <w:right w:val="nil"/>
            </w:tcBorders>
            <w:shd w:val="clear" w:color="auto" w:fill="auto"/>
            <w:tcMar>
              <w:top w:w="12" w:type="dxa"/>
              <w:left w:w="12" w:type="dxa"/>
              <w:bottom w:w="0" w:type="dxa"/>
              <w:right w:w="12" w:type="dxa"/>
            </w:tcMar>
            <w:vAlign w:val="center"/>
            <w:hideMark/>
            <w:tcPrChange w:id="1692" w:author="Aleksander Hansen" w:date="2013-02-16T14:38:00Z">
              <w:tcPr>
                <w:tcW w:w="2892" w:type="dxa"/>
                <w:gridSpan w:val="2"/>
                <w:tcBorders>
                  <w:top w:val="nil"/>
                  <w:left w:val="nil"/>
                  <w:bottom w:val="nil"/>
                  <w:right w:val="nil"/>
                </w:tcBorders>
                <w:shd w:val="clear" w:color="auto" w:fill="D7E4BC"/>
                <w:tcMar>
                  <w:top w:w="12" w:type="dxa"/>
                  <w:left w:w="12" w:type="dxa"/>
                  <w:bottom w:w="0" w:type="dxa"/>
                  <w:right w:w="12" w:type="dxa"/>
                </w:tcMar>
                <w:vAlign w:val="center"/>
                <w:hideMark/>
              </w:tcPr>
            </w:tcPrChange>
          </w:tcPr>
          <w:p w14:paraId="45575241" w14:textId="77777777" w:rsidR="00994066" w:rsidRPr="00751FD9" w:rsidRDefault="00994066" w:rsidP="0089589F">
            <w:pPr>
              <w:pStyle w:val="Text"/>
            </w:pPr>
            <w:r w:rsidRPr="00751FD9">
              <w:t xml:space="preserve">Relative VaR, </w:t>
            </w:r>
            <w:proofErr w:type="gramStart"/>
            <w:r w:rsidRPr="00751FD9">
              <w:t>AR(</w:t>
            </w:r>
            <w:proofErr w:type="gramEnd"/>
            <w:r w:rsidRPr="00751FD9">
              <w:t>1)</w:t>
            </w:r>
          </w:p>
        </w:tc>
        <w:tc>
          <w:tcPr>
            <w:tcW w:w="1032" w:type="dxa"/>
            <w:tcBorders>
              <w:top w:val="single" w:sz="4" w:space="0" w:color="000000"/>
              <w:left w:val="nil"/>
              <w:bottom w:val="nil"/>
              <w:right w:val="nil"/>
            </w:tcBorders>
            <w:shd w:val="clear" w:color="auto" w:fill="auto"/>
            <w:tcMar>
              <w:top w:w="12" w:type="dxa"/>
              <w:left w:w="12" w:type="dxa"/>
              <w:bottom w:w="0" w:type="dxa"/>
              <w:right w:w="12" w:type="dxa"/>
            </w:tcMar>
            <w:vAlign w:val="center"/>
            <w:hideMark/>
            <w:tcPrChange w:id="1693" w:author="Aleksander Hansen" w:date="2013-02-16T14:38:00Z">
              <w:tcPr>
                <w:tcW w:w="1032" w:type="dxa"/>
                <w:gridSpan w:val="3"/>
                <w:tcBorders>
                  <w:top w:val="nil"/>
                  <w:left w:val="nil"/>
                  <w:bottom w:val="nil"/>
                  <w:right w:val="nil"/>
                </w:tcBorders>
                <w:shd w:val="clear" w:color="auto" w:fill="D7E4BC"/>
                <w:tcMar>
                  <w:top w:w="12" w:type="dxa"/>
                  <w:left w:w="12" w:type="dxa"/>
                  <w:bottom w:w="0" w:type="dxa"/>
                  <w:right w:w="12" w:type="dxa"/>
                </w:tcMar>
                <w:vAlign w:val="center"/>
                <w:hideMark/>
              </w:tcPr>
            </w:tcPrChange>
          </w:tcPr>
          <w:p w14:paraId="41FB68A5" w14:textId="77777777" w:rsidR="00994066" w:rsidRPr="00751FD9" w:rsidRDefault="00994066" w:rsidP="0089589F">
            <w:pPr>
              <w:pStyle w:val="Text"/>
            </w:pPr>
            <w:r w:rsidRPr="00751FD9">
              <w:t>$5.12</w:t>
            </w:r>
          </w:p>
        </w:tc>
        <w:tc>
          <w:tcPr>
            <w:tcW w:w="20" w:type="dxa"/>
            <w:tcBorders>
              <w:top w:val="nil"/>
              <w:left w:val="nil"/>
              <w:bottom w:val="nil"/>
              <w:right w:val="nil"/>
            </w:tcBorders>
            <w:tcPrChange w:id="1694" w:author="Aleksander Hansen" w:date="2013-02-16T14:38:00Z">
              <w:tcPr>
                <w:tcW w:w="20" w:type="dxa"/>
                <w:tcBorders>
                  <w:top w:val="nil"/>
                  <w:left w:val="nil"/>
                  <w:bottom w:val="nil"/>
                  <w:right w:val="nil"/>
                </w:tcBorders>
              </w:tcPr>
            </w:tcPrChange>
          </w:tcPr>
          <w:p w14:paraId="64EA6465" w14:textId="77777777" w:rsidR="00994066" w:rsidRPr="00631E3F" w:rsidRDefault="00994066" w:rsidP="0089589F">
            <w:pPr>
              <w:pStyle w:val="Text"/>
            </w:pPr>
          </w:p>
        </w:tc>
        <w:tc>
          <w:tcPr>
            <w:tcW w:w="0" w:type="auto"/>
            <w:vMerge w:val="restart"/>
            <w:tcBorders>
              <w:top w:val="nil"/>
              <w:left w:val="nil"/>
              <w:right w:val="nil"/>
            </w:tcBorders>
            <w:shd w:val="clear" w:color="auto" w:fill="auto"/>
            <w:tcPrChange w:id="1695" w:author="Aleksander Hansen" w:date="2013-02-16T14:38:00Z">
              <w:tcPr>
                <w:tcW w:w="0" w:type="auto"/>
                <w:gridSpan w:val="2"/>
                <w:vMerge w:val="restart"/>
                <w:tcBorders>
                  <w:top w:val="nil"/>
                  <w:left w:val="nil"/>
                  <w:right w:val="nil"/>
                </w:tcBorders>
                <w:shd w:val="clear" w:color="auto" w:fill="auto"/>
              </w:tcPr>
            </w:tcPrChange>
          </w:tcPr>
          <w:p w14:paraId="0F1A6A75" w14:textId="77777777" w:rsidR="00994066" w:rsidRPr="00631E3F" w:rsidRDefault="00994066" w:rsidP="0089589F">
            <w:pPr>
              <w:pStyle w:val="Text"/>
            </w:pPr>
            <w:r w:rsidRPr="00631E3F">
              <w:t>The corresponding VaRs, if autocorrelation incorporated. Note VaR is higher!</w:t>
            </w:r>
          </w:p>
        </w:tc>
      </w:tr>
      <w:tr w:rsidR="00994066" w:rsidRPr="00631E3F" w14:paraId="0660C002" w14:textId="77777777" w:rsidTr="00400981">
        <w:trPr>
          <w:trHeight w:hRule="exact" w:val="326"/>
          <w:trPrChange w:id="1696" w:author="Aleksander Hansen" w:date="2013-02-16T14:37:00Z">
            <w:trPr>
              <w:gridBefore w:val="1"/>
              <w:trHeight w:hRule="exact" w:val="326"/>
            </w:trPr>
          </w:trPrChange>
        </w:trPr>
        <w:tc>
          <w:tcPr>
            <w:tcW w:w="2892" w:type="dxa"/>
            <w:tcBorders>
              <w:top w:val="nil"/>
              <w:left w:val="nil"/>
              <w:bottom w:val="single" w:sz="4" w:space="0" w:color="000000"/>
              <w:right w:val="nil"/>
            </w:tcBorders>
            <w:shd w:val="clear" w:color="auto" w:fill="auto"/>
            <w:tcMar>
              <w:top w:w="12" w:type="dxa"/>
              <w:left w:w="12" w:type="dxa"/>
              <w:bottom w:w="0" w:type="dxa"/>
              <w:right w:w="12" w:type="dxa"/>
            </w:tcMar>
            <w:vAlign w:val="center"/>
            <w:hideMark/>
            <w:tcPrChange w:id="1697" w:author="Aleksander Hansen" w:date="2013-02-16T14:37:00Z">
              <w:tcPr>
                <w:tcW w:w="2892" w:type="dxa"/>
                <w:gridSpan w:val="2"/>
                <w:tcBorders>
                  <w:top w:val="nil"/>
                  <w:left w:val="nil"/>
                  <w:bottom w:val="nil"/>
                  <w:right w:val="nil"/>
                </w:tcBorders>
                <w:shd w:val="clear" w:color="auto" w:fill="D7E4BC"/>
                <w:tcMar>
                  <w:top w:w="12" w:type="dxa"/>
                  <w:left w:w="12" w:type="dxa"/>
                  <w:bottom w:w="0" w:type="dxa"/>
                  <w:right w:w="12" w:type="dxa"/>
                </w:tcMar>
                <w:vAlign w:val="center"/>
                <w:hideMark/>
              </w:tcPr>
            </w:tcPrChange>
          </w:tcPr>
          <w:p w14:paraId="67954DD3" w14:textId="77777777" w:rsidR="00994066" w:rsidRPr="00751FD9" w:rsidRDefault="00994066" w:rsidP="0089589F">
            <w:pPr>
              <w:pStyle w:val="Text"/>
            </w:pPr>
            <w:r w:rsidRPr="00751FD9">
              <w:t xml:space="preserve">Absolute VaR, </w:t>
            </w:r>
            <w:proofErr w:type="gramStart"/>
            <w:r w:rsidRPr="00751FD9">
              <w:t>AR(</w:t>
            </w:r>
            <w:proofErr w:type="gramEnd"/>
            <w:r w:rsidRPr="00751FD9">
              <w:t>1)</w:t>
            </w:r>
          </w:p>
        </w:tc>
        <w:tc>
          <w:tcPr>
            <w:tcW w:w="1032" w:type="dxa"/>
            <w:tcBorders>
              <w:top w:val="nil"/>
              <w:left w:val="nil"/>
              <w:bottom w:val="single" w:sz="4" w:space="0" w:color="000000"/>
              <w:right w:val="nil"/>
            </w:tcBorders>
            <w:shd w:val="clear" w:color="auto" w:fill="auto"/>
            <w:tcMar>
              <w:top w:w="12" w:type="dxa"/>
              <w:left w:w="12" w:type="dxa"/>
              <w:bottom w:w="0" w:type="dxa"/>
              <w:right w:w="12" w:type="dxa"/>
            </w:tcMar>
            <w:vAlign w:val="center"/>
            <w:hideMark/>
            <w:tcPrChange w:id="1698" w:author="Aleksander Hansen" w:date="2013-02-16T14:37:00Z">
              <w:tcPr>
                <w:tcW w:w="1032" w:type="dxa"/>
                <w:gridSpan w:val="3"/>
                <w:tcBorders>
                  <w:top w:val="nil"/>
                  <w:left w:val="nil"/>
                  <w:bottom w:val="nil"/>
                  <w:right w:val="nil"/>
                </w:tcBorders>
                <w:shd w:val="clear" w:color="auto" w:fill="D7E4BC"/>
                <w:tcMar>
                  <w:top w:w="12" w:type="dxa"/>
                  <w:left w:w="12" w:type="dxa"/>
                  <w:bottom w:w="0" w:type="dxa"/>
                  <w:right w:w="12" w:type="dxa"/>
                </w:tcMar>
                <w:vAlign w:val="center"/>
                <w:hideMark/>
              </w:tcPr>
            </w:tcPrChange>
          </w:tcPr>
          <w:p w14:paraId="65D77469" w14:textId="77777777" w:rsidR="00994066" w:rsidRPr="00751FD9" w:rsidRDefault="00994066" w:rsidP="0089589F">
            <w:pPr>
              <w:pStyle w:val="Text"/>
            </w:pPr>
            <w:r w:rsidRPr="00751FD9">
              <w:t>$4.39</w:t>
            </w:r>
          </w:p>
          <w:p w14:paraId="1599DB68" w14:textId="77777777" w:rsidR="00994066" w:rsidRPr="00751FD9" w:rsidRDefault="00994066" w:rsidP="0089589F">
            <w:pPr>
              <w:pStyle w:val="Text"/>
            </w:pPr>
          </w:p>
          <w:p w14:paraId="4A82D08A" w14:textId="77777777" w:rsidR="00994066" w:rsidRPr="001D21CA" w:rsidRDefault="00994066" w:rsidP="0089589F">
            <w:pPr>
              <w:pStyle w:val="Text"/>
            </w:pPr>
          </w:p>
        </w:tc>
        <w:tc>
          <w:tcPr>
            <w:tcW w:w="20" w:type="dxa"/>
            <w:tcBorders>
              <w:top w:val="nil"/>
              <w:left w:val="nil"/>
              <w:bottom w:val="nil"/>
              <w:right w:val="nil"/>
            </w:tcBorders>
            <w:tcPrChange w:id="1699" w:author="Aleksander Hansen" w:date="2013-02-16T14:37:00Z">
              <w:tcPr>
                <w:tcW w:w="20" w:type="dxa"/>
                <w:tcBorders>
                  <w:top w:val="nil"/>
                  <w:left w:val="nil"/>
                  <w:bottom w:val="nil"/>
                  <w:right w:val="nil"/>
                </w:tcBorders>
              </w:tcPr>
            </w:tcPrChange>
          </w:tcPr>
          <w:p w14:paraId="17871AF9" w14:textId="77777777" w:rsidR="00994066" w:rsidRPr="00631E3F" w:rsidRDefault="00994066" w:rsidP="0089589F">
            <w:pPr>
              <w:pStyle w:val="Text"/>
            </w:pPr>
          </w:p>
        </w:tc>
        <w:tc>
          <w:tcPr>
            <w:tcW w:w="0" w:type="auto"/>
            <w:vMerge/>
            <w:tcBorders>
              <w:left w:val="nil"/>
              <w:bottom w:val="nil"/>
              <w:right w:val="nil"/>
            </w:tcBorders>
            <w:shd w:val="clear" w:color="auto" w:fill="auto"/>
            <w:tcPrChange w:id="1700" w:author="Aleksander Hansen" w:date="2013-02-16T14:37:00Z">
              <w:tcPr>
                <w:tcW w:w="0" w:type="auto"/>
                <w:gridSpan w:val="2"/>
                <w:vMerge/>
                <w:tcBorders>
                  <w:left w:val="nil"/>
                  <w:bottom w:val="nil"/>
                  <w:right w:val="nil"/>
                </w:tcBorders>
                <w:shd w:val="clear" w:color="auto" w:fill="auto"/>
              </w:tcPr>
            </w:tcPrChange>
          </w:tcPr>
          <w:p w14:paraId="352277F5" w14:textId="77777777" w:rsidR="00994066" w:rsidRPr="00631E3F" w:rsidRDefault="00994066" w:rsidP="0089589F">
            <w:pPr>
              <w:pStyle w:val="Text"/>
            </w:pPr>
          </w:p>
        </w:tc>
      </w:tr>
    </w:tbl>
    <w:p w14:paraId="47E61501" w14:textId="77777777" w:rsidR="00F40AE8" w:rsidRDefault="00F40AE8" w:rsidP="00257F19">
      <w:pPr>
        <w:pStyle w:val="Text"/>
      </w:pPr>
    </w:p>
    <w:p w14:paraId="0D05B6BF" w14:textId="77777777" w:rsidR="00994066" w:rsidRPr="00257F19" w:rsidRDefault="00994066" w:rsidP="00257F19">
      <w:pPr>
        <w:pStyle w:val="Text"/>
      </w:pPr>
      <w:r w:rsidRPr="00257F19">
        <w:t xml:space="preserve">Relative VaR, </w:t>
      </w:r>
      <w:proofErr w:type="spellStart"/>
      <w:r w:rsidRPr="00257F19">
        <w:t>iid</w:t>
      </w:r>
      <w:proofErr w:type="spellEnd"/>
      <w:r w:rsidRPr="00257F19">
        <w:t xml:space="preserve"> = $100 value * 2.48% 10-day sigma * 1.645 normal deviate</w:t>
      </w:r>
    </w:p>
    <w:p w14:paraId="60C0A2D9" w14:textId="77777777" w:rsidR="00F40AE8" w:rsidRDefault="00F40AE8" w:rsidP="00257F19">
      <w:pPr>
        <w:pStyle w:val="Text"/>
      </w:pPr>
    </w:p>
    <w:p w14:paraId="2F4076C8" w14:textId="77777777" w:rsidR="00994066" w:rsidRPr="00257F19" w:rsidRDefault="00994066" w:rsidP="00257F19">
      <w:pPr>
        <w:pStyle w:val="Text"/>
      </w:pPr>
      <w:r w:rsidRPr="00257F19">
        <w:t xml:space="preserve">Absolute VaR, </w:t>
      </w:r>
      <w:proofErr w:type="spellStart"/>
      <w:r w:rsidRPr="00257F19">
        <w:t>iid</w:t>
      </w:r>
      <w:proofErr w:type="spellEnd"/>
      <w:r w:rsidRPr="00257F19">
        <w:t xml:space="preserve"> = $100 * (-0.73% + 2.48% * 1.645)</w:t>
      </w:r>
    </w:p>
    <w:p w14:paraId="593456B7" w14:textId="77777777" w:rsidR="00F40AE8" w:rsidRDefault="00F40AE8" w:rsidP="00257F19">
      <w:pPr>
        <w:pStyle w:val="Text"/>
      </w:pPr>
    </w:p>
    <w:p w14:paraId="5719B5BD" w14:textId="77777777" w:rsidR="00994066" w:rsidRPr="00257F19" w:rsidRDefault="00994066" w:rsidP="00257F19">
      <w:pPr>
        <w:pStyle w:val="Text"/>
      </w:pPr>
      <w:r w:rsidRPr="00257F19">
        <w:t xml:space="preserve">Relative VaR, </w:t>
      </w:r>
      <w:proofErr w:type="gramStart"/>
      <w:r w:rsidRPr="00257F19">
        <w:t>AR(</w:t>
      </w:r>
      <w:proofErr w:type="gramEnd"/>
      <w:r w:rsidRPr="00257F19">
        <w:t>1) = $100 value * 3.12% 10-day AR sigma * 1.645 normal deviate</w:t>
      </w:r>
    </w:p>
    <w:p w14:paraId="47EF9C4C" w14:textId="77777777" w:rsidR="00F40AE8" w:rsidRDefault="00F40AE8" w:rsidP="00257F19">
      <w:pPr>
        <w:pStyle w:val="Text"/>
      </w:pPr>
    </w:p>
    <w:p w14:paraId="105E00C2" w14:textId="77777777" w:rsidR="00994066" w:rsidRDefault="00994066" w:rsidP="00257F19">
      <w:pPr>
        <w:pStyle w:val="Text"/>
        <w:rPr>
          <w:ins w:id="1701" w:author="Aleksander Hansen" w:date="2013-02-16T14:47:00Z"/>
        </w:rPr>
      </w:pPr>
      <w:r w:rsidRPr="00257F19">
        <w:t xml:space="preserve">Absolute VaR, </w:t>
      </w:r>
      <w:proofErr w:type="gramStart"/>
      <w:r w:rsidRPr="00257F19">
        <w:t>AR(</w:t>
      </w:r>
      <w:proofErr w:type="gramEnd"/>
      <w:r w:rsidRPr="00257F19">
        <w:t>1) = $100 * (-0.73% + 3.12% * 1.645)</w:t>
      </w:r>
    </w:p>
    <w:p w14:paraId="599A4F3B" w14:textId="77777777" w:rsidR="00751FD9" w:rsidRPr="00257F19" w:rsidRDefault="00751FD9" w:rsidP="00257F19">
      <w:pPr>
        <w:pStyle w:val="Text"/>
      </w:pPr>
    </w:p>
    <w:p w14:paraId="4628F403" w14:textId="35F6D6C7" w:rsidR="00751FD9" w:rsidRPr="00751FD9" w:rsidRDefault="00257F19">
      <w:pPr>
        <w:pStyle w:val="Heading3SubGTNI"/>
        <w:pPrChange w:id="1702" w:author="Aleksander Hansen" w:date="2013-02-16T14:47:00Z">
          <w:pPr/>
        </w:pPrChange>
      </w:pPr>
      <w:bookmarkStart w:id="1703" w:name="_Toc223340202"/>
      <w:r w:rsidRPr="00751FD9">
        <w:rPr>
          <w:rStyle w:val="Heading2Char"/>
          <w:rPrChange w:id="1704" w:author="Aleksander Hansen" w:date="2013-02-16T14:47:00Z">
            <w:rPr>
              <w:b/>
              <w:bCs/>
            </w:rPr>
          </w:rPrChange>
        </w:rPr>
        <w:t>Explain</w:t>
      </w:r>
      <w:r w:rsidR="00994066" w:rsidRPr="00751FD9">
        <w:rPr>
          <w:rStyle w:val="Heading2Char"/>
          <w:rPrChange w:id="1705" w:author="Aleksander Hansen" w:date="2013-02-16T14:47:00Z">
            <w:rPr>
              <w:b/>
              <w:bCs/>
            </w:rPr>
          </w:rPrChange>
        </w:rPr>
        <w:t xml:space="preserve"> how asset return distributions tend to deviate from the normal distribution.</w:t>
      </w:r>
      <w:ins w:id="1706" w:author="Aleksander Hansen" w:date="2013-02-16T14:46:00Z">
        <w:r w:rsidR="00751FD9">
          <w:br/>
        </w:r>
        <w:r w:rsidR="00751FD9">
          <w:br/>
        </w:r>
      </w:ins>
      <w:ins w:id="1707" w:author="Aleksander Hansen" w:date="2013-02-16T14:47:00Z">
        <w:r w:rsidR="00751FD9" w:rsidRPr="001D21CA">
          <w:t>Fat tails</w:t>
        </w:r>
      </w:ins>
      <w:bookmarkEnd w:id="1703"/>
    </w:p>
    <w:p w14:paraId="6F1BD446" w14:textId="77777777" w:rsidR="00994066" w:rsidRPr="00257F19" w:rsidRDefault="00994066" w:rsidP="00257F19">
      <w:pPr>
        <w:pStyle w:val="Text"/>
      </w:pPr>
      <w:r w:rsidRPr="00257F19">
        <w:t>Compared to a normal (bell-shaped) distribution, actual asset returns tend to be:</w:t>
      </w:r>
    </w:p>
    <w:p w14:paraId="19AB6337" w14:textId="77777777" w:rsidR="00994066" w:rsidRPr="00257F19" w:rsidRDefault="00994066" w:rsidP="00257F19">
      <w:pPr>
        <w:pStyle w:val="Text"/>
      </w:pPr>
      <w:r w:rsidRPr="00257F19">
        <w:t xml:space="preserve">Fat-tailed (a.k.a., heavy tailed): A fat-tailed distribution is characterized by having more probability weight (observations) in its tails relative to the normal distribution. </w:t>
      </w:r>
    </w:p>
    <w:p w14:paraId="4E4BE613" w14:textId="77777777" w:rsidR="00F40AE8" w:rsidRDefault="00F40AE8" w:rsidP="00257F19">
      <w:pPr>
        <w:pStyle w:val="Text"/>
        <w:rPr>
          <w:ins w:id="1708" w:author="Aleksander Hansen" w:date="2013-02-16T14:47:00Z"/>
        </w:rPr>
      </w:pPr>
    </w:p>
    <w:p w14:paraId="0FDE7A74" w14:textId="650C7CD2" w:rsidR="00751FD9" w:rsidRPr="00751FD9" w:rsidRDefault="00751FD9">
      <w:pPr>
        <w:pStyle w:val="Heading3SubGTNI"/>
        <w:pPrChange w:id="1709" w:author="Aleksander Hansen" w:date="2013-02-16T14:50:00Z">
          <w:pPr>
            <w:pStyle w:val="Text"/>
          </w:pPr>
        </w:pPrChange>
      </w:pPr>
      <w:bookmarkStart w:id="1710" w:name="_Toc223340203"/>
      <w:ins w:id="1711" w:author="Aleksander Hansen" w:date="2013-02-16T14:47:00Z">
        <w:r w:rsidRPr="00751FD9">
          <w:t>Skewness</w:t>
        </w:r>
      </w:ins>
      <w:bookmarkEnd w:id="1710"/>
    </w:p>
    <w:p w14:paraId="5F09F57E" w14:textId="77777777" w:rsidR="00994066" w:rsidRPr="00257F19" w:rsidRDefault="00994066" w:rsidP="00257F19">
      <w:pPr>
        <w:pStyle w:val="Text"/>
      </w:pPr>
      <w:r w:rsidRPr="00257F19">
        <w:t>Skewed: A skewed distribution refers—in this context of financial returns—to the observation that declines in asset prices are more severe than increases. This is in contrast to the symmetry that is built into the normal distribution.</w:t>
      </w:r>
    </w:p>
    <w:p w14:paraId="50C65845" w14:textId="77777777" w:rsidR="00F40AE8" w:rsidRDefault="00F40AE8" w:rsidP="00257F19">
      <w:pPr>
        <w:pStyle w:val="Text"/>
        <w:rPr>
          <w:ins w:id="1712" w:author="Aleksander Hansen" w:date="2013-02-16T14:50:00Z"/>
        </w:rPr>
      </w:pPr>
    </w:p>
    <w:p w14:paraId="74F55B11" w14:textId="7533BDB7" w:rsidR="001D21CA" w:rsidRDefault="001D21CA">
      <w:pPr>
        <w:pStyle w:val="Heading3SubGTNI"/>
        <w:pPrChange w:id="1713" w:author="Aleksander Hansen" w:date="2013-02-16T14:50:00Z">
          <w:pPr>
            <w:pStyle w:val="Text"/>
          </w:pPr>
        </w:pPrChange>
      </w:pPr>
      <w:bookmarkStart w:id="1714" w:name="_Toc223340204"/>
      <w:ins w:id="1715" w:author="Aleksander Hansen" w:date="2013-02-16T14:50:00Z">
        <w:r>
          <w:t>Time-varying</w:t>
        </w:r>
      </w:ins>
      <w:ins w:id="1716" w:author="Aleksander Hansen" w:date="2013-02-16T14:56:00Z">
        <w:r>
          <w:t>/Stable</w:t>
        </w:r>
      </w:ins>
      <w:bookmarkEnd w:id="1714"/>
    </w:p>
    <w:p w14:paraId="1C1BCBAD" w14:textId="77777777" w:rsidR="00994066" w:rsidRDefault="00994066" w:rsidP="00257F19">
      <w:pPr>
        <w:pStyle w:val="Text"/>
      </w:pPr>
      <w:r w:rsidRPr="00257F19">
        <w:t>Unstable: the parameters (e.g., mean, volatility) vary over time due to variability in market conditions.</w:t>
      </w:r>
    </w:p>
    <w:p w14:paraId="16EAF5F1" w14:textId="77777777" w:rsidR="0089589F" w:rsidRDefault="0089589F" w:rsidP="00257F19">
      <w:pPr>
        <w:pStyle w:val="Text"/>
        <w:rPr>
          <w:ins w:id="1717" w:author="Aleksander Hansen" w:date="2013-02-16T14:56:00Z"/>
        </w:rPr>
      </w:pPr>
    </w:p>
    <w:p w14:paraId="5D021588" w14:textId="77777777" w:rsidR="001D21CA" w:rsidRDefault="001D21CA" w:rsidP="00257F19">
      <w:pPr>
        <w:pStyle w:val="Text"/>
        <w:rPr>
          <w:ins w:id="1718" w:author="Aleksander Hansen" w:date="2013-02-16T14:56:00Z"/>
        </w:rPr>
      </w:pPr>
    </w:p>
    <w:p w14:paraId="3400EC95" w14:textId="77777777" w:rsidR="001D21CA" w:rsidRPr="00257F19" w:rsidRDefault="001D21CA" w:rsidP="00257F19">
      <w:pPr>
        <w:pStyle w:val="Text"/>
      </w:pPr>
    </w:p>
    <w:tbl>
      <w:tblPr>
        <w:tblW w:w="0" w:type="auto"/>
        <w:jc w:val="center"/>
        <w:tblInd w:w="724" w:type="dxa"/>
        <w:tblCellMar>
          <w:left w:w="0" w:type="dxa"/>
          <w:right w:w="0" w:type="dxa"/>
        </w:tblCellMar>
        <w:tblLook w:val="06A0" w:firstRow="1" w:lastRow="0" w:firstColumn="1" w:lastColumn="0" w:noHBand="1" w:noVBand="1"/>
        <w:tblPrChange w:id="1719" w:author="Aleksander Hansen" w:date="2013-02-16T14:56:00Z">
          <w:tblPr>
            <w:tblW w:w="0" w:type="auto"/>
            <w:jc w:val="center"/>
            <w:tblInd w:w="724" w:type="dxa"/>
            <w:tblCellMar>
              <w:left w:w="0" w:type="dxa"/>
              <w:right w:w="0" w:type="dxa"/>
            </w:tblCellMar>
            <w:tblLook w:val="06A0" w:firstRow="1" w:lastRow="0" w:firstColumn="1" w:lastColumn="0" w:noHBand="1" w:noVBand="1"/>
          </w:tblPr>
        </w:tblPrChange>
      </w:tblPr>
      <w:tblGrid>
        <w:gridCol w:w="3229"/>
        <w:gridCol w:w="3498"/>
        <w:tblGridChange w:id="1720">
          <w:tblGrid>
            <w:gridCol w:w="2146"/>
            <w:gridCol w:w="3130"/>
          </w:tblGrid>
        </w:tblGridChange>
      </w:tblGrid>
      <w:tr w:rsidR="00994066" w:rsidRPr="00350479" w14:paraId="76648B6B" w14:textId="77777777" w:rsidTr="001D21CA">
        <w:trPr>
          <w:trHeight w:val="46"/>
          <w:jc w:val="center"/>
          <w:trPrChange w:id="1721" w:author="Aleksander Hansen" w:date="2013-02-16T14:56:00Z">
            <w:trPr>
              <w:trHeight w:val="46"/>
              <w:jc w:val="center"/>
            </w:trPr>
          </w:trPrChange>
        </w:trPr>
        <w:tc>
          <w:tcPr>
            <w:tcW w:w="3229" w:type="dxa"/>
            <w:tcBorders>
              <w:top w:val="single" w:sz="8" w:space="0" w:color="000000" w:themeColor="text1"/>
              <w:left w:val="single" w:sz="8" w:space="0" w:color="000000" w:themeColor="text1"/>
              <w:bottom w:val="single" w:sz="4" w:space="0" w:color="auto"/>
              <w:right w:val="single" w:sz="8" w:space="0" w:color="FFFFFF"/>
            </w:tcBorders>
            <w:shd w:val="clear" w:color="auto" w:fill="A2B593"/>
            <w:tcMar>
              <w:top w:w="72" w:type="dxa"/>
              <w:left w:w="144" w:type="dxa"/>
              <w:bottom w:w="72" w:type="dxa"/>
              <w:right w:w="144" w:type="dxa"/>
            </w:tcMar>
            <w:vAlign w:val="center"/>
            <w:hideMark/>
            <w:tcPrChange w:id="1722" w:author="Aleksander Hansen" w:date="2013-02-16T14:56:00Z">
              <w:tcPr>
                <w:tcW w:w="0" w:type="auto"/>
                <w:tcBorders>
                  <w:top w:val="single" w:sz="8" w:space="0" w:color="FFFFFF"/>
                  <w:left w:val="single" w:sz="8" w:space="0" w:color="FFFFFF"/>
                  <w:bottom w:val="single" w:sz="4" w:space="0" w:color="auto"/>
                  <w:right w:val="single" w:sz="8" w:space="0" w:color="FFFFFF"/>
                </w:tcBorders>
                <w:shd w:val="clear" w:color="auto" w:fill="DAEEF3" w:themeFill="accent5" w:themeFillTint="33"/>
                <w:tcMar>
                  <w:top w:w="72" w:type="dxa"/>
                  <w:left w:w="144" w:type="dxa"/>
                  <w:bottom w:w="72" w:type="dxa"/>
                  <w:right w:w="144" w:type="dxa"/>
                </w:tcMar>
                <w:vAlign w:val="center"/>
                <w:hideMark/>
              </w:tcPr>
            </w:tcPrChange>
          </w:tcPr>
          <w:p w14:paraId="71616AB6" w14:textId="77777777" w:rsidR="00994066" w:rsidRPr="00350479" w:rsidRDefault="00994066" w:rsidP="0089589F">
            <w:pPr>
              <w:pStyle w:val="Text"/>
            </w:pPr>
            <w:r w:rsidRPr="00350479">
              <w:t>NORMAL RETURNS</w:t>
            </w:r>
          </w:p>
        </w:tc>
        <w:tc>
          <w:tcPr>
            <w:tcW w:w="3498" w:type="dxa"/>
            <w:tcBorders>
              <w:top w:val="single" w:sz="8" w:space="0" w:color="000000" w:themeColor="text1"/>
              <w:left w:val="single" w:sz="8" w:space="0" w:color="FFFFFF"/>
              <w:bottom w:val="single" w:sz="4" w:space="0" w:color="auto"/>
              <w:right w:val="single" w:sz="8" w:space="0" w:color="000000" w:themeColor="text1"/>
            </w:tcBorders>
            <w:shd w:val="clear" w:color="auto" w:fill="A2B593"/>
            <w:tcMar>
              <w:top w:w="72" w:type="dxa"/>
              <w:left w:w="144" w:type="dxa"/>
              <w:bottom w:w="72" w:type="dxa"/>
              <w:right w:w="144" w:type="dxa"/>
            </w:tcMar>
            <w:vAlign w:val="center"/>
            <w:hideMark/>
            <w:tcPrChange w:id="1723" w:author="Aleksander Hansen" w:date="2013-02-16T14:56:00Z">
              <w:tcPr>
                <w:tcW w:w="0" w:type="auto"/>
                <w:tcBorders>
                  <w:top w:val="single" w:sz="8" w:space="0" w:color="FFFFFF"/>
                  <w:left w:val="single" w:sz="8" w:space="0" w:color="FFFFFF"/>
                  <w:bottom w:val="single" w:sz="4" w:space="0" w:color="auto"/>
                  <w:right w:val="single" w:sz="8" w:space="0" w:color="FFFFFF"/>
                </w:tcBorders>
                <w:shd w:val="clear" w:color="auto" w:fill="F2DBDB" w:themeFill="accent2" w:themeFillTint="33"/>
                <w:tcMar>
                  <w:top w:w="72" w:type="dxa"/>
                  <w:left w:w="144" w:type="dxa"/>
                  <w:bottom w:w="72" w:type="dxa"/>
                  <w:right w:w="144" w:type="dxa"/>
                </w:tcMar>
                <w:vAlign w:val="center"/>
                <w:hideMark/>
              </w:tcPr>
            </w:tcPrChange>
          </w:tcPr>
          <w:p w14:paraId="4147B12B" w14:textId="77777777" w:rsidR="00994066" w:rsidRPr="00350479" w:rsidRDefault="00994066" w:rsidP="0089589F">
            <w:pPr>
              <w:pStyle w:val="Text"/>
            </w:pPr>
            <w:r w:rsidRPr="00350479">
              <w:t>ACTUAL FINANCIAL RETURNS</w:t>
            </w:r>
          </w:p>
        </w:tc>
      </w:tr>
      <w:tr w:rsidR="00994066" w:rsidRPr="00350479" w14:paraId="30A3E2A0" w14:textId="77777777" w:rsidTr="001D21CA">
        <w:trPr>
          <w:trHeight w:val="10"/>
          <w:jc w:val="center"/>
          <w:trPrChange w:id="1724" w:author="Aleksander Hansen" w:date="2013-02-16T14:56:00Z">
            <w:trPr>
              <w:trHeight w:val="10"/>
              <w:jc w:val="center"/>
            </w:trPr>
          </w:trPrChange>
        </w:trPr>
        <w:tc>
          <w:tcPr>
            <w:tcW w:w="3229" w:type="dxa"/>
            <w:tcBorders>
              <w:top w:val="single" w:sz="4" w:space="0" w:color="auto"/>
              <w:left w:val="single" w:sz="8" w:space="0" w:color="000000" w:themeColor="text1"/>
              <w:bottom w:val="single" w:sz="8" w:space="0" w:color="FFFFFF"/>
              <w:right w:val="single" w:sz="8" w:space="0" w:color="FFFFFF"/>
            </w:tcBorders>
            <w:shd w:val="clear" w:color="auto" w:fill="auto"/>
            <w:tcMar>
              <w:top w:w="72" w:type="dxa"/>
              <w:left w:w="144" w:type="dxa"/>
              <w:bottom w:w="72" w:type="dxa"/>
              <w:right w:w="144" w:type="dxa"/>
            </w:tcMar>
            <w:hideMark/>
            <w:tcPrChange w:id="1725" w:author="Aleksander Hansen" w:date="2013-02-16T14:56:00Z">
              <w:tcPr>
                <w:tcW w:w="0" w:type="auto"/>
                <w:tcBorders>
                  <w:top w:val="single" w:sz="4" w:space="0" w:color="auto"/>
                  <w:left w:val="single" w:sz="8" w:space="0" w:color="FFFFFF"/>
                  <w:bottom w:val="single" w:sz="8" w:space="0" w:color="FFFFFF"/>
                  <w:right w:val="single" w:sz="8" w:space="0" w:color="FFFFFF"/>
                </w:tcBorders>
                <w:shd w:val="clear" w:color="auto" w:fill="DAEEF3" w:themeFill="accent5" w:themeFillTint="33"/>
                <w:tcMar>
                  <w:top w:w="72" w:type="dxa"/>
                  <w:left w:w="144" w:type="dxa"/>
                  <w:bottom w:w="72" w:type="dxa"/>
                  <w:right w:w="144" w:type="dxa"/>
                </w:tcMar>
                <w:hideMark/>
              </w:tcPr>
            </w:tcPrChange>
          </w:tcPr>
          <w:p w14:paraId="0A458F0C" w14:textId="0674C1C3" w:rsidR="00994066" w:rsidRPr="00350479" w:rsidRDefault="00994066" w:rsidP="0089589F">
            <w:pPr>
              <w:pStyle w:val="Text"/>
            </w:pPr>
            <w:r w:rsidRPr="00350479">
              <w:t>Symmetrical</w:t>
            </w:r>
            <w:ins w:id="1726" w:author="Aleksander Hansen" w:date="2013-02-16T14:56:00Z">
              <w:r w:rsidR="001D21CA">
                <w:t xml:space="preserve"> distribution</w:t>
              </w:r>
            </w:ins>
          </w:p>
        </w:tc>
        <w:tc>
          <w:tcPr>
            <w:tcW w:w="3498" w:type="dxa"/>
            <w:tcBorders>
              <w:top w:val="single" w:sz="4" w:space="0" w:color="auto"/>
              <w:left w:val="single" w:sz="8" w:space="0" w:color="FFFFFF"/>
              <w:bottom w:val="single" w:sz="8" w:space="0" w:color="FFFFFF"/>
              <w:right w:val="single" w:sz="8" w:space="0" w:color="000000" w:themeColor="text1"/>
            </w:tcBorders>
            <w:shd w:val="clear" w:color="auto" w:fill="auto"/>
            <w:tcMar>
              <w:top w:w="72" w:type="dxa"/>
              <w:left w:w="144" w:type="dxa"/>
              <w:bottom w:w="72" w:type="dxa"/>
              <w:right w:w="144" w:type="dxa"/>
            </w:tcMar>
            <w:hideMark/>
            <w:tcPrChange w:id="1727" w:author="Aleksander Hansen" w:date="2013-02-16T14:56:00Z">
              <w:tcPr>
                <w:tcW w:w="0" w:type="auto"/>
                <w:tcBorders>
                  <w:top w:val="single" w:sz="4" w:space="0" w:color="auto"/>
                  <w:left w:val="single" w:sz="8" w:space="0" w:color="FFFFFF"/>
                  <w:bottom w:val="single" w:sz="8" w:space="0" w:color="FFFFFF"/>
                  <w:right w:val="single" w:sz="8" w:space="0" w:color="FFFFFF"/>
                </w:tcBorders>
                <w:shd w:val="clear" w:color="auto" w:fill="F2DBDA"/>
                <w:tcMar>
                  <w:top w:w="72" w:type="dxa"/>
                  <w:left w:w="144" w:type="dxa"/>
                  <w:bottom w:w="72" w:type="dxa"/>
                  <w:right w:w="144" w:type="dxa"/>
                </w:tcMar>
                <w:hideMark/>
              </w:tcPr>
            </w:tcPrChange>
          </w:tcPr>
          <w:p w14:paraId="298D668C" w14:textId="77777777" w:rsidR="00994066" w:rsidRPr="00350479" w:rsidRDefault="00994066" w:rsidP="0089589F">
            <w:pPr>
              <w:pStyle w:val="Text"/>
            </w:pPr>
            <w:r w:rsidRPr="00350479">
              <w:t>Skewed</w:t>
            </w:r>
          </w:p>
        </w:tc>
      </w:tr>
      <w:tr w:rsidR="00994066" w:rsidRPr="00350479" w14:paraId="0CB930E6" w14:textId="77777777" w:rsidTr="001D21CA">
        <w:trPr>
          <w:trHeight w:val="85"/>
          <w:jc w:val="center"/>
          <w:trPrChange w:id="1728" w:author="Aleksander Hansen" w:date="2013-02-16T14:56:00Z">
            <w:trPr>
              <w:trHeight w:val="85"/>
              <w:jc w:val="center"/>
            </w:trPr>
          </w:trPrChange>
        </w:trPr>
        <w:tc>
          <w:tcPr>
            <w:tcW w:w="3229" w:type="dxa"/>
            <w:tcBorders>
              <w:top w:val="single" w:sz="8" w:space="0" w:color="FFFFFF"/>
              <w:left w:val="single" w:sz="8" w:space="0" w:color="000000" w:themeColor="text1"/>
              <w:bottom w:val="single" w:sz="8" w:space="0" w:color="FFFFFF"/>
              <w:right w:val="single" w:sz="8" w:space="0" w:color="FFFFFF"/>
            </w:tcBorders>
            <w:shd w:val="clear" w:color="auto" w:fill="auto"/>
            <w:tcMar>
              <w:top w:w="72" w:type="dxa"/>
              <w:left w:w="144" w:type="dxa"/>
              <w:bottom w:w="72" w:type="dxa"/>
              <w:right w:w="144" w:type="dxa"/>
            </w:tcMar>
            <w:hideMark/>
            <w:tcPrChange w:id="1729" w:author="Aleksander Hansen" w:date="2013-02-16T14:56:00Z">
              <w:tcPr>
                <w:tcW w:w="0" w:type="auto"/>
                <w:tcBorders>
                  <w:top w:val="single" w:sz="8" w:space="0" w:color="FFFFFF"/>
                  <w:left w:val="single" w:sz="8" w:space="0" w:color="FFFFFF"/>
                  <w:bottom w:val="single" w:sz="8" w:space="0" w:color="FFFFFF"/>
                  <w:right w:val="single" w:sz="8" w:space="0" w:color="FFFFFF"/>
                </w:tcBorders>
                <w:shd w:val="clear" w:color="auto" w:fill="DAEEF3" w:themeFill="accent5" w:themeFillTint="33"/>
                <w:tcMar>
                  <w:top w:w="72" w:type="dxa"/>
                  <w:left w:w="144" w:type="dxa"/>
                  <w:bottom w:w="72" w:type="dxa"/>
                  <w:right w:w="144" w:type="dxa"/>
                </w:tcMar>
                <w:hideMark/>
              </w:tcPr>
            </w:tcPrChange>
          </w:tcPr>
          <w:p w14:paraId="1A39DED5" w14:textId="77777777" w:rsidR="00994066" w:rsidRPr="00350479" w:rsidRDefault="00994066" w:rsidP="0089589F">
            <w:pPr>
              <w:pStyle w:val="Text"/>
            </w:pPr>
            <w:r w:rsidRPr="00350479">
              <w:t>“Normal” Tails</w:t>
            </w:r>
          </w:p>
        </w:tc>
        <w:tc>
          <w:tcPr>
            <w:tcW w:w="3498" w:type="dxa"/>
            <w:tcBorders>
              <w:top w:val="single" w:sz="8" w:space="0" w:color="FFFFFF"/>
              <w:left w:val="single" w:sz="8" w:space="0" w:color="FFFFFF"/>
              <w:bottom w:val="single" w:sz="8" w:space="0" w:color="FFFFFF"/>
              <w:right w:val="single" w:sz="8" w:space="0" w:color="000000" w:themeColor="text1"/>
            </w:tcBorders>
            <w:shd w:val="clear" w:color="auto" w:fill="auto"/>
            <w:tcMar>
              <w:top w:w="72" w:type="dxa"/>
              <w:left w:w="144" w:type="dxa"/>
              <w:bottom w:w="72" w:type="dxa"/>
              <w:right w:w="144" w:type="dxa"/>
            </w:tcMar>
            <w:hideMark/>
            <w:tcPrChange w:id="1730" w:author="Aleksander Hansen" w:date="2013-02-16T14:56:00Z">
              <w:tcPr>
                <w:tcW w:w="0" w:type="auto"/>
                <w:tcBorders>
                  <w:top w:val="single" w:sz="8" w:space="0" w:color="FFFFFF"/>
                  <w:left w:val="single" w:sz="8" w:space="0" w:color="FFFFFF"/>
                  <w:bottom w:val="single" w:sz="8" w:space="0" w:color="FFFFFF"/>
                  <w:right w:val="single" w:sz="8" w:space="0" w:color="FFFFFF"/>
                </w:tcBorders>
                <w:shd w:val="clear" w:color="auto" w:fill="F2DBDA"/>
                <w:tcMar>
                  <w:top w:w="72" w:type="dxa"/>
                  <w:left w:w="144" w:type="dxa"/>
                  <w:bottom w:w="72" w:type="dxa"/>
                  <w:right w:w="144" w:type="dxa"/>
                </w:tcMar>
                <w:hideMark/>
              </w:tcPr>
            </w:tcPrChange>
          </w:tcPr>
          <w:p w14:paraId="39264887" w14:textId="77777777" w:rsidR="00994066" w:rsidRPr="00350479" w:rsidRDefault="00994066" w:rsidP="0089589F">
            <w:pPr>
              <w:pStyle w:val="Text"/>
            </w:pPr>
            <w:r w:rsidRPr="00350479">
              <w:t>Fat-tailed (leptokurtosis)</w:t>
            </w:r>
          </w:p>
        </w:tc>
      </w:tr>
      <w:tr w:rsidR="00994066" w:rsidRPr="00350479" w14:paraId="03EFDB93" w14:textId="77777777" w:rsidTr="001D21CA">
        <w:trPr>
          <w:trHeight w:val="2"/>
          <w:jc w:val="center"/>
          <w:trPrChange w:id="1731" w:author="Aleksander Hansen" w:date="2013-02-16T14:56:00Z">
            <w:trPr>
              <w:trHeight w:val="2"/>
              <w:jc w:val="center"/>
            </w:trPr>
          </w:trPrChange>
        </w:trPr>
        <w:tc>
          <w:tcPr>
            <w:tcW w:w="3229" w:type="dxa"/>
            <w:tcBorders>
              <w:top w:val="single" w:sz="8" w:space="0" w:color="FFFFFF"/>
              <w:left w:val="single" w:sz="8" w:space="0" w:color="000000" w:themeColor="text1"/>
              <w:bottom w:val="single" w:sz="8" w:space="0" w:color="000000" w:themeColor="text1"/>
              <w:right w:val="single" w:sz="8" w:space="0" w:color="FFFFFF"/>
            </w:tcBorders>
            <w:shd w:val="clear" w:color="auto" w:fill="auto"/>
            <w:tcMar>
              <w:top w:w="72" w:type="dxa"/>
              <w:left w:w="144" w:type="dxa"/>
              <w:bottom w:w="72" w:type="dxa"/>
              <w:right w:w="144" w:type="dxa"/>
            </w:tcMar>
            <w:hideMark/>
            <w:tcPrChange w:id="1732" w:author="Aleksander Hansen" w:date="2013-02-16T14:56:00Z">
              <w:tcPr>
                <w:tcW w:w="0" w:type="auto"/>
                <w:tcBorders>
                  <w:top w:val="single" w:sz="8" w:space="0" w:color="FFFFFF"/>
                  <w:left w:val="single" w:sz="8" w:space="0" w:color="FFFFFF"/>
                  <w:bottom w:val="single" w:sz="8" w:space="0" w:color="FFFFFF"/>
                  <w:right w:val="single" w:sz="8" w:space="0" w:color="FFFFFF"/>
                </w:tcBorders>
                <w:shd w:val="clear" w:color="auto" w:fill="DAEEF3" w:themeFill="accent5" w:themeFillTint="33"/>
                <w:tcMar>
                  <w:top w:w="72" w:type="dxa"/>
                  <w:left w:w="144" w:type="dxa"/>
                  <w:bottom w:w="72" w:type="dxa"/>
                  <w:right w:w="144" w:type="dxa"/>
                </w:tcMar>
                <w:hideMark/>
              </w:tcPr>
            </w:tcPrChange>
          </w:tcPr>
          <w:p w14:paraId="37959077" w14:textId="483A0738" w:rsidR="00994066" w:rsidRPr="00350479" w:rsidRDefault="00994066" w:rsidP="0089589F">
            <w:pPr>
              <w:pStyle w:val="Text"/>
            </w:pPr>
            <w:commentRangeStart w:id="1733"/>
            <w:del w:id="1734" w:author="Aleksander Hansen" w:date="2013-02-16T14:55:00Z">
              <w:r w:rsidRPr="00350479" w:rsidDel="001D21CA">
                <w:delText>Stable</w:delText>
              </w:r>
              <w:commentRangeEnd w:id="1733"/>
              <w:r w:rsidR="001D21CA" w:rsidDel="001D21CA">
                <w:rPr>
                  <w:rStyle w:val="CommentReference"/>
                  <w:rFonts w:asciiTheme="majorHAnsi" w:hAnsiTheme="majorHAnsi" w:cstheme="minorBidi"/>
                  <w:color w:val="auto"/>
                  <w:kern w:val="0"/>
                  <w:lang w:bidi="ar-SA"/>
                </w:rPr>
                <w:commentReference w:id="1733"/>
              </w:r>
            </w:del>
            <w:ins w:id="1735" w:author="Aleksander Hansen" w:date="2013-02-16T14:55:00Z">
              <w:r w:rsidR="001D21CA">
                <w:t>Stable</w:t>
              </w:r>
            </w:ins>
            <w:ins w:id="1736" w:author="Aleksander Hansen" w:date="2013-02-16T14:56:00Z">
              <w:r w:rsidR="001D21CA">
                <w:t xml:space="preserve"> distribution</w:t>
              </w:r>
            </w:ins>
          </w:p>
        </w:tc>
        <w:tc>
          <w:tcPr>
            <w:tcW w:w="3498" w:type="dxa"/>
            <w:tcBorders>
              <w:top w:val="single" w:sz="8" w:space="0" w:color="FFFFFF"/>
              <w:left w:val="single" w:sz="8" w:space="0" w:color="FFFFFF"/>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Change w:id="1737" w:author="Aleksander Hansen" w:date="2013-02-16T14:56:00Z">
              <w:tcPr>
                <w:tcW w:w="0" w:type="auto"/>
                <w:tcBorders>
                  <w:top w:val="single" w:sz="8" w:space="0" w:color="FFFFFF"/>
                  <w:left w:val="single" w:sz="8" w:space="0" w:color="FFFFFF"/>
                  <w:bottom w:val="single" w:sz="8" w:space="0" w:color="FFFFFF"/>
                  <w:right w:val="single" w:sz="8" w:space="0" w:color="FFFFFF"/>
                </w:tcBorders>
                <w:shd w:val="clear" w:color="auto" w:fill="F2DBDA"/>
                <w:tcMar>
                  <w:top w:w="72" w:type="dxa"/>
                  <w:left w:w="144" w:type="dxa"/>
                  <w:bottom w:w="72" w:type="dxa"/>
                  <w:right w:w="144" w:type="dxa"/>
                </w:tcMar>
                <w:hideMark/>
              </w:tcPr>
            </w:tcPrChange>
          </w:tcPr>
          <w:p w14:paraId="7FD405CF" w14:textId="24770E85" w:rsidR="00994066" w:rsidRPr="00350479" w:rsidRDefault="001D21CA" w:rsidP="0089589F">
            <w:pPr>
              <w:pStyle w:val="Text"/>
            </w:pPr>
            <w:ins w:id="1738" w:author="Aleksander Hansen" w:date="2013-02-16T14:51:00Z">
              <w:r>
                <w:t>T</w:t>
              </w:r>
            </w:ins>
            <w:del w:id="1739" w:author="Aleksander Hansen" w:date="2013-02-16T14:51:00Z">
              <w:r w:rsidR="00994066" w:rsidRPr="00350479" w:rsidDel="001D21CA">
                <w:delText>Unstable (t</w:delText>
              </w:r>
            </w:del>
            <w:r w:rsidR="00994066" w:rsidRPr="00350479">
              <w:t>ime-varying</w:t>
            </w:r>
            <w:ins w:id="1740" w:author="Aleksander Hansen" w:date="2013-02-16T14:56:00Z">
              <w:r>
                <w:t xml:space="preserve"> parameters</w:t>
              </w:r>
            </w:ins>
            <w:del w:id="1741" w:author="Aleksander Hansen" w:date="2013-02-16T14:51:00Z">
              <w:r w:rsidR="00994066" w:rsidRPr="00350479" w:rsidDel="001D21CA">
                <w:delText>)</w:delText>
              </w:r>
            </w:del>
          </w:p>
        </w:tc>
      </w:tr>
    </w:tbl>
    <w:p w14:paraId="127468F3" w14:textId="77777777" w:rsidR="0089589F" w:rsidRDefault="0089589F" w:rsidP="00257F19">
      <w:pPr>
        <w:pStyle w:val="Text"/>
      </w:pPr>
    </w:p>
    <w:p w14:paraId="23C7562B" w14:textId="77777777" w:rsidR="00994066" w:rsidRPr="00257F19" w:rsidRDefault="00994066" w:rsidP="00257F19">
      <w:pPr>
        <w:pStyle w:val="Text"/>
      </w:pPr>
      <w:r w:rsidRPr="00257F19">
        <w:t>Interest rate distributions are not constant over time</w:t>
      </w:r>
    </w:p>
    <w:p w14:paraId="64352216" w14:textId="77777777" w:rsidR="00F40AE8" w:rsidRDefault="00F40AE8" w:rsidP="00257F19">
      <w:pPr>
        <w:pStyle w:val="Text"/>
      </w:pPr>
    </w:p>
    <w:p w14:paraId="31417934" w14:textId="77777777" w:rsidR="00994066" w:rsidRPr="00257F19" w:rsidRDefault="00994066" w:rsidP="00257F19">
      <w:pPr>
        <w:pStyle w:val="Text"/>
      </w:pPr>
      <w:r w:rsidRPr="00257F19">
        <w:t xml:space="preserve">10 years of interest rate data are collected (1982 – 1993). The distribution plots the daily change in the three-month treasury rate. The average change is approximately zero, but the “probability mass” is greater at both tails. It is also greater at the mean; i.e., the actual mean occurs more frequently than predicted by the normal distribution. </w:t>
      </w:r>
    </w:p>
    <w:p w14:paraId="656989B8" w14:textId="77777777" w:rsidR="00F40AE8" w:rsidRDefault="00F40AE8" w:rsidP="00994066">
      <w:pPr>
        <w:pStyle w:val="Paragraph"/>
      </w:pPr>
    </w:p>
    <w:p w14:paraId="37D3819B" w14:textId="77777777" w:rsidR="00994066" w:rsidRDefault="00994066" w:rsidP="00994066">
      <w:pPr>
        <w:pStyle w:val="Paragraph"/>
      </w:pPr>
      <w:r w:rsidRPr="00B25CF9">
        <w:rPr>
          <w:noProof/>
          <w:lang w:bidi="ar-SA"/>
        </w:rPr>
        <w:drawing>
          <wp:inline distT="0" distB="0" distL="0" distR="0" wp14:anchorId="1A57B5A3" wp14:editId="4A4A348C">
            <wp:extent cx="4688958" cy="2636875"/>
            <wp:effectExtent l="0" t="0" r="35560" b="30480"/>
            <wp:docPr id="382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481FD640" w14:textId="77777777" w:rsidR="00994066" w:rsidRPr="00257F19" w:rsidRDefault="00994066" w:rsidP="00257F19">
      <w:pPr>
        <w:pStyle w:val="Heading2"/>
      </w:pPr>
      <w:bookmarkStart w:id="1742" w:name="_Toc223340205"/>
      <w:r w:rsidRPr="00257F19">
        <w:t>Explain potential reasons for the existence of fat tails in a return distribution and discuss the implications fat tails have on analysis of return distributions.</w:t>
      </w:r>
      <w:bookmarkEnd w:id="1742"/>
    </w:p>
    <w:p w14:paraId="086B1EE9" w14:textId="49037D86" w:rsidR="00994066" w:rsidRPr="00257F19" w:rsidRDefault="00994066" w:rsidP="00257F19">
      <w:pPr>
        <w:pStyle w:val="Text"/>
      </w:pPr>
      <w:r w:rsidRPr="00257F19">
        <w:t xml:space="preserve">A distribution is unconditional if tomorrow’s distribution is the same as today’s distribution. But fat tails could be explained by a conditional distribution: a distribution that changes over time. Two things can change in a normal distribution: mean and volatility. Therefore, we can explain fat tails in two ways: </w:t>
      </w:r>
    </w:p>
    <w:p w14:paraId="25F36B4D" w14:textId="77777777" w:rsidR="00F40AE8" w:rsidRDefault="00F40AE8" w:rsidP="00257F19">
      <w:pPr>
        <w:pStyle w:val="Text"/>
      </w:pPr>
    </w:p>
    <w:p w14:paraId="108D72F7" w14:textId="2B3A5908" w:rsidR="00994066" w:rsidRPr="00257F19" w:rsidRDefault="00994066" w:rsidP="00257F19">
      <w:pPr>
        <w:pStyle w:val="Text"/>
      </w:pPr>
      <w:r w:rsidRPr="00257F19">
        <w:t xml:space="preserve">Conditional mean is </w:t>
      </w:r>
      <w:del w:id="1743" w:author="Aleksander Hansen" w:date="2013-02-16T15:12:00Z">
        <w:r w:rsidRPr="00257F19" w:rsidDel="00EA39A9">
          <w:delText>time-varying</w:delText>
        </w:r>
      </w:del>
      <w:ins w:id="1744" w:author="Aleksander Hansen" w:date="2013-02-16T15:12:00Z">
        <w:r w:rsidR="00EA39A9" w:rsidRPr="00257F19">
          <w:t>time varying</w:t>
        </w:r>
      </w:ins>
      <w:r w:rsidRPr="00257F19">
        <w:t>; but this is unlikely given the assumption that markets are efficient</w:t>
      </w:r>
    </w:p>
    <w:p w14:paraId="066838DA" w14:textId="77777777" w:rsidR="00F40AE8" w:rsidRDefault="00F40AE8" w:rsidP="00257F19">
      <w:pPr>
        <w:pStyle w:val="Text"/>
      </w:pPr>
    </w:p>
    <w:p w14:paraId="1D80288D" w14:textId="6E23C9FE" w:rsidR="00994066" w:rsidRPr="00257F19" w:rsidRDefault="00994066" w:rsidP="00257F19">
      <w:pPr>
        <w:pStyle w:val="Text"/>
      </w:pPr>
      <w:r w:rsidRPr="00257F19">
        <w:t xml:space="preserve">Conditional volatility is </w:t>
      </w:r>
      <w:del w:id="1745" w:author="Aleksander Hansen" w:date="2013-02-16T15:12:00Z">
        <w:r w:rsidRPr="00257F19" w:rsidDel="00EA39A9">
          <w:delText>time-varying</w:delText>
        </w:r>
      </w:del>
      <w:ins w:id="1746" w:author="Aleksander Hansen" w:date="2013-02-16T15:12:00Z">
        <w:r w:rsidR="00EA39A9" w:rsidRPr="00257F19">
          <w:t>time varying</w:t>
        </w:r>
      </w:ins>
      <w:r w:rsidRPr="00257F19">
        <w:t>; Allen says this is the more likely explanation!</w:t>
      </w:r>
    </w:p>
    <w:p w14:paraId="58A07340" w14:textId="77777777" w:rsidR="00994066" w:rsidRPr="00034654" w:rsidRDefault="00994066" w:rsidP="00994066">
      <w:pPr>
        <w:pStyle w:val="Paragraph"/>
      </w:pPr>
      <w:r w:rsidRPr="00034654">
        <w:rPr>
          <w:noProof/>
          <w:lang w:bidi="ar-SA"/>
        </w:rPr>
        <mc:AlternateContent>
          <mc:Choice Requires="wps">
            <w:drawing>
              <wp:anchor distT="0" distB="0" distL="114300" distR="114300" simplePos="0" relativeHeight="251813376" behindDoc="0" locked="0" layoutInCell="1" allowOverlap="1" wp14:anchorId="75329159" wp14:editId="73E062EA">
                <wp:simplePos x="0" y="0"/>
                <wp:positionH relativeFrom="column">
                  <wp:posOffset>397510</wp:posOffset>
                </wp:positionH>
                <wp:positionV relativeFrom="paragraph">
                  <wp:posOffset>1325690</wp:posOffset>
                </wp:positionV>
                <wp:extent cx="2660015" cy="831215"/>
                <wp:effectExtent l="0" t="25400" r="32385" b="32385"/>
                <wp:wrapNone/>
                <wp:docPr id="1457"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0015" cy="831215"/>
                        </a:xfrm>
                        <a:prstGeom prst="upArrowCallout">
                          <a:avLst>
                            <a:gd name="adj1" fmla="val 38513"/>
                            <a:gd name="adj2" fmla="val 49652"/>
                            <a:gd name="adj3" fmla="val 18051"/>
                            <a:gd name="adj4" fmla="val 70534"/>
                          </a:avLst>
                        </a:prstGeom>
                        <a:noFill/>
                        <a:ln w="9525">
                          <a:solidFill>
                            <a:schemeClr val="accent2">
                              <a:lumMod val="40000"/>
                              <a:lumOff val="60000"/>
                            </a:schemeClr>
                          </a:solidFill>
                          <a:miter lim="800000"/>
                          <a:headEnd/>
                          <a:tailEnd/>
                        </a:ln>
                        <a:effectLst/>
                        <a:extLst/>
                      </wps:spPr>
                      <wps:txbx>
                        <w:txbxContent>
                          <w:p w14:paraId="457A720F" w14:textId="77777777" w:rsidR="00BD0D89" w:rsidRPr="008E5CD8" w:rsidRDefault="00BD0D89" w:rsidP="00994066">
                            <w:pPr>
                              <w:jc w:val="center"/>
                              <w:rPr>
                                <w:rFonts w:ascii="Calibri" w:hAnsi="Calibri" w:cs="Calibri"/>
                                <w:b/>
                                <w:sz w:val="28"/>
                              </w:rPr>
                            </w:pPr>
                            <w:r w:rsidRPr="008E5CD8">
                              <w:rPr>
                                <w:rFonts w:ascii="Calibri" w:hAnsi="Calibri" w:cs="Calibri"/>
                                <w:b/>
                                <w:sz w:val="28"/>
                              </w:rPr>
                              <w:t>If fat tails, expected VaR loss is understated!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AutoShape 47" o:spid="_x0000_s1028" type="#_x0000_t79" style="position:absolute;margin-left:31.3pt;margin-top:104.4pt;width:209.45pt;height:65.4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" adj="6365,7449,3899,9500" filled="f" strokecolor="#e5b8b7 [1301]">
                <v:textbox>
                  <w:txbxContent>
                    <w:p w14:paraId="457A720F" w14:textId="77777777" w:rsidR="00BD0D89" w:rsidRPr="008E5CD8" w:rsidRDefault="00BD0D89" w:rsidP="00994066">
                      <w:pPr>
                        <w:jc w:val="center"/>
                        <w:rPr>
                          <w:rFonts w:ascii="Calibri" w:hAnsi="Calibri" w:cs="Calibri"/>
                          <w:b/>
                          <w:sz w:val="28"/>
                        </w:rPr>
                      </w:pPr>
                      <w:r w:rsidRPr="008E5CD8">
                        <w:rPr>
                          <w:rFonts w:ascii="Calibri" w:hAnsi="Calibri" w:cs="Calibri"/>
                          <w:b/>
                          <w:sz w:val="28"/>
                        </w:rPr>
                        <w:t>If fat tails, expected VaR loss is understated!</w:t>
                      </w:r>
                    </w:p>
                  </w:txbxContent>
                </v:textbox>
              </v:shape>
            </w:pict>
          </mc:Fallback>
        </mc:AlternateContent>
      </w:r>
      <w:r w:rsidRPr="00034654">
        <w:rPr>
          <w:noProof/>
          <w:lang w:bidi="ar-SA"/>
        </w:rPr>
        <w:drawing>
          <wp:inline distT="0" distB="0" distL="0" distR="0" wp14:anchorId="651AB1CF" wp14:editId="023F9662">
            <wp:extent cx="3987210" cy="1988288"/>
            <wp:effectExtent l="0" t="0" r="635" b="0"/>
            <wp:docPr id="3821"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1E7249C6" w14:textId="77777777" w:rsidR="00994066" w:rsidRPr="00034654" w:rsidRDefault="00994066" w:rsidP="00994066">
      <w:pPr>
        <w:pStyle w:val="Paragraph"/>
      </w:pPr>
    </w:p>
    <w:p w14:paraId="2184FD82" w14:textId="77777777" w:rsidR="00994066" w:rsidRPr="00034654" w:rsidRDefault="00994066">
      <w:pPr>
        <w:pStyle w:val="Heading3SubGTNI"/>
        <w:pPrChange w:id="1747" w:author="Aleksander Hansen" w:date="2013-02-16T15:14:00Z">
          <w:pPr>
            <w:pStyle w:val="Text"/>
          </w:pPr>
        </w:pPrChange>
      </w:pPr>
      <w:bookmarkStart w:id="1748" w:name="_Toc223340206"/>
      <w:r w:rsidRPr="00034654">
        <w:t>Explain how outliers can really be indications that the volatility varies with time.</w:t>
      </w:r>
      <w:bookmarkEnd w:id="1748"/>
    </w:p>
    <w:p w14:paraId="6759A86F" w14:textId="77777777" w:rsidR="00F40AE8" w:rsidDel="00EA39A9" w:rsidRDefault="00F40AE8" w:rsidP="00257F19">
      <w:pPr>
        <w:pStyle w:val="Text"/>
        <w:rPr>
          <w:del w:id="1749" w:author="Aleksander Hansen" w:date="2013-02-16T15:15:00Z"/>
        </w:rPr>
      </w:pPr>
    </w:p>
    <w:p w14:paraId="05FE3022" w14:textId="77777777" w:rsidR="00994066" w:rsidRPr="00034654" w:rsidRDefault="00994066" w:rsidP="00257F19">
      <w:pPr>
        <w:pStyle w:val="Text"/>
      </w:pPr>
      <w:r w:rsidRPr="00034654">
        <w:t>We observe that actual financial returns tend to exhibit fat-tails. Jorion (like Allen et al) offers two possible explanations:</w:t>
      </w:r>
    </w:p>
    <w:p w14:paraId="759F8EBA" w14:textId="77777777" w:rsidR="00F40AE8" w:rsidRDefault="00F40AE8" w:rsidP="00257F19">
      <w:pPr>
        <w:pStyle w:val="Text"/>
      </w:pPr>
    </w:p>
    <w:p w14:paraId="03893BE8" w14:textId="77777777" w:rsidR="00994066" w:rsidRPr="00354BB2" w:rsidDel="00354BB2" w:rsidRDefault="00994066">
      <w:pPr>
        <w:pStyle w:val="Text"/>
        <w:numPr>
          <w:ilvl w:val="0"/>
          <w:numId w:val="40"/>
        </w:numPr>
        <w:rPr>
          <w:del w:id="1750" w:author="Aleksander Hansen" w:date="2013-02-17T13:00:00Z"/>
        </w:rPr>
        <w:pPrChange w:id="1751" w:author="Aleksander Hansen" w:date="2013-02-17T13:00:00Z">
          <w:pPr>
            <w:pStyle w:val="Text"/>
          </w:pPr>
        </w:pPrChange>
      </w:pPr>
      <w:r w:rsidRPr="00034654">
        <w:t xml:space="preserve">The true distribution is stationary. Therefore, fat-tails reflect the true distribution but </w:t>
      </w:r>
      <w:r w:rsidRPr="00354BB2">
        <w:t>the normal distribution is not appropriate</w:t>
      </w:r>
    </w:p>
    <w:p w14:paraId="5A081811" w14:textId="03901B79" w:rsidR="00354BB2" w:rsidRPr="00354BB2" w:rsidRDefault="00354BB2">
      <w:pPr>
        <w:pStyle w:val="Text"/>
        <w:numPr>
          <w:ilvl w:val="0"/>
          <w:numId w:val="40"/>
        </w:numPr>
        <w:rPr>
          <w:ins w:id="1752" w:author="Aleksander Hansen" w:date="2013-02-17T13:00:00Z"/>
        </w:rPr>
        <w:pPrChange w:id="1753" w:author="Aleksander Hansen" w:date="2013-02-17T13:00:00Z">
          <w:pPr>
            <w:pStyle w:val="Text"/>
          </w:pPr>
        </w:pPrChange>
      </w:pPr>
      <w:ins w:id="1754" w:author="Aleksander Hansen" w:date="2013-02-17T13:00:00Z">
        <w:r w:rsidRPr="00354BB2">
          <w:br/>
        </w:r>
      </w:ins>
    </w:p>
    <w:p w14:paraId="05335EB3" w14:textId="77777777" w:rsidR="00F40AE8" w:rsidRPr="00354BB2" w:rsidDel="00354BB2" w:rsidRDefault="00F40AE8">
      <w:pPr>
        <w:pStyle w:val="Text"/>
        <w:numPr>
          <w:ilvl w:val="0"/>
          <w:numId w:val="40"/>
        </w:numPr>
        <w:rPr>
          <w:del w:id="1755" w:author="Aleksander Hansen" w:date="2013-02-17T13:00:00Z"/>
        </w:rPr>
        <w:pPrChange w:id="1756" w:author="Aleksander Hansen" w:date="2013-02-17T13:00:00Z">
          <w:pPr>
            <w:pStyle w:val="Text"/>
          </w:pPr>
        </w:pPrChange>
      </w:pPr>
    </w:p>
    <w:p w14:paraId="23327438" w14:textId="3E040BE7" w:rsidR="00994066" w:rsidRDefault="00994066">
      <w:pPr>
        <w:pStyle w:val="Text"/>
        <w:numPr>
          <w:ilvl w:val="0"/>
          <w:numId w:val="40"/>
        </w:numPr>
        <w:rPr>
          <w:rFonts w:asciiTheme="majorHAnsi" w:eastAsiaTheme="majorEastAsia" w:hAnsiTheme="majorHAnsi" w:cstheme="majorBidi"/>
          <w:b/>
          <w:bCs/>
          <w:color w:val="5B5B5B"/>
          <w:position w:val="6"/>
          <w:sz w:val="26"/>
          <w:szCs w:val="26"/>
        </w:rPr>
        <w:pPrChange w:id="1757" w:author="Aleksander Hansen" w:date="2013-02-17T13:00:00Z">
          <w:pPr>
            <w:pStyle w:val="Text"/>
          </w:pPr>
        </w:pPrChange>
      </w:pPr>
      <w:r w:rsidRPr="00354BB2">
        <w:t xml:space="preserve">The true </w:t>
      </w:r>
      <w:r w:rsidRPr="00034654">
        <w:t>distribution changes over time (it is “time-varying”). In this case, outliers can in reality reflect a time-varying volatility.</w:t>
      </w:r>
    </w:p>
    <w:p w14:paraId="61A156F1" w14:textId="77777777" w:rsidR="00994066" w:rsidRPr="00034654" w:rsidRDefault="00994066" w:rsidP="00257F19">
      <w:pPr>
        <w:pStyle w:val="Heading2"/>
      </w:pPr>
      <w:bookmarkStart w:id="1758" w:name="_Toc223340207"/>
      <w:r w:rsidRPr="00034654">
        <w:t>Distinguish between conditional and unconditional distributions.</w:t>
      </w:r>
      <w:bookmarkEnd w:id="1758"/>
    </w:p>
    <w:p w14:paraId="05914A26" w14:textId="77777777" w:rsidR="00994066" w:rsidRPr="00786512" w:rsidRDefault="00994066" w:rsidP="00786512">
      <w:pPr>
        <w:pStyle w:val="Text"/>
      </w:pPr>
      <w:r w:rsidRPr="00786512">
        <w:t>An unconditional distribution is the same regardless of market or economic conditions; for this reason, it is likely to be unrealistic.</w:t>
      </w:r>
    </w:p>
    <w:p w14:paraId="1EC4A683" w14:textId="77777777" w:rsidR="00F40AE8" w:rsidRDefault="00F40AE8" w:rsidP="00786512">
      <w:pPr>
        <w:pStyle w:val="Text"/>
      </w:pPr>
    </w:p>
    <w:p w14:paraId="31D64B2E" w14:textId="1E172C2F" w:rsidR="00994066" w:rsidRPr="00786512" w:rsidRDefault="00994066" w:rsidP="00786512">
      <w:pPr>
        <w:pStyle w:val="Text"/>
      </w:pPr>
      <w:r w:rsidRPr="00786512">
        <w:t xml:space="preserve">A conditional distribution in not always the same: it is different, or conditional on, some economic or market or other state. It is measured by parameters such as its conditional mean, conditional standard deviation (conditional volatility), </w:t>
      </w:r>
      <w:del w:id="1759" w:author="Aleksander Hansen" w:date="2013-02-16T15:15:00Z">
        <w:r w:rsidRPr="00786512" w:rsidDel="00EA39A9">
          <w:delText>conditional</w:delText>
        </w:r>
      </w:del>
      <w:ins w:id="1760" w:author="Aleksander Hansen" w:date="2013-02-16T15:15:00Z">
        <w:r w:rsidR="00EA39A9" w:rsidRPr="00786512">
          <w:t>and conditional</w:t>
        </w:r>
      </w:ins>
      <w:r w:rsidRPr="00786512">
        <w:t xml:space="preserve"> skew, and conditional kurtosis.</w:t>
      </w:r>
    </w:p>
    <w:p w14:paraId="050EE01B" w14:textId="77777777" w:rsidR="00994066" w:rsidRPr="00034654" w:rsidRDefault="00994066" w:rsidP="00994066">
      <w:pPr>
        <w:pStyle w:val="Paragraph"/>
      </w:pPr>
      <w:r w:rsidRPr="00034654">
        <w:rPr>
          <w:noProof/>
          <w:lang w:bidi="ar-SA"/>
        </w:rPr>
        <w:drawing>
          <wp:inline distT="0" distB="0" distL="0" distR="0" wp14:anchorId="24219D24" wp14:editId="3896370F">
            <wp:extent cx="4773880" cy="1979426"/>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777212" cy="1980808"/>
                    </a:xfrm>
                    <a:prstGeom prst="rect">
                      <a:avLst/>
                    </a:prstGeom>
                  </pic:spPr>
                </pic:pic>
              </a:graphicData>
            </a:graphic>
          </wp:inline>
        </w:drawing>
      </w:r>
    </w:p>
    <w:p w14:paraId="02E52A8E" w14:textId="34C608B9" w:rsidR="00994066" w:rsidRPr="00034654" w:rsidRDefault="00786512" w:rsidP="00786512">
      <w:pPr>
        <w:pStyle w:val="Heading2"/>
      </w:pPr>
      <w:bookmarkStart w:id="1761" w:name="_Toc223340208"/>
      <w:r>
        <w:t>Describe</w:t>
      </w:r>
      <w:r w:rsidR="00994066" w:rsidRPr="00034654">
        <w:t xml:space="preserve"> the implications regime switching has on quantifying volatility.</w:t>
      </w:r>
      <w:bookmarkEnd w:id="1761"/>
    </w:p>
    <w:p w14:paraId="2C9E37AB" w14:textId="77777777" w:rsidR="00994066" w:rsidRPr="00034654" w:rsidRDefault="00994066" w:rsidP="00786512">
      <w:pPr>
        <w:pStyle w:val="Text"/>
      </w:pPr>
      <w:r w:rsidRPr="00034654">
        <w:t>A typical distribution is a regime-switching volatility model: the regime (state) switches from low to high volatility, but is never in between. A distribution is “regime-switching” if it changes from high to low volatility.</w:t>
      </w:r>
    </w:p>
    <w:p w14:paraId="7934ACE1" w14:textId="77777777" w:rsidR="00F40AE8" w:rsidRDefault="00F40AE8" w:rsidP="00786512">
      <w:pPr>
        <w:pStyle w:val="Text"/>
      </w:pPr>
    </w:p>
    <w:p w14:paraId="4CCA69CC" w14:textId="48B3763E" w:rsidR="00994066" w:rsidRPr="00034654" w:rsidRDefault="00994066" w:rsidP="00786512">
      <w:pPr>
        <w:pStyle w:val="Text"/>
      </w:pPr>
      <w:r w:rsidRPr="00034654">
        <w:t xml:space="preserve">The problem: a risk manager may assume (and measure) an unconditional volatility but the distribution is actually regime switching. In this case, the distribution is conditional (i.e., it depends on conditions) and might be normal but </w:t>
      </w:r>
      <w:del w:id="1762" w:author="Aleksander Hansen" w:date="2013-02-19T13:59:00Z">
        <w:r w:rsidRPr="00034654" w:rsidDel="007167B2">
          <w:delText>regime-switching</w:delText>
        </w:r>
      </w:del>
      <w:ins w:id="1763" w:author="Aleksander Hansen" w:date="2013-02-19T13:59:00Z">
        <w:r w:rsidR="007167B2" w:rsidRPr="00034654">
          <w:t>regime switching</w:t>
        </w:r>
      </w:ins>
      <w:r w:rsidRPr="00034654">
        <w:t>; e.g., volatility is 10% during a low-volatility regime and 20% during a high-volatility regime but during both regimes, the distribution may be normal. However, the risk manager may incorrectly assume a single 15% unconditional volatility. But in this case, the unconditional volatility is likely to exhibit fat tails because it does not account for the regime switching.</w:t>
      </w:r>
    </w:p>
    <w:p w14:paraId="7F24D69B" w14:textId="77777777" w:rsidR="00994066" w:rsidRPr="00034654" w:rsidRDefault="00994066" w:rsidP="00994066">
      <w:pPr>
        <w:pStyle w:val="Paragraph"/>
      </w:pPr>
      <w:r w:rsidRPr="00034654">
        <w:rPr>
          <w:noProof/>
          <w:lang w:bidi="ar-SA"/>
        </w:rPr>
        <w:drawing>
          <wp:inline distT="0" distB="0" distL="0" distR="0" wp14:anchorId="75CB1123" wp14:editId="0A5D71FD">
            <wp:extent cx="5337544" cy="30936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337954" cy="3093846"/>
                    </a:xfrm>
                    <a:prstGeom prst="rect">
                      <a:avLst/>
                    </a:prstGeom>
                  </pic:spPr>
                </pic:pic>
              </a:graphicData>
            </a:graphic>
          </wp:inline>
        </w:drawing>
      </w:r>
    </w:p>
    <w:p w14:paraId="434A02A0" w14:textId="77777777" w:rsidR="00994066" w:rsidRPr="00034654" w:rsidRDefault="00994066" w:rsidP="00786512">
      <w:pPr>
        <w:pStyle w:val="Heading2"/>
      </w:pPr>
      <w:bookmarkStart w:id="1764" w:name="_Toc223340209"/>
      <w:r w:rsidRPr="00034654">
        <w:t>Explain the various approaches for estimating VaR.</w:t>
      </w:r>
      <w:bookmarkEnd w:id="1764"/>
    </w:p>
    <w:p w14:paraId="095399CE" w14:textId="77777777" w:rsidR="00994066" w:rsidRPr="00034654" w:rsidDel="00056EC1" w:rsidRDefault="00994066">
      <w:pPr>
        <w:pStyle w:val="Heading3SubGTNI"/>
        <w:rPr>
          <w:del w:id="1765" w:author="Aleksander Hansen" w:date="2013-02-16T15:20:00Z"/>
        </w:rPr>
        <w:pPrChange w:id="1766" w:author="Aleksander Hansen" w:date="2013-02-16T15:20:00Z">
          <w:pPr>
            <w:pStyle w:val="Text"/>
          </w:pPr>
        </w:pPrChange>
      </w:pPr>
      <w:bookmarkStart w:id="1767" w:name="_Toc223340210"/>
      <w:r w:rsidRPr="00034654">
        <w:t>Volatility versus Value at Risk (VaR)</w:t>
      </w:r>
      <w:bookmarkEnd w:id="1767"/>
    </w:p>
    <w:p w14:paraId="74D923E7" w14:textId="77777777" w:rsidR="00F40AE8" w:rsidRDefault="00F40AE8">
      <w:pPr>
        <w:pStyle w:val="Heading3SubGTNI"/>
        <w:pPrChange w:id="1768" w:author="Aleksander Hansen" w:date="2013-02-16T15:20:00Z">
          <w:pPr>
            <w:pStyle w:val="Text"/>
          </w:pPr>
        </w:pPrChange>
      </w:pPr>
    </w:p>
    <w:p w14:paraId="674039F7" w14:textId="77777777" w:rsidR="00994066" w:rsidRPr="00034654" w:rsidRDefault="00994066" w:rsidP="00786512">
      <w:pPr>
        <w:pStyle w:val="Text"/>
      </w:pPr>
      <w:r w:rsidRPr="00034654">
        <w:t>Volatility is an input into our (parametric) value at risk (VaR):</w:t>
      </w:r>
    </w:p>
    <w:p w14:paraId="25FCB989" w14:textId="71EB0BD5" w:rsidR="00994066" w:rsidRPr="00034654" w:rsidRDefault="0051240F">
      <w:pPr>
        <w:pStyle w:val="Text"/>
        <w:jc w:val="center"/>
        <w:pPrChange w:id="1769" w:author="Aleksander Hansen" w:date="2013-02-17T13:01:00Z">
          <w:pPr>
            <w:pStyle w:val="Text"/>
          </w:pPr>
        </w:pPrChange>
      </w:pPr>
      <w:r>
        <w:rPr>
          <w:lang w:bidi="ar-SA"/>
        </w:rPr>
        <w:pict w14:anchorId="65815E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25pt;height:24.25pt">
            <v:imagedata r:id="rId15" o:title=""/>
          </v:shape>
        </w:pict>
      </w:r>
    </w:p>
    <w:p w14:paraId="6B667976" w14:textId="77777777" w:rsidR="00994066" w:rsidRPr="00034654" w:rsidRDefault="0051240F">
      <w:pPr>
        <w:pStyle w:val="Text"/>
        <w:jc w:val="center"/>
        <w:pPrChange w:id="1770" w:author="Aleksander Hansen" w:date="2013-02-17T13:01:00Z">
          <w:pPr>
            <w:pStyle w:val="Text"/>
          </w:pPr>
        </w:pPrChange>
      </w:pPr>
      <w:r>
        <w:pict w14:anchorId="2F2382AA">
          <v:shape id="_x0000_i1026" type="#_x0000_t75" style="width:77.65pt;height:20.2pt">
            <v:imagedata r:id="rId16" o:title=""/>
          </v:shape>
        </w:pict>
      </w:r>
    </w:p>
    <w:p w14:paraId="494351F9" w14:textId="77777777" w:rsidR="00F40AE8" w:rsidRDefault="00F40AE8" w:rsidP="00786512">
      <w:pPr>
        <w:pStyle w:val="Text"/>
      </w:pPr>
      <w:bookmarkStart w:id="1771" w:name="_Toc254343173"/>
    </w:p>
    <w:p w14:paraId="554E82A7" w14:textId="77777777" w:rsidR="00994066" w:rsidRPr="00034654" w:rsidRDefault="00994066">
      <w:pPr>
        <w:pStyle w:val="Heading3SubGTNI"/>
        <w:pPrChange w:id="1772" w:author="Aleksander Hansen" w:date="2013-02-16T15:20:00Z">
          <w:pPr>
            <w:pStyle w:val="Text"/>
          </w:pPr>
        </w:pPrChange>
      </w:pPr>
      <w:bookmarkStart w:id="1773" w:name="_Toc223340211"/>
      <w:r w:rsidRPr="00034654">
        <w:t>Linda Allen’</w:t>
      </w:r>
      <w:bookmarkEnd w:id="1771"/>
      <w:r w:rsidRPr="00034654">
        <w:t>s Historical-based approaches</w:t>
      </w:r>
      <w:bookmarkEnd w:id="1773"/>
    </w:p>
    <w:p w14:paraId="36AC9D71" w14:textId="77777777" w:rsidR="00F40AE8" w:rsidDel="00056EC1" w:rsidRDefault="00F40AE8" w:rsidP="00786512">
      <w:pPr>
        <w:pStyle w:val="Text"/>
        <w:rPr>
          <w:del w:id="1774" w:author="Aleksander Hansen" w:date="2013-02-16T15:20:00Z"/>
        </w:rPr>
      </w:pPr>
    </w:p>
    <w:p w14:paraId="3FF711F7" w14:textId="77777777" w:rsidR="00994066" w:rsidRPr="00034654" w:rsidRDefault="00994066" w:rsidP="00786512">
      <w:pPr>
        <w:pStyle w:val="Text"/>
      </w:pPr>
      <w:r w:rsidRPr="00034654">
        <w:t>The common attribute to all the approaches within this class is their use of historical time series data in order to determine the shape of the conditional distribution.</w:t>
      </w:r>
    </w:p>
    <w:p w14:paraId="1720C5AE" w14:textId="2E9666BD" w:rsidR="00F40AE8" w:rsidDel="00056EC1" w:rsidRDefault="00056EC1">
      <w:pPr>
        <w:pStyle w:val="Heading3SubGTNI"/>
        <w:rPr>
          <w:del w:id="1775" w:author="Aleksander Hansen" w:date="2013-02-16T15:21:00Z"/>
        </w:rPr>
        <w:pPrChange w:id="1776" w:author="Aleksander Hansen" w:date="2013-02-16T15:21:00Z">
          <w:pPr>
            <w:pStyle w:val="Text"/>
          </w:pPr>
        </w:pPrChange>
      </w:pPr>
      <w:ins w:id="1777" w:author="Aleksander Hansen" w:date="2013-02-16T15:21:00Z">
        <w:r>
          <w:br/>
        </w:r>
      </w:ins>
    </w:p>
    <w:p w14:paraId="154BC02B" w14:textId="77777777" w:rsidR="00056EC1" w:rsidRDefault="00994066">
      <w:pPr>
        <w:pStyle w:val="Heading3SubGTNI"/>
        <w:rPr>
          <w:ins w:id="1778" w:author="Aleksander Hansen" w:date="2013-02-16T15:21:00Z"/>
        </w:rPr>
        <w:pPrChange w:id="1779" w:author="Aleksander Hansen" w:date="2013-02-16T15:21:00Z">
          <w:pPr>
            <w:pStyle w:val="Text"/>
          </w:pPr>
        </w:pPrChange>
      </w:pPr>
      <w:bookmarkStart w:id="1780" w:name="_Toc223340212"/>
      <w:r w:rsidRPr="00034654">
        <w:t>Parametric approach</w:t>
      </w:r>
      <w:bookmarkEnd w:id="1780"/>
      <w:del w:id="1781" w:author="Aleksander Hansen" w:date="2013-02-16T15:20:00Z">
        <w:r w:rsidRPr="00034654" w:rsidDel="00056EC1">
          <w:delText>.</w:delText>
        </w:r>
      </w:del>
      <w:r w:rsidRPr="00034654">
        <w:t xml:space="preserve"> </w:t>
      </w:r>
    </w:p>
    <w:p w14:paraId="04790DA5" w14:textId="2CEDCB11" w:rsidR="00994066" w:rsidRPr="00034654" w:rsidRDefault="00994066" w:rsidP="00786512">
      <w:pPr>
        <w:pStyle w:val="Text"/>
      </w:pPr>
      <w:r w:rsidRPr="00034654">
        <w:t>The parametric approach imposes a specific distributional assumption on conditional asset returns. A representative member of this class of models is the conditional (log) normal case with time-varying volatility, where volatility is estimated from recent past data.</w:t>
      </w:r>
    </w:p>
    <w:p w14:paraId="5F4C5E94" w14:textId="39941A60" w:rsidR="00F40AE8" w:rsidDel="00056EC1" w:rsidRDefault="00056EC1">
      <w:pPr>
        <w:pStyle w:val="Heading3SubGTNI"/>
        <w:rPr>
          <w:del w:id="1782" w:author="Aleksander Hansen" w:date="2013-02-16T15:22:00Z"/>
        </w:rPr>
        <w:pPrChange w:id="1783" w:author="Aleksander Hansen" w:date="2013-02-16T15:23:00Z">
          <w:pPr>
            <w:pStyle w:val="Text"/>
          </w:pPr>
        </w:pPrChange>
      </w:pPr>
      <w:ins w:id="1784" w:author="Aleksander Hansen" w:date="2013-02-16T15:22:00Z">
        <w:r>
          <w:br/>
        </w:r>
      </w:ins>
    </w:p>
    <w:p w14:paraId="7166D48A" w14:textId="77777777" w:rsidR="00056EC1" w:rsidRDefault="00994066">
      <w:pPr>
        <w:pStyle w:val="Heading3SubGTNI"/>
        <w:rPr>
          <w:ins w:id="1785" w:author="Aleksander Hansen" w:date="2013-02-16T15:23:00Z"/>
        </w:rPr>
        <w:pPrChange w:id="1786" w:author="Aleksander Hansen" w:date="2013-02-16T15:23:00Z">
          <w:pPr>
            <w:pStyle w:val="Text"/>
          </w:pPr>
        </w:pPrChange>
      </w:pPr>
      <w:bookmarkStart w:id="1787" w:name="_Toc223340213"/>
      <w:r w:rsidRPr="00034654">
        <w:t>Nonparametric approach</w:t>
      </w:r>
      <w:bookmarkEnd w:id="1787"/>
      <w:del w:id="1788" w:author="Aleksander Hansen" w:date="2013-02-16T15:22:00Z">
        <w:r w:rsidRPr="00034654" w:rsidDel="00056EC1">
          <w:delText>.</w:delText>
        </w:r>
      </w:del>
      <w:r w:rsidRPr="00034654">
        <w:t xml:space="preserve"> </w:t>
      </w:r>
    </w:p>
    <w:p w14:paraId="330D2F69" w14:textId="1273C3A6" w:rsidR="00994066" w:rsidRDefault="00994066">
      <w:pPr>
        <w:rPr>
          <w:ins w:id="1789" w:author="Aleksander Hansen" w:date="2013-02-16T15:35:00Z"/>
        </w:rPr>
        <w:pPrChange w:id="1790" w:author="Aleksander Hansen" w:date="2013-02-16T15:23:00Z">
          <w:pPr>
            <w:pStyle w:val="Text"/>
          </w:pPr>
        </w:pPrChange>
      </w:pPr>
      <w:r w:rsidRPr="00034654">
        <w:t>This approach uses historical data directly, without imposing a specific set of distributional assumptions. Historical simulation is the simplest and most prominent representative of this class of models.</w:t>
      </w:r>
    </w:p>
    <w:p w14:paraId="0DFE30EA" w14:textId="77777777" w:rsidR="00BC287D" w:rsidRDefault="00BC287D">
      <w:pPr>
        <w:rPr>
          <w:ins w:id="1791" w:author="Aleksander Hansen" w:date="2013-02-16T15:35:00Z"/>
        </w:rPr>
        <w:pPrChange w:id="1792" w:author="Aleksander Hansen" w:date="2013-02-16T15:23:00Z">
          <w:pPr>
            <w:pStyle w:val="Text"/>
          </w:pPr>
        </w:pPrChange>
      </w:pPr>
      <w:commentRangeStart w:id="1793"/>
    </w:p>
    <w:p w14:paraId="08B2096E" w14:textId="44A1440D" w:rsidR="00BC287D" w:rsidRDefault="00BC287D" w:rsidP="00BC287D">
      <w:pPr>
        <w:pStyle w:val="Heading3SubGTNI"/>
        <w:rPr>
          <w:ins w:id="1794" w:author="Aleksander Hansen" w:date="2013-02-16T15:35:00Z"/>
        </w:rPr>
      </w:pPr>
      <w:bookmarkStart w:id="1795" w:name="_Toc223340214"/>
      <w:ins w:id="1796" w:author="Aleksander Hansen" w:date="2013-02-16T15:35:00Z">
        <w:r>
          <w:t>Hybrid</w:t>
        </w:r>
        <w:r w:rsidRPr="00034654">
          <w:t xml:space="preserve"> approach</w:t>
        </w:r>
        <w:bookmarkEnd w:id="1795"/>
        <w:r w:rsidRPr="00034654">
          <w:t xml:space="preserve"> </w:t>
        </w:r>
      </w:ins>
    </w:p>
    <w:commentRangeEnd w:id="1793"/>
    <w:p w14:paraId="6BA7353B" w14:textId="3F34D695" w:rsidR="00BC287D" w:rsidRPr="00034654" w:rsidRDefault="00354BB2">
      <w:pPr>
        <w:pPrChange w:id="1797" w:author="Aleksander Hansen" w:date="2013-02-16T15:23:00Z">
          <w:pPr>
            <w:pStyle w:val="Text"/>
          </w:pPr>
        </w:pPrChange>
      </w:pPr>
      <w:ins w:id="1798" w:author="Aleksander Hansen" w:date="2013-02-17T13:01:00Z">
        <w:r>
          <w:rPr>
            <w:rStyle w:val="CommentReference"/>
          </w:rPr>
          <w:commentReference w:id="1793"/>
        </w:r>
      </w:ins>
      <w:ins w:id="1800" w:author="Aleksander Hansen" w:date="2013-02-16T15:35:00Z">
        <w:r w:rsidR="00BC287D">
          <w:t xml:space="preserve">An example of a popular hybrid approach is Filtered Historical Simulation (FHS). Filtered historical simulation </w:t>
        </w:r>
      </w:ins>
      <w:ins w:id="1801" w:author="Aleksander Hansen" w:date="2013-02-16T15:36:00Z">
        <w:r w:rsidR="00BC287D">
          <w:t xml:space="preserve">“updates” the volatility by fitting a model such as GARCH to the time-series. The historical data is then used, </w:t>
        </w:r>
      </w:ins>
      <w:ins w:id="1802" w:author="Aleksander Hansen" w:date="2013-02-16T15:37:00Z">
        <w:r w:rsidR="00BC287D">
          <w:t xml:space="preserve">in conjunction with the GARCH volatility, where the volatility </w:t>
        </w:r>
      </w:ins>
      <w:ins w:id="1803" w:author="Aleksander Hansen" w:date="2013-02-16T15:38:00Z">
        <w:r w:rsidR="00BC287D">
          <w:t xml:space="preserve">“updates” the volatility of the time series, such that </w:t>
        </w:r>
      </w:ins>
      <w:ins w:id="1804" w:author="Aleksander Hansen" w:date="2013-02-16T15:39:00Z">
        <w:r w:rsidR="00BC287D">
          <w:t xml:space="preserve">in a low-volatility ‘regime’ </w:t>
        </w:r>
      </w:ins>
      <w:ins w:id="1805" w:author="Aleksander Hansen" w:date="2013-02-16T15:40:00Z">
        <w:r w:rsidR="004E509E">
          <w:t>the</w:t>
        </w:r>
      </w:ins>
    </w:p>
    <w:p w14:paraId="0FD540B7" w14:textId="77777777" w:rsidR="00F40AE8" w:rsidRDefault="00F40AE8" w:rsidP="00786512">
      <w:pPr>
        <w:pStyle w:val="Text"/>
      </w:pPr>
    </w:p>
    <w:p w14:paraId="125B58C5" w14:textId="77777777" w:rsidR="00994066" w:rsidRPr="00034654" w:rsidRDefault="00994066">
      <w:pPr>
        <w:pStyle w:val="Heading3SubGTNI"/>
        <w:pPrChange w:id="1806" w:author="Aleksander Hansen" w:date="2013-02-16T15:24:00Z">
          <w:pPr>
            <w:pStyle w:val="Text"/>
          </w:pPr>
        </w:pPrChange>
      </w:pPr>
      <w:bookmarkStart w:id="1807" w:name="_Toc223340215"/>
      <w:r w:rsidRPr="00034654">
        <w:t>Implied volatility based approach</w:t>
      </w:r>
      <w:bookmarkEnd w:id="1807"/>
      <w:del w:id="1808" w:author="Aleksander Hansen" w:date="2013-02-16T15:23:00Z">
        <w:r w:rsidRPr="00034654" w:rsidDel="00056EC1">
          <w:delText xml:space="preserve">. </w:delText>
        </w:r>
      </w:del>
    </w:p>
    <w:p w14:paraId="03206402" w14:textId="77777777" w:rsidR="00F40AE8" w:rsidDel="00056EC1" w:rsidRDefault="00F40AE8" w:rsidP="00786512">
      <w:pPr>
        <w:pStyle w:val="Text"/>
        <w:rPr>
          <w:del w:id="1809" w:author="Aleksander Hansen" w:date="2013-02-16T15:24:00Z"/>
        </w:rPr>
      </w:pPr>
    </w:p>
    <w:p w14:paraId="55692C05" w14:textId="77777777" w:rsidR="00994066" w:rsidRPr="00034654" w:rsidRDefault="00994066" w:rsidP="00786512">
      <w:pPr>
        <w:pStyle w:val="Text"/>
      </w:pPr>
      <w:r w:rsidRPr="00034654">
        <w:t xml:space="preserve">This approach uses derivative pricing models and current derivative prices in order to impute an implied volatility without having to resort to historical data. The use of implied volatility obtained from the Black–Scholes option pricing </w:t>
      </w:r>
      <w:proofErr w:type="gramStart"/>
      <w:r w:rsidRPr="00034654">
        <w:t>model</w:t>
      </w:r>
      <w:proofErr w:type="gramEnd"/>
      <w:r w:rsidRPr="00034654">
        <w:t xml:space="preserve"> as a predictor of future volatility is the most prominent representative of this class of models.</w:t>
      </w:r>
    </w:p>
    <w:p w14:paraId="0CA944B2" w14:textId="77777777" w:rsidR="00F40AE8" w:rsidRDefault="00F40AE8" w:rsidP="00786512">
      <w:pPr>
        <w:pStyle w:val="Text"/>
      </w:pPr>
    </w:p>
    <w:p w14:paraId="3ECAAD55" w14:textId="77777777" w:rsidR="00994066" w:rsidRPr="00034654" w:rsidRDefault="00994066">
      <w:pPr>
        <w:pStyle w:val="Heading3SubGTNI"/>
        <w:pPrChange w:id="1810" w:author="Aleksander Hansen" w:date="2013-02-16T15:31:00Z">
          <w:pPr>
            <w:pStyle w:val="Text"/>
          </w:pPr>
        </w:pPrChange>
      </w:pPr>
      <w:bookmarkStart w:id="1811" w:name="_Toc223340216"/>
      <w:r w:rsidRPr="00034654">
        <w:t>Jorion’s Value at Risk (VaR) typology</w:t>
      </w:r>
      <w:bookmarkEnd w:id="1811"/>
    </w:p>
    <w:p w14:paraId="54BD1B56" w14:textId="77777777" w:rsidR="00F40AE8" w:rsidRDefault="00F40AE8" w:rsidP="00786512">
      <w:pPr>
        <w:pStyle w:val="Text"/>
      </w:pPr>
    </w:p>
    <w:p w14:paraId="006876D7" w14:textId="77777777" w:rsidR="00994066" w:rsidRPr="00034654" w:rsidRDefault="00994066" w:rsidP="00786512">
      <w:pPr>
        <w:pStyle w:val="Text"/>
      </w:pPr>
      <w:r w:rsidRPr="00034654">
        <w:rPr>
          <w:noProof/>
          <w:lang w:bidi="ar-SA"/>
        </w:rPr>
        <w:drawing>
          <wp:anchor distT="0" distB="0" distL="114300" distR="114300" simplePos="0" relativeHeight="251821568" behindDoc="0" locked="0" layoutInCell="1" allowOverlap="1" wp14:anchorId="3DEABD91" wp14:editId="49EFC09C">
            <wp:simplePos x="0" y="0"/>
            <wp:positionH relativeFrom="margin">
              <wp:align>center</wp:align>
            </wp:positionH>
            <wp:positionV relativeFrom="paragraph">
              <wp:posOffset>649605</wp:posOffset>
            </wp:positionV>
            <wp:extent cx="4796155" cy="2273300"/>
            <wp:effectExtent l="0" t="0" r="29845" b="38100"/>
            <wp:wrapTopAndBottom/>
            <wp:docPr id="382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anchor>
        </w:drawing>
      </w:r>
      <w:r w:rsidRPr="00034654">
        <w:t>Please note that Jorion’s taxonomy approaches from the perspective of local versus full valuation. In that approach, local valuation tends to associate with parametric approaches:</w:t>
      </w:r>
    </w:p>
    <w:p w14:paraId="30644C8D" w14:textId="77777777" w:rsidR="00786512" w:rsidRDefault="00786512" w:rsidP="00786512">
      <w:pPr>
        <w:pStyle w:val="Text"/>
      </w:pPr>
    </w:p>
    <w:p w14:paraId="12D9830F" w14:textId="77777777" w:rsidR="00786512" w:rsidRDefault="00786512" w:rsidP="00786512">
      <w:pPr>
        <w:pStyle w:val="Text"/>
      </w:pPr>
    </w:p>
    <w:p w14:paraId="48B287A1" w14:textId="77777777" w:rsidR="00786512" w:rsidRDefault="00786512">
      <w:pPr>
        <w:rPr>
          <w:rFonts w:ascii="Calibri" w:hAnsi="Calibri" w:cs="Calibri"/>
          <w:color w:val="000000"/>
          <w:kern w:val="24"/>
          <w:lang w:bidi="en-US"/>
        </w:rPr>
      </w:pPr>
      <w:r>
        <w:br w:type="page"/>
      </w:r>
    </w:p>
    <w:p w14:paraId="42A3CB3B" w14:textId="3D859504" w:rsidR="00994066" w:rsidRPr="00786512" w:rsidRDefault="00994066" w:rsidP="00786512">
      <w:pPr>
        <w:pStyle w:val="Text"/>
      </w:pPr>
      <w:r>
        <w:t>Value at Risk (VaR)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9"/>
        <w:gridCol w:w="7477"/>
      </w:tblGrid>
      <w:tr w:rsidR="00994066" w14:paraId="35F3478F" w14:textId="77777777" w:rsidTr="006B12F7">
        <w:tc>
          <w:tcPr>
            <w:tcW w:w="2829" w:type="dxa"/>
          </w:tcPr>
          <w:p w14:paraId="20B867F6" w14:textId="77777777" w:rsidR="00994066" w:rsidRPr="00AB522B" w:rsidRDefault="00994066" w:rsidP="0089589F">
            <w:pPr>
              <w:pStyle w:val="Text"/>
            </w:pPr>
            <w:r w:rsidRPr="00AB522B">
              <w:t>Parametric</w:t>
            </w:r>
          </w:p>
          <w:p w14:paraId="5D78FBD7" w14:textId="77777777" w:rsidR="00994066" w:rsidRPr="00AB522B" w:rsidRDefault="00994066" w:rsidP="0089589F">
            <w:pPr>
              <w:pStyle w:val="Text"/>
            </w:pPr>
            <w:r w:rsidRPr="00AB522B">
              <w:t>Delta normal</w:t>
            </w:r>
          </w:p>
          <w:p w14:paraId="05625F25" w14:textId="77777777" w:rsidR="00994066" w:rsidRPr="00AB522B" w:rsidRDefault="00994066" w:rsidP="0089589F">
            <w:pPr>
              <w:pStyle w:val="Text"/>
            </w:pPr>
            <w:r w:rsidRPr="00AB522B">
              <w:t>Non parametric</w:t>
            </w:r>
          </w:p>
          <w:p w14:paraId="29E8C178" w14:textId="77777777" w:rsidR="00994066" w:rsidRPr="00AB522B" w:rsidRDefault="00994066" w:rsidP="0089589F">
            <w:pPr>
              <w:pStyle w:val="Text"/>
            </w:pPr>
            <w:r w:rsidRPr="00AB522B">
              <w:t>Historical Simulation</w:t>
            </w:r>
          </w:p>
          <w:p w14:paraId="6152E6D1" w14:textId="77777777" w:rsidR="00994066" w:rsidRPr="00AB522B" w:rsidRDefault="00994066" w:rsidP="0089589F">
            <w:pPr>
              <w:pStyle w:val="Text"/>
            </w:pPr>
            <w:r w:rsidRPr="00AB522B">
              <w:t>Bootstrap</w:t>
            </w:r>
          </w:p>
          <w:p w14:paraId="446DD20B" w14:textId="77777777" w:rsidR="00994066" w:rsidRPr="00AB522B" w:rsidRDefault="00994066" w:rsidP="0089589F">
            <w:pPr>
              <w:pStyle w:val="Text"/>
            </w:pPr>
            <w:r w:rsidRPr="00AB522B">
              <w:t>Monte Carlo</w:t>
            </w:r>
          </w:p>
          <w:p w14:paraId="441FBBF9" w14:textId="77777777" w:rsidR="00994066" w:rsidRPr="00AB522B" w:rsidRDefault="00994066" w:rsidP="0089589F">
            <w:pPr>
              <w:pStyle w:val="Text"/>
            </w:pPr>
            <w:r w:rsidRPr="00AB522B">
              <w:t>Hybrid (semi-p)</w:t>
            </w:r>
          </w:p>
          <w:p w14:paraId="107B2058" w14:textId="77777777" w:rsidR="00994066" w:rsidRPr="00AB522B" w:rsidRDefault="00994066" w:rsidP="0089589F">
            <w:pPr>
              <w:pStyle w:val="Text"/>
            </w:pPr>
            <w:r w:rsidRPr="00AB522B">
              <w:t>HS + EWMA</w:t>
            </w:r>
          </w:p>
          <w:p w14:paraId="5E947E1F" w14:textId="77777777" w:rsidR="00994066" w:rsidRPr="00AB522B" w:rsidRDefault="00994066" w:rsidP="0089589F">
            <w:pPr>
              <w:pStyle w:val="Text"/>
            </w:pPr>
            <w:r w:rsidRPr="00AB522B">
              <w:t>EVT</w:t>
            </w:r>
          </w:p>
          <w:p w14:paraId="01B76746" w14:textId="77777777" w:rsidR="00994066" w:rsidRPr="00AB522B" w:rsidRDefault="00994066" w:rsidP="0089589F">
            <w:pPr>
              <w:pStyle w:val="Text"/>
            </w:pPr>
            <w:r w:rsidRPr="00AB522B">
              <w:t>POT (GPD)</w:t>
            </w:r>
          </w:p>
          <w:p w14:paraId="74018D24" w14:textId="77777777" w:rsidR="00994066" w:rsidRPr="00AB522B" w:rsidRDefault="00994066" w:rsidP="0089589F">
            <w:pPr>
              <w:pStyle w:val="Text"/>
            </w:pPr>
            <w:r w:rsidRPr="00AB522B">
              <w:t>Block maxima (GEV)</w:t>
            </w:r>
          </w:p>
          <w:p w14:paraId="7A909E6E" w14:textId="77777777" w:rsidR="00994066" w:rsidRDefault="00994066" w:rsidP="0089589F">
            <w:pPr>
              <w:pStyle w:val="Text"/>
            </w:pPr>
          </w:p>
        </w:tc>
        <w:tc>
          <w:tcPr>
            <w:tcW w:w="7853" w:type="dxa"/>
          </w:tcPr>
          <w:p w14:paraId="191AD893" w14:textId="4DE3F3F8" w:rsidR="00994066" w:rsidRDefault="00994066" w:rsidP="0089589F">
            <w:pPr>
              <w:pStyle w:val="Text"/>
            </w:pPr>
            <w:del w:id="1812" w:author="Aleksander Hansen" w:date="2013-02-23T22:05:00Z">
              <w:r w:rsidRPr="005E184A" w:rsidDel="00E26BC3">
                <w:rPr>
                  <w:noProof/>
                  <w:lang w:bidi="ar-SA"/>
                </w:rPr>
                <w:drawing>
                  <wp:inline distT="0" distB="0" distL="0" distR="0" wp14:anchorId="08264F9E" wp14:editId="2B2567CE">
                    <wp:extent cx="4441371" cy="6187045"/>
                    <wp:effectExtent l="19050" t="0" r="0" b="0"/>
                    <wp:docPr id="3830" name="Picture 19"/>
                    <wp:cNvGraphicFramePr/>
                    <a:graphic xmlns:a="http://schemas.openxmlformats.org/drawingml/2006/main">
                      <a:graphicData uri="http://schemas.openxmlformats.org/drawingml/2006/picture">
                        <pic:pic xmlns:pic="http://schemas.openxmlformats.org/drawingml/2006/picture">
                          <pic:nvPicPr>
                            <pic:cNvPr id="60418" name="Picture 1"/>
                            <pic:cNvPicPr>
                              <a:picLocks noChangeAspect="1" noChangeArrowheads="1"/>
                            </pic:cNvPicPr>
                          </pic:nvPicPr>
                          <pic:blipFill>
                            <a:blip r:embed="rId22" cstate="print"/>
                            <a:srcRect/>
                            <a:stretch>
                              <a:fillRect/>
                            </a:stretch>
                          </pic:blipFill>
                          <pic:spPr bwMode="auto">
                            <a:xfrm>
                              <a:off x="0" y="0"/>
                              <a:ext cx="4441371" cy="6187045"/>
                            </a:xfrm>
                            <a:prstGeom prst="rect">
                              <a:avLst/>
                            </a:prstGeom>
                            <a:noFill/>
                            <a:ln w="9525">
                              <a:noFill/>
                              <a:miter lim="800000"/>
                              <a:headEnd/>
                              <a:tailEnd/>
                            </a:ln>
                          </pic:spPr>
                        </pic:pic>
                      </a:graphicData>
                    </a:graphic>
                  </wp:inline>
                </w:drawing>
              </w:r>
            </w:del>
            <w:ins w:id="1813" w:author="Aleksander Hansen" w:date="2013-02-23T22:06:00Z">
              <w:r w:rsidR="00E26BC3">
                <w:rPr>
                  <w:noProof/>
                  <w:lang w:bidi="ar-SA"/>
                </w:rPr>
                <w:drawing>
                  <wp:inline distT="0" distB="0" distL="0" distR="0" wp14:anchorId="3D133F65" wp14:editId="76548C03">
                    <wp:extent cx="4434583" cy="6309537"/>
                    <wp:effectExtent l="0" t="0" r="1079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 Allen - VaR.jpg"/>
                            <pic:cNvPicPr/>
                          </pic:nvPicPr>
                          <pic:blipFill>
                            <a:blip r:embed="rId23">
                              <a:extLst>
                                <a:ext uri="{28A0092B-C50C-407E-A947-70E740481C1C}">
                                  <a14:useLocalDpi xmlns:a14="http://schemas.microsoft.com/office/drawing/2010/main" val="0"/>
                                </a:ext>
                              </a:extLst>
                            </a:blip>
                            <a:stretch>
                              <a:fillRect/>
                            </a:stretch>
                          </pic:blipFill>
                          <pic:spPr>
                            <a:xfrm>
                              <a:off x="0" y="0"/>
                              <a:ext cx="4435676" cy="6311092"/>
                            </a:xfrm>
                            <a:prstGeom prst="rect">
                              <a:avLst/>
                            </a:prstGeom>
                          </pic:spPr>
                        </pic:pic>
                      </a:graphicData>
                    </a:graphic>
                  </wp:inline>
                </w:drawing>
              </w:r>
            </w:ins>
          </w:p>
        </w:tc>
      </w:tr>
    </w:tbl>
    <w:p w14:paraId="510D0FB7" w14:textId="77777777" w:rsidR="00994066" w:rsidRDefault="00994066" w:rsidP="00994066">
      <w:pPr>
        <w:pStyle w:val="Paragraph"/>
      </w:pPr>
    </w:p>
    <w:p w14:paraId="7D20C65B" w14:textId="77777777" w:rsidR="00994066" w:rsidRDefault="00994066" w:rsidP="00994066">
      <w:pPr>
        <w:pStyle w:val="Paragraph"/>
      </w:pPr>
      <w:r>
        <w:br w:type="page"/>
      </w:r>
    </w:p>
    <w:p w14:paraId="6D6679F5" w14:textId="77777777" w:rsidR="00994066" w:rsidRDefault="00994066" w:rsidP="00786512">
      <w:pPr>
        <w:pStyle w:val="Text"/>
      </w:pPr>
      <w:r>
        <w:t>Volatility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0"/>
        <w:gridCol w:w="6736"/>
      </w:tblGrid>
      <w:tr w:rsidR="00994066" w14:paraId="48ED8CCB" w14:textId="77777777" w:rsidTr="006B12F7">
        <w:tc>
          <w:tcPr>
            <w:tcW w:w="5341" w:type="dxa"/>
          </w:tcPr>
          <w:p w14:paraId="0F61913C" w14:textId="77777777" w:rsidR="00994066" w:rsidRPr="00AB522B" w:rsidRDefault="00994066" w:rsidP="0089589F">
            <w:pPr>
              <w:pStyle w:val="Text"/>
            </w:pPr>
            <w:r w:rsidRPr="00AB522B">
              <w:t>Implied Volatility</w:t>
            </w:r>
          </w:p>
          <w:p w14:paraId="2D0D6D8F" w14:textId="77777777" w:rsidR="00994066" w:rsidRPr="00AB522B" w:rsidRDefault="00994066" w:rsidP="0089589F">
            <w:pPr>
              <w:pStyle w:val="Text"/>
            </w:pPr>
            <w:r w:rsidRPr="00AB522B">
              <w:t>Equally weighted returns or un-weighted (STDEV)</w:t>
            </w:r>
          </w:p>
          <w:p w14:paraId="7730DAB7" w14:textId="77777777" w:rsidR="00994066" w:rsidRPr="00AB522B" w:rsidRDefault="00994066" w:rsidP="0089589F">
            <w:pPr>
              <w:pStyle w:val="Text"/>
            </w:pPr>
            <w:r w:rsidRPr="00AB522B">
              <w:t>More weight to recent returns</w:t>
            </w:r>
          </w:p>
          <w:p w14:paraId="2843A188" w14:textId="77777777" w:rsidR="00994066" w:rsidRPr="00AB522B" w:rsidRDefault="00994066" w:rsidP="0089589F">
            <w:pPr>
              <w:pStyle w:val="Text"/>
            </w:pPr>
            <w:proofErr w:type="gramStart"/>
            <w:r w:rsidRPr="00AB522B">
              <w:t>GARCH(</w:t>
            </w:r>
            <w:proofErr w:type="gramEnd"/>
            <w:r w:rsidRPr="00AB522B">
              <w:t>1,1)</w:t>
            </w:r>
          </w:p>
          <w:p w14:paraId="4598AC68" w14:textId="77777777" w:rsidR="00994066" w:rsidRPr="00AB522B" w:rsidRDefault="00994066" w:rsidP="0089589F">
            <w:pPr>
              <w:pStyle w:val="Text"/>
            </w:pPr>
            <w:r w:rsidRPr="00AB522B">
              <w:t>EWMA</w:t>
            </w:r>
          </w:p>
          <w:p w14:paraId="0D1AEEFF" w14:textId="77777777" w:rsidR="00994066" w:rsidRDefault="00994066" w:rsidP="0089589F">
            <w:pPr>
              <w:pStyle w:val="Text"/>
            </w:pPr>
            <w:r w:rsidRPr="00AB522B">
              <w:t>MDE (more weight to similar states!)</w:t>
            </w:r>
          </w:p>
        </w:tc>
        <w:tc>
          <w:tcPr>
            <w:tcW w:w="5341" w:type="dxa"/>
          </w:tcPr>
          <w:p w14:paraId="5D4F5E9D" w14:textId="17B3E6E4" w:rsidR="00994066" w:rsidRDefault="00994066" w:rsidP="0089589F">
            <w:pPr>
              <w:pStyle w:val="Text"/>
            </w:pPr>
            <w:del w:id="1814" w:author="Aleksander Hansen" w:date="2013-02-23T22:06:00Z">
              <w:r w:rsidRPr="00DF3893" w:rsidDel="00E26BC3">
                <w:rPr>
                  <w:noProof/>
                  <w:lang w:bidi="ar-SA"/>
                </w:rPr>
                <w:drawing>
                  <wp:inline distT="0" distB="0" distL="0" distR="0" wp14:anchorId="7E317CDA" wp14:editId="35F5E021">
                    <wp:extent cx="4061637" cy="7145079"/>
                    <wp:effectExtent l="19050" t="0" r="0" b="0"/>
                    <wp:docPr id="3831" name="Picture 12"/>
                    <wp:cNvGraphicFramePr/>
                    <a:graphic xmlns:a="http://schemas.openxmlformats.org/drawingml/2006/main">
                      <a:graphicData uri="http://schemas.openxmlformats.org/drawingml/2006/picture">
                        <pic:pic xmlns:pic="http://schemas.openxmlformats.org/drawingml/2006/picture">
                          <pic:nvPicPr>
                            <pic:cNvPr id="55300" name="Picture 2"/>
                            <pic:cNvPicPr>
                              <a:picLocks noChangeAspect="1" noChangeArrowheads="1"/>
                            </pic:cNvPicPr>
                          </pic:nvPicPr>
                          <pic:blipFill>
                            <a:blip r:embed="rId24" cstate="print"/>
                            <a:srcRect/>
                            <a:stretch>
                              <a:fillRect/>
                            </a:stretch>
                          </pic:blipFill>
                          <pic:spPr bwMode="auto">
                            <a:xfrm>
                              <a:off x="0" y="0"/>
                              <a:ext cx="4062763" cy="7147060"/>
                            </a:xfrm>
                            <a:prstGeom prst="rect">
                              <a:avLst/>
                            </a:prstGeom>
                            <a:noFill/>
                            <a:ln w="9525">
                              <a:noFill/>
                              <a:miter lim="800000"/>
                              <a:headEnd/>
                              <a:tailEnd/>
                            </a:ln>
                          </pic:spPr>
                        </pic:pic>
                      </a:graphicData>
                    </a:graphic>
                  </wp:inline>
                </w:drawing>
              </w:r>
            </w:del>
            <w:ins w:id="1815" w:author="Aleksander Hansen" w:date="2013-02-23T22:06:00Z">
              <w:r w:rsidR="00E26BC3">
                <w:rPr>
                  <w:noProof/>
                  <w:lang w:bidi="ar-SA"/>
                </w:rPr>
                <w:drawing>
                  <wp:inline distT="0" distB="0" distL="0" distR="0" wp14:anchorId="6BAD76DE" wp14:editId="47E21D67">
                    <wp:extent cx="4139201" cy="6923274"/>
                    <wp:effectExtent l="0" t="0" r="127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 Allen - Volatility.jpg"/>
                            <pic:cNvPicPr/>
                          </pic:nvPicPr>
                          <pic:blipFill>
                            <a:blip r:embed="rId25">
                              <a:extLst>
                                <a:ext uri="{28A0092B-C50C-407E-A947-70E740481C1C}">
                                  <a14:useLocalDpi xmlns:a14="http://schemas.microsoft.com/office/drawing/2010/main" val="0"/>
                                </a:ext>
                              </a:extLst>
                            </a:blip>
                            <a:stretch>
                              <a:fillRect/>
                            </a:stretch>
                          </pic:blipFill>
                          <pic:spPr>
                            <a:xfrm>
                              <a:off x="0" y="0"/>
                              <a:ext cx="4139769" cy="6924224"/>
                            </a:xfrm>
                            <a:prstGeom prst="rect">
                              <a:avLst/>
                            </a:prstGeom>
                          </pic:spPr>
                        </pic:pic>
                      </a:graphicData>
                    </a:graphic>
                  </wp:inline>
                </w:drawing>
              </w:r>
            </w:ins>
          </w:p>
        </w:tc>
      </w:tr>
    </w:tbl>
    <w:p w14:paraId="5C3F26D4" w14:textId="77777777" w:rsidR="00994066" w:rsidRPr="00DF3893" w:rsidRDefault="00994066" w:rsidP="00994066">
      <w:pPr>
        <w:pStyle w:val="Paragraph"/>
      </w:pPr>
    </w:p>
    <w:p w14:paraId="7DC1801C" w14:textId="77777777" w:rsidR="00994066" w:rsidRDefault="00994066" w:rsidP="00994066">
      <w:pPr>
        <w:pStyle w:val="Paragraph"/>
        <w:rPr>
          <w:rFonts w:asciiTheme="majorHAnsi" w:eastAsiaTheme="majorEastAsia" w:hAnsiTheme="majorHAnsi" w:cstheme="majorBidi"/>
          <w:b/>
          <w:bCs/>
          <w:color w:val="403152" w:themeColor="accent4" w:themeShade="80"/>
          <w:sz w:val="24"/>
        </w:rPr>
      </w:pPr>
      <w:r>
        <w:br w:type="page"/>
      </w:r>
    </w:p>
    <w:p w14:paraId="035C9DFF" w14:textId="77777777" w:rsidR="00994066" w:rsidRPr="00034654" w:rsidRDefault="00994066">
      <w:pPr>
        <w:pStyle w:val="Heading3SubGTNI"/>
        <w:pPrChange w:id="1816" w:author="Aleksander Hansen" w:date="2013-02-16T15:33:00Z">
          <w:pPr>
            <w:pStyle w:val="Text"/>
          </w:pPr>
        </w:pPrChange>
      </w:pPr>
      <w:bookmarkStart w:id="1817" w:name="_Toc254343174"/>
      <w:bookmarkStart w:id="1818" w:name="_Toc223340217"/>
      <w:r w:rsidRPr="00034654">
        <w:t>Historical approaches</w:t>
      </w:r>
      <w:bookmarkEnd w:id="1817"/>
      <w:bookmarkEnd w:id="1818"/>
    </w:p>
    <w:p w14:paraId="75CE8553" w14:textId="77777777" w:rsidR="00F40AE8" w:rsidRDefault="00F40AE8" w:rsidP="00786512">
      <w:pPr>
        <w:pStyle w:val="Text"/>
      </w:pPr>
    </w:p>
    <w:p w14:paraId="132601CD" w14:textId="59B62733" w:rsidR="00994066" w:rsidRPr="00034654" w:rsidRDefault="00994066" w:rsidP="00786512">
      <w:pPr>
        <w:pStyle w:val="Text"/>
      </w:pPr>
      <w:del w:id="1819" w:author="Aleksander Hansen" w:date="2013-02-16T15:33:00Z">
        <w:r w:rsidRPr="00034654" w:rsidDel="00BC287D">
          <w:delText>An</w:delText>
        </w:r>
      </w:del>
      <w:ins w:id="1820" w:author="Aleksander Hansen" w:date="2013-02-16T15:33:00Z">
        <w:r w:rsidR="00BC287D" w:rsidRPr="00034654">
          <w:t>A</w:t>
        </w:r>
      </w:ins>
      <w:r w:rsidRPr="00034654">
        <w:t xml:space="preserve"> historical-based approach can be non-parametric, parametric or hybrid (both). Non-parametric directly uses a historical dataset (historical simulation, HS, is the most common). Parametric imposes a specific distributional assumption (this includes historical standard deviation and exponential smoothing)</w:t>
      </w:r>
    </w:p>
    <w:p w14:paraId="341FD7DC" w14:textId="77777777" w:rsidR="00994066" w:rsidRPr="00034654" w:rsidRDefault="00994066" w:rsidP="00786512">
      <w:pPr>
        <w:pStyle w:val="Heading2"/>
      </w:pPr>
      <w:bookmarkStart w:id="1821" w:name="_Toc223340218"/>
      <w:r w:rsidRPr="00034654">
        <w:t>Compare, contrast and calculate parametric and non-parametric approaches for estimating conditional volatility, including: HISTORICAL STANDARD DEVIATION</w:t>
      </w:r>
      <w:bookmarkEnd w:id="1821"/>
    </w:p>
    <w:p w14:paraId="2B97CE17" w14:textId="70E0831A" w:rsidR="00354BB2" w:rsidRDefault="00354BB2">
      <w:pPr>
        <w:pStyle w:val="Heading3SubGTNI"/>
        <w:rPr>
          <w:ins w:id="1822" w:author="Aleksander Hansen" w:date="2013-02-17T13:02:00Z"/>
        </w:rPr>
        <w:pPrChange w:id="1823" w:author="Aleksander Hansen" w:date="2013-02-17T13:03:00Z">
          <w:pPr>
            <w:pStyle w:val="Text"/>
          </w:pPr>
        </w:pPrChange>
      </w:pPr>
      <w:bookmarkStart w:id="1824" w:name="_Toc223340219"/>
      <w:ins w:id="1825" w:author="Aleksander Hansen" w:date="2013-02-17T13:02:00Z">
        <w:r>
          <w:t>Historical standard deviation</w:t>
        </w:r>
        <w:bookmarkEnd w:id="1824"/>
      </w:ins>
    </w:p>
    <w:p w14:paraId="44A8EA37" w14:textId="77777777" w:rsidR="00994066" w:rsidRPr="00034654" w:rsidRDefault="00994066" w:rsidP="00F40AE8">
      <w:pPr>
        <w:pStyle w:val="Text"/>
      </w:pPr>
      <w:r w:rsidRPr="00034654">
        <w:t xml:space="preserve">Historical standard deviation is the simplest and most common way to estimate or predict future volatility. Given a history of an asset’s continuously compounded rate of returns we take a specific window of the K most recent returns. </w:t>
      </w:r>
    </w:p>
    <w:p w14:paraId="46D4AEA3" w14:textId="77777777" w:rsidR="00F40AE8" w:rsidRDefault="00F40AE8" w:rsidP="00F40AE8">
      <w:pPr>
        <w:pStyle w:val="Text"/>
      </w:pPr>
    </w:p>
    <w:p w14:paraId="1F2E0AE9" w14:textId="77777777" w:rsidR="00994066" w:rsidRPr="00034654" w:rsidRDefault="00994066" w:rsidP="00F40AE8">
      <w:pPr>
        <w:pStyle w:val="Text"/>
      </w:pPr>
      <w:r w:rsidRPr="00034654">
        <w:t>This standard deviation is called a moving average (MA) by Jorion. The estimate requires a window of fixed length; e.g., 30 or 60 trading days. If we observe returns (</w:t>
      </w:r>
      <w:proofErr w:type="spellStart"/>
      <w:r w:rsidRPr="00034654">
        <w:t>rt</w:t>
      </w:r>
      <w:proofErr w:type="spellEnd"/>
      <w:r w:rsidRPr="00034654">
        <w:t xml:space="preserve">) over </w:t>
      </w:r>
      <w:proofErr w:type="gramStart"/>
      <w:r w:rsidRPr="00034654">
        <w:t>M days</w:t>
      </w:r>
      <w:proofErr w:type="gramEnd"/>
      <w:r w:rsidRPr="00034654">
        <w:t xml:space="preserve">, the </w:t>
      </w:r>
      <w:del w:id="1826" w:author="Aleksander Hansen" w:date="2013-02-17T13:03:00Z">
        <w:r w:rsidRPr="00034654" w:rsidDel="00354BB2">
          <w:delText xml:space="preserve"> </w:delText>
        </w:r>
      </w:del>
      <w:r w:rsidRPr="00034654">
        <w:t>volatility estimate is constructed from a moving average (MA):</w:t>
      </w:r>
    </w:p>
    <w:p w14:paraId="683C71BD" w14:textId="77777777" w:rsidR="00F40AE8" w:rsidRDefault="00F40AE8" w:rsidP="00F40AE8">
      <w:pPr>
        <w:pStyle w:val="Text"/>
      </w:pPr>
    </w:p>
    <w:p w14:paraId="446558B2" w14:textId="77777777" w:rsidR="00994066" w:rsidRPr="00034654" w:rsidRDefault="0051240F">
      <w:pPr>
        <w:pStyle w:val="Text"/>
        <w:jc w:val="center"/>
        <w:pPrChange w:id="1827" w:author="Aleksander Hansen" w:date="2013-02-17T13:03:00Z">
          <w:pPr>
            <w:pStyle w:val="Text"/>
          </w:pPr>
        </w:pPrChange>
      </w:pPr>
      <w:r>
        <w:pict w14:anchorId="00588210">
          <v:shape id="_x0000_i1027" type="#_x0000_t75" style="width:103.55pt;height:38.85pt">
            <v:imagedata r:id="rId26" o:title=""/>
          </v:shape>
        </w:pict>
      </w:r>
    </w:p>
    <w:p w14:paraId="71E44749" w14:textId="77777777" w:rsidR="00F40AE8" w:rsidRDefault="00F40AE8" w:rsidP="00F40AE8">
      <w:pPr>
        <w:pStyle w:val="Text"/>
      </w:pPr>
    </w:p>
    <w:p w14:paraId="7F088C83" w14:textId="77777777" w:rsidR="00994066" w:rsidRPr="00034654" w:rsidRDefault="00994066" w:rsidP="00F40AE8">
      <w:pPr>
        <w:pStyle w:val="Text"/>
      </w:pPr>
      <w:r w:rsidRPr="00034654">
        <w:t xml:space="preserve">Each day, </w:t>
      </w:r>
      <w:proofErr w:type="gramStart"/>
      <w:r w:rsidRPr="00034654">
        <w:t>the forecast is updated by adding the most recent day and dropping the furthest day</w:t>
      </w:r>
      <w:proofErr w:type="gramEnd"/>
      <w:r w:rsidRPr="00034654">
        <w:t xml:space="preserve">. In a simple moving average, all weights on past returns are equal and set </w:t>
      </w:r>
      <w:proofErr w:type="gramStart"/>
      <w:r w:rsidRPr="00034654">
        <w:t>to</w:t>
      </w:r>
      <w:proofErr w:type="gramEnd"/>
      <w:r w:rsidRPr="00034654">
        <w:t xml:space="preserve"> (1/M).  Note raw returns are used instead of returns around the mean (i.e., the expected mean is assumed zero). This is common in short time intervals, where it makes little difference on the volatility estimate. </w:t>
      </w:r>
    </w:p>
    <w:p w14:paraId="5D8F9D60" w14:textId="77777777" w:rsidR="00F40AE8" w:rsidRDefault="00F40AE8" w:rsidP="00F40AE8">
      <w:pPr>
        <w:pStyle w:val="Text"/>
      </w:pPr>
    </w:p>
    <w:p w14:paraId="0603745B" w14:textId="22648C18" w:rsidR="00994066" w:rsidRPr="00034654" w:rsidRDefault="00994066" w:rsidP="00F40AE8">
      <w:pPr>
        <w:pStyle w:val="Text"/>
      </w:pPr>
      <w:r w:rsidRPr="00034654">
        <w:t>For example, assume the previous four daily returns for a stock are 6% (n-1), 5% (m-2), 4% (n-3) and 3% (n-4). What is a current volatility estimate, applying the moving average, given that our short trailing window is only four days (m=14)? If we square each return, the series is 0.0036, 0.0025, 0.0016 and 0.0009. If we sum this series of squared returns, we get 0.0086. Divide by 4 (since m=4) and we get 0.00215. That’s the moving average variance, such that the moving average volatility is about 4.64%.</w:t>
      </w:r>
    </w:p>
    <w:p w14:paraId="065F474B" w14:textId="77777777" w:rsidR="00F40AE8" w:rsidRDefault="00F40AE8" w:rsidP="00F40AE8">
      <w:pPr>
        <w:pStyle w:val="Text"/>
      </w:pPr>
    </w:p>
    <w:p w14:paraId="4D9376CA" w14:textId="77777777" w:rsidR="00994066" w:rsidRPr="00034654" w:rsidRDefault="00994066" w:rsidP="00F40AE8">
      <w:pPr>
        <w:pStyle w:val="Text"/>
      </w:pPr>
      <w:r w:rsidRPr="00034654">
        <w:t xml:space="preserve">The above example illustrates a key weakness of the moving average (MA): since all returns weigh equally, the trend does not matter. In the example above, notice that </w:t>
      </w:r>
      <w:proofErr w:type="spellStart"/>
      <w:r w:rsidRPr="00034654">
        <w:t>volatilty</w:t>
      </w:r>
      <w:proofErr w:type="spellEnd"/>
      <w:r w:rsidRPr="00034654">
        <w:t xml:space="preserve"> is trending down, but MA does not reflect in any way this trend. We could reverse the order of the historical series and the MA estimation would produce the same result. </w:t>
      </w:r>
    </w:p>
    <w:p w14:paraId="5AD02C45" w14:textId="77777777" w:rsidR="001167B8" w:rsidRDefault="001167B8" w:rsidP="00F40AE8">
      <w:pPr>
        <w:pStyle w:val="Text"/>
      </w:pPr>
    </w:p>
    <w:p w14:paraId="2F8D38E9" w14:textId="77777777" w:rsidR="00994066" w:rsidRPr="00034654" w:rsidRDefault="00994066" w:rsidP="00F40AE8">
      <w:pPr>
        <w:pStyle w:val="Text"/>
      </w:pPr>
      <w:r w:rsidRPr="00034654">
        <w:t>The moving average (MA) series is simple but has two drawbacks</w:t>
      </w:r>
    </w:p>
    <w:p w14:paraId="7F3F44BB" w14:textId="77777777" w:rsidR="001167B8" w:rsidRDefault="001167B8" w:rsidP="00F40AE8">
      <w:pPr>
        <w:pStyle w:val="Text"/>
      </w:pPr>
    </w:p>
    <w:p w14:paraId="57CCFE23" w14:textId="77777777" w:rsidR="00994066" w:rsidRPr="00034654" w:rsidRDefault="00994066">
      <w:pPr>
        <w:pStyle w:val="Text"/>
        <w:numPr>
          <w:ilvl w:val="0"/>
          <w:numId w:val="41"/>
        </w:numPr>
        <w:pPrChange w:id="1828" w:author="Aleksander Hansen" w:date="2013-02-17T13:04:00Z">
          <w:pPr>
            <w:pStyle w:val="Text"/>
          </w:pPr>
        </w:pPrChange>
      </w:pPr>
      <w:r w:rsidRPr="00034654">
        <w:t>The MA series ignores the order of the observations. Older observations may no longer be relevant, but they receive the same weight.</w:t>
      </w:r>
    </w:p>
    <w:p w14:paraId="393CA8D4" w14:textId="77777777" w:rsidR="001167B8" w:rsidRDefault="001167B8" w:rsidP="00F40AE8">
      <w:pPr>
        <w:pStyle w:val="Text"/>
      </w:pPr>
    </w:p>
    <w:p w14:paraId="6E3E6718" w14:textId="77777777" w:rsidR="00994066" w:rsidRPr="00034654" w:rsidRDefault="00994066">
      <w:pPr>
        <w:pStyle w:val="Text"/>
        <w:numPr>
          <w:ilvl w:val="0"/>
          <w:numId w:val="41"/>
        </w:numPr>
        <w:pPrChange w:id="1829" w:author="Aleksander Hansen" w:date="2013-02-17T13:04:00Z">
          <w:pPr>
            <w:pStyle w:val="Text"/>
          </w:pPr>
        </w:pPrChange>
      </w:pPr>
      <w:r w:rsidRPr="00034654">
        <w:t>The MA series has a so-called ghosting feature: data points are dropped arbitrarily due to length of the window.</w:t>
      </w:r>
    </w:p>
    <w:p w14:paraId="6B05F083" w14:textId="77777777" w:rsidR="00994066" w:rsidRPr="00034654" w:rsidRDefault="00994066" w:rsidP="00F40AE8">
      <w:pPr>
        <w:pStyle w:val="Heading2"/>
      </w:pPr>
      <w:bookmarkStart w:id="1830" w:name="_Toc223340220"/>
      <w:r w:rsidRPr="00034654">
        <w:t>Compare, contrast and calculate parametric and non-parametric approaches for estimating conditional volatility, including: GARCH APPROACH, EXPONENTIAL SMOOTHING (EWMA), and Exponential smoothing (conditional parametric)</w:t>
      </w:r>
      <w:bookmarkEnd w:id="1830"/>
    </w:p>
    <w:p w14:paraId="5DE8C7E6" w14:textId="77777777" w:rsidR="00994066" w:rsidRPr="00F40AE8" w:rsidRDefault="00994066" w:rsidP="00F40AE8">
      <w:pPr>
        <w:pStyle w:val="Text"/>
      </w:pPr>
      <w:r w:rsidRPr="00F40AE8">
        <w:t>Modern methods place more weight on recent information. Both EWMA and GARCH place more weight on recent information. Further, as EWMA is a special case of GARCH, both EWMA and GARCH employ exponential smoothing.</w:t>
      </w:r>
    </w:p>
    <w:p w14:paraId="6725A042" w14:textId="77777777" w:rsidR="001167B8" w:rsidRDefault="001167B8" w:rsidP="00F40AE8">
      <w:pPr>
        <w:pStyle w:val="Text"/>
      </w:pPr>
    </w:p>
    <w:p w14:paraId="4649BB90" w14:textId="77777777" w:rsidR="00994066" w:rsidRPr="00F40AE8" w:rsidRDefault="00994066">
      <w:pPr>
        <w:pStyle w:val="Heading3SubGTNI"/>
        <w:pPrChange w:id="1831" w:author="Aleksander Hansen" w:date="2013-02-17T13:06:00Z">
          <w:pPr>
            <w:pStyle w:val="Text"/>
          </w:pPr>
        </w:pPrChange>
      </w:pPr>
      <w:bookmarkStart w:id="1832" w:name="_Toc223340221"/>
      <w:r w:rsidRPr="00F40AE8">
        <w:t>GARCH (p, q) and in particular GARCH (1, 1)</w:t>
      </w:r>
      <w:bookmarkEnd w:id="1832"/>
    </w:p>
    <w:p w14:paraId="2981FC9D" w14:textId="77777777" w:rsidR="001167B8" w:rsidRDefault="001167B8" w:rsidP="00F40AE8">
      <w:pPr>
        <w:pStyle w:val="Text"/>
      </w:pPr>
    </w:p>
    <w:p w14:paraId="15AD6A91" w14:textId="77777777" w:rsidR="00994066" w:rsidRPr="00F40AE8" w:rsidRDefault="00994066" w:rsidP="00F40AE8">
      <w:pPr>
        <w:pStyle w:val="Text"/>
      </w:pPr>
      <w:r w:rsidRPr="00F40AE8">
        <w:t>GARCH (p, q) is a general autoregressive conditional heteroskedastic model:</w:t>
      </w:r>
    </w:p>
    <w:p w14:paraId="7AC4D771" w14:textId="77777777" w:rsidR="001167B8" w:rsidRDefault="001167B8" w:rsidP="00F40AE8">
      <w:pPr>
        <w:pStyle w:val="Text"/>
      </w:pPr>
    </w:p>
    <w:p w14:paraId="38DDFBB1" w14:textId="77777777" w:rsidR="00994066" w:rsidRPr="00F40AE8" w:rsidRDefault="00994066" w:rsidP="00F40AE8">
      <w:pPr>
        <w:pStyle w:val="Text"/>
      </w:pPr>
      <w:r w:rsidRPr="00F40AE8">
        <w:t>Autoregressive (AR): tomorrow’s variance (or volatility) is a regressed function of today’s variance—it regresses on itself</w:t>
      </w:r>
    </w:p>
    <w:p w14:paraId="6C8A0408" w14:textId="77777777" w:rsidR="001167B8" w:rsidRDefault="001167B8" w:rsidP="00F40AE8">
      <w:pPr>
        <w:pStyle w:val="Text"/>
      </w:pPr>
    </w:p>
    <w:p w14:paraId="370D85ED" w14:textId="3ABA15E9" w:rsidR="00994066" w:rsidRPr="00F40AE8" w:rsidRDefault="00994066" w:rsidP="00F40AE8">
      <w:pPr>
        <w:pStyle w:val="Text"/>
      </w:pPr>
      <w:r w:rsidRPr="00F40AE8">
        <w:t>Conditional (C): tomorrow’s variance depends—is conditional on—the most recent variance. An unconditional variance would not depend on today’s variance</w:t>
      </w:r>
    </w:p>
    <w:p w14:paraId="0FE76B08" w14:textId="77777777" w:rsidR="001167B8" w:rsidRDefault="001167B8" w:rsidP="00F40AE8">
      <w:pPr>
        <w:pStyle w:val="Text"/>
      </w:pPr>
    </w:p>
    <w:p w14:paraId="1CD799A9" w14:textId="6588E53D" w:rsidR="00994066" w:rsidRPr="00F40AE8" w:rsidRDefault="00994066" w:rsidP="00F40AE8">
      <w:pPr>
        <w:pStyle w:val="Text"/>
      </w:pPr>
      <w:r w:rsidRPr="00F40AE8">
        <w:t>Heteroskedastic (H): variances are not constant</w:t>
      </w:r>
      <w:ins w:id="1833" w:author="Aleksander Hansen" w:date="2013-02-19T14:15:00Z">
        <w:r w:rsidR="00CF6549">
          <w:t xml:space="preserve"> </w:t>
        </w:r>
      </w:ins>
      <w:del w:id="1834" w:author="Aleksander Hansen" w:date="2013-02-19T14:15:00Z">
        <w:r w:rsidRPr="00F40AE8" w:rsidDel="00CF6549">
          <w:delText xml:space="preserve">, </w:delText>
        </w:r>
      </w:del>
      <w:r w:rsidRPr="00F40AE8">
        <w:t>they flux over time</w:t>
      </w:r>
    </w:p>
    <w:p w14:paraId="3C01CE26" w14:textId="77777777" w:rsidR="001167B8" w:rsidRDefault="001167B8" w:rsidP="00F40AE8">
      <w:pPr>
        <w:pStyle w:val="Text"/>
      </w:pPr>
    </w:p>
    <w:p w14:paraId="162EA397" w14:textId="77777777" w:rsidR="00994066" w:rsidRPr="00F40AE8" w:rsidRDefault="00994066" w:rsidP="00F40AE8">
      <w:pPr>
        <w:pStyle w:val="Text"/>
      </w:pPr>
      <w:r w:rsidRPr="00F40AE8">
        <w:t>GARCH regresses on “lagged” or historical terms. The lagged terms are either variance or squared returns. The generic GARCH (p, q) model regresses on (p) squared returns and (q) variances.  Therefore, GARCH (1, 1) “lags” or regresses on last period’s squared return (i.e., just 1 return) and last period’s variance (i.e., just 1 variance).</w:t>
      </w:r>
    </w:p>
    <w:p w14:paraId="2C4E6325" w14:textId="77777777" w:rsidR="001167B8" w:rsidRDefault="001167B8" w:rsidP="00F40AE8">
      <w:pPr>
        <w:pStyle w:val="Text"/>
      </w:pPr>
    </w:p>
    <w:p w14:paraId="16469E5E" w14:textId="4C40DC95" w:rsidR="00994066" w:rsidRDefault="00994066" w:rsidP="00F40AE8">
      <w:pPr>
        <w:pStyle w:val="Text"/>
      </w:pPr>
      <w:r w:rsidRPr="00F40AE8">
        <w:t xml:space="preserve">GARCH (1, 1) </w:t>
      </w:r>
      <w:ins w:id="1835" w:author="Aleksander Hansen" w:date="2013-02-19T10:44:00Z">
        <w:r w:rsidR="00712709">
          <w:t xml:space="preserve">is </w:t>
        </w:r>
      </w:ins>
      <w:r w:rsidRPr="00F40AE8">
        <w:t xml:space="preserve">given by the following equation. </w:t>
      </w:r>
    </w:p>
    <w:p w14:paraId="563E4607" w14:textId="77777777" w:rsidR="001167B8" w:rsidRPr="00F40AE8" w:rsidRDefault="001167B8" w:rsidP="00F40AE8">
      <w:pPr>
        <w:pStyle w:val="Text"/>
      </w:pPr>
    </w:p>
    <w:tbl>
      <w:tblPr>
        <w:tblStyle w:val="TableGrid"/>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48"/>
        <w:gridCol w:w="5940"/>
      </w:tblGrid>
      <w:tr w:rsidR="00994066" w14:paraId="7B2EEFC2" w14:textId="77777777" w:rsidTr="006B12F7">
        <w:tc>
          <w:tcPr>
            <w:tcW w:w="3348" w:type="dxa"/>
          </w:tcPr>
          <w:p w14:paraId="2E362CB4" w14:textId="77777777" w:rsidR="00994066" w:rsidRDefault="0051240F" w:rsidP="00011813">
            <w:pPr>
              <w:pStyle w:val="Text"/>
            </w:pPr>
            <w:r>
              <w:rPr>
                <w:sz w:val="24"/>
                <w:szCs w:val="24"/>
              </w:rPr>
              <w:pict w14:anchorId="5E824C2B">
                <v:shape id="_x0000_i1028" type="#_x0000_t75" style="width:131.85pt;height:20.2pt">
                  <v:imagedata r:id="rId27" o:title=""/>
                </v:shape>
              </w:pict>
            </w:r>
          </w:p>
        </w:tc>
        <w:tc>
          <w:tcPr>
            <w:tcW w:w="5940" w:type="dxa"/>
          </w:tcPr>
          <w:p w14:paraId="6F5DC3D7" w14:textId="77777777" w:rsidR="00994066" w:rsidRDefault="0051240F" w:rsidP="00011813">
            <w:pPr>
              <w:pStyle w:val="Text"/>
            </w:pPr>
            <w:r>
              <w:rPr>
                <w:position w:val="-86"/>
                <w:sz w:val="24"/>
                <w:szCs w:val="24"/>
              </w:rPr>
              <w:pict w14:anchorId="47B0FBD8">
                <v:shape id="_x0000_i1029" type="#_x0000_t75" style="width:276.65pt;height:70.4pt">
                  <v:imagedata r:id="rId28" o:title=""/>
                </v:shape>
              </w:pict>
            </w:r>
          </w:p>
        </w:tc>
      </w:tr>
    </w:tbl>
    <w:p w14:paraId="2E114E3D" w14:textId="77777777" w:rsidR="001167B8" w:rsidRDefault="001167B8" w:rsidP="00F40AE8">
      <w:pPr>
        <w:pStyle w:val="Text"/>
      </w:pPr>
    </w:p>
    <w:p w14:paraId="67AE3AA6" w14:textId="77777777" w:rsidR="00994066" w:rsidRPr="00F40AE8" w:rsidRDefault="00994066" w:rsidP="00F40AE8">
      <w:pPr>
        <w:pStyle w:val="Text"/>
      </w:pPr>
      <w:r w:rsidRPr="00F40AE8">
        <w:t>Persistence is a feature embedded in the GARCH model.</w:t>
      </w:r>
    </w:p>
    <w:p w14:paraId="68F34FE0" w14:textId="77777777" w:rsidR="001167B8" w:rsidRDefault="001167B8" w:rsidP="00F40AE8">
      <w:pPr>
        <w:pStyle w:val="Text"/>
      </w:pPr>
    </w:p>
    <w:p w14:paraId="220CD2BD" w14:textId="77777777" w:rsidR="00994066" w:rsidRPr="00F40AE8" w:rsidRDefault="00994066" w:rsidP="00F40AE8">
      <w:pPr>
        <w:pStyle w:val="Text"/>
      </w:pPr>
      <w:r w:rsidRPr="00F40AE8">
        <w:t>In the above formulas, persistence is = (b + c) or (alpha-1+ beta). Persistence refers to how quickly (or slowly) the variance reverts or “decays” toward its long-run average. High persistence equates to slow decay and slow “regression toward the mean;” low persistence equates to rapid decay and quick “reversion to the mean.”</w:t>
      </w:r>
    </w:p>
    <w:p w14:paraId="594C3CC9" w14:textId="77777777" w:rsidR="001167B8" w:rsidRDefault="001167B8" w:rsidP="00F40AE8">
      <w:pPr>
        <w:pStyle w:val="Text"/>
      </w:pPr>
    </w:p>
    <w:p w14:paraId="60FD6DBB" w14:textId="77777777" w:rsidR="00994066" w:rsidRPr="00F40AE8" w:rsidRDefault="00994066" w:rsidP="00F40AE8">
      <w:pPr>
        <w:pStyle w:val="Text"/>
      </w:pPr>
      <w:r w:rsidRPr="00F40AE8">
        <w:t>A persistence of 1.0 implies no mean reversion. A persistence of less than 1.0 implies “reversion to the mean,” where a lower persistence implies greater reversion to the mean.</w:t>
      </w:r>
    </w:p>
    <w:p w14:paraId="5CC4C0E3" w14:textId="77777777" w:rsidR="001167B8" w:rsidRDefault="001167B8" w:rsidP="00F40AE8">
      <w:pPr>
        <w:pStyle w:val="Text"/>
      </w:pPr>
    </w:p>
    <w:p w14:paraId="75678D4D" w14:textId="12FAA80C" w:rsidR="00994066" w:rsidRPr="00F40AE8" w:rsidRDefault="00994066" w:rsidP="00F40AE8">
      <w:pPr>
        <w:pStyle w:val="Text"/>
      </w:pPr>
      <w:r w:rsidRPr="00F40AE8">
        <w:t>As above, the sum of the weights assigned to the lagged variance and lagged squared return is persistence (b</w:t>
      </w:r>
      <w:ins w:id="1836" w:author="Aleksander Hansen" w:date="2013-02-19T10:44:00Z">
        <w:r w:rsidR="00712709">
          <w:t xml:space="preserve"> </w:t>
        </w:r>
      </w:ins>
      <w:r w:rsidRPr="00F40AE8">
        <w:t>+</w:t>
      </w:r>
      <w:ins w:id="1837" w:author="Aleksander Hansen" w:date="2013-02-19T10:44:00Z">
        <w:r w:rsidR="00712709">
          <w:t xml:space="preserve"> </w:t>
        </w:r>
      </w:ins>
      <w:r w:rsidRPr="00F40AE8">
        <w:t xml:space="preserve">c = persistence). A high persistence (greater than zero but less than one) implies slow reversion to the mean. </w:t>
      </w:r>
    </w:p>
    <w:p w14:paraId="0328A474" w14:textId="77777777" w:rsidR="001167B8" w:rsidRDefault="001167B8" w:rsidP="00F40AE8">
      <w:pPr>
        <w:pStyle w:val="Text"/>
      </w:pPr>
    </w:p>
    <w:p w14:paraId="20A4B22B" w14:textId="18792FD7" w:rsidR="00994066" w:rsidRPr="00F40AE8" w:rsidRDefault="00994066" w:rsidP="00F40AE8">
      <w:pPr>
        <w:pStyle w:val="Text"/>
      </w:pPr>
      <w:r w:rsidRPr="00F40AE8">
        <w:t xml:space="preserve">But if the weights assigned to the lagged variance and lagged squared </w:t>
      </w:r>
      <w:del w:id="1838" w:author="Aleksander Hansen" w:date="2013-02-19T10:45:00Z">
        <w:r w:rsidRPr="00F40AE8" w:rsidDel="00712709">
          <w:delText>return are</w:delText>
        </w:r>
      </w:del>
      <w:ins w:id="1839" w:author="Aleksander Hansen" w:date="2013-02-19T10:45:00Z">
        <w:r w:rsidR="00712709" w:rsidRPr="00F40AE8">
          <w:t>returns are</w:t>
        </w:r>
      </w:ins>
      <w:r w:rsidRPr="00F40AE8">
        <w:t xml:space="preserve"> greater than one, the model is </w:t>
      </w:r>
      <w:r w:rsidRPr="00712709">
        <w:rPr>
          <w:i/>
          <w:rPrChange w:id="1840" w:author="Aleksander Hansen" w:date="2013-02-19T10:46:00Z">
            <w:rPr/>
          </w:rPrChange>
        </w:rPr>
        <w:t>non-stationary</w:t>
      </w:r>
      <w:r w:rsidRPr="00F40AE8">
        <w:t>. If (b</w:t>
      </w:r>
      <w:ins w:id="1841" w:author="Aleksander Hansen" w:date="2013-02-19T10:44:00Z">
        <w:r w:rsidR="00712709">
          <w:t xml:space="preserve"> </w:t>
        </w:r>
      </w:ins>
      <w:r w:rsidRPr="00F40AE8">
        <w:t>+</w:t>
      </w:r>
      <w:ins w:id="1842" w:author="Aleksander Hansen" w:date="2013-02-19T10:44:00Z">
        <w:r w:rsidR="00712709">
          <w:t xml:space="preserve"> </w:t>
        </w:r>
      </w:ins>
      <w:r w:rsidRPr="00F40AE8">
        <w:t xml:space="preserve">c) </w:t>
      </w:r>
      <w:ins w:id="1843" w:author="Aleksander Hansen" w:date="2013-02-19T10:46:00Z">
        <w:r w:rsidR="00712709">
          <w:t xml:space="preserve">&gt; 1 </w:t>
        </w:r>
      </w:ins>
      <w:del w:id="1844" w:author="Aleksander Hansen" w:date="2013-02-19T10:46:00Z">
        <w:r w:rsidRPr="00F40AE8" w:rsidDel="00712709">
          <w:delText xml:space="preserve">is greater than 1 (if b+c &gt; 1) </w:delText>
        </w:r>
      </w:del>
      <w:r w:rsidRPr="00F40AE8">
        <w:t>the model is non-stationary and, according to Hull, unstable. In which case, EWMA is preferred.</w:t>
      </w:r>
    </w:p>
    <w:p w14:paraId="49399D67" w14:textId="77777777" w:rsidR="001167B8" w:rsidRDefault="001167B8" w:rsidP="00F40AE8">
      <w:pPr>
        <w:pStyle w:val="Text"/>
      </w:pPr>
    </w:p>
    <w:p w14:paraId="6953E460" w14:textId="77777777" w:rsidR="00994066" w:rsidRPr="00712709" w:rsidRDefault="00994066" w:rsidP="00F40AE8">
      <w:pPr>
        <w:pStyle w:val="Text"/>
        <w:rPr>
          <w:b/>
          <w:rPrChange w:id="1845" w:author="Aleksander Hansen" w:date="2013-02-19T10:47:00Z">
            <w:rPr/>
          </w:rPrChange>
        </w:rPr>
      </w:pPr>
      <w:r w:rsidRPr="00712709">
        <w:rPr>
          <w:b/>
          <w:rPrChange w:id="1846" w:author="Aleksander Hansen" w:date="2013-02-19T10:47:00Z">
            <w:rPr/>
          </w:rPrChange>
        </w:rPr>
        <w:t>Linda Allen says about GARCH (1, 1):</w:t>
      </w:r>
    </w:p>
    <w:p w14:paraId="42585927" w14:textId="77777777" w:rsidR="001167B8" w:rsidRDefault="001167B8" w:rsidP="00F40AE8">
      <w:pPr>
        <w:pStyle w:val="Text"/>
      </w:pPr>
    </w:p>
    <w:p w14:paraId="526D1F06" w14:textId="77777777" w:rsidR="00994066" w:rsidRPr="00F40AE8" w:rsidRDefault="00994066" w:rsidP="00F40AE8">
      <w:pPr>
        <w:pStyle w:val="Text"/>
      </w:pPr>
      <w:r w:rsidRPr="00F40AE8">
        <w:t>GARCH is both “compact” (i.e., relatively simple) and remarkably accurate. GARCH models predominate in scholarly research. Many variations of the GARCH model have been attempted, but few have improved on the original.</w:t>
      </w:r>
    </w:p>
    <w:p w14:paraId="52610AC1" w14:textId="77777777" w:rsidR="001167B8" w:rsidRDefault="001167B8" w:rsidP="00F40AE8">
      <w:pPr>
        <w:pStyle w:val="Text"/>
      </w:pPr>
    </w:p>
    <w:p w14:paraId="3F4C1574" w14:textId="77777777" w:rsidR="00994066" w:rsidRPr="00F40AE8" w:rsidRDefault="00994066" w:rsidP="00F40AE8">
      <w:pPr>
        <w:pStyle w:val="Text"/>
      </w:pPr>
      <w:r w:rsidRPr="00F40AE8">
        <w:t>The drawback of the GARCH model is its nonlinearity.</w:t>
      </w:r>
    </w:p>
    <w:p w14:paraId="6FE662EE" w14:textId="77777777" w:rsidR="001167B8" w:rsidRDefault="001167B8" w:rsidP="00F40AE8">
      <w:pPr>
        <w:pStyle w:val="Text"/>
      </w:pPr>
    </w:p>
    <w:p w14:paraId="64DFC8AC" w14:textId="77777777" w:rsidR="00994066" w:rsidRPr="00712709" w:rsidRDefault="00994066" w:rsidP="00F40AE8">
      <w:pPr>
        <w:pStyle w:val="Text"/>
        <w:rPr>
          <w:b/>
          <w:rPrChange w:id="1847" w:author="Aleksander Hansen" w:date="2013-02-19T10:47:00Z">
            <w:rPr/>
          </w:rPrChange>
        </w:rPr>
      </w:pPr>
      <w:r w:rsidRPr="00712709">
        <w:rPr>
          <w:b/>
          <w:rPrChange w:id="1848" w:author="Aleksander Hansen" w:date="2013-02-19T10:47:00Z">
            <w:rPr/>
          </w:rPrChange>
        </w:rPr>
        <w:t>For example: Solve for long-run variance in GARCH (1,1)</w:t>
      </w:r>
    </w:p>
    <w:p w14:paraId="746E35F9" w14:textId="77777777" w:rsidR="001167B8" w:rsidRDefault="001167B8" w:rsidP="00F40AE8">
      <w:pPr>
        <w:pStyle w:val="Text"/>
      </w:pPr>
    </w:p>
    <w:p w14:paraId="78225DE6" w14:textId="77777777" w:rsidR="00994066" w:rsidRPr="00F40AE8" w:rsidRDefault="00994066" w:rsidP="00F40AE8">
      <w:pPr>
        <w:pStyle w:val="Text"/>
      </w:pPr>
      <w:r w:rsidRPr="00F40AE8">
        <w:t>Consider the GARCH (1, 1) equation below:</w:t>
      </w:r>
    </w:p>
    <w:p w14:paraId="431998DA" w14:textId="77777777" w:rsidR="001167B8" w:rsidRDefault="001167B8" w:rsidP="00F40AE8">
      <w:pPr>
        <w:pStyle w:val="Text"/>
      </w:pPr>
    </w:p>
    <w:p w14:paraId="59794494" w14:textId="4E807079" w:rsidR="00994066" w:rsidRPr="00F40AE8" w:rsidRDefault="0051240F">
      <w:pPr>
        <w:pStyle w:val="Text"/>
        <w:jc w:val="center"/>
        <w:pPrChange w:id="1849" w:author="Aleksander Hansen" w:date="2013-02-16T18:41:00Z">
          <w:pPr>
            <w:pStyle w:val="Text"/>
          </w:pPr>
        </w:pPrChange>
      </w:pPr>
      <w:r>
        <w:pict w14:anchorId="6BBA56BF">
          <v:shape id="_x0000_i1030" type="#_x0000_t75" style="width:147.25pt;height:20.2pt">
            <v:imagedata r:id="rId29" o:title=""/>
          </v:shape>
        </w:pict>
      </w:r>
    </w:p>
    <w:p w14:paraId="4809C5BA" w14:textId="77777777" w:rsidR="001167B8" w:rsidRDefault="001167B8" w:rsidP="00F40AE8">
      <w:pPr>
        <w:pStyle w:val="Text"/>
      </w:pPr>
    </w:p>
    <w:p w14:paraId="1C48BD8E" w14:textId="77777777" w:rsidR="00994066" w:rsidRPr="00F40AE8" w:rsidRDefault="00994066" w:rsidP="00F40AE8">
      <w:pPr>
        <w:pStyle w:val="Text"/>
      </w:pPr>
      <w:r w:rsidRPr="00F40AE8">
        <w:t xml:space="preserve">Assume that: </w:t>
      </w:r>
    </w:p>
    <w:p w14:paraId="39F344F1" w14:textId="77777777" w:rsidR="001167B8" w:rsidRDefault="001167B8" w:rsidP="00F40AE8">
      <w:pPr>
        <w:pStyle w:val="Text"/>
      </w:pPr>
    </w:p>
    <w:p w14:paraId="2D9CB79F" w14:textId="77777777" w:rsidR="00994066" w:rsidRPr="00F40AE8" w:rsidRDefault="00994066" w:rsidP="00F40AE8">
      <w:pPr>
        <w:pStyle w:val="Text"/>
      </w:pPr>
      <w:proofErr w:type="gramStart"/>
      <w:r w:rsidRPr="00F40AE8">
        <w:t>the</w:t>
      </w:r>
      <w:proofErr w:type="gramEnd"/>
      <w:r w:rsidRPr="00F40AE8">
        <w:t xml:space="preserve"> alpha parameter = 0.2,</w:t>
      </w:r>
    </w:p>
    <w:p w14:paraId="703D09BA" w14:textId="77777777" w:rsidR="00994066" w:rsidRPr="00F40AE8" w:rsidRDefault="00994066" w:rsidP="00F40AE8">
      <w:pPr>
        <w:pStyle w:val="Text"/>
      </w:pPr>
      <w:proofErr w:type="gramStart"/>
      <w:r w:rsidRPr="00F40AE8">
        <w:t>the</w:t>
      </w:r>
      <w:proofErr w:type="gramEnd"/>
      <w:r w:rsidRPr="00F40AE8">
        <w:t xml:space="preserve"> beta parameter = 0.7, and</w:t>
      </w:r>
    </w:p>
    <w:p w14:paraId="44A89942" w14:textId="77777777" w:rsidR="001167B8" w:rsidRDefault="001167B8" w:rsidP="00F40AE8">
      <w:pPr>
        <w:pStyle w:val="Text"/>
      </w:pPr>
    </w:p>
    <w:p w14:paraId="70AB22E6" w14:textId="7C2CFE94" w:rsidR="00994066" w:rsidRPr="00F40AE8" w:rsidRDefault="00994066" w:rsidP="00F40AE8">
      <w:pPr>
        <w:pStyle w:val="Text"/>
      </w:pPr>
      <w:r w:rsidRPr="00F40AE8">
        <w:t>Note that omega is 0.2 but don’t mistake omega (0.2) for the long-run variance</w:t>
      </w:r>
      <w:ins w:id="1850" w:author="Aleksander Hansen" w:date="2013-02-19T10:47:00Z">
        <w:r w:rsidR="00712709">
          <w:t>.</w:t>
        </w:r>
      </w:ins>
      <w:del w:id="1851" w:author="Aleksander Hansen" w:date="2013-02-19T10:47:00Z">
        <w:r w:rsidRPr="00F40AE8" w:rsidDel="00712709">
          <w:delText>!</w:delText>
        </w:r>
      </w:del>
      <w:r w:rsidRPr="00F40AE8">
        <w:t xml:space="preserve"> Omega is the product of gamma and the long-run variance. So, if alpha + beta = 0.9, then gamma must be 0.1. Given that omega is 0.2, we know that the long-run variance must be 2.0 (0.2 </w:t>
      </w:r>
      <w:r w:rsidRPr="00F40AE8">
        <w:sym w:font="Symbol" w:char="F0B8"/>
      </w:r>
      <w:r w:rsidRPr="00F40AE8">
        <w:t xml:space="preserve"> 0.1 = 2.0).</w:t>
      </w:r>
    </w:p>
    <w:p w14:paraId="130C4C4D" w14:textId="77777777" w:rsidR="001167B8" w:rsidRDefault="001167B8" w:rsidP="00F40AE8">
      <w:pPr>
        <w:pStyle w:val="Text"/>
      </w:pPr>
    </w:p>
    <w:p w14:paraId="2F344325" w14:textId="77777777" w:rsidR="00994066" w:rsidRPr="00F40AE8" w:rsidRDefault="00994066">
      <w:pPr>
        <w:pStyle w:val="Heading3SubGTNI"/>
        <w:pPrChange w:id="1852" w:author="Aleksander Hansen" w:date="2013-02-16T18:56:00Z">
          <w:pPr>
            <w:pStyle w:val="Text"/>
          </w:pPr>
        </w:pPrChange>
      </w:pPr>
      <w:bookmarkStart w:id="1853" w:name="_Toc223340222"/>
      <w:r w:rsidRPr="00F40AE8">
        <w:t>EWMA</w:t>
      </w:r>
      <w:bookmarkEnd w:id="1853"/>
    </w:p>
    <w:p w14:paraId="59D7D8D9" w14:textId="77777777" w:rsidR="001167B8" w:rsidRDefault="001167B8" w:rsidP="00F40AE8">
      <w:pPr>
        <w:pStyle w:val="Text"/>
      </w:pPr>
    </w:p>
    <w:p w14:paraId="0300AE59" w14:textId="77777777" w:rsidR="00994066" w:rsidRPr="00F40AE8" w:rsidRDefault="00994066" w:rsidP="00F40AE8">
      <w:pPr>
        <w:pStyle w:val="Text"/>
      </w:pPr>
      <w:r w:rsidRPr="00F40AE8">
        <w:t>EWMA is a special case of GARCH (1,1). Here is how we get from GARCH (1,1) to EWMA:</w:t>
      </w:r>
    </w:p>
    <w:p w14:paraId="48A6E37C" w14:textId="77777777" w:rsidR="001167B8" w:rsidRDefault="001167B8" w:rsidP="00F40AE8">
      <w:pPr>
        <w:pStyle w:val="Text"/>
      </w:pPr>
    </w:p>
    <w:p w14:paraId="4C2D3FE2" w14:textId="3067B3E4" w:rsidR="00994066" w:rsidRPr="00F40AE8" w:rsidRDefault="0051240F">
      <w:pPr>
        <w:pStyle w:val="Text"/>
        <w:jc w:val="center"/>
        <w:pPrChange w:id="1854" w:author="Aleksander Hansen" w:date="2013-02-16T18:42:00Z">
          <w:pPr>
            <w:pStyle w:val="Text"/>
          </w:pPr>
        </w:pPrChange>
      </w:pPr>
      <w:r>
        <w:pict w14:anchorId="669ECFF3">
          <v:shape id="_x0000_i1031" type="#_x0000_t75" style="width:225.7pt;height:24.25pt">
            <v:imagedata r:id="rId30" o:title=""/>
          </v:shape>
        </w:pict>
      </w:r>
    </w:p>
    <w:p w14:paraId="4571E00B" w14:textId="77777777" w:rsidR="001167B8" w:rsidRDefault="001167B8" w:rsidP="00F40AE8">
      <w:pPr>
        <w:pStyle w:val="Text"/>
      </w:pPr>
    </w:p>
    <w:p w14:paraId="7EF899BE" w14:textId="77777777" w:rsidR="00994066" w:rsidRPr="00F40AE8" w:rsidRDefault="00994066" w:rsidP="00F40AE8">
      <w:pPr>
        <w:pStyle w:val="Text"/>
      </w:pPr>
      <w:r w:rsidRPr="00F40AE8">
        <w:t>Then we let a = 0 and (b + c) =1, such that the above equation simplifies to:</w:t>
      </w:r>
    </w:p>
    <w:p w14:paraId="3CACD13A" w14:textId="77777777" w:rsidR="001167B8" w:rsidRDefault="001167B8" w:rsidP="00F40AE8">
      <w:pPr>
        <w:pStyle w:val="Text"/>
      </w:pPr>
    </w:p>
    <w:p w14:paraId="222EFA4C" w14:textId="77777777" w:rsidR="00994066" w:rsidRDefault="0051240F">
      <w:pPr>
        <w:pStyle w:val="Text"/>
        <w:jc w:val="center"/>
        <w:pPrChange w:id="1855" w:author="Aleksander Hansen" w:date="2013-02-16T18:42:00Z">
          <w:pPr>
            <w:pStyle w:val="Text"/>
          </w:pPr>
        </w:pPrChange>
      </w:pPr>
      <w:r>
        <w:pict w14:anchorId="759C9323">
          <v:shape id="_x0000_i1032" type="#_x0000_t75" style="width:231.35pt;height:24.25pt">
            <v:imagedata r:id="rId31" o:title=""/>
          </v:shape>
        </w:pict>
      </w:r>
    </w:p>
    <w:p w14:paraId="7EB92C2A" w14:textId="77777777" w:rsidR="0089589F" w:rsidRPr="00F40AE8" w:rsidRDefault="0089589F" w:rsidP="00F40AE8">
      <w:pPr>
        <w:pStyle w:val="Text"/>
      </w:pPr>
    </w:p>
    <w:p w14:paraId="7F44FB37" w14:textId="77777777" w:rsidR="00994066" w:rsidRPr="00F40AE8" w:rsidRDefault="00994066" w:rsidP="00F40AE8">
      <w:pPr>
        <w:pStyle w:val="Text"/>
      </w:pPr>
      <w:r w:rsidRPr="00F40AE8">
        <w:t>This is now equivalent to the formula for exponentially weighted moving average (EWMA):</w:t>
      </w:r>
    </w:p>
    <w:p w14:paraId="4CE35FA2" w14:textId="77777777" w:rsidR="001167B8" w:rsidRDefault="001167B8" w:rsidP="00F40AE8">
      <w:pPr>
        <w:pStyle w:val="Text"/>
      </w:pPr>
    </w:p>
    <w:p w14:paraId="1466635F" w14:textId="77777777" w:rsidR="00994066" w:rsidRPr="00F40AE8" w:rsidRDefault="0051240F">
      <w:pPr>
        <w:pStyle w:val="Text"/>
        <w:jc w:val="center"/>
        <w:pPrChange w:id="1856" w:author="Aleksander Hansen" w:date="2013-02-16T18:42:00Z">
          <w:pPr>
            <w:pStyle w:val="Text"/>
          </w:pPr>
        </w:pPrChange>
      </w:pPr>
      <w:r>
        <w:pict w14:anchorId="12C59B35">
          <v:shape id="_x0000_i1033" type="#_x0000_t75" style="width:197.4pt;height:47.75pt">
            <v:imagedata r:id="rId32" o:title=""/>
          </v:shape>
        </w:pict>
      </w:r>
    </w:p>
    <w:p w14:paraId="49D8A138" w14:textId="77777777" w:rsidR="001167B8" w:rsidRDefault="001167B8" w:rsidP="00F40AE8">
      <w:pPr>
        <w:pStyle w:val="Text"/>
      </w:pPr>
    </w:p>
    <w:p w14:paraId="36FEE6B0" w14:textId="77777777" w:rsidR="00994066" w:rsidRPr="00F40AE8" w:rsidRDefault="00994066" w:rsidP="00F40AE8">
      <w:pPr>
        <w:pStyle w:val="Text"/>
      </w:pPr>
      <w:r w:rsidRPr="00F40AE8">
        <w:t xml:space="preserve">In EWMA, the lambda parameter now determines the “decay:” a lambda that is </w:t>
      </w:r>
      <w:proofErr w:type="gramStart"/>
      <w:r w:rsidRPr="00F40AE8">
        <w:t>close to one (high lambda) exhibits slow decay</w:t>
      </w:r>
      <w:proofErr w:type="gramEnd"/>
      <w:r w:rsidRPr="00F40AE8">
        <w:t xml:space="preserve">. </w:t>
      </w:r>
    </w:p>
    <w:p w14:paraId="16ADB33E" w14:textId="77777777" w:rsidR="001167B8" w:rsidRDefault="001167B8" w:rsidP="00F40AE8">
      <w:pPr>
        <w:pStyle w:val="Text"/>
      </w:pPr>
      <w:bookmarkStart w:id="1857" w:name="_Toc144915282"/>
    </w:p>
    <w:p w14:paraId="6BE4CA19" w14:textId="001B1872" w:rsidR="00994066" w:rsidRPr="00F40AE8" w:rsidRDefault="00994066">
      <w:pPr>
        <w:pStyle w:val="Heading3SubGTNI"/>
        <w:pPrChange w:id="1858" w:author="Aleksander Hansen" w:date="2013-02-16T18:42:00Z">
          <w:pPr>
            <w:pStyle w:val="Text"/>
          </w:pPr>
        </w:pPrChange>
      </w:pPr>
      <w:bookmarkStart w:id="1859" w:name="_Toc223340223"/>
      <w:r w:rsidRPr="00F40AE8">
        <w:t>RiskMetrics</w:t>
      </w:r>
      <w:ins w:id="1860" w:author="Aleksander Hansen" w:date="2013-02-19T10:48:00Z">
        <w:r w:rsidR="002E6746" w:rsidRPr="00D767BA">
          <w:rPr>
            <w:rFonts w:ascii="Lucida Grande" w:hAnsi="Lucida Grande" w:cs="Lucida Grande"/>
            <w:color w:val="000000"/>
          </w:rPr>
          <w:t>™</w:t>
        </w:r>
      </w:ins>
      <w:del w:id="1861" w:author="Aleksander Hansen" w:date="2013-02-19T10:48:00Z">
        <w:r w:rsidRPr="00F40AE8" w:rsidDel="002E6746">
          <w:delText>TM</w:delText>
        </w:r>
      </w:del>
      <w:r w:rsidRPr="00F40AE8">
        <w:t xml:space="preserve"> Approach</w:t>
      </w:r>
      <w:bookmarkEnd w:id="1857"/>
      <w:bookmarkEnd w:id="1859"/>
    </w:p>
    <w:p w14:paraId="20C21975" w14:textId="77777777" w:rsidR="001167B8" w:rsidRDefault="001167B8" w:rsidP="00F40AE8">
      <w:pPr>
        <w:pStyle w:val="Text"/>
      </w:pPr>
    </w:p>
    <w:p w14:paraId="432A0AF5" w14:textId="3E743C1B" w:rsidR="00994066" w:rsidRPr="00F40AE8" w:rsidRDefault="00994066" w:rsidP="00F40AE8">
      <w:pPr>
        <w:pStyle w:val="Text"/>
      </w:pPr>
      <w:r w:rsidRPr="00F40AE8">
        <w:t>RiskMetrics</w:t>
      </w:r>
      <w:ins w:id="1862" w:author="Aleksander Hansen" w:date="2013-02-19T10:48:00Z">
        <w:r w:rsidR="002E6746" w:rsidRPr="002E6746">
          <w:rPr>
            <w:rFonts w:ascii="Lucida Grande" w:hAnsi="Lucida Grande" w:cs="Lucida Grande"/>
            <w:rPrChange w:id="1863" w:author="Aleksander Hansen" w:date="2013-02-19T10:48:00Z">
              <w:rPr>
                <w:rFonts w:ascii="Lucida Grande" w:hAnsi="Lucida Grande" w:cs="Lucida Grande"/>
                <w:b/>
              </w:rPr>
            </w:rPrChange>
          </w:rPr>
          <w:t>™</w:t>
        </w:r>
      </w:ins>
      <w:r w:rsidRPr="00F40AE8">
        <w:t xml:space="preserve"> is a branded form of the exponentially weighted moving average (EWMA) approach. The optimal (theoretical) lambda varies by asset class, but the overall optimal parameter used by RiskMetrics</w:t>
      </w:r>
      <w:ins w:id="1864" w:author="Aleksander Hansen" w:date="2013-02-19T10:48:00Z">
        <w:r w:rsidR="002E6746" w:rsidRPr="002E6746">
          <w:rPr>
            <w:rFonts w:ascii="Lucida Grande" w:hAnsi="Lucida Grande" w:cs="Lucida Grande"/>
            <w:rPrChange w:id="1865" w:author="Aleksander Hansen" w:date="2013-02-19T10:49:00Z">
              <w:rPr>
                <w:rFonts w:ascii="Lucida Grande" w:hAnsi="Lucida Grande" w:cs="Lucida Grande"/>
                <w:b/>
              </w:rPr>
            </w:rPrChange>
          </w:rPr>
          <w:t>™</w:t>
        </w:r>
      </w:ins>
      <w:r w:rsidRPr="00F40AE8">
        <w:t xml:space="preserve"> has been 0.94. In practice, RiskMetrics</w:t>
      </w:r>
      <w:ins w:id="1866" w:author="Aleksander Hansen" w:date="2013-02-19T10:49:00Z">
        <w:r w:rsidR="002E6746" w:rsidRPr="002E6746">
          <w:rPr>
            <w:rFonts w:ascii="Lucida Grande" w:hAnsi="Lucida Grande" w:cs="Lucida Grande"/>
            <w:rPrChange w:id="1867" w:author="Aleksander Hansen" w:date="2013-02-19T10:49:00Z">
              <w:rPr>
                <w:rFonts w:ascii="Lucida Grande" w:hAnsi="Lucida Grande" w:cs="Lucida Grande"/>
                <w:b/>
              </w:rPr>
            </w:rPrChange>
          </w:rPr>
          <w:t>™</w:t>
        </w:r>
      </w:ins>
      <w:r w:rsidRPr="00F40AE8">
        <w:t xml:space="preserve"> only uses one decay factor for all series:</w:t>
      </w:r>
    </w:p>
    <w:p w14:paraId="51575F5D" w14:textId="77777777" w:rsidR="001167B8" w:rsidRDefault="001167B8" w:rsidP="00F40AE8">
      <w:pPr>
        <w:pStyle w:val="Text"/>
      </w:pPr>
    </w:p>
    <w:p w14:paraId="3EF325CE" w14:textId="77777777" w:rsidR="00994066" w:rsidRPr="00F40AE8" w:rsidRDefault="00994066" w:rsidP="00F40AE8">
      <w:pPr>
        <w:pStyle w:val="Text"/>
      </w:pPr>
      <w:r w:rsidRPr="00F40AE8">
        <w:t>0.94 for daily data</w:t>
      </w:r>
    </w:p>
    <w:p w14:paraId="1FF26607" w14:textId="77777777" w:rsidR="001167B8" w:rsidRDefault="001167B8" w:rsidP="00F40AE8">
      <w:pPr>
        <w:pStyle w:val="Text"/>
      </w:pPr>
    </w:p>
    <w:p w14:paraId="10FE30A6" w14:textId="77777777" w:rsidR="00994066" w:rsidRPr="00F40AE8" w:rsidRDefault="00994066" w:rsidP="00F40AE8">
      <w:pPr>
        <w:pStyle w:val="Text"/>
      </w:pPr>
      <w:r w:rsidRPr="00F40AE8">
        <w:t>0.97 for monthly data (month defined as 25 trading days)</w:t>
      </w:r>
    </w:p>
    <w:p w14:paraId="3140DBF5" w14:textId="77777777" w:rsidR="001167B8" w:rsidRDefault="001167B8" w:rsidP="00F40AE8">
      <w:pPr>
        <w:pStyle w:val="Text"/>
      </w:pPr>
    </w:p>
    <w:p w14:paraId="029CF77F" w14:textId="77777777" w:rsidR="00994066" w:rsidRPr="00F40AE8" w:rsidRDefault="00994066" w:rsidP="00F40AE8">
      <w:pPr>
        <w:pStyle w:val="Text"/>
      </w:pPr>
      <w:r w:rsidRPr="00F40AE8">
        <w:t>Technically, the daily and monthly models are in</w:t>
      </w:r>
      <w:r w:rsidRPr="00F40AE8">
        <w:softHyphen/>
        <w:t>consistent. However, they are both easy to use, they ap</w:t>
      </w:r>
      <w:r w:rsidRPr="00F40AE8">
        <w:softHyphen/>
        <w:t>proximate the behavior of actual data quite well, and they are robust to misspecification.</w:t>
      </w:r>
    </w:p>
    <w:p w14:paraId="20430F70" w14:textId="77777777" w:rsidR="001167B8" w:rsidRDefault="001167B8" w:rsidP="00F40AE8">
      <w:pPr>
        <w:pStyle w:val="Text"/>
      </w:pPr>
    </w:p>
    <w:p w14:paraId="5ACF7689" w14:textId="76D7A42D" w:rsidR="00994066" w:rsidRPr="00F40AE8" w:rsidRDefault="00994066" w:rsidP="00F40AE8">
      <w:pPr>
        <w:pStyle w:val="Text"/>
      </w:pPr>
      <w:r w:rsidRPr="00F40AE8">
        <w:t>Each of GARCH (1, 1), EWMA and RiskMetrics</w:t>
      </w:r>
      <w:ins w:id="1868" w:author="Aleksander Hansen" w:date="2013-02-19T10:49:00Z">
        <w:r w:rsidR="002E6746" w:rsidRPr="002E6746">
          <w:rPr>
            <w:rFonts w:ascii="Lucida Grande" w:hAnsi="Lucida Grande" w:cs="Lucida Grande"/>
            <w:rPrChange w:id="1869" w:author="Aleksander Hansen" w:date="2013-02-19T10:49:00Z">
              <w:rPr>
                <w:rFonts w:ascii="Lucida Grande" w:hAnsi="Lucida Grande" w:cs="Lucida Grande"/>
                <w:b/>
              </w:rPr>
            </w:rPrChange>
          </w:rPr>
          <w:t>™</w:t>
        </w:r>
      </w:ins>
      <w:r w:rsidRPr="00F40AE8">
        <w:t xml:space="preserve"> are each parametric and recursive.</w:t>
      </w:r>
    </w:p>
    <w:p w14:paraId="47B3EF76" w14:textId="77777777" w:rsidR="001167B8" w:rsidRDefault="001167B8" w:rsidP="00F40AE8">
      <w:pPr>
        <w:pStyle w:val="Text"/>
      </w:pPr>
    </w:p>
    <w:p w14:paraId="640356D6" w14:textId="77777777" w:rsidR="00994066" w:rsidRPr="00F40AE8" w:rsidRDefault="00994066" w:rsidP="00F40AE8">
      <w:pPr>
        <w:pStyle w:val="Text"/>
      </w:pPr>
      <w:r w:rsidRPr="00F40AE8">
        <w:t>Advantages and Disadvantages of MA (i.e., STDEV) vs. GARCH</w:t>
      </w:r>
    </w:p>
    <w:p w14:paraId="5CF66F69" w14:textId="77777777" w:rsidR="001167B8" w:rsidRDefault="001167B8" w:rsidP="00F40AE8">
      <w:pPr>
        <w:pStyle w:val="Text"/>
      </w:pPr>
    </w:p>
    <w:p w14:paraId="6F274441" w14:textId="77777777" w:rsidR="00994066" w:rsidRDefault="00994066" w:rsidP="00F40AE8">
      <w:pPr>
        <w:pStyle w:val="Text"/>
      </w:pPr>
      <w:r w:rsidRPr="00F40AE8">
        <w:t>GARCH estimations can provide estimations that are more accurate than MA</w:t>
      </w:r>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left w:w="0" w:type="dxa"/>
          <w:right w:w="0" w:type="dxa"/>
        </w:tblCellMar>
        <w:tblLook w:val="04A0" w:firstRow="1" w:lastRow="0" w:firstColumn="1" w:lastColumn="0" w:noHBand="0" w:noVBand="1"/>
        <w:tblPrChange w:id="1870" w:author="Aleksander Hansen" w:date="2013-02-16T18:53:00Z">
          <w:tblPr>
            <w:tblW w:w="0" w:type="auto"/>
            <w:jc w:val="center"/>
            <w:tblCellMar>
              <w:left w:w="0" w:type="dxa"/>
              <w:right w:w="0" w:type="dxa"/>
            </w:tblCellMar>
            <w:tblLook w:val="04A0" w:firstRow="1" w:lastRow="0" w:firstColumn="1" w:lastColumn="0" w:noHBand="0" w:noVBand="1"/>
          </w:tblPr>
        </w:tblPrChange>
      </w:tblPr>
      <w:tblGrid>
        <w:gridCol w:w="4190"/>
        <w:gridCol w:w="4633"/>
        <w:tblGridChange w:id="1871">
          <w:tblGrid>
            <w:gridCol w:w="3951"/>
            <w:gridCol w:w="239"/>
            <w:gridCol w:w="4394"/>
            <w:gridCol w:w="239"/>
          </w:tblGrid>
        </w:tblGridChange>
      </w:tblGrid>
      <w:tr w:rsidR="003F1932" w:rsidRPr="003F1932" w14:paraId="19DB3D0A" w14:textId="77777777" w:rsidTr="003F1932">
        <w:trPr>
          <w:trHeight w:val="97"/>
          <w:jc w:val="center"/>
          <w:ins w:id="1872" w:author="Aleksander Hansen" w:date="2013-02-16T18:52:00Z"/>
          <w:trPrChange w:id="1873" w:author="Aleksander Hansen" w:date="2013-02-16T18:53:00Z">
            <w:trPr>
              <w:trHeight w:val="97"/>
              <w:jc w:val="center"/>
            </w:trPr>
          </w:trPrChange>
        </w:trPr>
        <w:tc>
          <w:tcPr>
            <w:tcW w:w="0" w:type="auto"/>
            <w:tcBorders>
              <w:top w:val="single" w:sz="8" w:space="0" w:color="000000" w:themeColor="text1"/>
              <w:bottom w:val="single" w:sz="8" w:space="0" w:color="000000" w:themeColor="text1"/>
              <w:right w:val="single" w:sz="8" w:space="0" w:color="000000" w:themeColor="text1"/>
            </w:tcBorders>
            <w:shd w:val="clear" w:color="auto" w:fill="A2B593"/>
            <w:tcMar>
              <w:top w:w="72" w:type="dxa"/>
              <w:left w:w="144" w:type="dxa"/>
              <w:bottom w:w="72" w:type="dxa"/>
              <w:right w:w="144" w:type="dxa"/>
            </w:tcMar>
            <w:vAlign w:val="bottom"/>
            <w:hideMark/>
            <w:tcPrChange w:id="1874" w:author="Aleksander Hansen" w:date="2013-02-16T18:53:00Z">
              <w:tcPr>
                <w:tcW w:w="0" w:type="auto"/>
                <w:gridSpan w:val="2"/>
                <w:tcBorders>
                  <w:top w:val="nil"/>
                  <w:left w:val="nil"/>
                  <w:right w:val="nil"/>
                </w:tcBorders>
                <w:shd w:val="clear" w:color="auto" w:fill="auto"/>
                <w:tcMar>
                  <w:top w:w="72" w:type="dxa"/>
                  <w:left w:w="144" w:type="dxa"/>
                  <w:bottom w:w="72" w:type="dxa"/>
                  <w:right w:w="144" w:type="dxa"/>
                </w:tcMar>
                <w:vAlign w:val="bottom"/>
                <w:hideMark/>
              </w:tcPr>
            </w:tcPrChange>
          </w:tcPr>
          <w:p w14:paraId="1C1C21AA" w14:textId="77777777" w:rsidR="003F1932" w:rsidRPr="003F1932" w:rsidRDefault="003F1932" w:rsidP="003F1932">
            <w:pPr>
              <w:pStyle w:val="Text"/>
              <w:rPr>
                <w:ins w:id="1875" w:author="Aleksander Hansen" w:date="2013-02-16T18:52:00Z"/>
              </w:rPr>
            </w:pPr>
            <w:ins w:id="1876" w:author="Aleksander Hansen" w:date="2013-02-16T18:52:00Z">
              <w:r w:rsidRPr="003F1932">
                <w:t>Jorion’s Moving Average = Allen’s STDEV</w:t>
              </w:r>
            </w:ins>
          </w:p>
        </w:tc>
        <w:tc>
          <w:tcPr>
            <w:tcW w:w="0" w:type="auto"/>
            <w:tcBorders>
              <w:top w:val="single" w:sz="8" w:space="0" w:color="000000" w:themeColor="text1"/>
              <w:left w:val="single" w:sz="8" w:space="0" w:color="000000" w:themeColor="text1"/>
              <w:bottom w:val="single" w:sz="8" w:space="0" w:color="000000" w:themeColor="text1"/>
            </w:tcBorders>
            <w:shd w:val="clear" w:color="auto" w:fill="A2B593"/>
            <w:tcMar>
              <w:top w:w="72" w:type="dxa"/>
              <w:left w:w="144" w:type="dxa"/>
              <w:bottom w:w="72" w:type="dxa"/>
              <w:right w:w="144" w:type="dxa"/>
            </w:tcMar>
            <w:vAlign w:val="bottom"/>
            <w:hideMark/>
            <w:tcPrChange w:id="1877" w:author="Aleksander Hansen" w:date="2013-02-16T18:53:00Z">
              <w:tcPr>
                <w:tcW w:w="0" w:type="auto"/>
                <w:gridSpan w:val="2"/>
                <w:tcBorders>
                  <w:top w:val="nil"/>
                  <w:left w:val="nil"/>
                  <w:right w:val="nil"/>
                </w:tcBorders>
                <w:shd w:val="clear" w:color="auto" w:fill="auto"/>
                <w:tcMar>
                  <w:top w:w="72" w:type="dxa"/>
                  <w:left w:w="144" w:type="dxa"/>
                  <w:bottom w:w="72" w:type="dxa"/>
                  <w:right w:w="144" w:type="dxa"/>
                </w:tcMar>
                <w:vAlign w:val="bottom"/>
                <w:hideMark/>
              </w:tcPr>
            </w:tcPrChange>
          </w:tcPr>
          <w:p w14:paraId="7E443612" w14:textId="77777777" w:rsidR="003F1932" w:rsidRPr="003F1932" w:rsidRDefault="003F1932" w:rsidP="003F1932">
            <w:pPr>
              <w:pStyle w:val="Text"/>
              <w:rPr>
                <w:ins w:id="1878" w:author="Aleksander Hansen" w:date="2013-02-16T18:52:00Z"/>
              </w:rPr>
            </w:pPr>
            <w:ins w:id="1879" w:author="Aleksander Hansen" w:date="2013-02-16T18:52:00Z">
              <w:r w:rsidRPr="003F1932">
                <w:t>GARCH</w:t>
              </w:r>
            </w:ins>
          </w:p>
        </w:tc>
      </w:tr>
      <w:tr w:rsidR="003F1932" w:rsidRPr="003F1932" w14:paraId="3FBDD9FC" w14:textId="77777777" w:rsidTr="003F1932">
        <w:trPr>
          <w:trHeight w:val="97"/>
          <w:jc w:val="center"/>
          <w:ins w:id="1880" w:author="Aleksander Hansen" w:date="2013-02-16T18:52:00Z"/>
          <w:trPrChange w:id="1881" w:author="Aleksander Hansen" w:date="2013-02-16T18:53:00Z">
            <w:trPr>
              <w:trHeight w:val="97"/>
              <w:jc w:val="center"/>
            </w:trPr>
          </w:trPrChange>
        </w:trPr>
        <w:tc>
          <w:tcPr>
            <w:tcW w:w="0" w:type="auto"/>
            <w:tcBorders>
              <w:top w:val="single" w:sz="8" w:space="0" w:color="000000" w:themeColor="text1"/>
              <w:right w:val="single" w:sz="8" w:space="0" w:color="000000" w:themeColor="text1"/>
            </w:tcBorders>
            <w:shd w:val="clear" w:color="auto" w:fill="auto"/>
            <w:tcMar>
              <w:top w:w="72" w:type="dxa"/>
              <w:left w:w="144" w:type="dxa"/>
              <w:bottom w:w="72" w:type="dxa"/>
              <w:right w:w="144" w:type="dxa"/>
            </w:tcMar>
            <w:vAlign w:val="bottom"/>
            <w:hideMark/>
            <w:tcPrChange w:id="1882" w:author="Aleksander Hansen" w:date="2013-02-16T18:53:00Z">
              <w:tcPr>
                <w:tcW w:w="0" w:type="auto"/>
                <w:gridSpan w:val="2"/>
                <w:tcBorders>
                  <w:top w:val="nil"/>
                  <w:left w:val="nil"/>
                  <w:right w:val="nil"/>
                </w:tcBorders>
                <w:shd w:val="clear" w:color="auto" w:fill="auto"/>
                <w:tcMar>
                  <w:top w:w="72" w:type="dxa"/>
                  <w:left w:w="144" w:type="dxa"/>
                  <w:bottom w:w="72" w:type="dxa"/>
                  <w:right w:w="144" w:type="dxa"/>
                </w:tcMar>
                <w:vAlign w:val="bottom"/>
                <w:hideMark/>
              </w:tcPr>
            </w:tcPrChange>
          </w:tcPr>
          <w:p w14:paraId="0AC15CB6" w14:textId="77777777" w:rsidR="003F1932" w:rsidRPr="003F1932" w:rsidRDefault="003F1932" w:rsidP="003F1932">
            <w:pPr>
              <w:pStyle w:val="Text"/>
              <w:rPr>
                <w:ins w:id="1883" w:author="Aleksander Hansen" w:date="2013-02-16T18:52:00Z"/>
              </w:rPr>
            </w:pPr>
            <w:ins w:id="1884" w:author="Aleksander Hansen" w:date="2013-02-16T18:52:00Z">
              <w:r w:rsidRPr="003F1932">
                <w:t>Ghosting feature</w:t>
              </w:r>
            </w:ins>
          </w:p>
        </w:tc>
        <w:tc>
          <w:tcPr>
            <w:tcW w:w="0" w:type="auto"/>
            <w:tcBorders>
              <w:top w:val="single" w:sz="8" w:space="0" w:color="000000" w:themeColor="text1"/>
              <w:left w:val="single" w:sz="8" w:space="0" w:color="000000" w:themeColor="text1"/>
            </w:tcBorders>
            <w:shd w:val="clear" w:color="auto" w:fill="auto"/>
            <w:tcMar>
              <w:top w:w="72" w:type="dxa"/>
              <w:left w:w="144" w:type="dxa"/>
              <w:bottom w:w="72" w:type="dxa"/>
              <w:right w:w="144" w:type="dxa"/>
            </w:tcMar>
            <w:vAlign w:val="bottom"/>
            <w:hideMark/>
            <w:tcPrChange w:id="1885" w:author="Aleksander Hansen" w:date="2013-02-16T18:53:00Z">
              <w:tcPr>
                <w:tcW w:w="0" w:type="auto"/>
                <w:gridSpan w:val="2"/>
                <w:tcBorders>
                  <w:top w:val="nil"/>
                  <w:left w:val="nil"/>
                  <w:right w:val="nil"/>
                </w:tcBorders>
                <w:shd w:val="clear" w:color="auto" w:fill="auto"/>
                <w:tcMar>
                  <w:top w:w="72" w:type="dxa"/>
                  <w:left w:w="144" w:type="dxa"/>
                  <w:bottom w:w="72" w:type="dxa"/>
                  <w:right w:w="144" w:type="dxa"/>
                </w:tcMar>
                <w:vAlign w:val="bottom"/>
                <w:hideMark/>
              </w:tcPr>
            </w:tcPrChange>
          </w:tcPr>
          <w:p w14:paraId="370E6ECF" w14:textId="77777777" w:rsidR="003F1932" w:rsidRPr="003F1932" w:rsidRDefault="003F1932" w:rsidP="003F1932">
            <w:pPr>
              <w:pStyle w:val="Text"/>
              <w:rPr>
                <w:ins w:id="1886" w:author="Aleksander Hansen" w:date="2013-02-16T18:52:00Z"/>
              </w:rPr>
            </w:pPr>
            <w:ins w:id="1887" w:author="Aleksander Hansen" w:date="2013-02-16T18:52:00Z">
              <w:r w:rsidRPr="003F1932">
                <w:t>More recent data assigned greater weights</w:t>
              </w:r>
            </w:ins>
          </w:p>
        </w:tc>
      </w:tr>
      <w:tr w:rsidR="003F1932" w:rsidRPr="003F1932" w14:paraId="4C3CE241" w14:textId="77777777" w:rsidTr="003F1932">
        <w:trPr>
          <w:trHeight w:val="97"/>
          <w:jc w:val="center"/>
          <w:ins w:id="1888" w:author="Aleksander Hansen" w:date="2013-02-16T18:52:00Z"/>
          <w:trPrChange w:id="1889" w:author="Aleksander Hansen" w:date="2013-02-16T18:53:00Z">
            <w:trPr>
              <w:trHeight w:val="97"/>
              <w:jc w:val="center"/>
            </w:trPr>
          </w:trPrChange>
        </w:trPr>
        <w:tc>
          <w:tcPr>
            <w:tcW w:w="0" w:type="auto"/>
            <w:tcBorders>
              <w:bottom w:val="single" w:sz="8" w:space="0" w:color="000000" w:themeColor="text1"/>
              <w:right w:val="single" w:sz="8" w:space="0" w:color="000000" w:themeColor="text1"/>
            </w:tcBorders>
            <w:shd w:val="clear" w:color="auto" w:fill="auto"/>
            <w:tcMar>
              <w:top w:w="72" w:type="dxa"/>
              <w:left w:w="144" w:type="dxa"/>
              <w:bottom w:w="72" w:type="dxa"/>
              <w:right w:w="144" w:type="dxa"/>
            </w:tcMar>
            <w:vAlign w:val="bottom"/>
            <w:hideMark/>
            <w:tcPrChange w:id="1890" w:author="Aleksander Hansen" w:date="2013-02-16T18:53:00Z">
              <w:tcPr>
                <w:tcW w:w="0" w:type="auto"/>
                <w:gridSpan w:val="2"/>
                <w:tcBorders>
                  <w:top w:val="nil"/>
                  <w:left w:val="nil"/>
                  <w:right w:val="nil"/>
                </w:tcBorders>
                <w:shd w:val="clear" w:color="auto" w:fill="auto"/>
                <w:tcMar>
                  <w:top w:w="72" w:type="dxa"/>
                  <w:left w:w="144" w:type="dxa"/>
                  <w:bottom w:w="72" w:type="dxa"/>
                  <w:right w:w="144" w:type="dxa"/>
                </w:tcMar>
                <w:vAlign w:val="bottom"/>
                <w:hideMark/>
              </w:tcPr>
            </w:tcPrChange>
          </w:tcPr>
          <w:p w14:paraId="716069C4" w14:textId="77777777" w:rsidR="003F1932" w:rsidRPr="003F1932" w:rsidRDefault="003F1932" w:rsidP="003F1932">
            <w:pPr>
              <w:pStyle w:val="Text"/>
              <w:rPr>
                <w:ins w:id="1891" w:author="Aleksander Hansen" w:date="2013-02-16T18:52:00Z"/>
              </w:rPr>
            </w:pPr>
            <w:ins w:id="1892" w:author="Aleksander Hansen" w:date="2013-02-16T18:52:00Z">
              <w:r w:rsidRPr="003F1932">
                <w:t>Trend information is not incorporated</w:t>
              </w:r>
            </w:ins>
          </w:p>
        </w:tc>
        <w:tc>
          <w:tcPr>
            <w:tcW w:w="0" w:type="auto"/>
            <w:tcBorders>
              <w:left w:val="single" w:sz="8" w:space="0" w:color="000000" w:themeColor="text1"/>
            </w:tcBorders>
            <w:shd w:val="clear" w:color="auto" w:fill="auto"/>
            <w:tcMar>
              <w:top w:w="72" w:type="dxa"/>
              <w:left w:w="144" w:type="dxa"/>
              <w:bottom w:w="72" w:type="dxa"/>
              <w:right w:w="144" w:type="dxa"/>
            </w:tcMar>
            <w:vAlign w:val="bottom"/>
            <w:hideMark/>
            <w:tcPrChange w:id="1893" w:author="Aleksander Hansen" w:date="2013-02-16T18:53:00Z">
              <w:tcPr>
                <w:tcW w:w="0" w:type="auto"/>
                <w:gridSpan w:val="2"/>
                <w:tcBorders>
                  <w:top w:val="nil"/>
                  <w:left w:val="nil"/>
                  <w:right w:val="nil"/>
                </w:tcBorders>
                <w:shd w:val="clear" w:color="auto" w:fill="auto"/>
                <w:tcMar>
                  <w:top w:w="72" w:type="dxa"/>
                  <w:left w:w="144" w:type="dxa"/>
                  <w:bottom w:w="72" w:type="dxa"/>
                  <w:right w:w="144" w:type="dxa"/>
                </w:tcMar>
                <w:vAlign w:val="bottom"/>
                <w:hideMark/>
              </w:tcPr>
            </w:tcPrChange>
          </w:tcPr>
          <w:p w14:paraId="1AC68083" w14:textId="77777777" w:rsidR="003F1932" w:rsidRPr="003F1932" w:rsidRDefault="003F1932" w:rsidP="003F1932">
            <w:pPr>
              <w:pStyle w:val="Text"/>
              <w:rPr>
                <w:ins w:id="1894" w:author="Aleksander Hansen" w:date="2013-02-16T18:52:00Z"/>
              </w:rPr>
            </w:pPr>
            <w:ins w:id="1895" w:author="Aleksander Hansen" w:date="2013-02-16T18:52:00Z">
              <w:r w:rsidRPr="003F1932">
                <w:t>A term added to incorporate mean reversion</w:t>
              </w:r>
            </w:ins>
          </w:p>
        </w:tc>
      </w:tr>
      <w:tr w:rsidR="00994066" w:rsidRPr="0089589F" w:rsidDel="006C0FF8" w14:paraId="725BFBB1" w14:textId="13AFF63E" w:rsidTr="003F1932">
        <w:trPr>
          <w:trHeight w:val="97"/>
          <w:jc w:val="center"/>
          <w:del w:id="1896" w:author="Aleksander Hansen" w:date="2013-02-16T18:52:00Z"/>
          <w:trPrChange w:id="1897" w:author="Aleksander Hansen" w:date="2013-02-16T18:53:00Z">
            <w:trPr>
              <w:gridAfter w:val="0"/>
              <w:trHeight w:val="97"/>
              <w:jc w:val="center"/>
            </w:trPr>
          </w:trPrChange>
        </w:trPr>
        <w:tc>
          <w:tcPr>
            <w:tcW w:w="0" w:type="auto"/>
            <w:tcBorders>
              <w:top w:val="single" w:sz="8" w:space="0" w:color="000000" w:themeColor="text1"/>
            </w:tcBorders>
            <w:shd w:val="clear" w:color="auto" w:fill="auto"/>
            <w:tcMar>
              <w:top w:w="72" w:type="dxa"/>
              <w:left w:w="144" w:type="dxa"/>
              <w:bottom w:w="72" w:type="dxa"/>
              <w:right w:w="144" w:type="dxa"/>
            </w:tcMar>
            <w:vAlign w:val="bottom"/>
            <w:hideMark/>
            <w:tcPrChange w:id="1898" w:author="Aleksander Hansen" w:date="2013-02-16T18:53:00Z">
              <w:tcPr>
                <w:tcW w:w="0" w:type="auto"/>
                <w:tcBorders>
                  <w:top w:val="nil"/>
                  <w:left w:val="nil"/>
                  <w:bottom w:val="single" w:sz="24" w:space="0" w:color="FF0000"/>
                  <w:right w:val="nil"/>
                </w:tcBorders>
                <w:shd w:val="clear" w:color="auto" w:fill="auto"/>
                <w:tcMar>
                  <w:top w:w="72" w:type="dxa"/>
                  <w:left w:w="144" w:type="dxa"/>
                  <w:bottom w:w="72" w:type="dxa"/>
                  <w:right w:w="144" w:type="dxa"/>
                </w:tcMar>
                <w:vAlign w:val="bottom"/>
                <w:hideMark/>
              </w:tcPr>
            </w:tcPrChange>
          </w:tcPr>
          <w:p w14:paraId="50725CC3" w14:textId="63AB647E" w:rsidR="00994066" w:rsidRPr="0089589F" w:rsidDel="006C0FF8" w:rsidRDefault="00994066" w:rsidP="0089589F">
            <w:pPr>
              <w:pStyle w:val="Text"/>
              <w:rPr>
                <w:del w:id="1899" w:author="Aleksander Hansen" w:date="2013-02-16T18:52:00Z"/>
              </w:rPr>
            </w:pPr>
            <w:del w:id="1900" w:author="Aleksander Hansen" w:date="2013-02-16T18:52:00Z">
              <w:r w:rsidRPr="0089589F" w:rsidDel="006C0FF8">
                <w:delText xml:space="preserve">Jorion’s Moving average (MA) </w:delText>
              </w:r>
              <w:r w:rsidRPr="0089589F" w:rsidDel="006C0FF8">
                <w:br/>
                <w:delText>= Allen’s STDEV</w:delText>
              </w:r>
            </w:del>
          </w:p>
        </w:tc>
        <w:tc>
          <w:tcPr>
            <w:tcW w:w="0" w:type="auto"/>
            <w:shd w:val="clear" w:color="auto" w:fill="auto"/>
            <w:tcMar>
              <w:top w:w="72" w:type="dxa"/>
              <w:left w:w="144" w:type="dxa"/>
              <w:bottom w:w="72" w:type="dxa"/>
              <w:right w:w="144" w:type="dxa"/>
            </w:tcMar>
            <w:vAlign w:val="bottom"/>
            <w:hideMark/>
            <w:tcPrChange w:id="1901" w:author="Aleksander Hansen" w:date="2013-02-16T18:53:00Z">
              <w:tcPr>
                <w:tcW w:w="0" w:type="auto"/>
                <w:gridSpan w:val="2"/>
                <w:tcBorders>
                  <w:top w:val="nil"/>
                  <w:left w:val="nil"/>
                  <w:bottom w:val="single" w:sz="24" w:space="0" w:color="33CC33"/>
                  <w:right w:val="nil"/>
                </w:tcBorders>
                <w:shd w:val="clear" w:color="auto" w:fill="auto"/>
                <w:tcMar>
                  <w:top w:w="72" w:type="dxa"/>
                  <w:left w:w="144" w:type="dxa"/>
                  <w:bottom w:w="72" w:type="dxa"/>
                  <w:right w:w="144" w:type="dxa"/>
                </w:tcMar>
                <w:vAlign w:val="bottom"/>
                <w:hideMark/>
              </w:tcPr>
            </w:tcPrChange>
          </w:tcPr>
          <w:p w14:paraId="4E5D74F0" w14:textId="413B1C0D" w:rsidR="00994066" w:rsidRPr="0089589F" w:rsidDel="006C0FF8" w:rsidRDefault="00994066" w:rsidP="0089589F">
            <w:pPr>
              <w:pStyle w:val="Text"/>
              <w:rPr>
                <w:del w:id="1902" w:author="Aleksander Hansen" w:date="2013-02-16T18:52:00Z"/>
              </w:rPr>
            </w:pPr>
            <w:del w:id="1903" w:author="Aleksander Hansen" w:date="2013-02-16T18:52:00Z">
              <w:r w:rsidRPr="0089589F" w:rsidDel="006C0FF8">
                <w:delText>GARCH</w:delText>
              </w:r>
            </w:del>
          </w:p>
        </w:tc>
      </w:tr>
      <w:tr w:rsidR="00994066" w:rsidRPr="0089589F" w:rsidDel="006C0FF8" w14:paraId="57B63EA7" w14:textId="6B3FE020" w:rsidTr="003F1932">
        <w:trPr>
          <w:trHeight w:val="138"/>
          <w:jc w:val="center"/>
          <w:del w:id="1904" w:author="Aleksander Hansen" w:date="2013-02-16T18:52:00Z"/>
          <w:trPrChange w:id="1905" w:author="Aleksander Hansen" w:date="2013-02-16T18:53:00Z">
            <w:trPr>
              <w:gridAfter w:val="0"/>
              <w:trHeight w:val="138"/>
              <w:jc w:val="center"/>
            </w:trPr>
          </w:trPrChange>
        </w:trPr>
        <w:tc>
          <w:tcPr>
            <w:tcW w:w="0" w:type="auto"/>
            <w:shd w:val="clear" w:color="auto" w:fill="auto"/>
            <w:tcMar>
              <w:top w:w="72" w:type="dxa"/>
              <w:left w:w="144" w:type="dxa"/>
              <w:bottom w:w="72" w:type="dxa"/>
              <w:right w:w="144" w:type="dxa"/>
            </w:tcMar>
            <w:hideMark/>
            <w:tcPrChange w:id="1906" w:author="Aleksander Hansen" w:date="2013-02-16T18:53:00Z">
              <w:tcPr>
                <w:tcW w:w="0" w:type="auto"/>
                <w:tcBorders>
                  <w:top w:val="single" w:sz="24" w:space="0" w:color="FF0000"/>
                  <w:left w:val="nil"/>
                  <w:bottom w:val="nil"/>
                  <w:right w:val="nil"/>
                </w:tcBorders>
                <w:shd w:val="clear" w:color="auto" w:fill="FFFBFB"/>
                <w:tcMar>
                  <w:top w:w="72" w:type="dxa"/>
                  <w:left w:w="144" w:type="dxa"/>
                  <w:bottom w:w="72" w:type="dxa"/>
                  <w:right w:w="144" w:type="dxa"/>
                </w:tcMar>
                <w:hideMark/>
              </w:tcPr>
            </w:tcPrChange>
          </w:tcPr>
          <w:p w14:paraId="4DD3B3B4" w14:textId="608661FE" w:rsidR="00994066" w:rsidRPr="0089589F" w:rsidDel="006C0FF8" w:rsidRDefault="00994066" w:rsidP="0089589F">
            <w:pPr>
              <w:pStyle w:val="Text"/>
              <w:rPr>
                <w:del w:id="1907" w:author="Aleksander Hansen" w:date="2013-02-16T18:52:00Z"/>
              </w:rPr>
            </w:pPr>
            <w:del w:id="1908" w:author="Aleksander Hansen" w:date="2013-02-16T18:52:00Z">
              <w:r w:rsidRPr="0089589F" w:rsidDel="006C0FF8">
                <w:delText>Ghosting feature</w:delText>
              </w:r>
            </w:del>
          </w:p>
        </w:tc>
        <w:tc>
          <w:tcPr>
            <w:tcW w:w="0" w:type="auto"/>
            <w:shd w:val="clear" w:color="auto" w:fill="auto"/>
            <w:tcMar>
              <w:top w:w="72" w:type="dxa"/>
              <w:left w:w="144" w:type="dxa"/>
              <w:bottom w:w="72" w:type="dxa"/>
              <w:right w:w="144" w:type="dxa"/>
            </w:tcMar>
            <w:hideMark/>
            <w:tcPrChange w:id="1909" w:author="Aleksander Hansen" w:date="2013-02-16T18:53:00Z">
              <w:tcPr>
                <w:tcW w:w="0" w:type="auto"/>
                <w:gridSpan w:val="2"/>
                <w:tcBorders>
                  <w:top w:val="single" w:sz="24" w:space="0" w:color="33CC33"/>
                  <w:left w:val="nil"/>
                  <w:bottom w:val="nil"/>
                  <w:right w:val="nil"/>
                </w:tcBorders>
                <w:shd w:val="clear" w:color="auto" w:fill="E1FFE1"/>
                <w:tcMar>
                  <w:top w:w="72" w:type="dxa"/>
                  <w:left w:w="144" w:type="dxa"/>
                  <w:bottom w:w="72" w:type="dxa"/>
                  <w:right w:w="144" w:type="dxa"/>
                </w:tcMar>
                <w:hideMark/>
              </w:tcPr>
            </w:tcPrChange>
          </w:tcPr>
          <w:p w14:paraId="4DA1EAB7" w14:textId="1E6A3354" w:rsidR="00994066" w:rsidRPr="0089589F" w:rsidDel="006C0FF8" w:rsidRDefault="00994066" w:rsidP="0089589F">
            <w:pPr>
              <w:pStyle w:val="Text"/>
              <w:rPr>
                <w:del w:id="1910" w:author="Aleksander Hansen" w:date="2013-02-16T18:52:00Z"/>
              </w:rPr>
            </w:pPr>
            <w:del w:id="1911" w:author="Aleksander Hansen" w:date="2013-02-16T18:52:00Z">
              <w:r w:rsidRPr="0089589F" w:rsidDel="006C0FF8">
                <w:delText>More recent data assigned greater weights</w:delText>
              </w:r>
            </w:del>
          </w:p>
        </w:tc>
      </w:tr>
      <w:tr w:rsidR="00994066" w:rsidRPr="0089589F" w:rsidDel="006C0FF8" w14:paraId="3F5E4B0C" w14:textId="062E109B" w:rsidTr="003F1932">
        <w:trPr>
          <w:trHeight w:val="192"/>
          <w:jc w:val="center"/>
          <w:del w:id="1912" w:author="Aleksander Hansen" w:date="2013-02-16T18:52:00Z"/>
          <w:trPrChange w:id="1913" w:author="Aleksander Hansen" w:date="2013-02-16T18:53:00Z">
            <w:trPr>
              <w:gridAfter w:val="0"/>
              <w:trHeight w:val="192"/>
              <w:jc w:val="center"/>
            </w:trPr>
          </w:trPrChange>
        </w:trPr>
        <w:tc>
          <w:tcPr>
            <w:tcW w:w="0" w:type="auto"/>
            <w:shd w:val="clear" w:color="auto" w:fill="auto"/>
            <w:tcMar>
              <w:top w:w="72" w:type="dxa"/>
              <w:left w:w="144" w:type="dxa"/>
              <w:bottom w:w="72" w:type="dxa"/>
              <w:right w:w="144" w:type="dxa"/>
            </w:tcMar>
            <w:hideMark/>
            <w:tcPrChange w:id="1914" w:author="Aleksander Hansen" w:date="2013-02-16T18:53:00Z">
              <w:tcPr>
                <w:tcW w:w="0" w:type="auto"/>
                <w:tcBorders>
                  <w:top w:val="nil"/>
                  <w:left w:val="nil"/>
                  <w:bottom w:val="nil"/>
                  <w:right w:val="nil"/>
                </w:tcBorders>
                <w:shd w:val="clear" w:color="auto" w:fill="FFFBFB"/>
                <w:tcMar>
                  <w:top w:w="72" w:type="dxa"/>
                  <w:left w:w="144" w:type="dxa"/>
                  <w:bottom w:w="72" w:type="dxa"/>
                  <w:right w:w="144" w:type="dxa"/>
                </w:tcMar>
                <w:hideMark/>
              </w:tcPr>
            </w:tcPrChange>
          </w:tcPr>
          <w:p w14:paraId="058E7426" w14:textId="0F4CB839" w:rsidR="00994066" w:rsidRPr="0089589F" w:rsidDel="006C0FF8" w:rsidRDefault="00994066" w:rsidP="0089589F">
            <w:pPr>
              <w:pStyle w:val="Text"/>
              <w:rPr>
                <w:del w:id="1915" w:author="Aleksander Hansen" w:date="2013-02-16T18:52:00Z"/>
              </w:rPr>
            </w:pPr>
            <w:del w:id="1916" w:author="Aleksander Hansen" w:date="2013-02-16T18:52:00Z">
              <w:r w:rsidRPr="0089589F" w:rsidDel="006C0FF8">
                <w:delText>Trend information is not incorporated</w:delText>
              </w:r>
            </w:del>
          </w:p>
        </w:tc>
        <w:tc>
          <w:tcPr>
            <w:tcW w:w="0" w:type="auto"/>
            <w:shd w:val="clear" w:color="auto" w:fill="auto"/>
            <w:tcMar>
              <w:top w:w="72" w:type="dxa"/>
              <w:left w:w="144" w:type="dxa"/>
              <w:bottom w:w="72" w:type="dxa"/>
              <w:right w:w="144" w:type="dxa"/>
            </w:tcMar>
            <w:hideMark/>
            <w:tcPrChange w:id="1917" w:author="Aleksander Hansen" w:date="2013-02-16T18:53:00Z">
              <w:tcPr>
                <w:tcW w:w="0" w:type="auto"/>
                <w:gridSpan w:val="2"/>
                <w:tcBorders>
                  <w:top w:val="nil"/>
                  <w:left w:val="nil"/>
                  <w:bottom w:val="nil"/>
                  <w:right w:val="nil"/>
                </w:tcBorders>
                <w:shd w:val="clear" w:color="auto" w:fill="E1FFE1"/>
                <w:tcMar>
                  <w:top w:w="72" w:type="dxa"/>
                  <w:left w:w="144" w:type="dxa"/>
                  <w:bottom w:w="72" w:type="dxa"/>
                  <w:right w:w="144" w:type="dxa"/>
                </w:tcMar>
                <w:hideMark/>
              </w:tcPr>
            </w:tcPrChange>
          </w:tcPr>
          <w:p w14:paraId="450A835C" w14:textId="0D440986" w:rsidR="00994066" w:rsidRPr="0089589F" w:rsidDel="006C0FF8" w:rsidRDefault="00994066" w:rsidP="0089589F">
            <w:pPr>
              <w:pStyle w:val="Text"/>
              <w:rPr>
                <w:del w:id="1918" w:author="Aleksander Hansen" w:date="2013-02-16T18:52:00Z"/>
              </w:rPr>
            </w:pPr>
            <w:del w:id="1919" w:author="Aleksander Hansen" w:date="2013-02-16T18:52:00Z">
              <w:r w:rsidRPr="0089589F" w:rsidDel="006C0FF8">
                <w:delText>A term added to incorporate mean reversion</w:delText>
              </w:r>
            </w:del>
          </w:p>
        </w:tc>
      </w:tr>
    </w:tbl>
    <w:p w14:paraId="7458F83B" w14:textId="77777777" w:rsidR="001167B8" w:rsidRDefault="001167B8" w:rsidP="00F40AE8">
      <w:pPr>
        <w:pStyle w:val="Text"/>
      </w:pPr>
    </w:p>
    <w:p w14:paraId="1F71D10C" w14:textId="03DF63D7" w:rsidR="00994066" w:rsidRPr="00F40AE8" w:rsidRDefault="00994066" w:rsidP="00F40AE8">
      <w:pPr>
        <w:pStyle w:val="Text"/>
      </w:pPr>
      <w:r w:rsidRPr="00F40AE8">
        <w:t>Except Linda Allen warns: GARCH (1,1) needs more parameters and may pose greater MODEL RISK (“chases a moving target”) when forecasting out-of-sample</w:t>
      </w:r>
    </w:p>
    <w:p w14:paraId="2C05DF70" w14:textId="77777777" w:rsidR="001167B8" w:rsidRDefault="001167B8" w:rsidP="00F40AE8">
      <w:pPr>
        <w:pStyle w:val="Text"/>
      </w:pPr>
    </w:p>
    <w:p w14:paraId="7859853B" w14:textId="77777777" w:rsidR="001167B8" w:rsidRDefault="00994066" w:rsidP="00F40AE8">
      <w:pPr>
        <w:pStyle w:val="Text"/>
      </w:pPr>
      <w:r w:rsidRPr="00F40AE8">
        <w:t xml:space="preserve">Graphical summary of the parametric methods that assign more weight to recent returns </w:t>
      </w:r>
    </w:p>
    <w:p w14:paraId="6C6D69FC" w14:textId="1D591575" w:rsidR="00994066" w:rsidRPr="00F40AE8" w:rsidRDefault="00994066" w:rsidP="00F40AE8">
      <w:pPr>
        <w:pStyle w:val="Text"/>
      </w:pPr>
      <w:r w:rsidRPr="00F40AE8">
        <w:t>(GARCH &amp; EWMA)</w:t>
      </w:r>
    </w:p>
    <w:p w14:paraId="7D98E811" w14:textId="77777777" w:rsidR="001167B8" w:rsidRDefault="001167B8" w:rsidP="00F40AE8">
      <w:pPr>
        <w:pStyle w:val="Text"/>
      </w:pPr>
    </w:p>
    <w:p w14:paraId="3065A413" w14:textId="13149CDB" w:rsidR="00994066" w:rsidRPr="00F40AE8" w:rsidRDefault="00994066">
      <w:pPr>
        <w:pStyle w:val="Heading3SubGTNI"/>
        <w:pPrChange w:id="1920" w:author="Aleksander Hansen" w:date="2013-02-16T18:56:00Z">
          <w:pPr>
            <w:pStyle w:val="Text"/>
          </w:pPr>
        </w:pPrChange>
      </w:pPr>
      <w:del w:id="1921" w:author="Aleksander Hansen" w:date="2013-02-23T22:07:00Z">
        <w:r w:rsidRPr="0051240F" w:rsidDel="00E26BC3">
          <w:drawing>
            <wp:anchor distT="0" distB="0" distL="114300" distR="114300" simplePos="0" relativeHeight="251820544" behindDoc="0" locked="0" layoutInCell="1" allowOverlap="1" wp14:anchorId="63A993BB" wp14:editId="2AAC3093">
              <wp:simplePos x="0" y="0"/>
              <wp:positionH relativeFrom="margin">
                <wp:align>center</wp:align>
              </wp:positionH>
              <wp:positionV relativeFrom="paragraph">
                <wp:posOffset>103505</wp:posOffset>
              </wp:positionV>
              <wp:extent cx="5221605" cy="3671570"/>
              <wp:effectExtent l="19050" t="0" r="0" b="0"/>
              <wp:wrapTopAndBottom/>
              <wp:docPr id="3836" name="Picture 15"/>
              <wp:cNvGraphicFramePr/>
              <a:graphic xmlns:a="http://schemas.openxmlformats.org/drawingml/2006/main">
                <a:graphicData uri="http://schemas.openxmlformats.org/drawingml/2006/picture">
                  <pic:pic xmlns:pic="http://schemas.openxmlformats.org/drawingml/2006/picture">
                    <pic:nvPicPr>
                      <pic:cNvPr id="57350" name="Picture 2"/>
                      <pic:cNvPicPr>
                        <a:picLocks noChangeAspect="1" noChangeArrowheads="1"/>
                      </pic:cNvPicPr>
                    </pic:nvPicPr>
                    <pic:blipFill>
                      <a:blip r:embed="rId33" cstate="print"/>
                      <a:srcRect/>
                      <a:stretch>
                        <a:fillRect/>
                      </a:stretch>
                    </pic:blipFill>
                    <pic:spPr bwMode="auto">
                      <a:xfrm>
                        <a:off x="0" y="0"/>
                        <a:ext cx="5221605" cy="3671570"/>
                      </a:xfrm>
                      <a:prstGeom prst="rect">
                        <a:avLst/>
                      </a:prstGeom>
                      <a:noFill/>
                      <a:ln w="9525">
                        <a:noFill/>
                        <a:miter lim="800000"/>
                        <a:headEnd/>
                        <a:tailEnd/>
                      </a:ln>
                    </pic:spPr>
                  </pic:pic>
                </a:graphicData>
              </a:graphic>
            </wp:anchor>
          </w:drawing>
        </w:r>
      </w:del>
      <w:bookmarkStart w:id="1922" w:name="_Toc223340224"/>
      <w:ins w:id="1923" w:author="Aleksander Hansen" w:date="2013-02-23T22:07:00Z">
        <w:r w:rsidR="00E26BC3" w:rsidRPr="008D5FA6">
          <w:drawing>
            <wp:inline distT="0" distB="0" distL="0" distR="0" wp14:anchorId="18D23D2D" wp14:editId="25113FD3">
              <wp:extent cx="5481263" cy="3805463"/>
              <wp:effectExtent l="0" t="0" r="571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 Allen WeightedVols.jpg"/>
                      <pic:cNvPicPr/>
                    </pic:nvPicPr>
                    <pic:blipFill>
                      <a:blip r:embed="rId34">
                        <a:extLst>
                          <a:ext uri="{28A0092B-C50C-407E-A947-70E740481C1C}">
                            <a14:useLocalDpi xmlns:a14="http://schemas.microsoft.com/office/drawing/2010/main" val="0"/>
                          </a:ext>
                        </a:extLst>
                      </a:blip>
                      <a:stretch>
                        <a:fillRect/>
                      </a:stretch>
                    </pic:blipFill>
                    <pic:spPr>
                      <a:xfrm>
                        <a:off x="0" y="0"/>
                        <a:ext cx="5481263" cy="3805463"/>
                      </a:xfrm>
                      <a:prstGeom prst="rect">
                        <a:avLst/>
                      </a:prstGeom>
                    </pic:spPr>
                  </pic:pic>
                </a:graphicData>
              </a:graphic>
            </wp:inline>
          </w:drawing>
        </w:r>
      </w:ins>
      <w:r w:rsidRPr="00F40AE8">
        <w:t>Summary Tips:</w:t>
      </w:r>
      <w:bookmarkEnd w:id="1922"/>
    </w:p>
    <w:p w14:paraId="54F994C4" w14:textId="77777777" w:rsidR="001167B8" w:rsidRDefault="001167B8" w:rsidP="00F40AE8">
      <w:pPr>
        <w:pStyle w:val="Text"/>
      </w:pPr>
    </w:p>
    <w:p w14:paraId="46544B63" w14:textId="77777777" w:rsidR="00994066" w:rsidRPr="00F40AE8" w:rsidRDefault="00994066" w:rsidP="00F40AE8">
      <w:pPr>
        <w:pStyle w:val="Text"/>
      </w:pPr>
      <w:r w:rsidRPr="00F40AE8">
        <w:t>GARCH (1, 1) is generalized RiskMetrics; and, conversely, RiskMetrics is restricted case of GARCH (1,1) where a = 0 and (b + c) =1. GARCH (1, 1) is given by:</w:t>
      </w:r>
    </w:p>
    <w:p w14:paraId="05CD0297" w14:textId="77777777" w:rsidR="001167B8" w:rsidRDefault="001167B8" w:rsidP="00F40AE8">
      <w:pPr>
        <w:pStyle w:val="Text"/>
      </w:pPr>
    </w:p>
    <w:p w14:paraId="2ADCF0AE" w14:textId="56C0A816" w:rsidR="00994066" w:rsidRPr="00F40AE8" w:rsidRDefault="0051240F">
      <w:pPr>
        <w:pStyle w:val="Text"/>
        <w:jc w:val="center"/>
        <w:pPrChange w:id="1924" w:author="Aleksander Hansen" w:date="2013-02-16T18:54:00Z">
          <w:pPr>
            <w:pStyle w:val="Text"/>
          </w:pPr>
        </w:pPrChange>
      </w:pPr>
      <w:r>
        <w:pict w14:anchorId="41DFEC89">
          <v:shape id="_x0000_i1034" type="#_x0000_t75" style="width:149.65pt;height:20.2pt">
            <v:imagedata r:id="rId35" o:title=""/>
          </v:shape>
        </w:pict>
      </w:r>
    </w:p>
    <w:p w14:paraId="24E9171A" w14:textId="77777777" w:rsidR="001167B8" w:rsidRDefault="001167B8" w:rsidP="00F40AE8">
      <w:pPr>
        <w:pStyle w:val="Text"/>
      </w:pPr>
    </w:p>
    <w:p w14:paraId="790A0345" w14:textId="77777777" w:rsidR="00994066" w:rsidRPr="00F40AE8" w:rsidRDefault="00994066" w:rsidP="00F40AE8">
      <w:pPr>
        <w:pStyle w:val="Text"/>
      </w:pPr>
      <w:r w:rsidRPr="00F40AE8">
        <w:t>The three parameters are weights and therefore must sum to one:</w:t>
      </w:r>
    </w:p>
    <w:p w14:paraId="1D27F56C" w14:textId="77777777" w:rsidR="001167B8" w:rsidRDefault="001167B8" w:rsidP="00F40AE8">
      <w:pPr>
        <w:pStyle w:val="Text"/>
      </w:pPr>
    </w:p>
    <w:p w14:paraId="102C79E3" w14:textId="37FD30FB" w:rsidR="00994066" w:rsidRPr="00F40AE8" w:rsidRDefault="0051240F">
      <w:pPr>
        <w:pStyle w:val="Text"/>
        <w:jc w:val="center"/>
        <w:pPrChange w:id="1925" w:author="Aleksander Hansen" w:date="2013-02-16T18:54:00Z">
          <w:pPr>
            <w:pStyle w:val="Text"/>
          </w:pPr>
        </w:pPrChange>
      </w:pPr>
      <w:r>
        <w:pict w14:anchorId="46822B05">
          <v:shape id="_x0000_i1035" type="#_x0000_t75" style="width:76.85pt;height:17.8pt">
            <v:imagedata r:id="rId36" o:title=""/>
          </v:shape>
        </w:pict>
      </w:r>
    </w:p>
    <w:p w14:paraId="20FEF3D2" w14:textId="77777777" w:rsidR="001167B8" w:rsidRDefault="001167B8" w:rsidP="00F40AE8">
      <w:pPr>
        <w:pStyle w:val="Text"/>
      </w:pPr>
    </w:p>
    <w:p w14:paraId="154CAAB2" w14:textId="192739C1" w:rsidR="00994066" w:rsidRPr="00F40AE8" w:rsidRDefault="00994066" w:rsidP="00F40AE8">
      <w:pPr>
        <w:pStyle w:val="Text"/>
      </w:pPr>
      <w:r w:rsidRPr="00F40AE8">
        <w:t xml:space="preserve">Be careful about the first term in the GARCH (1, 1) equation: omega (ω) = </w:t>
      </w:r>
      <w:proofErr w:type="gramStart"/>
      <w:r w:rsidRPr="00F40AE8">
        <w:t>gamma(</w:t>
      </w:r>
      <w:proofErr w:type="gramEnd"/>
      <w:r w:rsidRPr="00F40AE8">
        <w:t>λ) * (average long-run variance). If you are asked for the variance, you may need to divide out the weight in order to compute the average variance.</w:t>
      </w:r>
    </w:p>
    <w:p w14:paraId="10DF50B2" w14:textId="77777777" w:rsidR="001167B8" w:rsidRDefault="001167B8" w:rsidP="00F40AE8">
      <w:pPr>
        <w:pStyle w:val="Text"/>
      </w:pPr>
    </w:p>
    <w:p w14:paraId="393D2F1A" w14:textId="77777777" w:rsidR="00994066" w:rsidRPr="00F40AE8" w:rsidRDefault="00994066">
      <w:pPr>
        <w:pStyle w:val="Heading3SubGTNI"/>
        <w:pPrChange w:id="1926" w:author="Aleksander Hansen" w:date="2013-02-16T18:57:00Z">
          <w:pPr>
            <w:pStyle w:val="Text"/>
          </w:pPr>
        </w:pPrChange>
      </w:pPr>
      <w:bookmarkStart w:id="1927" w:name="_Toc223340225"/>
      <w:r w:rsidRPr="00F40AE8">
        <w:t>Determine when and whether a GARCH or EWMA model should be used in volatility estimation</w:t>
      </w:r>
      <w:bookmarkEnd w:id="1927"/>
    </w:p>
    <w:p w14:paraId="62277D40" w14:textId="77777777" w:rsidR="001167B8" w:rsidRDefault="001167B8" w:rsidP="00F40AE8">
      <w:pPr>
        <w:pStyle w:val="Text"/>
      </w:pPr>
    </w:p>
    <w:p w14:paraId="7B44DA60" w14:textId="77777777" w:rsidR="00994066" w:rsidRPr="00F40AE8" w:rsidRDefault="00994066" w:rsidP="00F40AE8">
      <w:pPr>
        <w:pStyle w:val="Text"/>
      </w:pPr>
      <w:r w:rsidRPr="00F40AE8">
        <w:t xml:space="preserve">In practice, variance rates tend to be mean reverting; therefore, the GARCH (1, 1) model is theoretically superior (“more appealing than”) to the EWMA model. Remember, that’s the big difference: GARCH adds the parameter that weights the long-run average and therefore it incorporates mean reversion. </w:t>
      </w:r>
    </w:p>
    <w:p w14:paraId="1B7A7E3A" w14:textId="77777777" w:rsidR="00994066" w:rsidRPr="00034654" w:rsidRDefault="00994066" w:rsidP="00F40AE8">
      <w:pPr>
        <w:pStyle w:val="Text"/>
      </w:pPr>
      <w:r w:rsidRPr="00034654">
        <w:t>GARCH (1, 1) is preferred unless the first parameter is negative (which is implied if alpha + beta &gt; 1). In this case, GARCH (1,1) is unstable and EWMA is preferred.</w:t>
      </w:r>
    </w:p>
    <w:p w14:paraId="1FFCF01F" w14:textId="77777777" w:rsidR="001167B8" w:rsidRDefault="001167B8" w:rsidP="00F40AE8">
      <w:pPr>
        <w:pStyle w:val="Text"/>
      </w:pPr>
    </w:p>
    <w:p w14:paraId="45493962" w14:textId="77777777" w:rsidR="00994066" w:rsidRPr="00034654" w:rsidRDefault="00994066">
      <w:pPr>
        <w:pStyle w:val="Heading3SubGTNI"/>
        <w:pPrChange w:id="1928" w:author="Aleksander Hansen" w:date="2013-02-17T13:08:00Z">
          <w:pPr>
            <w:pStyle w:val="Text"/>
          </w:pPr>
        </w:pPrChange>
      </w:pPr>
      <w:bookmarkStart w:id="1929" w:name="_Toc223340226"/>
      <w:r w:rsidRPr="00034654">
        <w:t>Explain how the GARCH estimations can provide forecasts that are more accurate</w:t>
      </w:r>
      <w:bookmarkEnd w:id="1929"/>
      <w:del w:id="1930" w:author="Aleksander Hansen" w:date="2013-02-17T13:08:00Z">
        <w:r w:rsidRPr="00034654" w:rsidDel="00354BB2">
          <w:delText>.</w:delText>
        </w:r>
      </w:del>
    </w:p>
    <w:p w14:paraId="45949001" w14:textId="77777777" w:rsidR="001167B8" w:rsidRDefault="001167B8" w:rsidP="00F40AE8">
      <w:pPr>
        <w:pStyle w:val="Text"/>
      </w:pPr>
    </w:p>
    <w:p w14:paraId="252B34ED" w14:textId="77777777" w:rsidR="00994066" w:rsidRPr="00F40AE8" w:rsidRDefault="00994066" w:rsidP="00F40AE8">
      <w:pPr>
        <w:pStyle w:val="Text"/>
      </w:pPr>
      <w:r w:rsidRPr="00F40AE8">
        <w:t>The moving average computes variance based on a trailing window of observations; e.g., the previous ten days, the previous 100 days.</w:t>
      </w:r>
    </w:p>
    <w:p w14:paraId="6F655FC9" w14:textId="77777777" w:rsidR="001167B8" w:rsidRDefault="001167B8" w:rsidP="00F40AE8">
      <w:pPr>
        <w:pStyle w:val="Text"/>
      </w:pPr>
    </w:p>
    <w:p w14:paraId="059A3727" w14:textId="77777777" w:rsidR="00994066" w:rsidRPr="00F40AE8" w:rsidRDefault="00994066" w:rsidP="00F40AE8">
      <w:pPr>
        <w:pStyle w:val="Text"/>
      </w:pPr>
      <w:r w:rsidRPr="00F40AE8">
        <w:t>There are two problems with moving average (MA):</w:t>
      </w:r>
    </w:p>
    <w:p w14:paraId="1F1891AA" w14:textId="77777777" w:rsidR="001167B8" w:rsidRDefault="001167B8" w:rsidP="00F40AE8">
      <w:pPr>
        <w:pStyle w:val="Text"/>
      </w:pPr>
    </w:p>
    <w:p w14:paraId="0842787C" w14:textId="77777777" w:rsidR="00994066" w:rsidRPr="00F40AE8" w:rsidRDefault="00994066">
      <w:pPr>
        <w:pStyle w:val="Text"/>
        <w:numPr>
          <w:ilvl w:val="0"/>
          <w:numId w:val="42"/>
        </w:numPr>
        <w:pPrChange w:id="1931" w:author="Aleksander Hansen" w:date="2013-02-17T13:08:00Z">
          <w:pPr>
            <w:pStyle w:val="Text"/>
          </w:pPr>
        </w:pPrChange>
      </w:pPr>
      <w:r w:rsidRPr="00F40AE8">
        <w:t>Ghosting feature: volatility shocks (sudden increases) are abruptly incorporated into the MA metric and then, when the trailing window passes, they are abruptly dropped from the calculation. Due to this the MA metric will shift in relation to the chosen window length</w:t>
      </w:r>
    </w:p>
    <w:p w14:paraId="0C98F2F7" w14:textId="77777777" w:rsidR="001167B8" w:rsidRDefault="001167B8" w:rsidP="00F40AE8">
      <w:pPr>
        <w:pStyle w:val="Text"/>
      </w:pPr>
    </w:p>
    <w:p w14:paraId="7914F20D" w14:textId="77777777" w:rsidR="00994066" w:rsidRPr="00F40AE8" w:rsidRDefault="00994066">
      <w:pPr>
        <w:pStyle w:val="Text"/>
        <w:numPr>
          <w:ilvl w:val="0"/>
          <w:numId w:val="42"/>
        </w:numPr>
        <w:pPrChange w:id="1932" w:author="Aleksander Hansen" w:date="2013-02-17T13:08:00Z">
          <w:pPr>
            <w:pStyle w:val="Text"/>
          </w:pPr>
        </w:pPrChange>
      </w:pPr>
      <w:r w:rsidRPr="00F40AE8">
        <w:t>Trend information is not incorporated</w:t>
      </w:r>
    </w:p>
    <w:p w14:paraId="62AD96CA" w14:textId="77777777" w:rsidR="001167B8" w:rsidRDefault="001167B8" w:rsidP="00F40AE8">
      <w:pPr>
        <w:pStyle w:val="Text"/>
      </w:pPr>
    </w:p>
    <w:p w14:paraId="3396E817" w14:textId="49C25C71" w:rsidR="00994066" w:rsidRPr="00F40AE8" w:rsidRDefault="00994066" w:rsidP="00F40AE8">
      <w:pPr>
        <w:pStyle w:val="Text"/>
      </w:pPr>
      <w:r w:rsidRPr="00F40AE8">
        <w:t xml:space="preserve">GARCH estimates improve </w:t>
      </w:r>
      <w:ins w:id="1933" w:author="Aleksander Hansen" w:date="2013-02-19T10:50:00Z">
        <w:r w:rsidR="002E6746">
          <w:t>up</w:t>
        </w:r>
      </w:ins>
      <w:r w:rsidRPr="00F40AE8">
        <w:t>on these weaknesses in two ways:</w:t>
      </w:r>
    </w:p>
    <w:p w14:paraId="387EB1E7" w14:textId="77777777" w:rsidR="001167B8" w:rsidRDefault="001167B8" w:rsidP="00F40AE8">
      <w:pPr>
        <w:pStyle w:val="Text"/>
      </w:pPr>
    </w:p>
    <w:p w14:paraId="3F528E80" w14:textId="77777777" w:rsidR="00994066" w:rsidRPr="00F40AE8" w:rsidRDefault="00994066">
      <w:pPr>
        <w:pStyle w:val="Text"/>
        <w:numPr>
          <w:ilvl w:val="0"/>
          <w:numId w:val="43"/>
        </w:numPr>
        <w:pPrChange w:id="1934" w:author="Aleksander Hansen" w:date="2013-02-17T13:09:00Z">
          <w:pPr>
            <w:pStyle w:val="Text"/>
          </w:pPr>
        </w:pPrChange>
      </w:pPr>
      <w:r w:rsidRPr="00F40AE8">
        <w:t>More recent observations are assigned greater weights. This overcomes ghosting because a volatility shock will immediately impact the estimate but its influence will fade gradually as time passes</w:t>
      </w:r>
    </w:p>
    <w:p w14:paraId="6F7BC1AF" w14:textId="77777777" w:rsidR="001167B8" w:rsidRDefault="001167B8" w:rsidP="00F40AE8">
      <w:pPr>
        <w:pStyle w:val="Text"/>
      </w:pPr>
    </w:p>
    <w:p w14:paraId="5D319DAA" w14:textId="77777777" w:rsidR="00994066" w:rsidRPr="00F40AE8" w:rsidRDefault="00994066">
      <w:pPr>
        <w:pStyle w:val="Text"/>
        <w:numPr>
          <w:ilvl w:val="0"/>
          <w:numId w:val="43"/>
        </w:numPr>
        <w:pPrChange w:id="1935" w:author="Aleksander Hansen" w:date="2013-02-17T13:09:00Z">
          <w:pPr>
            <w:pStyle w:val="Text"/>
          </w:pPr>
        </w:pPrChange>
      </w:pPr>
      <w:r w:rsidRPr="00F40AE8">
        <w:t>A term is added to incorporate reversion to the mean</w:t>
      </w:r>
    </w:p>
    <w:p w14:paraId="79C23D73" w14:textId="77777777" w:rsidR="001167B8" w:rsidRDefault="001167B8" w:rsidP="00F40AE8">
      <w:pPr>
        <w:pStyle w:val="Text"/>
      </w:pPr>
    </w:p>
    <w:p w14:paraId="537A6271" w14:textId="77777777" w:rsidR="00994066" w:rsidRPr="00F40AE8" w:rsidRDefault="00994066">
      <w:pPr>
        <w:pStyle w:val="Heading3SubGTNI"/>
        <w:pPrChange w:id="1936" w:author="Aleksander Hansen" w:date="2013-02-17T13:09:00Z">
          <w:pPr>
            <w:pStyle w:val="Text"/>
          </w:pPr>
        </w:pPrChange>
      </w:pPr>
      <w:bookmarkStart w:id="1937" w:name="_Toc223340227"/>
      <w:r w:rsidRPr="00F40AE8">
        <w:t>Explain how persistence is related to the reversion to the mean</w:t>
      </w:r>
      <w:bookmarkEnd w:id="1937"/>
      <w:del w:id="1938" w:author="Aleksander Hansen" w:date="2013-02-17T13:09:00Z">
        <w:r w:rsidRPr="00F40AE8" w:rsidDel="00354BB2">
          <w:delText>.</w:delText>
        </w:r>
      </w:del>
    </w:p>
    <w:p w14:paraId="2BBC4DC1" w14:textId="77777777" w:rsidR="001167B8" w:rsidRDefault="001167B8" w:rsidP="00F40AE8">
      <w:pPr>
        <w:pStyle w:val="Text"/>
      </w:pPr>
    </w:p>
    <w:p w14:paraId="191F612B" w14:textId="2F806934" w:rsidR="00994066" w:rsidRPr="00F40AE8" w:rsidRDefault="00994066">
      <w:pPr>
        <w:pStyle w:val="Text"/>
      </w:pPr>
      <w:r w:rsidRPr="00F40AE8">
        <w:t xml:space="preserve">Given the GARCH (1, 1) equation: </w:t>
      </w:r>
      <w:r w:rsidR="0051240F">
        <w:pict w14:anchorId="0AB94433">
          <v:shape id="_x0000_i1036" type="#_x0000_t75" style="width:131.85pt;height:20.2pt">
            <v:imagedata r:id="rId37" o:title=""/>
          </v:shape>
        </w:pict>
      </w:r>
    </w:p>
    <w:p w14:paraId="71FFAB05" w14:textId="77777777" w:rsidR="001167B8" w:rsidRDefault="001167B8" w:rsidP="00F40AE8">
      <w:pPr>
        <w:pStyle w:val="Text"/>
      </w:pPr>
    </w:p>
    <w:p w14:paraId="63DF7979" w14:textId="074CD09F" w:rsidR="00994066" w:rsidRPr="00F40AE8" w:rsidRDefault="0051240F">
      <w:pPr>
        <w:pStyle w:val="Text"/>
        <w:jc w:val="center"/>
        <w:pPrChange w:id="1939" w:author="Aleksander Hansen" w:date="2013-02-16T18:57:00Z">
          <w:pPr>
            <w:pStyle w:val="Text"/>
          </w:pPr>
        </w:pPrChange>
      </w:pPr>
      <w:r>
        <w:pict w14:anchorId="007A02CB">
          <v:shape id="_x0000_i1037" type="#_x0000_t75" style="width:128.65pt;height:19.4pt">
            <v:imagedata r:id="rId38" o:title=""/>
          </v:shape>
        </w:pict>
      </w:r>
    </w:p>
    <w:p w14:paraId="7850CAB6" w14:textId="77777777" w:rsidR="001167B8" w:rsidRDefault="001167B8" w:rsidP="00F40AE8">
      <w:pPr>
        <w:pStyle w:val="Text"/>
      </w:pPr>
    </w:p>
    <w:p w14:paraId="0F440268" w14:textId="77777777" w:rsidR="00994066" w:rsidRPr="00F40AE8" w:rsidRDefault="00994066" w:rsidP="00F40AE8">
      <w:pPr>
        <w:pStyle w:val="Text"/>
      </w:pPr>
      <w:r w:rsidRPr="00F40AE8">
        <w:t>GARCH (1, 1) is unstable if the persistence &gt; 1. A persistence of 1.0 indicates no mean reversion. A low persistence (e.g., 0.6) indicates rapid decay and high reversion to the mean.</w:t>
      </w:r>
    </w:p>
    <w:p w14:paraId="4E7D9789" w14:textId="77777777" w:rsidR="001167B8" w:rsidRDefault="001167B8" w:rsidP="00F40AE8">
      <w:pPr>
        <w:pStyle w:val="Text"/>
      </w:pPr>
    </w:p>
    <w:p w14:paraId="3F1D1564" w14:textId="77777777" w:rsidR="00994066" w:rsidRPr="00F40AE8" w:rsidRDefault="00994066" w:rsidP="00F40AE8">
      <w:pPr>
        <w:pStyle w:val="Text"/>
      </w:pPr>
      <w:r w:rsidRPr="00F40AE8">
        <w:t xml:space="preserve">GARCH (1, 1) has three weights assigned to three factors. Persistence is the sum of the weights assigned to both the lagged variance and lagged squared return. The other weight is assigned to the long-run variance. </w:t>
      </w:r>
    </w:p>
    <w:p w14:paraId="432B4081" w14:textId="77777777" w:rsidR="001167B8" w:rsidRDefault="001167B8" w:rsidP="00F40AE8">
      <w:pPr>
        <w:pStyle w:val="Text"/>
      </w:pPr>
    </w:p>
    <w:p w14:paraId="59CA6D5A" w14:textId="77777777" w:rsidR="00994066" w:rsidRPr="00F40AE8" w:rsidRDefault="00994066" w:rsidP="00F40AE8">
      <w:pPr>
        <w:pStyle w:val="Text"/>
      </w:pPr>
      <w:r w:rsidRPr="00F40AE8">
        <w:t xml:space="preserve">If P = persistence and G = weight assigned to long-run variance, then P+G = 1. </w:t>
      </w:r>
    </w:p>
    <w:p w14:paraId="6D56779E" w14:textId="77777777" w:rsidR="001167B8" w:rsidRDefault="001167B8" w:rsidP="00F40AE8">
      <w:pPr>
        <w:pStyle w:val="Text"/>
      </w:pPr>
    </w:p>
    <w:p w14:paraId="45D1EF3C" w14:textId="77777777" w:rsidR="00994066" w:rsidRPr="00F40AE8" w:rsidRDefault="00994066" w:rsidP="00F40AE8">
      <w:pPr>
        <w:pStyle w:val="Text"/>
      </w:pPr>
      <w:r w:rsidRPr="00F40AE8">
        <w:t>Therefore, if P (persistence) is high, then G (mean reversion) is low: the persistent series is not strongly mean reverting; it exhibits “slow decay” toward the mean.</w:t>
      </w:r>
    </w:p>
    <w:p w14:paraId="2937D1AD" w14:textId="77777777" w:rsidR="001167B8" w:rsidRDefault="001167B8" w:rsidP="00F40AE8">
      <w:pPr>
        <w:pStyle w:val="Text"/>
      </w:pPr>
    </w:p>
    <w:p w14:paraId="21D3ACF6" w14:textId="77777777" w:rsidR="00994066" w:rsidRPr="00F40AE8" w:rsidRDefault="00994066" w:rsidP="00F40AE8">
      <w:pPr>
        <w:pStyle w:val="Text"/>
      </w:pPr>
      <w:r w:rsidRPr="00F40AE8">
        <w:t xml:space="preserve">If P is low, then G must be high: the </w:t>
      </w:r>
      <w:proofErr w:type="spellStart"/>
      <w:r w:rsidRPr="00F40AE8">
        <w:t>impersistent</w:t>
      </w:r>
      <w:proofErr w:type="spellEnd"/>
      <w:r w:rsidRPr="00F40AE8">
        <w:t xml:space="preserve"> series does strongly mean revert; it exhibits “rapid decay” toward the mean.</w:t>
      </w:r>
    </w:p>
    <w:p w14:paraId="509F1CE0" w14:textId="77777777" w:rsidR="00994066" w:rsidRPr="00F40AE8" w:rsidRDefault="00994066" w:rsidP="00F40AE8">
      <w:pPr>
        <w:pStyle w:val="Text"/>
      </w:pPr>
      <w:r w:rsidRPr="00F40AE8">
        <w:t>The average, unconditional variance in the GARCH (1, 1) model is given by:</w:t>
      </w:r>
    </w:p>
    <w:p w14:paraId="36322D1E" w14:textId="77777777" w:rsidR="001167B8" w:rsidRDefault="001167B8" w:rsidP="00F40AE8">
      <w:pPr>
        <w:pStyle w:val="Text"/>
      </w:pPr>
    </w:p>
    <w:p w14:paraId="0323B078" w14:textId="28EC2986" w:rsidR="00994066" w:rsidRPr="00F40AE8" w:rsidRDefault="0051240F">
      <w:pPr>
        <w:pStyle w:val="Text"/>
        <w:jc w:val="center"/>
        <w:pPrChange w:id="1940" w:author="Aleksander Hansen" w:date="2013-02-16T18:57:00Z">
          <w:pPr>
            <w:pStyle w:val="Text"/>
          </w:pPr>
        </w:pPrChange>
      </w:pPr>
      <w:r>
        <w:pict w14:anchorId="63C9C3F1">
          <v:shape id="_x0000_i1038" type="#_x0000_t75" style="width:89.8pt;height:39.65pt">
            <v:imagedata r:id="rId39" o:title=""/>
          </v:shape>
        </w:pict>
      </w:r>
    </w:p>
    <w:p w14:paraId="23244737" w14:textId="77777777" w:rsidR="00994066" w:rsidRPr="00034654" w:rsidRDefault="00994066" w:rsidP="00F40AE8">
      <w:pPr>
        <w:pStyle w:val="Heading2"/>
      </w:pPr>
      <w:bookmarkStart w:id="1941" w:name="_Toc223340228"/>
      <w:bookmarkStart w:id="1942" w:name="_Toc254343175"/>
      <w:r w:rsidRPr="00034654">
        <w:t>Compare, contrast and calculate parametric and non-parametric approaches for estimating conditional volatility, including: HISTORIC SIMULATION</w:t>
      </w:r>
      <w:bookmarkEnd w:id="1941"/>
    </w:p>
    <w:p w14:paraId="41CCD300" w14:textId="77777777" w:rsidR="00994066" w:rsidRPr="00F40AE8" w:rsidRDefault="00994066" w:rsidP="00F40AE8">
      <w:pPr>
        <w:pStyle w:val="Text"/>
      </w:pPr>
      <w:r w:rsidRPr="00F40AE8">
        <w:t>Historical simulation is easy: we only need to determine the “</w:t>
      </w:r>
      <w:proofErr w:type="spellStart"/>
      <w:r w:rsidRPr="00F40AE8">
        <w:t>lookback</w:t>
      </w:r>
      <w:proofErr w:type="spellEnd"/>
      <w:r w:rsidRPr="00F40AE8">
        <w:t xml:space="preserve"> window.” The problem is that, for small samples, the extreme percentiles (e.g., the worst one percent) are less precise. Historical simulation effectively throws out useful information. </w:t>
      </w:r>
    </w:p>
    <w:p w14:paraId="3DF9A274" w14:textId="77777777" w:rsidR="001167B8" w:rsidRDefault="001167B8" w:rsidP="00F40AE8">
      <w:pPr>
        <w:pStyle w:val="Text"/>
      </w:pPr>
    </w:p>
    <w:p w14:paraId="69C78346" w14:textId="77777777" w:rsidR="00994066" w:rsidRPr="001167B8" w:rsidRDefault="00994066" w:rsidP="001167B8">
      <w:pPr>
        <w:pStyle w:val="Quote"/>
      </w:pPr>
      <w:r w:rsidRPr="001167B8">
        <w:t xml:space="preserve">“The most prominent and easiest to implement methodology within the class of nonparametric methods is historical simulation (HS). HS uses the data directly. The only thing we need to determine up front is the </w:t>
      </w:r>
      <w:proofErr w:type="spellStart"/>
      <w:r w:rsidRPr="001167B8">
        <w:t>lookback</w:t>
      </w:r>
      <w:proofErr w:type="spellEnd"/>
      <w:r w:rsidRPr="001167B8">
        <w:t xml:space="preserve"> window. Once the window length is determined, we order returns in descending order, and go directly to the tail of this ordered vector. For an estimation window of 100 observations, for example, the fifth lowest return in a rolling window of the most recent 100 returns is the fifth percentile. The lowest observation is the first percentile. If we wanted, instead, to use a 250 observations window, the fifth percentile would be somewhere between the 12th and the 13th lowest observations (a detailed discussion follows), and the first percentile would be somewhere between the second and third lowest returns.” –Linda Allen</w:t>
      </w:r>
    </w:p>
    <w:p w14:paraId="2CDA0BB7" w14:textId="77777777" w:rsidR="001167B8" w:rsidRDefault="001167B8" w:rsidP="00F40AE8">
      <w:pPr>
        <w:pStyle w:val="Text"/>
      </w:pPr>
    </w:p>
    <w:p w14:paraId="2603F59D" w14:textId="77777777" w:rsidR="00994066" w:rsidRPr="00F40AE8" w:rsidRDefault="00994066">
      <w:pPr>
        <w:pStyle w:val="Heading3SubGTNI"/>
        <w:pPrChange w:id="1943" w:author="Aleksander Hansen" w:date="2013-02-17T13:10:00Z">
          <w:pPr>
            <w:pStyle w:val="Text"/>
          </w:pPr>
        </w:pPrChange>
      </w:pPr>
      <w:bookmarkStart w:id="1944" w:name="_Toc223340229"/>
      <w:r w:rsidRPr="00F40AE8">
        <w:t>Compare and contrast the use of historic simulation, multivariate density estimation, and hybrid methods for volatility forecasting.</w:t>
      </w:r>
      <w:bookmarkEnd w:id="1942"/>
      <w:bookmarkEnd w:id="1944"/>
    </w:p>
    <w:p w14:paraId="44004193" w14:textId="77777777" w:rsidR="001167B8" w:rsidRDefault="001167B8" w:rsidP="00F40AE8">
      <w:pPr>
        <w:pStyle w:val="Text"/>
      </w:pPr>
    </w:p>
    <w:p w14:paraId="00F25212" w14:textId="77777777" w:rsidR="00994066" w:rsidRDefault="00994066" w:rsidP="00F40AE8">
      <w:pPr>
        <w:pStyle w:val="Text"/>
      </w:pPr>
      <w:r w:rsidRPr="00F40AE8">
        <w:t>Nonparametric Volatility Forecasting</w:t>
      </w:r>
    </w:p>
    <w:p w14:paraId="3604FC10" w14:textId="77777777" w:rsidR="001167B8" w:rsidRPr="00034654" w:rsidRDefault="001167B8" w:rsidP="00F40AE8">
      <w:pPr>
        <w:pStyle w:val="Text"/>
      </w:pPr>
    </w:p>
    <w:p w14:paraId="6B431B55" w14:textId="77777777" w:rsidR="00994066" w:rsidRPr="00B82BB5" w:rsidRDefault="00994066" w:rsidP="00994066">
      <w:pPr>
        <w:pStyle w:val="Paragraph"/>
      </w:pPr>
      <w:r>
        <w:rPr>
          <w:noProof/>
          <w:lang w:bidi="ar-SA"/>
        </w:rPr>
        <w:drawing>
          <wp:anchor distT="0" distB="0" distL="114300" distR="114300" simplePos="0" relativeHeight="251814400" behindDoc="0" locked="0" layoutInCell="1" allowOverlap="1" wp14:anchorId="2B60EDBB" wp14:editId="7C3B02E3">
            <wp:simplePos x="0" y="0"/>
            <wp:positionH relativeFrom="margin">
              <wp:align>center</wp:align>
            </wp:positionH>
            <wp:positionV relativeFrom="paragraph">
              <wp:posOffset>144485</wp:posOffset>
            </wp:positionV>
            <wp:extent cx="5957378" cy="2264735"/>
            <wp:effectExtent l="0" t="0" r="12065" b="21590"/>
            <wp:wrapNone/>
            <wp:docPr id="5290"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anchor>
        </w:drawing>
      </w:r>
    </w:p>
    <w:p w14:paraId="087C7ED3" w14:textId="77777777" w:rsidR="00994066" w:rsidRDefault="00994066" w:rsidP="00994066">
      <w:pPr>
        <w:pStyle w:val="Paragraph"/>
      </w:pPr>
    </w:p>
    <w:p w14:paraId="2B1A15BB" w14:textId="77777777" w:rsidR="00994066" w:rsidRDefault="00994066" w:rsidP="00994066">
      <w:pPr>
        <w:pStyle w:val="Paragraph"/>
      </w:pPr>
    </w:p>
    <w:p w14:paraId="22C07FCD" w14:textId="77777777" w:rsidR="00994066" w:rsidRDefault="00994066" w:rsidP="00994066">
      <w:pPr>
        <w:pStyle w:val="Paragraph"/>
      </w:pPr>
    </w:p>
    <w:p w14:paraId="4DF39F48" w14:textId="77777777" w:rsidR="00994066" w:rsidRDefault="00994066" w:rsidP="00994066">
      <w:pPr>
        <w:pStyle w:val="Paragraph"/>
      </w:pPr>
    </w:p>
    <w:p w14:paraId="163275C2" w14:textId="77777777" w:rsidR="00994066" w:rsidRDefault="00994066" w:rsidP="00994066">
      <w:pPr>
        <w:pStyle w:val="Paragraph"/>
      </w:pPr>
    </w:p>
    <w:p w14:paraId="28DC5CD5" w14:textId="77777777" w:rsidR="00994066" w:rsidRDefault="00994066" w:rsidP="00994066">
      <w:pPr>
        <w:pStyle w:val="Paragraph"/>
      </w:pPr>
    </w:p>
    <w:p w14:paraId="28E22A8D" w14:textId="77777777" w:rsidR="00994066" w:rsidRDefault="00994066" w:rsidP="00994066">
      <w:pPr>
        <w:pStyle w:val="Paragraph"/>
        <w:rPr>
          <w:ins w:id="1945" w:author="Aleksander Hansen" w:date="2013-02-16T18:59:00Z"/>
        </w:rPr>
      </w:pPr>
    </w:p>
    <w:p w14:paraId="443F6E76" w14:textId="77777777" w:rsidR="003F1932" w:rsidRDefault="003F1932" w:rsidP="00994066">
      <w:pPr>
        <w:pStyle w:val="Paragraph"/>
        <w:rPr>
          <w:ins w:id="1946" w:author="Aleksander Hansen" w:date="2013-02-16T18:59:00Z"/>
        </w:rPr>
      </w:pPr>
    </w:p>
    <w:p w14:paraId="507D7497" w14:textId="77777777" w:rsidR="003F1932" w:rsidRDefault="003F1932" w:rsidP="00994066">
      <w:pPr>
        <w:pStyle w:val="Paragraph"/>
      </w:pPr>
    </w:p>
    <w:tbl>
      <w:tblPr>
        <w:tblW w:w="9726" w:type="dxa"/>
        <w:jc w:val="center"/>
        <w:tblInd w:w="572" w:type="dxa"/>
        <w:tblCellMar>
          <w:left w:w="0" w:type="dxa"/>
          <w:right w:w="0" w:type="dxa"/>
        </w:tblCellMar>
        <w:tblLook w:val="04A0" w:firstRow="1" w:lastRow="0" w:firstColumn="1" w:lastColumn="0" w:noHBand="0" w:noVBand="1"/>
        <w:tblPrChange w:id="1947" w:author="Aleksander Hansen" w:date="2013-02-16T18:59:00Z">
          <w:tblPr>
            <w:tblW w:w="9726" w:type="dxa"/>
            <w:jc w:val="center"/>
            <w:tblInd w:w="572" w:type="dxa"/>
            <w:tblCellMar>
              <w:left w:w="0" w:type="dxa"/>
              <w:right w:w="0" w:type="dxa"/>
            </w:tblCellMar>
            <w:tblLook w:val="04A0" w:firstRow="1" w:lastRow="0" w:firstColumn="1" w:lastColumn="0" w:noHBand="0" w:noVBand="1"/>
          </w:tblPr>
        </w:tblPrChange>
      </w:tblPr>
      <w:tblGrid>
        <w:gridCol w:w="1677"/>
        <w:gridCol w:w="4320"/>
        <w:gridCol w:w="3729"/>
        <w:tblGridChange w:id="1948">
          <w:tblGrid>
            <w:gridCol w:w="464"/>
            <w:gridCol w:w="1213"/>
            <w:gridCol w:w="464"/>
            <w:gridCol w:w="3856"/>
            <w:gridCol w:w="464"/>
            <w:gridCol w:w="3265"/>
            <w:gridCol w:w="464"/>
          </w:tblGrid>
        </w:tblGridChange>
      </w:tblGrid>
      <w:tr w:rsidR="00994066" w:rsidRPr="0089589F" w14:paraId="536B632D" w14:textId="77777777" w:rsidTr="003F1932">
        <w:trPr>
          <w:trHeight w:val="429"/>
          <w:jc w:val="center"/>
          <w:trPrChange w:id="1949" w:author="Aleksander Hansen" w:date="2013-02-16T18:59:00Z">
            <w:trPr>
              <w:gridAfter w:val="0"/>
              <w:trHeight w:val="429"/>
              <w:jc w:val="center"/>
            </w:trPr>
          </w:trPrChange>
        </w:trPr>
        <w:tc>
          <w:tcPr>
            <w:tcW w:w="1677" w:type="dxa"/>
            <w:tcBorders>
              <w:top w:val="single" w:sz="8" w:space="0" w:color="000000" w:themeColor="text1"/>
              <w:left w:val="single" w:sz="8" w:space="0" w:color="000000" w:themeColor="text1"/>
              <w:bottom w:val="single" w:sz="8" w:space="0" w:color="000000" w:themeColor="text1"/>
              <w:right w:val="nil"/>
            </w:tcBorders>
            <w:shd w:val="clear" w:color="auto" w:fill="A2B593"/>
            <w:tcMar>
              <w:top w:w="21" w:type="dxa"/>
              <w:left w:w="108" w:type="dxa"/>
              <w:bottom w:w="0" w:type="dxa"/>
              <w:right w:w="108" w:type="dxa"/>
            </w:tcMar>
            <w:hideMark/>
            <w:tcPrChange w:id="1950" w:author="Aleksander Hansen" w:date="2013-02-16T18:59:00Z">
              <w:tcPr>
                <w:tcW w:w="1677" w:type="dxa"/>
                <w:gridSpan w:val="2"/>
                <w:tcBorders>
                  <w:top w:val="nil"/>
                  <w:left w:val="nil"/>
                  <w:bottom w:val="single" w:sz="8" w:space="0" w:color="000000"/>
                  <w:right w:val="nil"/>
                </w:tcBorders>
                <w:shd w:val="clear" w:color="auto" w:fill="auto"/>
                <w:tcMar>
                  <w:top w:w="21" w:type="dxa"/>
                  <w:left w:w="108" w:type="dxa"/>
                  <w:bottom w:w="0" w:type="dxa"/>
                  <w:right w:w="108" w:type="dxa"/>
                </w:tcMar>
                <w:hideMark/>
              </w:tcPr>
            </w:tcPrChange>
          </w:tcPr>
          <w:p w14:paraId="6810B992" w14:textId="77777777" w:rsidR="00994066" w:rsidRPr="0089589F" w:rsidRDefault="00994066" w:rsidP="0089589F">
            <w:pPr>
              <w:pStyle w:val="Text"/>
            </w:pPr>
          </w:p>
        </w:tc>
        <w:tc>
          <w:tcPr>
            <w:tcW w:w="4320" w:type="dxa"/>
            <w:tcBorders>
              <w:top w:val="single" w:sz="8" w:space="0" w:color="000000" w:themeColor="text1"/>
              <w:left w:val="nil"/>
              <w:bottom w:val="single" w:sz="8" w:space="0" w:color="000000" w:themeColor="text1"/>
              <w:right w:val="nil"/>
            </w:tcBorders>
            <w:shd w:val="clear" w:color="auto" w:fill="A2B593"/>
            <w:tcMar>
              <w:top w:w="21" w:type="dxa"/>
              <w:left w:w="108" w:type="dxa"/>
              <w:bottom w:w="0" w:type="dxa"/>
              <w:right w:w="108" w:type="dxa"/>
            </w:tcMar>
            <w:vAlign w:val="center"/>
            <w:hideMark/>
            <w:tcPrChange w:id="1951" w:author="Aleksander Hansen" w:date="2013-02-16T18:59:00Z">
              <w:tcPr>
                <w:tcW w:w="4320" w:type="dxa"/>
                <w:gridSpan w:val="2"/>
                <w:tcBorders>
                  <w:top w:val="nil"/>
                  <w:left w:val="nil"/>
                  <w:bottom w:val="nil"/>
                  <w:right w:val="nil"/>
                </w:tcBorders>
                <w:shd w:val="clear" w:color="auto" w:fill="D6E3BC" w:themeFill="accent3" w:themeFillTint="66"/>
                <w:tcMar>
                  <w:top w:w="21" w:type="dxa"/>
                  <w:left w:w="108" w:type="dxa"/>
                  <w:bottom w:w="0" w:type="dxa"/>
                  <w:right w:w="108" w:type="dxa"/>
                </w:tcMar>
                <w:vAlign w:val="center"/>
                <w:hideMark/>
              </w:tcPr>
            </w:tcPrChange>
          </w:tcPr>
          <w:p w14:paraId="64AC0FA5" w14:textId="77777777" w:rsidR="00994066" w:rsidRPr="0089589F" w:rsidRDefault="00994066" w:rsidP="0089589F">
            <w:pPr>
              <w:pStyle w:val="Text"/>
            </w:pPr>
            <w:r w:rsidRPr="0089589F">
              <w:t>Advantages</w:t>
            </w:r>
          </w:p>
        </w:tc>
        <w:tc>
          <w:tcPr>
            <w:tcW w:w="3729" w:type="dxa"/>
            <w:tcBorders>
              <w:top w:val="single" w:sz="8" w:space="0" w:color="000000" w:themeColor="text1"/>
              <w:left w:val="nil"/>
              <w:bottom w:val="single" w:sz="8" w:space="0" w:color="000000" w:themeColor="text1"/>
              <w:right w:val="single" w:sz="8" w:space="0" w:color="000000" w:themeColor="text1"/>
            </w:tcBorders>
            <w:shd w:val="clear" w:color="auto" w:fill="A2B593"/>
            <w:tcMar>
              <w:top w:w="21" w:type="dxa"/>
              <w:left w:w="108" w:type="dxa"/>
              <w:bottom w:w="0" w:type="dxa"/>
              <w:right w:w="108" w:type="dxa"/>
            </w:tcMar>
            <w:vAlign w:val="center"/>
            <w:hideMark/>
            <w:tcPrChange w:id="1952" w:author="Aleksander Hansen" w:date="2013-02-16T18:59:00Z">
              <w:tcPr>
                <w:tcW w:w="3729" w:type="dxa"/>
                <w:gridSpan w:val="2"/>
                <w:tcBorders>
                  <w:top w:val="nil"/>
                  <w:left w:val="nil"/>
                  <w:bottom w:val="nil"/>
                  <w:right w:val="nil"/>
                </w:tcBorders>
                <w:shd w:val="clear" w:color="auto" w:fill="F2DBDB" w:themeFill="accent2" w:themeFillTint="33"/>
                <w:tcMar>
                  <w:top w:w="21" w:type="dxa"/>
                  <w:left w:w="108" w:type="dxa"/>
                  <w:bottom w:w="0" w:type="dxa"/>
                  <w:right w:w="108" w:type="dxa"/>
                </w:tcMar>
                <w:vAlign w:val="center"/>
                <w:hideMark/>
              </w:tcPr>
            </w:tcPrChange>
          </w:tcPr>
          <w:p w14:paraId="37E12594" w14:textId="77777777" w:rsidR="00994066" w:rsidRPr="0089589F" w:rsidRDefault="00994066" w:rsidP="0089589F">
            <w:pPr>
              <w:pStyle w:val="Text"/>
            </w:pPr>
            <w:r w:rsidRPr="0089589F">
              <w:t>Disadvantages</w:t>
            </w:r>
          </w:p>
        </w:tc>
      </w:tr>
      <w:tr w:rsidR="00994066" w:rsidRPr="0089589F" w14:paraId="79C786B4" w14:textId="77777777" w:rsidTr="003F1932">
        <w:trPr>
          <w:trHeight w:val="714"/>
          <w:jc w:val="center"/>
          <w:trPrChange w:id="1953" w:author="Aleksander Hansen" w:date="2013-02-16T18:59:00Z">
            <w:trPr>
              <w:gridAfter w:val="0"/>
              <w:trHeight w:val="714"/>
              <w:jc w:val="center"/>
            </w:trPr>
          </w:trPrChange>
        </w:trPr>
        <w:tc>
          <w:tcPr>
            <w:tcW w:w="1677" w:type="dxa"/>
            <w:tcBorders>
              <w:top w:val="single" w:sz="8" w:space="0" w:color="000000" w:themeColor="text1"/>
              <w:left w:val="single" w:sz="8" w:space="0" w:color="000000"/>
              <w:bottom w:val="single" w:sz="8" w:space="0" w:color="000000"/>
              <w:right w:val="nil"/>
            </w:tcBorders>
            <w:shd w:val="clear" w:color="auto" w:fill="auto"/>
            <w:tcMar>
              <w:top w:w="21" w:type="dxa"/>
              <w:left w:w="108" w:type="dxa"/>
              <w:bottom w:w="0" w:type="dxa"/>
              <w:right w:w="108" w:type="dxa"/>
            </w:tcMar>
            <w:hideMark/>
            <w:tcPrChange w:id="1954" w:author="Aleksander Hansen" w:date="2013-02-16T18:59:00Z">
              <w:tcPr>
                <w:tcW w:w="1677" w:type="dxa"/>
                <w:gridSpan w:val="2"/>
                <w:tcBorders>
                  <w:top w:val="single" w:sz="8" w:space="0" w:color="000000"/>
                  <w:left w:val="single" w:sz="8" w:space="0" w:color="000000"/>
                  <w:bottom w:val="single" w:sz="8" w:space="0" w:color="000000"/>
                  <w:right w:val="nil"/>
                </w:tcBorders>
                <w:shd w:val="clear" w:color="auto" w:fill="auto"/>
                <w:tcMar>
                  <w:top w:w="21" w:type="dxa"/>
                  <w:left w:w="108" w:type="dxa"/>
                  <w:bottom w:w="0" w:type="dxa"/>
                  <w:right w:w="108" w:type="dxa"/>
                </w:tcMar>
                <w:hideMark/>
              </w:tcPr>
            </w:tcPrChange>
          </w:tcPr>
          <w:p w14:paraId="59C888F7" w14:textId="77777777" w:rsidR="00994066" w:rsidRPr="0089589F" w:rsidRDefault="00994066" w:rsidP="0089589F">
            <w:pPr>
              <w:pStyle w:val="Text"/>
            </w:pPr>
            <w:r w:rsidRPr="0089589F">
              <w:t xml:space="preserve">Historical Simulation </w:t>
            </w:r>
          </w:p>
        </w:tc>
        <w:tc>
          <w:tcPr>
            <w:tcW w:w="4320" w:type="dxa"/>
            <w:tcBorders>
              <w:top w:val="single" w:sz="8" w:space="0" w:color="000000" w:themeColor="text1"/>
              <w:left w:val="nil"/>
              <w:bottom w:val="single" w:sz="8" w:space="0" w:color="000000"/>
              <w:right w:val="nil"/>
            </w:tcBorders>
            <w:shd w:val="clear" w:color="auto" w:fill="auto"/>
            <w:tcMar>
              <w:top w:w="21" w:type="dxa"/>
              <w:left w:w="108" w:type="dxa"/>
              <w:bottom w:w="0" w:type="dxa"/>
              <w:right w:w="108" w:type="dxa"/>
            </w:tcMar>
            <w:vAlign w:val="center"/>
            <w:hideMark/>
            <w:tcPrChange w:id="1955" w:author="Aleksander Hansen" w:date="2013-02-16T18:59:00Z">
              <w:tcPr>
                <w:tcW w:w="4320" w:type="dxa"/>
                <w:gridSpan w:val="2"/>
                <w:tcBorders>
                  <w:top w:val="nil"/>
                  <w:left w:val="nil"/>
                  <w:bottom w:val="single" w:sz="8" w:space="0" w:color="000000"/>
                  <w:right w:val="nil"/>
                </w:tcBorders>
                <w:shd w:val="clear" w:color="auto" w:fill="auto"/>
                <w:tcMar>
                  <w:top w:w="21" w:type="dxa"/>
                  <w:left w:w="108" w:type="dxa"/>
                  <w:bottom w:w="0" w:type="dxa"/>
                  <w:right w:w="108" w:type="dxa"/>
                </w:tcMar>
                <w:vAlign w:val="center"/>
                <w:hideMark/>
              </w:tcPr>
            </w:tcPrChange>
          </w:tcPr>
          <w:p w14:paraId="7D3B60D7" w14:textId="77777777" w:rsidR="00994066" w:rsidRPr="0089589F" w:rsidRDefault="00994066" w:rsidP="0089589F">
            <w:pPr>
              <w:pStyle w:val="Text"/>
            </w:pPr>
            <w:r w:rsidRPr="0089589F">
              <w:t>Easiest to implement (simple, convenient)</w:t>
            </w:r>
          </w:p>
        </w:tc>
        <w:tc>
          <w:tcPr>
            <w:tcW w:w="3729" w:type="dxa"/>
            <w:tcBorders>
              <w:top w:val="single" w:sz="8" w:space="0" w:color="000000" w:themeColor="text1"/>
              <w:left w:val="nil"/>
              <w:bottom w:val="single" w:sz="8" w:space="0" w:color="000000"/>
              <w:right w:val="single" w:sz="8" w:space="0" w:color="000000"/>
            </w:tcBorders>
            <w:shd w:val="clear" w:color="auto" w:fill="auto"/>
            <w:tcMar>
              <w:top w:w="21" w:type="dxa"/>
              <w:left w:w="108" w:type="dxa"/>
              <w:bottom w:w="0" w:type="dxa"/>
              <w:right w:w="108" w:type="dxa"/>
            </w:tcMar>
            <w:vAlign w:val="center"/>
            <w:hideMark/>
            <w:tcPrChange w:id="1956" w:author="Aleksander Hansen" w:date="2013-02-16T18:59:00Z">
              <w:tcPr>
                <w:tcW w:w="3729" w:type="dxa"/>
                <w:gridSpan w:val="2"/>
                <w:tcBorders>
                  <w:top w:val="nil"/>
                  <w:left w:val="nil"/>
                  <w:bottom w:val="single" w:sz="8" w:space="0" w:color="000000"/>
                  <w:right w:val="single" w:sz="8" w:space="0" w:color="000000"/>
                </w:tcBorders>
                <w:shd w:val="clear" w:color="auto" w:fill="auto"/>
                <w:tcMar>
                  <w:top w:w="21" w:type="dxa"/>
                  <w:left w:w="108" w:type="dxa"/>
                  <w:bottom w:w="0" w:type="dxa"/>
                  <w:right w:w="108" w:type="dxa"/>
                </w:tcMar>
                <w:vAlign w:val="center"/>
                <w:hideMark/>
              </w:tcPr>
            </w:tcPrChange>
          </w:tcPr>
          <w:p w14:paraId="69FF14A2" w14:textId="77777777" w:rsidR="00994066" w:rsidRPr="0089589F" w:rsidRDefault="00994066" w:rsidP="0089589F">
            <w:pPr>
              <w:pStyle w:val="Text"/>
            </w:pPr>
            <w:r w:rsidRPr="0089589F">
              <w:t>Uses data inefficiently (much data is not used)</w:t>
            </w:r>
          </w:p>
        </w:tc>
      </w:tr>
      <w:tr w:rsidR="00994066" w:rsidRPr="0089589F" w14:paraId="3DD53A48" w14:textId="77777777" w:rsidTr="006B12F7">
        <w:trPr>
          <w:trHeight w:val="1359"/>
          <w:jc w:val="center"/>
        </w:trPr>
        <w:tc>
          <w:tcPr>
            <w:tcW w:w="1677" w:type="dxa"/>
            <w:tcBorders>
              <w:top w:val="single" w:sz="8" w:space="0" w:color="000000"/>
              <w:left w:val="single" w:sz="8" w:space="0" w:color="000000"/>
              <w:bottom w:val="single" w:sz="8" w:space="0" w:color="000000"/>
              <w:right w:val="nil"/>
            </w:tcBorders>
            <w:shd w:val="clear" w:color="auto" w:fill="auto"/>
            <w:tcMar>
              <w:top w:w="21" w:type="dxa"/>
              <w:left w:w="108" w:type="dxa"/>
              <w:bottom w:w="0" w:type="dxa"/>
              <w:right w:w="108" w:type="dxa"/>
            </w:tcMar>
            <w:hideMark/>
          </w:tcPr>
          <w:p w14:paraId="7687B141" w14:textId="77777777" w:rsidR="00994066" w:rsidRPr="0089589F" w:rsidRDefault="00994066" w:rsidP="0089589F">
            <w:pPr>
              <w:pStyle w:val="Text"/>
            </w:pPr>
            <w:r w:rsidRPr="0089589F">
              <w:t xml:space="preserve">Multivariate density estimation </w:t>
            </w:r>
          </w:p>
        </w:tc>
        <w:tc>
          <w:tcPr>
            <w:tcW w:w="4320" w:type="dxa"/>
            <w:tcBorders>
              <w:top w:val="single" w:sz="8" w:space="0" w:color="000000"/>
              <w:left w:val="nil"/>
              <w:bottom w:val="single" w:sz="8" w:space="0" w:color="000000"/>
              <w:right w:val="nil"/>
            </w:tcBorders>
            <w:shd w:val="clear" w:color="auto" w:fill="auto"/>
            <w:tcMar>
              <w:top w:w="21" w:type="dxa"/>
              <w:left w:w="108" w:type="dxa"/>
              <w:bottom w:w="0" w:type="dxa"/>
              <w:right w:w="108" w:type="dxa"/>
            </w:tcMar>
            <w:vAlign w:val="center"/>
            <w:hideMark/>
          </w:tcPr>
          <w:p w14:paraId="4EA81335" w14:textId="77777777" w:rsidR="00994066" w:rsidRPr="0089589F" w:rsidRDefault="00994066" w:rsidP="0089589F">
            <w:pPr>
              <w:pStyle w:val="Text"/>
            </w:pPr>
            <w:r w:rsidRPr="0089589F">
              <w:t>Very flexible: weights are function of state (e.g., economic context such as interest rates) not constant</w:t>
            </w:r>
          </w:p>
        </w:tc>
        <w:tc>
          <w:tcPr>
            <w:tcW w:w="3729" w:type="dxa"/>
            <w:tcBorders>
              <w:top w:val="single" w:sz="8" w:space="0" w:color="000000"/>
              <w:left w:val="nil"/>
              <w:bottom w:val="single" w:sz="8" w:space="0" w:color="000000"/>
              <w:right w:val="single" w:sz="8" w:space="0" w:color="000000"/>
            </w:tcBorders>
            <w:shd w:val="clear" w:color="auto" w:fill="auto"/>
            <w:tcMar>
              <w:top w:w="21" w:type="dxa"/>
              <w:left w:w="108" w:type="dxa"/>
              <w:bottom w:w="0" w:type="dxa"/>
              <w:right w:w="108" w:type="dxa"/>
            </w:tcMar>
            <w:vAlign w:val="center"/>
            <w:hideMark/>
          </w:tcPr>
          <w:p w14:paraId="20F5B731" w14:textId="77777777" w:rsidR="00994066" w:rsidRPr="0089589F" w:rsidRDefault="00994066" w:rsidP="0089589F">
            <w:pPr>
              <w:pStyle w:val="Text"/>
            </w:pPr>
            <w:r w:rsidRPr="0089589F">
              <w:t>Onerous model: weighting scheme; conditioning variables; number of observations</w:t>
            </w:r>
          </w:p>
          <w:p w14:paraId="0D818B9A" w14:textId="77777777" w:rsidR="00994066" w:rsidRPr="0089589F" w:rsidRDefault="00994066" w:rsidP="0089589F">
            <w:pPr>
              <w:pStyle w:val="Text"/>
            </w:pPr>
            <w:r w:rsidRPr="0089589F">
              <w:t>Data intensive</w:t>
            </w:r>
          </w:p>
        </w:tc>
      </w:tr>
      <w:tr w:rsidR="00994066" w:rsidRPr="0089589F" w14:paraId="5C7FF717" w14:textId="77777777" w:rsidTr="006B12F7">
        <w:trPr>
          <w:trHeight w:val="1359"/>
          <w:jc w:val="center"/>
        </w:trPr>
        <w:tc>
          <w:tcPr>
            <w:tcW w:w="1677" w:type="dxa"/>
            <w:tcBorders>
              <w:top w:val="single" w:sz="8" w:space="0" w:color="000000"/>
              <w:left w:val="single" w:sz="8" w:space="0" w:color="000000"/>
              <w:bottom w:val="single" w:sz="8" w:space="0" w:color="000000"/>
              <w:right w:val="nil"/>
            </w:tcBorders>
            <w:shd w:val="clear" w:color="auto" w:fill="auto"/>
            <w:tcMar>
              <w:top w:w="21" w:type="dxa"/>
              <w:left w:w="108" w:type="dxa"/>
              <w:bottom w:w="0" w:type="dxa"/>
              <w:right w:w="108" w:type="dxa"/>
            </w:tcMar>
          </w:tcPr>
          <w:p w14:paraId="3829C3DC" w14:textId="77777777" w:rsidR="00994066" w:rsidRPr="0089589F" w:rsidRDefault="00994066" w:rsidP="0089589F">
            <w:pPr>
              <w:pStyle w:val="Text"/>
            </w:pPr>
            <w:r w:rsidRPr="0089589F">
              <w:t>Hybrid approach</w:t>
            </w:r>
          </w:p>
        </w:tc>
        <w:tc>
          <w:tcPr>
            <w:tcW w:w="4320" w:type="dxa"/>
            <w:tcBorders>
              <w:top w:val="single" w:sz="8" w:space="0" w:color="000000"/>
              <w:left w:val="nil"/>
              <w:bottom w:val="single" w:sz="8" w:space="0" w:color="000000"/>
              <w:right w:val="nil"/>
            </w:tcBorders>
            <w:shd w:val="clear" w:color="auto" w:fill="auto"/>
            <w:tcMar>
              <w:top w:w="21" w:type="dxa"/>
              <w:left w:w="108" w:type="dxa"/>
              <w:bottom w:w="0" w:type="dxa"/>
              <w:right w:w="108" w:type="dxa"/>
            </w:tcMar>
            <w:vAlign w:val="center"/>
          </w:tcPr>
          <w:p w14:paraId="354B9162" w14:textId="77777777" w:rsidR="00994066" w:rsidRPr="0089589F" w:rsidRDefault="00994066" w:rsidP="0089589F">
            <w:pPr>
              <w:pStyle w:val="Text"/>
            </w:pPr>
            <w:r w:rsidRPr="0089589F">
              <w:t>Unlike the HS approach, better incorporates more recent information</w:t>
            </w:r>
          </w:p>
        </w:tc>
        <w:tc>
          <w:tcPr>
            <w:tcW w:w="3729" w:type="dxa"/>
            <w:tcBorders>
              <w:top w:val="single" w:sz="8" w:space="0" w:color="000000"/>
              <w:left w:val="nil"/>
              <w:bottom w:val="single" w:sz="8" w:space="0" w:color="000000"/>
              <w:right w:val="single" w:sz="8" w:space="0" w:color="000000"/>
            </w:tcBorders>
            <w:shd w:val="clear" w:color="auto" w:fill="auto"/>
            <w:tcMar>
              <w:top w:w="21" w:type="dxa"/>
              <w:left w:w="108" w:type="dxa"/>
              <w:bottom w:w="0" w:type="dxa"/>
              <w:right w:w="108" w:type="dxa"/>
            </w:tcMar>
            <w:vAlign w:val="center"/>
          </w:tcPr>
          <w:p w14:paraId="2F153ADD" w14:textId="77777777" w:rsidR="00994066" w:rsidRPr="0089589F" w:rsidRDefault="00994066" w:rsidP="0089589F">
            <w:pPr>
              <w:pStyle w:val="Text"/>
            </w:pPr>
            <w:r w:rsidRPr="0089589F">
              <w:t>Requires model assumptions; e.g., number of observations</w:t>
            </w:r>
          </w:p>
        </w:tc>
      </w:tr>
    </w:tbl>
    <w:p w14:paraId="41D90FC5" w14:textId="77777777" w:rsidR="00994066" w:rsidRPr="00034654" w:rsidRDefault="00994066" w:rsidP="00F40AE8">
      <w:pPr>
        <w:pStyle w:val="Heading2"/>
      </w:pPr>
      <w:bookmarkStart w:id="1957" w:name="_Toc223340230"/>
      <w:r w:rsidRPr="00034654">
        <w:t>Compare, contrast and calculate parametric and non-parametric approaches for estimating conditional volatility, including: MULTIVARIATE DENSITY ESTIMATION</w:t>
      </w:r>
      <w:bookmarkEnd w:id="1957"/>
    </w:p>
    <w:p w14:paraId="3F3EDAB9" w14:textId="77777777" w:rsidR="00994066" w:rsidRPr="00F40AE8" w:rsidRDefault="00994066">
      <w:pPr>
        <w:pStyle w:val="Heading3SubGTNI"/>
        <w:pPrChange w:id="1958" w:author="Aleksander Hansen" w:date="2013-02-16T18:59:00Z">
          <w:pPr>
            <w:pStyle w:val="Text"/>
          </w:pPr>
        </w:pPrChange>
      </w:pPr>
      <w:bookmarkStart w:id="1959" w:name="_Toc223340231"/>
      <w:r w:rsidRPr="00F40AE8">
        <w:t>Multivariate Density Estimation (MDE)</w:t>
      </w:r>
      <w:bookmarkEnd w:id="1959"/>
    </w:p>
    <w:p w14:paraId="7846D431" w14:textId="77777777" w:rsidR="001167B8" w:rsidRDefault="001167B8" w:rsidP="00F40AE8">
      <w:pPr>
        <w:pStyle w:val="Text"/>
      </w:pPr>
    </w:p>
    <w:p w14:paraId="6959C319" w14:textId="77777777" w:rsidR="00994066" w:rsidRPr="00F40AE8" w:rsidRDefault="00994066" w:rsidP="00F40AE8">
      <w:pPr>
        <w:pStyle w:val="Text"/>
      </w:pPr>
      <w:r w:rsidRPr="00F40AE8">
        <w:t>The key feature of multivariate density estimation is that the weights (assigned to historical square returns) are not a constant function of time. Rather, the current state—as parameterized by a state vector—is compared to the historical state: the more similar the states (current versus historical period), the greater the assigned weight.  The relative weighting is determined by the kernel function:</w:t>
      </w:r>
    </w:p>
    <w:p w14:paraId="50474899" w14:textId="77777777" w:rsidR="001167B8" w:rsidRDefault="001167B8" w:rsidP="00F40AE8">
      <w:pPr>
        <w:pStyle w:val="Text"/>
      </w:pPr>
    </w:p>
    <w:p w14:paraId="339E7265" w14:textId="77777777" w:rsidR="00994066" w:rsidRPr="00F40AE8" w:rsidRDefault="00994066" w:rsidP="00F40AE8">
      <w:pPr>
        <w:pStyle w:val="Text"/>
      </w:pPr>
      <w:r w:rsidRPr="00F40AE8">
        <w:rPr>
          <w:noProof/>
          <w:lang w:bidi="ar-SA"/>
        </w:rPr>
        <mc:AlternateContent>
          <mc:Choice Requires="wps">
            <w:drawing>
              <wp:anchor distT="0" distB="0" distL="114300" distR="114300" simplePos="0" relativeHeight="251818496" behindDoc="0" locked="0" layoutInCell="1" allowOverlap="1" wp14:anchorId="76738C2D" wp14:editId="685C1D09">
                <wp:simplePos x="0" y="0"/>
                <wp:positionH relativeFrom="column">
                  <wp:posOffset>1456660</wp:posOffset>
                </wp:positionH>
                <wp:positionV relativeFrom="paragraph">
                  <wp:posOffset>615300</wp:posOffset>
                </wp:positionV>
                <wp:extent cx="1296670" cy="645692"/>
                <wp:effectExtent l="0" t="76200" r="24130" b="40640"/>
                <wp:wrapNone/>
                <wp:docPr id="3"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96670" cy="645692"/>
                        </a:xfrm>
                        <a:prstGeom prst="straightConnector1">
                          <a:avLst/>
                        </a:prstGeom>
                        <a:noFill/>
                        <a:ln w="38100">
                          <a:solidFill>
                            <a:srgbClr val="A2B59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AutoShape 76" o:spid="_x0000_s1026" type="#_x0000_t32" style="position:absolute;margin-left:114.7pt;margin-top:48.45pt;width:102.1pt;height:50.85pt;flip:x y;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" strokecolor="#a2b593" strokeweight="3pt">
                <v:stroke endarrow="block"/>
              </v:shape>
            </w:pict>
          </mc:Fallback>
        </mc:AlternateContent>
      </w:r>
      <w:r w:rsidRPr="00F40AE8">
        <w:rPr>
          <w:noProof/>
          <w:lang w:bidi="ar-SA"/>
        </w:rPr>
        <mc:AlternateContent>
          <mc:Choice Requires="wps">
            <w:drawing>
              <wp:anchor distT="0" distB="0" distL="114300" distR="114300" simplePos="0" relativeHeight="251819520" behindDoc="0" locked="0" layoutInCell="1" allowOverlap="1" wp14:anchorId="1EAE91FA" wp14:editId="2002EA49">
                <wp:simplePos x="0" y="0"/>
                <wp:positionH relativeFrom="column">
                  <wp:posOffset>935665</wp:posOffset>
                </wp:positionH>
                <wp:positionV relativeFrom="paragraph">
                  <wp:posOffset>434547</wp:posOffset>
                </wp:positionV>
                <wp:extent cx="287079" cy="616688"/>
                <wp:effectExtent l="76200" t="50800" r="43180" b="18415"/>
                <wp:wrapNone/>
                <wp:docPr id="43" name="Auto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87079" cy="616688"/>
                        </a:xfrm>
                        <a:prstGeom prst="straightConnector1">
                          <a:avLst/>
                        </a:prstGeom>
                        <a:noFill/>
                        <a:ln w="38100">
                          <a:solidFill>
                            <a:srgbClr val="707B9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7" o:spid="_x0000_s1026" type="#_x0000_t32" style="position:absolute;margin-left:73.65pt;margin-top:34.2pt;width:22.6pt;height:48.55pt;flip:x y;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" strokecolor="#707b93" strokeweight="3pt">
                <v:stroke endarrow="block"/>
              </v:shape>
            </w:pict>
          </mc:Fallback>
        </mc:AlternateContent>
      </w:r>
      <w:r w:rsidR="0051240F">
        <w:rPr>
          <w:position w:val="-32"/>
        </w:rPr>
        <w:pict w14:anchorId="4E6ED61C">
          <v:shape id="_x0000_i1039" type="#_x0000_t75" style="width:154.5pt;height:55pt">
            <v:imagedata r:id="rId45" o:title=""/>
          </v:shape>
        </w:pict>
      </w:r>
    </w:p>
    <w:p w14:paraId="60975E23" w14:textId="68A14D76" w:rsidR="00994066" w:rsidRPr="00F40AE8" w:rsidRDefault="00994066" w:rsidP="00F40AE8">
      <w:pPr>
        <w:pStyle w:val="Text"/>
      </w:pPr>
    </w:p>
    <w:p w14:paraId="2A034F90" w14:textId="0F259378" w:rsidR="00994066" w:rsidRPr="00F40AE8" w:rsidRDefault="002E6746" w:rsidP="00F40AE8">
      <w:pPr>
        <w:pStyle w:val="Text"/>
      </w:pPr>
      <w:r w:rsidRPr="00F40AE8">
        <w:rPr>
          <w:noProof/>
          <w:lang w:bidi="ar-SA"/>
        </w:rPr>
        <mc:AlternateContent>
          <mc:Choice Requires="wps">
            <w:drawing>
              <wp:anchor distT="0" distB="0" distL="114300" distR="114300" simplePos="0" relativeHeight="251817472" behindDoc="0" locked="0" layoutInCell="1" allowOverlap="1" wp14:anchorId="18D7CBAF" wp14:editId="2F970FC7">
                <wp:simplePos x="0" y="0"/>
                <wp:positionH relativeFrom="column">
                  <wp:posOffset>2766695</wp:posOffset>
                </wp:positionH>
                <wp:positionV relativeFrom="paragraph">
                  <wp:posOffset>92075</wp:posOffset>
                </wp:positionV>
                <wp:extent cx="2963545" cy="475615"/>
                <wp:effectExtent l="0" t="0" r="0" b="6985"/>
                <wp:wrapNone/>
                <wp:docPr id="4"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3545" cy="475615"/>
                        </a:xfrm>
                        <a:prstGeom prst="rect">
                          <a:avLst/>
                        </a:prstGeom>
                        <a:noFill/>
                        <a:ln>
                          <a:noFill/>
                        </a:ln>
                        <a:effectLst/>
                        <a:extLst/>
                      </wps:spPr>
                      <wps:txbx>
                        <w:txbxContent>
                          <w:p w14:paraId="0576773B" w14:textId="77777777" w:rsidR="00BD0D89" w:rsidRPr="004B212D" w:rsidRDefault="00BD0D89" w:rsidP="00994066">
                            <w:pPr>
                              <w:rPr>
                                <w:b/>
                                <w:szCs w:val="20"/>
                              </w:rPr>
                            </w:pPr>
                            <w:r w:rsidRPr="004B212D">
                              <w:rPr>
                                <w:b/>
                                <w:bCs/>
                                <w:szCs w:val="20"/>
                              </w:rPr>
                              <w:t>Vector describing</w:t>
                            </w:r>
                            <w:r>
                              <w:rPr>
                                <w:b/>
                                <w:bCs/>
                                <w:szCs w:val="20"/>
                              </w:rPr>
                              <w:t xml:space="preserve"> </w:t>
                            </w:r>
                            <w:r w:rsidRPr="004B212D">
                              <w:rPr>
                                <w:b/>
                                <w:bCs/>
                                <w:szCs w:val="20"/>
                              </w:rPr>
                              <w:t>economic state at time t-</w:t>
                            </w:r>
                            <w:proofErr w:type="spellStart"/>
                            <w:r w:rsidRPr="004B212D">
                              <w:rPr>
                                <w:b/>
                                <w:bCs/>
                                <w:szCs w:val="20"/>
                              </w:rPr>
                              <w:t>i</w:t>
                            </w:r>
                            <w:proofErr w:type="spellEnd"/>
                          </w:p>
                          <w:p w14:paraId="2CC8B461" w14:textId="77777777" w:rsidR="00BD0D89" w:rsidRPr="004A1606" w:rsidRDefault="00BD0D89" w:rsidP="00994066">
                            <w:pPr>
                              <w:rPr>
                                <w:b/>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5" o:spid="_x0000_s1029" type="#_x0000_t202" style="position:absolute;margin-left:217.85pt;margin-top:7.25pt;width:233.35pt;height:37.4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" filled="f" stroked="f">
                <v:textbox>
                  <w:txbxContent>
                    <w:p w14:paraId="0576773B" w14:textId="77777777" w:rsidR="00BD0D89" w:rsidRPr="004B212D" w:rsidRDefault="00BD0D89" w:rsidP="00994066">
                      <w:pPr>
                        <w:rPr>
                          <w:b/>
                          <w:szCs w:val="20"/>
                        </w:rPr>
                      </w:pPr>
                      <w:r w:rsidRPr="004B212D">
                        <w:rPr>
                          <w:b/>
                          <w:bCs/>
                          <w:szCs w:val="20"/>
                        </w:rPr>
                        <w:t>Vector describing</w:t>
                      </w:r>
                      <w:r>
                        <w:rPr>
                          <w:b/>
                          <w:bCs/>
                          <w:szCs w:val="20"/>
                        </w:rPr>
                        <w:t xml:space="preserve"> </w:t>
                      </w:r>
                      <w:r w:rsidRPr="004B212D">
                        <w:rPr>
                          <w:b/>
                          <w:bCs/>
                          <w:szCs w:val="20"/>
                        </w:rPr>
                        <w:t>economic state at time t-</w:t>
                      </w:r>
                      <w:proofErr w:type="spellStart"/>
                      <w:r w:rsidRPr="004B212D">
                        <w:rPr>
                          <w:b/>
                          <w:bCs/>
                          <w:szCs w:val="20"/>
                        </w:rPr>
                        <w:t>i</w:t>
                      </w:r>
                      <w:proofErr w:type="spellEnd"/>
                    </w:p>
                    <w:p w14:paraId="2CC8B461" w14:textId="77777777" w:rsidR="00BD0D89" w:rsidRPr="004A1606" w:rsidRDefault="00BD0D89" w:rsidP="00994066">
                      <w:pPr>
                        <w:rPr>
                          <w:b/>
                          <w:szCs w:val="20"/>
                        </w:rPr>
                      </w:pPr>
                    </w:p>
                  </w:txbxContent>
                </v:textbox>
              </v:shape>
            </w:pict>
          </mc:Fallback>
        </mc:AlternateContent>
      </w:r>
      <w:r w:rsidR="001167B8" w:rsidRPr="00F40AE8">
        <w:rPr>
          <w:noProof/>
          <w:lang w:bidi="ar-SA"/>
        </w:rPr>
        <mc:AlternateContent>
          <mc:Choice Requires="wps">
            <w:drawing>
              <wp:anchor distT="0" distB="0" distL="114300" distR="114300" simplePos="0" relativeHeight="251816448" behindDoc="0" locked="0" layoutInCell="1" allowOverlap="1" wp14:anchorId="0A0F7979" wp14:editId="3AF82F8F">
                <wp:simplePos x="0" y="0"/>
                <wp:positionH relativeFrom="column">
                  <wp:posOffset>722630</wp:posOffset>
                </wp:positionH>
                <wp:positionV relativeFrom="paragraph">
                  <wp:posOffset>140335</wp:posOffset>
                </wp:positionV>
                <wp:extent cx="1286510" cy="339725"/>
                <wp:effectExtent l="0" t="0" r="0" b="0"/>
                <wp:wrapNone/>
                <wp:docPr id="41"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6510" cy="339725"/>
                        </a:xfrm>
                        <a:prstGeom prst="rect">
                          <a:avLst/>
                        </a:prstGeom>
                        <a:noFill/>
                        <a:ln>
                          <a:noFill/>
                        </a:ln>
                        <a:effectLst/>
                        <a:extLst/>
                      </wps:spPr>
                      <wps:txbx>
                        <w:txbxContent>
                          <w:p w14:paraId="2ABCAB95" w14:textId="77777777" w:rsidR="00BD0D89" w:rsidRPr="004B212D" w:rsidRDefault="00BD0D89" w:rsidP="00994066">
                            <w:pPr>
                              <w:rPr>
                                <w:rFonts w:ascii="Calibri" w:hAnsi="Calibri" w:cs="Calibri"/>
                                <w:b/>
                                <w:sz w:val="36"/>
                              </w:rPr>
                            </w:pPr>
                            <w:r w:rsidRPr="004B212D">
                              <w:rPr>
                                <w:rFonts w:ascii="Calibri" w:hAnsi="Calibri" w:cs="Calibri"/>
                                <w:b/>
                                <w:szCs w:val="16"/>
                              </w:rPr>
                              <w:t>Kernel function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4" o:spid="_x0000_s1030" type="#_x0000_t202" style="position:absolute;margin-left:56.9pt;margin-top:11.05pt;width:101.3pt;height:26.75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" filled="f" stroked="f">
                <v:textbox>
                  <w:txbxContent>
                    <w:p w14:paraId="2ABCAB95" w14:textId="77777777" w:rsidR="00BD0D89" w:rsidRPr="004B212D" w:rsidRDefault="00BD0D89" w:rsidP="00994066">
                      <w:pPr>
                        <w:rPr>
                          <w:rFonts w:ascii="Calibri" w:hAnsi="Calibri" w:cs="Calibri"/>
                          <w:b/>
                          <w:sz w:val="36"/>
                        </w:rPr>
                      </w:pPr>
                      <w:r w:rsidRPr="004B212D">
                        <w:rPr>
                          <w:rFonts w:ascii="Calibri" w:hAnsi="Calibri" w:cs="Calibri"/>
                          <w:b/>
                          <w:szCs w:val="16"/>
                        </w:rPr>
                        <w:t>Kernel function</w:t>
                      </w:r>
                    </w:p>
                  </w:txbxContent>
                </v:textbox>
              </v:shape>
            </w:pict>
          </mc:Fallback>
        </mc:AlternateContent>
      </w:r>
    </w:p>
    <w:p w14:paraId="5C1021E6" w14:textId="77777777" w:rsidR="00994066" w:rsidRPr="00F40AE8" w:rsidRDefault="00994066" w:rsidP="00F40AE8">
      <w:pPr>
        <w:pStyle w:val="Text"/>
      </w:pPr>
    </w:p>
    <w:p w14:paraId="71F1658B" w14:textId="77777777" w:rsidR="00994066" w:rsidRPr="00F40AE8" w:rsidRDefault="00994066" w:rsidP="00F40AE8">
      <w:pPr>
        <w:pStyle w:val="Text"/>
      </w:pPr>
      <w:r w:rsidRPr="00F40AE8">
        <w:rPr>
          <w:noProof/>
          <w:lang w:bidi="ar-SA"/>
        </w:rPr>
        <mc:AlternateContent>
          <mc:Choice Requires="wps">
            <w:drawing>
              <wp:anchor distT="0" distB="0" distL="114300" distR="114300" simplePos="0" relativeHeight="251815424" behindDoc="0" locked="0" layoutInCell="1" allowOverlap="1" wp14:anchorId="206D0CE4" wp14:editId="7E35A0B1">
                <wp:simplePos x="0" y="0"/>
                <wp:positionH relativeFrom="margin">
                  <wp:posOffset>1052624</wp:posOffset>
                </wp:positionH>
                <wp:positionV relativeFrom="paragraph">
                  <wp:posOffset>116707</wp:posOffset>
                </wp:positionV>
                <wp:extent cx="3115340" cy="641350"/>
                <wp:effectExtent l="0" t="0" r="0" b="0"/>
                <wp:wrapNone/>
                <wp:docPr id="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5340" cy="641350"/>
                        </a:xfrm>
                        <a:prstGeom prst="rect">
                          <a:avLst/>
                        </a:prstGeom>
                        <a:noFill/>
                        <a:ln>
                          <a:noFill/>
                        </a:ln>
                        <a:effectLst/>
                        <a:extLst/>
                      </wps:spPr>
                      <wps:txbx>
                        <w:txbxContent>
                          <w:p w14:paraId="230F2B67" w14:textId="77777777" w:rsidR="00BD0D89" w:rsidRPr="004B212D" w:rsidRDefault="00BD0D89" w:rsidP="00994066">
                            <w:pPr>
                              <w:jc w:val="center"/>
                              <w:rPr>
                                <w:b/>
                                <w:szCs w:val="20"/>
                              </w:rPr>
                            </w:pPr>
                            <w:r w:rsidRPr="004B212D">
                              <w:rPr>
                                <w:b/>
                                <w:bCs/>
                                <w:szCs w:val="20"/>
                              </w:rPr>
                              <w:t xml:space="preserve">Instead of weighting returns^2 by time, </w:t>
                            </w:r>
                            <w:r>
                              <w:rPr>
                                <w:b/>
                                <w:bCs/>
                                <w:szCs w:val="20"/>
                              </w:rPr>
                              <w:br/>
                            </w:r>
                            <w:r w:rsidRPr="004B212D">
                              <w:rPr>
                                <w:b/>
                                <w:bCs/>
                                <w:szCs w:val="20"/>
                              </w:rPr>
                              <w:t>Weighting by proximity to current state</w:t>
                            </w:r>
                          </w:p>
                          <w:p w14:paraId="1800D1B5" w14:textId="77777777" w:rsidR="00BD0D89" w:rsidRPr="004A1606" w:rsidRDefault="00BD0D89" w:rsidP="00994066">
                            <w:pPr>
                              <w:jc w:val="center"/>
                              <w:rPr>
                                <w:b/>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 o:spid="_x0000_s1031" type="#_x0000_t202" style="position:absolute;margin-left:82.9pt;margin-top:9.2pt;width:245.3pt;height:50.5pt;z-index:25181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" filled="f" stroked="f">
                <v:textbox>
                  <w:txbxContent>
                    <w:p w14:paraId="230F2B67" w14:textId="77777777" w:rsidR="00BD0D89" w:rsidRPr="004B212D" w:rsidRDefault="00BD0D89" w:rsidP="00994066">
                      <w:pPr>
                        <w:jc w:val="center"/>
                        <w:rPr>
                          <w:b/>
                          <w:szCs w:val="20"/>
                        </w:rPr>
                      </w:pPr>
                      <w:r w:rsidRPr="004B212D">
                        <w:rPr>
                          <w:b/>
                          <w:bCs/>
                          <w:szCs w:val="20"/>
                        </w:rPr>
                        <w:t xml:space="preserve">Instead of weighting returns^2 by time, </w:t>
                      </w:r>
                      <w:r>
                        <w:rPr>
                          <w:b/>
                          <w:bCs/>
                          <w:szCs w:val="20"/>
                        </w:rPr>
                        <w:br/>
                      </w:r>
                      <w:r w:rsidRPr="004B212D">
                        <w:rPr>
                          <w:b/>
                          <w:bCs/>
                          <w:szCs w:val="20"/>
                        </w:rPr>
                        <w:t>Weighting by proximity to current state</w:t>
                      </w:r>
                    </w:p>
                    <w:p w14:paraId="1800D1B5" w14:textId="77777777" w:rsidR="00BD0D89" w:rsidRPr="004A1606" w:rsidRDefault="00BD0D89" w:rsidP="00994066">
                      <w:pPr>
                        <w:jc w:val="center"/>
                        <w:rPr>
                          <w:b/>
                          <w:sz w:val="28"/>
                        </w:rPr>
                      </w:pPr>
                    </w:p>
                  </w:txbxContent>
                </v:textbox>
                <w10:wrap anchorx="margin"/>
              </v:shape>
            </w:pict>
          </mc:Fallback>
        </mc:AlternateContent>
      </w:r>
    </w:p>
    <w:p w14:paraId="54D18267" w14:textId="77777777" w:rsidR="00994066" w:rsidRPr="00F40AE8" w:rsidRDefault="00994066" w:rsidP="00F40AE8">
      <w:pPr>
        <w:pStyle w:val="Text"/>
      </w:pPr>
    </w:p>
    <w:p w14:paraId="04847B78" w14:textId="77777777" w:rsidR="00994066" w:rsidRPr="00F40AE8" w:rsidRDefault="00994066" w:rsidP="00F40AE8">
      <w:pPr>
        <w:pStyle w:val="Text"/>
      </w:pPr>
    </w:p>
    <w:p w14:paraId="69815A19" w14:textId="77777777" w:rsidR="00994066" w:rsidRPr="00F40AE8" w:rsidRDefault="00994066" w:rsidP="00F40AE8">
      <w:pPr>
        <w:pStyle w:val="Text"/>
      </w:pPr>
    </w:p>
    <w:p w14:paraId="28692C99" w14:textId="77777777" w:rsidR="00F40AE8" w:rsidRDefault="00F40AE8" w:rsidP="00F40AE8">
      <w:pPr>
        <w:pStyle w:val="Text"/>
      </w:pPr>
    </w:p>
    <w:p w14:paraId="59B8E587" w14:textId="77777777" w:rsidR="001167B8" w:rsidRDefault="001167B8" w:rsidP="00F40AE8">
      <w:pPr>
        <w:pStyle w:val="Text"/>
      </w:pPr>
    </w:p>
    <w:p w14:paraId="226A5111" w14:textId="77777777" w:rsidR="00994066" w:rsidRPr="00F40AE8" w:rsidRDefault="00994066">
      <w:pPr>
        <w:pStyle w:val="Heading3SubGTNI"/>
        <w:pPrChange w:id="1960" w:author="Aleksander Hansen" w:date="2013-02-16T19:00:00Z">
          <w:pPr>
            <w:pStyle w:val="Text"/>
          </w:pPr>
        </w:pPrChange>
      </w:pPr>
      <w:bookmarkStart w:id="1961" w:name="_Toc223340232"/>
      <w:r w:rsidRPr="00F40AE8">
        <w:t>Compare EWMA to MDE:</w:t>
      </w:r>
      <w:bookmarkEnd w:id="1961"/>
    </w:p>
    <w:p w14:paraId="15E8FB6B" w14:textId="77777777" w:rsidR="001167B8" w:rsidRDefault="001167B8" w:rsidP="00F40AE8">
      <w:pPr>
        <w:pStyle w:val="Text"/>
      </w:pPr>
    </w:p>
    <w:p w14:paraId="63B4C6CD" w14:textId="77777777" w:rsidR="00994066" w:rsidRPr="00034654" w:rsidRDefault="00994066" w:rsidP="00F40AE8">
      <w:pPr>
        <w:pStyle w:val="Text"/>
      </w:pPr>
      <w:r w:rsidRPr="00034654">
        <w:t>Both assign weights to historical squared returns (squared returns = variance approximation)</w:t>
      </w:r>
      <w:proofErr w:type="gramStart"/>
      <w:r w:rsidRPr="00034654">
        <w:t>;</w:t>
      </w:r>
      <w:proofErr w:type="gramEnd"/>
    </w:p>
    <w:p w14:paraId="293B8735" w14:textId="77777777" w:rsidR="00994066" w:rsidRPr="00034654" w:rsidRDefault="00994066" w:rsidP="00F40AE8">
      <w:pPr>
        <w:pStyle w:val="Text"/>
      </w:pPr>
      <w:r w:rsidRPr="00034654">
        <w:t>Where EWMA assigns the weight as an exponentially declining function of time (i.e., the nearer to today, the greater the weight), MDE assigns the weight based on the nature of the historical period (i.e., the more similar to the historical state, the greater the weight)</w:t>
      </w:r>
    </w:p>
    <w:p w14:paraId="6BBEC2D6" w14:textId="77777777" w:rsidR="00994066" w:rsidRPr="00034654" w:rsidRDefault="00994066" w:rsidP="00F40AE8">
      <w:pPr>
        <w:pStyle w:val="Heading2"/>
      </w:pPr>
      <w:bookmarkStart w:id="1962" w:name="_Toc223340233"/>
      <w:r w:rsidRPr="00034654">
        <w:t>Compare, contrast and calculate parametric and non-parametric approaches for estimating conditional volatility, including: HYBRID METHODS</w:t>
      </w:r>
      <w:bookmarkEnd w:id="1962"/>
    </w:p>
    <w:p w14:paraId="104569A1" w14:textId="218ED1EA" w:rsidR="00994066" w:rsidRDefault="00994066" w:rsidP="00F40AE8">
      <w:pPr>
        <w:pStyle w:val="Text"/>
      </w:pPr>
      <w:r w:rsidRPr="00034654">
        <w:t xml:space="preserve">The hybrid approach is a variation on historical simulation (HS). Consider the ten (10) illustrative returns below. In simple HS, the </w:t>
      </w:r>
      <w:del w:id="1963" w:author="Aleksander Hansen" w:date="2013-02-16T19:00:00Z">
        <w:r w:rsidRPr="00034654" w:rsidDel="003F1932">
          <w:delText>return are</w:delText>
        </w:r>
      </w:del>
      <w:ins w:id="1964" w:author="Aleksander Hansen" w:date="2013-02-16T19:00:00Z">
        <w:r w:rsidR="003F1932" w:rsidRPr="00034654">
          <w:t>returns are</w:t>
        </w:r>
      </w:ins>
      <w:r w:rsidRPr="00034654">
        <w:t xml:space="preserve"> sorted from </w:t>
      </w:r>
      <w:proofErr w:type="gramStart"/>
      <w:r w:rsidRPr="00034654">
        <w:t>best-to-worst</w:t>
      </w:r>
      <w:proofErr w:type="gramEnd"/>
      <w:r w:rsidRPr="00034654">
        <w:t xml:space="preserve"> (or worst-to-best) and the quantile determines the VaR. Simple HS amounts to giving equal weight to each returns (last column). Given 10 returns, the worst return (-31.8%) earns a 10% weight under simple HS.</w:t>
      </w:r>
    </w:p>
    <w:p w14:paraId="34E1EDA8" w14:textId="77777777" w:rsidR="001167B8" w:rsidRPr="00034654" w:rsidRDefault="001167B8" w:rsidP="00F40AE8">
      <w:pPr>
        <w:pStyle w:val="Text"/>
      </w:pPr>
    </w:p>
    <w:tbl>
      <w:tblPr>
        <w:tblpPr w:leftFromText="180" w:rightFromText="180" w:vertAnchor="text" w:tblpXSpec="center" w:tblpY="1"/>
        <w:tblOverlap w:val="never"/>
        <w:tblW w:w="5624" w:type="dxa"/>
        <w:jc w:val="center"/>
        <w:tblCellMar>
          <w:left w:w="0" w:type="dxa"/>
          <w:right w:w="0" w:type="dxa"/>
        </w:tblCellMar>
        <w:tblLook w:val="04A0" w:firstRow="1" w:lastRow="0" w:firstColumn="1" w:lastColumn="0" w:noHBand="0" w:noVBand="1"/>
        <w:tblPrChange w:id="1965" w:author="Aleksander Hansen" w:date="2013-02-16T19:01:00Z">
          <w:tblPr>
            <w:tblpPr w:leftFromText="180" w:rightFromText="180" w:vertAnchor="text" w:tblpXSpec="center" w:tblpY="1"/>
            <w:tblOverlap w:val="never"/>
            <w:tblW w:w="5624" w:type="dxa"/>
            <w:jc w:val="center"/>
            <w:tblCellMar>
              <w:left w:w="0" w:type="dxa"/>
              <w:right w:w="0" w:type="dxa"/>
            </w:tblCellMar>
            <w:tblLook w:val="04A0" w:firstRow="1" w:lastRow="0" w:firstColumn="1" w:lastColumn="0" w:noHBand="0" w:noVBand="1"/>
          </w:tblPr>
        </w:tblPrChange>
      </w:tblPr>
      <w:tblGrid>
        <w:gridCol w:w="1039"/>
        <w:gridCol w:w="1106"/>
        <w:gridCol w:w="1088"/>
        <w:gridCol w:w="1214"/>
        <w:gridCol w:w="1177"/>
        <w:tblGridChange w:id="1966">
          <w:tblGrid>
            <w:gridCol w:w="1039"/>
            <w:gridCol w:w="1106"/>
            <w:gridCol w:w="1088"/>
            <w:gridCol w:w="1214"/>
            <w:gridCol w:w="1177"/>
          </w:tblGrid>
        </w:tblGridChange>
      </w:tblGrid>
      <w:tr w:rsidR="00994066" w:rsidRPr="00B627C1" w14:paraId="6652CF0B" w14:textId="77777777" w:rsidTr="003F1932">
        <w:trPr>
          <w:trHeight w:val="251"/>
          <w:jc w:val="center"/>
          <w:trPrChange w:id="1967" w:author="Aleksander Hansen" w:date="2013-02-16T19:01:00Z">
            <w:trPr>
              <w:trHeight w:val="251"/>
              <w:jc w:val="center"/>
            </w:trPr>
          </w:trPrChange>
        </w:trPr>
        <w:tc>
          <w:tcPr>
            <w:tcW w:w="1039" w:type="dxa"/>
            <w:tcBorders>
              <w:top w:val="single" w:sz="8" w:space="0" w:color="000000"/>
              <w:left w:val="single" w:sz="8" w:space="0" w:color="000000"/>
              <w:bottom w:val="nil"/>
              <w:right w:val="nil"/>
            </w:tcBorders>
            <w:shd w:val="clear" w:color="auto" w:fill="A2B593"/>
            <w:tcMar>
              <w:top w:w="21" w:type="dxa"/>
              <w:left w:w="21" w:type="dxa"/>
              <w:bottom w:w="0" w:type="dxa"/>
              <w:right w:w="21" w:type="dxa"/>
            </w:tcMar>
            <w:vAlign w:val="bottom"/>
            <w:hideMark/>
            <w:tcPrChange w:id="1968" w:author="Aleksander Hansen" w:date="2013-02-16T19:01:00Z">
              <w:tcPr>
                <w:tcW w:w="1039" w:type="dxa"/>
                <w:tcBorders>
                  <w:top w:val="nil"/>
                  <w:left w:val="nil"/>
                  <w:bottom w:val="nil"/>
                  <w:right w:val="nil"/>
                </w:tcBorders>
                <w:shd w:val="clear" w:color="auto" w:fill="D6E3BC" w:themeFill="accent3" w:themeFillTint="66"/>
                <w:tcMar>
                  <w:top w:w="21" w:type="dxa"/>
                  <w:left w:w="21" w:type="dxa"/>
                  <w:bottom w:w="0" w:type="dxa"/>
                  <w:right w:w="21" w:type="dxa"/>
                </w:tcMar>
                <w:vAlign w:val="bottom"/>
                <w:hideMark/>
              </w:tcPr>
            </w:tcPrChange>
          </w:tcPr>
          <w:p w14:paraId="51F20FE4" w14:textId="77777777" w:rsidR="00994066" w:rsidRPr="00B627C1" w:rsidRDefault="00994066" w:rsidP="00011813">
            <w:pPr>
              <w:pStyle w:val="Text"/>
              <w:rPr>
                <w:rStyle w:val="Strong"/>
              </w:rPr>
            </w:pPr>
            <w:r w:rsidRPr="00B627C1">
              <w:t>Sorted</w:t>
            </w:r>
          </w:p>
        </w:tc>
        <w:tc>
          <w:tcPr>
            <w:tcW w:w="1106" w:type="dxa"/>
            <w:tcBorders>
              <w:top w:val="single" w:sz="8" w:space="0" w:color="000000"/>
              <w:left w:val="nil"/>
              <w:bottom w:val="nil"/>
              <w:right w:val="nil"/>
            </w:tcBorders>
            <w:shd w:val="clear" w:color="auto" w:fill="A2B593"/>
            <w:tcMar>
              <w:top w:w="21" w:type="dxa"/>
              <w:left w:w="21" w:type="dxa"/>
              <w:bottom w:w="0" w:type="dxa"/>
              <w:right w:w="21" w:type="dxa"/>
            </w:tcMar>
            <w:vAlign w:val="bottom"/>
            <w:hideMark/>
            <w:tcPrChange w:id="1969" w:author="Aleksander Hansen" w:date="2013-02-16T19:01:00Z">
              <w:tcPr>
                <w:tcW w:w="1106" w:type="dxa"/>
                <w:tcBorders>
                  <w:top w:val="nil"/>
                  <w:left w:val="nil"/>
                  <w:bottom w:val="nil"/>
                  <w:right w:val="nil"/>
                </w:tcBorders>
                <w:shd w:val="clear" w:color="auto" w:fill="D6E3BC" w:themeFill="accent3" w:themeFillTint="66"/>
                <w:tcMar>
                  <w:top w:w="21" w:type="dxa"/>
                  <w:left w:w="21" w:type="dxa"/>
                  <w:bottom w:w="0" w:type="dxa"/>
                  <w:right w:w="21" w:type="dxa"/>
                </w:tcMar>
                <w:vAlign w:val="bottom"/>
                <w:hideMark/>
              </w:tcPr>
            </w:tcPrChange>
          </w:tcPr>
          <w:p w14:paraId="4E5885D4" w14:textId="77777777" w:rsidR="00994066" w:rsidRPr="00B627C1" w:rsidRDefault="00994066" w:rsidP="00011813">
            <w:pPr>
              <w:pStyle w:val="Text"/>
              <w:rPr>
                <w:rStyle w:val="Strong"/>
              </w:rPr>
            </w:pPr>
            <w:r w:rsidRPr="00B627C1">
              <w:t>Periods</w:t>
            </w:r>
          </w:p>
        </w:tc>
        <w:tc>
          <w:tcPr>
            <w:tcW w:w="1088" w:type="dxa"/>
            <w:tcBorders>
              <w:top w:val="single" w:sz="8" w:space="0" w:color="000000"/>
              <w:left w:val="nil"/>
              <w:bottom w:val="nil"/>
              <w:right w:val="nil"/>
            </w:tcBorders>
            <w:shd w:val="clear" w:color="auto" w:fill="A2B593"/>
            <w:tcMar>
              <w:top w:w="21" w:type="dxa"/>
              <w:left w:w="21" w:type="dxa"/>
              <w:bottom w:w="0" w:type="dxa"/>
              <w:right w:w="21" w:type="dxa"/>
            </w:tcMar>
            <w:vAlign w:val="bottom"/>
            <w:hideMark/>
            <w:tcPrChange w:id="1970" w:author="Aleksander Hansen" w:date="2013-02-16T19:01:00Z">
              <w:tcPr>
                <w:tcW w:w="1088" w:type="dxa"/>
                <w:tcBorders>
                  <w:top w:val="nil"/>
                  <w:left w:val="nil"/>
                  <w:bottom w:val="nil"/>
                  <w:right w:val="nil"/>
                </w:tcBorders>
                <w:shd w:val="clear" w:color="auto" w:fill="D6E3BC" w:themeFill="accent3" w:themeFillTint="66"/>
                <w:tcMar>
                  <w:top w:w="21" w:type="dxa"/>
                  <w:left w:w="21" w:type="dxa"/>
                  <w:bottom w:w="0" w:type="dxa"/>
                  <w:right w:w="21" w:type="dxa"/>
                </w:tcMar>
                <w:vAlign w:val="bottom"/>
                <w:hideMark/>
              </w:tcPr>
            </w:tcPrChange>
          </w:tcPr>
          <w:p w14:paraId="3512F45A" w14:textId="77777777" w:rsidR="00994066" w:rsidRPr="00B627C1" w:rsidRDefault="00994066" w:rsidP="00011813">
            <w:pPr>
              <w:pStyle w:val="Text"/>
              <w:rPr>
                <w:rStyle w:val="Strong"/>
              </w:rPr>
            </w:pPr>
            <w:r w:rsidRPr="00B627C1">
              <w:t>Hybrid</w:t>
            </w:r>
          </w:p>
        </w:tc>
        <w:tc>
          <w:tcPr>
            <w:tcW w:w="1214" w:type="dxa"/>
            <w:tcBorders>
              <w:top w:val="single" w:sz="8" w:space="0" w:color="000000"/>
              <w:left w:val="nil"/>
              <w:bottom w:val="nil"/>
              <w:right w:val="nil"/>
            </w:tcBorders>
            <w:shd w:val="clear" w:color="auto" w:fill="A2B593"/>
            <w:tcMar>
              <w:top w:w="21" w:type="dxa"/>
              <w:left w:w="21" w:type="dxa"/>
              <w:bottom w:w="0" w:type="dxa"/>
              <w:right w:w="21" w:type="dxa"/>
            </w:tcMar>
            <w:vAlign w:val="bottom"/>
            <w:hideMark/>
            <w:tcPrChange w:id="1971" w:author="Aleksander Hansen" w:date="2013-02-16T19:01:00Z">
              <w:tcPr>
                <w:tcW w:w="1214" w:type="dxa"/>
                <w:tcBorders>
                  <w:top w:val="nil"/>
                  <w:left w:val="nil"/>
                  <w:bottom w:val="nil"/>
                  <w:right w:val="nil"/>
                </w:tcBorders>
                <w:shd w:val="clear" w:color="auto" w:fill="D6E3BC" w:themeFill="accent3" w:themeFillTint="66"/>
                <w:tcMar>
                  <w:top w:w="21" w:type="dxa"/>
                  <w:left w:w="21" w:type="dxa"/>
                  <w:bottom w:w="0" w:type="dxa"/>
                  <w:right w:w="21" w:type="dxa"/>
                </w:tcMar>
                <w:vAlign w:val="bottom"/>
                <w:hideMark/>
              </w:tcPr>
            </w:tcPrChange>
          </w:tcPr>
          <w:p w14:paraId="3334EE79" w14:textId="77777777" w:rsidR="00994066" w:rsidRPr="00B627C1" w:rsidRDefault="00994066" w:rsidP="00011813">
            <w:pPr>
              <w:pStyle w:val="Text"/>
              <w:rPr>
                <w:rStyle w:val="Strong"/>
              </w:rPr>
            </w:pPr>
            <w:r w:rsidRPr="00B627C1">
              <w:t>Cum'l Hybrid</w:t>
            </w:r>
          </w:p>
        </w:tc>
        <w:tc>
          <w:tcPr>
            <w:tcW w:w="1177" w:type="dxa"/>
            <w:tcBorders>
              <w:top w:val="single" w:sz="8" w:space="0" w:color="000000"/>
              <w:left w:val="nil"/>
              <w:bottom w:val="nil"/>
              <w:right w:val="single" w:sz="8" w:space="0" w:color="000000"/>
            </w:tcBorders>
            <w:shd w:val="clear" w:color="auto" w:fill="A2B593"/>
            <w:tcMar>
              <w:top w:w="21" w:type="dxa"/>
              <w:left w:w="21" w:type="dxa"/>
              <w:bottom w:w="0" w:type="dxa"/>
              <w:right w:w="21" w:type="dxa"/>
            </w:tcMar>
            <w:vAlign w:val="bottom"/>
            <w:hideMark/>
            <w:tcPrChange w:id="1972" w:author="Aleksander Hansen" w:date="2013-02-16T19:01:00Z">
              <w:tcPr>
                <w:tcW w:w="1177" w:type="dxa"/>
                <w:tcBorders>
                  <w:top w:val="nil"/>
                  <w:left w:val="nil"/>
                  <w:bottom w:val="nil"/>
                  <w:right w:val="nil"/>
                </w:tcBorders>
                <w:shd w:val="clear" w:color="auto" w:fill="D6E3BC" w:themeFill="accent3" w:themeFillTint="66"/>
                <w:tcMar>
                  <w:top w:w="21" w:type="dxa"/>
                  <w:left w:w="21" w:type="dxa"/>
                  <w:bottom w:w="0" w:type="dxa"/>
                  <w:right w:w="21" w:type="dxa"/>
                </w:tcMar>
                <w:vAlign w:val="bottom"/>
                <w:hideMark/>
              </w:tcPr>
            </w:tcPrChange>
          </w:tcPr>
          <w:p w14:paraId="10AD6044" w14:textId="77777777" w:rsidR="00994066" w:rsidRPr="00B627C1" w:rsidRDefault="00994066" w:rsidP="00011813">
            <w:pPr>
              <w:pStyle w:val="Text"/>
              <w:rPr>
                <w:rStyle w:val="Strong"/>
              </w:rPr>
            </w:pPr>
            <w:r w:rsidRPr="00B627C1">
              <w:t>Compare</w:t>
            </w:r>
          </w:p>
        </w:tc>
      </w:tr>
      <w:tr w:rsidR="00994066" w:rsidRPr="00B627C1" w14:paraId="3766DF6F" w14:textId="77777777" w:rsidTr="003F1932">
        <w:trPr>
          <w:trHeight w:val="251"/>
          <w:jc w:val="center"/>
          <w:trPrChange w:id="1973" w:author="Aleksander Hansen" w:date="2013-02-16T19:01:00Z">
            <w:trPr>
              <w:trHeight w:val="251"/>
              <w:jc w:val="center"/>
            </w:trPr>
          </w:trPrChange>
        </w:trPr>
        <w:tc>
          <w:tcPr>
            <w:tcW w:w="1039" w:type="dxa"/>
            <w:tcBorders>
              <w:top w:val="nil"/>
              <w:left w:val="single" w:sz="8" w:space="0" w:color="000000"/>
              <w:bottom w:val="single" w:sz="4" w:space="0" w:color="000000"/>
              <w:right w:val="nil"/>
            </w:tcBorders>
            <w:shd w:val="clear" w:color="auto" w:fill="A2B593"/>
            <w:tcMar>
              <w:top w:w="21" w:type="dxa"/>
              <w:left w:w="21" w:type="dxa"/>
              <w:bottom w:w="0" w:type="dxa"/>
              <w:right w:w="21" w:type="dxa"/>
            </w:tcMar>
            <w:vAlign w:val="bottom"/>
            <w:hideMark/>
            <w:tcPrChange w:id="1974" w:author="Aleksander Hansen" w:date="2013-02-16T19:01:00Z">
              <w:tcPr>
                <w:tcW w:w="1039" w:type="dxa"/>
                <w:tcBorders>
                  <w:top w:val="nil"/>
                  <w:left w:val="nil"/>
                  <w:bottom w:val="single" w:sz="4" w:space="0" w:color="000000"/>
                  <w:right w:val="nil"/>
                </w:tcBorders>
                <w:shd w:val="clear" w:color="auto" w:fill="D6E3BC" w:themeFill="accent3" w:themeFillTint="66"/>
                <w:tcMar>
                  <w:top w:w="21" w:type="dxa"/>
                  <w:left w:w="21" w:type="dxa"/>
                  <w:bottom w:w="0" w:type="dxa"/>
                  <w:right w:w="21" w:type="dxa"/>
                </w:tcMar>
                <w:vAlign w:val="bottom"/>
                <w:hideMark/>
              </w:tcPr>
            </w:tcPrChange>
          </w:tcPr>
          <w:p w14:paraId="11DDB7A2" w14:textId="77777777" w:rsidR="00994066" w:rsidRPr="00B627C1" w:rsidRDefault="00994066" w:rsidP="00011813">
            <w:pPr>
              <w:pStyle w:val="Text"/>
              <w:rPr>
                <w:rStyle w:val="Strong"/>
              </w:rPr>
            </w:pPr>
            <w:r w:rsidRPr="00B627C1">
              <w:t>Return</w:t>
            </w:r>
          </w:p>
        </w:tc>
        <w:tc>
          <w:tcPr>
            <w:tcW w:w="1106" w:type="dxa"/>
            <w:tcBorders>
              <w:top w:val="nil"/>
              <w:left w:val="nil"/>
              <w:bottom w:val="single" w:sz="4" w:space="0" w:color="000000"/>
              <w:right w:val="nil"/>
            </w:tcBorders>
            <w:shd w:val="clear" w:color="auto" w:fill="A2B593"/>
            <w:tcMar>
              <w:top w:w="21" w:type="dxa"/>
              <w:left w:w="21" w:type="dxa"/>
              <w:bottom w:w="0" w:type="dxa"/>
              <w:right w:w="21" w:type="dxa"/>
            </w:tcMar>
            <w:vAlign w:val="bottom"/>
            <w:hideMark/>
            <w:tcPrChange w:id="1975" w:author="Aleksander Hansen" w:date="2013-02-16T19:01:00Z">
              <w:tcPr>
                <w:tcW w:w="1106" w:type="dxa"/>
                <w:tcBorders>
                  <w:top w:val="nil"/>
                  <w:left w:val="nil"/>
                  <w:bottom w:val="single" w:sz="4" w:space="0" w:color="000000"/>
                  <w:right w:val="nil"/>
                </w:tcBorders>
                <w:shd w:val="clear" w:color="auto" w:fill="D6E3BC" w:themeFill="accent3" w:themeFillTint="66"/>
                <w:tcMar>
                  <w:top w:w="21" w:type="dxa"/>
                  <w:left w:w="21" w:type="dxa"/>
                  <w:bottom w:w="0" w:type="dxa"/>
                  <w:right w:w="21" w:type="dxa"/>
                </w:tcMar>
                <w:vAlign w:val="bottom"/>
                <w:hideMark/>
              </w:tcPr>
            </w:tcPrChange>
          </w:tcPr>
          <w:p w14:paraId="01DA8524" w14:textId="77777777" w:rsidR="00994066" w:rsidRPr="00B627C1" w:rsidRDefault="00994066" w:rsidP="00011813">
            <w:pPr>
              <w:pStyle w:val="Text"/>
              <w:rPr>
                <w:rStyle w:val="Strong"/>
              </w:rPr>
            </w:pPr>
            <w:r w:rsidRPr="00B627C1">
              <w:t>Ago</w:t>
            </w:r>
          </w:p>
        </w:tc>
        <w:tc>
          <w:tcPr>
            <w:tcW w:w="1088" w:type="dxa"/>
            <w:tcBorders>
              <w:top w:val="nil"/>
              <w:left w:val="nil"/>
              <w:bottom w:val="single" w:sz="4" w:space="0" w:color="000000"/>
              <w:right w:val="nil"/>
            </w:tcBorders>
            <w:shd w:val="clear" w:color="auto" w:fill="A2B593"/>
            <w:tcMar>
              <w:top w:w="21" w:type="dxa"/>
              <w:left w:w="21" w:type="dxa"/>
              <w:bottom w:w="0" w:type="dxa"/>
              <w:right w:w="21" w:type="dxa"/>
            </w:tcMar>
            <w:vAlign w:val="bottom"/>
            <w:hideMark/>
            <w:tcPrChange w:id="1976" w:author="Aleksander Hansen" w:date="2013-02-16T19:01:00Z">
              <w:tcPr>
                <w:tcW w:w="1088" w:type="dxa"/>
                <w:tcBorders>
                  <w:top w:val="nil"/>
                  <w:left w:val="nil"/>
                  <w:bottom w:val="single" w:sz="4" w:space="0" w:color="000000"/>
                  <w:right w:val="nil"/>
                </w:tcBorders>
                <w:shd w:val="clear" w:color="auto" w:fill="D6E3BC" w:themeFill="accent3" w:themeFillTint="66"/>
                <w:tcMar>
                  <w:top w:w="21" w:type="dxa"/>
                  <w:left w:w="21" w:type="dxa"/>
                  <w:bottom w:w="0" w:type="dxa"/>
                  <w:right w:w="21" w:type="dxa"/>
                </w:tcMar>
                <w:vAlign w:val="bottom"/>
                <w:hideMark/>
              </w:tcPr>
            </w:tcPrChange>
          </w:tcPr>
          <w:p w14:paraId="37326DE7" w14:textId="77777777" w:rsidR="00994066" w:rsidRPr="00B627C1" w:rsidRDefault="00994066" w:rsidP="00011813">
            <w:pPr>
              <w:pStyle w:val="Text"/>
              <w:rPr>
                <w:rStyle w:val="Strong"/>
              </w:rPr>
            </w:pPr>
            <w:r w:rsidRPr="00B627C1">
              <w:t>Weight</w:t>
            </w:r>
          </w:p>
        </w:tc>
        <w:tc>
          <w:tcPr>
            <w:tcW w:w="1214" w:type="dxa"/>
            <w:tcBorders>
              <w:top w:val="nil"/>
              <w:left w:val="nil"/>
              <w:bottom w:val="single" w:sz="4" w:space="0" w:color="000000"/>
              <w:right w:val="nil"/>
            </w:tcBorders>
            <w:shd w:val="clear" w:color="auto" w:fill="A2B593"/>
            <w:tcMar>
              <w:top w:w="21" w:type="dxa"/>
              <w:left w:w="21" w:type="dxa"/>
              <w:bottom w:w="0" w:type="dxa"/>
              <w:right w:w="21" w:type="dxa"/>
            </w:tcMar>
            <w:vAlign w:val="bottom"/>
            <w:hideMark/>
            <w:tcPrChange w:id="1977" w:author="Aleksander Hansen" w:date="2013-02-16T19:01:00Z">
              <w:tcPr>
                <w:tcW w:w="1214" w:type="dxa"/>
                <w:tcBorders>
                  <w:top w:val="nil"/>
                  <w:left w:val="nil"/>
                  <w:bottom w:val="single" w:sz="4" w:space="0" w:color="000000"/>
                  <w:right w:val="nil"/>
                </w:tcBorders>
                <w:shd w:val="clear" w:color="auto" w:fill="D6E3BC" w:themeFill="accent3" w:themeFillTint="66"/>
                <w:tcMar>
                  <w:top w:w="21" w:type="dxa"/>
                  <w:left w:w="21" w:type="dxa"/>
                  <w:bottom w:w="0" w:type="dxa"/>
                  <w:right w:w="21" w:type="dxa"/>
                </w:tcMar>
                <w:vAlign w:val="bottom"/>
                <w:hideMark/>
              </w:tcPr>
            </w:tcPrChange>
          </w:tcPr>
          <w:p w14:paraId="24AEF6C3" w14:textId="77777777" w:rsidR="00994066" w:rsidRPr="00B627C1" w:rsidRDefault="00994066" w:rsidP="00011813">
            <w:pPr>
              <w:pStyle w:val="Text"/>
              <w:rPr>
                <w:rStyle w:val="Strong"/>
              </w:rPr>
            </w:pPr>
            <w:r w:rsidRPr="00B627C1">
              <w:t>Weight</w:t>
            </w:r>
          </w:p>
        </w:tc>
        <w:tc>
          <w:tcPr>
            <w:tcW w:w="1177" w:type="dxa"/>
            <w:tcBorders>
              <w:top w:val="nil"/>
              <w:left w:val="nil"/>
              <w:bottom w:val="single" w:sz="4" w:space="0" w:color="000000"/>
              <w:right w:val="single" w:sz="8" w:space="0" w:color="000000"/>
            </w:tcBorders>
            <w:shd w:val="clear" w:color="auto" w:fill="A2B593"/>
            <w:tcMar>
              <w:top w:w="21" w:type="dxa"/>
              <w:left w:w="21" w:type="dxa"/>
              <w:bottom w:w="0" w:type="dxa"/>
              <w:right w:w="21" w:type="dxa"/>
            </w:tcMar>
            <w:vAlign w:val="bottom"/>
            <w:hideMark/>
            <w:tcPrChange w:id="1978" w:author="Aleksander Hansen" w:date="2013-02-16T19:01:00Z">
              <w:tcPr>
                <w:tcW w:w="1177" w:type="dxa"/>
                <w:tcBorders>
                  <w:top w:val="nil"/>
                  <w:left w:val="nil"/>
                  <w:bottom w:val="single" w:sz="4" w:space="0" w:color="000000"/>
                  <w:right w:val="nil"/>
                </w:tcBorders>
                <w:shd w:val="clear" w:color="auto" w:fill="D6E3BC" w:themeFill="accent3" w:themeFillTint="66"/>
                <w:tcMar>
                  <w:top w:w="21" w:type="dxa"/>
                  <w:left w:w="21" w:type="dxa"/>
                  <w:bottom w:w="0" w:type="dxa"/>
                  <w:right w:w="21" w:type="dxa"/>
                </w:tcMar>
                <w:vAlign w:val="bottom"/>
                <w:hideMark/>
              </w:tcPr>
            </w:tcPrChange>
          </w:tcPr>
          <w:p w14:paraId="673D5807" w14:textId="77777777" w:rsidR="00994066" w:rsidRPr="00B627C1" w:rsidRDefault="00994066" w:rsidP="00011813">
            <w:pPr>
              <w:pStyle w:val="Text"/>
              <w:rPr>
                <w:rStyle w:val="Strong"/>
              </w:rPr>
            </w:pPr>
            <w:proofErr w:type="gramStart"/>
            <w:r w:rsidRPr="00B627C1">
              <w:t>to</w:t>
            </w:r>
            <w:proofErr w:type="gramEnd"/>
            <w:r w:rsidRPr="00B627C1">
              <w:t xml:space="preserve"> HS</w:t>
            </w:r>
          </w:p>
        </w:tc>
      </w:tr>
      <w:tr w:rsidR="00994066" w:rsidRPr="00B627C1" w14:paraId="24D4D022" w14:textId="77777777" w:rsidTr="003F1932">
        <w:trPr>
          <w:trHeight w:val="251"/>
          <w:jc w:val="center"/>
          <w:trPrChange w:id="1979"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1980"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00966578" w14:textId="77777777" w:rsidR="00994066" w:rsidRPr="00B627C1" w:rsidRDefault="00994066" w:rsidP="00011813">
            <w:pPr>
              <w:pStyle w:val="Text"/>
              <w:rPr>
                <w:rFonts w:ascii="Arial" w:hAnsi="Arial"/>
              </w:rPr>
            </w:pPr>
            <w:r w:rsidRPr="00B627C1">
              <w:t>-31.8%</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1981"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4BF4C4A" w14:textId="77777777" w:rsidR="00994066" w:rsidRPr="00B627C1" w:rsidRDefault="00994066" w:rsidP="00011813">
            <w:pPr>
              <w:pStyle w:val="Text"/>
              <w:rPr>
                <w:rFonts w:ascii="Arial" w:hAnsi="Arial"/>
              </w:rPr>
            </w:pPr>
            <w:r w:rsidRPr="00B627C1">
              <w:t>7</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1982"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59DE865A" w14:textId="77777777" w:rsidR="00994066" w:rsidRPr="00B627C1" w:rsidRDefault="00994066" w:rsidP="00011813">
            <w:pPr>
              <w:pStyle w:val="Text"/>
              <w:rPr>
                <w:rFonts w:ascii="Arial" w:hAnsi="Arial"/>
              </w:rPr>
            </w:pPr>
            <w:r w:rsidRPr="00B627C1">
              <w:t>8.16%</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1983"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48D51D5F" w14:textId="77777777" w:rsidR="00994066" w:rsidRPr="00B627C1" w:rsidRDefault="00994066" w:rsidP="00011813">
            <w:pPr>
              <w:pStyle w:val="Text"/>
              <w:rPr>
                <w:rFonts w:ascii="Arial" w:hAnsi="Arial"/>
              </w:rPr>
            </w:pPr>
            <w:r w:rsidRPr="00B627C1">
              <w:t>8.16%</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1984"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32D4B29C" w14:textId="77777777" w:rsidR="00994066" w:rsidRPr="00B627C1" w:rsidRDefault="00994066" w:rsidP="00011813">
            <w:pPr>
              <w:pStyle w:val="Text"/>
              <w:rPr>
                <w:rFonts w:ascii="Arial" w:hAnsi="Arial"/>
              </w:rPr>
            </w:pPr>
            <w:r w:rsidRPr="00B627C1">
              <w:t>10%</w:t>
            </w:r>
          </w:p>
        </w:tc>
      </w:tr>
      <w:tr w:rsidR="00994066" w:rsidRPr="00B627C1" w14:paraId="144A9F07" w14:textId="77777777" w:rsidTr="003F1932">
        <w:trPr>
          <w:trHeight w:val="251"/>
          <w:jc w:val="center"/>
          <w:trPrChange w:id="1985"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1986"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13416A71" w14:textId="77777777" w:rsidR="00994066" w:rsidRPr="00B627C1" w:rsidRDefault="00994066" w:rsidP="00011813">
            <w:pPr>
              <w:pStyle w:val="Text"/>
              <w:rPr>
                <w:rFonts w:ascii="Arial" w:hAnsi="Arial"/>
              </w:rPr>
            </w:pPr>
            <w:r w:rsidRPr="00B627C1">
              <w:t>-28.8%</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1987"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4F9D2C78" w14:textId="77777777" w:rsidR="00994066" w:rsidRPr="00B627C1" w:rsidRDefault="00994066" w:rsidP="00011813">
            <w:pPr>
              <w:pStyle w:val="Text"/>
              <w:rPr>
                <w:rFonts w:ascii="Arial" w:hAnsi="Arial"/>
              </w:rPr>
            </w:pPr>
            <w:r w:rsidRPr="00B627C1">
              <w:t>9</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1988"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5BBFD301" w14:textId="77777777" w:rsidR="00994066" w:rsidRPr="00B627C1" w:rsidRDefault="00994066" w:rsidP="00011813">
            <w:pPr>
              <w:pStyle w:val="Text"/>
              <w:rPr>
                <w:rFonts w:ascii="Arial" w:hAnsi="Arial"/>
              </w:rPr>
            </w:pPr>
            <w:r w:rsidRPr="00B627C1">
              <w:t>6.61%</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1989"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690EBE47" w14:textId="77777777" w:rsidR="00994066" w:rsidRPr="00B627C1" w:rsidRDefault="00994066" w:rsidP="00011813">
            <w:pPr>
              <w:pStyle w:val="Text"/>
              <w:rPr>
                <w:rFonts w:ascii="Arial" w:hAnsi="Arial"/>
              </w:rPr>
            </w:pPr>
            <w:r w:rsidRPr="00B627C1">
              <w:t>14.77%</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1990"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75A69FBA" w14:textId="77777777" w:rsidR="00994066" w:rsidRPr="00B627C1" w:rsidRDefault="00994066" w:rsidP="00011813">
            <w:pPr>
              <w:pStyle w:val="Text"/>
              <w:rPr>
                <w:rFonts w:ascii="Arial" w:hAnsi="Arial"/>
              </w:rPr>
            </w:pPr>
            <w:r w:rsidRPr="00B627C1">
              <w:t>20%</w:t>
            </w:r>
          </w:p>
        </w:tc>
      </w:tr>
      <w:tr w:rsidR="00994066" w:rsidRPr="00B627C1" w14:paraId="629488C3" w14:textId="77777777" w:rsidTr="003F1932">
        <w:trPr>
          <w:trHeight w:val="251"/>
          <w:jc w:val="center"/>
          <w:trPrChange w:id="1991"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1992"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0DC39E25" w14:textId="77777777" w:rsidR="00994066" w:rsidRPr="00B627C1" w:rsidRDefault="00994066" w:rsidP="00011813">
            <w:pPr>
              <w:pStyle w:val="Text"/>
              <w:rPr>
                <w:rFonts w:ascii="Arial" w:hAnsi="Arial"/>
              </w:rPr>
            </w:pPr>
            <w:r w:rsidRPr="00B627C1">
              <w:t>-25.5%</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1993"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496B9AD" w14:textId="77777777" w:rsidR="00994066" w:rsidRPr="00B627C1" w:rsidRDefault="00994066" w:rsidP="00011813">
            <w:pPr>
              <w:pStyle w:val="Text"/>
              <w:rPr>
                <w:rFonts w:ascii="Arial" w:hAnsi="Arial"/>
              </w:rPr>
            </w:pPr>
            <w:r w:rsidRPr="00B627C1">
              <w:t>6</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1994"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455DD938" w14:textId="77777777" w:rsidR="00994066" w:rsidRPr="00B627C1" w:rsidRDefault="00994066" w:rsidP="00011813">
            <w:pPr>
              <w:pStyle w:val="Text"/>
              <w:rPr>
                <w:rFonts w:ascii="Arial" w:hAnsi="Arial"/>
              </w:rPr>
            </w:pPr>
            <w:r w:rsidRPr="00B627C1">
              <w:t>9.07%</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1995"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3C631C1A" w14:textId="77777777" w:rsidR="00994066" w:rsidRPr="00B627C1" w:rsidRDefault="00994066" w:rsidP="00011813">
            <w:pPr>
              <w:pStyle w:val="Text"/>
              <w:rPr>
                <w:rFonts w:ascii="Arial" w:hAnsi="Arial"/>
              </w:rPr>
            </w:pPr>
            <w:r w:rsidRPr="00B627C1">
              <w:t>23.83%</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1996"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4139D45B" w14:textId="77777777" w:rsidR="00994066" w:rsidRPr="00B627C1" w:rsidRDefault="00994066" w:rsidP="00011813">
            <w:pPr>
              <w:pStyle w:val="Text"/>
              <w:rPr>
                <w:rFonts w:ascii="Arial" w:hAnsi="Arial"/>
              </w:rPr>
            </w:pPr>
            <w:r w:rsidRPr="00B627C1">
              <w:t>30%</w:t>
            </w:r>
          </w:p>
        </w:tc>
      </w:tr>
      <w:tr w:rsidR="00994066" w:rsidRPr="00B627C1" w14:paraId="300F4EED" w14:textId="77777777" w:rsidTr="003F1932">
        <w:trPr>
          <w:trHeight w:val="251"/>
          <w:jc w:val="center"/>
          <w:trPrChange w:id="1997"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1998"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774F9BA5" w14:textId="77777777" w:rsidR="00994066" w:rsidRPr="00B627C1" w:rsidRDefault="00994066" w:rsidP="00011813">
            <w:pPr>
              <w:pStyle w:val="Text"/>
              <w:rPr>
                <w:rFonts w:ascii="Arial" w:hAnsi="Arial"/>
              </w:rPr>
            </w:pPr>
            <w:r w:rsidRPr="00B627C1">
              <w:t>-22.3%</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1999"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4412FDFB" w14:textId="77777777" w:rsidR="00994066" w:rsidRPr="00B627C1" w:rsidRDefault="00994066" w:rsidP="00011813">
            <w:pPr>
              <w:pStyle w:val="Text"/>
              <w:rPr>
                <w:rFonts w:ascii="Arial" w:hAnsi="Arial"/>
              </w:rPr>
            </w:pPr>
            <w:r w:rsidRPr="00B627C1">
              <w:t>10</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2000"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7A65562" w14:textId="77777777" w:rsidR="00994066" w:rsidRPr="00B627C1" w:rsidRDefault="00994066" w:rsidP="00011813">
            <w:pPr>
              <w:pStyle w:val="Text"/>
              <w:rPr>
                <w:rFonts w:ascii="Arial" w:hAnsi="Arial"/>
              </w:rPr>
            </w:pPr>
            <w:r w:rsidRPr="00B627C1">
              <w:t>5.95%</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2001"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33266A38" w14:textId="77777777" w:rsidR="00994066" w:rsidRPr="00B627C1" w:rsidRDefault="00994066" w:rsidP="00011813">
            <w:pPr>
              <w:pStyle w:val="Text"/>
              <w:rPr>
                <w:rFonts w:ascii="Arial" w:hAnsi="Arial"/>
              </w:rPr>
            </w:pPr>
            <w:r w:rsidRPr="00B627C1">
              <w:t>29.78%</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2002"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63C5A31C" w14:textId="77777777" w:rsidR="00994066" w:rsidRPr="00B627C1" w:rsidRDefault="00994066" w:rsidP="00011813">
            <w:pPr>
              <w:pStyle w:val="Text"/>
              <w:rPr>
                <w:rFonts w:ascii="Arial" w:hAnsi="Arial"/>
              </w:rPr>
            </w:pPr>
            <w:r w:rsidRPr="00B627C1">
              <w:t>40%</w:t>
            </w:r>
          </w:p>
        </w:tc>
      </w:tr>
      <w:tr w:rsidR="00994066" w:rsidRPr="00B627C1" w14:paraId="6A355C18" w14:textId="77777777" w:rsidTr="003F1932">
        <w:trPr>
          <w:trHeight w:val="251"/>
          <w:jc w:val="center"/>
          <w:trPrChange w:id="2003"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2004"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5653A733" w14:textId="77777777" w:rsidR="00994066" w:rsidRPr="00B627C1" w:rsidRDefault="00994066" w:rsidP="00011813">
            <w:pPr>
              <w:pStyle w:val="Text"/>
              <w:rPr>
                <w:rFonts w:ascii="Arial" w:hAnsi="Arial"/>
              </w:rPr>
            </w:pPr>
            <w:r w:rsidRPr="00B627C1">
              <w:t>5.7%</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2005"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624225D8" w14:textId="77777777" w:rsidR="00994066" w:rsidRPr="00B627C1" w:rsidRDefault="00994066" w:rsidP="00011813">
            <w:pPr>
              <w:pStyle w:val="Text"/>
              <w:rPr>
                <w:rFonts w:ascii="Arial" w:hAnsi="Arial"/>
              </w:rPr>
            </w:pPr>
            <w:r w:rsidRPr="00B627C1">
              <w:t>1</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2006"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1EB2B2E7" w14:textId="77777777" w:rsidR="00994066" w:rsidRPr="00B627C1" w:rsidRDefault="00994066" w:rsidP="00011813">
            <w:pPr>
              <w:pStyle w:val="Text"/>
              <w:rPr>
                <w:rFonts w:ascii="Arial" w:hAnsi="Arial"/>
              </w:rPr>
            </w:pPr>
            <w:r w:rsidRPr="00B627C1">
              <w:t>15.35%</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2007"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4885FCD1" w14:textId="77777777" w:rsidR="00994066" w:rsidRPr="00B627C1" w:rsidRDefault="00994066" w:rsidP="00011813">
            <w:pPr>
              <w:pStyle w:val="Text"/>
              <w:rPr>
                <w:rFonts w:ascii="Arial" w:hAnsi="Arial"/>
              </w:rPr>
            </w:pPr>
            <w:r w:rsidRPr="00B627C1">
              <w:t>45.14%</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2008"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5740C0E8" w14:textId="77777777" w:rsidR="00994066" w:rsidRPr="00B627C1" w:rsidRDefault="00994066" w:rsidP="00011813">
            <w:pPr>
              <w:pStyle w:val="Text"/>
              <w:rPr>
                <w:rFonts w:ascii="Arial" w:hAnsi="Arial"/>
              </w:rPr>
            </w:pPr>
            <w:r w:rsidRPr="00B627C1">
              <w:t>50%</w:t>
            </w:r>
          </w:p>
        </w:tc>
      </w:tr>
      <w:tr w:rsidR="00994066" w:rsidRPr="00B627C1" w14:paraId="066D251B" w14:textId="77777777" w:rsidTr="003F1932">
        <w:trPr>
          <w:trHeight w:val="251"/>
          <w:jc w:val="center"/>
          <w:trPrChange w:id="2009"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2010"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1C1B006E" w14:textId="77777777" w:rsidR="00994066" w:rsidRPr="00B627C1" w:rsidRDefault="00994066" w:rsidP="00011813">
            <w:pPr>
              <w:pStyle w:val="Text"/>
              <w:rPr>
                <w:rFonts w:ascii="Arial" w:hAnsi="Arial"/>
              </w:rPr>
            </w:pPr>
            <w:r w:rsidRPr="00B627C1">
              <w:t>6.1%</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2011"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52EC2B2A" w14:textId="77777777" w:rsidR="00994066" w:rsidRPr="00B627C1" w:rsidRDefault="00994066" w:rsidP="00011813">
            <w:pPr>
              <w:pStyle w:val="Text"/>
              <w:rPr>
                <w:rFonts w:ascii="Arial" w:hAnsi="Arial"/>
              </w:rPr>
            </w:pPr>
            <w:r w:rsidRPr="00B627C1">
              <w:t>2</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2012"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4940D4BB" w14:textId="77777777" w:rsidR="00994066" w:rsidRPr="00B627C1" w:rsidRDefault="00994066" w:rsidP="00011813">
            <w:pPr>
              <w:pStyle w:val="Text"/>
              <w:rPr>
                <w:rFonts w:ascii="Arial" w:hAnsi="Arial"/>
              </w:rPr>
            </w:pPr>
            <w:r w:rsidRPr="00B627C1">
              <w:t>13.82%</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2013"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572DE80B" w14:textId="77777777" w:rsidR="00994066" w:rsidRPr="00B627C1" w:rsidRDefault="00994066" w:rsidP="00011813">
            <w:pPr>
              <w:pStyle w:val="Text"/>
              <w:rPr>
                <w:rFonts w:ascii="Arial" w:hAnsi="Arial"/>
              </w:rPr>
            </w:pPr>
            <w:r w:rsidRPr="00B627C1">
              <w:t>58.95%</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2014"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172BCD3C" w14:textId="77777777" w:rsidR="00994066" w:rsidRPr="00B627C1" w:rsidRDefault="00994066" w:rsidP="00011813">
            <w:pPr>
              <w:pStyle w:val="Text"/>
              <w:rPr>
                <w:rFonts w:ascii="Arial" w:hAnsi="Arial"/>
              </w:rPr>
            </w:pPr>
            <w:r w:rsidRPr="00B627C1">
              <w:t>60%</w:t>
            </w:r>
          </w:p>
        </w:tc>
      </w:tr>
      <w:tr w:rsidR="00994066" w:rsidRPr="00B627C1" w14:paraId="109B3E81" w14:textId="77777777" w:rsidTr="003F1932">
        <w:trPr>
          <w:trHeight w:val="251"/>
          <w:jc w:val="center"/>
          <w:trPrChange w:id="2015"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2016"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4353A07" w14:textId="77777777" w:rsidR="00994066" w:rsidRPr="00B627C1" w:rsidRDefault="00994066" w:rsidP="00011813">
            <w:pPr>
              <w:pStyle w:val="Text"/>
              <w:rPr>
                <w:rFonts w:ascii="Arial" w:hAnsi="Arial"/>
              </w:rPr>
            </w:pPr>
            <w:r w:rsidRPr="00B627C1">
              <w:t>6.5%</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2017"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8FFE161" w14:textId="77777777" w:rsidR="00994066" w:rsidRPr="00B627C1" w:rsidRDefault="00994066" w:rsidP="00011813">
            <w:pPr>
              <w:pStyle w:val="Text"/>
              <w:rPr>
                <w:rFonts w:ascii="Arial" w:hAnsi="Arial"/>
              </w:rPr>
            </w:pPr>
            <w:r w:rsidRPr="00B627C1">
              <w:t>3</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2018"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7B7620F9" w14:textId="77777777" w:rsidR="00994066" w:rsidRPr="00B627C1" w:rsidRDefault="00994066" w:rsidP="00011813">
            <w:pPr>
              <w:pStyle w:val="Text"/>
              <w:rPr>
                <w:rFonts w:ascii="Arial" w:hAnsi="Arial"/>
              </w:rPr>
            </w:pPr>
            <w:r w:rsidRPr="00B627C1">
              <w:t>12.44%</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2019"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7DDBEF62" w14:textId="77777777" w:rsidR="00994066" w:rsidRPr="00B627C1" w:rsidRDefault="00994066" w:rsidP="00011813">
            <w:pPr>
              <w:pStyle w:val="Text"/>
              <w:rPr>
                <w:rFonts w:ascii="Arial" w:hAnsi="Arial"/>
              </w:rPr>
            </w:pPr>
            <w:r w:rsidRPr="00B627C1">
              <w:t>71.39%</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2020"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797B7743" w14:textId="77777777" w:rsidR="00994066" w:rsidRPr="00B627C1" w:rsidRDefault="00994066" w:rsidP="00011813">
            <w:pPr>
              <w:pStyle w:val="Text"/>
              <w:rPr>
                <w:rFonts w:ascii="Arial" w:hAnsi="Arial"/>
              </w:rPr>
            </w:pPr>
            <w:r w:rsidRPr="00B627C1">
              <w:t>70%</w:t>
            </w:r>
          </w:p>
        </w:tc>
      </w:tr>
      <w:tr w:rsidR="00994066" w:rsidRPr="00B627C1" w14:paraId="6F7C7734" w14:textId="77777777" w:rsidTr="003F1932">
        <w:trPr>
          <w:trHeight w:val="251"/>
          <w:jc w:val="center"/>
          <w:trPrChange w:id="2021"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2022"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EB98367" w14:textId="77777777" w:rsidR="00994066" w:rsidRPr="00B627C1" w:rsidRDefault="00994066" w:rsidP="00011813">
            <w:pPr>
              <w:pStyle w:val="Text"/>
              <w:rPr>
                <w:rFonts w:ascii="Arial" w:hAnsi="Arial"/>
              </w:rPr>
            </w:pPr>
            <w:r w:rsidRPr="00B627C1">
              <w:t>6.9%</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2023"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1DF2C429" w14:textId="77777777" w:rsidR="00994066" w:rsidRPr="00B627C1" w:rsidRDefault="00994066" w:rsidP="00011813">
            <w:pPr>
              <w:pStyle w:val="Text"/>
              <w:rPr>
                <w:rFonts w:ascii="Arial" w:hAnsi="Arial"/>
              </w:rPr>
            </w:pPr>
            <w:r w:rsidRPr="00B627C1">
              <w:t>4</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2024"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055C2626" w14:textId="77777777" w:rsidR="00994066" w:rsidRPr="00B627C1" w:rsidRDefault="00994066" w:rsidP="00011813">
            <w:pPr>
              <w:pStyle w:val="Text"/>
              <w:rPr>
                <w:rFonts w:ascii="Arial" w:hAnsi="Arial"/>
              </w:rPr>
            </w:pPr>
            <w:r w:rsidRPr="00B627C1">
              <w:t>11.19%</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2025"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3B303DB2" w14:textId="77777777" w:rsidR="00994066" w:rsidRPr="00B627C1" w:rsidRDefault="00994066" w:rsidP="00011813">
            <w:pPr>
              <w:pStyle w:val="Text"/>
              <w:rPr>
                <w:rFonts w:ascii="Arial" w:hAnsi="Arial"/>
              </w:rPr>
            </w:pPr>
            <w:r w:rsidRPr="00B627C1">
              <w:t>82.58%</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2026"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44BBB0DA" w14:textId="77777777" w:rsidR="00994066" w:rsidRPr="00B627C1" w:rsidRDefault="00994066" w:rsidP="00011813">
            <w:pPr>
              <w:pStyle w:val="Text"/>
              <w:rPr>
                <w:rFonts w:ascii="Arial" w:hAnsi="Arial"/>
              </w:rPr>
            </w:pPr>
            <w:r w:rsidRPr="00B627C1">
              <w:t>80%</w:t>
            </w:r>
          </w:p>
        </w:tc>
      </w:tr>
      <w:tr w:rsidR="00994066" w:rsidRPr="00B627C1" w14:paraId="1FB96D70" w14:textId="77777777" w:rsidTr="003F1932">
        <w:trPr>
          <w:trHeight w:val="251"/>
          <w:jc w:val="center"/>
          <w:trPrChange w:id="2027"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2028"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14F60832" w14:textId="77777777" w:rsidR="00994066" w:rsidRPr="00B627C1" w:rsidRDefault="00994066" w:rsidP="00011813">
            <w:pPr>
              <w:pStyle w:val="Text"/>
              <w:rPr>
                <w:rFonts w:ascii="Arial" w:hAnsi="Arial"/>
              </w:rPr>
            </w:pPr>
            <w:r w:rsidRPr="00B627C1">
              <w:t>12.1%</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2029"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3DA514D8" w14:textId="77777777" w:rsidR="00994066" w:rsidRPr="00B627C1" w:rsidRDefault="00994066" w:rsidP="00011813">
            <w:pPr>
              <w:pStyle w:val="Text"/>
              <w:rPr>
                <w:rFonts w:ascii="Arial" w:hAnsi="Arial"/>
              </w:rPr>
            </w:pPr>
            <w:r w:rsidRPr="00B627C1">
              <w:t>5</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2030"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011D8288" w14:textId="77777777" w:rsidR="00994066" w:rsidRPr="00B627C1" w:rsidRDefault="00994066" w:rsidP="00011813">
            <w:pPr>
              <w:pStyle w:val="Text"/>
              <w:rPr>
                <w:rFonts w:ascii="Arial" w:hAnsi="Arial"/>
              </w:rPr>
            </w:pPr>
            <w:r w:rsidRPr="00B627C1">
              <w:t>10.07%</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2031"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642549A3" w14:textId="77777777" w:rsidR="00994066" w:rsidRPr="00B627C1" w:rsidRDefault="00994066" w:rsidP="00011813">
            <w:pPr>
              <w:pStyle w:val="Text"/>
              <w:rPr>
                <w:rFonts w:ascii="Arial" w:hAnsi="Arial"/>
              </w:rPr>
            </w:pPr>
            <w:r w:rsidRPr="00B627C1">
              <w:t>92.66%</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2032"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0586CED5" w14:textId="77777777" w:rsidR="00994066" w:rsidRPr="00B627C1" w:rsidRDefault="00994066" w:rsidP="00011813">
            <w:pPr>
              <w:pStyle w:val="Text"/>
              <w:rPr>
                <w:rFonts w:ascii="Arial" w:hAnsi="Arial"/>
              </w:rPr>
            </w:pPr>
            <w:r w:rsidRPr="00B627C1">
              <w:t>90%</w:t>
            </w:r>
          </w:p>
        </w:tc>
      </w:tr>
      <w:tr w:rsidR="00994066" w:rsidRPr="00B627C1" w14:paraId="02E87C3C" w14:textId="77777777" w:rsidTr="003F1932">
        <w:trPr>
          <w:trHeight w:val="251"/>
          <w:jc w:val="center"/>
          <w:trPrChange w:id="2033" w:author="Aleksander Hansen" w:date="2013-02-16T19:01:00Z">
            <w:trPr>
              <w:trHeight w:val="251"/>
              <w:jc w:val="center"/>
            </w:trPr>
          </w:trPrChange>
        </w:trPr>
        <w:tc>
          <w:tcPr>
            <w:tcW w:w="1039" w:type="dxa"/>
            <w:tcBorders>
              <w:top w:val="nil"/>
              <w:left w:val="single" w:sz="8" w:space="0" w:color="000000"/>
              <w:bottom w:val="single" w:sz="8" w:space="0" w:color="000000"/>
              <w:right w:val="nil"/>
            </w:tcBorders>
            <w:shd w:val="clear" w:color="auto" w:fill="auto"/>
            <w:tcMar>
              <w:top w:w="21" w:type="dxa"/>
              <w:left w:w="21" w:type="dxa"/>
              <w:bottom w:w="0" w:type="dxa"/>
              <w:right w:w="21" w:type="dxa"/>
            </w:tcMar>
            <w:vAlign w:val="center"/>
            <w:hideMark/>
            <w:tcPrChange w:id="2034"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7A83409" w14:textId="77777777" w:rsidR="00994066" w:rsidRPr="00B627C1" w:rsidRDefault="00994066" w:rsidP="00011813">
            <w:pPr>
              <w:pStyle w:val="Text"/>
              <w:rPr>
                <w:rFonts w:ascii="Arial" w:hAnsi="Arial"/>
              </w:rPr>
            </w:pPr>
            <w:r w:rsidRPr="00B627C1">
              <w:t>60.6%</w:t>
            </w:r>
          </w:p>
        </w:tc>
        <w:tc>
          <w:tcPr>
            <w:tcW w:w="1106" w:type="dxa"/>
            <w:tcBorders>
              <w:top w:val="nil"/>
              <w:left w:val="nil"/>
              <w:bottom w:val="single" w:sz="8" w:space="0" w:color="000000"/>
              <w:right w:val="nil"/>
            </w:tcBorders>
            <w:shd w:val="clear" w:color="auto" w:fill="auto"/>
            <w:tcMar>
              <w:top w:w="21" w:type="dxa"/>
              <w:left w:w="21" w:type="dxa"/>
              <w:bottom w:w="0" w:type="dxa"/>
              <w:right w:w="21" w:type="dxa"/>
            </w:tcMar>
            <w:vAlign w:val="center"/>
            <w:hideMark/>
            <w:tcPrChange w:id="2035"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7AE108A5" w14:textId="77777777" w:rsidR="00994066" w:rsidRPr="00B627C1" w:rsidRDefault="00994066" w:rsidP="00011813">
            <w:pPr>
              <w:pStyle w:val="Text"/>
              <w:rPr>
                <w:rFonts w:ascii="Arial" w:hAnsi="Arial"/>
              </w:rPr>
            </w:pPr>
            <w:r w:rsidRPr="00B627C1">
              <w:t>8</w:t>
            </w:r>
          </w:p>
        </w:tc>
        <w:tc>
          <w:tcPr>
            <w:tcW w:w="1088" w:type="dxa"/>
            <w:tcBorders>
              <w:top w:val="nil"/>
              <w:left w:val="nil"/>
              <w:bottom w:val="single" w:sz="8" w:space="0" w:color="000000"/>
              <w:right w:val="nil"/>
            </w:tcBorders>
            <w:shd w:val="clear" w:color="auto" w:fill="auto"/>
            <w:tcMar>
              <w:top w:w="21" w:type="dxa"/>
              <w:left w:w="21" w:type="dxa"/>
              <w:bottom w:w="0" w:type="dxa"/>
              <w:right w:w="21" w:type="dxa"/>
            </w:tcMar>
            <w:vAlign w:val="center"/>
            <w:hideMark/>
            <w:tcPrChange w:id="2036"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61597CE" w14:textId="77777777" w:rsidR="00994066" w:rsidRPr="00B627C1" w:rsidRDefault="00994066" w:rsidP="00011813">
            <w:pPr>
              <w:pStyle w:val="Text"/>
              <w:rPr>
                <w:rFonts w:ascii="Arial" w:hAnsi="Arial"/>
              </w:rPr>
            </w:pPr>
            <w:r w:rsidRPr="00B627C1">
              <w:t>7.34%</w:t>
            </w:r>
          </w:p>
        </w:tc>
        <w:tc>
          <w:tcPr>
            <w:tcW w:w="1214" w:type="dxa"/>
            <w:tcBorders>
              <w:top w:val="nil"/>
              <w:left w:val="nil"/>
              <w:bottom w:val="single" w:sz="8" w:space="0" w:color="000000"/>
              <w:right w:val="nil"/>
            </w:tcBorders>
            <w:shd w:val="clear" w:color="auto" w:fill="auto"/>
            <w:tcMar>
              <w:top w:w="21" w:type="dxa"/>
              <w:left w:w="21" w:type="dxa"/>
              <w:bottom w:w="0" w:type="dxa"/>
              <w:right w:w="21" w:type="dxa"/>
            </w:tcMar>
            <w:vAlign w:val="center"/>
            <w:hideMark/>
            <w:tcPrChange w:id="2037"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56D8909" w14:textId="77777777" w:rsidR="00994066" w:rsidRPr="00B627C1" w:rsidRDefault="00994066" w:rsidP="00011813">
            <w:pPr>
              <w:pStyle w:val="Text"/>
              <w:rPr>
                <w:rFonts w:ascii="Arial" w:hAnsi="Arial"/>
              </w:rPr>
            </w:pPr>
            <w:r w:rsidRPr="00B627C1">
              <w:t>100.00%</w:t>
            </w:r>
          </w:p>
        </w:tc>
        <w:tc>
          <w:tcPr>
            <w:tcW w:w="1177" w:type="dxa"/>
            <w:tcBorders>
              <w:top w:val="nil"/>
              <w:left w:val="nil"/>
              <w:bottom w:val="single" w:sz="8" w:space="0" w:color="000000"/>
              <w:right w:val="single" w:sz="8" w:space="0" w:color="000000"/>
            </w:tcBorders>
            <w:shd w:val="clear" w:color="auto" w:fill="auto"/>
            <w:tcMar>
              <w:top w:w="21" w:type="dxa"/>
              <w:left w:w="21" w:type="dxa"/>
              <w:bottom w:w="0" w:type="dxa"/>
              <w:right w:w="21" w:type="dxa"/>
            </w:tcMar>
            <w:vAlign w:val="center"/>
            <w:hideMark/>
            <w:tcPrChange w:id="2038"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762EF7E1" w14:textId="77777777" w:rsidR="00994066" w:rsidRPr="00B627C1" w:rsidRDefault="00994066" w:rsidP="00011813">
            <w:pPr>
              <w:pStyle w:val="Text"/>
              <w:rPr>
                <w:rFonts w:ascii="Arial" w:hAnsi="Arial"/>
              </w:rPr>
            </w:pPr>
            <w:r w:rsidRPr="00B627C1">
              <w:t>100%</w:t>
            </w:r>
          </w:p>
        </w:tc>
      </w:tr>
    </w:tbl>
    <w:p w14:paraId="2BF2C943" w14:textId="77777777" w:rsidR="00994066" w:rsidRDefault="00994066" w:rsidP="00994066">
      <w:pPr>
        <w:pStyle w:val="Paragraph"/>
      </w:pPr>
    </w:p>
    <w:p w14:paraId="1C1FE36A" w14:textId="77777777" w:rsidR="00994066" w:rsidRPr="00C17650" w:rsidRDefault="00994066" w:rsidP="00994066">
      <w:pPr>
        <w:pStyle w:val="Paragraph"/>
      </w:pPr>
    </w:p>
    <w:p w14:paraId="0E641C59" w14:textId="77777777" w:rsidR="00994066" w:rsidRDefault="00994066" w:rsidP="00994066">
      <w:pPr>
        <w:pStyle w:val="Paragraph"/>
      </w:pPr>
    </w:p>
    <w:p w14:paraId="31A036B5" w14:textId="77777777" w:rsidR="00994066" w:rsidRDefault="00994066" w:rsidP="00994066">
      <w:pPr>
        <w:pStyle w:val="Paragraph"/>
      </w:pPr>
    </w:p>
    <w:p w14:paraId="6A5F9651" w14:textId="77777777" w:rsidR="00994066" w:rsidRDefault="00994066" w:rsidP="00994066">
      <w:pPr>
        <w:pStyle w:val="Paragraph"/>
      </w:pPr>
    </w:p>
    <w:p w14:paraId="70169616" w14:textId="77777777" w:rsidR="00994066" w:rsidRDefault="00994066" w:rsidP="00994066">
      <w:pPr>
        <w:pStyle w:val="Paragraph"/>
      </w:pPr>
    </w:p>
    <w:p w14:paraId="2D88C314" w14:textId="77777777" w:rsidR="00994066" w:rsidRDefault="00994066" w:rsidP="00994066">
      <w:pPr>
        <w:pStyle w:val="Paragraph"/>
      </w:pPr>
    </w:p>
    <w:p w14:paraId="72B09E1E" w14:textId="77777777" w:rsidR="00994066" w:rsidRDefault="00994066" w:rsidP="00994066">
      <w:pPr>
        <w:pStyle w:val="Paragraph"/>
      </w:pPr>
    </w:p>
    <w:p w14:paraId="5A671D52" w14:textId="77777777" w:rsidR="001167B8" w:rsidRDefault="001167B8" w:rsidP="00F40AE8">
      <w:pPr>
        <w:pStyle w:val="Text"/>
      </w:pPr>
    </w:p>
    <w:p w14:paraId="7CAEEC84" w14:textId="76F81F0E" w:rsidR="00994066" w:rsidRPr="00034654" w:rsidRDefault="00994066" w:rsidP="00F40AE8">
      <w:pPr>
        <w:pStyle w:val="Text"/>
      </w:pPr>
      <w:r w:rsidRPr="00034654">
        <w:t>However, under the hybrid approach, the EWMA weighting scheme is instead applied. Since the worst return happened seven (7) periods ago, the weight applied is given by the following, assuming a lambda of 0.9 (90%):</w:t>
      </w:r>
    </w:p>
    <w:p w14:paraId="27CC4822" w14:textId="77777777" w:rsidR="001167B8" w:rsidRDefault="001167B8" w:rsidP="00F40AE8">
      <w:pPr>
        <w:pStyle w:val="Text"/>
      </w:pPr>
    </w:p>
    <w:p w14:paraId="5DB47B50" w14:textId="77777777" w:rsidR="00994066" w:rsidRPr="00034654" w:rsidRDefault="00994066" w:rsidP="00F40AE8">
      <w:pPr>
        <w:pStyle w:val="Text"/>
      </w:pPr>
      <w:r w:rsidRPr="00034654">
        <w:t>Weight (7 periods prior) = 90%^(7-1)*(1-90%)/(1-90%^10) = 8.16%</w:t>
      </w:r>
    </w:p>
    <w:p w14:paraId="62F81757" w14:textId="77777777" w:rsidR="001167B8" w:rsidRDefault="001167B8" w:rsidP="00F40AE8">
      <w:pPr>
        <w:pStyle w:val="Text"/>
      </w:pPr>
    </w:p>
    <w:p w14:paraId="6FEB9389" w14:textId="77777777" w:rsidR="00994066" w:rsidRDefault="00994066" w:rsidP="00F40AE8">
      <w:pPr>
        <w:pStyle w:val="Text"/>
      </w:pPr>
      <w:r w:rsidRPr="00034654">
        <w:rPr>
          <w:noProof/>
          <w:lang w:bidi="ar-SA"/>
        </w:rPr>
        <w:drawing>
          <wp:anchor distT="0" distB="0" distL="114300" distR="114300" simplePos="0" relativeHeight="251822592" behindDoc="0" locked="0" layoutInCell="1" allowOverlap="1" wp14:anchorId="5B9073E1" wp14:editId="4FBA5402">
            <wp:simplePos x="0" y="0"/>
            <wp:positionH relativeFrom="margin">
              <wp:align>center</wp:align>
            </wp:positionH>
            <wp:positionV relativeFrom="paragraph">
              <wp:posOffset>543560</wp:posOffset>
            </wp:positionV>
            <wp:extent cx="4592955" cy="2232660"/>
            <wp:effectExtent l="0" t="0" r="0" b="0"/>
            <wp:wrapTopAndBottom/>
            <wp:docPr id="529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anchor>
        </w:drawing>
      </w:r>
      <w:r w:rsidRPr="00034654">
        <w:t>Note that because the return happened further in the past, the weight is below the 10% that is assigned under simple HS</w:t>
      </w:r>
      <w:r>
        <w:t>.</w:t>
      </w:r>
    </w:p>
    <w:p w14:paraId="62A46063" w14:textId="77777777" w:rsidR="001167B8" w:rsidRDefault="001167B8" w:rsidP="00F40AE8">
      <w:pPr>
        <w:pStyle w:val="Text"/>
      </w:pPr>
    </w:p>
    <w:p w14:paraId="3B87E90E" w14:textId="77777777" w:rsidR="00994066" w:rsidRDefault="00994066" w:rsidP="00F40AE8">
      <w:pPr>
        <w:pStyle w:val="Text"/>
      </w:pPr>
      <w:r>
        <w:t>Hybrid methods using Google stock’s prices and returns:</w:t>
      </w:r>
    </w:p>
    <w:p w14:paraId="57129280" w14:textId="77777777" w:rsidR="001167B8" w:rsidRDefault="001167B8" w:rsidP="00F40AE8">
      <w:pPr>
        <w:pStyle w:val="Text"/>
      </w:pPr>
    </w:p>
    <w:tbl>
      <w:tblPr>
        <w:tblW w:w="5000" w:type="pct"/>
        <w:jc w:val="center"/>
        <w:tblCellMar>
          <w:left w:w="0" w:type="dxa"/>
          <w:right w:w="0" w:type="dxa"/>
        </w:tblCellMar>
        <w:tblLook w:val="04A0" w:firstRow="1" w:lastRow="0" w:firstColumn="1" w:lastColumn="0" w:noHBand="0" w:noVBand="1"/>
        <w:tblPrChange w:id="2039" w:author="Aleksander Hansen" w:date="2013-02-16T19:15:00Z">
          <w:tblPr>
            <w:tblW w:w="5000" w:type="pct"/>
            <w:jc w:val="center"/>
            <w:tblCellMar>
              <w:left w:w="0" w:type="dxa"/>
              <w:right w:w="0" w:type="dxa"/>
            </w:tblCellMar>
            <w:tblLook w:val="04A0" w:firstRow="1" w:lastRow="0" w:firstColumn="1" w:lastColumn="0" w:noHBand="0" w:noVBand="1"/>
          </w:tblPr>
        </w:tblPrChange>
      </w:tblPr>
      <w:tblGrid>
        <w:gridCol w:w="1214"/>
        <w:gridCol w:w="947"/>
        <w:gridCol w:w="1082"/>
        <w:gridCol w:w="817"/>
        <w:gridCol w:w="1155"/>
        <w:gridCol w:w="226"/>
        <w:gridCol w:w="1282"/>
        <w:gridCol w:w="628"/>
        <w:gridCol w:w="857"/>
        <w:gridCol w:w="912"/>
        <w:tblGridChange w:id="2040">
          <w:tblGrid>
            <w:gridCol w:w="150"/>
            <w:gridCol w:w="1064"/>
            <w:gridCol w:w="157"/>
            <w:gridCol w:w="790"/>
            <w:gridCol w:w="162"/>
            <w:gridCol w:w="920"/>
            <w:gridCol w:w="167"/>
            <w:gridCol w:w="650"/>
            <w:gridCol w:w="174"/>
            <w:gridCol w:w="981"/>
            <w:gridCol w:w="179"/>
            <w:gridCol w:w="47"/>
            <w:gridCol w:w="186"/>
            <w:gridCol w:w="1096"/>
            <w:gridCol w:w="13"/>
            <w:gridCol w:w="615"/>
            <w:gridCol w:w="140"/>
            <w:gridCol w:w="717"/>
            <w:gridCol w:w="146"/>
            <w:gridCol w:w="766"/>
            <w:gridCol w:w="150"/>
          </w:tblGrid>
        </w:tblGridChange>
      </w:tblGrid>
      <w:tr w:rsidR="004D50AC" w:rsidRPr="008B5A41" w14:paraId="68AF7046" w14:textId="77777777" w:rsidTr="004D50AC">
        <w:trPr>
          <w:trHeight w:hRule="exact" w:val="340"/>
          <w:jc w:val="center"/>
          <w:trPrChange w:id="2041" w:author="Aleksander Hansen" w:date="2013-02-16T19:15:00Z">
            <w:trPr>
              <w:gridBefore w:val="1"/>
              <w:trHeight w:hRule="exact" w:val="340"/>
              <w:jc w:val="center"/>
            </w:trPr>
          </w:trPrChange>
        </w:trPr>
        <w:tc>
          <w:tcPr>
            <w:tcW w:w="666" w:type="pct"/>
            <w:tcBorders>
              <w:top w:val="nil"/>
              <w:left w:val="nil"/>
              <w:right w:val="nil"/>
            </w:tcBorders>
            <w:shd w:val="clear" w:color="auto" w:fill="auto"/>
            <w:tcMar>
              <w:top w:w="15" w:type="dxa"/>
              <w:left w:w="15" w:type="dxa"/>
              <w:bottom w:w="0" w:type="dxa"/>
              <w:right w:w="15" w:type="dxa"/>
            </w:tcMar>
            <w:vAlign w:val="center"/>
            <w:hideMark/>
            <w:tcPrChange w:id="2042"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8048258" w14:textId="77777777" w:rsidR="00994066" w:rsidRPr="008B5A41" w:rsidRDefault="00994066" w:rsidP="00011813">
            <w:pPr>
              <w:pStyle w:val="Text"/>
              <w:rPr>
                <w:rStyle w:val="Strong"/>
              </w:rPr>
            </w:pPr>
          </w:p>
        </w:tc>
        <w:tc>
          <w:tcPr>
            <w:tcW w:w="519" w:type="pct"/>
            <w:tcBorders>
              <w:top w:val="nil"/>
              <w:left w:val="nil"/>
              <w:right w:val="nil"/>
            </w:tcBorders>
            <w:shd w:val="clear" w:color="auto" w:fill="auto"/>
            <w:tcMar>
              <w:top w:w="15" w:type="dxa"/>
              <w:left w:w="15" w:type="dxa"/>
              <w:bottom w:w="0" w:type="dxa"/>
              <w:right w:w="15" w:type="dxa"/>
            </w:tcMar>
            <w:vAlign w:val="center"/>
            <w:hideMark/>
            <w:tcPrChange w:id="2043"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0095605" w14:textId="77777777" w:rsidR="00994066" w:rsidRPr="008B5A41" w:rsidRDefault="00994066" w:rsidP="00011813">
            <w:pPr>
              <w:pStyle w:val="Text"/>
              <w:rPr>
                <w:rStyle w:val="Strong"/>
              </w:rPr>
            </w:pPr>
          </w:p>
        </w:tc>
        <w:tc>
          <w:tcPr>
            <w:tcW w:w="593" w:type="pct"/>
            <w:tcBorders>
              <w:top w:val="nil"/>
              <w:left w:val="nil"/>
              <w:right w:val="nil"/>
            </w:tcBorders>
            <w:shd w:val="clear" w:color="auto" w:fill="auto"/>
            <w:tcMar>
              <w:top w:w="15" w:type="dxa"/>
              <w:left w:w="15" w:type="dxa"/>
              <w:bottom w:w="0" w:type="dxa"/>
              <w:right w:w="15" w:type="dxa"/>
            </w:tcMar>
            <w:vAlign w:val="center"/>
            <w:hideMark/>
            <w:tcPrChange w:id="2044" w:author="Aleksander Hansen" w:date="2013-02-16T19:15:00Z">
              <w:tcPr>
                <w:tcW w:w="59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135AE72" w14:textId="77777777" w:rsidR="00994066" w:rsidRPr="008B5A41" w:rsidRDefault="00994066" w:rsidP="00011813">
            <w:pPr>
              <w:pStyle w:val="Text"/>
              <w:rPr>
                <w:rStyle w:val="Strong"/>
              </w:rPr>
            </w:pPr>
          </w:p>
        </w:tc>
        <w:tc>
          <w:tcPr>
            <w:tcW w:w="448" w:type="pct"/>
            <w:tcBorders>
              <w:top w:val="nil"/>
              <w:left w:val="nil"/>
              <w:right w:val="nil"/>
            </w:tcBorders>
            <w:shd w:val="clear" w:color="auto" w:fill="auto"/>
            <w:tcMar>
              <w:top w:w="15" w:type="dxa"/>
              <w:left w:w="15" w:type="dxa"/>
              <w:bottom w:w="0" w:type="dxa"/>
              <w:right w:w="15" w:type="dxa"/>
            </w:tcMar>
            <w:vAlign w:val="center"/>
            <w:hideMark/>
            <w:tcPrChange w:id="2045" w:author="Aleksander Hansen" w:date="2013-02-16T19:15:00Z">
              <w:tcPr>
                <w:tcW w:w="45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37220D6" w14:textId="77777777" w:rsidR="00994066" w:rsidRPr="008B5A41" w:rsidRDefault="00994066" w:rsidP="00011813">
            <w:pPr>
              <w:pStyle w:val="Text"/>
              <w:rPr>
                <w:rStyle w:val="Strong"/>
              </w:rPr>
            </w:pPr>
          </w:p>
        </w:tc>
        <w:tc>
          <w:tcPr>
            <w:tcW w:w="633" w:type="pct"/>
            <w:tcBorders>
              <w:top w:val="nil"/>
              <w:left w:val="nil"/>
              <w:right w:val="nil"/>
            </w:tcBorders>
            <w:shd w:val="clear" w:color="auto" w:fill="auto"/>
            <w:tcMar>
              <w:top w:w="15" w:type="dxa"/>
              <w:left w:w="15" w:type="dxa"/>
              <w:bottom w:w="0" w:type="dxa"/>
              <w:right w:w="15" w:type="dxa"/>
            </w:tcMar>
            <w:vAlign w:val="center"/>
            <w:hideMark/>
            <w:tcPrChange w:id="2046" w:author="Aleksander Hansen" w:date="2013-02-16T19:15:00Z">
              <w:tcPr>
                <w:tcW w:w="63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C6267EB" w14:textId="77777777" w:rsidR="00994066" w:rsidRPr="008B5A41" w:rsidRDefault="00994066" w:rsidP="00011813">
            <w:pPr>
              <w:pStyle w:val="Text"/>
              <w:rPr>
                <w:rStyle w:val="Strong"/>
              </w:rPr>
            </w:pPr>
          </w:p>
        </w:tc>
        <w:tc>
          <w:tcPr>
            <w:tcW w:w="124" w:type="pct"/>
            <w:tcBorders>
              <w:top w:val="nil"/>
              <w:left w:val="nil"/>
              <w:right w:val="nil"/>
            </w:tcBorders>
            <w:shd w:val="clear" w:color="auto" w:fill="auto"/>
            <w:tcMar>
              <w:top w:w="15" w:type="dxa"/>
              <w:left w:w="15" w:type="dxa"/>
              <w:bottom w:w="0" w:type="dxa"/>
              <w:right w:w="15" w:type="dxa"/>
            </w:tcMar>
            <w:vAlign w:val="center"/>
            <w:hideMark/>
            <w:tcPrChange w:id="2047" w:author="Aleksander Hansen" w:date="2013-02-16T19:15:00Z">
              <w:tcPr>
                <w:tcW w:w="12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639625D" w14:textId="77777777" w:rsidR="00994066" w:rsidRPr="008B5A41" w:rsidRDefault="00994066" w:rsidP="00011813">
            <w:pPr>
              <w:pStyle w:val="Text"/>
              <w:rPr>
                <w:rStyle w:val="Strong"/>
              </w:rPr>
            </w:pPr>
          </w:p>
        </w:tc>
        <w:tc>
          <w:tcPr>
            <w:tcW w:w="703" w:type="pct"/>
            <w:tcBorders>
              <w:top w:val="nil"/>
              <w:left w:val="nil"/>
              <w:right w:val="nil"/>
            </w:tcBorders>
            <w:shd w:val="clear" w:color="auto" w:fill="auto"/>
            <w:tcMar>
              <w:top w:w="15" w:type="dxa"/>
              <w:left w:w="15" w:type="dxa"/>
              <w:bottom w:w="0" w:type="dxa"/>
              <w:right w:w="15" w:type="dxa"/>
            </w:tcMar>
            <w:vAlign w:val="center"/>
            <w:hideMark/>
            <w:tcPrChange w:id="2048" w:author="Aleksander Hansen" w:date="2013-02-16T19:15:00Z">
              <w:tcPr>
                <w:tcW w:w="60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27F41E8" w14:textId="45A3D40A" w:rsidR="00994066" w:rsidRPr="008B5A41" w:rsidRDefault="00994066" w:rsidP="00011813">
            <w:pPr>
              <w:pStyle w:val="Text"/>
              <w:rPr>
                <w:rStyle w:val="Strong"/>
              </w:rPr>
            </w:pPr>
            <w:del w:id="2049" w:author="Aleksander Hansen" w:date="2013-02-16T19:15:00Z">
              <w:r w:rsidRPr="008B5A41" w:rsidDel="004D50AC">
                <w:delText>Number</w:delText>
              </w:r>
            </w:del>
          </w:p>
        </w:tc>
        <w:tc>
          <w:tcPr>
            <w:tcW w:w="344" w:type="pct"/>
            <w:tcBorders>
              <w:top w:val="nil"/>
              <w:left w:val="nil"/>
              <w:right w:val="nil"/>
            </w:tcBorders>
            <w:shd w:val="clear" w:color="auto" w:fill="auto"/>
            <w:tcMar>
              <w:top w:w="15" w:type="dxa"/>
              <w:left w:w="15" w:type="dxa"/>
              <w:bottom w:w="0" w:type="dxa"/>
              <w:right w:w="15" w:type="dxa"/>
            </w:tcMar>
            <w:vAlign w:val="center"/>
            <w:hideMark/>
            <w:tcPrChange w:id="2050" w:author="Aleksander Hansen" w:date="2013-02-16T19:15:00Z">
              <w:tcPr>
                <w:tcW w:w="414"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7103CFE" w14:textId="77777777" w:rsidR="00994066" w:rsidRPr="008B5A41" w:rsidRDefault="00994066" w:rsidP="00011813">
            <w:pPr>
              <w:pStyle w:val="Text"/>
              <w:rPr>
                <w:rStyle w:val="Strong"/>
              </w:rPr>
            </w:pPr>
          </w:p>
        </w:tc>
        <w:tc>
          <w:tcPr>
            <w:tcW w:w="470" w:type="pct"/>
            <w:tcBorders>
              <w:top w:val="nil"/>
              <w:left w:val="nil"/>
              <w:right w:val="nil"/>
            </w:tcBorders>
            <w:shd w:val="clear" w:color="auto" w:fill="auto"/>
            <w:tcMar>
              <w:top w:w="15" w:type="dxa"/>
              <w:left w:w="15" w:type="dxa"/>
              <w:bottom w:w="0" w:type="dxa"/>
              <w:right w:w="15" w:type="dxa"/>
            </w:tcMar>
            <w:vAlign w:val="center"/>
            <w:hideMark/>
            <w:tcPrChange w:id="2051" w:author="Aleksander Hansen" w:date="2013-02-16T19:15:00Z">
              <w:tcPr>
                <w:tcW w:w="473"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500C2B3" w14:textId="77777777" w:rsidR="00994066" w:rsidRPr="008B5A41" w:rsidRDefault="00994066" w:rsidP="00011813">
            <w:pPr>
              <w:pStyle w:val="Text"/>
              <w:rPr>
                <w:rStyle w:val="Strong"/>
              </w:rPr>
            </w:pPr>
          </w:p>
        </w:tc>
        <w:tc>
          <w:tcPr>
            <w:tcW w:w="499" w:type="pct"/>
            <w:tcBorders>
              <w:top w:val="nil"/>
              <w:left w:val="nil"/>
              <w:right w:val="nil"/>
            </w:tcBorders>
            <w:shd w:val="clear" w:color="auto" w:fill="auto"/>
            <w:tcMar>
              <w:top w:w="15" w:type="dxa"/>
              <w:left w:w="15" w:type="dxa"/>
              <w:bottom w:w="0" w:type="dxa"/>
              <w:right w:w="15" w:type="dxa"/>
            </w:tcMar>
            <w:vAlign w:val="center"/>
            <w:hideMark/>
            <w:tcPrChange w:id="2052" w:author="Aleksander Hansen" w:date="2013-02-16T19:15:00Z">
              <w:tcPr>
                <w:tcW w:w="50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93A327C" w14:textId="77777777" w:rsidR="00994066" w:rsidRPr="008B5A41" w:rsidRDefault="00994066" w:rsidP="00011813">
            <w:pPr>
              <w:pStyle w:val="Text"/>
              <w:rPr>
                <w:rStyle w:val="Strong"/>
              </w:rPr>
            </w:pPr>
          </w:p>
        </w:tc>
      </w:tr>
      <w:tr w:rsidR="004D50AC" w:rsidRPr="008B5A41" w14:paraId="7CB5F839" w14:textId="77777777" w:rsidTr="004D50AC">
        <w:trPr>
          <w:trHeight w:hRule="exact" w:val="340"/>
          <w:jc w:val="center"/>
          <w:trPrChange w:id="2053" w:author="Aleksander Hansen" w:date="2013-02-16T19:15:00Z">
            <w:trPr>
              <w:gridBefore w:val="1"/>
              <w:trHeight w:hRule="exact" w:val="340"/>
              <w:jc w:val="center"/>
            </w:trPr>
          </w:trPrChange>
        </w:trPr>
        <w:tc>
          <w:tcPr>
            <w:tcW w:w="1184" w:type="pct"/>
            <w:gridSpan w:val="2"/>
            <w:tcBorders>
              <w:top w:val="nil"/>
              <w:left w:val="nil"/>
              <w:right w:val="nil"/>
            </w:tcBorders>
            <w:shd w:val="clear" w:color="auto" w:fill="A2B593"/>
            <w:tcMar>
              <w:top w:w="15" w:type="dxa"/>
              <w:left w:w="15" w:type="dxa"/>
              <w:bottom w:w="0" w:type="dxa"/>
              <w:right w:w="15" w:type="dxa"/>
            </w:tcMar>
            <w:vAlign w:val="center"/>
            <w:hideMark/>
            <w:tcPrChange w:id="2054" w:author="Aleksander Hansen" w:date="2013-02-16T19:15:00Z">
              <w:tcPr>
                <w:tcW w:w="1191" w:type="pct"/>
                <w:gridSpan w:val="4"/>
                <w:tcBorders>
                  <w:top w:val="nil"/>
                  <w:left w:val="nil"/>
                  <w:bottom w:val="nil"/>
                  <w:right w:val="nil"/>
                </w:tcBorders>
                <w:shd w:val="clear" w:color="auto" w:fill="auto"/>
                <w:tcMar>
                  <w:top w:w="15" w:type="dxa"/>
                  <w:left w:w="15" w:type="dxa"/>
                  <w:bottom w:w="0" w:type="dxa"/>
                  <w:right w:w="15" w:type="dxa"/>
                </w:tcMar>
                <w:vAlign w:val="center"/>
                <w:hideMark/>
              </w:tcPr>
            </w:tcPrChange>
          </w:tcPr>
          <w:p w14:paraId="2D73143C" w14:textId="77777777" w:rsidR="00994066" w:rsidRPr="008B5A41" w:rsidRDefault="00994066" w:rsidP="00011813">
            <w:pPr>
              <w:pStyle w:val="Text"/>
              <w:rPr>
                <w:rStyle w:val="Strong"/>
              </w:rPr>
            </w:pPr>
            <w:r w:rsidRPr="008B5A41">
              <w:t>Google (GOOG)</w:t>
            </w:r>
          </w:p>
        </w:tc>
        <w:tc>
          <w:tcPr>
            <w:tcW w:w="593" w:type="pct"/>
            <w:tcBorders>
              <w:top w:val="nil"/>
              <w:left w:val="nil"/>
              <w:right w:val="nil"/>
            </w:tcBorders>
            <w:shd w:val="clear" w:color="auto" w:fill="A2B593"/>
            <w:tcMar>
              <w:top w:w="15" w:type="dxa"/>
              <w:left w:w="15" w:type="dxa"/>
              <w:bottom w:w="0" w:type="dxa"/>
              <w:right w:w="15" w:type="dxa"/>
            </w:tcMar>
            <w:vAlign w:val="center"/>
            <w:hideMark/>
            <w:tcPrChange w:id="2055" w:author="Aleksander Hansen" w:date="2013-02-16T19:15:00Z">
              <w:tcPr>
                <w:tcW w:w="59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2DBFD5E" w14:textId="77777777" w:rsidR="00994066" w:rsidRPr="008B5A41" w:rsidRDefault="00994066" w:rsidP="00011813">
            <w:pPr>
              <w:pStyle w:val="Text"/>
              <w:rPr>
                <w:rStyle w:val="Strong"/>
              </w:rPr>
            </w:pPr>
            <w:r w:rsidRPr="008B5A41">
              <w:t>Period</w:t>
            </w:r>
          </w:p>
        </w:tc>
        <w:tc>
          <w:tcPr>
            <w:tcW w:w="448" w:type="pct"/>
            <w:tcBorders>
              <w:top w:val="nil"/>
              <w:left w:val="nil"/>
              <w:right w:val="nil"/>
            </w:tcBorders>
            <w:shd w:val="clear" w:color="auto" w:fill="A2B593"/>
            <w:tcMar>
              <w:top w:w="15" w:type="dxa"/>
              <w:left w:w="15" w:type="dxa"/>
              <w:bottom w:w="0" w:type="dxa"/>
              <w:right w:w="15" w:type="dxa"/>
            </w:tcMar>
            <w:vAlign w:val="center"/>
            <w:hideMark/>
            <w:tcPrChange w:id="2056" w:author="Aleksander Hansen" w:date="2013-02-16T19:15:00Z">
              <w:tcPr>
                <w:tcW w:w="45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C93C223" w14:textId="77777777" w:rsidR="00994066" w:rsidRPr="008B5A41" w:rsidRDefault="00994066" w:rsidP="00011813">
            <w:pPr>
              <w:pStyle w:val="Text"/>
              <w:rPr>
                <w:rStyle w:val="Strong"/>
              </w:rPr>
            </w:pPr>
          </w:p>
        </w:tc>
        <w:tc>
          <w:tcPr>
            <w:tcW w:w="633" w:type="pct"/>
            <w:tcBorders>
              <w:top w:val="nil"/>
              <w:left w:val="nil"/>
              <w:right w:val="nil"/>
            </w:tcBorders>
            <w:shd w:val="clear" w:color="auto" w:fill="A2B593"/>
            <w:tcMar>
              <w:top w:w="15" w:type="dxa"/>
              <w:left w:w="15" w:type="dxa"/>
              <w:bottom w:w="0" w:type="dxa"/>
              <w:right w:w="15" w:type="dxa"/>
            </w:tcMar>
            <w:vAlign w:val="center"/>
            <w:hideMark/>
            <w:tcPrChange w:id="2057" w:author="Aleksander Hansen" w:date="2013-02-16T19:15:00Z">
              <w:tcPr>
                <w:tcW w:w="63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B8B7B08" w14:textId="77777777" w:rsidR="00994066" w:rsidRPr="008B5A41" w:rsidRDefault="00994066" w:rsidP="00011813">
            <w:pPr>
              <w:pStyle w:val="Text"/>
              <w:rPr>
                <w:rStyle w:val="Strong"/>
              </w:rPr>
            </w:pPr>
          </w:p>
        </w:tc>
        <w:tc>
          <w:tcPr>
            <w:tcW w:w="124" w:type="pct"/>
            <w:tcBorders>
              <w:top w:val="nil"/>
              <w:left w:val="nil"/>
              <w:right w:val="nil"/>
            </w:tcBorders>
            <w:shd w:val="clear" w:color="auto" w:fill="A2B593"/>
            <w:tcMar>
              <w:top w:w="15" w:type="dxa"/>
              <w:left w:w="15" w:type="dxa"/>
              <w:bottom w:w="0" w:type="dxa"/>
              <w:right w:w="15" w:type="dxa"/>
            </w:tcMar>
            <w:vAlign w:val="center"/>
            <w:hideMark/>
            <w:tcPrChange w:id="2058" w:author="Aleksander Hansen" w:date="2013-02-16T19:15:00Z">
              <w:tcPr>
                <w:tcW w:w="12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0FB8BDF" w14:textId="77777777" w:rsidR="00994066" w:rsidRPr="008B5A41" w:rsidRDefault="00994066" w:rsidP="00011813">
            <w:pPr>
              <w:pStyle w:val="Text"/>
              <w:rPr>
                <w:rStyle w:val="Strong"/>
              </w:rPr>
            </w:pPr>
          </w:p>
        </w:tc>
        <w:tc>
          <w:tcPr>
            <w:tcW w:w="703" w:type="pct"/>
            <w:tcBorders>
              <w:top w:val="nil"/>
              <w:left w:val="nil"/>
              <w:right w:val="nil"/>
            </w:tcBorders>
            <w:shd w:val="clear" w:color="auto" w:fill="A2B593"/>
            <w:tcMar>
              <w:top w:w="15" w:type="dxa"/>
              <w:left w:w="15" w:type="dxa"/>
              <w:bottom w:w="0" w:type="dxa"/>
              <w:right w:w="15" w:type="dxa"/>
            </w:tcMar>
            <w:vAlign w:val="center"/>
            <w:hideMark/>
            <w:tcPrChange w:id="2059" w:author="Aleksander Hansen" w:date="2013-02-16T19:15:00Z">
              <w:tcPr>
                <w:tcW w:w="60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D3192B3" w14:textId="5EB65C53" w:rsidR="00994066" w:rsidRPr="008B5A41" w:rsidRDefault="004D50AC">
            <w:pPr>
              <w:pStyle w:val="Text"/>
              <w:rPr>
                <w:rStyle w:val="Strong"/>
              </w:rPr>
            </w:pPr>
            <w:ins w:id="2060" w:author="Aleksander Hansen" w:date="2013-02-16T19:15:00Z">
              <w:r w:rsidRPr="008B5A41">
                <w:t xml:space="preserve">Number </w:t>
              </w:r>
            </w:ins>
            <w:r w:rsidR="00994066" w:rsidRPr="008B5A41">
              <w:t xml:space="preserve">of </w:t>
            </w:r>
            <w:del w:id="2061" w:author="Aleksander Hansen" w:date="2013-02-16T19:15:00Z">
              <w:r w:rsidR="00994066" w:rsidRPr="008B5A41" w:rsidDel="004D50AC">
                <w:delText>days</w:delText>
              </w:r>
            </w:del>
          </w:p>
        </w:tc>
        <w:tc>
          <w:tcPr>
            <w:tcW w:w="1314" w:type="pct"/>
            <w:gridSpan w:val="3"/>
            <w:tcBorders>
              <w:top w:val="nil"/>
              <w:left w:val="nil"/>
              <w:right w:val="nil"/>
            </w:tcBorders>
            <w:shd w:val="clear" w:color="auto" w:fill="A2B593"/>
            <w:tcMar>
              <w:top w:w="15" w:type="dxa"/>
              <w:left w:w="15" w:type="dxa"/>
              <w:bottom w:w="0" w:type="dxa"/>
              <w:right w:w="15" w:type="dxa"/>
            </w:tcMar>
            <w:vAlign w:val="center"/>
            <w:hideMark/>
            <w:tcPrChange w:id="2062" w:author="Aleksander Hansen" w:date="2013-02-16T19:15:00Z">
              <w:tcPr>
                <w:tcW w:w="1390" w:type="pct"/>
                <w:gridSpan w:val="6"/>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01D5A8B6" w14:textId="77777777" w:rsidR="00994066" w:rsidRPr="008B5A41" w:rsidRDefault="00994066" w:rsidP="00011813">
            <w:pPr>
              <w:pStyle w:val="Text"/>
              <w:rPr>
                <w:rStyle w:val="Strong"/>
              </w:rPr>
            </w:pPr>
            <w:r w:rsidRPr="008B5A41">
              <w:t>Cumulative Weight</w:t>
            </w:r>
          </w:p>
        </w:tc>
      </w:tr>
      <w:tr w:rsidR="004D50AC" w:rsidRPr="008B5A41" w14:paraId="5F50AA55" w14:textId="77777777" w:rsidTr="004D50AC">
        <w:trPr>
          <w:trHeight w:hRule="exact" w:val="340"/>
          <w:jc w:val="center"/>
        </w:trPr>
        <w:tc>
          <w:tcPr>
            <w:tcW w:w="666" w:type="pct"/>
            <w:tcBorders>
              <w:left w:val="nil"/>
              <w:right w:val="nil"/>
            </w:tcBorders>
            <w:shd w:val="clear" w:color="auto" w:fill="A2B593"/>
            <w:tcMar>
              <w:top w:w="15" w:type="dxa"/>
              <w:left w:w="15" w:type="dxa"/>
              <w:bottom w:w="0" w:type="dxa"/>
              <w:right w:w="15" w:type="dxa"/>
            </w:tcMar>
            <w:vAlign w:val="center"/>
            <w:hideMark/>
          </w:tcPr>
          <w:p w14:paraId="6C00A60E" w14:textId="77777777" w:rsidR="00994066" w:rsidRPr="008B5A41" w:rsidRDefault="00994066" w:rsidP="00011813">
            <w:pPr>
              <w:pStyle w:val="Text"/>
              <w:rPr>
                <w:rStyle w:val="Strong"/>
              </w:rPr>
            </w:pPr>
            <w:r w:rsidRPr="008B5A41">
              <w:t>Date</w:t>
            </w:r>
          </w:p>
        </w:tc>
        <w:tc>
          <w:tcPr>
            <w:tcW w:w="519" w:type="pct"/>
            <w:tcBorders>
              <w:left w:val="nil"/>
              <w:right w:val="nil"/>
            </w:tcBorders>
            <w:shd w:val="clear" w:color="auto" w:fill="A2B593"/>
            <w:tcMar>
              <w:top w:w="15" w:type="dxa"/>
              <w:left w:w="15" w:type="dxa"/>
              <w:bottom w:w="0" w:type="dxa"/>
              <w:right w:w="15" w:type="dxa"/>
            </w:tcMar>
            <w:vAlign w:val="center"/>
            <w:hideMark/>
          </w:tcPr>
          <w:p w14:paraId="6FEF67E3" w14:textId="77777777" w:rsidR="00994066" w:rsidRPr="008B5A41" w:rsidRDefault="00994066" w:rsidP="00011813">
            <w:pPr>
              <w:pStyle w:val="Text"/>
              <w:rPr>
                <w:rStyle w:val="Strong"/>
              </w:rPr>
            </w:pPr>
            <w:r w:rsidRPr="008B5A41">
              <w:t>Close</w:t>
            </w:r>
          </w:p>
        </w:tc>
        <w:tc>
          <w:tcPr>
            <w:tcW w:w="593" w:type="pct"/>
            <w:tcBorders>
              <w:left w:val="nil"/>
              <w:right w:val="nil"/>
            </w:tcBorders>
            <w:shd w:val="clear" w:color="auto" w:fill="A2B593"/>
            <w:tcMar>
              <w:top w:w="15" w:type="dxa"/>
              <w:left w:w="15" w:type="dxa"/>
              <w:bottom w:w="0" w:type="dxa"/>
              <w:right w:w="15" w:type="dxa"/>
            </w:tcMar>
            <w:vAlign w:val="center"/>
            <w:hideMark/>
          </w:tcPr>
          <w:p w14:paraId="4E715298" w14:textId="77777777" w:rsidR="00994066" w:rsidRPr="008B5A41" w:rsidRDefault="00994066" w:rsidP="00011813">
            <w:pPr>
              <w:pStyle w:val="Text"/>
              <w:rPr>
                <w:rStyle w:val="Strong"/>
              </w:rPr>
            </w:pPr>
            <w:r w:rsidRPr="008B5A41">
              <w:t>Return</w:t>
            </w:r>
          </w:p>
        </w:tc>
        <w:tc>
          <w:tcPr>
            <w:tcW w:w="448" w:type="pct"/>
            <w:tcBorders>
              <w:left w:val="nil"/>
              <w:right w:val="nil"/>
            </w:tcBorders>
            <w:shd w:val="clear" w:color="auto" w:fill="A2B593"/>
            <w:tcMar>
              <w:top w:w="15" w:type="dxa"/>
              <w:left w:w="15" w:type="dxa"/>
              <w:bottom w:w="0" w:type="dxa"/>
              <w:right w:w="15" w:type="dxa"/>
            </w:tcMar>
            <w:vAlign w:val="center"/>
            <w:hideMark/>
          </w:tcPr>
          <w:p w14:paraId="6C7A770B" w14:textId="77777777" w:rsidR="00994066" w:rsidRPr="008B5A41" w:rsidRDefault="00994066" w:rsidP="00011813">
            <w:pPr>
              <w:pStyle w:val="Text"/>
              <w:rPr>
                <w:rStyle w:val="Strong"/>
              </w:rPr>
            </w:pPr>
            <w:r w:rsidRPr="008B5A41">
              <w:t> </w:t>
            </w:r>
          </w:p>
        </w:tc>
        <w:tc>
          <w:tcPr>
            <w:tcW w:w="633" w:type="pct"/>
            <w:tcBorders>
              <w:left w:val="nil"/>
              <w:right w:val="nil"/>
            </w:tcBorders>
            <w:shd w:val="clear" w:color="auto" w:fill="A2B593"/>
            <w:tcMar>
              <w:top w:w="15" w:type="dxa"/>
              <w:left w:w="15" w:type="dxa"/>
              <w:bottom w:w="0" w:type="dxa"/>
              <w:right w:w="15" w:type="dxa"/>
            </w:tcMar>
            <w:vAlign w:val="center"/>
            <w:hideMark/>
          </w:tcPr>
          <w:p w14:paraId="3135DB6E" w14:textId="77777777" w:rsidR="00994066" w:rsidRPr="008B5A41" w:rsidRDefault="00994066" w:rsidP="00011813">
            <w:pPr>
              <w:pStyle w:val="Text"/>
              <w:rPr>
                <w:rStyle w:val="Strong"/>
              </w:rPr>
            </w:pPr>
            <w:r w:rsidRPr="008B5A41">
              <w:t>Sorted</w:t>
            </w:r>
          </w:p>
        </w:tc>
        <w:tc>
          <w:tcPr>
            <w:tcW w:w="124" w:type="pct"/>
            <w:tcBorders>
              <w:left w:val="nil"/>
              <w:right w:val="nil"/>
            </w:tcBorders>
            <w:shd w:val="clear" w:color="auto" w:fill="A2B593"/>
            <w:tcMar>
              <w:top w:w="15" w:type="dxa"/>
              <w:left w:w="15" w:type="dxa"/>
              <w:bottom w:w="0" w:type="dxa"/>
              <w:right w:w="15" w:type="dxa"/>
            </w:tcMar>
            <w:vAlign w:val="center"/>
            <w:hideMark/>
          </w:tcPr>
          <w:p w14:paraId="7A2FDD27" w14:textId="77777777" w:rsidR="00994066" w:rsidRPr="008B5A41" w:rsidRDefault="00994066" w:rsidP="00011813">
            <w:pPr>
              <w:pStyle w:val="Text"/>
              <w:rPr>
                <w:rStyle w:val="Strong"/>
              </w:rPr>
            </w:pPr>
          </w:p>
        </w:tc>
        <w:tc>
          <w:tcPr>
            <w:tcW w:w="703" w:type="pct"/>
            <w:tcBorders>
              <w:left w:val="nil"/>
              <w:right w:val="nil"/>
            </w:tcBorders>
            <w:shd w:val="clear" w:color="auto" w:fill="A2B593"/>
            <w:tcMar>
              <w:top w:w="15" w:type="dxa"/>
              <w:left w:w="15" w:type="dxa"/>
              <w:bottom w:w="0" w:type="dxa"/>
              <w:right w:w="15" w:type="dxa"/>
            </w:tcMar>
            <w:vAlign w:val="center"/>
            <w:hideMark/>
          </w:tcPr>
          <w:p w14:paraId="19442B57" w14:textId="024103A4" w:rsidR="00994066" w:rsidRPr="008B5A41" w:rsidRDefault="004D50AC" w:rsidP="00011813">
            <w:pPr>
              <w:pStyle w:val="Text"/>
              <w:rPr>
                <w:rStyle w:val="Strong"/>
              </w:rPr>
            </w:pPr>
            <w:proofErr w:type="gramStart"/>
            <w:ins w:id="2063" w:author="Aleksander Hansen" w:date="2013-02-16T19:15:00Z">
              <w:r w:rsidRPr="008B5A41">
                <w:t>days</w:t>
              </w:r>
              <w:proofErr w:type="gramEnd"/>
              <w:r w:rsidRPr="008B5A41">
                <w:t xml:space="preserve"> </w:t>
              </w:r>
            </w:ins>
            <w:r w:rsidR="00994066" w:rsidRPr="008B5A41">
              <w:t>ago</w:t>
            </w:r>
          </w:p>
        </w:tc>
        <w:tc>
          <w:tcPr>
            <w:tcW w:w="344" w:type="pct"/>
            <w:tcBorders>
              <w:left w:val="nil"/>
              <w:right w:val="nil"/>
            </w:tcBorders>
            <w:shd w:val="clear" w:color="auto" w:fill="A2B593"/>
            <w:tcMar>
              <w:top w:w="15" w:type="dxa"/>
              <w:left w:w="15" w:type="dxa"/>
              <w:bottom w:w="0" w:type="dxa"/>
              <w:right w:w="15" w:type="dxa"/>
            </w:tcMar>
            <w:vAlign w:val="center"/>
            <w:hideMark/>
          </w:tcPr>
          <w:p w14:paraId="673F59FB" w14:textId="77777777" w:rsidR="00994066" w:rsidRPr="008B5A41" w:rsidRDefault="00994066" w:rsidP="00011813">
            <w:pPr>
              <w:pStyle w:val="Text"/>
              <w:rPr>
                <w:rStyle w:val="Strong"/>
              </w:rPr>
            </w:pPr>
            <w:r w:rsidRPr="008B5A41">
              <w:t>HS</w:t>
            </w:r>
          </w:p>
        </w:tc>
        <w:tc>
          <w:tcPr>
            <w:tcW w:w="470" w:type="pct"/>
            <w:tcBorders>
              <w:left w:val="nil"/>
              <w:right w:val="nil"/>
            </w:tcBorders>
            <w:shd w:val="clear" w:color="auto" w:fill="A2B593"/>
            <w:tcMar>
              <w:top w:w="15" w:type="dxa"/>
              <w:left w:w="15" w:type="dxa"/>
              <w:bottom w:w="0" w:type="dxa"/>
              <w:right w:w="15" w:type="dxa"/>
            </w:tcMar>
            <w:vAlign w:val="center"/>
            <w:hideMark/>
          </w:tcPr>
          <w:p w14:paraId="046BE6ED" w14:textId="77777777" w:rsidR="00994066" w:rsidRPr="008B5A41" w:rsidRDefault="00994066" w:rsidP="00011813">
            <w:pPr>
              <w:pStyle w:val="Text"/>
              <w:rPr>
                <w:rStyle w:val="Strong"/>
              </w:rPr>
            </w:pPr>
            <w:r w:rsidRPr="008B5A41">
              <w:t> </w:t>
            </w:r>
          </w:p>
        </w:tc>
        <w:tc>
          <w:tcPr>
            <w:tcW w:w="499" w:type="pct"/>
            <w:tcBorders>
              <w:left w:val="nil"/>
              <w:right w:val="nil"/>
            </w:tcBorders>
            <w:shd w:val="clear" w:color="auto" w:fill="A2B593"/>
            <w:tcMar>
              <w:top w:w="15" w:type="dxa"/>
              <w:left w:w="15" w:type="dxa"/>
              <w:bottom w:w="0" w:type="dxa"/>
              <w:right w:w="15" w:type="dxa"/>
            </w:tcMar>
            <w:vAlign w:val="center"/>
            <w:hideMark/>
          </w:tcPr>
          <w:p w14:paraId="3A86C56D" w14:textId="77777777" w:rsidR="00994066" w:rsidRPr="008B5A41" w:rsidRDefault="00994066" w:rsidP="00011813">
            <w:pPr>
              <w:pStyle w:val="Text"/>
              <w:rPr>
                <w:rStyle w:val="Strong"/>
              </w:rPr>
            </w:pPr>
            <w:r w:rsidRPr="008B5A41">
              <w:t>Hybrid</w:t>
            </w:r>
          </w:p>
        </w:tc>
      </w:tr>
      <w:tr w:rsidR="004D50AC" w:rsidRPr="008B5A41" w14:paraId="6E052BDD" w14:textId="77777777" w:rsidTr="004D50AC">
        <w:trPr>
          <w:trHeight w:hRule="exact" w:val="301"/>
          <w:jc w:val="center"/>
          <w:trPrChange w:id="2064" w:author="Aleksander Hansen" w:date="2013-02-16T19:15:00Z">
            <w:trPr>
              <w:gridBefore w:val="1"/>
              <w:trHeight w:hRule="exact" w:val="301"/>
              <w:jc w:val="center"/>
            </w:trPr>
          </w:trPrChange>
        </w:trPr>
        <w:tc>
          <w:tcPr>
            <w:tcW w:w="666" w:type="pct"/>
            <w:tcBorders>
              <w:left w:val="nil"/>
              <w:bottom w:val="nil"/>
              <w:right w:val="nil"/>
            </w:tcBorders>
            <w:shd w:val="clear" w:color="auto" w:fill="auto"/>
            <w:tcMar>
              <w:top w:w="15" w:type="dxa"/>
              <w:left w:w="15" w:type="dxa"/>
              <w:bottom w:w="0" w:type="dxa"/>
              <w:right w:w="15" w:type="dxa"/>
            </w:tcMar>
            <w:vAlign w:val="center"/>
            <w:hideMark/>
            <w:tcPrChange w:id="2065" w:author="Aleksander Hansen" w:date="2013-02-16T19:15:00Z">
              <w:tcPr>
                <w:tcW w:w="669"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34A36083" w14:textId="77777777" w:rsidR="00994066" w:rsidRPr="008B5A41" w:rsidRDefault="00994066" w:rsidP="00011813">
            <w:pPr>
              <w:pStyle w:val="Text"/>
            </w:pPr>
            <w:r w:rsidRPr="008B5A41">
              <w:t>6/24/2009</w:t>
            </w:r>
          </w:p>
        </w:tc>
        <w:tc>
          <w:tcPr>
            <w:tcW w:w="519" w:type="pct"/>
            <w:tcBorders>
              <w:left w:val="nil"/>
              <w:bottom w:val="nil"/>
              <w:right w:val="nil"/>
            </w:tcBorders>
            <w:shd w:val="clear" w:color="auto" w:fill="auto"/>
            <w:tcMar>
              <w:top w:w="15" w:type="dxa"/>
              <w:left w:w="15" w:type="dxa"/>
              <w:bottom w:w="0" w:type="dxa"/>
              <w:right w:w="15" w:type="dxa"/>
            </w:tcMar>
            <w:vAlign w:val="center"/>
            <w:hideMark/>
            <w:tcPrChange w:id="2066" w:author="Aleksander Hansen" w:date="2013-02-16T19:15:00Z">
              <w:tcPr>
                <w:tcW w:w="521"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7ABA4F10" w14:textId="77777777" w:rsidR="00994066" w:rsidRPr="008B5A41" w:rsidRDefault="00994066" w:rsidP="00011813">
            <w:pPr>
              <w:pStyle w:val="Text"/>
            </w:pPr>
            <w:r w:rsidRPr="008B5A41">
              <w:t>409.29</w:t>
            </w:r>
          </w:p>
        </w:tc>
        <w:tc>
          <w:tcPr>
            <w:tcW w:w="593" w:type="pct"/>
            <w:tcBorders>
              <w:left w:val="nil"/>
              <w:bottom w:val="nil"/>
              <w:right w:val="nil"/>
            </w:tcBorders>
            <w:shd w:val="clear" w:color="auto" w:fill="auto"/>
            <w:tcMar>
              <w:top w:w="15" w:type="dxa"/>
              <w:left w:w="15" w:type="dxa"/>
              <w:bottom w:w="0" w:type="dxa"/>
              <w:right w:w="15" w:type="dxa"/>
            </w:tcMar>
            <w:vAlign w:val="center"/>
            <w:hideMark/>
            <w:tcPrChange w:id="2067" w:author="Aleksander Hansen" w:date="2013-02-16T19:15:00Z">
              <w:tcPr>
                <w:tcW w:w="596"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587811F8" w14:textId="77777777" w:rsidR="00994066" w:rsidRPr="008B5A41" w:rsidRDefault="00994066" w:rsidP="00011813">
            <w:pPr>
              <w:pStyle w:val="Text"/>
              <w:rPr>
                <w:rStyle w:val="Strong"/>
              </w:rPr>
            </w:pPr>
            <w:r w:rsidRPr="008B5A41">
              <w:t>0.89%</w:t>
            </w:r>
          </w:p>
        </w:tc>
        <w:tc>
          <w:tcPr>
            <w:tcW w:w="448" w:type="pct"/>
            <w:tcBorders>
              <w:left w:val="nil"/>
              <w:bottom w:val="nil"/>
              <w:right w:val="nil"/>
            </w:tcBorders>
            <w:shd w:val="clear" w:color="auto" w:fill="auto"/>
            <w:tcMar>
              <w:top w:w="15" w:type="dxa"/>
              <w:left w:w="15" w:type="dxa"/>
              <w:bottom w:w="0" w:type="dxa"/>
              <w:right w:w="15" w:type="dxa"/>
            </w:tcMar>
            <w:vAlign w:val="center"/>
            <w:hideMark/>
            <w:tcPrChange w:id="2068" w:author="Aleksander Hansen" w:date="2013-02-16T19:15:00Z">
              <w:tcPr>
                <w:tcW w:w="452"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11564C5C" w14:textId="77777777" w:rsidR="00994066" w:rsidRPr="008B5A41" w:rsidRDefault="00994066" w:rsidP="00011813">
            <w:pPr>
              <w:pStyle w:val="Text"/>
              <w:rPr>
                <w:rStyle w:val="Strong"/>
              </w:rPr>
            </w:pPr>
            <w:r w:rsidRPr="008B5A41">
              <w:t>1</w:t>
            </w:r>
          </w:p>
        </w:tc>
        <w:tc>
          <w:tcPr>
            <w:tcW w:w="633" w:type="pct"/>
            <w:tcBorders>
              <w:left w:val="nil"/>
              <w:bottom w:val="nil"/>
              <w:right w:val="nil"/>
            </w:tcBorders>
            <w:shd w:val="clear" w:color="auto" w:fill="auto"/>
            <w:tcMar>
              <w:top w:w="15" w:type="dxa"/>
              <w:left w:w="15" w:type="dxa"/>
              <w:bottom w:w="0" w:type="dxa"/>
              <w:right w:w="15" w:type="dxa"/>
            </w:tcMar>
            <w:vAlign w:val="center"/>
            <w:hideMark/>
            <w:tcPrChange w:id="2069" w:author="Aleksander Hansen" w:date="2013-02-16T19:15:00Z">
              <w:tcPr>
                <w:tcW w:w="636"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36BC232A" w14:textId="77777777" w:rsidR="00994066" w:rsidRPr="008B5A41" w:rsidRDefault="00994066" w:rsidP="00011813">
            <w:pPr>
              <w:pStyle w:val="Text"/>
              <w:rPr>
                <w:rStyle w:val="Strong"/>
              </w:rPr>
            </w:pPr>
            <w:r w:rsidRPr="008B5A41">
              <w:t>-5.90%</w:t>
            </w:r>
          </w:p>
        </w:tc>
        <w:tc>
          <w:tcPr>
            <w:tcW w:w="124" w:type="pct"/>
            <w:tcBorders>
              <w:left w:val="nil"/>
              <w:bottom w:val="nil"/>
              <w:right w:val="nil"/>
            </w:tcBorders>
            <w:shd w:val="clear" w:color="auto" w:fill="auto"/>
            <w:tcMar>
              <w:top w:w="15" w:type="dxa"/>
              <w:left w:w="15" w:type="dxa"/>
              <w:bottom w:w="0" w:type="dxa"/>
              <w:right w:w="15" w:type="dxa"/>
            </w:tcMar>
            <w:vAlign w:val="center"/>
            <w:hideMark/>
            <w:tcPrChange w:id="2070" w:author="Aleksander Hansen" w:date="2013-02-16T19:15:00Z">
              <w:tcPr>
                <w:tcW w:w="12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A9DCF82" w14:textId="77777777" w:rsidR="00994066" w:rsidRPr="008B5A41" w:rsidRDefault="00994066" w:rsidP="00011813">
            <w:pPr>
              <w:pStyle w:val="Text"/>
            </w:pPr>
          </w:p>
        </w:tc>
        <w:tc>
          <w:tcPr>
            <w:tcW w:w="703" w:type="pct"/>
            <w:tcBorders>
              <w:left w:val="nil"/>
              <w:bottom w:val="nil"/>
              <w:right w:val="nil"/>
            </w:tcBorders>
            <w:shd w:val="clear" w:color="auto" w:fill="auto"/>
            <w:tcMar>
              <w:top w:w="15" w:type="dxa"/>
              <w:left w:w="15" w:type="dxa"/>
              <w:bottom w:w="0" w:type="dxa"/>
              <w:right w:w="15" w:type="dxa"/>
            </w:tcMar>
            <w:vAlign w:val="center"/>
            <w:hideMark/>
            <w:tcPrChange w:id="2071" w:author="Aleksander Hansen" w:date="2013-02-16T19:15:00Z">
              <w:tcPr>
                <w:tcW w:w="608"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432E927B" w14:textId="77777777" w:rsidR="00994066" w:rsidRPr="008B5A41" w:rsidRDefault="00994066" w:rsidP="00011813">
            <w:pPr>
              <w:pStyle w:val="Text"/>
            </w:pPr>
            <w:r w:rsidRPr="008B5A41">
              <w:t>76</w:t>
            </w:r>
          </w:p>
        </w:tc>
        <w:tc>
          <w:tcPr>
            <w:tcW w:w="344" w:type="pct"/>
            <w:tcBorders>
              <w:left w:val="nil"/>
              <w:bottom w:val="nil"/>
              <w:right w:val="nil"/>
            </w:tcBorders>
            <w:shd w:val="clear" w:color="auto" w:fill="auto"/>
            <w:tcMar>
              <w:top w:w="15" w:type="dxa"/>
              <w:left w:w="15" w:type="dxa"/>
              <w:bottom w:w="0" w:type="dxa"/>
              <w:right w:w="15" w:type="dxa"/>
            </w:tcMar>
            <w:vAlign w:val="center"/>
            <w:hideMark/>
            <w:tcPrChange w:id="2072" w:author="Aleksander Hansen" w:date="2013-02-16T19:15:00Z">
              <w:tcPr>
                <w:tcW w:w="414"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6CB653DE" w14:textId="77777777" w:rsidR="00994066" w:rsidRPr="008B5A41" w:rsidRDefault="00994066" w:rsidP="00011813">
            <w:pPr>
              <w:pStyle w:val="Text"/>
            </w:pPr>
            <w:r w:rsidRPr="008B5A41">
              <w:t>1.0%</w:t>
            </w:r>
          </w:p>
        </w:tc>
        <w:tc>
          <w:tcPr>
            <w:tcW w:w="470" w:type="pct"/>
            <w:tcBorders>
              <w:left w:val="nil"/>
              <w:bottom w:val="nil"/>
              <w:right w:val="nil"/>
            </w:tcBorders>
            <w:shd w:val="clear" w:color="auto" w:fill="auto"/>
            <w:tcMar>
              <w:top w:w="15" w:type="dxa"/>
              <w:left w:w="15" w:type="dxa"/>
              <w:bottom w:w="0" w:type="dxa"/>
              <w:right w:w="15" w:type="dxa"/>
            </w:tcMar>
            <w:vAlign w:val="center"/>
            <w:hideMark/>
            <w:tcPrChange w:id="2073" w:author="Aleksander Hansen" w:date="2013-02-16T19:15:00Z">
              <w:tcPr>
                <w:tcW w:w="473"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29BC6E06" w14:textId="77777777" w:rsidR="00994066" w:rsidRPr="008B5A41" w:rsidRDefault="00994066" w:rsidP="00011813">
            <w:pPr>
              <w:pStyle w:val="Text"/>
            </w:pPr>
            <w:r w:rsidRPr="008B5A41">
              <w:t>0.2%</w:t>
            </w:r>
          </w:p>
        </w:tc>
        <w:tc>
          <w:tcPr>
            <w:tcW w:w="499" w:type="pct"/>
            <w:tcBorders>
              <w:left w:val="nil"/>
              <w:bottom w:val="nil"/>
              <w:right w:val="nil"/>
            </w:tcBorders>
            <w:shd w:val="clear" w:color="auto" w:fill="auto"/>
            <w:tcMar>
              <w:top w:w="15" w:type="dxa"/>
              <w:left w:w="15" w:type="dxa"/>
              <w:bottom w:w="0" w:type="dxa"/>
              <w:right w:w="15" w:type="dxa"/>
            </w:tcMar>
            <w:vAlign w:val="center"/>
            <w:hideMark/>
            <w:tcPrChange w:id="2074" w:author="Aleksander Hansen" w:date="2013-02-16T19:15:00Z">
              <w:tcPr>
                <w:tcW w:w="502"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3CD5B81E" w14:textId="77777777" w:rsidR="00994066" w:rsidRPr="008B5A41" w:rsidRDefault="00994066" w:rsidP="00011813">
            <w:pPr>
              <w:pStyle w:val="Text"/>
            </w:pPr>
            <w:r w:rsidRPr="008B5A41">
              <w:t>0.2%</w:t>
            </w:r>
          </w:p>
        </w:tc>
      </w:tr>
      <w:tr w:rsidR="004D50AC" w:rsidRPr="008B5A41" w14:paraId="36D0FC85" w14:textId="77777777" w:rsidTr="004D50AC">
        <w:trPr>
          <w:trHeight w:hRule="exact" w:val="301"/>
          <w:jc w:val="center"/>
          <w:trPrChange w:id="2075"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076"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770BCBD" w14:textId="77777777" w:rsidR="00994066" w:rsidRPr="008B5A41" w:rsidRDefault="00994066" w:rsidP="00011813">
            <w:pPr>
              <w:pStyle w:val="Text"/>
            </w:pPr>
            <w:r w:rsidRPr="008B5A41">
              <w:t>6/23/2009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077"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B057774" w14:textId="77777777" w:rsidR="00994066" w:rsidRPr="008B5A41" w:rsidRDefault="00994066" w:rsidP="00011813">
            <w:pPr>
              <w:pStyle w:val="Text"/>
            </w:pPr>
            <w:r w:rsidRPr="008B5A41">
              <w:t>405.68</w:t>
            </w:r>
          </w:p>
        </w:tc>
        <w:tc>
          <w:tcPr>
            <w:tcW w:w="593" w:type="pct"/>
            <w:tcBorders>
              <w:top w:val="nil"/>
              <w:left w:val="nil"/>
              <w:bottom w:val="nil"/>
              <w:right w:val="nil"/>
            </w:tcBorders>
            <w:shd w:val="clear" w:color="auto" w:fill="auto"/>
            <w:tcMar>
              <w:top w:w="15" w:type="dxa"/>
              <w:left w:w="15" w:type="dxa"/>
              <w:bottom w:w="0" w:type="dxa"/>
              <w:right w:w="15" w:type="dxa"/>
            </w:tcMar>
            <w:vAlign w:val="center"/>
            <w:hideMark/>
            <w:tcPrChange w:id="2078" w:author="Aleksander Hansen" w:date="2013-02-16T19:15:00Z">
              <w:tcPr>
                <w:tcW w:w="59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BC459FC" w14:textId="77777777" w:rsidR="00994066" w:rsidRPr="008B5A41" w:rsidRDefault="00994066" w:rsidP="00011813">
            <w:pPr>
              <w:pStyle w:val="Text"/>
              <w:rPr>
                <w:rStyle w:val="Strong"/>
              </w:rPr>
            </w:pPr>
            <w:r w:rsidRPr="008B5A41">
              <w:t>-0.41%</w:t>
            </w:r>
          </w:p>
        </w:tc>
        <w:tc>
          <w:tcPr>
            <w:tcW w:w="448" w:type="pct"/>
            <w:tcBorders>
              <w:top w:val="nil"/>
              <w:left w:val="nil"/>
              <w:bottom w:val="nil"/>
              <w:right w:val="nil"/>
            </w:tcBorders>
            <w:shd w:val="clear" w:color="auto" w:fill="auto"/>
            <w:tcMar>
              <w:top w:w="15" w:type="dxa"/>
              <w:left w:w="15" w:type="dxa"/>
              <w:bottom w:w="0" w:type="dxa"/>
              <w:right w:w="15" w:type="dxa"/>
            </w:tcMar>
            <w:vAlign w:val="center"/>
            <w:hideMark/>
            <w:tcPrChange w:id="2079" w:author="Aleksander Hansen" w:date="2013-02-16T19:15:00Z">
              <w:tcPr>
                <w:tcW w:w="45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6BCDEE7" w14:textId="77777777" w:rsidR="00994066" w:rsidRPr="008B5A41" w:rsidRDefault="00994066" w:rsidP="00011813">
            <w:pPr>
              <w:pStyle w:val="Text"/>
              <w:rPr>
                <w:rStyle w:val="Strong"/>
              </w:rPr>
            </w:pPr>
            <w:r w:rsidRPr="008B5A41">
              <w:t>2</w:t>
            </w:r>
          </w:p>
        </w:tc>
        <w:tc>
          <w:tcPr>
            <w:tcW w:w="633" w:type="pct"/>
            <w:tcBorders>
              <w:top w:val="nil"/>
              <w:left w:val="nil"/>
              <w:bottom w:val="nil"/>
              <w:right w:val="nil"/>
            </w:tcBorders>
            <w:shd w:val="clear" w:color="auto" w:fill="auto"/>
            <w:tcMar>
              <w:top w:w="15" w:type="dxa"/>
              <w:left w:w="15" w:type="dxa"/>
              <w:bottom w:w="0" w:type="dxa"/>
              <w:right w:w="15" w:type="dxa"/>
            </w:tcMar>
            <w:vAlign w:val="center"/>
            <w:hideMark/>
            <w:tcPrChange w:id="2080" w:author="Aleksander Hansen" w:date="2013-02-16T19:15:00Z">
              <w:tcPr>
                <w:tcW w:w="63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6C03343" w14:textId="77777777" w:rsidR="00994066" w:rsidRPr="008B5A41" w:rsidRDefault="00994066" w:rsidP="00011813">
            <w:pPr>
              <w:pStyle w:val="Text"/>
              <w:rPr>
                <w:rStyle w:val="Strong"/>
              </w:rPr>
            </w:pPr>
            <w:r w:rsidRPr="008B5A41">
              <w:t>-5.50%</w:t>
            </w:r>
          </w:p>
        </w:tc>
        <w:tc>
          <w:tcPr>
            <w:tcW w:w="124" w:type="pct"/>
            <w:tcBorders>
              <w:top w:val="nil"/>
              <w:left w:val="nil"/>
              <w:bottom w:val="nil"/>
              <w:right w:val="nil"/>
            </w:tcBorders>
            <w:shd w:val="clear" w:color="auto" w:fill="auto"/>
            <w:tcMar>
              <w:top w:w="15" w:type="dxa"/>
              <w:left w:w="15" w:type="dxa"/>
              <w:bottom w:w="0" w:type="dxa"/>
              <w:right w:w="15" w:type="dxa"/>
            </w:tcMar>
            <w:vAlign w:val="center"/>
            <w:hideMark/>
            <w:tcPrChange w:id="2081" w:author="Aleksander Hansen" w:date="2013-02-16T19:15:00Z">
              <w:tcPr>
                <w:tcW w:w="12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67B6808" w14:textId="77777777" w:rsidR="00994066" w:rsidRPr="008B5A41" w:rsidRDefault="00994066" w:rsidP="00011813">
            <w:pPr>
              <w:pStyle w:val="Text"/>
            </w:pPr>
          </w:p>
        </w:tc>
        <w:tc>
          <w:tcPr>
            <w:tcW w:w="703" w:type="pct"/>
            <w:tcBorders>
              <w:top w:val="nil"/>
              <w:left w:val="nil"/>
              <w:bottom w:val="nil"/>
              <w:right w:val="nil"/>
            </w:tcBorders>
            <w:shd w:val="clear" w:color="auto" w:fill="auto"/>
            <w:tcMar>
              <w:top w:w="15" w:type="dxa"/>
              <w:left w:w="15" w:type="dxa"/>
              <w:bottom w:w="0" w:type="dxa"/>
              <w:right w:w="15" w:type="dxa"/>
            </w:tcMar>
            <w:vAlign w:val="center"/>
            <w:hideMark/>
            <w:tcPrChange w:id="2082" w:author="Aleksander Hansen" w:date="2013-02-16T19:15:00Z">
              <w:tcPr>
                <w:tcW w:w="60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752DAD0" w14:textId="77777777" w:rsidR="00994066" w:rsidRPr="008B5A41" w:rsidRDefault="00994066" w:rsidP="00011813">
            <w:pPr>
              <w:pStyle w:val="Text"/>
            </w:pPr>
            <w:r w:rsidRPr="008B5A41">
              <w:t>94</w:t>
            </w:r>
          </w:p>
        </w:tc>
        <w:tc>
          <w:tcPr>
            <w:tcW w:w="344" w:type="pct"/>
            <w:tcBorders>
              <w:top w:val="nil"/>
              <w:left w:val="nil"/>
              <w:bottom w:val="nil"/>
              <w:right w:val="nil"/>
            </w:tcBorders>
            <w:shd w:val="clear" w:color="auto" w:fill="auto"/>
            <w:tcMar>
              <w:top w:w="15" w:type="dxa"/>
              <w:left w:w="15" w:type="dxa"/>
              <w:bottom w:w="0" w:type="dxa"/>
              <w:right w:w="15" w:type="dxa"/>
            </w:tcMar>
            <w:vAlign w:val="center"/>
            <w:hideMark/>
            <w:tcPrChange w:id="2083" w:author="Aleksander Hansen" w:date="2013-02-16T19:15:00Z">
              <w:tcPr>
                <w:tcW w:w="414"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0A14A96" w14:textId="77777777" w:rsidR="00994066" w:rsidRPr="008B5A41" w:rsidRDefault="00994066" w:rsidP="00011813">
            <w:pPr>
              <w:pStyle w:val="Text"/>
            </w:pPr>
            <w:r w:rsidRPr="008B5A41">
              <w:t>2.0%</w:t>
            </w:r>
          </w:p>
        </w:tc>
        <w:tc>
          <w:tcPr>
            <w:tcW w:w="470" w:type="pct"/>
            <w:tcBorders>
              <w:top w:val="nil"/>
              <w:left w:val="nil"/>
              <w:bottom w:val="nil"/>
              <w:right w:val="nil"/>
            </w:tcBorders>
            <w:shd w:val="clear" w:color="auto" w:fill="auto"/>
            <w:tcMar>
              <w:top w:w="15" w:type="dxa"/>
              <w:left w:w="15" w:type="dxa"/>
              <w:bottom w:w="0" w:type="dxa"/>
              <w:right w:w="15" w:type="dxa"/>
            </w:tcMar>
            <w:vAlign w:val="center"/>
            <w:hideMark/>
            <w:tcPrChange w:id="2084" w:author="Aleksander Hansen" w:date="2013-02-16T19:15:00Z">
              <w:tcPr>
                <w:tcW w:w="473"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6B71AFB" w14:textId="77777777" w:rsidR="00994066" w:rsidRPr="008B5A41" w:rsidRDefault="00994066" w:rsidP="00011813">
            <w:pPr>
              <w:pStyle w:val="Text"/>
            </w:pPr>
            <w:r w:rsidRPr="008B5A41">
              <w:t>0.1%</w:t>
            </w:r>
          </w:p>
        </w:tc>
        <w:tc>
          <w:tcPr>
            <w:tcW w:w="499" w:type="pct"/>
            <w:tcBorders>
              <w:top w:val="nil"/>
              <w:left w:val="nil"/>
              <w:bottom w:val="nil"/>
              <w:right w:val="nil"/>
            </w:tcBorders>
            <w:shd w:val="clear" w:color="auto" w:fill="auto"/>
            <w:tcMar>
              <w:top w:w="15" w:type="dxa"/>
              <w:left w:w="15" w:type="dxa"/>
              <w:bottom w:w="0" w:type="dxa"/>
              <w:right w:w="15" w:type="dxa"/>
            </w:tcMar>
            <w:vAlign w:val="center"/>
            <w:hideMark/>
            <w:tcPrChange w:id="2085" w:author="Aleksander Hansen" w:date="2013-02-16T19:15:00Z">
              <w:tcPr>
                <w:tcW w:w="50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992FBC2" w14:textId="77777777" w:rsidR="00994066" w:rsidRPr="008B5A41" w:rsidRDefault="00994066" w:rsidP="00011813">
            <w:pPr>
              <w:pStyle w:val="Text"/>
            </w:pPr>
            <w:r w:rsidRPr="008B5A41">
              <w:t>0.3%</w:t>
            </w:r>
          </w:p>
        </w:tc>
      </w:tr>
      <w:tr w:rsidR="004D50AC" w:rsidRPr="008B5A41" w14:paraId="0B9F6BAA" w14:textId="77777777" w:rsidTr="004D50AC">
        <w:trPr>
          <w:trHeight w:hRule="exact" w:val="301"/>
          <w:jc w:val="center"/>
          <w:trPrChange w:id="2086"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087"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A745941" w14:textId="77777777" w:rsidR="00994066" w:rsidRPr="008B5A41" w:rsidRDefault="00994066" w:rsidP="00011813">
            <w:pPr>
              <w:pStyle w:val="Text"/>
            </w:pPr>
            <w:r w:rsidRPr="008B5A41">
              <w:t>6/22/2009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088"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C90CB69" w14:textId="77777777" w:rsidR="00994066" w:rsidRPr="008B5A41" w:rsidRDefault="00994066" w:rsidP="00011813">
            <w:pPr>
              <w:pStyle w:val="Text"/>
            </w:pPr>
            <w:r w:rsidRPr="008B5A41">
              <w:t>407.35</w:t>
            </w:r>
          </w:p>
        </w:tc>
        <w:tc>
          <w:tcPr>
            <w:tcW w:w="593" w:type="pct"/>
            <w:tcBorders>
              <w:top w:val="nil"/>
              <w:left w:val="nil"/>
              <w:bottom w:val="nil"/>
              <w:right w:val="nil"/>
            </w:tcBorders>
            <w:shd w:val="clear" w:color="auto" w:fill="auto"/>
            <w:tcMar>
              <w:top w:w="15" w:type="dxa"/>
              <w:left w:w="15" w:type="dxa"/>
              <w:bottom w:w="0" w:type="dxa"/>
              <w:right w:w="15" w:type="dxa"/>
            </w:tcMar>
            <w:vAlign w:val="center"/>
            <w:hideMark/>
            <w:tcPrChange w:id="2089" w:author="Aleksander Hansen" w:date="2013-02-16T19:15:00Z">
              <w:tcPr>
                <w:tcW w:w="59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9D848D8" w14:textId="77777777" w:rsidR="00994066" w:rsidRPr="008B5A41" w:rsidRDefault="00994066" w:rsidP="00011813">
            <w:pPr>
              <w:pStyle w:val="Text"/>
              <w:rPr>
                <w:rStyle w:val="Strong"/>
              </w:rPr>
            </w:pPr>
            <w:r w:rsidRPr="008B5A41">
              <w:t>-3.08%</w:t>
            </w:r>
          </w:p>
        </w:tc>
        <w:tc>
          <w:tcPr>
            <w:tcW w:w="448" w:type="pct"/>
            <w:tcBorders>
              <w:top w:val="nil"/>
              <w:left w:val="nil"/>
              <w:bottom w:val="nil"/>
              <w:right w:val="nil"/>
            </w:tcBorders>
            <w:shd w:val="clear" w:color="auto" w:fill="auto"/>
            <w:tcMar>
              <w:top w:w="15" w:type="dxa"/>
              <w:left w:w="15" w:type="dxa"/>
              <w:bottom w:w="0" w:type="dxa"/>
              <w:right w:w="15" w:type="dxa"/>
            </w:tcMar>
            <w:vAlign w:val="center"/>
            <w:hideMark/>
            <w:tcPrChange w:id="2090" w:author="Aleksander Hansen" w:date="2013-02-16T19:15:00Z">
              <w:tcPr>
                <w:tcW w:w="45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96F6E2C" w14:textId="77777777" w:rsidR="00994066" w:rsidRPr="008B5A41" w:rsidRDefault="00994066" w:rsidP="00011813">
            <w:pPr>
              <w:pStyle w:val="Text"/>
              <w:rPr>
                <w:rStyle w:val="Strong"/>
              </w:rPr>
            </w:pPr>
            <w:r w:rsidRPr="008B5A41">
              <w:t>3</w:t>
            </w:r>
          </w:p>
        </w:tc>
        <w:tc>
          <w:tcPr>
            <w:tcW w:w="633" w:type="pct"/>
            <w:tcBorders>
              <w:top w:val="nil"/>
              <w:left w:val="nil"/>
              <w:bottom w:val="nil"/>
              <w:right w:val="nil"/>
            </w:tcBorders>
            <w:shd w:val="clear" w:color="auto" w:fill="auto"/>
            <w:tcMar>
              <w:top w:w="15" w:type="dxa"/>
              <w:left w:w="15" w:type="dxa"/>
              <w:bottom w:w="0" w:type="dxa"/>
              <w:right w:w="15" w:type="dxa"/>
            </w:tcMar>
            <w:vAlign w:val="center"/>
            <w:hideMark/>
            <w:tcPrChange w:id="2091" w:author="Aleksander Hansen" w:date="2013-02-16T19:15:00Z">
              <w:tcPr>
                <w:tcW w:w="63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2E25073" w14:textId="77777777" w:rsidR="00994066" w:rsidRPr="008B5A41" w:rsidRDefault="00994066" w:rsidP="00011813">
            <w:pPr>
              <w:pStyle w:val="Text"/>
              <w:rPr>
                <w:rStyle w:val="Strong"/>
              </w:rPr>
            </w:pPr>
            <w:r w:rsidRPr="008B5A41">
              <w:t>-4.85%</w:t>
            </w:r>
          </w:p>
        </w:tc>
        <w:tc>
          <w:tcPr>
            <w:tcW w:w="124" w:type="pct"/>
            <w:tcBorders>
              <w:top w:val="nil"/>
              <w:left w:val="nil"/>
              <w:bottom w:val="nil"/>
              <w:right w:val="nil"/>
            </w:tcBorders>
            <w:shd w:val="clear" w:color="auto" w:fill="auto"/>
            <w:tcMar>
              <w:top w:w="15" w:type="dxa"/>
              <w:left w:w="15" w:type="dxa"/>
              <w:bottom w:w="0" w:type="dxa"/>
              <w:right w:w="15" w:type="dxa"/>
            </w:tcMar>
            <w:vAlign w:val="center"/>
            <w:hideMark/>
            <w:tcPrChange w:id="2092" w:author="Aleksander Hansen" w:date="2013-02-16T19:15:00Z">
              <w:tcPr>
                <w:tcW w:w="12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F3503AD" w14:textId="77777777" w:rsidR="00994066" w:rsidRPr="008B5A41" w:rsidRDefault="00994066" w:rsidP="00011813">
            <w:pPr>
              <w:pStyle w:val="Text"/>
            </w:pPr>
          </w:p>
        </w:tc>
        <w:tc>
          <w:tcPr>
            <w:tcW w:w="703" w:type="pct"/>
            <w:tcBorders>
              <w:top w:val="nil"/>
              <w:left w:val="nil"/>
              <w:bottom w:val="nil"/>
              <w:right w:val="nil"/>
            </w:tcBorders>
            <w:shd w:val="clear" w:color="auto" w:fill="auto"/>
            <w:tcMar>
              <w:top w:w="15" w:type="dxa"/>
              <w:left w:w="15" w:type="dxa"/>
              <w:bottom w:w="0" w:type="dxa"/>
              <w:right w:w="15" w:type="dxa"/>
            </w:tcMar>
            <w:vAlign w:val="center"/>
            <w:hideMark/>
            <w:tcPrChange w:id="2093" w:author="Aleksander Hansen" w:date="2013-02-16T19:15:00Z">
              <w:tcPr>
                <w:tcW w:w="60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FDACAA7" w14:textId="77777777" w:rsidR="00994066" w:rsidRPr="008B5A41" w:rsidRDefault="00994066" w:rsidP="00011813">
            <w:pPr>
              <w:pStyle w:val="Text"/>
            </w:pPr>
            <w:r w:rsidRPr="008B5A41">
              <w:t>86</w:t>
            </w:r>
          </w:p>
        </w:tc>
        <w:tc>
          <w:tcPr>
            <w:tcW w:w="344" w:type="pct"/>
            <w:tcBorders>
              <w:top w:val="nil"/>
              <w:left w:val="nil"/>
              <w:bottom w:val="nil"/>
              <w:right w:val="nil"/>
            </w:tcBorders>
            <w:shd w:val="clear" w:color="auto" w:fill="auto"/>
            <w:tcMar>
              <w:top w:w="15" w:type="dxa"/>
              <w:left w:w="15" w:type="dxa"/>
              <w:bottom w:w="0" w:type="dxa"/>
              <w:right w:w="15" w:type="dxa"/>
            </w:tcMar>
            <w:vAlign w:val="center"/>
            <w:hideMark/>
            <w:tcPrChange w:id="2094" w:author="Aleksander Hansen" w:date="2013-02-16T19:15:00Z">
              <w:tcPr>
                <w:tcW w:w="414"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79D5B76" w14:textId="77777777" w:rsidR="00994066" w:rsidRPr="008B5A41" w:rsidRDefault="00994066" w:rsidP="00011813">
            <w:pPr>
              <w:pStyle w:val="Text"/>
            </w:pPr>
            <w:r w:rsidRPr="008B5A41">
              <w:t>3.0%</w:t>
            </w:r>
          </w:p>
        </w:tc>
        <w:tc>
          <w:tcPr>
            <w:tcW w:w="470" w:type="pct"/>
            <w:tcBorders>
              <w:top w:val="nil"/>
              <w:left w:val="nil"/>
              <w:bottom w:val="nil"/>
              <w:right w:val="nil"/>
            </w:tcBorders>
            <w:shd w:val="clear" w:color="auto" w:fill="auto"/>
            <w:tcMar>
              <w:top w:w="15" w:type="dxa"/>
              <w:left w:w="15" w:type="dxa"/>
              <w:bottom w:w="0" w:type="dxa"/>
              <w:right w:w="15" w:type="dxa"/>
            </w:tcMar>
            <w:vAlign w:val="center"/>
            <w:hideMark/>
            <w:tcPrChange w:id="2095" w:author="Aleksander Hansen" w:date="2013-02-16T19:15:00Z">
              <w:tcPr>
                <w:tcW w:w="473"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ACA7BD5" w14:textId="77777777" w:rsidR="00994066" w:rsidRPr="008B5A41" w:rsidRDefault="00994066" w:rsidP="00011813">
            <w:pPr>
              <w:pStyle w:val="Text"/>
            </w:pPr>
            <w:r w:rsidRPr="008B5A41">
              <w:t>0.1%</w:t>
            </w:r>
          </w:p>
        </w:tc>
        <w:tc>
          <w:tcPr>
            <w:tcW w:w="499" w:type="pct"/>
            <w:tcBorders>
              <w:top w:val="nil"/>
              <w:left w:val="nil"/>
              <w:bottom w:val="nil"/>
              <w:right w:val="nil"/>
            </w:tcBorders>
            <w:shd w:val="clear" w:color="auto" w:fill="auto"/>
            <w:tcMar>
              <w:top w:w="15" w:type="dxa"/>
              <w:left w:w="15" w:type="dxa"/>
              <w:bottom w:w="0" w:type="dxa"/>
              <w:right w:w="15" w:type="dxa"/>
            </w:tcMar>
            <w:vAlign w:val="center"/>
            <w:hideMark/>
            <w:tcPrChange w:id="2096" w:author="Aleksander Hansen" w:date="2013-02-16T19:15:00Z">
              <w:tcPr>
                <w:tcW w:w="50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4FD7C8A" w14:textId="77777777" w:rsidR="00994066" w:rsidRPr="008B5A41" w:rsidRDefault="00994066" w:rsidP="00011813">
            <w:pPr>
              <w:pStyle w:val="Text"/>
            </w:pPr>
            <w:r w:rsidRPr="008B5A41">
              <w:t>0.4%</w:t>
            </w:r>
          </w:p>
        </w:tc>
      </w:tr>
      <w:tr w:rsidR="004D50AC" w:rsidRPr="008B5A41" w14:paraId="1422A273" w14:textId="77777777" w:rsidTr="004D50AC">
        <w:trPr>
          <w:trHeight w:hRule="exact" w:val="301"/>
          <w:jc w:val="center"/>
          <w:trPrChange w:id="2097"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098"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DF20EB4" w14:textId="77777777" w:rsidR="00994066" w:rsidRPr="008B5A41" w:rsidRDefault="00994066" w:rsidP="00011813">
            <w:pPr>
              <w:pStyle w:val="Text"/>
            </w:pPr>
            <w:r w:rsidRPr="008B5A41">
              <w:t>6/19/2009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099"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A2B0733" w14:textId="77777777" w:rsidR="00994066" w:rsidRPr="008B5A41" w:rsidRDefault="00994066" w:rsidP="00011813">
            <w:pPr>
              <w:pStyle w:val="Text"/>
            </w:pPr>
            <w:r w:rsidRPr="008B5A41">
              <w:t>420.09</w:t>
            </w:r>
          </w:p>
        </w:tc>
        <w:tc>
          <w:tcPr>
            <w:tcW w:w="593" w:type="pct"/>
            <w:tcBorders>
              <w:top w:val="nil"/>
              <w:left w:val="nil"/>
              <w:right w:val="nil"/>
            </w:tcBorders>
            <w:shd w:val="clear" w:color="auto" w:fill="auto"/>
            <w:tcMar>
              <w:top w:w="15" w:type="dxa"/>
              <w:left w:w="15" w:type="dxa"/>
              <w:bottom w:w="0" w:type="dxa"/>
              <w:right w:w="15" w:type="dxa"/>
            </w:tcMar>
            <w:vAlign w:val="center"/>
            <w:hideMark/>
            <w:tcPrChange w:id="2100" w:author="Aleksander Hansen" w:date="2013-02-16T19:15:00Z">
              <w:tcPr>
                <w:tcW w:w="596"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6FC01A73" w14:textId="77777777" w:rsidR="00994066" w:rsidRPr="008B5A41" w:rsidRDefault="00994066" w:rsidP="00011813">
            <w:pPr>
              <w:pStyle w:val="Text"/>
              <w:rPr>
                <w:rStyle w:val="Strong"/>
              </w:rPr>
            </w:pPr>
            <w:r w:rsidRPr="008B5A41">
              <w:t>1.45%</w:t>
            </w:r>
          </w:p>
        </w:tc>
        <w:tc>
          <w:tcPr>
            <w:tcW w:w="448" w:type="pct"/>
            <w:tcBorders>
              <w:top w:val="nil"/>
              <w:left w:val="nil"/>
              <w:right w:val="nil"/>
            </w:tcBorders>
            <w:shd w:val="clear" w:color="auto" w:fill="auto"/>
            <w:tcMar>
              <w:top w:w="15" w:type="dxa"/>
              <w:left w:w="15" w:type="dxa"/>
              <w:bottom w:w="0" w:type="dxa"/>
              <w:right w:w="15" w:type="dxa"/>
            </w:tcMar>
            <w:vAlign w:val="center"/>
            <w:hideMark/>
            <w:tcPrChange w:id="2101" w:author="Aleksander Hansen" w:date="2013-02-16T19:15:00Z">
              <w:tcPr>
                <w:tcW w:w="452"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37C38F56" w14:textId="77777777" w:rsidR="00994066" w:rsidRPr="008B5A41" w:rsidRDefault="00994066" w:rsidP="00011813">
            <w:pPr>
              <w:pStyle w:val="Text"/>
              <w:rPr>
                <w:rStyle w:val="Strong"/>
              </w:rPr>
            </w:pPr>
            <w:r w:rsidRPr="008B5A41">
              <w:t>4</w:t>
            </w:r>
          </w:p>
        </w:tc>
        <w:tc>
          <w:tcPr>
            <w:tcW w:w="633" w:type="pct"/>
            <w:tcBorders>
              <w:top w:val="nil"/>
              <w:left w:val="nil"/>
              <w:right w:val="nil"/>
            </w:tcBorders>
            <w:shd w:val="clear" w:color="auto" w:fill="auto"/>
            <w:tcMar>
              <w:top w:w="15" w:type="dxa"/>
              <w:left w:w="15" w:type="dxa"/>
              <w:bottom w:w="0" w:type="dxa"/>
              <w:right w:w="15" w:type="dxa"/>
            </w:tcMar>
            <w:vAlign w:val="center"/>
            <w:hideMark/>
            <w:tcPrChange w:id="2102" w:author="Aleksander Hansen" w:date="2013-02-16T19:15:00Z">
              <w:tcPr>
                <w:tcW w:w="636"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645E9CBF" w14:textId="77777777" w:rsidR="00994066" w:rsidRPr="008B5A41" w:rsidRDefault="00994066" w:rsidP="00011813">
            <w:pPr>
              <w:pStyle w:val="Text"/>
              <w:rPr>
                <w:rStyle w:val="Strong"/>
              </w:rPr>
            </w:pPr>
            <w:r w:rsidRPr="008B5A41">
              <w:t>-4.29%</w:t>
            </w:r>
          </w:p>
        </w:tc>
        <w:tc>
          <w:tcPr>
            <w:tcW w:w="124" w:type="pct"/>
            <w:tcBorders>
              <w:top w:val="nil"/>
              <w:left w:val="nil"/>
              <w:right w:val="nil"/>
            </w:tcBorders>
            <w:shd w:val="clear" w:color="auto" w:fill="auto"/>
            <w:tcMar>
              <w:top w:w="15" w:type="dxa"/>
              <w:left w:w="15" w:type="dxa"/>
              <w:bottom w:w="0" w:type="dxa"/>
              <w:right w:w="15" w:type="dxa"/>
            </w:tcMar>
            <w:vAlign w:val="center"/>
            <w:hideMark/>
            <w:tcPrChange w:id="2103" w:author="Aleksander Hansen" w:date="2013-02-16T19:15:00Z">
              <w:tcPr>
                <w:tcW w:w="128"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1CB048AB" w14:textId="77777777" w:rsidR="00994066" w:rsidRPr="008B5A41" w:rsidRDefault="00994066" w:rsidP="00011813">
            <w:pPr>
              <w:pStyle w:val="Text"/>
            </w:pPr>
          </w:p>
        </w:tc>
        <w:tc>
          <w:tcPr>
            <w:tcW w:w="703" w:type="pct"/>
            <w:tcBorders>
              <w:top w:val="nil"/>
              <w:left w:val="nil"/>
              <w:right w:val="nil"/>
            </w:tcBorders>
            <w:shd w:val="clear" w:color="auto" w:fill="auto"/>
            <w:tcMar>
              <w:top w:w="15" w:type="dxa"/>
              <w:left w:w="15" w:type="dxa"/>
              <w:bottom w:w="0" w:type="dxa"/>
              <w:right w:w="15" w:type="dxa"/>
            </w:tcMar>
            <w:vAlign w:val="center"/>
            <w:hideMark/>
            <w:tcPrChange w:id="2104" w:author="Aleksander Hansen" w:date="2013-02-16T19:15:00Z">
              <w:tcPr>
                <w:tcW w:w="608"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31E09692" w14:textId="77777777" w:rsidR="00994066" w:rsidRPr="008B5A41" w:rsidRDefault="00994066" w:rsidP="00011813">
            <w:pPr>
              <w:pStyle w:val="Text"/>
            </w:pPr>
            <w:r w:rsidRPr="008B5A41">
              <w:t>90</w:t>
            </w:r>
          </w:p>
        </w:tc>
        <w:tc>
          <w:tcPr>
            <w:tcW w:w="344" w:type="pct"/>
            <w:tcBorders>
              <w:top w:val="nil"/>
              <w:left w:val="nil"/>
              <w:right w:val="nil"/>
            </w:tcBorders>
            <w:shd w:val="clear" w:color="auto" w:fill="auto"/>
            <w:tcMar>
              <w:top w:w="15" w:type="dxa"/>
              <w:left w:w="15" w:type="dxa"/>
              <w:bottom w:w="0" w:type="dxa"/>
              <w:right w:w="15" w:type="dxa"/>
            </w:tcMar>
            <w:vAlign w:val="center"/>
            <w:hideMark/>
            <w:tcPrChange w:id="2105" w:author="Aleksander Hansen" w:date="2013-02-16T19:15:00Z">
              <w:tcPr>
                <w:tcW w:w="414"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0FFD3FB3" w14:textId="77777777" w:rsidR="00994066" w:rsidRPr="008B5A41" w:rsidRDefault="00994066" w:rsidP="00011813">
            <w:pPr>
              <w:pStyle w:val="Text"/>
            </w:pPr>
            <w:r w:rsidRPr="008B5A41">
              <w:t>4.0%</w:t>
            </w:r>
          </w:p>
        </w:tc>
        <w:tc>
          <w:tcPr>
            <w:tcW w:w="470" w:type="pct"/>
            <w:tcBorders>
              <w:top w:val="nil"/>
              <w:left w:val="nil"/>
              <w:bottom w:val="nil"/>
              <w:right w:val="nil"/>
            </w:tcBorders>
            <w:shd w:val="clear" w:color="auto" w:fill="auto"/>
            <w:tcMar>
              <w:top w:w="15" w:type="dxa"/>
              <w:left w:w="15" w:type="dxa"/>
              <w:bottom w:w="0" w:type="dxa"/>
              <w:right w:w="15" w:type="dxa"/>
            </w:tcMar>
            <w:vAlign w:val="center"/>
            <w:hideMark/>
            <w:tcPrChange w:id="2106" w:author="Aleksander Hansen" w:date="2013-02-16T19:15:00Z">
              <w:tcPr>
                <w:tcW w:w="473"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18175A5" w14:textId="77777777" w:rsidR="00994066" w:rsidRPr="008B5A41" w:rsidRDefault="00994066" w:rsidP="00011813">
            <w:pPr>
              <w:pStyle w:val="Text"/>
            </w:pPr>
            <w:r w:rsidRPr="008B5A41">
              <w:t>0.1%</w:t>
            </w:r>
          </w:p>
        </w:tc>
        <w:tc>
          <w:tcPr>
            <w:tcW w:w="499" w:type="pct"/>
            <w:tcBorders>
              <w:top w:val="nil"/>
              <w:left w:val="nil"/>
              <w:bottom w:val="nil"/>
              <w:right w:val="nil"/>
            </w:tcBorders>
            <w:shd w:val="clear" w:color="auto" w:fill="auto"/>
            <w:tcMar>
              <w:top w:w="15" w:type="dxa"/>
              <w:left w:w="15" w:type="dxa"/>
              <w:bottom w:w="0" w:type="dxa"/>
              <w:right w:w="15" w:type="dxa"/>
            </w:tcMar>
            <w:vAlign w:val="center"/>
            <w:hideMark/>
            <w:tcPrChange w:id="2107" w:author="Aleksander Hansen" w:date="2013-02-16T19:15:00Z">
              <w:tcPr>
                <w:tcW w:w="50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E8AF695" w14:textId="77777777" w:rsidR="00994066" w:rsidRPr="008B5A41" w:rsidRDefault="00994066" w:rsidP="00011813">
            <w:pPr>
              <w:pStyle w:val="Text"/>
            </w:pPr>
            <w:r w:rsidRPr="008B5A41">
              <w:t>0.5%</w:t>
            </w:r>
          </w:p>
        </w:tc>
      </w:tr>
      <w:tr w:rsidR="004D50AC" w:rsidRPr="008B5A41" w14:paraId="7C49B638" w14:textId="77777777" w:rsidTr="004D50AC">
        <w:trPr>
          <w:trHeight w:hRule="exact" w:val="301"/>
          <w:jc w:val="center"/>
          <w:trPrChange w:id="2108"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109"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FBEDF6F" w14:textId="77777777" w:rsidR="00994066" w:rsidRPr="008B5A41" w:rsidRDefault="00994066" w:rsidP="00011813">
            <w:pPr>
              <w:pStyle w:val="Text"/>
            </w:pPr>
            <w:r w:rsidRPr="008B5A41">
              <w:t>6/18/2009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110"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88E6E02" w14:textId="77777777" w:rsidR="00994066" w:rsidRPr="008B5A41" w:rsidRDefault="00994066" w:rsidP="00011813">
            <w:pPr>
              <w:pStyle w:val="Text"/>
            </w:pPr>
            <w:r w:rsidRPr="008B5A41">
              <w:t>414.06</w:t>
            </w:r>
          </w:p>
        </w:tc>
        <w:tc>
          <w:tcPr>
            <w:tcW w:w="593" w:type="pct"/>
            <w:tcBorders>
              <w:top w:val="nil"/>
              <w:left w:val="nil"/>
              <w:right w:val="nil"/>
            </w:tcBorders>
            <w:shd w:val="clear" w:color="auto" w:fill="auto"/>
            <w:tcMar>
              <w:top w:w="15" w:type="dxa"/>
              <w:left w:w="15" w:type="dxa"/>
              <w:bottom w:w="0" w:type="dxa"/>
              <w:right w:w="15" w:type="dxa"/>
            </w:tcMar>
            <w:vAlign w:val="center"/>
            <w:hideMark/>
            <w:tcPrChange w:id="2111" w:author="Aleksander Hansen" w:date="2013-02-16T19:15:00Z">
              <w:tcPr>
                <w:tcW w:w="596"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7B1EFD8B" w14:textId="77777777" w:rsidR="00994066" w:rsidRPr="008B5A41" w:rsidRDefault="00994066" w:rsidP="00011813">
            <w:pPr>
              <w:pStyle w:val="Text"/>
              <w:rPr>
                <w:rStyle w:val="Strong"/>
              </w:rPr>
            </w:pPr>
            <w:r w:rsidRPr="008B5A41">
              <w:t>-0.27%</w:t>
            </w:r>
          </w:p>
        </w:tc>
        <w:tc>
          <w:tcPr>
            <w:tcW w:w="448" w:type="pct"/>
            <w:tcBorders>
              <w:top w:val="nil"/>
              <w:left w:val="nil"/>
              <w:right w:val="nil"/>
            </w:tcBorders>
            <w:shd w:val="clear" w:color="auto" w:fill="auto"/>
            <w:tcMar>
              <w:top w:w="15" w:type="dxa"/>
              <w:left w:w="15" w:type="dxa"/>
              <w:bottom w:w="0" w:type="dxa"/>
              <w:right w:w="15" w:type="dxa"/>
            </w:tcMar>
            <w:vAlign w:val="center"/>
            <w:hideMark/>
            <w:tcPrChange w:id="2112" w:author="Aleksander Hansen" w:date="2013-02-16T19:15:00Z">
              <w:tcPr>
                <w:tcW w:w="452"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6EF1ADE3" w14:textId="77777777" w:rsidR="00994066" w:rsidRPr="008B5A41" w:rsidRDefault="00994066" w:rsidP="00011813">
            <w:pPr>
              <w:pStyle w:val="Text"/>
              <w:rPr>
                <w:rStyle w:val="Strong"/>
              </w:rPr>
            </w:pPr>
            <w:r w:rsidRPr="008B5A41">
              <w:t>5</w:t>
            </w:r>
          </w:p>
        </w:tc>
        <w:tc>
          <w:tcPr>
            <w:tcW w:w="633" w:type="pct"/>
            <w:tcBorders>
              <w:top w:val="nil"/>
              <w:left w:val="nil"/>
              <w:right w:val="nil"/>
            </w:tcBorders>
            <w:shd w:val="clear" w:color="auto" w:fill="A2B593"/>
            <w:tcMar>
              <w:top w:w="15" w:type="dxa"/>
              <w:left w:w="15" w:type="dxa"/>
              <w:bottom w:w="0" w:type="dxa"/>
              <w:right w:w="15" w:type="dxa"/>
            </w:tcMar>
            <w:vAlign w:val="center"/>
            <w:hideMark/>
            <w:tcPrChange w:id="2113" w:author="Aleksander Hansen" w:date="2013-02-16T19:15:00Z">
              <w:tcPr>
                <w:tcW w:w="636" w:type="pct"/>
                <w:gridSpan w:val="2"/>
                <w:tcBorders>
                  <w:top w:val="nil"/>
                  <w:left w:val="nil"/>
                  <w:right w:val="nil"/>
                </w:tcBorders>
                <w:shd w:val="clear" w:color="auto" w:fill="A2B593"/>
                <w:tcMar>
                  <w:top w:w="15" w:type="dxa"/>
                  <w:left w:w="15" w:type="dxa"/>
                  <w:bottom w:w="0" w:type="dxa"/>
                  <w:right w:w="15" w:type="dxa"/>
                </w:tcMar>
                <w:vAlign w:val="center"/>
                <w:hideMark/>
              </w:tcPr>
            </w:tcPrChange>
          </w:tcPr>
          <w:p w14:paraId="48A8C8FD" w14:textId="77777777" w:rsidR="00994066" w:rsidRPr="008B5A41" w:rsidRDefault="00994066" w:rsidP="00011813">
            <w:pPr>
              <w:pStyle w:val="Text"/>
              <w:rPr>
                <w:rStyle w:val="Strong"/>
              </w:rPr>
            </w:pPr>
            <w:r w:rsidRPr="008B5A41">
              <w:t>-4.25%</w:t>
            </w:r>
          </w:p>
        </w:tc>
        <w:tc>
          <w:tcPr>
            <w:tcW w:w="124" w:type="pct"/>
            <w:tcBorders>
              <w:top w:val="nil"/>
              <w:left w:val="nil"/>
              <w:bottom w:val="nil"/>
              <w:right w:val="nil"/>
            </w:tcBorders>
            <w:shd w:val="clear" w:color="auto" w:fill="A2B593"/>
            <w:tcMar>
              <w:top w:w="15" w:type="dxa"/>
              <w:left w:w="15" w:type="dxa"/>
              <w:bottom w:w="0" w:type="dxa"/>
              <w:right w:w="15" w:type="dxa"/>
            </w:tcMar>
            <w:vAlign w:val="center"/>
            <w:hideMark/>
            <w:tcPrChange w:id="2114" w:author="Aleksander Hansen" w:date="2013-02-16T19:15:00Z">
              <w:tcPr>
                <w:tcW w:w="128" w:type="pct"/>
                <w:gridSpan w:val="2"/>
                <w:tcBorders>
                  <w:top w:val="nil"/>
                  <w:left w:val="nil"/>
                  <w:bottom w:val="nil"/>
                  <w:right w:val="nil"/>
                </w:tcBorders>
                <w:shd w:val="clear" w:color="auto" w:fill="A2B593"/>
                <w:tcMar>
                  <w:top w:w="15" w:type="dxa"/>
                  <w:left w:w="15" w:type="dxa"/>
                  <w:bottom w:w="0" w:type="dxa"/>
                  <w:right w:w="15" w:type="dxa"/>
                </w:tcMar>
                <w:vAlign w:val="center"/>
                <w:hideMark/>
              </w:tcPr>
            </w:tcPrChange>
          </w:tcPr>
          <w:p w14:paraId="0E335E91" w14:textId="77777777" w:rsidR="00994066" w:rsidRPr="008B5A41" w:rsidRDefault="00994066" w:rsidP="00011813">
            <w:pPr>
              <w:pStyle w:val="Text"/>
            </w:pPr>
          </w:p>
        </w:tc>
        <w:tc>
          <w:tcPr>
            <w:tcW w:w="703" w:type="pct"/>
            <w:tcBorders>
              <w:top w:val="nil"/>
              <w:left w:val="nil"/>
              <w:bottom w:val="nil"/>
              <w:right w:val="nil"/>
            </w:tcBorders>
            <w:shd w:val="clear" w:color="auto" w:fill="A2B593"/>
            <w:tcMar>
              <w:top w:w="15" w:type="dxa"/>
              <w:left w:w="15" w:type="dxa"/>
              <w:bottom w:w="0" w:type="dxa"/>
              <w:right w:w="15" w:type="dxa"/>
            </w:tcMar>
            <w:vAlign w:val="center"/>
            <w:hideMark/>
            <w:tcPrChange w:id="2115" w:author="Aleksander Hansen" w:date="2013-02-16T19:15:00Z">
              <w:tcPr>
                <w:tcW w:w="608" w:type="pct"/>
                <w:gridSpan w:val="2"/>
                <w:tcBorders>
                  <w:top w:val="nil"/>
                  <w:left w:val="nil"/>
                  <w:bottom w:val="nil"/>
                  <w:right w:val="nil"/>
                </w:tcBorders>
                <w:shd w:val="clear" w:color="auto" w:fill="A2B593"/>
                <w:tcMar>
                  <w:top w:w="15" w:type="dxa"/>
                  <w:left w:w="15" w:type="dxa"/>
                  <w:bottom w:w="0" w:type="dxa"/>
                  <w:right w:w="15" w:type="dxa"/>
                </w:tcMar>
                <w:vAlign w:val="center"/>
                <w:hideMark/>
              </w:tcPr>
            </w:tcPrChange>
          </w:tcPr>
          <w:p w14:paraId="63BF8D2E" w14:textId="77777777" w:rsidR="00994066" w:rsidRPr="008B5A41" w:rsidRDefault="00994066" w:rsidP="00011813">
            <w:pPr>
              <w:pStyle w:val="Text"/>
              <w:rPr>
                <w:rStyle w:val="Strong"/>
              </w:rPr>
            </w:pPr>
            <w:r w:rsidRPr="008B5A41">
              <w:t>78</w:t>
            </w:r>
          </w:p>
        </w:tc>
        <w:tc>
          <w:tcPr>
            <w:tcW w:w="344" w:type="pct"/>
            <w:tcBorders>
              <w:top w:val="nil"/>
              <w:left w:val="nil"/>
              <w:bottom w:val="nil"/>
              <w:right w:val="nil"/>
            </w:tcBorders>
            <w:shd w:val="clear" w:color="auto" w:fill="A2B593"/>
            <w:tcMar>
              <w:top w:w="15" w:type="dxa"/>
              <w:left w:w="15" w:type="dxa"/>
              <w:bottom w:w="0" w:type="dxa"/>
              <w:right w:w="15" w:type="dxa"/>
            </w:tcMar>
            <w:vAlign w:val="center"/>
            <w:hideMark/>
            <w:tcPrChange w:id="2116" w:author="Aleksander Hansen" w:date="2013-02-16T19:15:00Z">
              <w:tcPr>
                <w:tcW w:w="414" w:type="pct"/>
                <w:gridSpan w:val="2"/>
                <w:tcBorders>
                  <w:top w:val="nil"/>
                  <w:left w:val="nil"/>
                  <w:bottom w:val="nil"/>
                  <w:right w:val="nil"/>
                </w:tcBorders>
                <w:shd w:val="clear" w:color="auto" w:fill="A2B593"/>
                <w:tcMar>
                  <w:top w:w="15" w:type="dxa"/>
                  <w:left w:w="15" w:type="dxa"/>
                  <w:bottom w:w="0" w:type="dxa"/>
                  <w:right w:w="15" w:type="dxa"/>
                </w:tcMar>
                <w:vAlign w:val="center"/>
                <w:hideMark/>
              </w:tcPr>
            </w:tcPrChange>
          </w:tcPr>
          <w:p w14:paraId="469819DE" w14:textId="77777777" w:rsidR="00994066" w:rsidRPr="008B5A41" w:rsidRDefault="00994066" w:rsidP="00011813">
            <w:pPr>
              <w:pStyle w:val="Text"/>
              <w:rPr>
                <w:rStyle w:val="Strong"/>
              </w:rPr>
            </w:pPr>
            <w:r w:rsidRPr="008B5A41">
              <w:t>5.0%</w:t>
            </w:r>
          </w:p>
        </w:tc>
        <w:tc>
          <w:tcPr>
            <w:tcW w:w="470" w:type="pct"/>
            <w:tcBorders>
              <w:top w:val="nil"/>
              <w:left w:val="nil"/>
              <w:bottom w:val="nil"/>
              <w:right w:val="nil"/>
            </w:tcBorders>
            <w:shd w:val="clear" w:color="auto" w:fill="auto"/>
            <w:tcMar>
              <w:top w:w="15" w:type="dxa"/>
              <w:left w:w="15" w:type="dxa"/>
              <w:bottom w:w="0" w:type="dxa"/>
              <w:right w:w="15" w:type="dxa"/>
            </w:tcMar>
            <w:vAlign w:val="center"/>
            <w:hideMark/>
            <w:tcPrChange w:id="2117" w:author="Aleksander Hansen" w:date="2013-02-16T19:15:00Z">
              <w:tcPr>
                <w:tcW w:w="473"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42532AA" w14:textId="77777777" w:rsidR="00994066" w:rsidRPr="008B5A41" w:rsidRDefault="00994066" w:rsidP="00011813">
            <w:pPr>
              <w:pStyle w:val="Text"/>
            </w:pPr>
            <w:r w:rsidRPr="008B5A41">
              <w:t>0.2%</w:t>
            </w:r>
          </w:p>
        </w:tc>
        <w:tc>
          <w:tcPr>
            <w:tcW w:w="499" w:type="pct"/>
            <w:tcBorders>
              <w:top w:val="nil"/>
              <w:left w:val="nil"/>
              <w:bottom w:val="nil"/>
              <w:right w:val="nil"/>
            </w:tcBorders>
            <w:shd w:val="clear" w:color="auto" w:fill="auto"/>
            <w:tcMar>
              <w:top w:w="15" w:type="dxa"/>
              <w:left w:w="15" w:type="dxa"/>
              <w:bottom w:w="0" w:type="dxa"/>
              <w:right w:w="15" w:type="dxa"/>
            </w:tcMar>
            <w:vAlign w:val="center"/>
            <w:hideMark/>
            <w:tcPrChange w:id="2118" w:author="Aleksander Hansen" w:date="2013-02-16T19:15:00Z">
              <w:tcPr>
                <w:tcW w:w="50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2157581" w14:textId="77777777" w:rsidR="00994066" w:rsidRPr="008B5A41" w:rsidRDefault="00994066" w:rsidP="00011813">
            <w:pPr>
              <w:pStyle w:val="Text"/>
            </w:pPr>
            <w:r w:rsidRPr="008B5A41">
              <w:t>0.7%</w:t>
            </w:r>
          </w:p>
        </w:tc>
      </w:tr>
      <w:tr w:rsidR="004D50AC" w:rsidRPr="008B5A41" w14:paraId="69808371" w14:textId="77777777" w:rsidTr="004D50AC">
        <w:trPr>
          <w:trHeight w:hRule="exact" w:val="301"/>
          <w:jc w:val="center"/>
          <w:trPrChange w:id="2119"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120"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2E072D0" w14:textId="77777777" w:rsidR="00994066" w:rsidRPr="008B5A41" w:rsidRDefault="00994066" w:rsidP="00011813">
            <w:pPr>
              <w:pStyle w:val="Text"/>
            </w:pPr>
            <w:r w:rsidRPr="008B5A41">
              <w:t>6/17/2009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121"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7A161C3" w14:textId="77777777" w:rsidR="00994066" w:rsidRPr="008B5A41" w:rsidRDefault="00994066" w:rsidP="00011813">
            <w:pPr>
              <w:pStyle w:val="Text"/>
            </w:pPr>
            <w:r w:rsidRPr="008B5A41">
              <w:t>415.16</w:t>
            </w:r>
          </w:p>
        </w:tc>
        <w:tc>
          <w:tcPr>
            <w:tcW w:w="593" w:type="pct"/>
            <w:tcBorders>
              <w:top w:val="nil"/>
              <w:left w:val="nil"/>
              <w:bottom w:val="nil"/>
              <w:right w:val="nil"/>
            </w:tcBorders>
            <w:shd w:val="clear" w:color="auto" w:fill="auto"/>
            <w:tcMar>
              <w:top w:w="15" w:type="dxa"/>
              <w:left w:w="15" w:type="dxa"/>
              <w:bottom w:w="0" w:type="dxa"/>
              <w:right w:w="15" w:type="dxa"/>
            </w:tcMar>
            <w:vAlign w:val="center"/>
            <w:hideMark/>
            <w:tcPrChange w:id="2122" w:author="Aleksander Hansen" w:date="2013-02-16T19:15:00Z">
              <w:tcPr>
                <w:tcW w:w="59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5306BA1" w14:textId="77777777" w:rsidR="00994066" w:rsidRPr="008B5A41" w:rsidRDefault="00994066" w:rsidP="00011813">
            <w:pPr>
              <w:pStyle w:val="Text"/>
              <w:rPr>
                <w:rStyle w:val="Strong"/>
              </w:rPr>
            </w:pPr>
            <w:r w:rsidRPr="008B5A41">
              <w:t>-0.20%</w:t>
            </w:r>
          </w:p>
        </w:tc>
        <w:tc>
          <w:tcPr>
            <w:tcW w:w="448" w:type="pct"/>
            <w:tcBorders>
              <w:top w:val="nil"/>
              <w:left w:val="nil"/>
              <w:bottom w:val="nil"/>
              <w:right w:val="nil"/>
            </w:tcBorders>
            <w:shd w:val="clear" w:color="auto" w:fill="auto"/>
            <w:tcMar>
              <w:top w:w="15" w:type="dxa"/>
              <w:left w:w="15" w:type="dxa"/>
              <w:bottom w:w="0" w:type="dxa"/>
              <w:right w:w="15" w:type="dxa"/>
            </w:tcMar>
            <w:vAlign w:val="center"/>
            <w:hideMark/>
            <w:tcPrChange w:id="2123" w:author="Aleksander Hansen" w:date="2013-02-16T19:15:00Z">
              <w:tcPr>
                <w:tcW w:w="45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D9DC7A6" w14:textId="77777777" w:rsidR="00994066" w:rsidRPr="008B5A41" w:rsidRDefault="00994066" w:rsidP="00011813">
            <w:pPr>
              <w:pStyle w:val="Text"/>
              <w:rPr>
                <w:rStyle w:val="Strong"/>
              </w:rPr>
            </w:pPr>
            <w:r w:rsidRPr="008B5A41">
              <w:t>6</w:t>
            </w:r>
          </w:p>
        </w:tc>
        <w:tc>
          <w:tcPr>
            <w:tcW w:w="633" w:type="pct"/>
            <w:tcBorders>
              <w:top w:val="nil"/>
              <w:left w:val="nil"/>
              <w:bottom w:val="nil"/>
              <w:right w:val="nil"/>
            </w:tcBorders>
            <w:shd w:val="clear" w:color="auto" w:fill="auto"/>
            <w:tcMar>
              <w:top w:w="15" w:type="dxa"/>
              <w:left w:w="15" w:type="dxa"/>
              <w:bottom w:w="0" w:type="dxa"/>
              <w:right w:w="15" w:type="dxa"/>
            </w:tcMar>
            <w:vAlign w:val="center"/>
            <w:hideMark/>
            <w:tcPrChange w:id="2124" w:author="Aleksander Hansen" w:date="2013-02-16T19:15:00Z">
              <w:tcPr>
                <w:tcW w:w="63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900DBB5" w14:textId="77777777" w:rsidR="00994066" w:rsidRPr="008B5A41" w:rsidRDefault="00994066" w:rsidP="00011813">
            <w:pPr>
              <w:pStyle w:val="Text"/>
              <w:rPr>
                <w:rStyle w:val="Strong"/>
              </w:rPr>
            </w:pPr>
            <w:r w:rsidRPr="008B5A41">
              <w:t>-3.35%</w:t>
            </w:r>
          </w:p>
        </w:tc>
        <w:tc>
          <w:tcPr>
            <w:tcW w:w="124" w:type="pct"/>
            <w:tcBorders>
              <w:top w:val="nil"/>
              <w:left w:val="nil"/>
              <w:bottom w:val="nil"/>
              <w:right w:val="nil"/>
            </w:tcBorders>
            <w:shd w:val="clear" w:color="auto" w:fill="auto"/>
            <w:tcMar>
              <w:top w:w="15" w:type="dxa"/>
              <w:left w:w="15" w:type="dxa"/>
              <w:bottom w:w="0" w:type="dxa"/>
              <w:right w:w="15" w:type="dxa"/>
            </w:tcMar>
            <w:vAlign w:val="center"/>
            <w:hideMark/>
            <w:tcPrChange w:id="2125" w:author="Aleksander Hansen" w:date="2013-02-16T19:15:00Z">
              <w:tcPr>
                <w:tcW w:w="12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0F995A1" w14:textId="77777777" w:rsidR="00994066" w:rsidRPr="008B5A41" w:rsidRDefault="00994066" w:rsidP="00011813">
            <w:pPr>
              <w:pStyle w:val="Text"/>
            </w:pPr>
          </w:p>
        </w:tc>
        <w:tc>
          <w:tcPr>
            <w:tcW w:w="703" w:type="pct"/>
            <w:tcBorders>
              <w:top w:val="nil"/>
              <w:left w:val="nil"/>
              <w:bottom w:val="nil"/>
              <w:right w:val="nil"/>
            </w:tcBorders>
            <w:shd w:val="clear" w:color="auto" w:fill="auto"/>
            <w:tcMar>
              <w:top w:w="15" w:type="dxa"/>
              <w:left w:w="15" w:type="dxa"/>
              <w:bottom w:w="0" w:type="dxa"/>
              <w:right w:w="15" w:type="dxa"/>
            </w:tcMar>
            <w:vAlign w:val="center"/>
            <w:hideMark/>
            <w:tcPrChange w:id="2126" w:author="Aleksander Hansen" w:date="2013-02-16T19:15:00Z">
              <w:tcPr>
                <w:tcW w:w="60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1EE2A63" w14:textId="77777777" w:rsidR="00994066" w:rsidRPr="008B5A41" w:rsidRDefault="00994066" w:rsidP="00011813">
            <w:pPr>
              <w:pStyle w:val="Text"/>
            </w:pPr>
            <w:r w:rsidRPr="008B5A41">
              <w:t>47</w:t>
            </w:r>
          </w:p>
        </w:tc>
        <w:tc>
          <w:tcPr>
            <w:tcW w:w="344" w:type="pct"/>
            <w:tcBorders>
              <w:top w:val="nil"/>
              <w:left w:val="nil"/>
              <w:bottom w:val="nil"/>
              <w:right w:val="nil"/>
            </w:tcBorders>
            <w:shd w:val="clear" w:color="auto" w:fill="auto"/>
            <w:tcMar>
              <w:top w:w="15" w:type="dxa"/>
              <w:left w:w="15" w:type="dxa"/>
              <w:bottom w:w="0" w:type="dxa"/>
              <w:right w:w="15" w:type="dxa"/>
            </w:tcMar>
            <w:vAlign w:val="center"/>
            <w:hideMark/>
            <w:tcPrChange w:id="2127" w:author="Aleksander Hansen" w:date="2013-02-16T19:15:00Z">
              <w:tcPr>
                <w:tcW w:w="414"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8DCFD31" w14:textId="77777777" w:rsidR="00994066" w:rsidRPr="008B5A41" w:rsidRDefault="00994066" w:rsidP="00011813">
            <w:pPr>
              <w:pStyle w:val="Text"/>
            </w:pPr>
            <w:r w:rsidRPr="008B5A41">
              <w:t>6.0%</w:t>
            </w:r>
          </w:p>
        </w:tc>
        <w:tc>
          <w:tcPr>
            <w:tcW w:w="470" w:type="pct"/>
            <w:tcBorders>
              <w:top w:val="nil"/>
              <w:left w:val="nil"/>
              <w:bottom w:val="nil"/>
              <w:right w:val="nil"/>
            </w:tcBorders>
            <w:shd w:val="clear" w:color="auto" w:fill="auto"/>
            <w:tcMar>
              <w:top w:w="15" w:type="dxa"/>
              <w:left w:w="15" w:type="dxa"/>
              <w:bottom w:w="0" w:type="dxa"/>
              <w:right w:w="15" w:type="dxa"/>
            </w:tcMar>
            <w:vAlign w:val="center"/>
            <w:hideMark/>
            <w:tcPrChange w:id="2128" w:author="Aleksander Hansen" w:date="2013-02-16T19:15:00Z">
              <w:tcPr>
                <w:tcW w:w="473"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0EA29DB" w14:textId="77777777" w:rsidR="00994066" w:rsidRPr="008B5A41" w:rsidRDefault="00994066" w:rsidP="00011813">
            <w:pPr>
              <w:pStyle w:val="Text"/>
            </w:pPr>
            <w:r w:rsidRPr="008B5A41">
              <w:t>0.6%</w:t>
            </w:r>
          </w:p>
        </w:tc>
        <w:tc>
          <w:tcPr>
            <w:tcW w:w="499" w:type="pct"/>
            <w:tcBorders>
              <w:top w:val="nil"/>
              <w:left w:val="nil"/>
              <w:bottom w:val="nil"/>
              <w:right w:val="nil"/>
            </w:tcBorders>
            <w:shd w:val="clear" w:color="auto" w:fill="auto"/>
            <w:tcMar>
              <w:top w:w="15" w:type="dxa"/>
              <w:left w:w="15" w:type="dxa"/>
              <w:bottom w:w="0" w:type="dxa"/>
              <w:right w:w="15" w:type="dxa"/>
            </w:tcMar>
            <w:vAlign w:val="center"/>
            <w:hideMark/>
            <w:tcPrChange w:id="2129" w:author="Aleksander Hansen" w:date="2013-02-16T19:15:00Z">
              <w:tcPr>
                <w:tcW w:w="50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2545CFF" w14:textId="77777777" w:rsidR="00994066" w:rsidRPr="008B5A41" w:rsidRDefault="00994066" w:rsidP="00011813">
            <w:pPr>
              <w:pStyle w:val="Text"/>
            </w:pPr>
            <w:r w:rsidRPr="008B5A41">
              <w:t>1.3%</w:t>
            </w:r>
          </w:p>
        </w:tc>
      </w:tr>
      <w:tr w:rsidR="004D50AC" w:rsidRPr="008B5A41" w14:paraId="7CD82D8F" w14:textId="77777777" w:rsidTr="004D50AC">
        <w:trPr>
          <w:trHeight w:hRule="exact" w:val="301"/>
          <w:jc w:val="center"/>
          <w:trPrChange w:id="2130"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131"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23F8578" w14:textId="77777777" w:rsidR="00994066" w:rsidRPr="008B5A41" w:rsidRDefault="00994066" w:rsidP="00011813">
            <w:pPr>
              <w:pStyle w:val="Text"/>
            </w:pPr>
            <w:r w:rsidRPr="008B5A41">
              <w:t>6/16/2009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132"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9F00EAE" w14:textId="77777777" w:rsidR="00994066" w:rsidRPr="008B5A41" w:rsidRDefault="00994066" w:rsidP="00011813">
            <w:pPr>
              <w:pStyle w:val="Text"/>
            </w:pPr>
            <w:r w:rsidRPr="008B5A41">
              <w:t>416</w:t>
            </w:r>
          </w:p>
        </w:tc>
        <w:tc>
          <w:tcPr>
            <w:tcW w:w="593" w:type="pct"/>
            <w:tcBorders>
              <w:top w:val="nil"/>
              <w:left w:val="nil"/>
              <w:right w:val="nil"/>
            </w:tcBorders>
            <w:shd w:val="clear" w:color="auto" w:fill="auto"/>
            <w:tcMar>
              <w:top w:w="15" w:type="dxa"/>
              <w:left w:w="15" w:type="dxa"/>
              <w:bottom w:w="0" w:type="dxa"/>
              <w:right w:w="15" w:type="dxa"/>
            </w:tcMar>
            <w:vAlign w:val="center"/>
            <w:hideMark/>
            <w:tcPrChange w:id="2133" w:author="Aleksander Hansen" w:date="2013-02-16T19:15:00Z">
              <w:tcPr>
                <w:tcW w:w="596"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69700AFE" w14:textId="77777777" w:rsidR="00994066" w:rsidRPr="008B5A41" w:rsidRDefault="00994066" w:rsidP="00011813">
            <w:pPr>
              <w:pStyle w:val="Text"/>
              <w:rPr>
                <w:rStyle w:val="Strong"/>
              </w:rPr>
            </w:pPr>
            <w:r w:rsidRPr="008B5A41">
              <w:t>-0.18%</w:t>
            </w:r>
          </w:p>
        </w:tc>
        <w:tc>
          <w:tcPr>
            <w:tcW w:w="448" w:type="pct"/>
            <w:tcBorders>
              <w:top w:val="nil"/>
              <w:left w:val="nil"/>
              <w:right w:val="nil"/>
            </w:tcBorders>
            <w:shd w:val="clear" w:color="auto" w:fill="auto"/>
            <w:tcMar>
              <w:top w:w="15" w:type="dxa"/>
              <w:left w:w="15" w:type="dxa"/>
              <w:bottom w:w="0" w:type="dxa"/>
              <w:right w:w="15" w:type="dxa"/>
            </w:tcMar>
            <w:vAlign w:val="center"/>
            <w:hideMark/>
            <w:tcPrChange w:id="2134" w:author="Aleksander Hansen" w:date="2013-02-16T19:15:00Z">
              <w:tcPr>
                <w:tcW w:w="452"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0A62A4B1" w14:textId="77777777" w:rsidR="00994066" w:rsidRPr="008B5A41" w:rsidRDefault="00994066" w:rsidP="00011813">
            <w:pPr>
              <w:pStyle w:val="Text"/>
              <w:rPr>
                <w:rStyle w:val="Strong"/>
              </w:rPr>
            </w:pPr>
            <w:r w:rsidRPr="008B5A41">
              <w:t>7</w:t>
            </w:r>
          </w:p>
        </w:tc>
        <w:tc>
          <w:tcPr>
            <w:tcW w:w="633" w:type="pct"/>
            <w:tcBorders>
              <w:top w:val="nil"/>
              <w:left w:val="nil"/>
              <w:right w:val="nil"/>
            </w:tcBorders>
            <w:shd w:val="clear" w:color="auto" w:fill="auto"/>
            <w:tcMar>
              <w:top w:w="15" w:type="dxa"/>
              <w:left w:w="15" w:type="dxa"/>
              <w:bottom w:w="0" w:type="dxa"/>
              <w:right w:w="15" w:type="dxa"/>
            </w:tcMar>
            <w:vAlign w:val="center"/>
            <w:hideMark/>
            <w:tcPrChange w:id="2135" w:author="Aleksander Hansen" w:date="2013-02-16T19:15:00Z">
              <w:tcPr>
                <w:tcW w:w="636"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0554DBCB" w14:textId="77777777" w:rsidR="00994066" w:rsidRPr="008B5A41" w:rsidRDefault="00994066" w:rsidP="00011813">
            <w:pPr>
              <w:pStyle w:val="Text"/>
              <w:rPr>
                <w:rStyle w:val="Strong"/>
              </w:rPr>
            </w:pPr>
            <w:r w:rsidRPr="008B5A41">
              <w:t>-3.26%</w:t>
            </w:r>
          </w:p>
        </w:tc>
        <w:tc>
          <w:tcPr>
            <w:tcW w:w="124" w:type="pct"/>
            <w:tcBorders>
              <w:top w:val="nil"/>
              <w:left w:val="nil"/>
              <w:right w:val="nil"/>
            </w:tcBorders>
            <w:shd w:val="clear" w:color="auto" w:fill="auto"/>
            <w:tcMar>
              <w:top w:w="15" w:type="dxa"/>
              <w:left w:w="15" w:type="dxa"/>
              <w:bottom w:w="0" w:type="dxa"/>
              <w:right w:w="15" w:type="dxa"/>
            </w:tcMar>
            <w:vAlign w:val="center"/>
            <w:hideMark/>
            <w:tcPrChange w:id="2136" w:author="Aleksander Hansen" w:date="2013-02-16T19:15:00Z">
              <w:tcPr>
                <w:tcW w:w="128"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2380A4C8" w14:textId="77777777" w:rsidR="00994066" w:rsidRPr="008B5A41" w:rsidRDefault="00994066" w:rsidP="00011813">
            <w:pPr>
              <w:pStyle w:val="Text"/>
            </w:pPr>
          </w:p>
        </w:tc>
        <w:tc>
          <w:tcPr>
            <w:tcW w:w="703" w:type="pct"/>
            <w:tcBorders>
              <w:top w:val="nil"/>
              <w:left w:val="nil"/>
              <w:right w:val="nil"/>
            </w:tcBorders>
            <w:shd w:val="clear" w:color="auto" w:fill="auto"/>
            <w:tcMar>
              <w:top w:w="15" w:type="dxa"/>
              <w:left w:w="15" w:type="dxa"/>
              <w:bottom w:w="0" w:type="dxa"/>
              <w:right w:w="15" w:type="dxa"/>
            </w:tcMar>
            <w:vAlign w:val="center"/>
            <w:hideMark/>
            <w:tcPrChange w:id="2137" w:author="Aleksander Hansen" w:date="2013-02-16T19:15:00Z">
              <w:tcPr>
                <w:tcW w:w="608"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193E62AD" w14:textId="77777777" w:rsidR="00994066" w:rsidRPr="008B5A41" w:rsidRDefault="00994066" w:rsidP="00011813">
            <w:pPr>
              <w:pStyle w:val="Text"/>
            </w:pPr>
            <w:r w:rsidRPr="008B5A41">
              <w:t>81</w:t>
            </w:r>
          </w:p>
        </w:tc>
        <w:tc>
          <w:tcPr>
            <w:tcW w:w="344" w:type="pct"/>
            <w:tcBorders>
              <w:top w:val="nil"/>
              <w:left w:val="nil"/>
              <w:right w:val="nil"/>
            </w:tcBorders>
            <w:shd w:val="clear" w:color="auto" w:fill="auto"/>
            <w:tcMar>
              <w:top w:w="15" w:type="dxa"/>
              <w:left w:w="15" w:type="dxa"/>
              <w:bottom w:w="0" w:type="dxa"/>
              <w:right w:w="15" w:type="dxa"/>
            </w:tcMar>
            <w:vAlign w:val="center"/>
            <w:hideMark/>
            <w:tcPrChange w:id="2138" w:author="Aleksander Hansen" w:date="2013-02-16T19:15:00Z">
              <w:tcPr>
                <w:tcW w:w="414"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095C4E68" w14:textId="77777777" w:rsidR="00994066" w:rsidRPr="008B5A41" w:rsidRDefault="00994066" w:rsidP="00011813">
            <w:pPr>
              <w:pStyle w:val="Text"/>
            </w:pPr>
            <w:r w:rsidRPr="008B5A41">
              <w:t>7.0%</w:t>
            </w:r>
          </w:p>
        </w:tc>
        <w:tc>
          <w:tcPr>
            <w:tcW w:w="470" w:type="pct"/>
            <w:tcBorders>
              <w:top w:val="nil"/>
              <w:left w:val="nil"/>
              <w:right w:val="nil"/>
            </w:tcBorders>
            <w:shd w:val="clear" w:color="auto" w:fill="auto"/>
            <w:tcMar>
              <w:top w:w="15" w:type="dxa"/>
              <w:left w:w="15" w:type="dxa"/>
              <w:bottom w:w="0" w:type="dxa"/>
              <w:right w:w="15" w:type="dxa"/>
            </w:tcMar>
            <w:vAlign w:val="center"/>
            <w:hideMark/>
            <w:tcPrChange w:id="2139" w:author="Aleksander Hansen" w:date="2013-02-16T19:15:00Z">
              <w:tcPr>
                <w:tcW w:w="473"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3538B12A" w14:textId="77777777" w:rsidR="00994066" w:rsidRPr="008B5A41" w:rsidRDefault="00994066" w:rsidP="00011813">
            <w:pPr>
              <w:pStyle w:val="Text"/>
            </w:pPr>
            <w:r w:rsidRPr="008B5A41">
              <w:t>0.2%</w:t>
            </w:r>
          </w:p>
        </w:tc>
        <w:tc>
          <w:tcPr>
            <w:tcW w:w="499" w:type="pct"/>
            <w:tcBorders>
              <w:top w:val="nil"/>
              <w:left w:val="nil"/>
              <w:right w:val="nil"/>
            </w:tcBorders>
            <w:shd w:val="clear" w:color="auto" w:fill="auto"/>
            <w:tcMar>
              <w:top w:w="15" w:type="dxa"/>
              <w:left w:w="15" w:type="dxa"/>
              <w:bottom w:w="0" w:type="dxa"/>
              <w:right w:w="15" w:type="dxa"/>
            </w:tcMar>
            <w:vAlign w:val="center"/>
            <w:hideMark/>
            <w:tcPrChange w:id="2140" w:author="Aleksander Hansen" w:date="2013-02-16T19:15:00Z">
              <w:tcPr>
                <w:tcW w:w="502"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5AF179BD" w14:textId="77777777" w:rsidR="00994066" w:rsidRPr="008B5A41" w:rsidRDefault="00994066" w:rsidP="00011813">
            <w:pPr>
              <w:pStyle w:val="Text"/>
            </w:pPr>
            <w:r w:rsidRPr="008B5A41">
              <w:t>1.4%</w:t>
            </w:r>
          </w:p>
        </w:tc>
      </w:tr>
      <w:tr w:rsidR="004D50AC" w:rsidRPr="008B5A41" w14:paraId="6FF132C6" w14:textId="77777777" w:rsidTr="004D50AC">
        <w:trPr>
          <w:trHeight w:hRule="exact" w:val="301"/>
          <w:jc w:val="center"/>
          <w:trPrChange w:id="2141"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142"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C58C85B" w14:textId="77777777" w:rsidR="00994066" w:rsidRPr="008B5A41" w:rsidRDefault="00994066" w:rsidP="00011813">
            <w:pPr>
              <w:pStyle w:val="Text"/>
            </w:pPr>
            <w:r w:rsidRPr="008B5A41">
              <w:t>6/15/2009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143"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50AF2D8" w14:textId="77777777" w:rsidR="00994066" w:rsidRPr="008B5A41" w:rsidRDefault="00994066" w:rsidP="00011813">
            <w:pPr>
              <w:pStyle w:val="Text"/>
            </w:pPr>
            <w:r w:rsidRPr="008B5A41">
              <w:t>416.77</w:t>
            </w:r>
          </w:p>
        </w:tc>
        <w:tc>
          <w:tcPr>
            <w:tcW w:w="593" w:type="pct"/>
            <w:tcBorders>
              <w:top w:val="nil"/>
              <w:left w:val="nil"/>
              <w:right w:val="nil"/>
            </w:tcBorders>
            <w:shd w:val="clear" w:color="auto" w:fill="auto"/>
            <w:tcMar>
              <w:top w:w="15" w:type="dxa"/>
              <w:left w:w="15" w:type="dxa"/>
              <w:bottom w:w="0" w:type="dxa"/>
              <w:right w:w="15" w:type="dxa"/>
            </w:tcMar>
            <w:vAlign w:val="center"/>
            <w:hideMark/>
            <w:tcPrChange w:id="2144" w:author="Aleksander Hansen" w:date="2013-02-16T19:15:00Z">
              <w:tcPr>
                <w:tcW w:w="596"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5013339E" w14:textId="77777777" w:rsidR="00994066" w:rsidRPr="008B5A41" w:rsidRDefault="00994066" w:rsidP="00011813">
            <w:pPr>
              <w:pStyle w:val="Text"/>
              <w:rPr>
                <w:rStyle w:val="Strong"/>
              </w:rPr>
            </w:pPr>
            <w:r w:rsidRPr="008B5A41">
              <w:t>-1.92%</w:t>
            </w:r>
          </w:p>
        </w:tc>
        <w:tc>
          <w:tcPr>
            <w:tcW w:w="448" w:type="pct"/>
            <w:tcBorders>
              <w:top w:val="nil"/>
              <w:left w:val="nil"/>
              <w:right w:val="nil"/>
            </w:tcBorders>
            <w:shd w:val="clear" w:color="auto" w:fill="auto"/>
            <w:tcMar>
              <w:top w:w="15" w:type="dxa"/>
              <w:left w:w="15" w:type="dxa"/>
              <w:bottom w:w="0" w:type="dxa"/>
              <w:right w:w="15" w:type="dxa"/>
            </w:tcMar>
            <w:vAlign w:val="center"/>
            <w:hideMark/>
            <w:tcPrChange w:id="2145" w:author="Aleksander Hansen" w:date="2013-02-16T19:15:00Z">
              <w:tcPr>
                <w:tcW w:w="452"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0BB00480" w14:textId="77777777" w:rsidR="00994066" w:rsidRPr="008B5A41" w:rsidRDefault="00994066" w:rsidP="00011813">
            <w:pPr>
              <w:pStyle w:val="Text"/>
              <w:rPr>
                <w:rStyle w:val="Strong"/>
              </w:rPr>
            </w:pPr>
            <w:r w:rsidRPr="008B5A41">
              <w:t>8</w:t>
            </w:r>
          </w:p>
        </w:tc>
        <w:tc>
          <w:tcPr>
            <w:tcW w:w="633" w:type="pct"/>
            <w:tcBorders>
              <w:top w:val="nil"/>
              <w:left w:val="nil"/>
              <w:right w:val="nil"/>
            </w:tcBorders>
            <w:shd w:val="clear" w:color="auto" w:fill="A2B593"/>
            <w:tcMar>
              <w:top w:w="15" w:type="dxa"/>
              <w:left w:w="15" w:type="dxa"/>
              <w:bottom w:w="0" w:type="dxa"/>
              <w:right w:w="15" w:type="dxa"/>
            </w:tcMar>
            <w:vAlign w:val="center"/>
            <w:hideMark/>
            <w:tcPrChange w:id="2146" w:author="Aleksander Hansen" w:date="2013-02-16T19:15:00Z">
              <w:tcPr>
                <w:tcW w:w="636" w:type="pct"/>
                <w:gridSpan w:val="2"/>
                <w:tcBorders>
                  <w:top w:val="nil"/>
                  <w:left w:val="nil"/>
                  <w:right w:val="nil"/>
                </w:tcBorders>
                <w:shd w:val="clear" w:color="auto" w:fill="A2B593"/>
                <w:tcMar>
                  <w:top w:w="15" w:type="dxa"/>
                  <w:left w:w="15" w:type="dxa"/>
                  <w:bottom w:w="0" w:type="dxa"/>
                  <w:right w:w="15" w:type="dxa"/>
                </w:tcMar>
                <w:vAlign w:val="center"/>
                <w:hideMark/>
              </w:tcPr>
            </w:tcPrChange>
          </w:tcPr>
          <w:p w14:paraId="7AA95CA4" w14:textId="77777777" w:rsidR="00994066" w:rsidRPr="008B5A41" w:rsidRDefault="00994066" w:rsidP="00011813">
            <w:pPr>
              <w:pStyle w:val="Text"/>
              <w:rPr>
                <w:rStyle w:val="Strong"/>
              </w:rPr>
            </w:pPr>
            <w:r w:rsidRPr="008B5A41">
              <w:t>-3.08%</w:t>
            </w:r>
          </w:p>
        </w:tc>
        <w:tc>
          <w:tcPr>
            <w:tcW w:w="124" w:type="pct"/>
            <w:tcBorders>
              <w:top w:val="nil"/>
              <w:left w:val="nil"/>
              <w:bottom w:val="nil"/>
              <w:right w:val="nil"/>
            </w:tcBorders>
            <w:shd w:val="clear" w:color="auto" w:fill="A2B593"/>
            <w:tcMar>
              <w:top w:w="15" w:type="dxa"/>
              <w:left w:w="15" w:type="dxa"/>
              <w:bottom w:w="0" w:type="dxa"/>
              <w:right w:w="15" w:type="dxa"/>
            </w:tcMar>
            <w:vAlign w:val="center"/>
            <w:hideMark/>
            <w:tcPrChange w:id="2147" w:author="Aleksander Hansen" w:date="2013-02-16T19:15:00Z">
              <w:tcPr>
                <w:tcW w:w="128" w:type="pct"/>
                <w:gridSpan w:val="2"/>
                <w:tcBorders>
                  <w:top w:val="nil"/>
                  <w:left w:val="nil"/>
                  <w:bottom w:val="nil"/>
                  <w:right w:val="nil"/>
                </w:tcBorders>
                <w:shd w:val="clear" w:color="auto" w:fill="A2B593"/>
                <w:tcMar>
                  <w:top w:w="15" w:type="dxa"/>
                  <w:left w:w="15" w:type="dxa"/>
                  <w:bottom w:w="0" w:type="dxa"/>
                  <w:right w:w="15" w:type="dxa"/>
                </w:tcMar>
                <w:vAlign w:val="center"/>
                <w:hideMark/>
              </w:tcPr>
            </w:tcPrChange>
          </w:tcPr>
          <w:p w14:paraId="4E53FDFB" w14:textId="77777777" w:rsidR="00994066" w:rsidRPr="008B5A41" w:rsidRDefault="00994066" w:rsidP="00011813">
            <w:pPr>
              <w:pStyle w:val="Text"/>
            </w:pPr>
          </w:p>
        </w:tc>
        <w:tc>
          <w:tcPr>
            <w:tcW w:w="703" w:type="pct"/>
            <w:tcBorders>
              <w:top w:val="nil"/>
              <w:left w:val="nil"/>
              <w:bottom w:val="nil"/>
              <w:right w:val="nil"/>
            </w:tcBorders>
            <w:shd w:val="clear" w:color="auto" w:fill="A2B593"/>
            <w:tcMar>
              <w:top w:w="15" w:type="dxa"/>
              <w:left w:w="15" w:type="dxa"/>
              <w:bottom w:w="0" w:type="dxa"/>
              <w:right w:w="15" w:type="dxa"/>
            </w:tcMar>
            <w:vAlign w:val="center"/>
            <w:hideMark/>
            <w:tcPrChange w:id="2148" w:author="Aleksander Hansen" w:date="2013-02-16T19:15:00Z">
              <w:tcPr>
                <w:tcW w:w="608" w:type="pct"/>
                <w:gridSpan w:val="2"/>
                <w:tcBorders>
                  <w:top w:val="nil"/>
                  <w:left w:val="nil"/>
                  <w:bottom w:val="nil"/>
                  <w:right w:val="nil"/>
                </w:tcBorders>
                <w:shd w:val="clear" w:color="auto" w:fill="A2B593"/>
                <w:tcMar>
                  <w:top w:w="15" w:type="dxa"/>
                  <w:left w:w="15" w:type="dxa"/>
                  <w:bottom w:w="0" w:type="dxa"/>
                  <w:right w:w="15" w:type="dxa"/>
                </w:tcMar>
                <w:vAlign w:val="center"/>
                <w:hideMark/>
              </w:tcPr>
            </w:tcPrChange>
          </w:tcPr>
          <w:p w14:paraId="07437083" w14:textId="77777777" w:rsidR="00994066" w:rsidRPr="008B5A41" w:rsidRDefault="00994066" w:rsidP="00011813">
            <w:pPr>
              <w:pStyle w:val="Text"/>
              <w:rPr>
                <w:rStyle w:val="Strong"/>
              </w:rPr>
            </w:pPr>
            <w:r w:rsidRPr="008B5A41">
              <w:t>3</w:t>
            </w:r>
          </w:p>
        </w:tc>
        <w:tc>
          <w:tcPr>
            <w:tcW w:w="344" w:type="pct"/>
            <w:tcBorders>
              <w:top w:val="nil"/>
              <w:left w:val="nil"/>
              <w:bottom w:val="nil"/>
              <w:right w:val="nil"/>
            </w:tcBorders>
            <w:shd w:val="clear" w:color="auto" w:fill="A2B593"/>
            <w:tcMar>
              <w:top w:w="15" w:type="dxa"/>
              <w:left w:w="15" w:type="dxa"/>
              <w:bottom w:w="0" w:type="dxa"/>
              <w:right w:w="15" w:type="dxa"/>
            </w:tcMar>
            <w:vAlign w:val="center"/>
            <w:hideMark/>
            <w:tcPrChange w:id="2149" w:author="Aleksander Hansen" w:date="2013-02-16T19:15:00Z">
              <w:tcPr>
                <w:tcW w:w="414" w:type="pct"/>
                <w:gridSpan w:val="2"/>
                <w:tcBorders>
                  <w:top w:val="nil"/>
                  <w:left w:val="nil"/>
                  <w:bottom w:val="nil"/>
                  <w:right w:val="nil"/>
                </w:tcBorders>
                <w:shd w:val="clear" w:color="auto" w:fill="A2B593"/>
                <w:tcMar>
                  <w:top w:w="15" w:type="dxa"/>
                  <w:left w:w="15" w:type="dxa"/>
                  <w:bottom w:w="0" w:type="dxa"/>
                  <w:right w:w="15" w:type="dxa"/>
                </w:tcMar>
                <w:vAlign w:val="center"/>
                <w:hideMark/>
              </w:tcPr>
            </w:tcPrChange>
          </w:tcPr>
          <w:p w14:paraId="413FFB66" w14:textId="77777777" w:rsidR="00994066" w:rsidRPr="008B5A41" w:rsidRDefault="00994066" w:rsidP="00011813">
            <w:pPr>
              <w:pStyle w:val="Text"/>
              <w:rPr>
                <w:rStyle w:val="Strong"/>
              </w:rPr>
            </w:pPr>
            <w:r w:rsidRPr="008B5A41">
              <w:t>8.0%</w:t>
            </w:r>
          </w:p>
        </w:tc>
        <w:tc>
          <w:tcPr>
            <w:tcW w:w="470" w:type="pct"/>
            <w:tcBorders>
              <w:top w:val="nil"/>
              <w:left w:val="nil"/>
              <w:bottom w:val="nil"/>
              <w:right w:val="nil"/>
            </w:tcBorders>
            <w:shd w:val="clear" w:color="auto" w:fill="A2B593"/>
            <w:tcMar>
              <w:top w:w="15" w:type="dxa"/>
              <w:left w:w="15" w:type="dxa"/>
              <w:bottom w:w="0" w:type="dxa"/>
              <w:right w:w="15" w:type="dxa"/>
            </w:tcMar>
            <w:vAlign w:val="center"/>
            <w:hideMark/>
            <w:tcPrChange w:id="2150" w:author="Aleksander Hansen" w:date="2013-02-16T19:15:00Z">
              <w:tcPr>
                <w:tcW w:w="473" w:type="pct"/>
                <w:gridSpan w:val="2"/>
                <w:tcBorders>
                  <w:top w:val="nil"/>
                  <w:left w:val="nil"/>
                  <w:bottom w:val="nil"/>
                  <w:right w:val="nil"/>
                </w:tcBorders>
                <w:shd w:val="clear" w:color="auto" w:fill="A2B593"/>
                <w:tcMar>
                  <w:top w:w="15" w:type="dxa"/>
                  <w:left w:w="15" w:type="dxa"/>
                  <w:bottom w:w="0" w:type="dxa"/>
                  <w:right w:w="15" w:type="dxa"/>
                </w:tcMar>
                <w:vAlign w:val="center"/>
                <w:hideMark/>
              </w:tcPr>
            </w:tcPrChange>
          </w:tcPr>
          <w:p w14:paraId="4E9C5F88" w14:textId="77777777" w:rsidR="00994066" w:rsidRPr="008B5A41" w:rsidRDefault="00994066" w:rsidP="00011813">
            <w:pPr>
              <w:pStyle w:val="Text"/>
              <w:rPr>
                <w:rStyle w:val="Strong"/>
              </w:rPr>
            </w:pPr>
            <w:r w:rsidRPr="008B5A41">
              <w:t>3.7%</w:t>
            </w:r>
          </w:p>
        </w:tc>
        <w:tc>
          <w:tcPr>
            <w:tcW w:w="499" w:type="pct"/>
            <w:tcBorders>
              <w:top w:val="nil"/>
              <w:left w:val="nil"/>
              <w:bottom w:val="nil"/>
              <w:right w:val="nil"/>
            </w:tcBorders>
            <w:shd w:val="clear" w:color="auto" w:fill="A2B593"/>
            <w:tcMar>
              <w:top w:w="15" w:type="dxa"/>
              <w:left w:w="15" w:type="dxa"/>
              <w:bottom w:w="0" w:type="dxa"/>
              <w:right w:w="15" w:type="dxa"/>
            </w:tcMar>
            <w:vAlign w:val="center"/>
            <w:hideMark/>
            <w:tcPrChange w:id="2151" w:author="Aleksander Hansen" w:date="2013-02-16T19:15:00Z">
              <w:tcPr>
                <w:tcW w:w="502" w:type="pct"/>
                <w:gridSpan w:val="2"/>
                <w:tcBorders>
                  <w:top w:val="nil"/>
                  <w:left w:val="nil"/>
                  <w:bottom w:val="nil"/>
                  <w:right w:val="nil"/>
                </w:tcBorders>
                <w:shd w:val="clear" w:color="auto" w:fill="A2B593"/>
                <w:tcMar>
                  <w:top w:w="15" w:type="dxa"/>
                  <w:left w:w="15" w:type="dxa"/>
                  <w:bottom w:w="0" w:type="dxa"/>
                  <w:right w:w="15" w:type="dxa"/>
                </w:tcMar>
                <w:vAlign w:val="center"/>
                <w:hideMark/>
              </w:tcPr>
            </w:tcPrChange>
          </w:tcPr>
          <w:p w14:paraId="6009B853" w14:textId="77777777" w:rsidR="00994066" w:rsidRPr="008B5A41" w:rsidRDefault="00994066" w:rsidP="00011813">
            <w:pPr>
              <w:pStyle w:val="Text"/>
              <w:rPr>
                <w:rStyle w:val="Strong"/>
              </w:rPr>
            </w:pPr>
            <w:r w:rsidRPr="008B5A41">
              <w:t>5.1%</w:t>
            </w:r>
          </w:p>
        </w:tc>
      </w:tr>
      <w:tr w:rsidR="004D50AC" w:rsidRPr="008B5A41" w14:paraId="1935DE22" w14:textId="77777777" w:rsidTr="004D50AC">
        <w:trPr>
          <w:trHeight w:hRule="exact" w:val="301"/>
          <w:jc w:val="center"/>
          <w:trPrChange w:id="2152"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153"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335C1FB" w14:textId="77777777" w:rsidR="00994066" w:rsidRPr="008B5A41" w:rsidRDefault="00994066" w:rsidP="00011813">
            <w:pPr>
              <w:pStyle w:val="Text"/>
            </w:pPr>
            <w:r w:rsidRPr="008B5A41">
              <w:t>6/12/2009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154"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05F6AD1" w14:textId="77777777" w:rsidR="00994066" w:rsidRPr="008B5A41" w:rsidRDefault="00994066" w:rsidP="00011813">
            <w:pPr>
              <w:pStyle w:val="Text"/>
            </w:pPr>
            <w:r w:rsidRPr="008B5A41">
              <w:t>424.84</w:t>
            </w:r>
          </w:p>
        </w:tc>
        <w:tc>
          <w:tcPr>
            <w:tcW w:w="593" w:type="pct"/>
            <w:tcBorders>
              <w:top w:val="nil"/>
              <w:left w:val="nil"/>
              <w:bottom w:val="nil"/>
              <w:right w:val="nil"/>
            </w:tcBorders>
            <w:shd w:val="clear" w:color="auto" w:fill="auto"/>
            <w:tcMar>
              <w:top w:w="15" w:type="dxa"/>
              <w:left w:w="15" w:type="dxa"/>
              <w:bottom w:w="0" w:type="dxa"/>
              <w:right w:w="15" w:type="dxa"/>
            </w:tcMar>
            <w:vAlign w:val="center"/>
            <w:hideMark/>
            <w:tcPrChange w:id="2155" w:author="Aleksander Hansen" w:date="2013-02-16T19:15:00Z">
              <w:tcPr>
                <w:tcW w:w="59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79182FB" w14:textId="77777777" w:rsidR="00994066" w:rsidRPr="008B5A41" w:rsidRDefault="00994066" w:rsidP="00011813">
            <w:pPr>
              <w:pStyle w:val="Text"/>
              <w:rPr>
                <w:rStyle w:val="Strong"/>
              </w:rPr>
            </w:pPr>
            <w:r w:rsidRPr="008B5A41">
              <w:t>-0.97%</w:t>
            </w:r>
          </w:p>
        </w:tc>
        <w:tc>
          <w:tcPr>
            <w:tcW w:w="448" w:type="pct"/>
            <w:tcBorders>
              <w:top w:val="nil"/>
              <w:left w:val="nil"/>
              <w:bottom w:val="nil"/>
              <w:right w:val="nil"/>
            </w:tcBorders>
            <w:shd w:val="clear" w:color="auto" w:fill="auto"/>
            <w:tcMar>
              <w:top w:w="15" w:type="dxa"/>
              <w:left w:w="15" w:type="dxa"/>
              <w:bottom w:w="0" w:type="dxa"/>
              <w:right w:w="15" w:type="dxa"/>
            </w:tcMar>
            <w:vAlign w:val="center"/>
            <w:hideMark/>
            <w:tcPrChange w:id="2156" w:author="Aleksander Hansen" w:date="2013-02-16T19:15:00Z">
              <w:tcPr>
                <w:tcW w:w="45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45AB3B8" w14:textId="77777777" w:rsidR="00994066" w:rsidRPr="008B5A41" w:rsidRDefault="00994066" w:rsidP="00011813">
            <w:pPr>
              <w:pStyle w:val="Text"/>
              <w:rPr>
                <w:rStyle w:val="Strong"/>
              </w:rPr>
            </w:pPr>
            <w:r w:rsidRPr="008B5A41">
              <w:t>9</w:t>
            </w:r>
          </w:p>
        </w:tc>
        <w:tc>
          <w:tcPr>
            <w:tcW w:w="633" w:type="pct"/>
            <w:tcBorders>
              <w:top w:val="nil"/>
              <w:left w:val="nil"/>
              <w:bottom w:val="nil"/>
              <w:right w:val="nil"/>
            </w:tcBorders>
            <w:shd w:val="clear" w:color="auto" w:fill="auto"/>
            <w:tcMar>
              <w:top w:w="15" w:type="dxa"/>
              <w:left w:w="15" w:type="dxa"/>
              <w:bottom w:w="0" w:type="dxa"/>
              <w:right w:w="15" w:type="dxa"/>
            </w:tcMar>
            <w:vAlign w:val="center"/>
            <w:hideMark/>
            <w:tcPrChange w:id="2157" w:author="Aleksander Hansen" w:date="2013-02-16T19:15:00Z">
              <w:tcPr>
                <w:tcW w:w="63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6AD8033" w14:textId="77777777" w:rsidR="00994066" w:rsidRPr="008B5A41" w:rsidRDefault="00994066" w:rsidP="00011813">
            <w:pPr>
              <w:pStyle w:val="Text"/>
              <w:rPr>
                <w:rStyle w:val="Strong"/>
              </w:rPr>
            </w:pPr>
            <w:r w:rsidRPr="008B5A41">
              <w:t>-3.01%</w:t>
            </w:r>
          </w:p>
        </w:tc>
        <w:tc>
          <w:tcPr>
            <w:tcW w:w="124" w:type="pct"/>
            <w:tcBorders>
              <w:top w:val="nil"/>
              <w:left w:val="nil"/>
              <w:bottom w:val="nil"/>
              <w:right w:val="nil"/>
            </w:tcBorders>
            <w:shd w:val="clear" w:color="auto" w:fill="auto"/>
            <w:tcMar>
              <w:top w:w="15" w:type="dxa"/>
              <w:left w:w="15" w:type="dxa"/>
              <w:bottom w:w="0" w:type="dxa"/>
              <w:right w:w="15" w:type="dxa"/>
            </w:tcMar>
            <w:vAlign w:val="center"/>
            <w:hideMark/>
            <w:tcPrChange w:id="2158" w:author="Aleksander Hansen" w:date="2013-02-16T19:15:00Z">
              <w:tcPr>
                <w:tcW w:w="12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91BDCA6" w14:textId="77777777" w:rsidR="00994066" w:rsidRPr="008B5A41" w:rsidRDefault="00994066" w:rsidP="00011813">
            <w:pPr>
              <w:pStyle w:val="Text"/>
            </w:pPr>
          </w:p>
        </w:tc>
        <w:tc>
          <w:tcPr>
            <w:tcW w:w="703" w:type="pct"/>
            <w:tcBorders>
              <w:top w:val="nil"/>
              <w:left w:val="nil"/>
              <w:bottom w:val="nil"/>
              <w:right w:val="nil"/>
            </w:tcBorders>
            <w:shd w:val="clear" w:color="auto" w:fill="auto"/>
            <w:tcMar>
              <w:top w:w="15" w:type="dxa"/>
              <w:left w:w="15" w:type="dxa"/>
              <w:bottom w:w="0" w:type="dxa"/>
              <w:right w:w="15" w:type="dxa"/>
            </w:tcMar>
            <w:vAlign w:val="center"/>
            <w:hideMark/>
            <w:tcPrChange w:id="2159" w:author="Aleksander Hansen" w:date="2013-02-16T19:15:00Z">
              <w:tcPr>
                <w:tcW w:w="60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CECA804" w14:textId="77777777" w:rsidR="00994066" w:rsidRPr="008B5A41" w:rsidRDefault="00994066" w:rsidP="00011813">
            <w:pPr>
              <w:pStyle w:val="Text"/>
            </w:pPr>
            <w:r w:rsidRPr="008B5A41">
              <w:t>88</w:t>
            </w:r>
          </w:p>
        </w:tc>
        <w:tc>
          <w:tcPr>
            <w:tcW w:w="344" w:type="pct"/>
            <w:tcBorders>
              <w:top w:val="nil"/>
              <w:left w:val="nil"/>
              <w:bottom w:val="nil"/>
              <w:right w:val="nil"/>
            </w:tcBorders>
            <w:shd w:val="clear" w:color="auto" w:fill="auto"/>
            <w:tcMar>
              <w:top w:w="15" w:type="dxa"/>
              <w:left w:w="15" w:type="dxa"/>
              <w:bottom w:w="0" w:type="dxa"/>
              <w:right w:w="15" w:type="dxa"/>
            </w:tcMar>
            <w:vAlign w:val="center"/>
            <w:hideMark/>
            <w:tcPrChange w:id="2160" w:author="Aleksander Hansen" w:date="2013-02-16T19:15:00Z">
              <w:tcPr>
                <w:tcW w:w="414"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DF687E2" w14:textId="77777777" w:rsidR="00994066" w:rsidRPr="008B5A41" w:rsidRDefault="00994066" w:rsidP="00011813">
            <w:pPr>
              <w:pStyle w:val="Text"/>
            </w:pPr>
            <w:r w:rsidRPr="008B5A41">
              <w:t>9.0%</w:t>
            </w:r>
          </w:p>
        </w:tc>
        <w:tc>
          <w:tcPr>
            <w:tcW w:w="470" w:type="pct"/>
            <w:tcBorders>
              <w:top w:val="nil"/>
              <w:left w:val="nil"/>
              <w:bottom w:val="nil"/>
              <w:right w:val="nil"/>
            </w:tcBorders>
            <w:shd w:val="clear" w:color="auto" w:fill="auto"/>
            <w:tcMar>
              <w:top w:w="15" w:type="dxa"/>
              <w:left w:w="15" w:type="dxa"/>
              <w:bottom w:w="0" w:type="dxa"/>
              <w:right w:w="15" w:type="dxa"/>
            </w:tcMar>
            <w:vAlign w:val="center"/>
            <w:hideMark/>
            <w:tcPrChange w:id="2161" w:author="Aleksander Hansen" w:date="2013-02-16T19:15:00Z">
              <w:tcPr>
                <w:tcW w:w="473"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5C7A830" w14:textId="77777777" w:rsidR="00994066" w:rsidRPr="008B5A41" w:rsidRDefault="00994066" w:rsidP="00011813">
            <w:pPr>
              <w:pStyle w:val="Text"/>
            </w:pPr>
            <w:r w:rsidRPr="008B5A41">
              <w:t>0.1%</w:t>
            </w:r>
          </w:p>
        </w:tc>
        <w:tc>
          <w:tcPr>
            <w:tcW w:w="499" w:type="pct"/>
            <w:tcBorders>
              <w:top w:val="nil"/>
              <w:left w:val="nil"/>
              <w:bottom w:val="nil"/>
              <w:right w:val="nil"/>
            </w:tcBorders>
            <w:shd w:val="clear" w:color="auto" w:fill="auto"/>
            <w:tcMar>
              <w:top w:w="15" w:type="dxa"/>
              <w:left w:w="15" w:type="dxa"/>
              <w:bottom w:w="0" w:type="dxa"/>
              <w:right w:w="15" w:type="dxa"/>
            </w:tcMar>
            <w:vAlign w:val="center"/>
            <w:hideMark/>
            <w:tcPrChange w:id="2162" w:author="Aleksander Hansen" w:date="2013-02-16T19:15:00Z">
              <w:tcPr>
                <w:tcW w:w="50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78C3765" w14:textId="77777777" w:rsidR="00994066" w:rsidRPr="008B5A41" w:rsidRDefault="00994066" w:rsidP="00011813">
            <w:pPr>
              <w:pStyle w:val="Text"/>
            </w:pPr>
            <w:r w:rsidRPr="008B5A41">
              <w:t>5.2%</w:t>
            </w:r>
          </w:p>
        </w:tc>
      </w:tr>
      <w:tr w:rsidR="004D50AC" w:rsidRPr="008B5A41" w14:paraId="1CA313A9" w14:textId="77777777" w:rsidTr="004D50AC">
        <w:trPr>
          <w:trHeight w:hRule="exact" w:val="301"/>
          <w:jc w:val="center"/>
          <w:trPrChange w:id="2163"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164"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29779EB" w14:textId="77777777" w:rsidR="00994066" w:rsidRPr="008B5A41" w:rsidRDefault="00994066" w:rsidP="00011813">
            <w:pPr>
              <w:pStyle w:val="Text"/>
            </w:pPr>
            <w:r w:rsidRPr="008B5A41">
              <w:t>6/11/2009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165"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82D15B8" w14:textId="77777777" w:rsidR="00994066" w:rsidRPr="008B5A41" w:rsidRDefault="00994066" w:rsidP="00011813">
            <w:pPr>
              <w:pStyle w:val="Text"/>
            </w:pPr>
            <w:r w:rsidRPr="008B5A41">
              <w:t>429</w:t>
            </w:r>
          </w:p>
        </w:tc>
        <w:tc>
          <w:tcPr>
            <w:tcW w:w="593" w:type="pct"/>
            <w:tcBorders>
              <w:top w:val="nil"/>
              <w:left w:val="nil"/>
              <w:bottom w:val="nil"/>
              <w:right w:val="nil"/>
            </w:tcBorders>
            <w:shd w:val="clear" w:color="auto" w:fill="auto"/>
            <w:tcMar>
              <w:top w:w="15" w:type="dxa"/>
              <w:left w:w="15" w:type="dxa"/>
              <w:bottom w:w="0" w:type="dxa"/>
              <w:right w:w="15" w:type="dxa"/>
            </w:tcMar>
            <w:vAlign w:val="center"/>
            <w:hideMark/>
            <w:tcPrChange w:id="2166" w:author="Aleksander Hansen" w:date="2013-02-16T19:15:00Z">
              <w:tcPr>
                <w:tcW w:w="59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4A71C86" w14:textId="77777777" w:rsidR="00994066" w:rsidRPr="008B5A41" w:rsidRDefault="00994066" w:rsidP="00011813">
            <w:pPr>
              <w:pStyle w:val="Text"/>
              <w:rPr>
                <w:rStyle w:val="Strong"/>
              </w:rPr>
            </w:pPr>
            <w:r w:rsidRPr="008B5A41">
              <w:t>-0.84%</w:t>
            </w:r>
          </w:p>
        </w:tc>
        <w:tc>
          <w:tcPr>
            <w:tcW w:w="448" w:type="pct"/>
            <w:tcBorders>
              <w:top w:val="nil"/>
              <w:left w:val="nil"/>
              <w:bottom w:val="nil"/>
              <w:right w:val="nil"/>
            </w:tcBorders>
            <w:shd w:val="clear" w:color="auto" w:fill="auto"/>
            <w:tcMar>
              <w:top w:w="15" w:type="dxa"/>
              <w:left w:w="15" w:type="dxa"/>
              <w:bottom w:w="0" w:type="dxa"/>
              <w:right w:w="15" w:type="dxa"/>
            </w:tcMar>
            <w:vAlign w:val="center"/>
            <w:hideMark/>
            <w:tcPrChange w:id="2167" w:author="Aleksander Hansen" w:date="2013-02-16T19:15:00Z">
              <w:tcPr>
                <w:tcW w:w="45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9FDEAA4" w14:textId="77777777" w:rsidR="00994066" w:rsidRPr="008B5A41" w:rsidRDefault="00994066" w:rsidP="00011813">
            <w:pPr>
              <w:pStyle w:val="Text"/>
              <w:rPr>
                <w:rStyle w:val="Strong"/>
              </w:rPr>
            </w:pPr>
            <w:r w:rsidRPr="008B5A41">
              <w:t>10</w:t>
            </w:r>
          </w:p>
        </w:tc>
        <w:tc>
          <w:tcPr>
            <w:tcW w:w="633" w:type="pct"/>
            <w:tcBorders>
              <w:top w:val="nil"/>
              <w:left w:val="nil"/>
              <w:bottom w:val="nil"/>
              <w:right w:val="nil"/>
            </w:tcBorders>
            <w:shd w:val="clear" w:color="auto" w:fill="auto"/>
            <w:tcMar>
              <w:top w:w="15" w:type="dxa"/>
              <w:left w:w="15" w:type="dxa"/>
              <w:bottom w:w="0" w:type="dxa"/>
              <w:right w:w="15" w:type="dxa"/>
            </w:tcMar>
            <w:vAlign w:val="center"/>
            <w:hideMark/>
            <w:tcPrChange w:id="2168" w:author="Aleksander Hansen" w:date="2013-02-16T19:15:00Z">
              <w:tcPr>
                <w:tcW w:w="63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D1F64A1" w14:textId="77777777" w:rsidR="00994066" w:rsidRPr="008B5A41" w:rsidRDefault="00994066" w:rsidP="00011813">
            <w:pPr>
              <w:pStyle w:val="Text"/>
              <w:rPr>
                <w:rStyle w:val="Strong"/>
              </w:rPr>
            </w:pPr>
            <w:r w:rsidRPr="008B5A41">
              <w:t>-2.64%</w:t>
            </w:r>
          </w:p>
        </w:tc>
        <w:tc>
          <w:tcPr>
            <w:tcW w:w="124" w:type="pct"/>
            <w:tcBorders>
              <w:top w:val="nil"/>
              <w:left w:val="nil"/>
              <w:bottom w:val="nil"/>
              <w:right w:val="nil"/>
            </w:tcBorders>
            <w:shd w:val="clear" w:color="auto" w:fill="auto"/>
            <w:tcMar>
              <w:top w:w="15" w:type="dxa"/>
              <w:left w:w="15" w:type="dxa"/>
              <w:bottom w:w="0" w:type="dxa"/>
              <w:right w:w="15" w:type="dxa"/>
            </w:tcMar>
            <w:vAlign w:val="center"/>
            <w:hideMark/>
            <w:tcPrChange w:id="2169" w:author="Aleksander Hansen" w:date="2013-02-16T19:15:00Z">
              <w:tcPr>
                <w:tcW w:w="12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864402A" w14:textId="77777777" w:rsidR="00994066" w:rsidRPr="008B5A41" w:rsidRDefault="00994066" w:rsidP="00011813">
            <w:pPr>
              <w:pStyle w:val="Text"/>
            </w:pPr>
          </w:p>
        </w:tc>
        <w:tc>
          <w:tcPr>
            <w:tcW w:w="703" w:type="pct"/>
            <w:tcBorders>
              <w:top w:val="nil"/>
              <w:left w:val="nil"/>
              <w:bottom w:val="nil"/>
              <w:right w:val="nil"/>
            </w:tcBorders>
            <w:shd w:val="clear" w:color="auto" w:fill="auto"/>
            <w:tcMar>
              <w:top w:w="15" w:type="dxa"/>
              <w:left w:w="15" w:type="dxa"/>
              <w:bottom w:w="0" w:type="dxa"/>
              <w:right w:w="15" w:type="dxa"/>
            </w:tcMar>
            <w:vAlign w:val="center"/>
            <w:hideMark/>
            <w:tcPrChange w:id="2170" w:author="Aleksander Hansen" w:date="2013-02-16T19:15:00Z">
              <w:tcPr>
                <w:tcW w:w="60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8FE76A1" w14:textId="77777777" w:rsidR="00994066" w:rsidRPr="008B5A41" w:rsidRDefault="00994066" w:rsidP="00011813">
            <w:pPr>
              <w:pStyle w:val="Text"/>
            </w:pPr>
            <w:r w:rsidRPr="008B5A41">
              <w:t>55</w:t>
            </w:r>
          </w:p>
        </w:tc>
        <w:tc>
          <w:tcPr>
            <w:tcW w:w="344" w:type="pct"/>
            <w:tcBorders>
              <w:top w:val="nil"/>
              <w:left w:val="nil"/>
              <w:bottom w:val="nil"/>
              <w:right w:val="nil"/>
            </w:tcBorders>
            <w:shd w:val="clear" w:color="auto" w:fill="auto"/>
            <w:tcMar>
              <w:top w:w="15" w:type="dxa"/>
              <w:left w:w="15" w:type="dxa"/>
              <w:bottom w:w="0" w:type="dxa"/>
              <w:right w:w="15" w:type="dxa"/>
            </w:tcMar>
            <w:vAlign w:val="center"/>
            <w:hideMark/>
            <w:tcPrChange w:id="2171" w:author="Aleksander Hansen" w:date="2013-02-16T19:15:00Z">
              <w:tcPr>
                <w:tcW w:w="414"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519E392" w14:textId="77777777" w:rsidR="00994066" w:rsidRPr="008B5A41" w:rsidRDefault="00994066" w:rsidP="00011813">
            <w:pPr>
              <w:pStyle w:val="Text"/>
            </w:pPr>
            <w:r w:rsidRPr="008B5A41">
              <w:t>10.0%</w:t>
            </w:r>
          </w:p>
        </w:tc>
        <w:tc>
          <w:tcPr>
            <w:tcW w:w="470" w:type="pct"/>
            <w:tcBorders>
              <w:top w:val="nil"/>
              <w:left w:val="nil"/>
              <w:bottom w:val="nil"/>
              <w:right w:val="nil"/>
            </w:tcBorders>
            <w:shd w:val="clear" w:color="auto" w:fill="auto"/>
            <w:tcMar>
              <w:top w:w="15" w:type="dxa"/>
              <w:left w:w="15" w:type="dxa"/>
              <w:bottom w:w="0" w:type="dxa"/>
              <w:right w:w="15" w:type="dxa"/>
            </w:tcMar>
            <w:vAlign w:val="center"/>
            <w:hideMark/>
            <w:tcPrChange w:id="2172" w:author="Aleksander Hansen" w:date="2013-02-16T19:15:00Z">
              <w:tcPr>
                <w:tcW w:w="473"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D3C0CCB" w14:textId="77777777" w:rsidR="00994066" w:rsidRPr="008B5A41" w:rsidRDefault="00994066" w:rsidP="00011813">
            <w:pPr>
              <w:pStyle w:val="Text"/>
            </w:pPr>
            <w:r w:rsidRPr="008B5A41">
              <w:t>0.4%</w:t>
            </w:r>
          </w:p>
        </w:tc>
        <w:tc>
          <w:tcPr>
            <w:tcW w:w="499" w:type="pct"/>
            <w:tcBorders>
              <w:top w:val="nil"/>
              <w:left w:val="nil"/>
              <w:bottom w:val="nil"/>
              <w:right w:val="nil"/>
            </w:tcBorders>
            <w:shd w:val="clear" w:color="auto" w:fill="auto"/>
            <w:tcMar>
              <w:top w:w="15" w:type="dxa"/>
              <w:left w:w="15" w:type="dxa"/>
              <w:bottom w:w="0" w:type="dxa"/>
              <w:right w:w="15" w:type="dxa"/>
            </w:tcMar>
            <w:vAlign w:val="center"/>
            <w:hideMark/>
            <w:tcPrChange w:id="2173" w:author="Aleksander Hansen" w:date="2013-02-16T19:15:00Z">
              <w:tcPr>
                <w:tcW w:w="50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3C3766E" w14:textId="77777777" w:rsidR="00994066" w:rsidRPr="008B5A41" w:rsidRDefault="00994066" w:rsidP="00011813">
            <w:pPr>
              <w:pStyle w:val="Text"/>
            </w:pPr>
            <w:r w:rsidRPr="008B5A41">
              <w:t>5.7%</w:t>
            </w:r>
          </w:p>
        </w:tc>
      </w:tr>
    </w:tbl>
    <w:p w14:paraId="7E8B1ED9" w14:textId="77777777" w:rsidR="001167B8" w:rsidRDefault="001167B8" w:rsidP="00F40AE8">
      <w:pPr>
        <w:pStyle w:val="Text"/>
      </w:pPr>
    </w:p>
    <w:p w14:paraId="3735E8A0" w14:textId="77777777" w:rsidR="00994066" w:rsidRPr="00034654" w:rsidRDefault="00994066" w:rsidP="00F40AE8">
      <w:pPr>
        <w:pStyle w:val="Text"/>
      </w:pPr>
      <w:r w:rsidRPr="00034654">
        <w:t>In this case:</w:t>
      </w:r>
    </w:p>
    <w:p w14:paraId="3A2B6FAE" w14:textId="77777777" w:rsidR="001167B8" w:rsidRDefault="001167B8" w:rsidP="00F40AE8">
      <w:pPr>
        <w:pStyle w:val="Text"/>
      </w:pPr>
    </w:p>
    <w:p w14:paraId="2A2A1EBD" w14:textId="77777777" w:rsidR="00994066" w:rsidDel="00354BB2" w:rsidRDefault="00994066">
      <w:pPr>
        <w:pStyle w:val="Text"/>
        <w:numPr>
          <w:ilvl w:val="0"/>
          <w:numId w:val="44"/>
        </w:numPr>
        <w:rPr>
          <w:del w:id="2174" w:author="Aleksander Hansen" w:date="2013-02-17T13:11:00Z"/>
        </w:rPr>
        <w:pPrChange w:id="2175" w:author="Aleksander Hansen" w:date="2013-02-17T13:11:00Z">
          <w:pPr>
            <w:pStyle w:val="Text"/>
          </w:pPr>
        </w:pPrChange>
      </w:pPr>
      <w:r w:rsidRPr="00034654">
        <w:t>Sample includes 100 returns (n=100)</w:t>
      </w:r>
    </w:p>
    <w:p w14:paraId="2B9965BE" w14:textId="77777777" w:rsidR="00354BB2" w:rsidRPr="00034654" w:rsidRDefault="00354BB2">
      <w:pPr>
        <w:pStyle w:val="Text"/>
        <w:numPr>
          <w:ilvl w:val="0"/>
          <w:numId w:val="44"/>
        </w:numPr>
        <w:rPr>
          <w:ins w:id="2176" w:author="Aleksander Hansen" w:date="2013-02-17T13:11:00Z"/>
        </w:rPr>
        <w:pPrChange w:id="2177" w:author="Aleksander Hansen" w:date="2013-02-17T13:11:00Z">
          <w:pPr>
            <w:pStyle w:val="Text"/>
          </w:pPr>
        </w:pPrChange>
      </w:pPr>
    </w:p>
    <w:p w14:paraId="2F684200" w14:textId="77777777" w:rsidR="001167B8" w:rsidDel="00354BB2" w:rsidRDefault="001167B8">
      <w:pPr>
        <w:pStyle w:val="Text"/>
        <w:numPr>
          <w:ilvl w:val="0"/>
          <w:numId w:val="44"/>
        </w:numPr>
        <w:rPr>
          <w:del w:id="2178" w:author="Aleksander Hansen" w:date="2013-02-17T13:11:00Z"/>
        </w:rPr>
        <w:pPrChange w:id="2179" w:author="Aleksander Hansen" w:date="2013-02-17T13:11:00Z">
          <w:pPr>
            <w:pStyle w:val="Text"/>
          </w:pPr>
        </w:pPrChange>
      </w:pPr>
    </w:p>
    <w:p w14:paraId="2CE9FF9E" w14:textId="77777777" w:rsidR="00994066" w:rsidDel="00354BB2" w:rsidRDefault="00994066">
      <w:pPr>
        <w:pStyle w:val="Text"/>
        <w:numPr>
          <w:ilvl w:val="0"/>
          <w:numId w:val="44"/>
        </w:numPr>
        <w:rPr>
          <w:del w:id="2180" w:author="Aleksander Hansen" w:date="2013-02-17T13:11:00Z"/>
        </w:rPr>
        <w:pPrChange w:id="2181" w:author="Aleksander Hansen" w:date="2013-02-17T13:11:00Z">
          <w:pPr>
            <w:pStyle w:val="Text"/>
          </w:pPr>
        </w:pPrChange>
      </w:pPr>
      <w:r w:rsidRPr="00034654">
        <w:t>We are solving for the 95th percentile (95%) value at risk (VaR)</w:t>
      </w:r>
    </w:p>
    <w:p w14:paraId="09633F6E" w14:textId="77777777" w:rsidR="00354BB2" w:rsidRPr="00034654" w:rsidRDefault="00354BB2">
      <w:pPr>
        <w:pStyle w:val="Text"/>
        <w:numPr>
          <w:ilvl w:val="0"/>
          <w:numId w:val="44"/>
        </w:numPr>
        <w:rPr>
          <w:ins w:id="2182" w:author="Aleksander Hansen" w:date="2013-02-17T13:11:00Z"/>
        </w:rPr>
        <w:pPrChange w:id="2183" w:author="Aleksander Hansen" w:date="2013-02-17T13:11:00Z">
          <w:pPr>
            <w:pStyle w:val="Text"/>
          </w:pPr>
        </w:pPrChange>
      </w:pPr>
    </w:p>
    <w:p w14:paraId="4DB8C108" w14:textId="77777777" w:rsidR="001167B8" w:rsidDel="00354BB2" w:rsidRDefault="001167B8">
      <w:pPr>
        <w:pStyle w:val="Text"/>
        <w:numPr>
          <w:ilvl w:val="0"/>
          <w:numId w:val="44"/>
        </w:numPr>
        <w:rPr>
          <w:del w:id="2184" w:author="Aleksander Hansen" w:date="2013-02-17T13:11:00Z"/>
        </w:rPr>
        <w:pPrChange w:id="2185" w:author="Aleksander Hansen" w:date="2013-02-17T13:11:00Z">
          <w:pPr>
            <w:pStyle w:val="Text"/>
          </w:pPr>
        </w:pPrChange>
      </w:pPr>
    </w:p>
    <w:p w14:paraId="28002AC4" w14:textId="77777777" w:rsidR="00994066" w:rsidDel="00354BB2" w:rsidRDefault="00994066">
      <w:pPr>
        <w:pStyle w:val="Text"/>
        <w:numPr>
          <w:ilvl w:val="0"/>
          <w:numId w:val="44"/>
        </w:numPr>
        <w:rPr>
          <w:del w:id="2186" w:author="Aleksander Hansen" w:date="2013-02-17T13:11:00Z"/>
        </w:rPr>
        <w:pPrChange w:id="2187" w:author="Aleksander Hansen" w:date="2013-02-17T13:11:00Z">
          <w:pPr>
            <w:pStyle w:val="Text"/>
          </w:pPr>
        </w:pPrChange>
      </w:pPr>
      <w:r w:rsidRPr="00034654">
        <w:t>For the hybrid approach, lambda = 0.96</w:t>
      </w:r>
    </w:p>
    <w:p w14:paraId="6D17BC35" w14:textId="77777777" w:rsidR="00354BB2" w:rsidRPr="00034654" w:rsidRDefault="00354BB2">
      <w:pPr>
        <w:pStyle w:val="Text"/>
        <w:numPr>
          <w:ilvl w:val="0"/>
          <w:numId w:val="44"/>
        </w:numPr>
        <w:rPr>
          <w:ins w:id="2188" w:author="Aleksander Hansen" w:date="2013-02-17T13:11:00Z"/>
        </w:rPr>
        <w:pPrChange w:id="2189" w:author="Aleksander Hansen" w:date="2013-02-17T13:11:00Z">
          <w:pPr>
            <w:pStyle w:val="Text"/>
          </w:pPr>
        </w:pPrChange>
      </w:pPr>
    </w:p>
    <w:p w14:paraId="297556EE" w14:textId="77777777" w:rsidR="00994066" w:rsidRPr="00034654" w:rsidRDefault="00994066">
      <w:pPr>
        <w:pStyle w:val="Text"/>
        <w:numPr>
          <w:ilvl w:val="0"/>
          <w:numId w:val="44"/>
        </w:numPr>
        <w:pPrChange w:id="2190" w:author="Aleksander Hansen" w:date="2013-02-17T13:11:00Z">
          <w:pPr>
            <w:pStyle w:val="Text"/>
          </w:pPr>
        </w:pPrChange>
      </w:pPr>
      <w:r w:rsidRPr="00034654">
        <w:t>Sorted returns are shown in the purple column</w:t>
      </w:r>
    </w:p>
    <w:p w14:paraId="43D2313D" w14:textId="77777777" w:rsidR="001167B8" w:rsidRDefault="001167B8" w:rsidP="00F40AE8">
      <w:pPr>
        <w:pStyle w:val="Text"/>
      </w:pPr>
    </w:p>
    <w:p w14:paraId="1594A502" w14:textId="77777777" w:rsidR="00994066" w:rsidRPr="00034654" w:rsidRDefault="00994066" w:rsidP="00F40AE8">
      <w:pPr>
        <w:pStyle w:val="Text"/>
      </w:pPr>
      <w:r w:rsidRPr="00034654">
        <w:t>The HS 95% VaR = ~ 4.25% because it is the fifth-worst return (actually, the quantile can be determined in more than one way)</w:t>
      </w:r>
    </w:p>
    <w:p w14:paraId="71B7C920" w14:textId="77777777" w:rsidR="001167B8" w:rsidRDefault="001167B8" w:rsidP="00F40AE8">
      <w:pPr>
        <w:pStyle w:val="Text"/>
      </w:pPr>
    </w:p>
    <w:p w14:paraId="028AE837" w14:textId="77777777" w:rsidR="00994066" w:rsidRPr="00034654" w:rsidRDefault="00994066" w:rsidP="00F40AE8">
      <w:pPr>
        <w:pStyle w:val="Text"/>
      </w:pPr>
      <w:r w:rsidRPr="00034654">
        <w:t>However, the hybrid approach returns a 95% VaR of 3.08% because the “worst returns” that inform the dataset tend to be further in the past (i.e., days ago = 76, 94, 86, 90…). Due to this, the individual weights are generally less than 1%.</w:t>
      </w:r>
    </w:p>
    <w:p w14:paraId="25FB3915" w14:textId="77777777" w:rsidR="00994066" w:rsidRPr="00034654" w:rsidRDefault="00994066" w:rsidP="00F40AE8">
      <w:pPr>
        <w:pStyle w:val="Heading2"/>
      </w:pPr>
      <w:bookmarkStart w:id="2191" w:name="_Toc223340234"/>
      <w:r w:rsidRPr="00034654">
        <w:t>Explain the process of return aggregation in the context of volatility forecasting methods.</w:t>
      </w:r>
      <w:bookmarkEnd w:id="2191"/>
    </w:p>
    <w:p w14:paraId="31C9AFD3" w14:textId="575862AF" w:rsidR="00994066" w:rsidRPr="00034654" w:rsidRDefault="00994066" w:rsidP="00F40AE8">
      <w:pPr>
        <w:pStyle w:val="Text"/>
      </w:pPr>
      <w:r w:rsidRPr="00034654">
        <w:t xml:space="preserve">The question is: how do we compute VAR for a </w:t>
      </w:r>
      <w:del w:id="2192" w:author="Aleksander Hansen" w:date="2013-02-16T19:18:00Z">
        <w:r w:rsidRPr="00034654" w:rsidDel="004D50AC">
          <w:delText>portfolio which</w:delText>
        </w:r>
      </w:del>
      <w:ins w:id="2193" w:author="Aleksander Hansen" w:date="2013-02-16T19:18:00Z">
        <w:r w:rsidR="004D50AC" w:rsidRPr="00034654">
          <w:t>portfolio that</w:t>
        </w:r>
      </w:ins>
      <w:r w:rsidRPr="00034654">
        <w:t xml:space="preserve"> consists of several positions. </w:t>
      </w:r>
    </w:p>
    <w:p w14:paraId="32ABB3E8" w14:textId="77777777" w:rsidR="001167B8" w:rsidRDefault="001167B8" w:rsidP="00F40AE8">
      <w:pPr>
        <w:pStyle w:val="Text"/>
      </w:pPr>
    </w:p>
    <w:p w14:paraId="216B104A" w14:textId="77777777" w:rsidR="00994066" w:rsidRPr="00034654" w:rsidRDefault="00994066" w:rsidP="00F40AE8">
      <w:pPr>
        <w:pStyle w:val="Text"/>
      </w:pPr>
      <w:r w:rsidRPr="00034654">
        <w:t xml:space="preserve">The first approach is the </w:t>
      </w:r>
      <w:r w:rsidRPr="00034654">
        <w:rPr>
          <w:b/>
        </w:rPr>
        <w:t>variance-covariance approach</w:t>
      </w:r>
      <w:r w:rsidRPr="00034654">
        <w:t xml:space="preserve">: if we make (parametric) assumptions about the </w:t>
      </w:r>
      <w:proofErr w:type="spellStart"/>
      <w:r w:rsidRPr="00034654">
        <w:t>covariances</w:t>
      </w:r>
      <w:proofErr w:type="spellEnd"/>
      <w:r w:rsidRPr="00034654">
        <w:t xml:space="preserve"> between each position, then we extend the parametric approach to the entire portfolio. The problem with this approach is that correlations tend to increase (or change) during stressful market events; portfolio VAR may underestimate VAR in such circumstances.</w:t>
      </w:r>
    </w:p>
    <w:p w14:paraId="002198B0" w14:textId="77777777" w:rsidR="001167B8" w:rsidRDefault="001167B8" w:rsidP="00F40AE8">
      <w:pPr>
        <w:pStyle w:val="Text"/>
      </w:pPr>
    </w:p>
    <w:p w14:paraId="235CAA2C" w14:textId="77777777" w:rsidR="00994066" w:rsidRPr="00034654" w:rsidRDefault="00994066" w:rsidP="00F40AE8">
      <w:pPr>
        <w:pStyle w:val="Text"/>
      </w:pPr>
      <w:r w:rsidRPr="00034654">
        <w:t xml:space="preserve">The second approach is to </w:t>
      </w:r>
      <w:r w:rsidRPr="00034654">
        <w:rPr>
          <w:b/>
        </w:rPr>
        <w:t>extend the historical simulation (HS) approach</w:t>
      </w:r>
      <w:r w:rsidRPr="00034654">
        <w:t xml:space="preserve"> to the portfolio: apply today’s weights to yesterday’s returns. In other words, “what would have happened if we held this portfolio in the past?” </w:t>
      </w:r>
    </w:p>
    <w:p w14:paraId="23EB3D67" w14:textId="77777777" w:rsidR="001167B8" w:rsidRDefault="001167B8" w:rsidP="00F40AE8">
      <w:pPr>
        <w:pStyle w:val="Text"/>
      </w:pPr>
    </w:p>
    <w:p w14:paraId="34F911CF" w14:textId="77777777" w:rsidR="00994066" w:rsidRPr="00034654" w:rsidRDefault="00994066" w:rsidP="00F40AE8">
      <w:pPr>
        <w:pStyle w:val="Text"/>
      </w:pPr>
      <w:r w:rsidRPr="00034654">
        <w:t xml:space="preserve">The third approach is to </w:t>
      </w:r>
      <w:r w:rsidRPr="00034654">
        <w:rPr>
          <w:b/>
        </w:rPr>
        <w:t>combine these two approaches</w:t>
      </w:r>
      <w:r w:rsidRPr="00034654">
        <w:t>: aggregate the simulated returns and then apply a parametric (normal) distributional assumption to the aggregated portfolio.</w:t>
      </w:r>
    </w:p>
    <w:p w14:paraId="522CF20A" w14:textId="77777777" w:rsidR="00994066" w:rsidRDefault="00994066" w:rsidP="00F40AE8">
      <w:pPr>
        <w:pStyle w:val="Text"/>
      </w:pPr>
      <w:r w:rsidRPr="00034654">
        <w:t>The first approach (variance-covariance) requires the dubious assumption of normality—for the positions “inside” the portfolio. The text says the third approach is gaining in popularity and is justified by the law of large numbers: even if the components (positions) in the portfolio are not normally distributed, the aggregated portfolio will converge toward normality.</w:t>
      </w:r>
    </w:p>
    <w:p w14:paraId="214E3A2F" w14:textId="77777777" w:rsidR="00994066" w:rsidRPr="00034654" w:rsidRDefault="00994066" w:rsidP="00994066">
      <w:pPr>
        <w:pStyle w:val="Paragraph"/>
      </w:pPr>
      <w:r w:rsidRPr="00034654">
        <w:rPr>
          <w:noProof/>
          <w:lang w:bidi="ar-SA"/>
        </w:rPr>
        <w:drawing>
          <wp:inline distT="0" distB="0" distL="0" distR="0" wp14:anchorId="3A359F54" wp14:editId="362E21BF">
            <wp:extent cx="5210151" cy="2396892"/>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14047" cy="2398684"/>
                    </a:xfrm>
                    <a:prstGeom prst="rect">
                      <a:avLst/>
                    </a:prstGeom>
                  </pic:spPr>
                </pic:pic>
              </a:graphicData>
            </a:graphic>
          </wp:inline>
        </w:drawing>
      </w:r>
    </w:p>
    <w:p w14:paraId="0E439170" w14:textId="77777777" w:rsidR="00994066" w:rsidRPr="00034654" w:rsidRDefault="00994066">
      <w:pPr>
        <w:pStyle w:val="Heading3SubGTNI"/>
        <w:pPrChange w:id="2194" w:author="Aleksander Hansen" w:date="2013-02-16T19:40:00Z">
          <w:pPr>
            <w:pStyle w:val="Text"/>
          </w:pPr>
        </w:pPrChange>
      </w:pPr>
      <w:bookmarkStart w:id="2195" w:name="_Toc223340235"/>
      <w:r w:rsidRPr="00034654">
        <w:t>Explain how implied volatility can be used to predict future volatility</w:t>
      </w:r>
      <w:bookmarkEnd w:id="2195"/>
    </w:p>
    <w:p w14:paraId="129F6B5E" w14:textId="77777777" w:rsidR="001167B8" w:rsidRDefault="001167B8" w:rsidP="00F40AE8">
      <w:pPr>
        <w:pStyle w:val="Text"/>
      </w:pPr>
    </w:p>
    <w:p w14:paraId="512F3BD2" w14:textId="77777777" w:rsidR="00994066" w:rsidRDefault="00994066" w:rsidP="00F40AE8">
      <w:pPr>
        <w:pStyle w:val="Text"/>
      </w:pPr>
      <w:r w:rsidRPr="00034654">
        <w:t xml:space="preserve">To impute volatility is to derivate volatility (to reverse-engineer it, really) from the observed market price of the asset. A typical example uses the Black-Scholes </w:t>
      </w:r>
      <w:proofErr w:type="gramStart"/>
      <w:r w:rsidRPr="00034654">
        <w:t>option pricing</w:t>
      </w:r>
      <w:proofErr w:type="gramEnd"/>
      <w:r w:rsidRPr="00034654">
        <w:t xml:space="preserve"> model to compute the implied volatility of a stock option; i.e., option traders will average at-the-money implied volatility from traded puts and calls.</w:t>
      </w:r>
    </w:p>
    <w:p w14:paraId="08E6B9F0" w14:textId="77777777" w:rsidR="001167B8" w:rsidRPr="00034654" w:rsidRDefault="001167B8" w:rsidP="00F40AE8">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196" w:author="Aleksander Hansen" w:date="2013-02-16T19:26:00Z">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608"/>
        <w:gridCol w:w="4680"/>
        <w:tblGridChange w:id="2197">
          <w:tblGrid>
            <w:gridCol w:w="3798"/>
            <w:gridCol w:w="810"/>
            <w:gridCol w:w="90"/>
            <w:gridCol w:w="4590"/>
          </w:tblGrid>
        </w:tblGridChange>
      </w:tblGrid>
      <w:tr w:rsidR="0036480A" w:rsidRPr="00011813" w:rsidDel="0036480A" w14:paraId="0B9074F7" w14:textId="37434E20" w:rsidTr="0036480A">
        <w:trPr>
          <w:del w:id="2198" w:author="Aleksander Hansen" w:date="2013-02-16T19:24:00Z"/>
        </w:trPr>
        <w:tc>
          <w:tcPr>
            <w:tcW w:w="4608" w:type="dxa"/>
            <w:tcBorders>
              <w:bottom w:val="single" w:sz="4" w:space="0" w:color="000000" w:themeColor="text1"/>
            </w:tcBorders>
            <w:tcPrChange w:id="2199" w:author="Aleksander Hansen" w:date="2013-02-16T19:26:00Z">
              <w:tcPr>
                <w:tcW w:w="4698" w:type="dxa"/>
                <w:gridSpan w:val="3"/>
                <w:tcBorders>
                  <w:bottom w:val="single" w:sz="4" w:space="0" w:color="000000" w:themeColor="text1"/>
                </w:tcBorders>
              </w:tcPr>
            </w:tcPrChange>
          </w:tcPr>
          <w:p w14:paraId="1C16C1BB" w14:textId="43969C2E" w:rsidR="00994066" w:rsidRPr="00011813" w:rsidDel="0036480A" w:rsidRDefault="00994066" w:rsidP="00011813">
            <w:pPr>
              <w:pStyle w:val="Text"/>
              <w:rPr>
                <w:del w:id="2200" w:author="Aleksander Hansen" w:date="2013-02-16T19:24:00Z"/>
              </w:rPr>
            </w:pPr>
            <w:del w:id="2201" w:author="Aleksander Hansen" w:date="2013-02-16T19:24:00Z">
              <w:r w:rsidRPr="00011813" w:rsidDel="0036480A">
                <w:delText>The advantages of implied volatility are:</w:delText>
              </w:r>
            </w:del>
          </w:p>
          <w:p w14:paraId="3012DFA0" w14:textId="03F2715F" w:rsidR="00994066" w:rsidRPr="00011813" w:rsidDel="0036480A" w:rsidRDefault="00994066" w:rsidP="00011813">
            <w:pPr>
              <w:pStyle w:val="Text"/>
              <w:rPr>
                <w:del w:id="2202" w:author="Aleksander Hansen" w:date="2013-02-16T19:24:00Z"/>
              </w:rPr>
            </w:pPr>
            <w:del w:id="2203" w:author="Aleksander Hansen" w:date="2013-02-16T19:24:00Z">
              <w:r w:rsidRPr="00011813" w:rsidDel="0036480A">
                <w:delText xml:space="preserve">Truly predictive (reflects market’s forward-looking consensus) </w:delText>
              </w:r>
            </w:del>
          </w:p>
          <w:p w14:paraId="5F19DBE8" w14:textId="06F40921" w:rsidR="00994066" w:rsidRPr="00011813" w:rsidDel="0036480A" w:rsidRDefault="00994066" w:rsidP="00011813">
            <w:pPr>
              <w:pStyle w:val="Text"/>
              <w:rPr>
                <w:del w:id="2204" w:author="Aleksander Hansen" w:date="2013-02-16T19:24:00Z"/>
              </w:rPr>
            </w:pPr>
            <w:del w:id="2205" w:author="Aleksander Hansen" w:date="2013-02-16T19:24:00Z">
              <w:r w:rsidRPr="00011813" w:rsidDel="0036480A">
                <w:delText>Does not require, nor is restrained by, historical distribution patterns</w:delText>
              </w:r>
            </w:del>
          </w:p>
          <w:p w14:paraId="7E164ADD" w14:textId="5B0EF2A1" w:rsidR="00994066" w:rsidRPr="00011813" w:rsidDel="0036480A" w:rsidRDefault="00994066" w:rsidP="00011813">
            <w:pPr>
              <w:pStyle w:val="Text"/>
              <w:rPr>
                <w:del w:id="2206" w:author="Aleksander Hansen" w:date="2013-02-16T19:24:00Z"/>
              </w:rPr>
            </w:pPr>
          </w:p>
        </w:tc>
        <w:tc>
          <w:tcPr>
            <w:tcW w:w="4680" w:type="dxa"/>
            <w:tcBorders>
              <w:bottom w:val="single" w:sz="4" w:space="0" w:color="000000" w:themeColor="text1"/>
            </w:tcBorders>
            <w:tcPrChange w:id="2207" w:author="Aleksander Hansen" w:date="2013-02-16T19:26:00Z">
              <w:tcPr>
                <w:tcW w:w="4590" w:type="dxa"/>
                <w:tcBorders>
                  <w:bottom w:val="single" w:sz="4" w:space="0" w:color="000000" w:themeColor="text1"/>
                </w:tcBorders>
              </w:tcPr>
            </w:tcPrChange>
          </w:tcPr>
          <w:p w14:paraId="3842FC98" w14:textId="0D689565" w:rsidR="00994066" w:rsidRPr="00011813" w:rsidDel="0036480A" w:rsidRDefault="00994066" w:rsidP="00011813">
            <w:pPr>
              <w:pStyle w:val="Text"/>
              <w:rPr>
                <w:del w:id="2208" w:author="Aleksander Hansen" w:date="2013-02-16T19:24:00Z"/>
              </w:rPr>
            </w:pPr>
            <w:del w:id="2209" w:author="Aleksander Hansen" w:date="2013-02-16T19:24:00Z">
              <w:r w:rsidRPr="00011813" w:rsidDel="0036480A">
                <w:delText>The shortcomings (or disadvantages) of implied volatility include:</w:delText>
              </w:r>
            </w:del>
          </w:p>
          <w:p w14:paraId="7CE113E1" w14:textId="0037EE08" w:rsidR="00994066" w:rsidRPr="00011813" w:rsidDel="0036480A" w:rsidRDefault="00994066" w:rsidP="00011813">
            <w:pPr>
              <w:pStyle w:val="Text"/>
              <w:rPr>
                <w:del w:id="2210" w:author="Aleksander Hansen" w:date="2013-02-16T19:24:00Z"/>
              </w:rPr>
            </w:pPr>
            <w:del w:id="2211" w:author="Aleksander Hansen" w:date="2013-02-16T19:24:00Z">
              <w:r w:rsidRPr="00011813" w:rsidDel="0036480A">
                <w:delText>Model-dependent</w:delText>
              </w:r>
            </w:del>
          </w:p>
          <w:p w14:paraId="61C49593" w14:textId="7CB34E11" w:rsidR="00994066" w:rsidRPr="00011813" w:rsidDel="0036480A" w:rsidRDefault="00994066" w:rsidP="00011813">
            <w:pPr>
              <w:pStyle w:val="Text"/>
              <w:rPr>
                <w:del w:id="2212" w:author="Aleksander Hansen" w:date="2013-02-16T19:24:00Z"/>
              </w:rPr>
            </w:pPr>
            <w:del w:id="2213" w:author="Aleksander Hansen" w:date="2013-02-16T19:24:00Z">
              <w:r w:rsidRPr="00011813" w:rsidDel="0036480A">
                <w:delText>Options on the same underlying asset may trade at different implied volatilities; e.g., volatility smile/smirk</w:delText>
              </w:r>
            </w:del>
          </w:p>
          <w:p w14:paraId="4DAB0563" w14:textId="05C6E5FB" w:rsidR="00994066" w:rsidRPr="00011813" w:rsidDel="0036480A" w:rsidRDefault="00994066" w:rsidP="00011813">
            <w:pPr>
              <w:pStyle w:val="Text"/>
              <w:rPr>
                <w:del w:id="2214" w:author="Aleksander Hansen" w:date="2013-02-16T19:24:00Z"/>
              </w:rPr>
            </w:pPr>
            <w:del w:id="2215" w:author="Aleksander Hansen" w:date="2013-02-16T19:24:00Z">
              <w:r w:rsidRPr="00011813" w:rsidDel="0036480A">
                <w:delText>Stochastic volatility; i.e., the model assumes constant volatility, but volatility tends to change over time</w:delText>
              </w:r>
            </w:del>
          </w:p>
          <w:p w14:paraId="34FA90C4" w14:textId="2EDB89D4" w:rsidR="00994066" w:rsidRPr="00011813" w:rsidDel="0036480A" w:rsidRDefault="00994066" w:rsidP="00011813">
            <w:pPr>
              <w:pStyle w:val="Text"/>
              <w:rPr>
                <w:del w:id="2216" w:author="Aleksander Hansen" w:date="2013-02-16T19:24:00Z"/>
              </w:rPr>
            </w:pPr>
            <w:del w:id="2217" w:author="Aleksander Hansen" w:date="2013-02-16T19:24:00Z">
              <w:r w:rsidRPr="00011813" w:rsidDel="0036480A">
                <w:delText>Limited availability because it requires traded (set by market) price</w:delText>
              </w:r>
            </w:del>
          </w:p>
        </w:tc>
      </w:tr>
      <w:tr w:rsidR="0036480A" w:rsidRPr="0036480A" w14:paraId="2E6D93B4" w14:textId="77777777" w:rsidTr="0036480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trHeight w:val="560"/>
          <w:ins w:id="2218" w:author="Aleksander Hansen" w:date="2013-02-16T19:25:00Z"/>
        </w:trPr>
        <w:tc>
          <w:tcPr>
            <w:tcW w:w="4608" w:type="dxa"/>
            <w:tcBorders>
              <w:bottom w:val="single" w:sz="8" w:space="0" w:color="000000" w:themeColor="text1"/>
              <w:right w:val="single" w:sz="8" w:space="0" w:color="000000" w:themeColor="text1"/>
            </w:tcBorders>
            <w:shd w:val="clear" w:color="auto" w:fill="A2B593"/>
            <w:hideMark/>
          </w:tcPr>
          <w:p w14:paraId="7F19A9C8" w14:textId="77777777" w:rsidR="0036480A" w:rsidRPr="0036480A" w:rsidRDefault="0036480A" w:rsidP="0036480A">
            <w:pPr>
              <w:rPr>
                <w:ins w:id="2219" w:author="Aleksander Hansen" w:date="2013-02-16T19:25:00Z"/>
                <w:rFonts w:ascii="Calibri" w:eastAsia="Times New Roman" w:hAnsi="Calibri" w:cs="Times New Roman"/>
                <w:color w:val="000000"/>
              </w:rPr>
            </w:pPr>
            <w:ins w:id="2220" w:author="Aleksander Hansen" w:date="2013-02-16T19:25:00Z">
              <w:r w:rsidRPr="0036480A">
                <w:rPr>
                  <w:rFonts w:ascii="Calibri" w:eastAsia="Times New Roman" w:hAnsi="Calibri" w:cs="Times New Roman"/>
                  <w:color w:val="000000"/>
                </w:rPr>
                <w:t>The advantages of implied volatility are:</w:t>
              </w:r>
            </w:ins>
          </w:p>
        </w:tc>
        <w:tc>
          <w:tcPr>
            <w:tcW w:w="4680" w:type="dxa"/>
            <w:tcBorders>
              <w:left w:val="single" w:sz="8" w:space="0" w:color="000000" w:themeColor="text1"/>
              <w:bottom w:val="single" w:sz="8" w:space="0" w:color="000000" w:themeColor="text1"/>
            </w:tcBorders>
            <w:shd w:val="clear" w:color="auto" w:fill="A2B593"/>
            <w:hideMark/>
          </w:tcPr>
          <w:p w14:paraId="16935D43" w14:textId="77777777" w:rsidR="0036480A" w:rsidRPr="0036480A" w:rsidRDefault="0036480A" w:rsidP="0036480A">
            <w:pPr>
              <w:rPr>
                <w:ins w:id="2221" w:author="Aleksander Hansen" w:date="2013-02-16T19:25:00Z"/>
                <w:rFonts w:ascii="Calibri" w:eastAsia="Times New Roman" w:hAnsi="Calibri" w:cs="Times New Roman"/>
                <w:color w:val="000000"/>
              </w:rPr>
            </w:pPr>
            <w:ins w:id="2222" w:author="Aleksander Hansen" w:date="2013-02-16T19:25:00Z">
              <w:r w:rsidRPr="0036480A">
                <w:rPr>
                  <w:rFonts w:ascii="Calibri" w:eastAsia="Times New Roman" w:hAnsi="Calibri" w:cs="Times New Roman"/>
                  <w:color w:val="000000"/>
                </w:rPr>
                <w:t>The shortcomings (or disadvantages) of implied volatility include:</w:t>
              </w:r>
            </w:ins>
          </w:p>
        </w:tc>
      </w:tr>
      <w:tr w:rsidR="0036480A" w:rsidRPr="0036480A" w14:paraId="712D088E" w14:textId="77777777" w:rsidTr="0036480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trHeight w:val="560"/>
          <w:ins w:id="2223" w:author="Aleksander Hansen" w:date="2013-02-16T19:25:00Z"/>
        </w:trPr>
        <w:tc>
          <w:tcPr>
            <w:tcW w:w="4608" w:type="dxa"/>
            <w:tcBorders>
              <w:top w:val="single" w:sz="8" w:space="0" w:color="000000" w:themeColor="text1"/>
              <w:left w:val="single" w:sz="8" w:space="0" w:color="000000" w:themeColor="text1"/>
              <w:bottom w:val="nil"/>
              <w:right w:val="single" w:sz="8" w:space="0" w:color="000000" w:themeColor="text1"/>
            </w:tcBorders>
            <w:hideMark/>
          </w:tcPr>
          <w:p w14:paraId="3CC83B5B" w14:textId="77777777" w:rsidR="0036480A" w:rsidRPr="0036480A" w:rsidRDefault="0036480A" w:rsidP="0036480A">
            <w:pPr>
              <w:rPr>
                <w:ins w:id="2224" w:author="Aleksander Hansen" w:date="2013-02-16T19:25:00Z"/>
                <w:rFonts w:ascii="Calibri" w:eastAsia="Times New Roman" w:hAnsi="Calibri" w:cs="Times New Roman"/>
                <w:color w:val="000000"/>
              </w:rPr>
            </w:pPr>
            <w:ins w:id="2225" w:author="Aleksander Hansen" w:date="2013-02-16T19:25:00Z">
              <w:r w:rsidRPr="0036480A">
                <w:rPr>
                  <w:rFonts w:ascii="Calibri" w:eastAsia="Times New Roman" w:hAnsi="Calibri" w:cs="Times New Roman"/>
                  <w:color w:val="000000"/>
                </w:rPr>
                <w:t xml:space="preserve">Truly predictive (reflects market’s forward-looking consensus) </w:t>
              </w:r>
            </w:ins>
          </w:p>
        </w:tc>
        <w:tc>
          <w:tcPr>
            <w:tcW w:w="4680" w:type="dxa"/>
            <w:tcBorders>
              <w:top w:val="single" w:sz="8" w:space="0" w:color="000000" w:themeColor="text1"/>
              <w:left w:val="single" w:sz="8" w:space="0" w:color="000000" w:themeColor="text1"/>
              <w:bottom w:val="nil"/>
              <w:right w:val="single" w:sz="8" w:space="0" w:color="000000" w:themeColor="text1"/>
            </w:tcBorders>
            <w:hideMark/>
          </w:tcPr>
          <w:p w14:paraId="6899D92A" w14:textId="77777777" w:rsidR="0036480A" w:rsidRPr="0036480A" w:rsidRDefault="0036480A" w:rsidP="0036480A">
            <w:pPr>
              <w:rPr>
                <w:ins w:id="2226" w:author="Aleksander Hansen" w:date="2013-02-16T19:25:00Z"/>
                <w:rFonts w:ascii="Calibri" w:eastAsia="Times New Roman" w:hAnsi="Calibri" w:cs="Times New Roman"/>
                <w:color w:val="000000"/>
              </w:rPr>
            </w:pPr>
            <w:ins w:id="2227" w:author="Aleksander Hansen" w:date="2013-02-16T19:25:00Z">
              <w:r w:rsidRPr="0036480A">
                <w:rPr>
                  <w:rFonts w:ascii="Calibri" w:eastAsia="Times New Roman" w:hAnsi="Calibri" w:cs="Times New Roman"/>
                  <w:color w:val="000000"/>
                </w:rPr>
                <w:t>Model-dependent</w:t>
              </w:r>
            </w:ins>
          </w:p>
        </w:tc>
      </w:tr>
      <w:tr w:rsidR="0036480A" w:rsidRPr="0036480A" w14:paraId="7A97FD17" w14:textId="77777777" w:rsidTr="0036480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Change w:id="2228" w:author="Aleksander Hansen" w:date="2013-02-16T19:26:00Z">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blPrExChange>
        </w:tblPrEx>
        <w:trPr>
          <w:trHeight w:val="840"/>
          <w:ins w:id="2229" w:author="Aleksander Hansen" w:date="2013-02-16T19:25:00Z"/>
          <w:trPrChange w:id="2230" w:author="Aleksander Hansen" w:date="2013-02-16T19:26:00Z">
            <w:trPr>
              <w:trHeight w:val="840"/>
            </w:trPr>
          </w:trPrChange>
        </w:trPr>
        <w:tc>
          <w:tcPr>
            <w:tcW w:w="4608" w:type="dxa"/>
            <w:tcBorders>
              <w:top w:val="nil"/>
              <w:left w:val="single" w:sz="8" w:space="0" w:color="000000" w:themeColor="text1"/>
              <w:bottom w:val="nil"/>
              <w:right w:val="single" w:sz="8" w:space="0" w:color="000000" w:themeColor="text1"/>
            </w:tcBorders>
            <w:hideMark/>
            <w:tcPrChange w:id="2231" w:author="Aleksander Hansen" w:date="2013-02-16T19:26:00Z">
              <w:tcPr>
                <w:tcW w:w="3798" w:type="dxa"/>
                <w:hideMark/>
              </w:tcPr>
            </w:tcPrChange>
          </w:tcPr>
          <w:p w14:paraId="67AE29CB" w14:textId="77777777" w:rsidR="0036480A" w:rsidRPr="0036480A" w:rsidRDefault="0036480A" w:rsidP="0036480A">
            <w:pPr>
              <w:rPr>
                <w:ins w:id="2232" w:author="Aleksander Hansen" w:date="2013-02-16T19:25:00Z"/>
                <w:rFonts w:ascii="Calibri" w:eastAsia="Times New Roman" w:hAnsi="Calibri" w:cs="Times New Roman"/>
                <w:color w:val="000000"/>
              </w:rPr>
            </w:pPr>
            <w:ins w:id="2233" w:author="Aleksander Hansen" w:date="2013-02-16T19:25:00Z">
              <w:r w:rsidRPr="0036480A">
                <w:rPr>
                  <w:rFonts w:ascii="Calibri" w:eastAsia="Times New Roman" w:hAnsi="Calibri" w:cs="Times New Roman"/>
                  <w:color w:val="000000"/>
                </w:rPr>
                <w:t>Does not require, nor is restrained by, historical distribution patterns</w:t>
              </w:r>
            </w:ins>
          </w:p>
        </w:tc>
        <w:tc>
          <w:tcPr>
            <w:tcW w:w="4680" w:type="dxa"/>
            <w:tcBorders>
              <w:top w:val="nil"/>
              <w:left w:val="single" w:sz="8" w:space="0" w:color="000000" w:themeColor="text1"/>
              <w:bottom w:val="nil"/>
              <w:right w:val="single" w:sz="8" w:space="0" w:color="000000" w:themeColor="text1"/>
            </w:tcBorders>
            <w:hideMark/>
            <w:tcPrChange w:id="2234" w:author="Aleksander Hansen" w:date="2013-02-16T19:26:00Z">
              <w:tcPr>
                <w:tcW w:w="5490" w:type="dxa"/>
                <w:gridSpan w:val="3"/>
                <w:hideMark/>
              </w:tcPr>
            </w:tcPrChange>
          </w:tcPr>
          <w:p w14:paraId="1F86347A" w14:textId="77777777" w:rsidR="0036480A" w:rsidRPr="0036480A" w:rsidRDefault="0036480A" w:rsidP="0036480A">
            <w:pPr>
              <w:rPr>
                <w:ins w:id="2235" w:author="Aleksander Hansen" w:date="2013-02-16T19:25:00Z"/>
                <w:rFonts w:ascii="Calibri" w:eastAsia="Times New Roman" w:hAnsi="Calibri" w:cs="Times New Roman"/>
                <w:color w:val="000000"/>
              </w:rPr>
            </w:pPr>
            <w:ins w:id="2236" w:author="Aleksander Hansen" w:date="2013-02-16T19:25:00Z">
              <w:r w:rsidRPr="0036480A">
                <w:rPr>
                  <w:rFonts w:ascii="Calibri" w:eastAsia="Times New Roman" w:hAnsi="Calibri" w:cs="Times New Roman"/>
                  <w:color w:val="000000"/>
                </w:rPr>
                <w:t>Options on the same underlying asset may trade at different implied volatilities; e.g., volatility smile/smirk</w:t>
              </w:r>
            </w:ins>
          </w:p>
        </w:tc>
      </w:tr>
      <w:tr w:rsidR="0036480A" w:rsidRPr="0036480A" w14:paraId="70B159BC" w14:textId="77777777" w:rsidTr="0036480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Change w:id="2237" w:author="Aleksander Hansen" w:date="2013-02-16T19:26:00Z">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blPrExChange>
        </w:tblPrEx>
        <w:trPr>
          <w:trHeight w:val="840"/>
          <w:ins w:id="2238" w:author="Aleksander Hansen" w:date="2013-02-16T19:25:00Z"/>
          <w:trPrChange w:id="2239" w:author="Aleksander Hansen" w:date="2013-02-16T19:26:00Z">
            <w:trPr>
              <w:trHeight w:val="840"/>
            </w:trPr>
          </w:trPrChange>
        </w:trPr>
        <w:tc>
          <w:tcPr>
            <w:tcW w:w="4608" w:type="dxa"/>
            <w:tcBorders>
              <w:top w:val="nil"/>
              <w:left w:val="single" w:sz="8" w:space="0" w:color="000000" w:themeColor="text1"/>
              <w:bottom w:val="nil"/>
              <w:right w:val="single" w:sz="8" w:space="0" w:color="000000" w:themeColor="text1"/>
            </w:tcBorders>
            <w:hideMark/>
            <w:tcPrChange w:id="2240" w:author="Aleksander Hansen" w:date="2013-02-16T19:26:00Z">
              <w:tcPr>
                <w:tcW w:w="3798" w:type="dxa"/>
                <w:hideMark/>
              </w:tcPr>
            </w:tcPrChange>
          </w:tcPr>
          <w:p w14:paraId="33D55437" w14:textId="77777777" w:rsidR="0036480A" w:rsidRPr="0036480A" w:rsidRDefault="0036480A" w:rsidP="0036480A">
            <w:pPr>
              <w:rPr>
                <w:ins w:id="2241" w:author="Aleksander Hansen" w:date="2013-02-16T19:25:00Z"/>
                <w:rFonts w:ascii="Calibri" w:eastAsia="Times New Roman" w:hAnsi="Calibri" w:cs="Times New Roman"/>
                <w:color w:val="000000"/>
              </w:rPr>
            </w:pPr>
            <w:ins w:id="2242" w:author="Aleksander Hansen" w:date="2013-02-16T19:25:00Z">
              <w:r w:rsidRPr="0036480A">
                <w:rPr>
                  <w:rFonts w:ascii="Calibri" w:eastAsia="Times New Roman" w:hAnsi="Calibri" w:cs="Times New Roman"/>
                  <w:color w:val="000000"/>
                </w:rPr>
                <w:t> </w:t>
              </w:r>
            </w:ins>
          </w:p>
        </w:tc>
        <w:tc>
          <w:tcPr>
            <w:tcW w:w="4680" w:type="dxa"/>
            <w:tcBorders>
              <w:top w:val="nil"/>
              <w:left w:val="single" w:sz="8" w:space="0" w:color="000000" w:themeColor="text1"/>
              <w:bottom w:val="nil"/>
              <w:right w:val="single" w:sz="8" w:space="0" w:color="000000" w:themeColor="text1"/>
            </w:tcBorders>
            <w:hideMark/>
            <w:tcPrChange w:id="2243" w:author="Aleksander Hansen" w:date="2013-02-16T19:26:00Z">
              <w:tcPr>
                <w:tcW w:w="5490" w:type="dxa"/>
                <w:gridSpan w:val="3"/>
                <w:hideMark/>
              </w:tcPr>
            </w:tcPrChange>
          </w:tcPr>
          <w:p w14:paraId="1A0C9B5F" w14:textId="77777777" w:rsidR="0036480A" w:rsidRPr="0036480A" w:rsidRDefault="0036480A" w:rsidP="0036480A">
            <w:pPr>
              <w:rPr>
                <w:ins w:id="2244" w:author="Aleksander Hansen" w:date="2013-02-16T19:25:00Z"/>
                <w:rFonts w:ascii="Calibri" w:eastAsia="Times New Roman" w:hAnsi="Calibri" w:cs="Times New Roman"/>
                <w:color w:val="000000"/>
              </w:rPr>
            </w:pPr>
            <w:ins w:id="2245" w:author="Aleksander Hansen" w:date="2013-02-16T19:25:00Z">
              <w:r w:rsidRPr="0036480A">
                <w:rPr>
                  <w:rFonts w:ascii="Calibri" w:eastAsia="Times New Roman" w:hAnsi="Calibri" w:cs="Times New Roman"/>
                  <w:color w:val="000000"/>
                </w:rPr>
                <w:t>Stochastic volatility; i.e., the model assumes constant volatility, but volatility tends to change over time</w:t>
              </w:r>
            </w:ins>
          </w:p>
        </w:tc>
      </w:tr>
      <w:tr w:rsidR="0036480A" w:rsidRPr="0036480A" w14:paraId="62CED6CC" w14:textId="77777777" w:rsidTr="0036480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trHeight w:val="560"/>
          <w:ins w:id="2246" w:author="Aleksander Hansen" w:date="2013-02-16T19:25:00Z"/>
        </w:trPr>
        <w:tc>
          <w:tcPr>
            <w:tcW w:w="4608" w:type="dxa"/>
            <w:tcBorders>
              <w:top w:val="nil"/>
              <w:left w:val="single" w:sz="8" w:space="0" w:color="000000" w:themeColor="text1"/>
              <w:bottom w:val="single" w:sz="8" w:space="0" w:color="000000" w:themeColor="text1"/>
              <w:right w:val="single" w:sz="8" w:space="0" w:color="000000" w:themeColor="text1"/>
            </w:tcBorders>
            <w:hideMark/>
          </w:tcPr>
          <w:p w14:paraId="5ECC7369" w14:textId="77777777" w:rsidR="0036480A" w:rsidRPr="0036480A" w:rsidRDefault="0036480A" w:rsidP="0036480A">
            <w:pPr>
              <w:rPr>
                <w:ins w:id="2247" w:author="Aleksander Hansen" w:date="2013-02-16T19:25:00Z"/>
                <w:rFonts w:ascii="Calibri" w:eastAsia="Times New Roman" w:hAnsi="Calibri" w:cs="Times New Roman"/>
                <w:color w:val="000000"/>
              </w:rPr>
            </w:pPr>
            <w:ins w:id="2248" w:author="Aleksander Hansen" w:date="2013-02-16T19:25:00Z">
              <w:r w:rsidRPr="0036480A">
                <w:rPr>
                  <w:rFonts w:ascii="Calibri" w:eastAsia="Times New Roman" w:hAnsi="Calibri" w:cs="Times New Roman"/>
                  <w:color w:val="000000"/>
                </w:rPr>
                <w:t> </w:t>
              </w:r>
            </w:ins>
          </w:p>
        </w:tc>
        <w:tc>
          <w:tcPr>
            <w:tcW w:w="4680" w:type="dxa"/>
            <w:tcBorders>
              <w:top w:val="nil"/>
              <w:left w:val="single" w:sz="8" w:space="0" w:color="000000" w:themeColor="text1"/>
              <w:bottom w:val="single" w:sz="8" w:space="0" w:color="000000" w:themeColor="text1"/>
              <w:right w:val="single" w:sz="8" w:space="0" w:color="000000" w:themeColor="text1"/>
            </w:tcBorders>
            <w:hideMark/>
          </w:tcPr>
          <w:p w14:paraId="6474758F" w14:textId="77777777" w:rsidR="0036480A" w:rsidRPr="0036480A" w:rsidRDefault="0036480A" w:rsidP="0036480A">
            <w:pPr>
              <w:rPr>
                <w:ins w:id="2249" w:author="Aleksander Hansen" w:date="2013-02-16T19:25:00Z"/>
                <w:rFonts w:ascii="Calibri" w:eastAsia="Times New Roman" w:hAnsi="Calibri" w:cs="Times New Roman"/>
                <w:color w:val="000000"/>
              </w:rPr>
            </w:pPr>
            <w:ins w:id="2250" w:author="Aleksander Hansen" w:date="2013-02-16T19:25:00Z">
              <w:r w:rsidRPr="0036480A">
                <w:rPr>
                  <w:rFonts w:ascii="Calibri" w:eastAsia="Times New Roman" w:hAnsi="Calibri" w:cs="Times New Roman"/>
                  <w:color w:val="000000"/>
                </w:rPr>
                <w:t>Limited availability because it requires traded (set by market) price</w:t>
              </w:r>
            </w:ins>
          </w:p>
        </w:tc>
      </w:tr>
    </w:tbl>
    <w:p w14:paraId="1677D5ED" w14:textId="77777777" w:rsidR="001167B8" w:rsidRDefault="001167B8" w:rsidP="00F40AE8">
      <w:pPr>
        <w:pStyle w:val="Text"/>
      </w:pPr>
    </w:p>
    <w:p w14:paraId="3FE3DF54" w14:textId="77777777" w:rsidR="00994066" w:rsidRPr="00F40AE8" w:rsidRDefault="00994066">
      <w:pPr>
        <w:pStyle w:val="Heading3SubGTNI"/>
        <w:pPrChange w:id="2251" w:author="Aleksander Hansen" w:date="2013-02-16T19:40:00Z">
          <w:pPr>
            <w:pStyle w:val="Text"/>
          </w:pPr>
        </w:pPrChange>
      </w:pPr>
      <w:bookmarkStart w:id="2252" w:name="_Toc223340236"/>
      <w:r w:rsidRPr="00F40AE8">
        <w:t>Explain how to use option prices to derive forecasts of volatilities</w:t>
      </w:r>
      <w:bookmarkEnd w:id="2252"/>
    </w:p>
    <w:p w14:paraId="0E569F3F" w14:textId="77777777" w:rsidR="001167B8" w:rsidRDefault="001167B8" w:rsidP="00F40AE8">
      <w:pPr>
        <w:pStyle w:val="Text"/>
      </w:pPr>
    </w:p>
    <w:p w14:paraId="23FB6AD1" w14:textId="77777777" w:rsidR="00994066" w:rsidRPr="00F40AE8" w:rsidRDefault="00994066" w:rsidP="00F40AE8">
      <w:pPr>
        <w:pStyle w:val="Text"/>
      </w:pPr>
      <w:r w:rsidRPr="00F40AE8">
        <w:t xml:space="preserve">This requires that a market mechanism (e.g., an exchange) can provide a market price for the option. If a market price can be observed, then instead of solving for the price of an option, we use an </w:t>
      </w:r>
      <w:proofErr w:type="gramStart"/>
      <w:r w:rsidRPr="00F40AE8">
        <w:t>option pricing</w:t>
      </w:r>
      <w:proofErr w:type="gramEnd"/>
      <w:r w:rsidRPr="00F40AE8">
        <w:t xml:space="preserve"> model (OPM) to reveal the implied (implicit) volatility. We solve (“goal seek”) for the volatility that produces a model price equal to the market price:</w:t>
      </w:r>
    </w:p>
    <w:p w14:paraId="2C27E591" w14:textId="77777777" w:rsidR="001167B8" w:rsidRDefault="001167B8" w:rsidP="00F40AE8">
      <w:pPr>
        <w:pStyle w:val="Text"/>
      </w:pPr>
    </w:p>
    <w:p w14:paraId="7F3D8A78" w14:textId="52E70875" w:rsidR="00994066" w:rsidRPr="00F40AE8" w:rsidRDefault="0051240F">
      <w:pPr>
        <w:pStyle w:val="Text"/>
        <w:jc w:val="center"/>
        <w:pPrChange w:id="2253" w:author="Aleksander Hansen" w:date="2013-02-17T13:13:00Z">
          <w:pPr>
            <w:pStyle w:val="Text"/>
          </w:pPr>
        </w:pPrChange>
      </w:pPr>
      <w:r>
        <w:pict w14:anchorId="0D18C226">
          <v:shape id="_x0000_i1040" type="#_x0000_t75" style="width:96.25pt;height:19.4pt">
            <v:imagedata r:id="rId48" o:title=""/>
          </v:shape>
        </w:pict>
      </w:r>
    </w:p>
    <w:p w14:paraId="119EAF90" w14:textId="77777777" w:rsidR="001167B8" w:rsidRDefault="001167B8" w:rsidP="00F40AE8">
      <w:pPr>
        <w:pStyle w:val="Text"/>
      </w:pPr>
    </w:p>
    <w:p w14:paraId="76F626C9" w14:textId="77777777" w:rsidR="00994066" w:rsidRPr="00034654" w:rsidRDefault="00994066" w:rsidP="00F40AE8">
      <w:pPr>
        <w:pStyle w:val="Text"/>
      </w:pPr>
      <w:r w:rsidRPr="00F40AE8">
        <w:t xml:space="preserve">Where the implied standard deviation (ISD) is the volatility input into an </w:t>
      </w:r>
      <w:proofErr w:type="gramStart"/>
      <w:r w:rsidRPr="00F40AE8">
        <w:t>option pricing</w:t>
      </w:r>
      <w:proofErr w:type="gramEnd"/>
      <w:r w:rsidRPr="00F40AE8">
        <w:t xml:space="preserve"> model (OPM). Similarly, implied correlations can also be “recovered” (reverse-engineered) from options on multiple assets. According to Jorion, ISD is a superior approach to volatility</w:t>
      </w:r>
      <w:r w:rsidRPr="00034654">
        <w:t xml:space="preserve"> estimation. He says, “Whenever possible, VAR should use implied parameters” [i.e., ISD or market implied volatility].</w:t>
      </w:r>
    </w:p>
    <w:p w14:paraId="594A10DF" w14:textId="185EB49E" w:rsidR="00994066" w:rsidRPr="00034654" w:rsidRDefault="00F40AE8" w:rsidP="00F40AE8">
      <w:pPr>
        <w:pStyle w:val="Heading2"/>
      </w:pPr>
      <w:bookmarkStart w:id="2254" w:name="_Toc223340237"/>
      <w:r>
        <w:t>Describe</w:t>
      </w:r>
      <w:r w:rsidR="00994066" w:rsidRPr="00034654">
        <w:t xml:space="preserve"> implied volatility as a predictor of future volatility and its shortcomings.</w:t>
      </w:r>
      <w:bookmarkEnd w:id="2254"/>
    </w:p>
    <w:p w14:paraId="097612AE" w14:textId="77777777" w:rsidR="00994066" w:rsidRPr="00034654" w:rsidRDefault="00994066" w:rsidP="00F40AE8">
      <w:pPr>
        <w:pStyle w:val="Text"/>
      </w:pPr>
      <w:r w:rsidRPr="00034654">
        <w:t xml:space="preserve">Many risk managers describe the application of historical volatility as similar to “driving by looking in the rear-view mirror.” Another flaw is the assumption of </w:t>
      </w:r>
      <w:proofErr w:type="spellStart"/>
      <w:r w:rsidRPr="00034654">
        <w:t>stationarity</w:t>
      </w:r>
      <w:proofErr w:type="spellEnd"/>
      <w:r w:rsidRPr="00034654">
        <w:t>; i.e., the assumption that the past is indicative of the future.</w:t>
      </w:r>
    </w:p>
    <w:p w14:paraId="1E34E38D" w14:textId="77777777" w:rsidR="001167B8" w:rsidRDefault="001167B8" w:rsidP="00F40AE8">
      <w:pPr>
        <w:pStyle w:val="Text"/>
      </w:pPr>
    </w:p>
    <w:p w14:paraId="11B7649F" w14:textId="77777777" w:rsidR="00994066" w:rsidRPr="00034654" w:rsidRDefault="00994066" w:rsidP="00F40AE8">
      <w:pPr>
        <w:pStyle w:val="Text"/>
      </w:pPr>
      <w:r w:rsidRPr="00034654">
        <w:t xml:space="preserve">Implied volatility, “an intriguing alternative,” can be imputed from derivative prices using a specific derivative pricing model. The simplest example is the Black–Scholes implied volatility imputed from equity option prices. </w:t>
      </w:r>
    </w:p>
    <w:p w14:paraId="6E0A6BC4" w14:textId="77777777" w:rsidR="001167B8" w:rsidRDefault="001167B8" w:rsidP="00F40AE8">
      <w:pPr>
        <w:pStyle w:val="Text"/>
      </w:pPr>
    </w:p>
    <w:p w14:paraId="439BDF35" w14:textId="77777777" w:rsidR="00994066" w:rsidRPr="00034654" w:rsidRDefault="00994066" w:rsidP="00F40AE8">
      <w:pPr>
        <w:pStyle w:val="Text"/>
      </w:pPr>
      <w:r w:rsidRPr="00034654">
        <w:t>In the presence of multiple implied volatilities for various option maturities and exercise prices, it is common to take the at-the-money (ATM) implied volatility from puts and calls and extrapolate an average implied; this implied is derived from the most liquid (ATM) options</w:t>
      </w:r>
    </w:p>
    <w:p w14:paraId="4DCEDDFA" w14:textId="77777777" w:rsidR="00994066" w:rsidRPr="00034654" w:rsidRDefault="00994066" w:rsidP="00F40AE8">
      <w:pPr>
        <w:pStyle w:val="Text"/>
      </w:pPr>
      <w:r w:rsidRPr="00034654">
        <w:t>The advantage of implied volatility is that it is a forward-looking, predictive measure.</w:t>
      </w:r>
    </w:p>
    <w:p w14:paraId="20D52C5A" w14:textId="77777777" w:rsidR="001167B8" w:rsidRDefault="001167B8" w:rsidP="00F40AE8">
      <w:pPr>
        <w:pStyle w:val="Text"/>
      </w:pPr>
    </w:p>
    <w:p w14:paraId="1426A4FA" w14:textId="77777777" w:rsidR="00994066" w:rsidRPr="001167B8" w:rsidRDefault="00994066" w:rsidP="001167B8">
      <w:pPr>
        <w:pStyle w:val="Quote"/>
      </w:pPr>
      <w:r w:rsidRPr="001167B8">
        <w:t xml:space="preserve">“A particularly strong example of the advantage obtained by using implied volatility (in contrast to historical volatility) as a predictor of future volatility is the GBP currency crisis of 1992. During the summer of 1992, the GBP came under pressure as a result of the expectation that it should be devalued relative to the European Currency Unit (ECU) components, the deutschmark (DM) in particular (at the time the strongest currency within the ECU). During the weeks preceding the final drama of the GBP devaluation, many signals were present in the public domain … This was the case many times prior to this event, especially with the Italian lira’s many devaluations. Therefore, the market was prepared for a crisis in the GBP during the summer of 1992. Observing the thick solid line depicting option-implied volatility, the growing pressure on the GBP manifests itself in options prices and volatilities. Historical volatility is trailing, “unaware” of the pressure. In this case, the situation is particularly problematic since historical volatility happens to decline as implied volatility rises. The fall in historical volatility is </w:t>
      </w:r>
      <w:proofErr w:type="spellStart"/>
      <w:r w:rsidRPr="001167B8">
        <w:t>dueto</w:t>
      </w:r>
      <w:proofErr w:type="spellEnd"/>
      <w:r w:rsidRPr="001167B8">
        <w:t xml:space="preserve"> the fact that movements close to the intervention band are bound to be smaller by the fact of the intervention bands’ existence and the nature of intervention, thereby dampening the historical measure of volatility just at the time that a more predictive measure shows increases in volatility.” – Linda Allen</w:t>
      </w:r>
    </w:p>
    <w:p w14:paraId="2D132C9F" w14:textId="77777777" w:rsidR="001167B8" w:rsidRDefault="001167B8" w:rsidP="00F40AE8">
      <w:pPr>
        <w:pStyle w:val="Text"/>
      </w:pPr>
    </w:p>
    <w:p w14:paraId="2993C68A" w14:textId="77777777" w:rsidR="00994066" w:rsidRPr="00034654" w:rsidRDefault="00994066">
      <w:pPr>
        <w:pStyle w:val="Heading3SubGTNI"/>
        <w:pPrChange w:id="2255" w:author="Aleksander Hansen" w:date="2013-02-16T19:40:00Z">
          <w:pPr>
            <w:pStyle w:val="Text"/>
          </w:pPr>
        </w:pPrChange>
      </w:pPr>
      <w:bookmarkStart w:id="2256" w:name="_Toc223340238"/>
      <w:r w:rsidRPr="00034654">
        <w:t>Is implied volatility a superior predictor of future volatility?</w:t>
      </w:r>
      <w:bookmarkEnd w:id="2256"/>
    </w:p>
    <w:p w14:paraId="53A3A4E1" w14:textId="77777777" w:rsidR="001167B8" w:rsidRDefault="001167B8" w:rsidP="00F40AE8">
      <w:pPr>
        <w:pStyle w:val="Text"/>
      </w:pPr>
    </w:p>
    <w:p w14:paraId="25346D0F" w14:textId="77777777" w:rsidR="00994066" w:rsidRPr="001167B8" w:rsidRDefault="00994066" w:rsidP="001167B8">
      <w:pPr>
        <w:pStyle w:val="Quote"/>
      </w:pPr>
      <w:r w:rsidRPr="001167B8">
        <w:t>“It would seem as if the answer must be affirmative, since implied volatility can react immediately to market conditions. As a predictor of future volatility this is certainly an important feature.”</w:t>
      </w:r>
    </w:p>
    <w:p w14:paraId="47F932C4" w14:textId="77777777" w:rsidR="001167B8" w:rsidRDefault="001167B8" w:rsidP="00F40AE8">
      <w:pPr>
        <w:pStyle w:val="Text"/>
      </w:pPr>
    </w:p>
    <w:p w14:paraId="6629C963" w14:textId="77777777" w:rsidR="00994066" w:rsidRPr="00034654" w:rsidRDefault="00994066">
      <w:pPr>
        <w:pStyle w:val="Heading3SubGTNI"/>
        <w:pPrChange w:id="2257" w:author="Aleksander Hansen" w:date="2013-02-16T19:40:00Z">
          <w:pPr>
            <w:pStyle w:val="Text"/>
          </w:pPr>
        </w:pPrChange>
      </w:pPr>
      <w:bookmarkStart w:id="2258" w:name="_Toc223340239"/>
      <w:r w:rsidRPr="00034654">
        <w:t>Why does implied volatility tend to be greater than historical volatility?</w:t>
      </w:r>
      <w:bookmarkEnd w:id="2258"/>
    </w:p>
    <w:p w14:paraId="3E1D59AD" w14:textId="77777777" w:rsidR="001167B8" w:rsidRDefault="001167B8" w:rsidP="00F40AE8">
      <w:pPr>
        <w:pStyle w:val="Text"/>
      </w:pPr>
    </w:p>
    <w:p w14:paraId="6C1FC955" w14:textId="77777777" w:rsidR="00994066" w:rsidRPr="00034654" w:rsidRDefault="00994066" w:rsidP="00F40AE8">
      <w:pPr>
        <w:pStyle w:val="Text"/>
      </w:pPr>
      <w:r w:rsidRPr="00034654">
        <w:t xml:space="preserve">According to Linda Allen, </w:t>
      </w:r>
      <w:r w:rsidRPr="001167B8">
        <w:rPr>
          <w:rStyle w:val="QuoteChar"/>
        </w:rPr>
        <w:t xml:space="preserve">“empirical results indicate, strongly and consistently, that implied volatility is, on average, greater than realized volatility.” </w:t>
      </w:r>
      <w:r w:rsidRPr="00034654">
        <w:t>There are two common explanations.</w:t>
      </w:r>
    </w:p>
    <w:p w14:paraId="07061ED6" w14:textId="77777777" w:rsidR="001167B8" w:rsidRDefault="001167B8" w:rsidP="00F40AE8">
      <w:pPr>
        <w:pStyle w:val="Text"/>
      </w:pPr>
    </w:p>
    <w:p w14:paraId="1A7BB113" w14:textId="77777777" w:rsidR="00994066" w:rsidRPr="00034654" w:rsidRDefault="00994066" w:rsidP="00F40AE8">
      <w:pPr>
        <w:pStyle w:val="Text"/>
      </w:pPr>
      <w:r w:rsidRPr="00034654">
        <w:t xml:space="preserve">Market inefficiency due to supply and demand forces. </w:t>
      </w:r>
    </w:p>
    <w:p w14:paraId="10D9BB2E" w14:textId="77777777" w:rsidR="001167B8" w:rsidRDefault="001167B8" w:rsidP="00F40AE8">
      <w:pPr>
        <w:pStyle w:val="Text"/>
      </w:pPr>
    </w:p>
    <w:p w14:paraId="1644EEA9" w14:textId="77777777" w:rsidR="00994066" w:rsidRPr="001167B8" w:rsidRDefault="00994066" w:rsidP="00F40AE8">
      <w:pPr>
        <w:pStyle w:val="Text"/>
        <w:rPr>
          <w:rStyle w:val="QuoteChar"/>
        </w:rPr>
      </w:pPr>
      <w:r w:rsidRPr="00034654">
        <w:t xml:space="preserve">Rational markets: implied volatility is greater than realized volatility due to stochastic volatility. </w:t>
      </w:r>
      <w:r w:rsidRPr="001167B8">
        <w:rPr>
          <w:rStyle w:val="QuoteChar"/>
        </w:rPr>
        <w:t>“Consider the following facts: (</w:t>
      </w:r>
      <w:proofErr w:type="spellStart"/>
      <w:r w:rsidRPr="001167B8">
        <w:rPr>
          <w:rStyle w:val="QuoteChar"/>
        </w:rPr>
        <w:t>i</w:t>
      </w:r>
      <w:proofErr w:type="spellEnd"/>
      <w:r w:rsidRPr="001167B8">
        <w:rPr>
          <w:rStyle w:val="QuoteChar"/>
        </w:rPr>
        <w:t xml:space="preserve">) volatility is stochastic; (ii) volatility is a priced source of risk; and (iii) the underlying model (e.g., the Black–Scholes model) is, hence, </w:t>
      </w:r>
      <w:proofErr w:type="spellStart"/>
      <w:r w:rsidRPr="001167B8">
        <w:rPr>
          <w:rStyle w:val="QuoteChar"/>
        </w:rPr>
        <w:t>misspecified</w:t>
      </w:r>
      <w:proofErr w:type="spellEnd"/>
      <w:r w:rsidRPr="001167B8">
        <w:rPr>
          <w:rStyle w:val="QuoteChar"/>
        </w:rPr>
        <w:t>, assuming constant volatility. The result is that the premium required by the market for stochastic volatility will manifest itself in the forms we saw above – implied volatility would be, on average, greater than realized volatility.”</w:t>
      </w:r>
    </w:p>
    <w:p w14:paraId="0BEE9979" w14:textId="77777777" w:rsidR="001167B8" w:rsidRDefault="001167B8" w:rsidP="00F40AE8">
      <w:pPr>
        <w:pStyle w:val="Text"/>
      </w:pPr>
    </w:p>
    <w:p w14:paraId="6D848B2E" w14:textId="77777777" w:rsidR="00994066" w:rsidRPr="00034654" w:rsidRDefault="00994066" w:rsidP="00F40AE8">
      <w:pPr>
        <w:pStyle w:val="Text"/>
      </w:pPr>
      <w:r w:rsidRPr="00034654">
        <w:t xml:space="preserve">But implied volatility has shortcomings. </w:t>
      </w:r>
    </w:p>
    <w:p w14:paraId="5B826E8D" w14:textId="77777777" w:rsidR="001167B8" w:rsidRDefault="001167B8" w:rsidP="00F40AE8">
      <w:pPr>
        <w:pStyle w:val="Text"/>
      </w:pPr>
    </w:p>
    <w:p w14:paraId="10DC4FFC" w14:textId="63D9ED88" w:rsidR="00994066" w:rsidRPr="00034654" w:rsidRDefault="00994066" w:rsidP="00F40AE8">
      <w:pPr>
        <w:pStyle w:val="Text"/>
      </w:pPr>
      <w:r w:rsidRPr="00034654">
        <w:t xml:space="preserve">Implied volatility is model-dependent. </w:t>
      </w:r>
      <w:proofErr w:type="gramStart"/>
      <w:r w:rsidRPr="00034654">
        <w:t xml:space="preserve">A </w:t>
      </w:r>
      <w:del w:id="2259" w:author="Aleksander Hansen" w:date="2013-02-18T08:48:00Z">
        <w:r w:rsidRPr="00034654" w:rsidDel="00E32933">
          <w:delText>mis</w:delText>
        </w:r>
      </w:del>
      <w:proofErr w:type="spellStart"/>
      <w:ins w:id="2260" w:author="Aleksander Hansen" w:date="2013-02-18T08:48:00Z">
        <w:r w:rsidR="00E32933" w:rsidRPr="00034654">
          <w:t>mis</w:t>
        </w:r>
      </w:ins>
      <w:proofErr w:type="gramEnd"/>
      <w:del w:id="2261" w:author="Aleksander Hansen" w:date="2013-02-17T13:13:00Z">
        <w:r w:rsidRPr="00034654" w:rsidDel="00AD73E4">
          <w:delText>-</w:delText>
        </w:r>
      </w:del>
      <w:r w:rsidRPr="00034654">
        <w:t>specified</w:t>
      </w:r>
      <w:proofErr w:type="spellEnd"/>
      <w:r w:rsidRPr="00034654">
        <w:t xml:space="preserve"> model can result in an erroneous forecast. </w:t>
      </w:r>
    </w:p>
    <w:p w14:paraId="35D80EE2" w14:textId="77777777" w:rsidR="001167B8" w:rsidRDefault="001167B8" w:rsidP="00F40AE8">
      <w:pPr>
        <w:pStyle w:val="Text"/>
      </w:pPr>
    </w:p>
    <w:p w14:paraId="6EF53C27" w14:textId="77777777" w:rsidR="00994066" w:rsidRPr="00034654" w:rsidRDefault="00994066" w:rsidP="001167B8">
      <w:pPr>
        <w:pStyle w:val="Quote"/>
      </w:pPr>
      <w:r w:rsidRPr="00034654">
        <w:t>“Consider the Black–Scholes option-pricing model. This model hinges on a few assumptions, one of which is that the underlying asset follows a continuous time lognormal diffusion process. The underlying assumption is that the volatility parameter is constant from the present time to the maturity of the contract. The implied volatility is supposedly this parameter. In reality, volatility is not constant over the life of the options contract. Implied volatility varies through time. Oddly, traders trade options in “</w:t>
      </w:r>
      <w:proofErr w:type="spellStart"/>
      <w:r w:rsidRPr="00034654">
        <w:t>vol</w:t>
      </w:r>
      <w:proofErr w:type="spellEnd"/>
      <w:r w:rsidRPr="00034654">
        <w:t>” terms, the volatility of the underlying, fully aware that (</w:t>
      </w:r>
      <w:proofErr w:type="spellStart"/>
      <w:r w:rsidRPr="00034654">
        <w:t>i</w:t>
      </w:r>
      <w:proofErr w:type="spellEnd"/>
      <w:r w:rsidRPr="00034654">
        <w:t xml:space="preserve">) this </w:t>
      </w:r>
      <w:proofErr w:type="spellStart"/>
      <w:r w:rsidRPr="00034654">
        <w:t>vol</w:t>
      </w:r>
      <w:proofErr w:type="spellEnd"/>
      <w:r w:rsidRPr="00034654">
        <w:t xml:space="preserve"> is implied from a constant volatility model, and (ii) that this very same option will trade tomorrow at a different </w:t>
      </w:r>
      <w:proofErr w:type="spellStart"/>
      <w:r w:rsidRPr="00034654">
        <w:t>vol</w:t>
      </w:r>
      <w:proofErr w:type="spellEnd"/>
      <w:r w:rsidRPr="00034654">
        <w:t>, which will also be assumed to be constant over the remaining life of the contract.” –Linda Allen</w:t>
      </w:r>
    </w:p>
    <w:p w14:paraId="3CBFD103" w14:textId="77777777" w:rsidR="001167B8" w:rsidRDefault="001167B8" w:rsidP="00F40AE8">
      <w:pPr>
        <w:pStyle w:val="Text"/>
      </w:pPr>
    </w:p>
    <w:p w14:paraId="51119A8E" w14:textId="77777777" w:rsidR="00994066" w:rsidRPr="00034654" w:rsidRDefault="00994066" w:rsidP="00F40AE8">
      <w:pPr>
        <w:pStyle w:val="Text"/>
      </w:pPr>
      <w:r w:rsidRPr="00034654">
        <w:t>At any given point in time, options on the same underlying may trade at different vols. An example is the [volatility] smile effect – deep out of the money (especially) and deep in the money (to a lesser extent) options trade at a higher volatility than at the money options.</w:t>
      </w:r>
    </w:p>
    <w:p w14:paraId="2B631320" w14:textId="77777777" w:rsidR="00994066" w:rsidRPr="00034654" w:rsidRDefault="00994066" w:rsidP="00F40AE8">
      <w:pPr>
        <w:pStyle w:val="Heading2"/>
      </w:pPr>
      <w:bookmarkStart w:id="2262" w:name="_Toc223340240"/>
      <w:r w:rsidRPr="00034654">
        <w:t xml:space="preserve">Explain long horizon volatility/VaR and the process of mean reversion according to an </w:t>
      </w:r>
      <w:proofErr w:type="gramStart"/>
      <w:r w:rsidRPr="00034654">
        <w:t>AR(</w:t>
      </w:r>
      <w:proofErr w:type="gramEnd"/>
      <w:r w:rsidRPr="00034654">
        <w:t>1) model.</w:t>
      </w:r>
      <w:bookmarkEnd w:id="2262"/>
    </w:p>
    <w:p w14:paraId="12E18ECA" w14:textId="77777777" w:rsidR="00994066" w:rsidRPr="00034654" w:rsidRDefault="00994066">
      <w:pPr>
        <w:pStyle w:val="Heading3SubGTNI"/>
        <w:pPrChange w:id="2263" w:author="Aleksander Hansen" w:date="2013-02-17T20:37:00Z">
          <w:pPr>
            <w:pStyle w:val="Text"/>
          </w:pPr>
        </w:pPrChange>
      </w:pPr>
      <w:bookmarkStart w:id="2264" w:name="_Toc223340241"/>
      <w:r w:rsidRPr="00034654">
        <w:t>Explain the implications of mean reversion in returns and return volatility</w:t>
      </w:r>
      <w:bookmarkEnd w:id="2264"/>
      <w:r w:rsidRPr="00034654">
        <w:t xml:space="preserve"> </w:t>
      </w:r>
    </w:p>
    <w:p w14:paraId="25C242EC" w14:textId="77777777" w:rsidR="001167B8" w:rsidRDefault="001167B8" w:rsidP="00F40AE8">
      <w:pPr>
        <w:pStyle w:val="Text"/>
      </w:pPr>
    </w:p>
    <w:p w14:paraId="722F9EE4" w14:textId="77777777" w:rsidR="00994066" w:rsidRPr="00034654" w:rsidRDefault="00994066" w:rsidP="00F40AE8">
      <w:pPr>
        <w:pStyle w:val="Text"/>
      </w:pPr>
      <w:r w:rsidRPr="00034654">
        <w:t>The key idea refers to the application of the square root rule (S.R.R. says that variance scales directly with time such that the volatility scales directly with the square root of time). The square root rule, while mathematically convenient, doesn’t really work in practice because it requires that normally distributed returns are independent and identically distributed (i.i.d.). What I mean is, we use it on the exam, but in practice, when applying the square root rule to scaling delta normal VaR/volatility, we should be sensitive to the likely error introduced.</w:t>
      </w:r>
    </w:p>
    <w:p w14:paraId="27EF83EB" w14:textId="77777777" w:rsidR="00994066" w:rsidRDefault="00994066" w:rsidP="00F40AE8">
      <w:pPr>
        <w:pStyle w:val="Text"/>
      </w:pPr>
      <w:r w:rsidRPr="00034654">
        <w:t>Allen gives two scenarios that each illustrate “violations” in the use of the square root rule to scale volatility over time:</w:t>
      </w:r>
    </w:p>
    <w:p w14:paraId="288E219E" w14:textId="77777777" w:rsidR="001167B8" w:rsidRPr="00034654" w:rsidRDefault="001167B8" w:rsidP="00F40AE8">
      <w:pPr>
        <w:pStyle w:val="Text"/>
      </w:pPr>
    </w:p>
    <w:tbl>
      <w:tblPr>
        <w:tblStyle w:val="LightShading-Accent3"/>
        <w:tblW w:w="0" w:type="auto"/>
        <w:jc w:val="center"/>
        <w:tblLook w:val="06A0" w:firstRow="1" w:lastRow="0" w:firstColumn="1" w:lastColumn="0" w:noHBand="1" w:noVBand="1"/>
        <w:tblPrChange w:id="2265" w:author="Aleksander Hansen" w:date="2013-02-16T19:41:00Z">
          <w:tblPr>
            <w:tblStyle w:val="LightShading-Accent3"/>
            <w:tblW w:w="0" w:type="auto"/>
            <w:jc w:val="center"/>
            <w:tblLook w:val="06A0" w:firstRow="1" w:lastRow="0" w:firstColumn="1" w:lastColumn="0" w:noHBand="1" w:noVBand="1"/>
          </w:tblPr>
        </w:tblPrChange>
      </w:tblPr>
      <w:tblGrid>
        <w:gridCol w:w="1977"/>
        <w:gridCol w:w="4364"/>
        <w:tblGridChange w:id="2266">
          <w:tblGrid>
            <w:gridCol w:w="1977"/>
            <w:gridCol w:w="4364"/>
          </w:tblGrid>
        </w:tblGridChange>
      </w:tblGrid>
      <w:tr w:rsidR="00994066" w:rsidRPr="009A3A72" w14:paraId="6F967D45" w14:textId="77777777" w:rsidTr="00126291">
        <w:trPr>
          <w:cnfStyle w:val="100000000000" w:firstRow="1" w:lastRow="0" w:firstColumn="0" w:lastColumn="0" w:oddVBand="0" w:evenVBand="0" w:oddHBand="0" w:evenHBand="0" w:firstRowFirstColumn="0" w:firstRowLastColumn="0" w:lastRowFirstColumn="0" w:lastRowLastColumn="0"/>
          <w:trHeight w:hRule="exact" w:val="354"/>
          <w:jc w:val="center"/>
          <w:trPrChange w:id="2267" w:author="Aleksander Hansen" w:date="2013-02-16T19:41:00Z">
            <w:trPr>
              <w:trHeight w:hRule="exact" w:val="354"/>
              <w:jc w:val="center"/>
            </w:trPr>
          </w:trPrChange>
        </w:trPr>
        <w:tc>
          <w:tcPr>
            <w:cnfStyle w:val="001000000000" w:firstRow="0" w:lastRow="0" w:firstColumn="1" w:lastColumn="0" w:oddVBand="0" w:evenVBand="0" w:oddHBand="0" w:evenHBand="0" w:firstRowFirstColumn="0" w:firstRowLastColumn="0" w:lastRowFirstColumn="0" w:lastRowLastColumn="0"/>
            <w:tcW w:w="0" w:type="auto"/>
            <w:shd w:val="clear" w:color="auto" w:fill="A2B593"/>
            <w:vAlign w:val="bottom"/>
            <w:hideMark/>
            <w:tcPrChange w:id="2268" w:author="Aleksander Hansen" w:date="2013-02-16T19:41:00Z">
              <w:tcPr>
                <w:tcW w:w="0" w:type="auto"/>
                <w:shd w:val="clear" w:color="auto" w:fill="EAF1DD" w:themeFill="accent3" w:themeFillTint="33"/>
                <w:vAlign w:val="bottom"/>
                <w:hideMark/>
              </w:tcPr>
            </w:tcPrChange>
          </w:tcPr>
          <w:p w14:paraId="2AA4A836" w14:textId="77777777" w:rsidR="00994066" w:rsidRPr="009A3A72" w:rsidRDefault="00994066" w:rsidP="00011813">
            <w:pPr>
              <w:pStyle w:val="Text"/>
              <w:cnfStyle w:val="101000000000" w:firstRow="1" w:lastRow="0" w:firstColumn="1" w:lastColumn="0" w:oddVBand="0" w:evenVBand="0" w:oddHBand="0" w:evenHBand="0" w:firstRowFirstColumn="0" w:firstRowLastColumn="0" w:lastRowFirstColumn="0" w:lastRowLastColumn="0"/>
              <w:rPr>
                <w:rStyle w:val="Strong"/>
                <w:b/>
                <w:sz w:val="24"/>
                <w:szCs w:val="24"/>
              </w:rPr>
            </w:pPr>
            <w:r w:rsidRPr="009A3A72">
              <w:t>If mean reversion…</w:t>
            </w:r>
          </w:p>
        </w:tc>
        <w:tc>
          <w:tcPr>
            <w:tcW w:w="0" w:type="auto"/>
            <w:shd w:val="clear" w:color="auto" w:fill="A2B593"/>
            <w:vAlign w:val="bottom"/>
            <w:hideMark/>
            <w:tcPrChange w:id="2269" w:author="Aleksander Hansen" w:date="2013-02-16T19:41:00Z">
              <w:tcPr>
                <w:tcW w:w="0" w:type="auto"/>
                <w:shd w:val="clear" w:color="auto" w:fill="EAF1DD" w:themeFill="accent3" w:themeFillTint="33"/>
                <w:vAlign w:val="bottom"/>
                <w:hideMark/>
              </w:tcPr>
            </w:tcPrChange>
          </w:tcPr>
          <w:p w14:paraId="09D5F14B" w14:textId="77777777" w:rsidR="00994066" w:rsidRPr="009A3A72" w:rsidRDefault="00994066" w:rsidP="00011813">
            <w:pPr>
              <w:pStyle w:val="Text"/>
              <w:cnfStyle w:val="100000000000" w:firstRow="1" w:lastRow="0" w:firstColumn="0" w:lastColumn="0" w:oddVBand="0" w:evenVBand="0" w:oddHBand="0" w:evenHBand="0" w:firstRowFirstColumn="0" w:firstRowLastColumn="0" w:lastRowFirstColumn="0" w:lastRowLastColumn="0"/>
              <w:rPr>
                <w:rStyle w:val="Strong"/>
                <w:b/>
                <w:sz w:val="24"/>
                <w:szCs w:val="24"/>
              </w:rPr>
            </w:pPr>
            <w:r w:rsidRPr="009A3A72">
              <w:t>Then square root rule</w:t>
            </w:r>
          </w:p>
        </w:tc>
      </w:tr>
      <w:tr w:rsidR="00994066" w:rsidRPr="009A3A72" w14:paraId="4E075712" w14:textId="77777777" w:rsidTr="00126291">
        <w:trPr>
          <w:trHeight w:hRule="exact" w:val="380"/>
          <w:jc w:val="center"/>
          <w:trPrChange w:id="2270" w:author="Aleksander Hansen" w:date="2013-02-16T19:41:00Z">
            <w:trPr>
              <w:trHeight w:hRule="exact" w:val="380"/>
              <w:jc w:val="center"/>
            </w:trPr>
          </w:trPrChange>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9BBB59" w:themeColor="accent3"/>
              <w:bottom w:val="single" w:sz="4" w:space="0" w:color="auto"/>
            </w:tcBorders>
            <w:shd w:val="clear" w:color="auto" w:fill="auto"/>
            <w:vAlign w:val="bottom"/>
            <w:hideMark/>
            <w:tcPrChange w:id="2271" w:author="Aleksander Hansen" w:date="2013-02-16T19:41:00Z">
              <w:tcPr>
                <w:tcW w:w="0" w:type="auto"/>
                <w:tcBorders>
                  <w:top w:val="single" w:sz="8" w:space="0" w:color="9BBB59" w:themeColor="accent3"/>
                  <w:bottom w:val="single" w:sz="4" w:space="0" w:color="auto"/>
                </w:tcBorders>
                <w:vAlign w:val="bottom"/>
                <w:hideMark/>
              </w:tcPr>
            </w:tcPrChange>
          </w:tcPr>
          <w:p w14:paraId="7B50B4A7" w14:textId="77777777" w:rsidR="00994066" w:rsidRPr="009A3A72" w:rsidRDefault="00994066" w:rsidP="00011813">
            <w:pPr>
              <w:pStyle w:val="Text"/>
            </w:pPr>
            <w:r w:rsidRPr="009A3A72">
              <w:t xml:space="preserve">In returns </w:t>
            </w:r>
          </w:p>
        </w:tc>
        <w:tc>
          <w:tcPr>
            <w:tcW w:w="0" w:type="auto"/>
            <w:tcBorders>
              <w:top w:val="single" w:sz="8" w:space="0" w:color="9BBB59" w:themeColor="accent3"/>
              <w:bottom w:val="single" w:sz="4" w:space="0" w:color="auto"/>
            </w:tcBorders>
            <w:shd w:val="clear" w:color="auto" w:fill="auto"/>
            <w:vAlign w:val="bottom"/>
            <w:hideMark/>
            <w:tcPrChange w:id="2272" w:author="Aleksander Hansen" w:date="2013-02-16T19:41:00Z">
              <w:tcPr>
                <w:tcW w:w="0" w:type="auto"/>
                <w:tcBorders>
                  <w:top w:val="single" w:sz="8" w:space="0" w:color="9BBB59" w:themeColor="accent3"/>
                  <w:bottom w:val="single" w:sz="4" w:space="0" w:color="auto"/>
                </w:tcBorders>
                <w:vAlign w:val="bottom"/>
                <w:hideMark/>
              </w:tcPr>
            </w:tcPrChange>
          </w:tcPr>
          <w:p w14:paraId="622F5CC8" w14:textId="77777777" w:rsidR="00994066" w:rsidRPr="009A3A72" w:rsidRDefault="00994066" w:rsidP="00011813">
            <w:pPr>
              <w:pStyle w:val="Text"/>
              <w:cnfStyle w:val="000000000000" w:firstRow="0" w:lastRow="0" w:firstColumn="0" w:lastColumn="0" w:oddVBand="0" w:evenVBand="0" w:oddHBand="0" w:evenHBand="0" w:firstRowFirstColumn="0" w:firstRowLastColumn="0" w:lastRowFirstColumn="0" w:lastRowLastColumn="0"/>
            </w:pPr>
            <w:r w:rsidRPr="009A3A72">
              <w:t>Overstates long run volatility</w:t>
            </w:r>
          </w:p>
        </w:tc>
      </w:tr>
      <w:tr w:rsidR="00994066" w:rsidRPr="009A3A72" w14:paraId="33D75E6A" w14:textId="77777777" w:rsidTr="00126291">
        <w:trPr>
          <w:trHeight w:hRule="exact" w:val="624"/>
          <w:jc w:val="center"/>
          <w:trPrChange w:id="2273" w:author="Aleksander Hansen" w:date="2013-02-16T19:41:00Z">
            <w:trPr>
              <w:trHeight w:hRule="exact" w:val="624"/>
              <w:jc w:val="center"/>
            </w:trPr>
          </w:trPrChange>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8" w:space="0" w:color="9BBB59" w:themeColor="accent3"/>
            </w:tcBorders>
            <w:shd w:val="clear" w:color="auto" w:fill="auto"/>
            <w:vAlign w:val="center"/>
            <w:hideMark/>
            <w:tcPrChange w:id="2274" w:author="Aleksander Hansen" w:date="2013-02-16T19:41:00Z">
              <w:tcPr>
                <w:tcW w:w="0" w:type="auto"/>
                <w:tcBorders>
                  <w:top w:val="single" w:sz="4" w:space="0" w:color="auto"/>
                </w:tcBorders>
                <w:vAlign w:val="center"/>
                <w:hideMark/>
              </w:tcPr>
            </w:tcPrChange>
          </w:tcPr>
          <w:p w14:paraId="0AA43565" w14:textId="77777777" w:rsidR="00994066" w:rsidRPr="009A3A72" w:rsidRDefault="00994066" w:rsidP="00011813">
            <w:pPr>
              <w:pStyle w:val="Text"/>
            </w:pPr>
            <w:r w:rsidRPr="009A3A72">
              <w:t>In return volatility</w:t>
            </w:r>
          </w:p>
        </w:tc>
        <w:tc>
          <w:tcPr>
            <w:tcW w:w="0" w:type="auto"/>
            <w:tcBorders>
              <w:top w:val="single" w:sz="4" w:space="0" w:color="auto"/>
              <w:bottom w:val="single" w:sz="8" w:space="0" w:color="9BBB59" w:themeColor="accent3"/>
            </w:tcBorders>
            <w:shd w:val="clear" w:color="auto" w:fill="auto"/>
            <w:vAlign w:val="bottom"/>
            <w:hideMark/>
            <w:tcPrChange w:id="2275" w:author="Aleksander Hansen" w:date="2013-02-16T19:41:00Z">
              <w:tcPr>
                <w:tcW w:w="0" w:type="auto"/>
                <w:tcBorders>
                  <w:top w:val="single" w:sz="4" w:space="0" w:color="auto"/>
                </w:tcBorders>
                <w:vAlign w:val="bottom"/>
                <w:hideMark/>
              </w:tcPr>
            </w:tcPrChange>
          </w:tcPr>
          <w:p w14:paraId="58A10DBA" w14:textId="77777777" w:rsidR="00994066" w:rsidRPr="009A3A72" w:rsidRDefault="00994066" w:rsidP="00011813">
            <w:pPr>
              <w:pStyle w:val="Text"/>
              <w:cnfStyle w:val="000000000000" w:firstRow="0" w:lastRow="0" w:firstColumn="0" w:lastColumn="0" w:oddVBand="0" w:evenVBand="0" w:oddHBand="0" w:evenHBand="0" w:firstRowFirstColumn="0" w:firstRowLastColumn="0" w:lastRowFirstColumn="0" w:lastRowLastColumn="0"/>
            </w:pPr>
            <w:r w:rsidRPr="009A3A72">
              <w:t>If current vol. &gt; long run volatility, overstates</w:t>
            </w:r>
          </w:p>
          <w:p w14:paraId="35986E97" w14:textId="77777777" w:rsidR="00994066" w:rsidRPr="009A3A72" w:rsidRDefault="00994066" w:rsidP="00011813">
            <w:pPr>
              <w:pStyle w:val="Text"/>
              <w:cnfStyle w:val="000000000000" w:firstRow="0" w:lastRow="0" w:firstColumn="0" w:lastColumn="0" w:oddVBand="0" w:evenVBand="0" w:oddHBand="0" w:evenHBand="0" w:firstRowFirstColumn="0" w:firstRowLastColumn="0" w:lastRowFirstColumn="0" w:lastRowLastColumn="0"/>
            </w:pPr>
            <w:r w:rsidRPr="009A3A72">
              <w:t xml:space="preserve">If current vol. &lt; long run volatility, understates </w:t>
            </w:r>
          </w:p>
        </w:tc>
      </w:tr>
    </w:tbl>
    <w:p w14:paraId="6FAC619E" w14:textId="77777777" w:rsidR="001167B8" w:rsidRDefault="001167B8" w:rsidP="00F40AE8">
      <w:pPr>
        <w:pStyle w:val="Text"/>
      </w:pPr>
    </w:p>
    <w:p w14:paraId="0BE08550" w14:textId="77777777" w:rsidR="00994066" w:rsidRPr="00034654" w:rsidRDefault="00994066" w:rsidP="00F40AE8">
      <w:pPr>
        <w:pStyle w:val="Text"/>
      </w:pPr>
      <w:r w:rsidRPr="00034654">
        <w:t>For FRM purposes, three definitions of mean reversion are used:</w:t>
      </w:r>
    </w:p>
    <w:p w14:paraId="4329E595" w14:textId="77777777" w:rsidR="001167B8" w:rsidRDefault="001167B8" w:rsidP="00F40AE8">
      <w:pPr>
        <w:pStyle w:val="Text"/>
      </w:pPr>
    </w:p>
    <w:p w14:paraId="3F670D9A" w14:textId="77777777" w:rsidR="00994066" w:rsidRPr="00034654" w:rsidRDefault="00994066">
      <w:pPr>
        <w:pStyle w:val="Text"/>
        <w:numPr>
          <w:ilvl w:val="0"/>
          <w:numId w:val="21"/>
        </w:numPr>
        <w:pPrChange w:id="2276" w:author="Aleksander Hansen" w:date="2013-02-16T19:42:00Z">
          <w:pPr>
            <w:pStyle w:val="Text"/>
          </w:pPr>
        </w:pPrChange>
      </w:pPr>
      <w:r w:rsidRPr="00034654">
        <w:t>Mean reversion in the asset dynamics. The price/return tends towards a long-run level; e.g., interest rate reverts to 5%, equity log return reverts to +8%</w:t>
      </w:r>
    </w:p>
    <w:p w14:paraId="6F81A7FB" w14:textId="77777777" w:rsidR="00994066" w:rsidDel="000A6C7C" w:rsidRDefault="00994066">
      <w:pPr>
        <w:pStyle w:val="Text"/>
        <w:numPr>
          <w:ilvl w:val="0"/>
          <w:numId w:val="21"/>
        </w:numPr>
        <w:rPr>
          <w:del w:id="2277" w:author="Aleksander Hansen" w:date="2013-02-16T19:46:00Z"/>
        </w:rPr>
        <w:pPrChange w:id="2278" w:author="Aleksander Hansen" w:date="2013-02-16T19:46:00Z">
          <w:pPr>
            <w:pStyle w:val="Text"/>
          </w:pPr>
        </w:pPrChange>
      </w:pPr>
      <w:r w:rsidRPr="00034654">
        <w:t>Mean reversion in variance. Variance reverts toward a long-run level; e.g., volatility reverts to a long-run average of 20%. We can also refer to this as negative autocorrelation, but it's a little trickier. Negative autocorrelation refers to the fact that a high variance is likely to be followed in time by a low variance. The reason it's tricky is due to short/long timeframes: the current volatility may be high relative to the long run mean, but it may be "sticky" or cluster in the short-term (positive autocorrelation) yet, in the longer term it may revert to the long run mean. So, there can be a mix of (short-term) positive and negative autocorrelation on the way being pulled toward the long run mean.</w:t>
      </w:r>
    </w:p>
    <w:p w14:paraId="3E575475" w14:textId="77777777" w:rsidR="000A6C7C" w:rsidRPr="00034654" w:rsidRDefault="000A6C7C">
      <w:pPr>
        <w:pStyle w:val="Text"/>
        <w:numPr>
          <w:ilvl w:val="0"/>
          <w:numId w:val="21"/>
        </w:numPr>
        <w:rPr>
          <w:ins w:id="2279" w:author="Aleksander Hansen" w:date="2013-02-16T19:46:00Z"/>
        </w:rPr>
        <w:pPrChange w:id="2280" w:author="Aleksander Hansen" w:date="2013-02-16T19:42:00Z">
          <w:pPr>
            <w:pStyle w:val="Text"/>
          </w:pPr>
        </w:pPrChange>
      </w:pPr>
    </w:p>
    <w:p w14:paraId="39595048" w14:textId="77777777" w:rsidR="001167B8" w:rsidDel="000A6C7C" w:rsidRDefault="001167B8">
      <w:pPr>
        <w:pStyle w:val="Text"/>
        <w:numPr>
          <w:ilvl w:val="0"/>
          <w:numId w:val="21"/>
        </w:numPr>
        <w:rPr>
          <w:del w:id="2281" w:author="Aleksander Hansen" w:date="2013-02-16T19:46:00Z"/>
        </w:rPr>
        <w:pPrChange w:id="2282" w:author="Aleksander Hansen" w:date="2013-02-16T19:46:00Z">
          <w:pPr>
            <w:pStyle w:val="Text"/>
          </w:pPr>
        </w:pPrChange>
      </w:pPr>
    </w:p>
    <w:p w14:paraId="5C163C9F" w14:textId="42CC0412" w:rsidR="00994066" w:rsidRPr="00034654" w:rsidRDefault="00994066">
      <w:pPr>
        <w:pStyle w:val="Text"/>
        <w:numPr>
          <w:ilvl w:val="0"/>
          <w:numId w:val="21"/>
        </w:numPr>
        <w:pPrChange w:id="2283" w:author="Aleksander Hansen" w:date="2013-02-16T19:46:00Z">
          <w:pPr>
            <w:pStyle w:val="Text"/>
          </w:pPr>
        </w:pPrChange>
      </w:pPr>
      <w:r w:rsidRPr="00034654">
        <w:t xml:space="preserve">Autoregression in the time series. The current estimate (variance) is informed by (a function of) the previous value; e.g., in </w:t>
      </w:r>
      <w:del w:id="2284" w:author="Aleksander Hansen" w:date="2013-02-16T19:46:00Z">
        <w:r w:rsidRPr="00034654" w:rsidDel="000A6C7C">
          <w:delText>GARCH(</w:delText>
        </w:r>
      </w:del>
      <w:ins w:id="2285" w:author="Aleksander Hansen" w:date="2013-02-16T19:46:00Z">
        <w:r w:rsidR="000A6C7C" w:rsidRPr="00034654">
          <w:t>GARCH (</w:t>
        </w:r>
      </w:ins>
      <w:r w:rsidRPr="00034654">
        <w:t>1,1) and exponentially weighted moving average (EWMA), the variance is a function of the previous variance.</w:t>
      </w:r>
    </w:p>
    <w:p w14:paraId="3269BB1D" w14:textId="77777777" w:rsidR="001167B8" w:rsidRDefault="001167B8" w:rsidP="00F40AE8">
      <w:pPr>
        <w:pStyle w:val="Text"/>
      </w:pPr>
    </w:p>
    <w:p w14:paraId="5C2083F0" w14:textId="77777777" w:rsidR="00994066" w:rsidRPr="00034654" w:rsidRDefault="00994066">
      <w:pPr>
        <w:pStyle w:val="Text"/>
        <w:jc w:val="center"/>
        <w:pPrChange w:id="2286" w:author="Aleksander Hansen" w:date="2013-02-16T19:46:00Z">
          <w:pPr>
            <w:pStyle w:val="Text"/>
          </w:pPr>
        </w:pPrChange>
      </w:pPr>
      <w:r w:rsidRPr="00034654">
        <w:rPr>
          <w:noProof/>
          <w:lang w:bidi="ar-SA"/>
        </w:rPr>
        <w:drawing>
          <wp:inline distT="0" distB="0" distL="0" distR="0" wp14:anchorId="22D17A20" wp14:editId="5946DA04">
            <wp:extent cx="3330206" cy="1323278"/>
            <wp:effectExtent l="19050" t="0" r="3544" b="0"/>
            <wp:docPr id="5321"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49" cstate="print"/>
                    <a:srcRect/>
                    <a:stretch>
                      <a:fillRect/>
                    </a:stretch>
                  </pic:blipFill>
                  <pic:spPr bwMode="auto">
                    <a:xfrm>
                      <a:off x="0" y="0"/>
                      <a:ext cx="3330362" cy="1323340"/>
                    </a:xfrm>
                    <a:prstGeom prst="rect">
                      <a:avLst/>
                    </a:prstGeom>
                    <a:noFill/>
                    <a:ln w="9525">
                      <a:noFill/>
                      <a:miter lim="800000"/>
                      <a:headEnd/>
                      <a:tailEnd/>
                    </a:ln>
                  </pic:spPr>
                </pic:pic>
              </a:graphicData>
            </a:graphic>
          </wp:inline>
        </w:drawing>
      </w:r>
    </w:p>
    <w:p w14:paraId="1D3C2306" w14:textId="77777777" w:rsidR="001167B8" w:rsidRDefault="001167B8" w:rsidP="00F40AE8">
      <w:pPr>
        <w:pStyle w:val="Text"/>
      </w:pPr>
    </w:p>
    <w:p w14:paraId="52F5CDB3" w14:textId="77777777" w:rsidR="00994066" w:rsidRPr="00034654" w:rsidRDefault="00994066">
      <w:pPr>
        <w:pStyle w:val="Heading3SubGTNI"/>
        <w:pPrChange w:id="2287" w:author="Aleksander Hansen" w:date="2013-02-16T19:47:00Z">
          <w:pPr>
            <w:pStyle w:val="Text"/>
          </w:pPr>
        </w:pPrChange>
      </w:pPr>
      <w:bookmarkStart w:id="2288" w:name="_Toc223340242"/>
      <w:r w:rsidRPr="00034654">
        <w:t>Square root rule</w:t>
      </w:r>
      <w:bookmarkEnd w:id="2288"/>
    </w:p>
    <w:p w14:paraId="27186EB4" w14:textId="77777777" w:rsidR="001167B8" w:rsidRDefault="001167B8" w:rsidP="00F40AE8">
      <w:pPr>
        <w:pStyle w:val="Text"/>
      </w:pPr>
    </w:p>
    <w:p w14:paraId="3AE12797" w14:textId="77777777" w:rsidR="00994066" w:rsidRDefault="00994066" w:rsidP="00F40AE8">
      <w:pPr>
        <w:pStyle w:val="Text"/>
      </w:pPr>
      <w:r w:rsidRPr="00034654">
        <w:t>The simplest approach to extending the horizon is to use the “square root rule”</w:t>
      </w:r>
    </w:p>
    <w:p w14:paraId="6F5BBAD7" w14:textId="77777777" w:rsidR="001167B8" w:rsidRPr="00034654" w:rsidRDefault="001167B8" w:rsidP="00F40AE8">
      <w:pPr>
        <w:pStyle w:val="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6"/>
        <w:gridCol w:w="695"/>
        <w:gridCol w:w="5375"/>
      </w:tblGrid>
      <w:tr w:rsidR="00994066" w14:paraId="5B93E46D" w14:textId="77777777" w:rsidTr="006B12F7">
        <w:trPr>
          <w:trHeight w:val="671"/>
          <w:jc w:val="center"/>
        </w:trPr>
        <w:tc>
          <w:tcPr>
            <w:tcW w:w="3498" w:type="dxa"/>
          </w:tcPr>
          <w:p w14:paraId="6AB8A458" w14:textId="77777777" w:rsidR="00994066" w:rsidRDefault="0051240F">
            <w:pPr>
              <w:pStyle w:val="Text"/>
              <w:jc w:val="center"/>
              <w:rPr>
                <w:rFonts w:eastAsiaTheme="majorEastAsia"/>
                <w:b/>
                <w:bCs/>
                <w:i/>
                <w:iCs/>
                <w:sz w:val="24"/>
                <w:szCs w:val="24"/>
              </w:rPr>
              <w:pPrChange w:id="2289" w:author="Aleksander Hansen" w:date="2013-02-17T13:13:00Z">
                <w:pPr>
                  <w:pStyle w:val="Text"/>
                  <w:keepNext/>
                  <w:keepLines/>
                  <w:spacing w:before="200" w:after="200"/>
                  <w:outlineLvl w:val="6"/>
                </w:pPr>
              </w:pPrChange>
            </w:pPr>
            <w:r>
              <w:rPr>
                <w:sz w:val="24"/>
                <w:szCs w:val="24"/>
              </w:rPr>
              <w:pict w14:anchorId="09DCD458">
                <v:shape id="_x0000_i1041" type="#_x0000_t75" style="width:131.85pt;height:24.25pt">
                  <v:imagedata r:id="rId50" o:title=""/>
                </v:shape>
              </w:pict>
            </w:r>
          </w:p>
        </w:tc>
        <w:tc>
          <w:tcPr>
            <w:tcW w:w="1020" w:type="dxa"/>
          </w:tcPr>
          <w:p w14:paraId="4885B1AA" w14:textId="77777777" w:rsidR="00994066" w:rsidRPr="009B69B4" w:rsidRDefault="00994066" w:rsidP="00011813">
            <w:pPr>
              <w:pStyle w:val="Text"/>
            </w:pPr>
          </w:p>
        </w:tc>
        <w:tc>
          <w:tcPr>
            <w:tcW w:w="5861" w:type="dxa"/>
          </w:tcPr>
          <w:p w14:paraId="4BFD9D99" w14:textId="77777777" w:rsidR="00994066" w:rsidRDefault="0051240F">
            <w:pPr>
              <w:pStyle w:val="Text"/>
              <w:jc w:val="center"/>
              <w:rPr>
                <w:rFonts w:eastAsiaTheme="majorEastAsia"/>
                <w:b/>
                <w:bCs/>
                <w:i/>
                <w:iCs/>
                <w:sz w:val="24"/>
                <w:szCs w:val="24"/>
              </w:rPr>
              <w:pPrChange w:id="2290" w:author="Aleksander Hansen" w:date="2013-02-17T13:13:00Z">
                <w:pPr>
                  <w:pStyle w:val="Text"/>
                  <w:keepNext/>
                  <w:keepLines/>
                  <w:spacing w:before="200" w:after="200"/>
                  <w:outlineLvl w:val="6"/>
                </w:pPr>
              </w:pPrChange>
            </w:pPr>
            <w:r>
              <w:rPr>
                <w:position w:val="-10"/>
                <w:sz w:val="24"/>
                <w:szCs w:val="24"/>
              </w:rPr>
              <w:pict w14:anchorId="77CAF1B5">
                <v:shape id="_x0000_i1042" type="#_x0000_t75" style="width:222.45pt;height:21.85pt">
                  <v:imagedata r:id="rId51" o:title=""/>
                </v:shape>
              </w:pict>
            </w:r>
          </w:p>
        </w:tc>
      </w:tr>
    </w:tbl>
    <w:p w14:paraId="2D1BC6F0" w14:textId="77777777" w:rsidR="001167B8" w:rsidRDefault="001167B8" w:rsidP="00F40AE8">
      <w:pPr>
        <w:pStyle w:val="Text"/>
      </w:pPr>
    </w:p>
    <w:p w14:paraId="53AF0E60" w14:textId="77777777" w:rsidR="00994066" w:rsidRPr="00034654" w:rsidRDefault="00994066" w:rsidP="00F40AE8">
      <w:pPr>
        <w:pStyle w:val="Text"/>
      </w:pPr>
      <w:r w:rsidRPr="00034654">
        <w:t>For example, if the 1-period VAR is $10, then the 2-period VAR is $14.14 ($10 x square root of 2) and the 5-period VAR is $22.36 ($10 x square root of 5).</w:t>
      </w:r>
    </w:p>
    <w:p w14:paraId="1DABB031" w14:textId="77777777" w:rsidR="001167B8" w:rsidRDefault="001167B8" w:rsidP="00F40AE8">
      <w:pPr>
        <w:pStyle w:val="Text"/>
      </w:pPr>
    </w:p>
    <w:p w14:paraId="7DC75E79" w14:textId="77777777" w:rsidR="00994066" w:rsidRPr="00034654" w:rsidRDefault="00994066" w:rsidP="005C7421">
      <w:r w:rsidRPr="00034654">
        <w:t xml:space="preserve">The square-root-rule: under the two assumptions below, VaR scales with the square root of time. Extend one-period VaR to J-period VAR by multiplying by the square root of J. </w:t>
      </w:r>
    </w:p>
    <w:p w14:paraId="5E931AD2" w14:textId="77777777" w:rsidR="001167B8" w:rsidRDefault="001167B8" w:rsidP="00F40AE8">
      <w:pPr>
        <w:pStyle w:val="Text"/>
      </w:pPr>
    </w:p>
    <w:p w14:paraId="648053D9" w14:textId="169415BD" w:rsidR="00994066" w:rsidRPr="00034654" w:rsidRDefault="00994066" w:rsidP="00F40AE8">
      <w:pPr>
        <w:pStyle w:val="Text"/>
      </w:pPr>
      <w:r w:rsidRPr="00034654">
        <w:t>The square root rule (i.e., variance is linear with time) only applies under restrictive i.i.d.</w:t>
      </w:r>
      <w:ins w:id="2291" w:author="Aleksander Hansen" w:date="2013-02-16T19:49:00Z">
        <w:r w:rsidR="000A6C7C">
          <w:t xml:space="preserve"> </w:t>
        </w:r>
        <w:proofErr w:type="gramStart"/>
        <w:r w:rsidR="000A6C7C">
          <w:t>assumptions</w:t>
        </w:r>
        <w:proofErr w:type="gramEnd"/>
        <w:r w:rsidR="000A6C7C">
          <w:t>.</w:t>
        </w:r>
      </w:ins>
    </w:p>
    <w:p w14:paraId="4C78CE05" w14:textId="77777777" w:rsidR="001167B8" w:rsidRDefault="001167B8" w:rsidP="00F40AE8">
      <w:pPr>
        <w:pStyle w:val="Text"/>
      </w:pPr>
    </w:p>
    <w:p w14:paraId="2A1D8A78" w14:textId="77777777" w:rsidR="00994066" w:rsidRPr="00034654" w:rsidDel="000A6C7C" w:rsidRDefault="00994066" w:rsidP="00F40AE8">
      <w:pPr>
        <w:pStyle w:val="Text"/>
        <w:rPr>
          <w:del w:id="2292" w:author="Aleksander Hansen" w:date="2013-02-16T19:50:00Z"/>
        </w:rPr>
      </w:pPr>
      <w:r w:rsidRPr="00034654">
        <w:t xml:space="preserve">The square-root rule for extending the time </w:t>
      </w:r>
      <w:r w:rsidRPr="001167B8">
        <w:t>horizon requires two key assumptions:</w:t>
      </w:r>
    </w:p>
    <w:p w14:paraId="51846697" w14:textId="77777777" w:rsidR="001167B8" w:rsidRDefault="001167B8" w:rsidP="00F40AE8">
      <w:pPr>
        <w:pStyle w:val="Text"/>
      </w:pPr>
    </w:p>
    <w:p w14:paraId="4A55E0E1" w14:textId="77777777" w:rsidR="00994066" w:rsidDel="000A6C7C" w:rsidRDefault="00994066">
      <w:pPr>
        <w:pStyle w:val="Text"/>
        <w:numPr>
          <w:ilvl w:val="0"/>
          <w:numId w:val="22"/>
        </w:numPr>
        <w:rPr>
          <w:del w:id="2293" w:author="Aleksander Hansen" w:date="2013-02-16T19:49:00Z"/>
        </w:rPr>
        <w:pPrChange w:id="2294" w:author="Aleksander Hansen" w:date="2013-02-16T19:49:00Z">
          <w:pPr>
            <w:pStyle w:val="Text"/>
          </w:pPr>
        </w:pPrChange>
      </w:pPr>
      <w:r w:rsidRPr="00034654">
        <w:t>Random-walk (acceptable)</w:t>
      </w:r>
    </w:p>
    <w:p w14:paraId="5E5FA6EF" w14:textId="77777777" w:rsidR="000A6C7C" w:rsidRPr="00034654" w:rsidRDefault="000A6C7C">
      <w:pPr>
        <w:pStyle w:val="Text"/>
        <w:numPr>
          <w:ilvl w:val="0"/>
          <w:numId w:val="22"/>
        </w:numPr>
        <w:rPr>
          <w:ins w:id="2295" w:author="Aleksander Hansen" w:date="2013-02-16T19:49:00Z"/>
        </w:rPr>
        <w:pPrChange w:id="2296" w:author="Aleksander Hansen" w:date="2013-02-16T19:49:00Z">
          <w:pPr>
            <w:pStyle w:val="Text"/>
          </w:pPr>
        </w:pPrChange>
      </w:pPr>
    </w:p>
    <w:p w14:paraId="5F60815A" w14:textId="77777777" w:rsidR="001167B8" w:rsidDel="000A6C7C" w:rsidRDefault="001167B8">
      <w:pPr>
        <w:pStyle w:val="Text"/>
        <w:numPr>
          <w:ilvl w:val="0"/>
          <w:numId w:val="22"/>
        </w:numPr>
        <w:rPr>
          <w:del w:id="2297" w:author="Aleksander Hansen" w:date="2013-02-16T19:49:00Z"/>
        </w:rPr>
        <w:pPrChange w:id="2298" w:author="Aleksander Hansen" w:date="2013-02-16T19:49:00Z">
          <w:pPr>
            <w:pStyle w:val="Text"/>
          </w:pPr>
        </w:pPrChange>
      </w:pPr>
    </w:p>
    <w:p w14:paraId="5BA0F5EC" w14:textId="77777777" w:rsidR="00994066" w:rsidRPr="00034654" w:rsidRDefault="00994066">
      <w:pPr>
        <w:pStyle w:val="Text"/>
        <w:numPr>
          <w:ilvl w:val="0"/>
          <w:numId w:val="22"/>
        </w:numPr>
        <w:pPrChange w:id="2299" w:author="Aleksander Hansen" w:date="2013-02-16T19:49:00Z">
          <w:pPr>
            <w:pStyle w:val="Text"/>
          </w:pPr>
        </w:pPrChange>
      </w:pPr>
      <w:r w:rsidRPr="00034654">
        <w:t>Constant volatility (unlikely)</w:t>
      </w:r>
    </w:p>
    <w:p w14:paraId="50F64EAD" w14:textId="77777777" w:rsidR="001E7AA1" w:rsidRDefault="001E7AA1">
      <w:pPr>
        <w:rPr>
          <w:ins w:id="2300" w:author="Aleksander Hansen" w:date="2013-02-17T14:13:00Z"/>
          <w:rFonts w:ascii="Cambria" w:hAnsi="Cambria"/>
          <w:color w:val="000000" w:themeColor="text1"/>
          <w:sz w:val="22"/>
          <w:szCs w:val="22"/>
          <w:lang w:bidi="en-US"/>
        </w:rPr>
      </w:pPr>
      <w:ins w:id="2301" w:author="Aleksander Hansen" w:date="2013-02-17T14:13:00Z">
        <w:r>
          <w:br w:type="page"/>
        </w:r>
      </w:ins>
    </w:p>
    <w:p w14:paraId="2B24F0B5" w14:textId="77777777" w:rsidR="006F1772" w:rsidRDefault="002E6746">
      <w:pPr>
        <w:pStyle w:val="Heading2"/>
        <w:rPr>
          <w:ins w:id="2302" w:author="Aleksander Hansen" w:date="2013-02-19T10:58:00Z"/>
        </w:rPr>
        <w:pPrChange w:id="2303" w:author="Aleksander Hansen" w:date="2013-02-19T10:58:00Z">
          <w:pPr/>
        </w:pPrChange>
      </w:pPr>
      <w:bookmarkStart w:id="2304" w:name="_Toc223340243"/>
      <w:ins w:id="2305" w:author="Aleksander Hansen" w:date="2013-02-19T10:57:00Z">
        <w:r w:rsidRPr="009933B7">
          <w:t>Chapter Sum</w:t>
        </w:r>
      </w:ins>
      <w:ins w:id="2306" w:author="Aleksander Hansen" w:date="2013-02-19T10:58:00Z">
        <w:r w:rsidRPr="00534268">
          <w:t>mary</w:t>
        </w:r>
        <w:bookmarkEnd w:id="2304"/>
      </w:ins>
    </w:p>
    <w:p w14:paraId="19EAB244" w14:textId="03B0163A" w:rsidR="005F3C31" w:rsidRDefault="006F1772">
      <w:pPr>
        <w:rPr>
          <w:ins w:id="2307" w:author="Aleksander Hansen" w:date="2013-02-19T13:01:00Z"/>
        </w:rPr>
      </w:pPr>
      <w:ins w:id="2308" w:author="Aleksander Hansen" w:date="2013-02-19T10:58:00Z">
        <w:r>
          <w:t xml:space="preserve">Empirically, the return distribution of most assets is not normal. We observe </w:t>
        </w:r>
      </w:ins>
      <w:ins w:id="2309" w:author="Aleksander Hansen" w:date="2013-02-19T10:59:00Z">
        <w:r>
          <w:t xml:space="preserve">such as </w:t>
        </w:r>
      </w:ins>
      <w:ins w:id="2310" w:author="Aleksander Hansen" w:date="2013-02-19T11:01:00Z">
        <w:r w:rsidRPr="006F1772">
          <w:rPr>
            <w:i/>
            <w:rPrChange w:id="2311" w:author="Aleksander Hansen" w:date="2013-02-19T11:01:00Z">
              <w:rPr/>
            </w:rPrChange>
          </w:rPr>
          <w:t>s</w:t>
        </w:r>
      </w:ins>
      <w:ins w:id="2312" w:author="Aleksander Hansen" w:date="2013-02-19T10:59:00Z">
        <w:r w:rsidRPr="006F1772">
          <w:rPr>
            <w:i/>
            <w:rPrChange w:id="2313" w:author="Aleksander Hansen" w:date="2013-02-19T11:01:00Z">
              <w:rPr/>
            </w:rPrChange>
          </w:rPr>
          <w:t>kewness</w:t>
        </w:r>
        <w:r>
          <w:t xml:space="preserve">, </w:t>
        </w:r>
        <w:r w:rsidRPr="006F1772">
          <w:rPr>
            <w:i/>
            <w:rPrChange w:id="2314" w:author="Aleksander Hansen" w:date="2013-02-19T11:01:00Z">
              <w:rPr/>
            </w:rPrChange>
          </w:rPr>
          <w:t>fat-tails</w:t>
        </w:r>
        <w:r>
          <w:t xml:space="preserve">, </w:t>
        </w:r>
      </w:ins>
      <w:ins w:id="2315" w:author="Aleksander Hansen" w:date="2013-02-19T11:01:00Z">
        <w:r>
          <w:t xml:space="preserve">and </w:t>
        </w:r>
        <w:r w:rsidRPr="006F1772">
          <w:rPr>
            <w:i/>
            <w:rPrChange w:id="2316" w:author="Aleksander Hansen" w:date="2013-02-19T11:01:00Z">
              <w:rPr/>
            </w:rPrChange>
          </w:rPr>
          <w:t>time-varying parameters</w:t>
        </w:r>
        <w:r>
          <w:t xml:space="preserve"> in the returns distribution. This poses some problems as normality is often ass</w:t>
        </w:r>
      </w:ins>
      <w:ins w:id="2317" w:author="Aleksander Hansen" w:date="2013-02-19T11:02:00Z">
        <w:r>
          <w:t>umed,</w:t>
        </w:r>
      </w:ins>
      <w:ins w:id="2318" w:author="Aleksander Hansen" w:date="2013-02-19T11:03:00Z">
        <w:r>
          <w:t xml:space="preserve"> and normality allows for simple and elegant solutions to risk-measurement. However, when the normality assumption is breached and assets </w:t>
        </w:r>
      </w:ins>
      <w:ins w:id="2319" w:author="Aleksander Hansen" w:date="2013-02-19T11:04:00Z">
        <w:r>
          <w:t xml:space="preserve">returns are not normal this can </w:t>
        </w:r>
      </w:ins>
      <w:ins w:id="2320" w:author="Aleksander Hansen" w:date="2013-02-19T11:06:00Z">
        <w:r>
          <w:t xml:space="preserve">distort our risk measurement. In particular, </w:t>
        </w:r>
      </w:ins>
      <w:ins w:id="2321" w:author="Aleksander Hansen" w:date="2013-02-19T11:10:00Z">
        <w:r w:rsidR="006567A7">
          <w:t xml:space="preserve">fat-tails causes us to </w:t>
        </w:r>
        <w:r w:rsidR="006567A7" w:rsidRPr="005F3C31">
          <w:rPr>
            <w:i/>
            <w:rPrChange w:id="2322" w:author="Aleksander Hansen" w:date="2013-02-19T13:01:00Z">
              <w:rPr/>
            </w:rPrChange>
          </w:rPr>
          <w:t>underestimate</w:t>
        </w:r>
        <w:r w:rsidR="006567A7">
          <w:t xml:space="preserve"> the risk of severe losses</w:t>
        </w:r>
      </w:ins>
      <w:ins w:id="2323" w:author="Aleksander Hansen" w:date="2013-02-19T13:01:00Z">
        <w:r w:rsidR="005F3C31">
          <w:t xml:space="preserve"> if we are working base</w:t>
        </w:r>
      </w:ins>
      <w:ins w:id="2324" w:author="Aleksander Hansen" w:date="2013-02-19T15:11:00Z">
        <w:r w:rsidR="00BF7239">
          <w:t>d</w:t>
        </w:r>
      </w:ins>
      <w:ins w:id="2325" w:author="Aleksander Hansen" w:date="2013-02-19T13:01:00Z">
        <w:r w:rsidR="005F3C31">
          <w:t xml:space="preserve"> on an assumption of normality</w:t>
        </w:r>
      </w:ins>
      <w:ins w:id="2326" w:author="Aleksander Hansen" w:date="2013-02-19T11:10:00Z">
        <w:r w:rsidR="006567A7">
          <w:t>.</w:t>
        </w:r>
      </w:ins>
    </w:p>
    <w:p w14:paraId="444873C1" w14:textId="77777777" w:rsidR="005F3C31" w:rsidRDefault="005F3C31">
      <w:pPr>
        <w:rPr>
          <w:ins w:id="2327" w:author="Aleksander Hansen" w:date="2013-02-19T13:01:00Z"/>
        </w:rPr>
      </w:pPr>
    </w:p>
    <w:p w14:paraId="6DF9AFCC" w14:textId="418A86DB" w:rsidR="00123881" w:rsidRDefault="00123881" w:rsidP="00123881">
      <w:pPr>
        <w:pStyle w:val="Text"/>
        <w:rPr>
          <w:ins w:id="2328" w:author="Aleksander Hansen" w:date="2013-02-19T13:58:00Z"/>
        </w:rPr>
      </w:pPr>
      <w:ins w:id="2329" w:author="Aleksander Hansen" w:date="2013-02-19T13:54:00Z">
        <w:r>
          <w:t xml:space="preserve">We can explain fat-tails by </w:t>
        </w:r>
        <w:r w:rsidRPr="00257F19">
          <w:t>a dist</w:t>
        </w:r>
        <w:r>
          <w:t xml:space="preserve">ribution that changes over time (conditional distribution). </w:t>
        </w:r>
      </w:ins>
      <w:ins w:id="2330" w:author="Aleksander Hansen" w:date="2013-02-19T13:55:00Z">
        <w:r>
          <w:t>T</w:t>
        </w:r>
      </w:ins>
      <w:ins w:id="2331" w:author="Aleksander Hansen" w:date="2013-02-19T13:02:00Z">
        <w:r w:rsidR="005F3C31">
          <w:t xml:space="preserve">here </w:t>
        </w:r>
      </w:ins>
      <w:ins w:id="2332" w:author="Aleksander Hansen" w:date="2013-02-19T13:56:00Z">
        <w:r>
          <w:t>are</w:t>
        </w:r>
      </w:ins>
      <w:ins w:id="2333" w:author="Aleksander Hansen" w:date="2013-02-19T13:54:00Z">
        <w:r>
          <w:t xml:space="preserve"> </w:t>
        </w:r>
      </w:ins>
      <w:ins w:id="2334" w:author="Aleksander Hansen" w:date="2013-02-19T13:53:00Z">
        <w:r>
          <w:t>t</w:t>
        </w:r>
      </w:ins>
      <w:ins w:id="2335" w:author="Aleksander Hansen" w:date="2013-02-19T13:52:00Z">
        <w:r w:rsidRPr="00257F19">
          <w:t xml:space="preserve">wo things </w:t>
        </w:r>
      </w:ins>
      <w:ins w:id="2336" w:author="Aleksander Hansen" w:date="2013-02-19T13:56:00Z">
        <w:r>
          <w:t xml:space="preserve">that </w:t>
        </w:r>
      </w:ins>
      <w:ins w:id="2337" w:author="Aleksander Hansen" w:date="2013-02-19T13:52:00Z">
        <w:r w:rsidRPr="00257F19">
          <w:t>can change in a normal distribution:</w:t>
        </w:r>
      </w:ins>
      <w:ins w:id="2338" w:author="Aleksander Hansen" w:date="2013-02-19T13:56:00Z">
        <w:r>
          <w:t xml:space="preserve"> the</w:t>
        </w:r>
      </w:ins>
      <w:ins w:id="2339" w:author="Aleksander Hansen" w:date="2013-02-19T13:52:00Z">
        <w:r>
          <w:t xml:space="preserve"> mean and volatility. </w:t>
        </w:r>
        <w:r w:rsidRPr="00257F19">
          <w:t xml:space="preserve">Therefore, we can explain fat tails in two ways: </w:t>
        </w:r>
      </w:ins>
      <w:ins w:id="2340" w:author="Aleksander Hansen" w:date="2013-02-19T13:57:00Z">
        <w:r>
          <w:t>a time-varying</w:t>
        </w:r>
      </w:ins>
      <w:ins w:id="2341" w:author="Aleksander Hansen" w:date="2013-02-19T13:52:00Z">
        <w:r>
          <w:t xml:space="preserve"> c</w:t>
        </w:r>
        <w:r w:rsidRPr="00257F19">
          <w:t>onditional mean; but this is unlikely given the assumption that markets are efficient</w:t>
        </w:r>
      </w:ins>
      <w:ins w:id="2342" w:author="Aleksander Hansen" w:date="2013-02-19T13:55:00Z">
        <w:r>
          <w:t>. The second explanation</w:t>
        </w:r>
      </w:ins>
      <w:ins w:id="2343" w:author="Aleksander Hansen" w:date="2013-02-19T13:57:00Z">
        <w:r w:rsidR="007167B2">
          <w:t xml:space="preserve"> is</w:t>
        </w:r>
      </w:ins>
      <w:ins w:id="2344" w:author="Aleksander Hansen" w:date="2013-02-19T13:55:00Z">
        <w:r w:rsidR="007167B2">
          <w:t xml:space="preserve"> </w:t>
        </w:r>
      </w:ins>
      <w:ins w:id="2345" w:author="Aleksander Hansen" w:date="2013-02-19T13:58:00Z">
        <w:r w:rsidR="007167B2">
          <w:t xml:space="preserve">that </w:t>
        </w:r>
      </w:ins>
      <w:ins w:id="2346" w:author="Aleksander Hansen" w:date="2013-02-19T13:52:00Z">
        <w:r>
          <w:t>c</w:t>
        </w:r>
        <w:r w:rsidRPr="00257F19">
          <w:t>onditional volatility is time varying</w:t>
        </w:r>
        <w:r>
          <w:t xml:space="preserve">; </w:t>
        </w:r>
      </w:ins>
      <w:ins w:id="2347" w:author="Aleksander Hansen" w:date="2013-02-19T13:55:00Z">
        <w:r>
          <w:t>according to this reading’s author</w:t>
        </w:r>
      </w:ins>
      <w:ins w:id="2348" w:author="Aleksander Hansen" w:date="2013-02-19T13:52:00Z">
        <w:r>
          <w:t xml:space="preserve"> the latter is the more likely explanation.</w:t>
        </w:r>
      </w:ins>
    </w:p>
    <w:p w14:paraId="7A644BFB" w14:textId="77777777" w:rsidR="007167B2" w:rsidRDefault="007167B2" w:rsidP="00123881">
      <w:pPr>
        <w:pStyle w:val="Text"/>
        <w:rPr>
          <w:ins w:id="2349" w:author="Aleksander Hansen" w:date="2013-02-19T13:58:00Z"/>
        </w:rPr>
      </w:pPr>
    </w:p>
    <w:p w14:paraId="51AFB507" w14:textId="56E04556" w:rsidR="007167B2" w:rsidRPr="00034654" w:rsidRDefault="007167B2" w:rsidP="007167B2">
      <w:pPr>
        <w:pStyle w:val="Text"/>
        <w:rPr>
          <w:ins w:id="2350" w:author="Aleksander Hansen" w:date="2013-02-19T14:02:00Z"/>
        </w:rPr>
      </w:pPr>
      <w:ins w:id="2351" w:author="Aleksander Hansen" w:date="2013-02-19T14:03:00Z">
        <w:r>
          <w:t>VaR can be estimated using a variety of approaches. Full-valuation models tend to be non-</w:t>
        </w:r>
      </w:ins>
      <w:ins w:id="2352" w:author="Aleksander Hansen" w:date="2013-02-19T14:04:00Z">
        <w:r>
          <w:t>parametric</w:t>
        </w:r>
      </w:ins>
      <w:ins w:id="2353" w:author="Aleksander Hansen" w:date="2013-02-19T14:03:00Z">
        <w:r>
          <w:t>, whilst</w:t>
        </w:r>
      </w:ins>
      <w:ins w:id="2354" w:author="Aleksander Hansen" w:date="2013-02-19T14:04:00Z">
        <w:r>
          <w:t xml:space="preserve"> local-valuation tends to be parametric. To be specific, the main approaches include</w:t>
        </w:r>
      </w:ins>
      <w:ins w:id="2355" w:author="Aleksander Hansen" w:date="2013-02-19T14:05:00Z">
        <w:r w:rsidR="00BB2F35">
          <w:t>: the</w:t>
        </w:r>
        <w:r>
          <w:t xml:space="preserve"> </w:t>
        </w:r>
        <w:r w:rsidRPr="00BB2F35">
          <w:rPr>
            <w:i/>
            <w:rPrChange w:id="2356" w:author="Aleksander Hansen" w:date="2013-02-19T14:12:00Z">
              <w:rPr/>
            </w:rPrChange>
          </w:rPr>
          <w:t>parametric</w:t>
        </w:r>
        <w:r>
          <w:t xml:space="preserve"> approach, where distributional assumptions are imposed</w:t>
        </w:r>
      </w:ins>
      <w:ins w:id="2357" w:author="Aleksander Hansen" w:date="2013-02-19T14:06:00Z">
        <w:r>
          <w:t xml:space="preserve">, </w:t>
        </w:r>
        <w:r w:rsidRPr="00BB2F35">
          <w:rPr>
            <w:i/>
            <w:rPrChange w:id="2358" w:author="Aleksander Hansen" w:date="2013-02-19T14:12:00Z">
              <w:rPr/>
            </w:rPrChange>
          </w:rPr>
          <w:t>non-parametric</w:t>
        </w:r>
        <w:r>
          <w:t xml:space="preserve"> estimation, where no distributional assumptions are imposed but </w:t>
        </w:r>
      </w:ins>
      <w:ins w:id="2359" w:author="Aleksander Hansen" w:date="2013-02-19T14:07:00Z">
        <w:r w:rsidR="00BB2F35">
          <w:t xml:space="preserve">it is implied that history will inform the future; a </w:t>
        </w:r>
        <w:r w:rsidR="00BB2F35" w:rsidRPr="00BB2F35">
          <w:rPr>
            <w:i/>
            <w:rPrChange w:id="2360" w:author="Aleksander Hansen" w:date="2013-02-19T14:12:00Z">
              <w:rPr/>
            </w:rPrChange>
          </w:rPr>
          <w:t>hybrid approach</w:t>
        </w:r>
        <w:r w:rsidR="00BB2F35">
          <w:t>, where historical data is combined with e.g. a weighti</w:t>
        </w:r>
        <w:r w:rsidR="00BF7239">
          <w:t>ng scheme</w:t>
        </w:r>
        <w:r w:rsidR="00BB2F35">
          <w:t xml:space="preserve">; and the </w:t>
        </w:r>
        <w:r w:rsidR="00BB2F35" w:rsidRPr="00BB2F35">
          <w:rPr>
            <w:i/>
            <w:rPrChange w:id="2361" w:author="Aleksander Hansen" w:date="2013-02-19T14:12:00Z">
              <w:rPr/>
            </w:rPrChange>
          </w:rPr>
          <w:t>implied volatility</w:t>
        </w:r>
        <w:r w:rsidR="00BB2F35">
          <w:t xml:space="preserve"> approach where </w:t>
        </w:r>
      </w:ins>
      <w:ins w:id="2362" w:author="Aleksander Hansen" w:date="2013-02-19T14:10:00Z">
        <w:r w:rsidR="00BB2F35">
          <w:t xml:space="preserve">volatility is </w:t>
        </w:r>
      </w:ins>
      <w:ins w:id="2363" w:author="Aleksander Hansen" w:date="2013-02-19T14:11:00Z">
        <w:r w:rsidR="00BB2F35">
          <w:t>inferred</w:t>
        </w:r>
      </w:ins>
      <w:ins w:id="2364" w:author="Aleksander Hansen" w:date="2013-02-19T14:10:00Z">
        <w:r w:rsidR="00BB2F35">
          <w:t xml:space="preserve"> </w:t>
        </w:r>
      </w:ins>
      <w:ins w:id="2365" w:author="Aleksander Hansen" w:date="2013-02-19T14:11:00Z">
        <w:r w:rsidR="00BB2F35">
          <w:t>from pricing models such as</w:t>
        </w:r>
      </w:ins>
      <w:ins w:id="2366" w:author="Aleksander Hansen" w:date="2013-02-19T15:13:00Z">
        <w:r w:rsidR="00BF7239">
          <w:t>,</w:t>
        </w:r>
      </w:ins>
      <w:ins w:id="2367" w:author="Aleksander Hansen" w:date="2013-02-19T14:11:00Z">
        <w:r w:rsidR="00BB2F35">
          <w:t xml:space="preserve"> </w:t>
        </w:r>
      </w:ins>
      <w:ins w:id="2368" w:author="Aleksander Hansen" w:date="2013-02-19T15:13:00Z">
        <w:r w:rsidR="00BF7239">
          <w:t xml:space="preserve">e.g., </w:t>
        </w:r>
      </w:ins>
      <w:ins w:id="2369" w:author="Aleksander Hansen" w:date="2013-02-19T14:11:00Z">
        <w:r w:rsidR="00BB2F35">
          <w:t>Black-Scholes.</w:t>
        </w:r>
      </w:ins>
    </w:p>
    <w:p w14:paraId="1B3E5DB0" w14:textId="77777777" w:rsidR="00CE5E01" w:rsidRDefault="00CE5E01">
      <w:pPr>
        <w:rPr>
          <w:ins w:id="2370" w:author="Aleksander Hansen" w:date="2013-02-19T14:42:00Z"/>
        </w:rPr>
      </w:pPr>
    </w:p>
    <w:p w14:paraId="49F23A23" w14:textId="27F3B46E" w:rsidR="00BF37A0" w:rsidRDefault="00CE5E01">
      <w:pPr>
        <w:rPr>
          <w:ins w:id="2371" w:author="Aleksander Hansen" w:date="2013-02-19T15:06:00Z"/>
        </w:rPr>
      </w:pPr>
      <w:ins w:id="2372" w:author="Aleksander Hansen" w:date="2013-02-19T14:42:00Z">
        <w:r>
          <w:t xml:space="preserve">The main methods for </w:t>
        </w:r>
      </w:ins>
      <w:ins w:id="2373" w:author="Aleksander Hansen" w:date="2013-02-19T14:43:00Z">
        <w:r>
          <w:t>volatility modeling include EWMA, GARCH, MA and MDE. The Moving Average is the simplest of these, but suffers from a ghosting fe</w:t>
        </w:r>
      </w:ins>
      <w:ins w:id="2374" w:author="Aleksander Hansen" w:date="2013-02-19T14:44:00Z">
        <w:r>
          <w:t xml:space="preserve">ature, whereby one extreme observation dominates the data until it’s dropped.  EWMA is </w:t>
        </w:r>
      </w:ins>
      <w:ins w:id="2375" w:author="Aleksander Hansen" w:date="2013-02-19T14:45:00Z">
        <w:r>
          <w:t xml:space="preserve">a popular and widespread method, both because it has the more realistic </w:t>
        </w:r>
      </w:ins>
      <w:ins w:id="2376" w:author="Aleksander Hansen" w:date="2013-02-19T15:13:00Z">
        <w:r w:rsidR="00BF7239">
          <w:t>assumption</w:t>
        </w:r>
      </w:ins>
      <w:ins w:id="2377" w:author="Aleksander Hansen" w:date="2013-02-19T14:45:00Z">
        <w:r>
          <w:t xml:space="preserve"> of assigning greater weight to recent observations, </w:t>
        </w:r>
      </w:ins>
      <w:ins w:id="2378" w:author="Aleksander Hansen" w:date="2013-02-19T14:46:00Z">
        <w:r w:rsidR="00BF7239">
          <w:t>its ease of implementation</w:t>
        </w:r>
      </w:ins>
      <w:ins w:id="2379" w:author="Aleksander Hansen" w:date="2013-02-19T15:14:00Z">
        <w:r w:rsidR="00BF7239">
          <w:t>,</w:t>
        </w:r>
      </w:ins>
      <w:ins w:id="2380" w:author="Aleksander Hansen" w:date="2013-02-19T14:46:00Z">
        <w:r w:rsidR="00BF7239">
          <w:t xml:space="preserve"> </w:t>
        </w:r>
        <w:r>
          <w:t>and its relatively n</w:t>
        </w:r>
      </w:ins>
      <w:ins w:id="2381" w:author="Aleksander Hansen" w:date="2013-02-19T14:47:00Z">
        <w:r w:rsidR="00BF7239">
          <w:t>on-technical approach making</w:t>
        </w:r>
        <w:r>
          <w:t xml:space="preserve"> it easy to </w:t>
        </w:r>
        <w:r w:rsidR="00B46DCD">
          <w:t>explain to management.</w:t>
        </w:r>
        <w:r w:rsidR="00AD2F30">
          <w:t xml:space="preserve"> Multivariate density estimation</w:t>
        </w:r>
      </w:ins>
      <w:ins w:id="2382" w:author="Aleksander Hansen" w:date="2013-02-19T14:49:00Z">
        <w:r w:rsidR="00AD2F30">
          <w:t xml:space="preserve"> has the attractive feature of having its weights informed by</w:t>
        </w:r>
      </w:ins>
      <w:ins w:id="2383" w:author="Aleksander Hansen" w:date="2013-02-19T14:50:00Z">
        <w:r w:rsidR="00AD2F30">
          <w:t xml:space="preserve"> the current economic conditions, where the scenarios with similar economic conditions are given a larger weight. GARCH has grown in </w:t>
        </w:r>
      </w:ins>
      <w:ins w:id="2384" w:author="Aleksander Hansen" w:date="2013-02-19T14:51:00Z">
        <w:r w:rsidR="00AD2F30">
          <w:t>popularity</w:t>
        </w:r>
      </w:ins>
      <w:ins w:id="2385" w:author="Aleksander Hansen" w:date="2013-02-19T14:50:00Z">
        <w:r w:rsidR="00AD2F30">
          <w:t xml:space="preserve"> </w:t>
        </w:r>
      </w:ins>
      <w:ins w:id="2386" w:author="Aleksander Hansen" w:date="2013-02-19T14:51:00Z">
        <w:r w:rsidR="00AD2F30">
          <w:t>and is generally superior to E</w:t>
        </w:r>
      </w:ins>
      <w:ins w:id="2387" w:author="Aleksander Hansen" w:date="2013-02-19T14:52:00Z">
        <w:r w:rsidR="00AD2F30">
          <w:t>WMA. Indeed EWMA is a special case of GARCH. GARCH has the advantage of being able to forecast volatility, whereas EWMA simply give</w:t>
        </w:r>
      </w:ins>
      <w:ins w:id="2388" w:author="Aleksander Hansen" w:date="2013-02-19T15:14:00Z">
        <w:r w:rsidR="00BF7239">
          <w:t>s</w:t>
        </w:r>
      </w:ins>
      <w:ins w:id="2389" w:author="Aleksander Hansen" w:date="2013-02-19T14:52:00Z">
        <w:r w:rsidR="00AD2F30">
          <w:t xml:space="preserve"> you the current volatility estimate. GARCH must not be used </w:t>
        </w:r>
      </w:ins>
      <w:ins w:id="2390" w:author="Aleksander Hansen" w:date="2013-02-19T15:03:00Z">
        <w:r w:rsidR="00BF37A0">
          <w:t xml:space="preserve">if </w:t>
        </w:r>
        <w:r w:rsidR="00BF37A0" w:rsidRPr="00F40AE8">
          <w:t>the weights assigned to the lagged variance and lagged squared returns are</w:t>
        </w:r>
        <w:r w:rsidR="00BF37A0">
          <w:t xml:space="preserve"> greater than one as this implies that</w:t>
        </w:r>
        <w:r w:rsidR="00BF37A0" w:rsidRPr="00F40AE8">
          <w:t xml:space="preserve"> the model is </w:t>
        </w:r>
        <w:r w:rsidR="00BF37A0" w:rsidRPr="00C60D2A">
          <w:rPr>
            <w:i/>
          </w:rPr>
          <w:t>non-stationary</w:t>
        </w:r>
        <w:r w:rsidR="00BF37A0" w:rsidRPr="00F40AE8">
          <w:t xml:space="preserve">. </w:t>
        </w:r>
      </w:ins>
      <w:ins w:id="2391" w:author="Aleksander Hansen" w:date="2013-02-19T15:14:00Z">
        <w:r w:rsidR="00BF7239">
          <w:t>This will results in unreliable estimates.</w:t>
        </w:r>
      </w:ins>
    </w:p>
    <w:p w14:paraId="4ABF15D3" w14:textId="77777777" w:rsidR="00BF37A0" w:rsidRDefault="00BF37A0">
      <w:pPr>
        <w:rPr>
          <w:ins w:id="2392" w:author="Aleksander Hansen" w:date="2013-02-19T15:06:00Z"/>
        </w:rPr>
      </w:pPr>
    </w:p>
    <w:p w14:paraId="1FB52BC7" w14:textId="3C572D0D" w:rsidR="00BF37A0" w:rsidRPr="00034654" w:rsidRDefault="00BF37A0" w:rsidP="00BF37A0">
      <w:pPr>
        <w:rPr>
          <w:ins w:id="2393" w:author="Aleksander Hansen" w:date="2013-02-19T15:06:00Z"/>
        </w:rPr>
      </w:pPr>
      <w:ins w:id="2394" w:author="Aleksander Hansen" w:date="2013-02-19T15:06:00Z">
        <w:r>
          <w:t>The square-root-rule, states that</w:t>
        </w:r>
      </w:ins>
      <w:ins w:id="2395" w:author="Aleksander Hansen" w:date="2013-02-19T15:07:00Z">
        <w:r w:rsidR="00BF7239">
          <w:t xml:space="preserve"> the process may be scaled, provided it follows a random walk and the volatility is constant. </w:t>
        </w:r>
      </w:ins>
      <w:ins w:id="2396" w:author="Aleksander Hansen" w:date="2013-02-19T15:06:00Z">
        <w:r w:rsidRPr="00034654">
          <w:t xml:space="preserve"> </w:t>
        </w:r>
        <w:r w:rsidR="00BF7239">
          <w:t>This can be use to e</w:t>
        </w:r>
        <w:r w:rsidRPr="00034654">
          <w:t xml:space="preserve">xtend </w:t>
        </w:r>
      </w:ins>
      <w:ins w:id="2397" w:author="Aleksander Hansen" w:date="2013-02-19T15:08:00Z">
        <w:r w:rsidR="00BF7239">
          <w:t xml:space="preserve">a </w:t>
        </w:r>
      </w:ins>
      <w:ins w:id="2398" w:author="Aleksander Hansen" w:date="2013-02-19T15:06:00Z">
        <w:r w:rsidRPr="00034654">
          <w:t xml:space="preserve">one-period VaR to </w:t>
        </w:r>
      </w:ins>
      <w:ins w:id="2399" w:author="Aleksander Hansen" w:date="2013-02-19T15:08:00Z">
        <w:r w:rsidR="00BF7239">
          <w:t xml:space="preserve">a </w:t>
        </w:r>
      </w:ins>
      <w:ins w:id="2400" w:author="Aleksander Hansen" w:date="2013-02-19T15:06:00Z">
        <w:r w:rsidRPr="00034654">
          <w:t xml:space="preserve">J-period VAR by multiplying by the square root of J. </w:t>
        </w:r>
      </w:ins>
      <w:ins w:id="2401" w:author="Aleksander Hansen" w:date="2013-02-19T15:09:00Z">
        <w:r w:rsidR="00BF7239">
          <w:t xml:space="preserve">Unfortunately, volatility is generally not constant so this rule must be applied with caution: </w:t>
        </w:r>
      </w:ins>
      <w:ins w:id="2402" w:author="Aleksander Hansen" w:date="2013-02-19T15:10:00Z">
        <w:r w:rsidR="00BF7239">
          <w:t xml:space="preserve">in industry, it is </w:t>
        </w:r>
      </w:ins>
      <w:ins w:id="2403" w:author="Aleksander Hansen" w:date="2013-02-19T15:09:00Z">
        <w:r w:rsidR="00BF7239">
          <w:t>generally considered acceptable to scale up to a week, however beyond that the model error makes the estimate too uncertain.</w:t>
        </w:r>
      </w:ins>
    </w:p>
    <w:p w14:paraId="0AE32444" w14:textId="51450D13" w:rsidR="001E7AA1" w:rsidRDefault="001E7AA1">
      <w:pPr>
        <w:pStyle w:val="Heading2"/>
        <w:rPr>
          <w:ins w:id="2404" w:author="Aleksander Hansen" w:date="2013-02-17T14:14:00Z"/>
        </w:rPr>
        <w:pPrChange w:id="2405" w:author="Aleksander Hansen" w:date="2013-02-17T14:14:00Z">
          <w:pPr>
            <w:pStyle w:val="Paragraph"/>
          </w:pPr>
        </w:pPrChange>
      </w:pPr>
      <w:bookmarkStart w:id="2406" w:name="_Toc223340244"/>
      <w:ins w:id="2407" w:author="Aleksander Hansen" w:date="2013-02-17T14:14:00Z">
        <w:r>
          <w:t>Questions and Answers</w:t>
        </w:r>
        <w:bookmarkEnd w:id="2406"/>
      </w:ins>
    </w:p>
    <w:p w14:paraId="38EDB193" w14:textId="77777777" w:rsidR="001E7AA1" w:rsidRDefault="001E7AA1">
      <w:pPr>
        <w:pStyle w:val="Heading3SubGTNI"/>
        <w:rPr>
          <w:ins w:id="2408" w:author="Aleksander Hansen" w:date="2013-02-17T14:14:00Z"/>
        </w:rPr>
        <w:pPrChange w:id="2409" w:author="Aleksander Hansen" w:date="2013-02-17T14:14:00Z">
          <w:pPr>
            <w:pStyle w:val="Paragraph"/>
          </w:pPr>
        </w:pPrChange>
      </w:pPr>
      <w:bookmarkStart w:id="2410" w:name="_Toc223340245"/>
      <w:ins w:id="2411" w:author="Aleksander Hansen" w:date="2013-02-17T14:14:00Z">
        <w:r>
          <w:t>Questions</w:t>
        </w:r>
        <w:bookmarkEnd w:id="2410"/>
      </w:ins>
    </w:p>
    <w:p w14:paraId="01B60978" w14:textId="77777777" w:rsidR="00ED4817" w:rsidRDefault="00ED4817">
      <w:pPr>
        <w:rPr>
          <w:ins w:id="2412" w:author="Aleksander Hansen" w:date="2013-02-17T15:44:00Z"/>
        </w:rPr>
      </w:pPr>
    </w:p>
    <w:p w14:paraId="3F95F545" w14:textId="48CF0357" w:rsidR="00ED4817" w:rsidRDefault="00ED4817" w:rsidP="00ED4817">
      <w:pPr>
        <w:pStyle w:val="Paragraph"/>
        <w:spacing w:before="0" w:after="0" w:line="240" w:lineRule="auto"/>
        <w:rPr>
          <w:ins w:id="2413" w:author="Aleksander Hansen" w:date="2013-02-17T15:44:00Z"/>
        </w:rPr>
      </w:pPr>
      <w:ins w:id="2414" w:author="Aleksander Hansen" w:date="2013-02-17T15:46:00Z">
        <w:r>
          <w:t xml:space="preserve">18.1 </w:t>
        </w:r>
      </w:ins>
      <w:ins w:id="2415" w:author="Aleksander Hansen" w:date="2013-02-17T15:44:00Z">
        <w:r>
          <w:t xml:space="preserve">For which approach is the ratio of </w:t>
        </w:r>
        <w:r w:rsidRPr="00B75F9A">
          <w:rPr>
            <w:i/>
          </w:rPr>
          <w:t>weight (t-1)</w:t>
        </w:r>
        <w:r>
          <w:t xml:space="preserve"> to </w:t>
        </w:r>
        <w:r w:rsidRPr="00B75F9A">
          <w:rPr>
            <w:i/>
          </w:rPr>
          <w:t>weight (t)</w:t>
        </w:r>
        <w:r>
          <w:rPr>
            <w:i/>
          </w:rPr>
          <w:t xml:space="preserve">, </w:t>
        </w:r>
        <w:r>
          <w:t>i.e., the ratio of consecutive weights, a constant?</w:t>
        </w:r>
        <w:r>
          <w:br/>
        </w:r>
      </w:ins>
    </w:p>
    <w:p w14:paraId="76EF2624" w14:textId="77777777" w:rsidR="00ED4817" w:rsidRDefault="00ED4817" w:rsidP="00ED4817">
      <w:pPr>
        <w:pStyle w:val="Paragraph"/>
        <w:numPr>
          <w:ilvl w:val="0"/>
          <w:numId w:val="46"/>
        </w:numPr>
        <w:spacing w:before="0" w:after="0" w:line="240" w:lineRule="auto"/>
        <w:rPr>
          <w:ins w:id="2416" w:author="Aleksander Hansen" w:date="2013-02-17T15:44:00Z"/>
        </w:rPr>
      </w:pPr>
      <w:ins w:id="2417" w:author="Aleksander Hansen" w:date="2013-02-17T15:44:00Z">
        <w:r>
          <w:t>Moving average (MA; aka, equally weighted)</w:t>
        </w:r>
      </w:ins>
    </w:p>
    <w:p w14:paraId="4F972E42" w14:textId="77777777" w:rsidR="00ED4817" w:rsidRDefault="00ED4817" w:rsidP="00ED4817">
      <w:pPr>
        <w:pStyle w:val="Paragraph"/>
        <w:numPr>
          <w:ilvl w:val="0"/>
          <w:numId w:val="46"/>
        </w:numPr>
        <w:spacing w:before="0" w:after="0" w:line="240" w:lineRule="auto"/>
        <w:rPr>
          <w:ins w:id="2418" w:author="Aleksander Hansen" w:date="2013-02-17T15:44:00Z"/>
        </w:rPr>
      </w:pPr>
      <w:ins w:id="2419" w:author="Aleksander Hansen" w:date="2013-02-17T15:44:00Z">
        <w:r>
          <w:t>EWMA</w:t>
        </w:r>
      </w:ins>
    </w:p>
    <w:p w14:paraId="75D68B7D" w14:textId="77777777" w:rsidR="00ED4817" w:rsidRDefault="00ED4817" w:rsidP="00ED4817">
      <w:pPr>
        <w:pStyle w:val="Paragraph"/>
        <w:numPr>
          <w:ilvl w:val="0"/>
          <w:numId w:val="46"/>
        </w:numPr>
        <w:spacing w:before="0" w:after="0" w:line="240" w:lineRule="auto"/>
        <w:rPr>
          <w:ins w:id="2420" w:author="Aleksander Hansen" w:date="2013-02-17T15:44:00Z"/>
        </w:rPr>
      </w:pPr>
      <w:proofErr w:type="gramStart"/>
      <w:ins w:id="2421" w:author="Aleksander Hansen" w:date="2013-02-17T15:44:00Z">
        <w:r>
          <w:t>GARCH(</w:t>
        </w:r>
        <w:proofErr w:type="gramEnd"/>
        <w:r>
          <w:t>1,1)</w:t>
        </w:r>
      </w:ins>
    </w:p>
    <w:p w14:paraId="42B241BB" w14:textId="77777777" w:rsidR="00ED4817" w:rsidRDefault="00ED4817" w:rsidP="00ED4817">
      <w:pPr>
        <w:pStyle w:val="Paragraph"/>
        <w:numPr>
          <w:ilvl w:val="0"/>
          <w:numId w:val="46"/>
        </w:numPr>
        <w:spacing w:before="0" w:after="0" w:line="240" w:lineRule="auto"/>
        <w:rPr>
          <w:ins w:id="2422" w:author="Aleksander Hansen" w:date="2013-02-17T15:44:00Z"/>
        </w:rPr>
      </w:pPr>
      <w:ins w:id="2423" w:author="Aleksander Hansen" w:date="2013-02-17T15:44:00Z">
        <w:r>
          <w:t>At least two of the above, or all of the above</w:t>
        </w:r>
      </w:ins>
    </w:p>
    <w:p w14:paraId="5BAB126D" w14:textId="77777777" w:rsidR="009E6AFC" w:rsidRDefault="009E6AFC">
      <w:pPr>
        <w:rPr>
          <w:ins w:id="2424" w:author="Aleksander Hansen" w:date="2013-02-17T15:48:00Z"/>
        </w:rPr>
      </w:pPr>
    </w:p>
    <w:p w14:paraId="4CEED9CE" w14:textId="5AD29336" w:rsidR="009E6AFC" w:rsidRDefault="009E6AFC" w:rsidP="009E6AFC">
      <w:pPr>
        <w:pStyle w:val="Paragraph"/>
        <w:spacing w:before="0" w:after="0" w:line="240" w:lineRule="auto"/>
        <w:rPr>
          <w:ins w:id="2425" w:author="Aleksander Hansen" w:date="2013-02-17T15:48:00Z"/>
        </w:rPr>
      </w:pPr>
      <w:ins w:id="2426" w:author="Aleksander Hansen" w:date="2013-02-17T15:49:00Z">
        <w:r>
          <w:t xml:space="preserve">18.2 </w:t>
        </w:r>
      </w:ins>
      <w:ins w:id="2427" w:author="Aleksander Hansen" w:date="2013-02-17T15:48:00Z">
        <w:r>
          <w:t xml:space="preserve">What does the (1,1) refer to in </w:t>
        </w:r>
        <w:proofErr w:type="gramStart"/>
        <w:r>
          <w:t>GARCH(</w:t>
        </w:r>
        <w:proofErr w:type="gramEnd"/>
        <w:r>
          <w:t>1,1) as an instance of GARCH(p,</w:t>
        </w:r>
      </w:ins>
      <w:ins w:id="2428" w:author="Aleksander Hansen" w:date="2013-02-17T15:49:00Z">
        <w:r>
          <w:t xml:space="preserve"> </w:t>
        </w:r>
      </w:ins>
      <w:ins w:id="2429" w:author="Aleksander Hansen" w:date="2013-02-17T15:48:00Z">
        <w:r>
          <w:t>q)?</w:t>
        </w:r>
        <w:r>
          <w:br/>
        </w:r>
      </w:ins>
    </w:p>
    <w:p w14:paraId="0226977F" w14:textId="77777777" w:rsidR="009E6AFC" w:rsidRDefault="009E6AFC" w:rsidP="009E6AFC">
      <w:pPr>
        <w:pStyle w:val="Paragraph"/>
        <w:numPr>
          <w:ilvl w:val="0"/>
          <w:numId w:val="47"/>
        </w:numPr>
        <w:spacing w:before="0" w:after="0" w:line="240" w:lineRule="auto"/>
        <w:rPr>
          <w:ins w:id="2430" w:author="Aleksander Hansen" w:date="2013-02-17T15:48:00Z"/>
        </w:rPr>
      </w:pPr>
      <w:ins w:id="2431" w:author="Aleksander Hansen" w:date="2013-02-17T15:48:00Z">
        <w:r>
          <w:t>1*1 covariance matrix is employed</w:t>
        </w:r>
      </w:ins>
    </w:p>
    <w:p w14:paraId="1D8E8695" w14:textId="77777777" w:rsidR="009E6AFC" w:rsidRDefault="009E6AFC" w:rsidP="009E6AFC">
      <w:pPr>
        <w:pStyle w:val="Paragraph"/>
        <w:numPr>
          <w:ilvl w:val="0"/>
          <w:numId w:val="47"/>
        </w:numPr>
        <w:spacing w:before="0" w:after="0" w:line="240" w:lineRule="auto"/>
        <w:rPr>
          <w:ins w:id="2432" w:author="Aleksander Hansen" w:date="2013-02-17T15:48:00Z"/>
        </w:rPr>
      </w:pPr>
      <w:ins w:id="2433" w:author="Aleksander Hansen" w:date="2013-02-17T15:48:00Z">
        <w:r>
          <w:t>One unconditional variance (p=1) and one gamma weight (q =1)</w:t>
        </w:r>
      </w:ins>
    </w:p>
    <w:p w14:paraId="7FCDB262" w14:textId="77777777" w:rsidR="009E6AFC" w:rsidRDefault="009E6AFC" w:rsidP="009E6AFC">
      <w:pPr>
        <w:pStyle w:val="Paragraph"/>
        <w:numPr>
          <w:ilvl w:val="0"/>
          <w:numId w:val="47"/>
        </w:numPr>
        <w:spacing w:before="0" w:after="0" w:line="240" w:lineRule="auto"/>
        <w:rPr>
          <w:ins w:id="2434" w:author="Aleksander Hansen" w:date="2013-02-17T15:48:00Z"/>
        </w:rPr>
      </w:pPr>
      <w:ins w:id="2435" w:author="Aleksander Hansen" w:date="2013-02-17T15:48:00Z">
        <w:r>
          <w:t>One lagged variance (p=1) and one lagged squared return (q =1 innovation)</w:t>
        </w:r>
      </w:ins>
    </w:p>
    <w:p w14:paraId="1141498C" w14:textId="77777777" w:rsidR="009E6AFC" w:rsidRDefault="009E6AFC" w:rsidP="009E6AFC">
      <w:pPr>
        <w:pStyle w:val="Paragraph"/>
        <w:numPr>
          <w:ilvl w:val="0"/>
          <w:numId w:val="47"/>
        </w:numPr>
        <w:spacing w:before="0" w:after="0" w:line="240" w:lineRule="auto"/>
        <w:rPr>
          <w:ins w:id="2436" w:author="Aleksander Hansen" w:date="2013-02-17T15:48:00Z"/>
        </w:rPr>
      </w:pPr>
      <w:ins w:id="2437" w:author="Aleksander Hansen" w:date="2013-02-17T15:48:00Z">
        <w:r>
          <w:t xml:space="preserve">1,1 connotes i.i.d. </w:t>
        </w:r>
        <w:proofErr w:type="gramStart"/>
        <w:r>
          <w:t>and</w:t>
        </w:r>
        <w:proofErr w:type="gramEnd"/>
        <w:r>
          <w:t xml:space="preserve"> permits the time scaling</w:t>
        </w:r>
      </w:ins>
    </w:p>
    <w:p w14:paraId="1602B510" w14:textId="77777777" w:rsidR="009E6AFC" w:rsidRDefault="009E6AFC">
      <w:pPr>
        <w:rPr>
          <w:ins w:id="2438" w:author="Aleksander Hansen" w:date="2013-02-17T15:52:00Z"/>
        </w:rPr>
      </w:pPr>
    </w:p>
    <w:p w14:paraId="00E8E096" w14:textId="3AE0AD61" w:rsidR="009E6AFC" w:rsidRDefault="009E6AFC" w:rsidP="009E6AFC">
      <w:pPr>
        <w:pStyle w:val="Paragraph"/>
        <w:spacing w:before="0" w:after="0" w:line="240" w:lineRule="auto"/>
        <w:rPr>
          <w:ins w:id="2439" w:author="Aleksander Hansen" w:date="2013-02-17T15:52:00Z"/>
        </w:rPr>
      </w:pPr>
      <w:ins w:id="2440" w:author="Aleksander Hansen" w:date="2013-02-17T15:52:00Z">
        <w:r>
          <w:t xml:space="preserve">18.3 If w is a column vector of portfolio weights, </w:t>
        </w:r>
        <w:proofErr w:type="gramStart"/>
        <w:r>
          <w:t>w(</w:t>
        </w:r>
        <w:proofErr w:type="gramEnd"/>
        <w:r>
          <w:t>T) is the transposed row vector of the same weights and Z is a covariance matrix, which of the following is LEAST likely to suggest a violation of the consistency condition?</w:t>
        </w:r>
        <w:r>
          <w:br/>
        </w:r>
      </w:ins>
    </w:p>
    <w:p w14:paraId="00FC8FB2" w14:textId="77777777" w:rsidR="009E6AFC" w:rsidRDefault="009E6AFC" w:rsidP="009E6AFC">
      <w:pPr>
        <w:pStyle w:val="Paragraph"/>
        <w:numPr>
          <w:ilvl w:val="0"/>
          <w:numId w:val="48"/>
        </w:numPr>
        <w:spacing w:before="0" w:after="0" w:line="240" w:lineRule="auto"/>
        <w:rPr>
          <w:ins w:id="2441" w:author="Aleksander Hansen" w:date="2013-02-17T15:52:00Z"/>
        </w:rPr>
      </w:pPr>
      <w:proofErr w:type="gramStart"/>
      <w:ins w:id="2442" w:author="Aleksander Hansen" w:date="2013-02-17T15:52:00Z">
        <w:r>
          <w:t>w</w:t>
        </w:r>
        <w:proofErr w:type="gramEnd"/>
        <w:r>
          <w:t>(T)</w:t>
        </w:r>
        <w:proofErr w:type="spellStart"/>
        <w:r>
          <w:t>Zw</w:t>
        </w:r>
        <w:proofErr w:type="spellEnd"/>
        <w:r>
          <w:t xml:space="preserve"> &lt; 0 </w:t>
        </w:r>
      </w:ins>
    </w:p>
    <w:p w14:paraId="742151CA" w14:textId="77777777" w:rsidR="009E6AFC" w:rsidRDefault="009E6AFC" w:rsidP="009E6AFC">
      <w:pPr>
        <w:pStyle w:val="Paragraph"/>
        <w:numPr>
          <w:ilvl w:val="0"/>
          <w:numId w:val="48"/>
        </w:numPr>
        <w:spacing w:before="0" w:after="0" w:line="240" w:lineRule="auto"/>
        <w:rPr>
          <w:ins w:id="2443" w:author="Aleksander Hansen" w:date="2013-02-17T15:52:00Z"/>
        </w:rPr>
      </w:pPr>
      <w:ins w:id="2444" w:author="Aleksander Hansen" w:date="2013-02-17T15:52:00Z">
        <w:r>
          <w:t>We compute a negative portfolio variance</w:t>
        </w:r>
      </w:ins>
    </w:p>
    <w:p w14:paraId="3D4BAB94" w14:textId="77777777" w:rsidR="009E6AFC" w:rsidRDefault="009E6AFC" w:rsidP="009E6AFC">
      <w:pPr>
        <w:pStyle w:val="Paragraph"/>
        <w:numPr>
          <w:ilvl w:val="0"/>
          <w:numId w:val="48"/>
        </w:numPr>
        <w:spacing w:before="0" w:after="0" w:line="240" w:lineRule="auto"/>
        <w:rPr>
          <w:ins w:id="2445" w:author="Aleksander Hansen" w:date="2013-02-17T15:52:00Z"/>
        </w:rPr>
      </w:pPr>
      <w:ins w:id="2446" w:author="Aleksander Hansen" w:date="2013-02-17T15:52:00Z">
        <w:r>
          <w:t>The diagonal of the covariance matrix contains 1.0 in each cell</w:t>
        </w:r>
      </w:ins>
    </w:p>
    <w:p w14:paraId="1B021B5E" w14:textId="77777777" w:rsidR="009E6AFC" w:rsidRDefault="009E6AFC" w:rsidP="009E6AFC">
      <w:pPr>
        <w:pStyle w:val="Paragraph"/>
        <w:numPr>
          <w:ilvl w:val="0"/>
          <w:numId w:val="48"/>
        </w:numPr>
        <w:spacing w:before="0" w:after="0" w:line="240" w:lineRule="auto"/>
        <w:rPr>
          <w:ins w:id="2447" w:author="Aleksander Hansen" w:date="2013-02-17T15:52:00Z"/>
        </w:rPr>
      </w:pPr>
      <w:ins w:id="2448" w:author="Aleksander Hansen" w:date="2013-02-17T15:52:00Z">
        <w:r>
          <w:t>The covariance matrix is not positive semi-definite</w:t>
        </w:r>
      </w:ins>
    </w:p>
    <w:p w14:paraId="1AFD9D2B" w14:textId="77777777" w:rsidR="003C0D0B" w:rsidRDefault="003C0D0B">
      <w:pPr>
        <w:rPr>
          <w:ins w:id="2449" w:author="Aleksander Hansen" w:date="2013-02-17T16:10:00Z"/>
        </w:rPr>
      </w:pPr>
    </w:p>
    <w:p w14:paraId="0E833A9D" w14:textId="0B5BA3AE" w:rsidR="003C0D0B" w:rsidRDefault="003C0D0B" w:rsidP="003C0D0B">
      <w:pPr>
        <w:pStyle w:val="Paragraph"/>
        <w:spacing w:before="0" w:after="0" w:line="240" w:lineRule="auto"/>
        <w:rPr>
          <w:ins w:id="2450" w:author="Aleksander Hansen" w:date="2013-02-17T16:10:00Z"/>
        </w:rPr>
      </w:pPr>
      <w:ins w:id="2451" w:author="Aleksander Hansen" w:date="2013-02-17T16:10:00Z">
        <w:r>
          <w:t xml:space="preserve">18.4 Let </w:t>
        </w:r>
        <w:proofErr w:type="gramStart"/>
        <w:r>
          <w:t>volatility(</w:t>
        </w:r>
        <w:proofErr w:type="gramEnd"/>
        <w:r>
          <w:t>t) be the current estimate of today’s volatility, and let volatility(t+10) be the projected estimate for 1-day volatility ten days forward (one day volatility estimate but +10 days). For which model is the 10-day forward forecast (t+10) of one-day volatility equal to the current volatility estimate (t)?</w:t>
        </w:r>
        <w:r>
          <w:br/>
        </w:r>
      </w:ins>
    </w:p>
    <w:p w14:paraId="5B6C5128" w14:textId="77777777" w:rsidR="003C0D0B" w:rsidRDefault="003C0D0B" w:rsidP="003C0D0B">
      <w:pPr>
        <w:pStyle w:val="Paragraph"/>
        <w:numPr>
          <w:ilvl w:val="0"/>
          <w:numId w:val="49"/>
        </w:numPr>
        <w:spacing w:before="0" w:after="0" w:line="240" w:lineRule="auto"/>
        <w:rPr>
          <w:ins w:id="2452" w:author="Aleksander Hansen" w:date="2013-02-17T16:10:00Z"/>
        </w:rPr>
      </w:pPr>
      <w:ins w:id="2453" w:author="Aleksander Hansen" w:date="2013-02-17T16:10:00Z">
        <w:r>
          <w:t>Moving average (MA; aka, equally weighted)</w:t>
        </w:r>
      </w:ins>
    </w:p>
    <w:p w14:paraId="6572473E" w14:textId="77777777" w:rsidR="003C0D0B" w:rsidRDefault="003C0D0B" w:rsidP="003C0D0B">
      <w:pPr>
        <w:pStyle w:val="Paragraph"/>
        <w:numPr>
          <w:ilvl w:val="0"/>
          <w:numId w:val="49"/>
        </w:numPr>
        <w:spacing w:before="0" w:after="0" w:line="240" w:lineRule="auto"/>
        <w:rPr>
          <w:ins w:id="2454" w:author="Aleksander Hansen" w:date="2013-02-17T16:10:00Z"/>
        </w:rPr>
      </w:pPr>
      <w:ins w:id="2455" w:author="Aleksander Hansen" w:date="2013-02-17T16:10:00Z">
        <w:r>
          <w:t>EWMA</w:t>
        </w:r>
      </w:ins>
    </w:p>
    <w:p w14:paraId="6C23FBF3" w14:textId="77777777" w:rsidR="003C0D0B" w:rsidRDefault="003C0D0B" w:rsidP="003C0D0B">
      <w:pPr>
        <w:pStyle w:val="Paragraph"/>
        <w:numPr>
          <w:ilvl w:val="0"/>
          <w:numId w:val="49"/>
        </w:numPr>
        <w:spacing w:before="0" w:after="0" w:line="240" w:lineRule="auto"/>
        <w:rPr>
          <w:ins w:id="2456" w:author="Aleksander Hansen" w:date="2013-02-17T16:10:00Z"/>
        </w:rPr>
      </w:pPr>
      <w:proofErr w:type="gramStart"/>
      <w:ins w:id="2457" w:author="Aleksander Hansen" w:date="2013-02-17T16:10:00Z">
        <w:r>
          <w:t>GARCH(</w:t>
        </w:r>
        <w:proofErr w:type="gramEnd"/>
        <w:r>
          <w:t>1,1)</w:t>
        </w:r>
      </w:ins>
    </w:p>
    <w:p w14:paraId="3B857EBB" w14:textId="77777777" w:rsidR="003C0D0B" w:rsidRDefault="003C0D0B" w:rsidP="003C0D0B">
      <w:pPr>
        <w:pStyle w:val="Paragraph"/>
        <w:numPr>
          <w:ilvl w:val="0"/>
          <w:numId w:val="49"/>
        </w:numPr>
        <w:spacing w:before="0" w:after="0" w:line="240" w:lineRule="auto"/>
        <w:rPr>
          <w:ins w:id="2458" w:author="Aleksander Hansen" w:date="2013-02-17T16:10:00Z"/>
        </w:rPr>
      </w:pPr>
      <w:ins w:id="2459" w:author="Aleksander Hansen" w:date="2013-02-17T16:10:00Z">
        <w:r>
          <w:t>At least two of the above, or all of the above</w:t>
        </w:r>
      </w:ins>
    </w:p>
    <w:p w14:paraId="14B12D2F" w14:textId="77777777" w:rsidR="001E7AA1" w:rsidRDefault="001E7AA1">
      <w:pPr>
        <w:rPr>
          <w:ins w:id="2460" w:author="Aleksander Hansen" w:date="2013-02-17T14:14:00Z"/>
          <w:rFonts w:ascii="Trebuchet MS" w:eastAsiaTheme="majorEastAsia" w:hAnsi="Trebuchet MS" w:cstheme="majorBidi"/>
          <w:b/>
          <w:bCs/>
          <w:color w:val="000000" w:themeColor="text1"/>
        </w:rPr>
      </w:pPr>
      <w:ins w:id="2461" w:author="Aleksander Hansen" w:date="2013-02-17T14:14:00Z">
        <w:r>
          <w:br w:type="page"/>
        </w:r>
      </w:ins>
    </w:p>
    <w:p w14:paraId="76B485E0" w14:textId="77777777" w:rsidR="00ED4817" w:rsidRDefault="001E7AA1">
      <w:pPr>
        <w:pStyle w:val="Heading3SubGTNI"/>
        <w:rPr>
          <w:ins w:id="2462" w:author="Aleksander Hansen" w:date="2013-02-17T15:45:00Z"/>
        </w:rPr>
        <w:pPrChange w:id="2463" w:author="Aleksander Hansen" w:date="2013-02-17T14:14:00Z">
          <w:pPr>
            <w:pStyle w:val="Paragraph"/>
          </w:pPr>
        </w:pPrChange>
      </w:pPr>
      <w:bookmarkStart w:id="2464" w:name="_Toc223340246"/>
      <w:ins w:id="2465" w:author="Aleksander Hansen" w:date="2013-02-17T14:14:00Z">
        <w:r>
          <w:t>Answers</w:t>
        </w:r>
      </w:ins>
      <w:bookmarkEnd w:id="2464"/>
    </w:p>
    <w:p w14:paraId="16E63785" w14:textId="77777777" w:rsidR="00ED4817" w:rsidRDefault="00ED4817">
      <w:pPr>
        <w:pStyle w:val="Heading3SubGTNI"/>
        <w:rPr>
          <w:ins w:id="2466" w:author="Aleksander Hansen" w:date="2013-02-17T15:45:00Z"/>
        </w:rPr>
        <w:pPrChange w:id="2467" w:author="Aleksander Hansen" w:date="2013-02-17T14:14:00Z">
          <w:pPr>
            <w:pStyle w:val="Paragraph"/>
          </w:pPr>
        </w:pPrChange>
      </w:pPr>
    </w:p>
    <w:p w14:paraId="256C2E3C" w14:textId="77777777" w:rsidR="009E6AFC" w:rsidRDefault="00ED4817">
      <w:pPr>
        <w:rPr>
          <w:ins w:id="2468" w:author="Aleksander Hansen" w:date="2013-02-17T15:53:00Z"/>
        </w:rPr>
        <w:pPrChange w:id="2469" w:author="Aleksander Hansen" w:date="2013-02-17T15:45:00Z">
          <w:pPr>
            <w:pStyle w:val="Paragraph"/>
          </w:pPr>
        </w:pPrChange>
      </w:pPr>
      <w:ins w:id="2470" w:author="Aleksander Hansen" w:date="2013-02-17T15:46:00Z">
        <w:r>
          <w:t>18.1</w:t>
        </w:r>
        <w:r w:rsidR="009E6AFC">
          <w:t xml:space="preserve"> </w:t>
        </w:r>
      </w:ins>
      <w:ins w:id="2471" w:author="Aleksander Hansen" w:date="2013-02-17T15:45:00Z">
        <w:r w:rsidRPr="00ED4817">
          <w:rPr>
            <w:rPrChange w:id="2472" w:author="Aleksander Hansen" w:date="2013-02-17T15:45:00Z">
              <w:rPr>
                <w:b/>
              </w:rPr>
            </w:rPrChange>
          </w:rPr>
          <w:t xml:space="preserve">D. </w:t>
        </w:r>
      </w:ins>
    </w:p>
    <w:p w14:paraId="0067D1AA" w14:textId="42367E0D" w:rsidR="009E6AFC" w:rsidRDefault="00ED4817">
      <w:pPr>
        <w:rPr>
          <w:ins w:id="2473" w:author="Aleksander Hansen" w:date="2013-02-17T15:49:00Z"/>
        </w:rPr>
        <w:pPrChange w:id="2474" w:author="Aleksander Hansen" w:date="2013-02-17T15:45:00Z">
          <w:pPr>
            <w:pStyle w:val="Paragraph"/>
          </w:pPr>
        </w:pPrChange>
      </w:pPr>
      <w:ins w:id="2475" w:author="Aleksander Hansen" w:date="2013-02-17T15:45:00Z">
        <w:r w:rsidRPr="00ED4817">
          <w:rPr>
            <w:rPrChange w:id="2476" w:author="Aleksander Hansen" w:date="2013-02-17T15:45:00Z">
              <w:rPr>
                <w:b/>
              </w:rPr>
            </w:rPrChange>
          </w:rPr>
          <w:t xml:space="preserve">MA, EWMA and </w:t>
        </w:r>
        <w:proofErr w:type="gramStart"/>
        <w:r w:rsidRPr="00ED4817">
          <w:rPr>
            <w:rPrChange w:id="2477" w:author="Aleksander Hansen" w:date="2013-02-17T15:45:00Z">
              <w:rPr>
                <w:b/>
              </w:rPr>
            </w:rPrChange>
          </w:rPr>
          <w:t>GARCH(</w:t>
        </w:r>
        <w:proofErr w:type="gramEnd"/>
        <w:r w:rsidRPr="00ED4817">
          <w:rPr>
            <w:rPrChange w:id="2478" w:author="Aleksander Hansen" w:date="2013-02-17T15:45:00Z">
              <w:rPr>
                <w:b/>
              </w:rPr>
            </w:rPrChange>
          </w:rPr>
          <w:t>1,1)</w:t>
        </w:r>
        <w:r w:rsidRPr="00ED4817">
          <w:rPr>
            <w:rPrChange w:id="2479" w:author="Aleksander Hansen" w:date="2013-02-17T15:45:00Z">
              <w:rPr>
                <w:b/>
              </w:rPr>
            </w:rPrChange>
          </w:rPr>
          <w:br/>
          <w:t>In EWMA, lambda is the constant ratio of consecutive, declining weights.</w:t>
        </w:r>
        <w:r w:rsidRPr="00E32933">
          <w:br/>
          <w:t xml:space="preserve">In </w:t>
        </w:r>
        <w:proofErr w:type="gramStart"/>
        <w:r w:rsidRPr="00E32933">
          <w:t>GARCH(</w:t>
        </w:r>
        <w:proofErr w:type="gramEnd"/>
        <w:r w:rsidRPr="00E32933">
          <w:t xml:space="preserve">1,1), beta (decay </w:t>
        </w:r>
        <w:r w:rsidRPr="00822175">
          <w:t>rate) is the ratio between consecutive weights (analogous to lambda); both lambda in EWMA and beta in GARCH are “exponential” in the sense they are less than one: EWMA lambda &lt; 1.0 and GARCH beta &lt; 1.0.</w:t>
        </w:r>
        <w:r w:rsidRPr="00822175">
          <w:br/>
          <w:t>In MA, since all weights are equal, th</w:t>
        </w:r>
        <w:r w:rsidRPr="000A06C5">
          <w:t>e ratio of t/(t-1) = 1.0. So MA weights are also constant ratio</w:t>
        </w:r>
        <w:r w:rsidR="009E6AFC" w:rsidRPr="00A12AC0">
          <w:t>.</w:t>
        </w:r>
      </w:ins>
    </w:p>
    <w:p w14:paraId="05E89EB4" w14:textId="77777777" w:rsidR="009E6AFC" w:rsidRDefault="009E6AFC">
      <w:pPr>
        <w:rPr>
          <w:ins w:id="2480" w:author="Aleksander Hansen" w:date="2013-02-17T15:49:00Z"/>
        </w:rPr>
        <w:pPrChange w:id="2481" w:author="Aleksander Hansen" w:date="2013-02-17T15:45:00Z">
          <w:pPr>
            <w:pStyle w:val="Paragraph"/>
          </w:pPr>
        </w:pPrChange>
      </w:pPr>
    </w:p>
    <w:p w14:paraId="02C52638" w14:textId="77777777" w:rsidR="009E6AFC" w:rsidRDefault="009E6AFC" w:rsidP="009E6AFC">
      <w:pPr>
        <w:pStyle w:val="Paragraph"/>
        <w:spacing w:before="0" w:after="0" w:line="240" w:lineRule="auto"/>
        <w:rPr>
          <w:ins w:id="2482" w:author="Aleksander Hansen" w:date="2013-02-17T15:53:00Z"/>
        </w:rPr>
      </w:pPr>
      <w:ins w:id="2483" w:author="Aleksander Hansen" w:date="2013-02-17T15:49:00Z">
        <w:r>
          <w:t xml:space="preserve">18.2 </w:t>
        </w:r>
        <w:r w:rsidRPr="009E6AFC">
          <w:rPr>
            <w:rPrChange w:id="2484" w:author="Aleksander Hansen" w:date="2013-02-17T15:49:00Z">
              <w:rPr>
                <w:b/>
              </w:rPr>
            </w:rPrChange>
          </w:rPr>
          <w:t xml:space="preserve">C. </w:t>
        </w:r>
      </w:ins>
    </w:p>
    <w:p w14:paraId="481D0514" w14:textId="6057DAA7" w:rsidR="009E6AFC" w:rsidRDefault="009E6AFC" w:rsidP="009E6AFC">
      <w:pPr>
        <w:pStyle w:val="Paragraph"/>
        <w:spacing w:before="0" w:after="0" w:line="240" w:lineRule="auto"/>
        <w:rPr>
          <w:ins w:id="2485" w:author="Aleksander Hansen" w:date="2013-02-17T15:49:00Z"/>
        </w:rPr>
      </w:pPr>
      <w:ins w:id="2486" w:author="Aleksander Hansen" w:date="2013-02-17T15:49:00Z">
        <w:r w:rsidRPr="009E6AFC">
          <w:rPr>
            <w:rPrChange w:id="2487" w:author="Aleksander Hansen" w:date="2013-02-17T15:49:00Z">
              <w:rPr>
                <w:b/>
              </w:rPr>
            </w:rPrChange>
          </w:rPr>
          <w:t>One lagged variance (p=1) and one lagged squared return (q =1 innovation)</w:t>
        </w:r>
        <w:r w:rsidRPr="00901345">
          <w:rPr>
            <w:b/>
          </w:rPr>
          <w:br/>
        </w:r>
        <w:r>
          <w:t xml:space="preserve">e.g., </w:t>
        </w:r>
        <w:proofErr w:type="gramStart"/>
        <w:r>
          <w:t>GARCH(</w:t>
        </w:r>
        <w:proofErr w:type="gramEnd"/>
        <w:r>
          <w:t>2,2) would give weights to both variance(t-1) and variance(t-2) plus weights to both return^2(t-1) and return^2(t-2)</w:t>
        </w:r>
      </w:ins>
      <w:ins w:id="2488" w:author="Aleksander Hansen" w:date="2013-02-17T15:50:00Z">
        <w:r>
          <w:t>.</w:t>
        </w:r>
      </w:ins>
    </w:p>
    <w:p w14:paraId="326B1637" w14:textId="77777777" w:rsidR="009E6AFC" w:rsidRDefault="009E6AFC">
      <w:pPr>
        <w:rPr>
          <w:ins w:id="2489" w:author="Aleksander Hansen" w:date="2013-02-17T15:52:00Z"/>
        </w:rPr>
        <w:pPrChange w:id="2490" w:author="Aleksander Hansen" w:date="2013-02-17T15:45:00Z">
          <w:pPr>
            <w:pStyle w:val="Paragraph"/>
          </w:pPr>
        </w:pPrChange>
      </w:pPr>
    </w:p>
    <w:p w14:paraId="67334E65" w14:textId="77777777" w:rsidR="003C0D0B" w:rsidRDefault="009E6AFC">
      <w:pPr>
        <w:rPr>
          <w:ins w:id="2491" w:author="Aleksander Hansen" w:date="2013-02-17T16:11:00Z"/>
        </w:rPr>
        <w:pPrChange w:id="2492" w:author="Aleksander Hansen" w:date="2013-02-17T15:45:00Z">
          <w:pPr>
            <w:pStyle w:val="Paragraph"/>
          </w:pPr>
        </w:pPrChange>
      </w:pPr>
      <w:ins w:id="2493" w:author="Aleksander Hansen" w:date="2013-02-17T15:52:00Z">
        <w:r w:rsidRPr="009E6AFC">
          <w:rPr>
            <w:rPrChange w:id="2494" w:author="Aleksander Hansen" w:date="2013-02-17T15:53:00Z">
              <w:rPr>
                <w:b/>
              </w:rPr>
            </w:rPrChange>
          </w:rPr>
          <w:t>18.3 C.</w:t>
        </w:r>
        <w:r>
          <w:br/>
          <w:t xml:space="preserve">In regard to (A) and (B), these are the same: </w:t>
        </w:r>
        <w:proofErr w:type="gramStart"/>
        <w:r>
          <w:t>w(</w:t>
        </w:r>
        <w:proofErr w:type="gramEnd"/>
        <w:r>
          <w:t>T)</w:t>
        </w:r>
        <w:proofErr w:type="spellStart"/>
        <w:r>
          <w:t>Zw</w:t>
        </w:r>
        <w:proofErr w:type="spellEnd"/>
        <w:r>
          <w:t xml:space="preserve"> is the portfolio variance and consistency ensures the variance is positive. In regard to (D), the matrix generally needs to be positive semi-definite. In regard to (C), 1.0s in the diagonal do suggest a correlation rather than a covariance matrix, but this can still be viable without violating consistency condition.</w:t>
        </w:r>
      </w:ins>
    </w:p>
    <w:p w14:paraId="3801C104" w14:textId="77777777" w:rsidR="003C0D0B" w:rsidRDefault="003C0D0B">
      <w:pPr>
        <w:rPr>
          <w:ins w:id="2495" w:author="Aleksander Hansen" w:date="2013-02-17T16:11:00Z"/>
        </w:rPr>
        <w:pPrChange w:id="2496" w:author="Aleksander Hansen" w:date="2013-02-17T15:45:00Z">
          <w:pPr>
            <w:pStyle w:val="Paragraph"/>
          </w:pPr>
        </w:pPrChange>
      </w:pPr>
    </w:p>
    <w:p w14:paraId="73E5F6CC" w14:textId="77777777" w:rsidR="003C0D0B" w:rsidRDefault="003C0D0B">
      <w:pPr>
        <w:rPr>
          <w:ins w:id="2497" w:author="Aleksander Hansen" w:date="2013-02-17T16:11:00Z"/>
        </w:rPr>
        <w:pPrChange w:id="2498" w:author="Aleksander Hansen" w:date="2013-02-17T15:45:00Z">
          <w:pPr>
            <w:pStyle w:val="Paragraph"/>
          </w:pPr>
        </w:pPrChange>
      </w:pPr>
      <w:ins w:id="2499" w:author="Aleksander Hansen" w:date="2013-02-17T16:11:00Z">
        <w:r>
          <w:t xml:space="preserve">18.4 </w:t>
        </w:r>
        <w:r w:rsidRPr="003C0D0B">
          <w:rPr>
            <w:rPrChange w:id="2500" w:author="Aleksander Hansen" w:date="2013-02-17T16:11:00Z">
              <w:rPr>
                <w:b/>
              </w:rPr>
            </w:rPrChange>
          </w:rPr>
          <w:t xml:space="preserve">D. </w:t>
        </w:r>
      </w:ins>
    </w:p>
    <w:p w14:paraId="490744F0" w14:textId="5839F39B" w:rsidR="00994066" w:rsidRPr="00822175" w:rsidRDefault="003C0D0B">
      <w:pPr>
        <w:pPrChange w:id="2501" w:author="Aleksander Hansen" w:date="2013-02-17T15:45:00Z">
          <w:pPr>
            <w:pStyle w:val="Paragraph"/>
          </w:pPr>
        </w:pPrChange>
      </w:pPr>
      <w:ins w:id="2502" w:author="Aleksander Hansen" w:date="2013-02-17T16:11:00Z">
        <w:r w:rsidRPr="003C0D0B">
          <w:rPr>
            <w:rPrChange w:id="2503" w:author="Aleksander Hansen" w:date="2013-02-17T16:11:00Z">
              <w:rPr>
                <w:b/>
              </w:rPr>
            </w:rPrChange>
          </w:rPr>
          <w:t>MA and EWMA</w:t>
        </w:r>
        <w:r w:rsidRPr="00D11CCB">
          <w:rPr>
            <w:b/>
          </w:rPr>
          <w:br/>
        </w:r>
        <w:r>
          <w:t xml:space="preserve">Only the </w:t>
        </w:r>
        <w:proofErr w:type="gramStart"/>
        <w:r>
          <w:t>GARCH(</w:t>
        </w:r>
        <w:proofErr w:type="gramEnd"/>
        <w:r>
          <w:t xml:space="preserve">1,1) mean reverts. The </w:t>
        </w:r>
        <w:proofErr w:type="gramStart"/>
        <w:r>
          <w:t>EW(</w:t>
        </w:r>
        <w:proofErr w:type="gramEnd"/>
        <w:r>
          <w:t>MA) approaches can only project the current volatility into the future.</w:t>
        </w:r>
      </w:ins>
      <w:r w:rsidR="00994066" w:rsidRPr="00E32933">
        <w:br w:type="page"/>
      </w:r>
    </w:p>
    <w:p w14:paraId="36EC7BBC" w14:textId="77777777" w:rsidR="00994066" w:rsidRDefault="00994066" w:rsidP="005C7421">
      <w:pPr>
        <w:pStyle w:val="Heading1"/>
      </w:pPr>
      <w:bookmarkStart w:id="2504" w:name="_Toc223340247"/>
      <w:r w:rsidRPr="005C7421">
        <w:t>Linda Allen, Chapter 3: Putting VaR to Work</w:t>
      </w:r>
      <w:bookmarkEnd w:id="1562"/>
      <w:bookmarkEnd w:id="1563"/>
      <w:bookmarkEnd w:id="2504"/>
    </w:p>
    <w:p w14:paraId="1708DC15" w14:textId="77777777" w:rsidR="005C7421" w:rsidRDefault="005C7421" w:rsidP="00994066">
      <w:pPr>
        <w:pStyle w:val="Paragraph"/>
      </w:pPr>
      <w:r w:rsidRPr="008568A7">
        <w:rPr>
          <w:rFonts w:ascii="Calibri" w:hAnsi="Calibri"/>
          <w:noProof/>
          <w:lang w:bidi="ar-SA"/>
        </w:rPr>
        <mc:AlternateContent>
          <mc:Choice Requires="wps">
            <w:drawing>
              <wp:inline distT="0" distB="0" distL="0" distR="0" wp14:anchorId="24A2394B" wp14:editId="1B1454B3">
                <wp:extent cx="5829300" cy="3955473"/>
                <wp:effectExtent l="0" t="0" r="0" b="6985"/>
                <wp:docPr id="6" name="Text Box 6"/>
                <wp:cNvGraphicFramePr/>
                <a:graphic xmlns:a="http://schemas.openxmlformats.org/drawingml/2006/main">
                  <a:graphicData uri="http://schemas.microsoft.com/office/word/2010/wordprocessingShape">
                    <wps:wsp>
                      <wps:cNvSpPr txBox="1"/>
                      <wps:spPr>
                        <a:xfrm>
                          <a:off x="0" y="0"/>
                          <a:ext cx="5829300" cy="3955473"/>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377A9F" w14:textId="77777777" w:rsidR="00BD0D89" w:rsidRPr="00257F19" w:rsidRDefault="00BD0D89" w:rsidP="005C7421">
                            <w:pPr>
                              <w:rPr>
                                <w:b/>
                              </w:rPr>
                            </w:pPr>
                            <w:r w:rsidRPr="00257F19">
                              <w:rPr>
                                <w:b/>
                              </w:rPr>
                              <w:t>Learning Outcomes:</w:t>
                            </w:r>
                          </w:p>
                          <w:p w14:paraId="71680764" w14:textId="77777777" w:rsidR="00BD0D89" w:rsidRDefault="00BD0D89" w:rsidP="005C7421">
                            <w:pPr>
                              <w:rPr>
                                <w:rFonts w:ascii="Trebuchet MS" w:hAnsi="Trebuchet MS" w:cs="Trebuchet MS"/>
                              </w:rPr>
                            </w:pPr>
                            <w:r>
                              <w:rPr>
                                <w:rFonts w:ascii="Trebuchet MS" w:hAnsi="Trebuchet MS" w:cs="Trebuchet MS"/>
                              </w:rPr>
                              <w:t>﻿</w:t>
                            </w:r>
                          </w:p>
                          <w:p w14:paraId="1B1F8AEA" w14:textId="77777777" w:rsidR="00BD0D89" w:rsidRPr="005C7421" w:rsidRDefault="00BD0D89" w:rsidP="005C7421">
                            <w:pPr>
                              <w:pStyle w:val="Text"/>
                            </w:pPr>
                            <w:r w:rsidRPr="005C7421">
                              <w:rPr>
                                <w:rFonts w:hint="eastAsia"/>
                                <w:b/>
                              </w:rPr>
                              <w:t>Explain</w:t>
                            </w:r>
                            <w:r w:rsidRPr="005C7421">
                              <w:rPr>
                                <w:rFonts w:hint="eastAsia"/>
                              </w:rPr>
                              <w:t xml:space="preserve"> and give examples </w:t>
                            </w:r>
                            <w:proofErr w:type="gramStart"/>
                            <w:r w:rsidRPr="005C7421">
                              <w:rPr>
                                <w:rFonts w:hint="eastAsia"/>
                              </w:rPr>
                              <w:t>of</w:t>
                            </w:r>
                            <w:proofErr w:type="gramEnd"/>
                            <w:r w:rsidRPr="005C7421">
                              <w:rPr>
                                <w:rFonts w:hint="eastAsia"/>
                              </w:rPr>
                              <w:t xml:space="preserve"> linear and non</w:t>
                            </w:r>
                            <w:r w:rsidRPr="005C7421">
                              <w:rPr>
                                <w:rFonts w:hint="eastAsia"/>
                              </w:rPr>
                              <w:t>‐</w:t>
                            </w:r>
                            <w:r w:rsidRPr="005C7421">
                              <w:rPr>
                                <w:rFonts w:hint="eastAsia"/>
                              </w:rPr>
                              <w:t>linear derivatives.</w:t>
                            </w:r>
                          </w:p>
                          <w:p w14:paraId="5829564B" w14:textId="77777777" w:rsidR="00BD0D89" w:rsidRPr="005C7421" w:rsidRDefault="00BD0D89" w:rsidP="005C7421">
                            <w:pPr>
                              <w:pStyle w:val="Text"/>
                            </w:pPr>
                          </w:p>
                          <w:p w14:paraId="2420E390" w14:textId="77777777" w:rsidR="00BD0D89" w:rsidRPr="005C7421" w:rsidRDefault="00BD0D89" w:rsidP="005C7421">
                            <w:pPr>
                              <w:pStyle w:val="Text"/>
                            </w:pPr>
                            <w:r w:rsidRPr="005C7421">
                              <w:rPr>
                                <w:b/>
                              </w:rPr>
                              <w:t>Explain</w:t>
                            </w:r>
                            <w:r w:rsidRPr="005C7421">
                              <w:t xml:space="preserve"> how to calculate VaR for linear derivatives.</w:t>
                            </w:r>
                          </w:p>
                          <w:p w14:paraId="44E058AF" w14:textId="77777777" w:rsidR="00BD0D89" w:rsidRPr="005C7421" w:rsidRDefault="00BD0D89" w:rsidP="005C7421">
                            <w:pPr>
                              <w:pStyle w:val="Text"/>
                            </w:pPr>
                          </w:p>
                          <w:p w14:paraId="1CC6D9C4" w14:textId="77777777" w:rsidR="00BD0D89" w:rsidRPr="005C7421" w:rsidRDefault="00BD0D89" w:rsidP="005C7421">
                            <w:pPr>
                              <w:pStyle w:val="Text"/>
                            </w:pPr>
                            <w:r w:rsidRPr="005C7421">
                              <w:rPr>
                                <w:rFonts w:hint="eastAsia"/>
                                <w:b/>
                              </w:rPr>
                              <w:t>Describe</w:t>
                            </w:r>
                            <w:r w:rsidRPr="005C7421">
                              <w:rPr>
                                <w:rFonts w:hint="eastAsia"/>
                              </w:rPr>
                              <w:t xml:space="preserve"> the delta</w:t>
                            </w:r>
                            <w:r w:rsidRPr="005C7421">
                              <w:rPr>
                                <w:rFonts w:hint="eastAsia"/>
                              </w:rPr>
                              <w:t>‐</w:t>
                            </w:r>
                            <w:r w:rsidRPr="005C7421">
                              <w:rPr>
                                <w:rFonts w:hint="eastAsia"/>
                              </w:rPr>
                              <w:t>normal approach to calculating VaR for non</w:t>
                            </w:r>
                            <w:r w:rsidRPr="005C7421">
                              <w:rPr>
                                <w:rFonts w:hint="eastAsia"/>
                              </w:rPr>
                              <w:t>‐</w:t>
                            </w:r>
                            <w:r w:rsidRPr="005C7421">
                              <w:rPr>
                                <w:rFonts w:hint="eastAsia"/>
                              </w:rPr>
                              <w:t>linear derivatives.</w:t>
                            </w:r>
                          </w:p>
                          <w:p w14:paraId="4BEDD7C5" w14:textId="77777777" w:rsidR="00BD0D89" w:rsidRDefault="00BD0D89" w:rsidP="005C7421">
                            <w:pPr>
                              <w:pStyle w:val="Text"/>
                            </w:pPr>
                          </w:p>
                          <w:p w14:paraId="139CEE80" w14:textId="77777777" w:rsidR="00BD0D89" w:rsidRPr="005C7421" w:rsidRDefault="00BD0D89" w:rsidP="005C7421">
                            <w:pPr>
                              <w:pStyle w:val="Text"/>
                            </w:pPr>
                            <w:r w:rsidRPr="005C7421">
                              <w:rPr>
                                <w:rFonts w:hint="eastAsia"/>
                                <w:b/>
                              </w:rPr>
                              <w:t>Describe</w:t>
                            </w:r>
                            <w:r w:rsidRPr="005C7421">
                              <w:rPr>
                                <w:rFonts w:hint="eastAsia"/>
                              </w:rPr>
                              <w:t xml:space="preserve"> the limitations of the delta</w:t>
                            </w:r>
                            <w:r w:rsidRPr="005C7421">
                              <w:rPr>
                                <w:rFonts w:hint="eastAsia"/>
                              </w:rPr>
                              <w:t>‐</w:t>
                            </w:r>
                            <w:r w:rsidRPr="005C7421">
                              <w:rPr>
                                <w:rFonts w:hint="eastAsia"/>
                              </w:rPr>
                              <w:t>normal method.</w:t>
                            </w:r>
                          </w:p>
                          <w:p w14:paraId="7E7B8F02" w14:textId="77777777" w:rsidR="00BD0D89" w:rsidRDefault="00BD0D89" w:rsidP="005C7421">
                            <w:pPr>
                              <w:pStyle w:val="Text"/>
                            </w:pPr>
                          </w:p>
                          <w:p w14:paraId="0676641E" w14:textId="77777777" w:rsidR="00BD0D89" w:rsidRPr="005C7421" w:rsidRDefault="00BD0D89" w:rsidP="005C7421">
                            <w:pPr>
                              <w:pStyle w:val="Text"/>
                            </w:pPr>
                            <w:r w:rsidRPr="005C7421">
                              <w:rPr>
                                <w:b/>
                              </w:rPr>
                              <w:t>Explain</w:t>
                            </w:r>
                            <w:r w:rsidRPr="005C7421">
                              <w:t xml:space="preserve"> the full revaluation method for computing VaR.</w:t>
                            </w:r>
                          </w:p>
                          <w:p w14:paraId="652A35E3" w14:textId="77777777" w:rsidR="00BD0D89" w:rsidRPr="005C7421" w:rsidRDefault="00BD0D89" w:rsidP="005C7421">
                            <w:pPr>
                              <w:pStyle w:val="Text"/>
                              <w:rPr>
                                <w:b/>
                              </w:rPr>
                            </w:pPr>
                          </w:p>
                          <w:p w14:paraId="06EB8E8C" w14:textId="77777777" w:rsidR="00BD0D89" w:rsidRPr="005C7421" w:rsidRDefault="00BD0D89" w:rsidP="005C7421">
                            <w:pPr>
                              <w:pStyle w:val="Text"/>
                            </w:pPr>
                            <w:r w:rsidRPr="005C7421">
                              <w:rPr>
                                <w:rFonts w:hint="eastAsia"/>
                                <w:b/>
                              </w:rPr>
                              <w:t>Compare</w:t>
                            </w:r>
                            <w:r w:rsidRPr="005C7421">
                              <w:rPr>
                                <w:rFonts w:hint="eastAsia"/>
                              </w:rPr>
                              <w:t xml:space="preserve"> delta</w:t>
                            </w:r>
                            <w:r w:rsidRPr="005C7421">
                              <w:rPr>
                                <w:rFonts w:hint="eastAsia"/>
                              </w:rPr>
                              <w:t>‐</w:t>
                            </w:r>
                            <w:r w:rsidRPr="005C7421">
                              <w:rPr>
                                <w:rFonts w:hint="eastAsia"/>
                              </w:rPr>
                              <w:t xml:space="preserve">normal and full revaluation approaches. </w:t>
                            </w:r>
                          </w:p>
                          <w:p w14:paraId="1F62308A" w14:textId="77777777" w:rsidR="00BD0D89" w:rsidRDefault="00BD0D89" w:rsidP="005C7421">
                            <w:pPr>
                              <w:pStyle w:val="Text"/>
                            </w:pPr>
                          </w:p>
                          <w:p w14:paraId="15C83474" w14:textId="77777777" w:rsidR="00BD0D89" w:rsidRPr="005C7421" w:rsidRDefault="00BD0D89" w:rsidP="005C7421">
                            <w:pPr>
                              <w:pStyle w:val="Text"/>
                            </w:pPr>
                            <w:r w:rsidRPr="005C7421">
                              <w:rPr>
                                <w:b/>
                              </w:rPr>
                              <w:t>Explain</w:t>
                            </w:r>
                            <w:r w:rsidRPr="005C7421">
                              <w:t xml:space="preserve"> structural Monte Carlo, stress testing and scenario analysis methods for computing VaR, identifying strengths and weaknesses of each approach.</w:t>
                            </w:r>
                          </w:p>
                          <w:p w14:paraId="14ECE744" w14:textId="77777777" w:rsidR="00BD0D89" w:rsidRPr="005C7421" w:rsidRDefault="00BD0D89" w:rsidP="005C7421">
                            <w:pPr>
                              <w:pStyle w:val="Text"/>
                              <w:rPr>
                                <w:b/>
                              </w:rPr>
                            </w:pPr>
                          </w:p>
                          <w:p w14:paraId="3C910455" w14:textId="77777777" w:rsidR="00BD0D89" w:rsidRPr="005C7421" w:rsidRDefault="00BD0D89" w:rsidP="005C7421">
                            <w:pPr>
                              <w:pStyle w:val="Text"/>
                            </w:pPr>
                            <w:r w:rsidRPr="005C7421">
                              <w:rPr>
                                <w:b/>
                              </w:rPr>
                              <w:t>Describe</w:t>
                            </w:r>
                            <w:r w:rsidRPr="005C7421">
                              <w:t xml:space="preserve"> the implications of correlation breakdown for scenario analysis.</w:t>
                            </w:r>
                          </w:p>
                          <w:p w14:paraId="5F70D9F8" w14:textId="77777777" w:rsidR="00BD0D89" w:rsidRDefault="00BD0D89" w:rsidP="005C7421">
                            <w:pPr>
                              <w:pStyle w:val="Text"/>
                            </w:pPr>
                          </w:p>
                          <w:p w14:paraId="5D85361C" w14:textId="077D12A3" w:rsidR="00BD0D89" w:rsidRPr="005C7421" w:rsidRDefault="00BD0D89" w:rsidP="005C7421">
                            <w:pPr>
                              <w:pStyle w:val="Text"/>
                            </w:pPr>
                            <w:r w:rsidRPr="005C7421">
                              <w:rPr>
                                <w:b/>
                              </w:rPr>
                              <w:t>Describe</w:t>
                            </w:r>
                            <w:r w:rsidRPr="005C7421">
                              <w:t xml:space="preserve"> </w:t>
                            </w:r>
                            <w:del w:id="2505" w:author="Aleksander Hansen" w:date="2013-02-19T15:17:00Z">
                              <w:r w:rsidRPr="005C7421" w:rsidDel="003B528C">
                                <w:delText>worst case</w:delText>
                              </w:r>
                            </w:del>
                            <w:ins w:id="2506" w:author="Aleksander Hansen" w:date="2013-02-19T15:17:00Z">
                              <w:r w:rsidRPr="005C7421">
                                <w:t>worst-case</w:t>
                              </w:r>
                            </w:ins>
                            <w:r w:rsidRPr="005C7421">
                              <w:t xml:space="preserve"> scenario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6" o:spid="_x0000_s1032" type="#_x0000_t202" style="width:459pt;height:311.4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" fillcolor="#b1c2a3" stroked="f">
                <v:textbox>
                  <w:txbxContent>
                    <w:p w14:paraId="3E377A9F" w14:textId="77777777" w:rsidR="00BD0D89" w:rsidRPr="00257F19" w:rsidRDefault="00BD0D89" w:rsidP="005C7421">
                      <w:pPr>
                        <w:rPr>
                          <w:b/>
                        </w:rPr>
                      </w:pPr>
                      <w:r w:rsidRPr="00257F19">
                        <w:rPr>
                          <w:b/>
                        </w:rPr>
                        <w:t>Learning Outcomes:</w:t>
                      </w:r>
                    </w:p>
                    <w:p w14:paraId="71680764" w14:textId="77777777" w:rsidR="00BD0D89" w:rsidRDefault="00BD0D89" w:rsidP="005C7421">
                      <w:pPr>
                        <w:rPr>
                          <w:rFonts w:ascii="Trebuchet MS" w:hAnsi="Trebuchet MS" w:cs="Trebuchet MS"/>
                        </w:rPr>
                      </w:pPr>
                      <w:r>
                        <w:rPr>
                          <w:rFonts w:ascii="Trebuchet MS" w:hAnsi="Trebuchet MS" w:cs="Trebuchet MS"/>
                        </w:rPr>
                        <w:t>﻿</w:t>
                      </w:r>
                    </w:p>
                    <w:p w14:paraId="1B1F8AEA" w14:textId="77777777" w:rsidR="00BD0D89" w:rsidRPr="005C7421" w:rsidRDefault="00BD0D89" w:rsidP="005C7421">
                      <w:pPr>
                        <w:pStyle w:val="Text"/>
                      </w:pPr>
                      <w:r w:rsidRPr="005C7421">
                        <w:rPr>
                          <w:rFonts w:hint="eastAsia"/>
                          <w:b/>
                        </w:rPr>
                        <w:t>Explain</w:t>
                      </w:r>
                      <w:r w:rsidRPr="005C7421">
                        <w:rPr>
                          <w:rFonts w:hint="eastAsia"/>
                        </w:rPr>
                        <w:t xml:space="preserve"> and give examples </w:t>
                      </w:r>
                      <w:proofErr w:type="gramStart"/>
                      <w:r w:rsidRPr="005C7421">
                        <w:rPr>
                          <w:rFonts w:hint="eastAsia"/>
                        </w:rPr>
                        <w:t>of</w:t>
                      </w:r>
                      <w:proofErr w:type="gramEnd"/>
                      <w:r w:rsidRPr="005C7421">
                        <w:rPr>
                          <w:rFonts w:hint="eastAsia"/>
                        </w:rPr>
                        <w:t xml:space="preserve"> linear and non</w:t>
                      </w:r>
                      <w:r w:rsidRPr="005C7421">
                        <w:rPr>
                          <w:rFonts w:hint="eastAsia"/>
                        </w:rPr>
                        <w:t>‐</w:t>
                      </w:r>
                      <w:r w:rsidRPr="005C7421">
                        <w:rPr>
                          <w:rFonts w:hint="eastAsia"/>
                        </w:rPr>
                        <w:t>linear derivatives.</w:t>
                      </w:r>
                    </w:p>
                    <w:p w14:paraId="5829564B" w14:textId="77777777" w:rsidR="00BD0D89" w:rsidRPr="005C7421" w:rsidRDefault="00BD0D89" w:rsidP="005C7421">
                      <w:pPr>
                        <w:pStyle w:val="Text"/>
                      </w:pPr>
                    </w:p>
                    <w:p w14:paraId="2420E390" w14:textId="77777777" w:rsidR="00BD0D89" w:rsidRPr="005C7421" w:rsidRDefault="00BD0D89" w:rsidP="005C7421">
                      <w:pPr>
                        <w:pStyle w:val="Text"/>
                      </w:pPr>
                      <w:r w:rsidRPr="005C7421">
                        <w:rPr>
                          <w:b/>
                        </w:rPr>
                        <w:t>Explain</w:t>
                      </w:r>
                      <w:r w:rsidRPr="005C7421">
                        <w:t xml:space="preserve"> how to calculate VaR for linear derivatives.</w:t>
                      </w:r>
                    </w:p>
                    <w:p w14:paraId="44E058AF" w14:textId="77777777" w:rsidR="00BD0D89" w:rsidRPr="005C7421" w:rsidRDefault="00BD0D89" w:rsidP="005C7421">
                      <w:pPr>
                        <w:pStyle w:val="Text"/>
                      </w:pPr>
                    </w:p>
                    <w:p w14:paraId="1CC6D9C4" w14:textId="77777777" w:rsidR="00BD0D89" w:rsidRPr="005C7421" w:rsidRDefault="00BD0D89" w:rsidP="005C7421">
                      <w:pPr>
                        <w:pStyle w:val="Text"/>
                      </w:pPr>
                      <w:r w:rsidRPr="005C7421">
                        <w:rPr>
                          <w:rFonts w:hint="eastAsia"/>
                          <w:b/>
                        </w:rPr>
                        <w:t>Describe</w:t>
                      </w:r>
                      <w:r w:rsidRPr="005C7421">
                        <w:rPr>
                          <w:rFonts w:hint="eastAsia"/>
                        </w:rPr>
                        <w:t xml:space="preserve"> the delta</w:t>
                      </w:r>
                      <w:r w:rsidRPr="005C7421">
                        <w:rPr>
                          <w:rFonts w:hint="eastAsia"/>
                        </w:rPr>
                        <w:t>‐</w:t>
                      </w:r>
                      <w:r w:rsidRPr="005C7421">
                        <w:rPr>
                          <w:rFonts w:hint="eastAsia"/>
                        </w:rPr>
                        <w:t>normal approach to calculating VaR for non</w:t>
                      </w:r>
                      <w:r w:rsidRPr="005C7421">
                        <w:rPr>
                          <w:rFonts w:hint="eastAsia"/>
                        </w:rPr>
                        <w:t>‐</w:t>
                      </w:r>
                      <w:r w:rsidRPr="005C7421">
                        <w:rPr>
                          <w:rFonts w:hint="eastAsia"/>
                        </w:rPr>
                        <w:t>linear derivatives.</w:t>
                      </w:r>
                    </w:p>
                    <w:p w14:paraId="4BEDD7C5" w14:textId="77777777" w:rsidR="00BD0D89" w:rsidRDefault="00BD0D89" w:rsidP="005C7421">
                      <w:pPr>
                        <w:pStyle w:val="Text"/>
                      </w:pPr>
                    </w:p>
                    <w:p w14:paraId="139CEE80" w14:textId="77777777" w:rsidR="00BD0D89" w:rsidRPr="005C7421" w:rsidRDefault="00BD0D89" w:rsidP="005C7421">
                      <w:pPr>
                        <w:pStyle w:val="Text"/>
                      </w:pPr>
                      <w:r w:rsidRPr="005C7421">
                        <w:rPr>
                          <w:rFonts w:hint="eastAsia"/>
                          <w:b/>
                        </w:rPr>
                        <w:t>Describe</w:t>
                      </w:r>
                      <w:r w:rsidRPr="005C7421">
                        <w:rPr>
                          <w:rFonts w:hint="eastAsia"/>
                        </w:rPr>
                        <w:t xml:space="preserve"> the limitations of the delta</w:t>
                      </w:r>
                      <w:r w:rsidRPr="005C7421">
                        <w:rPr>
                          <w:rFonts w:hint="eastAsia"/>
                        </w:rPr>
                        <w:t>‐</w:t>
                      </w:r>
                      <w:r w:rsidRPr="005C7421">
                        <w:rPr>
                          <w:rFonts w:hint="eastAsia"/>
                        </w:rPr>
                        <w:t>normal method.</w:t>
                      </w:r>
                    </w:p>
                    <w:p w14:paraId="7E7B8F02" w14:textId="77777777" w:rsidR="00BD0D89" w:rsidRDefault="00BD0D89" w:rsidP="005C7421">
                      <w:pPr>
                        <w:pStyle w:val="Text"/>
                      </w:pPr>
                    </w:p>
                    <w:p w14:paraId="0676641E" w14:textId="77777777" w:rsidR="00BD0D89" w:rsidRPr="005C7421" w:rsidRDefault="00BD0D89" w:rsidP="005C7421">
                      <w:pPr>
                        <w:pStyle w:val="Text"/>
                      </w:pPr>
                      <w:r w:rsidRPr="005C7421">
                        <w:rPr>
                          <w:b/>
                        </w:rPr>
                        <w:t>Explain</w:t>
                      </w:r>
                      <w:r w:rsidRPr="005C7421">
                        <w:t xml:space="preserve"> the full revaluation method for computing VaR.</w:t>
                      </w:r>
                    </w:p>
                    <w:p w14:paraId="652A35E3" w14:textId="77777777" w:rsidR="00BD0D89" w:rsidRPr="005C7421" w:rsidRDefault="00BD0D89" w:rsidP="005C7421">
                      <w:pPr>
                        <w:pStyle w:val="Text"/>
                        <w:rPr>
                          <w:b/>
                        </w:rPr>
                      </w:pPr>
                    </w:p>
                    <w:p w14:paraId="06EB8E8C" w14:textId="77777777" w:rsidR="00BD0D89" w:rsidRPr="005C7421" w:rsidRDefault="00BD0D89" w:rsidP="005C7421">
                      <w:pPr>
                        <w:pStyle w:val="Text"/>
                      </w:pPr>
                      <w:r w:rsidRPr="005C7421">
                        <w:rPr>
                          <w:rFonts w:hint="eastAsia"/>
                          <w:b/>
                        </w:rPr>
                        <w:t>Compare</w:t>
                      </w:r>
                      <w:r w:rsidRPr="005C7421">
                        <w:rPr>
                          <w:rFonts w:hint="eastAsia"/>
                        </w:rPr>
                        <w:t xml:space="preserve"> delta</w:t>
                      </w:r>
                      <w:r w:rsidRPr="005C7421">
                        <w:rPr>
                          <w:rFonts w:hint="eastAsia"/>
                        </w:rPr>
                        <w:t>‐</w:t>
                      </w:r>
                      <w:r w:rsidRPr="005C7421">
                        <w:rPr>
                          <w:rFonts w:hint="eastAsia"/>
                        </w:rPr>
                        <w:t xml:space="preserve">normal and full revaluation approaches. </w:t>
                      </w:r>
                    </w:p>
                    <w:p w14:paraId="1F62308A" w14:textId="77777777" w:rsidR="00BD0D89" w:rsidRDefault="00BD0D89" w:rsidP="005C7421">
                      <w:pPr>
                        <w:pStyle w:val="Text"/>
                      </w:pPr>
                    </w:p>
                    <w:p w14:paraId="15C83474" w14:textId="77777777" w:rsidR="00BD0D89" w:rsidRPr="005C7421" w:rsidRDefault="00BD0D89" w:rsidP="005C7421">
                      <w:pPr>
                        <w:pStyle w:val="Text"/>
                      </w:pPr>
                      <w:r w:rsidRPr="005C7421">
                        <w:rPr>
                          <w:b/>
                        </w:rPr>
                        <w:t>Explain</w:t>
                      </w:r>
                      <w:r w:rsidRPr="005C7421">
                        <w:t xml:space="preserve"> structural Monte Carlo, stress testing and scenario analysis methods for computing VaR, identifying strengths and weaknesses of each approach.</w:t>
                      </w:r>
                    </w:p>
                    <w:p w14:paraId="14ECE744" w14:textId="77777777" w:rsidR="00BD0D89" w:rsidRPr="005C7421" w:rsidRDefault="00BD0D89" w:rsidP="005C7421">
                      <w:pPr>
                        <w:pStyle w:val="Text"/>
                        <w:rPr>
                          <w:b/>
                        </w:rPr>
                      </w:pPr>
                    </w:p>
                    <w:p w14:paraId="3C910455" w14:textId="77777777" w:rsidR="00BD0D89" w:rsidRPr="005C7421" w:rsidRDefault="00BD0D89" w:rsidP="005C7421">
                      <w:pPr>
                        <w:pStyle w:val="Text"/>
                      </w:pPr>
                      <w:r w:rsidRPr="005C7421">
                        <w:rPr>
                          <w:b/>
                        </w:rPr>
                        <w:t>Describe</w:t>
                      </w:r>
                      <w:r w:rsidRPr="005C7421">
                        <w:t xml:space="preserve"> the implications of correlation breakdown for scenario analysis.</w:t>
                      </w:r>
                    </w:p>
                    <w:p w14:paraId="5F70D9F8" w14:textId="77777777" w:rsidR="00BD0D89" w:rsidRDefault="00BD0D89" w:rsidP="005C7421">
                      <w:pPr>
                        <w:pStyle w:val="Text"/>
                      </w:pPr>
                    </w:p>
                    <w:p w14:paraId="5D85361C" w14:textId="077D12A3" w:rsidR="00BD0D89" w:rsidRPr="005C7421" w:rsidRDefault="00BD0D89" w:rsidP="005C7421">
                      <w:pPr>
                        <w:pStyle w:val="Text"/>
                      </w:pPr>
                      <w:r w:rsidRPr="005C7421">
                        <w:rPr>
                          <w:b/>
                        </w:rPr>
                        <w:t>Describe</w:t>
                      </w:r>
                      <w:r w:rsidRPr="005C7421">
                        <w:t xml:space="preserve"> </w:t>
                      </w:r>
                      <w:del w:id="2507" w:author="Aleksander Hansen" w:date="2013-02-19T15:17:00Z">
                        <w:r w:rsidRPr="005C7421" w:rsidDel="003B528C">
                          <w:delText>worst case</w:delText>
                        </w:r>
                      </w:del>
                      <w:ins w:id="2508" w:author="Aleksander Hansen" w:date="2013-02-19T15:17:00Z">
                        <w:r w:rsidRPr="005C7421">
                          <w:t>worst-case</w:t>
                        </w:r>
                      </w:ins>
                      <w:r w:rsidRPr="005C7421">
                        <w:t xml:space="preserve"> scenario analysis.</w:t>
                      </w:r>
                    </w:p>
                  </w:txbxContent>
                </v:textbox>
                <w10:anchorlock/>
              </v:shape>
            </w:pict>
          </mc:Fallback>
        </mc:AlternateContent>
      </w:r>
    </w:p>
    <w:p w14:paraId="02C4BF06" w14:textId="77777777" w:rsidR="00994066" w:rsidRPr="00E4605A" w:rsidRDefault="00994066" w:rsidP="005C7421">
      <w:pPr>
        <w:pStyle w:val="Heading2"/>
      </w:pPr>
      <w:bookmarkStart w:id="2509" w:name="_Toc223340248"/>
      <w:r w:rsidRPr="00E4605A">
        <w:t xml:space="preserve">Explain and give examples </w:t>
      </w:r>
      <w:proofErr w:type="gramStart"/>
      <w:r w:rsidRPr="00E4605A">
        <w:t>of</w:t>
      </w:r>
      <w:proofErr w:type="gramEnd"/>
      <w:r w:rsidRPr="00E4605A">
        <w:t xml:space="preserve"> linear and non‐linear derivatives.</w:t>
      </w:r>
      <w:bookmarkEnd w:id="2509"/>
    </w:p>
    <w:p w14:paraId="50E10C3D" w14:textId="77777777" w:rsidR="00994066" w:rsidRPr="005C7421" w:rsidRDefault="00994066" w:rsidP="005C7421">
      <w:r w:rsidRPr="005C7421">
        <w:t>A linear derivative is when the relationship between the derivative and the underlying pricing factor(s) is linear. It does not need to be one-for-one but the “transmission parameter” (delta) needs to be constant for all levels of the underlying factor. A non-linear derivative has a delta that is not constant.</w:t>
      </w:r>
    </w:p>
    <w:p w14:paraId="5AB9BF69" w14:textId="77777777" w:rsidR="001B6307" w:rsidRDefault="001B6307" w:rsidP="005C7421"/>
    <w:p w14:paraId="649F6FCE" w14:textId="6440B6D4" w:rsidR="00994066" w:rsidRPr="005C7421" w:rsidRDefault="00994066" w:rsidP="005C7421">
      <w:r w:rsidRPr="005C7421">
        <w:t>Linear derivative</w:t>
      </w:r>
      <w:ins w:id="2510" w:author="Aleksander Hansen" w:date="2013-02-19T15:19:00Z">
        <w:r w:rsidR="003B528C">
          <w:t>:</w:t>
        </w:r>
      </w:ins>
      <w:del w:id="2511" w:author="Aleksander Hansen" w:date="2013-02-19T15:19:00Z">
        <w:r w:rsidRPr="005C7421" w:rsidDel="003B528C">
          <w:delText>.</w:delText>
        </w:r>
      </w:del>
      <w:r w:rsidRPr="005C7421">
        <w:t xml:space="preserve"> Price of derivative = linear function of underlying asset. For example, a futures contract on S&amp;P 500 index is approximately linear. The key is that the transmission parameter (delta) is constant.</w:t>
      </w:r>
    </w:p>
    <w:p w14:paraId="22F0F397" w14:textId="77777777" w:rsidR="001B6307" w:rsidRDefault="001B6307" w:rsidP="005C7421"/>
    <w:p w14:paraId="5391150A" w14:textId="77777777" w:rsidR="00994066" w:rsidRPr="005C7421" w:rsidRDefault="00994066" w:rsidP="005C7421">
      <w:r w:rsidRPr="005C7421">
        <w:rPr>
          <w:noProof/>
        </w:rPr>
        <mc:AlternateContent>
          <mc:Choice Requires="wps">
            <w:drawing>
              <wp:anchor distT="0" distB="0" distL="114300" distR="114300" simplePos="0" relativeHeight="251739648" behindDoc="0" locked="0" layoutInCell="1" allowOverlap="1" wp14:anchorId="0E26B4BB" wp14:editId="4E15ACED">
                <wp:simplePos x="0" y="0"/>
                <wp:positionH relativeFrom="margin">
                  <wp:align>center</wp:align>
                </wp:positionH>
                <wp:positionV relativeFrom="margin">
                  <wp:align>bottom</wp:align>
                </wp:positionV>
                <wp:extent cx="5696585" cy="1370965"/>
                <wp:effectExtent l="0" t="0" r="43815" b="51435"/>
                <wp:wrapSquare wrapText="bothSides"/>
                <wp:docPr id="9613" name="Text Box 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6585" cy="1371592"/>
                        </a:xfrm>
                        <a:prstGeom prst="rect">
                          <a:avLst/>
                        </a:prstGeom>
                        <a:solidFill>
                          <a:srgbClr val="A2B593"/>
                        </a:solidFill>
                        <a:ln>
                          <a:noFill/>
                        </a:ln>
                        <a:effectLst>
                          <a:outerShdw dist="71842" dir="2700000" algn="ctr" rotWithShape="0">
                            <a:srgbClr val="808080">
                              <a:alpha val="50000"/>
                            </a:srgbClr>
                          </a:outerShdw>
                        </a:effectLst>
                        <a:extLst/>
                      </wps:spPr>
                      <wps:txbx>
                        <w:txbxContent>
                          <w:p w14:paraId="7279C493" w14:textId="77777777" w:rsidR="00BD0D89" w:rsidRDefault="00BD0D89" w:rsidP="001B6307">
                            <w:pPr>
                              <w:pStyle w:val="Text"/>
                            </w:pPr>
                            <w:r w:rsidRPr="000C3AA2">
                              <w:rPr>
                                <w:rStyle w:val="Strong"/>
                              </w:rPr>
                              <w:t xml:space="preserve">All assets are locally linear. </w:t>
                            </w:r>
                            <w:r w:rsidRPr="001A301B">
                              <w:t>For example</w:t>
                            </w:r>
                            <w:r>
                              <w:t>,</w:t>
                            </w:r>
                            <w:r w:rsidRPr="001A301B">
                              <w:t xml:space="preserve"> a</w:t>
                            </w:r>
                            <w:r>
                              <w:t>n</w:t>
                            </w:r>
                            <w:r w:rsidRPr="001A301B">
                              <w:t xml:space="preserve"> </w:t>
                            </w:r>
                            <w:r>
                              <w:t xml:space="preserve">equity </w:t>
                            </w:r>
                            <w:r w:rsidRPr="001A301B">
                              <w:t>option</w:t>
                            </w:r>
                            <w:r>
                              <w:t xml:space="preserve"> is the classic example of a </w:t>
                            </w:r>
                            <w:r w:rsidRPr="006C49B4">
                              <w:t>non-linear</w:t>
                            </w:r>
                            <w:r>
                              <w:t xml:space="preserve"> derivative</w:t>
                            </w:r>
                            <w:r w:rsidRPr="001A301B">
                              <w:t xml:space="preserve">: the option is convex in the value of the underlying. </w:t>
                            </w:r>
                            <w:r>
                              <w:t xml:space="preserve">But maybe a better perspective is that its </w:t>
                            </w:r>
                            <w:r w:rsidRPr="00756A65">
                              <w:t>delta is not constant</w:t>
                            </w:r>
                            <w:r>
                              <w:t xml:space="preserve">. </w:t>
                            </w:r>
                            <w:r w:rsidRPr="001A301B">
                              <w:t xml:space="preserve">The </w:t>
                            </w:r>
                            <w:r>
                              <w:t xml:space="preserve">option </w:t>
                            </w:r>
                            <w:r w:rsidRPr="001A301B">
                              <w:t xml:space="preserve">delta is the slope of the tangent line. </w:t>
                            </w:r>
                          </w:p>
                          <w:p w14:paraId="4477219B" w14:textId="77777777" w:rsidR="00BD0D89" w:rsidRPr="001A301B" w:rsidRDefault="00BD0D89" w:rsidP="001B6307">
                            <w:pPr>
                              <w:pStyle w:val="Text"/>
                            </w:pPr>
                            <w:r>
                              <w:t>But f</w:t>
                            </w:r>
                            <w:r w:rsidRPr="001A301B">
                              <w:t xml:space="preserve">or </w:t>
                            </w:r>
                            <w:r>
                              <w:t xml:space="preserve">tiny (infinitesimal) </w:t>
                            </w:r>
                            <w:r w:rsidRPr="001A301B">
                              <w:t>changes</w:t>
                            </w:r>
                            <w:r>
                              <w:t xml:space="preserve"> in the underling</w:t>
                            </w:r>
                            <w:r w:rsidRPr="001A301B">
                              <w:t xml:space="preserve">, the delta is </w:t>
                            </w:r>
                            <w:r w:rsidRPr="006C49B4">
                              <w:t>approximately</w:t>
                            </w:r>
                            <w:r w:rsidRPr="001A301B">
                              <w:t xml:space="preserve"> constant.</w:t>
                            </w:r>
                            <w:r>
                              <w:t xml:space="preserve"> So, we consider delta to be an approximation; i.e., the relationship is “locally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8" o:spid="_x0000_s1033" type="#_x0000_t202" style="position:absolute;margin-left:0;margin-top:0;width:448.55pt;height:107.95pt;z-index:25173964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" fillcolor="#a2b593" stroked="f">
                <v:shadow on="t" color="gray" opacity=".5" mv:blur="0" offset="4pt,4pt"/>
                <v:textbox>
                  <w:txbxContent>
                    <w:p w14:paraId="7279C493" w14:textId="77777777" w:rsidR="00BD0D89" w:rsidRDefault="00BD0D89" w:rsidP="001B6307">
                      <w:pPr>
                        <w:pStyle w:val="Text"/>
                      </w:pPr>
                      <w:r w:rsidRPr="000C3AA2">
                        <w:rPr>
                          <w:rStyle w:val="Strong"/>
                        </w:rPr>
                        <w:t xml:space="preserve">All assets are locally linear. </w:t>
                      </w:r>
                      <w:r w:rsidRPr="001A301B">
                        <w:t>For example</w:t>
                      </w:r>
                      <w:r>
                        <w:t>,</w:t>
                      </w:r>
                      <w:r w:rsidRPr="001A301B">
                        <w:t xml:space="preserve"> a</w:t>
                      </w:r>
                      <w:r>
                        <w:t>n</w:t>
                      </w:r>
                      <w:r w:rsidRPr="001A301B">
                        <w:t xml:space="preserve"> </w:t>
                      </w:r>
                      <w:r>
                        <w:t xml:space="preserve">equity </w:t>
                      </w:r>
                      <w:r w:rsidRPr="001A301B">
                        <w:t>option</w:t>
                      </w:r>
                      <w:r>
                        <w:t xml:space="preserve"> is the classic example of a </w:t>
                      </w:r>
                      <w:r w:rsidRPr="006C49B4">
                        <w:t>non-linear</w:t>
                      </w:r>
                      <w:r>
                        <w:t xml:space="preserve"> derivative</w:t>
                      </w:r>
                      <w:r w:rsidRPr="001A301B">
                        <w:t xml:space="preserve">: the option is convex in the value of the underlying. </w:t>
                      </w:r>
                      <w:r>
                        <w:t xml:space="preserve">But maybe a better perspective is that its </w:t>
                      </w:r>
                      <w:r w:rsidRPr="00756A65">
                        <w:t>delta is not constant</w:t>
                      </w:r>
                      <w:r>
                        <w:t xml:space="preserve">. </w:t>
                      </w:r>
                      <w:r w:rsidRPr="001A301B">
                        <w:t xml:space="preserve">The </w:t>
                      </w:r>
                      <w:r>
                        <w:t xml:space="preserve">option </w:t>
                      </w:r>
                      <w:r w:rsidRPr="001A301B">
                        <w:t xml:space="preserve">delta is the slope of the tangent line. </w:t>
                      </w:r>
                    </w:p>
                    <w:p w14:paraId="4477219B" w14:textId="77777777" w:rsidR="00BD0D89" w:rsidRPr="001A301B" w:rsidRDefault="00BD0D89" w:rsidP="001B6307">
                      <w:pPr>
                        <w:pStyle w:val="Text"/>
                      </w:pPr>
                      <w:r>
                        <w:t>But f</w:t>
                      </w:r>
                      <w:r w:rsidRPr="001A301B">
                        <w:t xml:space="preserve">or </w:t>
                      </w:r>
                      <w:r>
                        <w:t xml:space="preserve">tiny (infinitesimal) </w:t>
                      </w:r>
                      <w:r w:rsidRPr="001A301B">
                        <w:t>changes</w:t>
                      </w:r>
                      <w:r>
                        <w:t xml:space="preserve"> in the underling</w:t>
                      </w:r>
                      <w:r w:rsidRPr="001A301B">
                        <w:t xml:space="preserve">, the delta is </w:t>
                      </w:r>
                      <w:r w:rsidRPr="006C49B4">
                        <w:t>approximately</w:t>
                      </w:r>
                      <w:r w:rsidRPr="001A301B">
                        <w:t xml:space="preserve"> constant.</w:t>
                      </w:r>
                      <w:r>
                        <w:t xml:space="preserve"> So, we consider delta to be an approximation; i.e., the relationship is “locally linear.”</w:t>
                      </w:r>
                    </w:p>
                  </w:txbxContent>
                </v:textbox>
                <w10:wrap type="square" anchorx="margin" anchory="margin"/>
              </v:shape>
            </w:pict>
          </mc:Fallback>
        </mc:AlternateContent>
      </w:r>
      <w:r w:rsidRPr="005C7421">
        <w:t>Non-linear derivative. Price of derivative = non-linear function of underlying asset. For example, a stock option is non-linear</w:t>
      </w:r>
    </w:p>
    <w:p w14:paraId="7FE10D5A" w14:textId="77777777" w:rsidR="00994066" w:rsidRPr="00E4605A" w:rsidRDefault="00994066" w:rsidP="00DB35B4">
      <w:pPr>
        <w:pStyle w:val="Heading2"/>
      </w:pPr>
      <w:bookmarkStart w:id="2512" w:name="_Toc223340249"/>
      <w:r w:rsidRPr="00E4605A">
        <w:t>Explain how to calculate VaR for linear derivatives.</w:t>
      </w:r>
      <w:bookmarkEnd w:id="2512"/>
    </w:p>
    <w:p w14:paraId="77CA2509" w14:textId="751061C2" w:rsidR="00994066" w:rsidRDefault="00994066" w:rsidP="00DB35B4">
      <w:pPr>
        <w:pStyle w:val="Text"/>
      </w:pPr>
      <w:r w:rsidRPr="00DB35B4">
        <w:t>By definition, the transmission parameter is constant. Therefore, in the case of a linear derivative, VaR scales directly with the underlying risk factor.</w:t>
      </w:r>
    </w:p>
    <w:p w14:paraId="10BDB689" w14:textId="77777777" w:rsidR="001B6307" w:rsidRPr="00DB35B4" w:rsidRDefault="001B6307" w:rsidP="00DB35B4">
      <w:pPr>
        <w:pStyle w:val="Text"/>
      </w:pPr>
    </w:p>
    <w:p w14:paraId="20FBC754" w14:textId="19A215DE" w:rsidR="00994066" w:rsidRPr="00DB35B4" w:rsidRDefault="0051240F">
      <w:pPr>
        <w:pStyle w:val="Text"/>
        <w:jc w:val="center"/>
        <w:pPrChange w:id="2513" w:author="Aleksander Hansen" w:date="2013-02-16T19:52:00Z">
          <w:pPr>
            <w:pStyle w:val="Text"/>
          </w:pPr>
        </w:pPrChange>
      </w:pPr>
      <w:r>
        <w:pict w14:anchorId="3FA7A05E">
          <v:shape id="_x0000_i1043" type="#_x0000_t75" style="width:312.25pt;height:28.3pt">
            <v:imagedata r:id="rId52" o:title=""/>
          </v:shape>
        </w:pict>
      </w:r>
    </w:p>
    <w:p w14:paraId="59104E9B" w14:textId="77777777" w:rsidR="001B6307" w:rsidRDefault="001B6307" w:rsidP="00DB35B4">
      <w:pPr>
        <w:pStyle w:val="Text"/>
      </w:pPr>
    </w:p>
    <w:p w14:paraId="761A9B22" w14:textId="1C38D7B7" w:rsidR="00994066" w:rsidRPr="00DB35B4" w:rsidRDefault="0051240F">
      <w:pPr>
        <w:pStyle w:val="Text"/>
        <w:jc w:val="center"/>
        <w:pPrChange w:id="2514" w:author="Aleksander Hansen" w:date="2013-02-16T19:52:00Z">
          <w:pPr>
            <w:pStyle w:val="Text"/>
          </w:pPr>
        </w:pPrChange>
      </w:pPr>
      <w:r>
        <w:pict w14:anchorId="1CC01A7B">
          <v:shape id="_x0000_i1044" type="#_x0000_t75" style="width:298.5pt;height:28.3pt">
            <v:imagedata r:id="rId53" o:title=""/>
          </v:shape>
        </w:pict>
      </w:r>
    </w:p>
    <w:p w14:paraId="61A469EC" w14:textId="77777777" w:rsidR="001B6307" w:rsidRDefault="001B6307" w:rsidP="00DB35B4">
      <w:pPr>
        <w:pStyle w:val="Text"/>
      </w:pPr>
    </w:p>
    <w:p w14:paraId="75BE5B56" w14:textId="77777777" w:rsidR="00994066" w:rsidRPr="000C0AE5" w:rsidRDefault="00994066" w:rsidP="00DB35B4">
      <w:pPr>
        <w:pStyle w:val="Text"/>
        <w:rPr>
          <w:b/>
          <w:rPrChange w:id="2515" w:author="Aleksander Hansen" w:date="2013-02-17T20:38:00Z">
            <w:rPr/>
          </w:rPrChange>
        </w:rPr>
      </w:pPr>
      <w:r w:rsidRPr="000C0AE5">
        <w:rPr>
          <w:b/>
          <w:rPrChange w:id="2516" w:author="Aleksander Hansen" w:date="2013-02-17T20:38:00Z">
            <w:rPr/>
          </w:rPrChange>
        </w:rPr>
        <w:t>For example (typical FRM question):</w:t>
      </w:r>
    </w:p>
    <w:p w14:paraId="7B8065DC" w14:textId="77777777" w:rsidR="001B6307" w:rsidRDefault="001B6307" w:rsidP="00DB35B4">
      <w:pPr>
        <w:pStyle w:val="Text"/>
      </w:pPr>
    </w:p>
    <w:p w14:paraId="22C2F957" w14:textId="797CA1B9" w:rsidR="00994066" w:rsidRPr="00DB35B4" w:rsidRDefault="00994066" w:rsidP="00DB35B4">
      <w:pPr>
        <w:pStyle w:val="Text"/>
      </w:pPr>
      <w:r w:rsidRPr="00DB35B4">
        <w:t xml:space="preserve">2012 Practice Exam Part 1, Question 1: You have been asked to estimate the VaR of in investment in Big </w:t>
      </w:r>
      <w:proofErr w:type="spellStart"/>
      <w:r w:rsidRPr="00DB35B4">
        <w:t>Pharma</w:t>
      </w:r>
      <w:proofErr w:type="spellEnd"/>
      <w:r w:rsidRPr="00DB35B4">
        <w:t xml:space="preserve"> Inc</w:t>
      </w:r>
      <w:del w:id="2517" w:author="Aleksander Hansen" w:date="2013-02-17T20:39:00Z">
        <w:r w:rsidRPr="00DB35B4" w:rsidDel="000C0AE5">
          <w:delText>..</w:delText>
        </w:r>
      </w:del>
      <w:ins w:id="2518" w:author="Aleksander Hansen" w:date="2013-02-17T20:39:00Z">
        <w:r w:rsidR="000C0AE5" w:rsidRPr="00DB35B4">
          <w:t>.</w:t>
        </w:r>
      </w:ins>
      <w:r w:rsidRPr="00DB35B4">
        <w:t xml:space="preserve"> The company’s stock is trading at USD 23 and the stock has a daily volatility of 1.5%. Using the delta-normal method</w:t>
      </w:r>
      <w:del w:id="2519" w:author="Aleksander Hansen" w:date="2013-02-17T20:39:00Z">
        <w:r w:rsidRPr="00DB35B4" w:rsidDel="000C0AE5">
          <w:delText>,  the</w:delText>
        </w:r>
      </w:del>
      <w:ins w:id="2520" w:author="Aleksander Hansen" w:date="2013-02-17T20:39:00Z">
        <w:r w:rsidR="000C0AE5" w:rsidRPr="00DB35B4">
          <w:t>, the</w:t>
        </w:r>
      </w:ins>
      <w:r w:rsidRPr="00DB35B4">
        <w:t xml:space="preserve"> VaR at the 95% confidence level of a long position in an at-the-money put on this stock with a delta of -0.5 over a 1-day holding period is closest to which of the following choices?</w:t>
      </w:r>
    </w:p>
    <w:p w14:paraId="07D0B50B" w14:textId="77777777" w:rsidR="001B6307" w:rsidRDefault="001B6307" w:rsidP="00DB35B4">
      <w:pPr>
        <w:pStyle w:val="Text"/>
      </w:pPr>
    </w:p>
    <w:p w14:paraId="2CE44544" w14:textId="77777777" w:rsidR="00994066" w:rsidRPr="00DB35B4" w:rsidRDefault="00994066" w:rsidP="00DB35B4">
      <w:pPr>
        <w:pStyle w:val="Text"/>
      </w:pPr>
      <w:r w:rsidRPr="00DB35B4">
        <w:t xml:space="preserve">Answer: VaR = |delta| * 1.645 * sigma * </w:t>
      </w:r>
      <w:proofErr w:type="gramStart"/>
      <w:r w:rsidRPr="00DB35B4">
        <w:t>S(</w:t>
      </w:r>
      <w:proofErr w:type="gramEnd"/>
      <w:r w:rsidRPr="00DB35B4">
        <w:t xml:space="preserve">0) = 0.5 * 1.645 * 0.015 * 23 = 0.28. </w:t>
      </w:r>
    </w:p>
    <w:p w14:paraId="6CBE0DBB" w14:textId="77777777" w:rsidR="001B6307" w:rsidRDefault="001B6307" w:rsidP="00DB35B4">
      <w:pPr>
        <w:pStyle w:val="Text"/>
      </w:pPr>
    </w:p>
    <w:p w14:paraId="4C420031" w14:textId="648E3C3F" w:rsidR="00994066" w:rsidRPr="00DB35B4" w:rsidRDefault="00994066" w:rsidP="00DB35B4">
      <w:pPr>
        <w:pStyle w:val="Text"/>
      </w:pPr>
      <w:r w:rsidRPr="003D64E8">
        <w:rPr>
          <w:b/>
          <w:rPrChange w:id="2521" w:author="Aleksander Hansen" w:date="2013-02-19T19:22:00Z">
            <w:rPr/>
          </w:rPrChange>
        </w:rPr>
        <w:t>A classic FRM questions</w:t>
      </w:r>
      <w:ins w:id="2522" w:author="Aleksander Hansen" w:date="2013-02-17T13:14:00Z">
        <w:r w:rsidR="00AD73E4" w:rsidRPr="003D64E8">
          <w:rPr>
            <w:b/>
            <w:rPrChange w:id="2523" w:author="Aleksander Hansen" w:date="2013-02-19T19:22:00Z">
              <w:rPr/>
            </w:rPrChange>
          </w:rPr>
          <w:t>:</w:t>
        </w:r>
      </w:ins>
      <w:del w:id="2524" w:author="Aleksander Hansen" w:date="2013-02-17T13:14:00Z">
        <w:r w:rsidRPr="003D64E8" w:rsidDel="00AD73E4">
          <w:rPr>
            <w:b/>
            <w:rPrChange w:id="2525" w:author="Aleksander Hansen" w:date="2013-02-19T19:22:00Z">
              <w:rPr/>
            </w:rPrChange>
          </w:rPr>
          <w:delText>.</w:delText>
        </w:r>
      </w:del>
      <w:r w:rsidRPr="00DB35B4">
        <w:t xml:space="preserve"> </w:t>
      </w:r>
      <w:ins w:id="2526" w:author="Aleksander Hansen" w:date="2013-02-19T19:22:00Z">
        <w:r w:rsidR="003D64E8">
          <w:br/>
        </w:r>
      </w:ins>
      <w:r w:rsidRPr="00DB35B4">
        <w:t>First, see how it is satisfied to apply the linear approximation using only option delta. Second, we do realize this is an estimate: the accurate relationship is non-linear such that we are omitting the curvature (option gamma).</w:t>
      </w:r>
    </w:p>
    <w:p w14:paraId="1B0E4460" w14:textId="77777777" w:rsidR="00994066" w:rsidRPr="00E4605A" w:rsidRDefault="00994066" w:rsidP="00DB35B4">
      <w:pPr>
        <w:pStyle w:val="Heading2"/>
      </w:pPr>
      <w:bookmarkStart w:id="2527" w:name="_Toc223340250"/>
      <w:r w:rsidRPr="00E4605A">
        <w:t>Describe the delta‐normal approach to calculating VaR for non‐linear derivatives.</w:t>
      </w:r>
      <w:bookmarkEnd w:id="2527"/>
    </w:p>
    <w:p w14:paraId="0D61D1EC" w14:textId="77777777" w:rsidR="00994066" w:rsidRPr="00DB35B4" w:rsidRDefault="00994066" w:rsidP="00DB35B4">
      <w:pPr>
        <w:pStyle w:val="Text"/>
      </w:pPr>
      <w:r w:rsidRPr="00DB35B4">
        <w:t>In the delta-normal approach, the linear approximation is assumed (i.e., as if the derivative were linear) and the underlying factor is assumed to follow a normal distribution. We use delta-normal, for example, when relying on both option delta and bond duration to estimate underlying price changes—based respectively on asset price and yield changes (the risk factors). Both are first derivatives (or functions of the first derivative, in the case of duration). In the case of an option, the underlying factor is the stock price and we’d assume the stock price is normally distributed. In the case of a bond, we’d assume the yield is normally distributed.</w:t>
      </w:r>
    </w:p>
    <w:p w14:paraId="5221BB9D" w14:textId="77777777" w:rsidR="001B6307" w:rsidRDefault="001B6307" w:rsidP="00DB35B4">
      <w:pPr>
        <w:pStyle w:val="Text"/>
      </w:pPr>
    </w:p>
    <w:p w14:paraId="7CBF034D" w14:textId="77777777" w:rsidR="00994066" w:rsidRPr="00DB35B4" w:rsidRDefault="00994066">
      <w:pPr>
        <w:pStyle w:val="Heading3SubGTNI"/>
        <w:pPrChange w:id="2528" w:author="Aleksander Hansen" w:date="2013-02-16T19:52:00Z">
          <w:pPr>
            <w:pStyle w:val="Text"/>
          </w:pPr>
        </w:pPrChange>
      </w:pPr>
      <w:bookmarkStart w:id="2529" w:name="_Toc223340251"/>
      <w:r w:rsidRPr="00DB35B4">
        <w:t>Taylor Series Approximation</w:t>
      </w:r>
      <w:bookmarkEnd w:id="2529"/>
    </w:p>
    <w:p w14:paraId="73275976" w14:textId="77777777" w:rsidR="001B6307" w:rsidRDefault="001B6307" w:rsidP="00DB35B4">
      <w:pPr>
        <w:pStyle w:val="Text"/>
      </w:pPr>
    </w:p>
    <w:p w14:paraId="46EEA67F" w14:textId="3E19C9CC" w:rsidR="00994066" w:rsidRDefault="00994066" w:rsidP="00DB35B4">
      <w:pPr>
        <w:pStyle w:val="Text"/>
        <w:rPr>
          <w:ins w:id="2530" w:author="Aleksander Hansen" w:date="2013-02-19T19:58:00Z"/>
        </w:rPr>
      </w:pPr>
      <w:r w:rsidRPr="00DB35B4">
        <w:t>The Taylor Series approximation says that any "well behaved" function</w:t>
      </w:r>
      <w:ins w:id="2531" w:author="Aleksander Hansen" w:date="2013-02-19T19:49:00Z">
        <w:r w:rsidR="00E2629C">
          <w:rPr>
            <w:rStyle w:val="FootnoteReference"/>
          </w:rPr>
          <w:footnoteReference w:id="1"/>
        </w:r>
      </w:ins>
      <w:r w:rsidRPr="00DB35B4">
        <w:t xml:space="preserve"> can be approximated by a polynomial of order two (i.e., a quadratic) as follows:</w:t>
      </w:r>
    </w:p>
    <w:p w14:paraId="134F19A2" w14:textId="1B095C92" w:rsidR="001E43FB" w:rsidRPr="00DB35B4" w:rsidRDefault="001E43FB" w:rsidP="00DB35B4">
      <w:pPr>
        <w:pStyle w:val="Text"/>
      </w:pPr>
    </w:p>
    <w:p w14:paraId="4C7623D6" w14:textId="52A1E0DC" w:rsidR="00994066" w:rsidRPr="00E4605A" w:rsidRDefault="0051240F">
      <w:pPr>
        <w:pStyle w:val="Paragraph"/>
        <w:jc w:val="center"/>
        <w:pPrChange w:id="2558" w:author="Aleksander Hansen" w:date="2013-02-17T20:40:00Z">
          <w:pPr>
            <w:pStyle w:val="Paragraph"/>
          </w:pPr>
        </w:pPrChange>
      </w:pPr>
      <w:r>
        <w:pict w14:anchorId="10C49C7B">
          <v:shape id="_x0000_i1045" type="#_x0000_t75" style="width:386.7pt;height:28.3pt">
            <v:imagedata r:id="rId54" o:title=""/>
          </v:shape>
        </w:pict>
      </w:r>
    </w:p>
    <w:p w14:paraId="6B49B071" w14:textId="77777777" w:rsidR="00994066" w:rsidRPr="00E4605A" w:rsidRDefault="00994066" w:rsidP="00DB35B4">
      <w:pPr>
        <w:pStyle w:val="Text"/>
      </w:pPr>
      <w:r w:rsidRPr="00E4605A">
        <w:t>For example: application of Taylor Series to option price</w:t>
      </w:r>
    </w:p>
    <w:p w14:paraId="0502C7E1" w14:textId="77777777" w:rsidR="00994066" w:rsidRDefault="00994066" w:rsidP="00994066">
      <w:pPr>
        <w:pStyle w:val="Paragraph"/>
      </w:pPr>
      <w:r w:rsidRPr="00DA0BBD">
        <w:rPr>
          <w:noProof/>
          <w:color w:val="0000FF"/>
          <w:lang w:bidi="ar-SA"/>
        </w:rPr>
        <w:drawing>
          <wp:inline distT="0" distB="0" distL="0" distR="0" wp14:anchorId="00D2E93E" wp14:editId="3B57102D">
            <wp:extent cx="4251366" cy="2481943"/>
            <wp:effectExtent l="0" t="0" r="0" b="0"/>
            <wp:docPr id="23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6BABAB5" w14:textId="13D488EB" w:rsidR="00994066" w:rsidRPr="00E4605A" w:rsidRDefault="00994066" w:rsidP="001B6307">
      <w:pPr>
        <w:pStyle w:val="Text"/>
      </w:pPr>
      <w:r w:rsidRPr="00E4605A">
        <w:t xml:space="preserve">First (step 1), we price an option as a function of its six inputs (yellow): stock = strike = $30, volatility = 30%, </w:t>
      </w:r>
      <w:del w:id="2559" w:author="Aleksander Hansen" w:date="2013-02-17T20:38:00Z">
        <w:r w:rsidRPr="00E4605A" w:rsidDel="000C0AE5">
          <w:delText>riskfree</w:delText>
        </w:r>
      </w:del>
      <w:ins w:id="2560" w:author="Aleksander Hansen" w:date="2013-02-17T20:38:00Z">
        <w:r w:rsidR="000C0AE5" w:rsidRPr="00E4605A">
          <w:t>risk-free</w:t>
        </w:r>
      </w:ins>
      <w:r w:rsidRPr="00E4605A">
        <w:t xml:space="preserve"> rate = 4%, option term = 1.0 years, and no dividend yield. The price of this option, per the Black-Scholes-Merton</w:t>
      </w:r>
      <w:ins w:id="2561" w:author="Aleksander Hansen" w:date="2013-02-19T15:41:00Z">
        <w:r w:rsidR="00B2623C">
          <w:t xml:space="preserve"> model</w:t>
        </w:r>
      </w:ins>
      <w:r w:rsidRPr="00E4605A">
        <w:t>, is $6.88.</w:t>
      </w:r>
    </w:p>
    <w:p w14:paraId="184E13CC" w14:textId="77777777" w:rsidR="00011813" w:rsidRDefault="00011813" w:rsidP="001B6307">
      <w:pPr>
        <w:pStyle w:val="Text"/>
      </w:pPr>
    </w:p>
    <w:p w14:paraId="5499A5E4" w14:textId="77777777" w:rsidR="00994066" w:rsidRDefault="00994066" w:rsidP="001B6307">
      <w:pPr>
        <w:pStyle w:val="Text"/>
      </w:pPr>
      <w:r w:rsidRPr="00E4605A">
        <w:t>Next (step 2), we increase only the stock price and the volatility: stock price increases $1 to $51.00 and volatility increases + 2% to 32.0%. Then, we re-price the option (step 3) and the value is $7.88. This is simple, but it’s an example of “full revaluation;” i.e., although only two inputs changed, we ran the entire pricing model again. So, due to full revaluation we know that an increase in the stock price of $1.00 and volatility of 2.0% implies and increase of $1.00 in the option price (from $6.88 to $7.88):</w:t>
      </w:r>
    </w:p>
    <w:p w14:paraId="065A25FF" w14:textId="77777777" w:rsidR="00011813" w:rsidRPr="00E4605A" w:rsidRDefault="00011813" w:rsidP="001B6307">
      <w:pPr>
        <w:pStyle w:val="Text"/>
      </w:pPr>
    </w:p>
    <w:tbl>
      <w:tblPr>
        <w:tblW w:w="9102" w:type="dxa"/>
        <w:tblCellMar>
          <w:left w:w="0" w:type="dxa"/>
          <w:right w:w="0" w:type="dxa"/>
        </w:tblCellMar>
        <w:tblLook w:val="04A0" w:firstRow="1" w:lastRow="0" w:firstColumn="1" w:lastColumn="0" w:noHBand="0" w:noVBand="1"/>
        <w:tblPrChange w:id="2562" w:author="Aleksander Hansen" w:date="2013-02-16T19:59:00Z">
          <w:tblPr>
            <w:tblW w:w="9102" w:type="dxa"/>
            <w:tblCellMar>
              <w:left w:w="0" w:type="dxa"/>
              <w:right w:w="0" w:type="dxa"/>
            </w:tblCellMar>
            <w:tblLook w:val="04A0" w:firstRow="1" w:lastRow="0" w:firstColumn="1" w:lastColumn="0" w:noHBand="0" w:noVBand="1"/>
          </w:tblPr>
        </w:tblPrChange>
      </w:tblPr>
      <w:tblGrid>
        <w:gridCol w:w="271"/>
        <w:gridCol w:w="416"/>
        <w:gridCol w:w="854"/>
        <w:gridCol w:w="897"/>
        <w:gridCol w:w="986"/>
        <w:gridCol w:w="178"/>
        <w:gridCol w:w="5500"/>
        <w:tblGridChange w:id="2563">
          <w:tblGrid>
            <w:gridCol w:w="120"/>
            <w:gridCol w:w="151"/>
            <w:gridCol w:w="121"/>
            <w:gridCol w:w="295"/>
            <w:gridCol w:w="46"/>
            <w:gridCol w:w="808"/>
            <w:gridCol w:w="46"/>
            <w:gridCol w:w="851"/>
            <w:gridCol w:w="49"/>
            <w:gridCol w:w="937"/>
            <w:gridCol w:w="53"/>
            <w:gridCol w:w="125"/>
            <w:gridCol w:w="55"/>
            <w:gridCol w:w="5445"/>
            <w:gridCol w:w="120"/>
          </w:tblGrid>
        </w:tblGridChange>
      </w:tblGrid>
      <w:tr w:rsidR="00994066" w:rsidRPr="000710AA" w14:paraId="05EF0A33" w14:textId="77777777" w:rsidTr="00841650">
        <w:trPr>
          <w:trPrChange w:id="2564" w:author="Aleksander Hansen" w:date="2013-02-16T19:59:00Z">
            <w:trPr>
              <w:gridBefore w:val="1"/>
            </w:trPr>
          </w:trPrChange>
        </w:trPr>
        <w:tc>
          <w:tcPr>
            <w:tcW w:w="1467" w:type="dxa"/>
            <w:gridSpan w:val="3"/>
            <w:tcBorders>
              <w:top w:val="nil"/>
              <w:left w:val="nil"/>
              <w:right w:val="nil"/>
            </w:tcBorders>
            <w:shd w:val="clear" w:color="auto" w:fill="A2B593"/>
            <w:tcMar>
              <w:top w:w="12" w:type="dxa"/>
              <w:left w:w="12" w:type="dxa"/>
              <w:bottom w:w="0" w:type="dxa"/>
              <w:right w:w="12" w:type="dxa"/>
            </w:tcMar>
            <w:vAlign w:val="bottom"/>
            <w:hideMark/>
            <w:tcPrChange w:id="2565" w:author="Aleksander Hansen" w:date="2013-02-16T19:59:00Z">
              <w:tcPr>
                <w:tcW w:w="1467" w:type="dxa"/>
                <w:gridSpan w:val="6"/>
                <w:tcBorders>
                  <w:top w:val="nil"/>
                  <w:left w:val="nil"/>
                  <w:bottom w:val="single" w:sz="8" w:space="0" w:color="000000"/>
                  <w:right w:val="nil"/>
                </w:tcBorders>
                <w:shd w:val="clear" w:color="auto" w:fill="auto"/>
                <w:tcMar>
                  <w:top w:w="12" w:type="dxa"/>
                  <w:left w:w="12" w:type="dxa"/>
                  <w:bottom w:w="0" w:type="dxa"/>
                  <w:right w:w="12" w:type="dxa"/>
                </w:tcMar>
                <w:vAlign w:val="bottom"/>
                <w:hideMark/>
              </w:tcPr>
            </w:tcPrChange>
          </w:tcPr>
          <w:p w14:paraId="257E0A80" w14:textId="77777777" w:rsidR="00994066" w:rsidRPr="00FC3197" w:rsidRDefault="00994066" w:rsidP="00011813">
            <w:pPr>
              <w:pStyle w:val="Text"/>
            </w:pPr>
            <w:r w:rsidRPr="00FC3197">
              <w:t>Six Inputs</w:t>
            </w:r>
          </w:p>
        </w:tc>
        <w:tc>
          <w:tcPr>
            <w:tcW w:w="900" w:type="dxa"/>
            <w:tcBorders>
              <w:top w:val="nil"/>
              <w:left w:val="nil"/>
              <w:right w:val="nil"/>
            </w:tcBorders>
            <w:shd w:val="clear" w:color="auto" w:fill="A2B593"/>
            <w:tcMar>
              <w:top w:w="12" w:type="dxa"/>
              <w:left w:w="12" w:type="dxa"/>
              <w:bottom w:w="0" w:type="dxa"/>
              <w:right w:w="12" w:type="dxa"/>
            </w:tcMar>
            <w:vAlign w:val="bottom"/>
            <w:hideMark/>
            <w:tcPrChange w:id="2566" w:author="Aleksander Hansen" w:date="2013-02-16T19:59:00Z">
              <w:tcPr>
                <w:tcW w:w="900" w:type="dxa"/>
                <w:gridSpan w:val="2"/>
                <w:tcBorders>
                  <w:top w:val="nil"/>
                  <w:left w:val="nil"/>
                  <w:bottom w:val="single" w:sz="8" w:space="0" w:color="000000"/>
                  <w:right w:val="nil"/>
                </w:tcBorders>
                <w:shd w:val="clear" w:color="auto" w:fill="auto"/>
                <w:tcMar>
                  <w:top w:w="12" w:type="dxa"/>
                  <w:left w:w="12" w:type="dxa"/>
                  <w:bottom w:w="0" w:type="dxa"/>
                  <w:right w:w="12" w:type="dxa"/>
                </w:tcMar>
                <w:vAlign w:val="bottom"/>
                <w:hideMark/>
              </w:tcPr>
            </w:tcPrChange>
          </w:tcPr>
          <w:p w14:paraId="6F658ED6" w14:textId="77777777" w:rsidR="00994066" w:rsidRPr="00FC3197" w:rsidRDefault="00994066" w:rsidP="00011813">
            <w:pPr>
              <w:pStyle w:val="Text"/>
            </w:pPr>
            <w:r w:rsidRPr="00FC3197">
              <w:t>Initial</w:t>
            </w:r>
          </w:p>
        </w:tc>
        <w:tc>
          <w:tcPr>
            <w:tcW w:w="990" w:type="dxa"/>
            <w:tcBorders>
              <w:top w:val="nil"/>
              <w:left w:val="nil"/>
              <w:right w:val="nil"/>
            </w:tcBorders>
            <w:shd w:val="clear" w:color="auto" w:fill="A2B593"/>
            <w:tcMar>
              <w:top w:w="12" w:type="dxa"/>
              <w:left w:w="12" w:type="dxa"/>
              <w:bottom w:w="0" w:type="dxa"/>
              <w:right w:w="12" w:type="dxa"/>
            </w:tcMar>
            <w:vAlign w:val="bottom"/>
            <w:hideMark/>
            <w:tcPrChange w:id="2567" w:author="Aleksander Hansen" w:date="2013-02-16T19:59:00Z">
              <w:tcPr>
                <w:tcW w:w="990" w:type="dxa"/>
                <w:gridSpan w:val="2"/>
                <w:tcBorders>
                  <w:top w:val="nil"/>
                  <w:left w:val="nil"/>
                  <w:bottom w:val="single" w:sz="8" w:space="0" w:color="000000"/>
                  <w:right w:val="nil"/>
                </w:tcBorders>
                <w:shd w:val="clear" w:color="auto" w:fill="auto"/>
                <w:tcMar>
                  <w:top w:w="12" w:type="dxa"/>
                  <w:left w:w="12" w:type="dxa"/>
                  <w:bottom w:w="0" w:type="dxa"/>
                  <w:right w:w="12" w:type="dxa"/>
                </w:tcMar>
                <w:vAlign w:val="bottom"/>
                <w:hideMark/>
              </w:tcPr>
            </w:tcPrChange>
          </w:tcPr>
          <w:p w14:paraId="2625ACBE" w14:textId="77777777" w:rsidR="00994066" w:rsidRPr="00FC3197" w:rsidRDefault="00994066" w:rsidP="00011813">
            <w:pPr>
              <w:pStyle w:val="Text"/>
            </w:pPr>
            <w:r w:rsidRPr="00FC3197">
              <w:t>Adjust</w:t>
            </w:r>
          </w:p>
        </w:tc>
        <w:tc>
          <w:tcPr>
            <w:tcW w:w="180" w:type="dxa"/>
            <w:tcBorders>
              <w:top w:val="nil"/>
              <w:left w:val="nil"/>
              <w:right w:val="nil"/>
            </w:tcBorders>
            <w:shd w:val="clear" w:color="auto" w:fill="A2B593"/>
            <w:tcMar>
              <w:top w:w="12" w:type="dxa"/>
              <w:left w:w="12" w:type="dxa"/>
              <w:bottom w:w="0" w:type="dxa"/>
              <w:right w:w="12" w:type="dxa"/>
            </w:tcMar>
            <w:vAlign w:val="bottom"/>
            <w:hideMark/>
            <w:tcPrChange w:id="2568"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0E60B863" w14:textId="77777777" w:rsidR="00994066" w:rsidRPr="000710AA" w:rsidRDefault="00994066" w:rsidP="00011813">
            <w:pPr>
              <w:pStyle w:val="Text"/>
            </w:pPr>
          </w:p>
        </w:tc>
        <w:tc>
          <w:tcPr>
            <w:tcW w:w="5565" w:type="dxa"/>
            <w:tcBorders>
              <w:top w:val="nil"/>
              <w:left w:val="nil"/>
              <w:right w:val="nil"/>
            </w:tcBorders>
            <w:shd w:val="clear" w:color="auto" w:fill="A2B593"/>
            <w:tcMar>
              <w:top w:w="12" w:type="dxa"/>
              <w:left w:w="12" w:type="dxa"/>
              <w:bottom w:w="0" w:type="dxa"/>
              <w:right w:w="12" w:type="dxa"/>
            </w:tcMar>
            <w:vAlign w:val="bottom"/>
            <w:hideMark/>
            <w:tcPrChange w:id="2569" w:author="Aleksander Hansen" w:date="2013-02-16T19:59:00Z">
              <w:tcPr>
                <w:tcW w:w="5565"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2F8E6CC2" w14:textId="77777777" w:rsidR="00994066" w:rsidRPr="00FC3197" w:rsidRDefault="00994066" w:rsidP="00011813">
            <w:pPr>
              <w:pStyle w:val="Text"/>
            </w:pPr>
            <w:r w:rsidRPr="00FC3197">
              <w:t>Major steps: </w:t>
            </w:r>
          </w:p>
        </w:tc>
      </w:tr>
      <w:tr w:rsidR="00994066" w:rsidRPr="000710AA" w14:paraId="66E1EFF6" w14:textId="77777777" w:rsidTr="00841650">
        <w:trPr>
          <w:trPrChange w:id="2570" w:author="Aleksander Hansen" w:date="2013-02-16T19:59:00Z">
            <w:trPr>
              <w:gridBefore w:val="1"/>
            </w:trPr>
          </w:trPrChange>
        </w:trPr>
        <w:tc>
          <w:tcPr>
            <w:tcW w:w="272" w:type="dxa"/>
            <w:tcBorders>
              <w:left w:val="nil"/>
              <w:bottom w:val="nil"/>
              <w:right w:val="nil"/>
            </w:tcBorders>
            <w:shd w:val="clear" w:color="auto" w:fill="auto"/>
            <w:tcMar>
              <w:top w:w="12" w:type="dxa"/>
              <w:left w:w="12" w:type="dxa"/>
              <w:bottom w:w="0" w:type="dxa"/>
              <w:right w:w="12" w:type="dxa"/>
            </w:tcMar>
            <w:vAlign w:val="bottom"/>
            <w:hideMark/>
            <w:tcPrChange w:id="2571" w:author="Aleksander Hansen" w:date="2013-02-16T19:59:00Z">
              <w:tcPr>
                <w:tcW w:w="272" w:type="dxa"/>
                <w:gridSpan w:val="2"/>
                <w:tcBorders>
                  <w:top w:val="single" w:sz="8" w:space="0" w:color="000000"/>
                  <w:left w:val="nil"/>
                  <w:bottom w:val="nil"/>
                  <w:right w:val="nil"/>
                </w:tcBorders>
                <w:shd w:val="clear" w:color="auto" w:fill="auto"/>
                <w:tcMar>
                  <w:top w:w="12" w:type="dxa"/>
                  <w:left w:w="12" w:type="dxa"/>
                  <w:bottom w:w="0" w:type="dxa"/>
                  <w:right w:w="12" w:type="dxa"/>
                </w:tcMar>
                <w:vAlign w:val="bottom"/>
                <w:hideMark/>
              </w:tcPr>
            </w:tcPrChange>
          </w:tcPr>
          <w:p w14:paraId="3E66F116" w14:textId="77777777" w:rsidR="00994066" w:rsidRPr="00FC3197" w:rsidRDefault="00994066" w:rsidP="00011813">
            <w:pPr>
              <w:pStyle w:val="Text"/>
            </w:pPr>
            <w:r w:rsidRPr="00FC3197">
              <w:t>1</w:t>
            </w:r>
          </w:p>
        </w:tc>
        <w:tc>
          <w:tcPr>
            <w:tcW w:w="1195" w:type="dxa"/>
            <w:gridSpan w:val="2"/>
            <w:tcBorders>
              <w:left w:val="nil"/>
              <w:bottom w:val="nil"/>
              <w:right w:val="nil"/>
            </w:tcBorders>
            <w:shd w:val="clear" w:color="auto" w:fill="auto"/>
            <w:tcMar>
              <w:top w:w="12" w:type="dxa"/>
              <w:left w:w="12" w:type="dxa"/>
              <w:bottom w:w="0" w:type="dxa"/>
              <w:right w:w="12" w:type="dxa"/>
            </w:tcMar>
            <w:vAlign w:val="bottom"/>
            <w:hideMark/>
            <w:tcPrChange w:id="2572" w:author="Aleksander Hansen" w:date="2013-02-16T19:59:00Z">
              <w:tcPr>
                <w:tcW w:w="1195" w:type="dxa"/>
                <w:gridSpan w:val="4"/>
                <w:tcBorders>
                  <w:top w:val="single" w:sz="8" w:space="0" w:color="000000"/>
                  <w:left w:val="nil"/>
                  <w:bottom w:val="nil"/>
                  <w:right w:val="nil"/>
                </w:tcBorders>
                <w:shd w:val="clear" w:color="auto" w:fill="auto"/>
                <w:tcMar>
                  <w:top w:w="12" w:type="dxa"/>
                  <w:left w:w="12" w:type="dxa"/>
                  <w:bottom w:w="0" w:type="dxa"/>
                  <w:right w:w="12" w:type="dxa"/>
                </w:tcMar>
                <w:vAlign w:val="bottom"/>
                <w:hideMark/>
              </w:tcPr>
            </w:tcPrChange>
          </w:tcPr>
          <w:p w14:paraId="0E3BB96E" w14:textId="77777777" w:rsidR="00994066" w:rsidRPr="00FC3197" w:rsidRDefault="00994066" w:rsidP="00011813">
            <w:pPr>
              <w:pStyle w:val="Text"/>
            </w:pPr>
            <w:r w:rsidRPr="00FC3197">
              <w:t>Stock (S)</w:t>
            </w:r>
          </w:p>
        </w:tc>
        <w:tc>
          <w:tcPr>
            <w:tcW w:w="900" w:type="dxa"/>
            <w:tcBorders>
              <w:left w:val="nil"/>
              <w:bottom w:val="nil"/>
              <w:right w:val="nil"/>
            </w:tcBorders>
            <w:shd w:val="clear" w:color="auto" w:fill="auto"/>
            <w:tcMar>
              <w:top w:w="12" w:type="dxa"/>
              <w:left w:w="12" w:type="dxa"/>
              <w:bottom w:w="0" w:type="dxa"/>
              <w:right w:w="12" w:type="dxa"/>
            </w:tcMar>
            <w:vAlign w:val="bottom"/>
            <w:hideMark/>
            <w:tcPrChange w:id="2573" w:author="Aleksander Hansen" w:date="2013-02-16T19:59:00Z">
              <w:tcPr>
                <w:tcW w:w="900" w:type="dxa"/>
                <w:gridSpan w:val="2"/>
                <w:tcBorders>
                  <w:top w:val="single" w:sz="8" w:space="0" w:color="000000"/>
                  <w:left w:val="nil"/>
                  <w:bottom w:val="nil"/>
                  <w:right w:val="nil"/>
                </w:tcBorders>
                <w:shd w:val="clear" w:color="auto" w:fill="FFFF99"/>
                <w:tcMar>
                  <w:top w:w="12" w:type="dxa"/>
                  <w:left w:w="12" w:type="dxa"/>
                  <w:bottom w:w="0" w:type="dxa"/>
                  <w:right w:w="12" w:type="dxa"/>
                </w:tcMar>
                <w:vAlign w:val="bottom"/>
                <w:hideMark/>
              </w:tcPr>
            </w:tcPrChange>
          </w:tcPr>
          <w:p w14:paraId="24455BAC" w14:textId="77777777" w:rsidR="00994066" w:rsidRPr="00FC3197" w:rsidRDefault="00994066" w:rsidP="00011813">
            <w:pPr>
              <w:pStyle w:val="Text"/>
            </w:pPr>
            <w:r w:rsidRPr="00FC3197">
              <w:t xml:space="preserve">$50.00 </w:t>
            </w:r>
          </w:p>
        </w:tc>
        <w:tc>
          <w:tcPr>
            <w:tcW w:w="990" w:type="dxa"/>
            <w:tcBorders>
              <w:left w:val="nil"/>
              <w:bottom w:val="nil"/>
              <w:right w:val="nil"/>
            </w:tcBorders>
            <w:shd w:val="clear" w:color="auto" w:fill="auto"/>
            <w:tcMar>
              <w:top w:w="12" w:type="dxa"/>
              <w:left w:w="12" w:type="dxa"/>
              <w:bottom w:w="0" w:type="dxa"/>
              <w:right w:w="12" w:type="dxa"/>
            </w:tcMar>
            <w:vAlign w:val="bottom"/>
            <w:hideMark/>
            <w:tcPrChange w:id="2574" w:author="Aleksander Hansen" w:date="2013-02-16T19:59:00Z">
              <w:tcPr>
                <w:tcW w:w="990" w:type="dxa"/>
                <w:gridSpan w:val="2"/>
                <w:tcBorders>
                  <w:top w:val="single" w:sz="8" w:space="0" w:color="000000"/>
                  <w:left w:val="nil"/>
                  <w:bottom w:val="nil"/>
                  <w:right w:val="nil"/>
                </w:tcBorders>
                <w:shd w:val="clear" w:color="auto" w:fill="FBD4B4" w:themeFill="accent6" w:themeFillTint="66"/>
                <w:tcMar>
                  <w:top w:w="12" w:type="dxa"/>
                  <w:left w:w="12" w:type="dxa"/>
                  <w:bottom w:w="0" w:type="dxa"/>
                  <w:right w:w="12" w:type="dxa"/>
                </w:tcMar>
                <w:vAlign w:val="bottom"/>
                <w:hideMark/>
              </w:tcPr>
            </w:tcPrChange>
          </w:tcPr>
          <w:p w14:paraId="13DA9D7E" w14:textId="77777777" w:rsidR="00994066" w:rsidRPr="00FC3197" w:rsidRDefault="00994066" w:rsidP="00011813">
            <w:pPr>
              <w:pStyle w:val="Text"/>
            </w:pPr>
            <w:r w:rsidRPr="00FC3197">
              <w:t xml:space="preserve">$51.00 </w:t>
            </w:r>
          </w:p>
        </w:tc>
        <w:tc>
          <w:tcPr>
            <w:tcW w:w="180" w:type="dxa"/>
            <w:tcBorders>
              <w:left w:val="nil"/>
              <w:bottom w:val="nil"/>
              <w:right w:val="nil"/>
            </w:tcBorders>
            <w:shd w:val="clear" w:color="auto" w:fill="auto"/>
            <w:tcMar>
              <w:top w:w="12" w:type="dxa"/>
              <w:left w:w="12" w:type="dxa"/>
              <w:bottom w:w="0" w:type="dxa"/>
              <w:right w:w="12" w:type="dxa"/>
            </w:tcMar>
            <w:vAlign w:val="bottom"/>
            <w:hideMark/>
            <w:tcPrChange w:id="2575"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4D8B39B" w14:textId="77777777" w:rsidR="00994066" w:rsidRPr="000710AA" w:rsidRDefault="00994066" w:rsidP="00011813">
            <w:pPr>
              <w:pStyle w:val="Text"/>
            </w:pPr>
          </w:p>
        </w:tc>
        <w:tc>
          <w:tcPr>
            <w:tcW w:w="5565" w:type="dxa"/>
            <w:vMerge w:val="restart"/>
            <w:tcBorders>
              <w:left w:val="nil"/>
              <w:right w:val="nil"/>
            </w:tcBorders>
            <w:shd w:val="clear" w:color="auto" w:fill="auto"/>
            <w:tcMar>
              <w:top w:w="12" w:type="dxa"/>
              <w:left w:w="12" w:type="dxa"/>
              <w:bottom w:w="0" w:type="dxa"/>
              <w:right w:w="12" w:type="dxa"/>
            </w:tcMar>
            <w:hideMark/>
            <w:tcPrChange w:id="2576" w:author="Aleksander Hansen" w:date="2013-02-16T19:59:00Z">
              <w:tcPr>
                <w:tcW w:w="5565" w:type="dxa"/>
                <w:gridSpan w:val="2"/>
                <w:vMerge w:val="restart"/>
                <w:tcBorders>
                  <w:top w:val="nil"/>
                  <w:left w:val="nil"/>
                  <w:right w:val="nil"/>
                </w:tcBorders>
                <w:shd w:val="clear" w:color="auto" w:fill="FFFF99"/>
                <w:tcMar>
                  <w:top w:w="12" w:type="dxa"/>
                  <w:left w:w="12" w:type="dxa"/>
                  <w:bottom w:w="0" w:type="dxa"/>
                  <w:right w:w="12" w:type="dxa"/>
                </w:tcMar>
                <w:hideMark/>
              </w:tcPr>
            </w:tcPrChange>
          </w:tcPr>
          <w:p w14:paraId="486F0A10" w14:textId="77777777" w:rsidR="00994066" w:rsidRPr="00FC3197" w:rsidRDefault="00994066" w:rsidP="00011813">
            <w:pPr>
              <w:pStyle w:val="Text"/>
            </w:pPr>
            <w:r w:rsidRPr="00FC3197">
              <w:t xml:space="preserve">1. </w:t>
            </w:r>
            <w:r w:rsidRPr="00FC3197">
              <w:tab/>
              <w:t xml:space="preserve">Give six inputs into the Black-Scholes model </w:t>
            </w:r>
          </w:p>
        </w:tc>
      </w:tr>
      <w:tr w:rsidR="00994066" w:rsidRPr="000710AA" w14:paraId="124C3D6C" w14:textId="77777777" w:rsidTr="00841650">
        <w:trPr>
          <w:trPrChange w:id="2577" w:author="Aleksander Hansen" w:date="2013-02-16T19:59:00Z">
            <w:trPr>
              <w:gridBefore w:val="1"/>
            </w:trPr>
          </w:trPrChange>
        </w:trPr>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2578" w:author="Aleksander Hansen" w:date="2013-02-16T19:59:00Z">
              <w:tcPr>
                <w:tcW w:w="272"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04BF9CA4" w14:textId="77777777" w:rsidR="00994066" w:rsidRPr="00FC3197" w:rsidRDefault="00994066" w:rsidP="00011813">
            <w:pPr>
              <w:pStyle w:val="Text"/>
            </w:pPr>
            <w:r w:rsidRPr="00FC3197">
              <w:t>2</w:t>
            </w:r>
          </w:p>
        </w:tc>
        <w:tc>
          <w:tcPr>
            <w:tcW w:w="1195" w:type="dxa"/>
            <w:gridSpan w:val="2"/>
            <w:tcBorders>
              <w:top w:val="nil"/>
              <w:left w:val="nil"/>
              <w:bottom w:val="nil"/>
              <w:right w:val="nil"/>
            </w:tcBorders>
            <w:shd w:val="clear" w:color="auto" w:fill="auto"/>
            <w:tcMar>
              <w:top w:w="12" w:type="dxa"/>
              <w:left w:w="12" w:type="dxa"/>
              <w:bottom w:w="0" w:type="dxa"/>
              <w:right w:w="12" w:type="dxa"/>
            </w:tcMar>
            <w:vAlign w:val="bottom"/>
            <w:hideMark/>
            <w:tcPrChange w:id="2579" w:author="Aleksander Hansen" w:date="2013-02-16T19:59:00Z">
              <w:tcPr>
                <w:tcW w:w="1195"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45E9051D" w14:textId="77777777" w:rsidR="00994066" w:rsidRPr="00FC3197" w:rsidRDefault="00994066" w:rsidP="00011813">
            <w:pPr>
              <w:pStyle w:val="Text"/>
            </w:pPr>
            <w:r w:rsidRPr="00FC3197">
              <w:t>Strike (K)</w:t>
            </w:r>
          </w:p>
        </w:tc>
        <w:tc>
          <w:tcPr>
            <w:tcW w:w="900" w:type="dxa"/>
            <w:tcBorders>
              <w:top w:val="nil"/>
              <w:left w:val="nil"/>
              <w:bottom w:val="nil"/>
              <w:right w:val="nil"/>
            </w:tcBorders>
            <w:shd w:val="clear" w:color="auto" w:fill="auto"/>
            <w:tcMar>
              <w:top w:w="12" w:type="dxa"/>
              <w:left w:w="12" w:type="dxa"/>
              <w:bottom w:w="0" w:type="dxa"/>
              <w:right w:w="12" w:type="dxa"/>
            </w:tcMar>
            <w:vAlign w:val="bottom"/>
            <w:hideMark/>
            <w:tcPrChange w:id="2580" w:author="Aleksander Hansen" w:date="2013-02-16T19:59:00Z">
              <w:tcPr>
                <w:tcW w:w="90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1775F298" w14:textId="77777777" w:rsidR="00994066" w:rsidRPr="00FC3197" w:rsidRDefault="00994066" w:rsidP="00011813">
            <w:pPr>
              <w:pStyle w:val="Text"/>
            </w:pPr>
            <w:r w:rsidRPr="00FC3197">
              <w:t xml:space="preserve">$50.00 </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Change w:id="2581" w:author="Aleksander Hansen" w:date="2013-02-16T19:59:00Z">
              <w:tcPr>
                <w:tcW w:w="99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2E86885" w14:textId="77777777" w:rsidR="00994066" w:rsidRPr="00FC3197" w:rsidRDefault="00994066" w:rsidP="00011813">
            <w:pPr>
              <w:pStyle w:val="Text"/>
            </w:pPr>
            <w:r w:rsidRPr="00FC3197">
              <w:t xml:space="preserve">$50.00 </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582"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8FE6BBD" w14:textId="77777777" w:rsidR="00994066" w:rsidRPr="000710AA" w:rsidRDefault="00994066" w:rsidP="00011813">
            <w:pPr>
              <w:pStyle w:val="Text"/>
            </w:pPr>
          </w:p>
        </w:tc>
        <w:tc>
          <w:tcPr>
            <w:tcW w:w="5565" w:type="dxa"/>
            <w:vMerge/>
            <w:tcBorders>
              <w:left w:val="nil"/>
              <w:bottom w:val="nil"/>
              <w:right w:val="nil"/>
            </w:tcBorders>
            <w:shd w:val="clear" w:color="auto" w:fill="auto"/>
            <w:tcMar>
              <w:top w:w="12" w:type="dxa"/>
              <w:left w:w="12" w:type="dxa"/>
              <w:bottom w:w="0" w:type="dxa"/>
              <w:right w:w="12" w:type="dxa"/>
            </w:tcMar>
            <w:vAlign w:val="bottom"/>
            <w:hideMark/>
            <w:tcPrChange w:id="2583" w:author="Aleksander Hansen" w:date="2013-02-16T19:59:00Z">
              <w:tcPr>
                <w:tcW w:w="5565" w:type="dxa"/>
                <w:gridSpan w:val="2"/>
                <w:vMerge/>
                <w:tcBorders>
                  <w:left w:val="nil"/>
                  <w:bottom w:val="nil"/>
                  <w:right w:val="nil"/>
                </w:tcBorders>
                <w:shd w:val="clear" w:color="auto" w:fill="FFFF99"/>
                <w:tcMar>
                  <w:top w:w="12" w:type="dxa"/>
                  <w:left w:w="12" w:type="dxa"/>
                  <w:bottom w:w="0" w:type="dxa"/>
                  <w:right w:w="12" w:type="dxa"/>
                </w:tcMar>
                <w:vAlign w:val="bottom"/>
                <w:hideMark/>
              </w:tcPr>
            </w:tcPrChange>
          </w:tcPr>
          <w:p w14:paraId="63781F0E" w14:textId="77777777" w:rsidR="00994066" w:rsidRPr="000710AA" w:rsidRDefault="00994066" w:rsidP="00011813">
            <w:pPr>
              <w:pStyle w:val="Text"/>
            </w:pPr>
          </w:p>
        </w:tc>
      </w:tr>
      <w:tr w:rsidR="00994066" w:rsidRPr="000710AA" w14:paraId="1C744929" w14:textId="77777777" w:rsidTr="00841650">
        <w:trPr>
          <w:trPrChange w:id="2584" w:author="Aleksander Hansen" w:date="2013-02-16T19:59:00Z">
            <w:trPr>
              <w:gridBefore w:val="1"/>
            </w:trPr>
          </w:trPrChange>
        </w:trPr>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2585" w:author="Aleksander Hansen" w:date="2013-02-16T19:59:00Z">
              <w:tcPr>
                <w:tcW w:w="272"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11DD09D7" w14:textId="77777777" w:rsidR="00994066" w:rsidRPr="00FC3197" w:rsidRDefault="00994066" w:rsidP="00011813">
            <w:pPr>
              <w:pStyle w:val="Text"/>
            </w:pPr>
            <w:r w:rsidRPr="00FC3197">
              <w:t>3</w:t>
            </w:r>
          </w:p>
        </w:tc>
        <w:tc>
          <w:tcPr>
            <w:tcW w:w="1195" w:type="dxa"/>
            <w:gridSpan w:val="2"/>
            <w:tcBorders>
              <w:top w:val="nil"/>
              <w:left w:val="nil"/>
              <w:bottom w:val="nil"/>
              <w:right w:val="nil"/>
            </w:tcBorders>
            <w:shd w:val="clear" w:color="auto" w:fill="auto"/>
            <w:tcMar>
              <w:top w:w="12" w:type="dxa"/>
              <w:left w:w="12" w:type="dxa"/>
              <w:bottom w:w="0" w:type="dxa"/>
              <w:right w:w="12" w:type="dxa"/>
            </w:tcMar>
            <w:vAlign w:val="bottom"/>
            <w:hideMark/>
            <w:tcPrChange w:id="2586" w:author="Aleksander Hansen" w:date="2013-02-16T19:59:00Z">
              <w:tcPr>
                <w:tcW w:w="1195"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67CF3A05" w14:textId="77777777" w:rsidR="00994066" w:rsidRPr="00FC3197" w:rsidRDefault="00994066" w:rsidP="00011813">
            <w:pPr>
              <w:pStyle w:val="Text"/>
            </w:pPr>
            <w:r w:rsidRPr="00FC3197">
              <w:t>Volatility</w:t>
            </w:r>
          </w:p>
        </w:tc>
        <w:tc>
          <w:tcPr>
            <w:tcW w:w="900" w:type="dxa"/>
            <w:tcBorders>
              <w:top w:val="nil"/>
              <w:left w:val="nil"/>
              <w:bottom w:val="nil"/>
              <w:right w:val="nil"/>
            </w:tcBorders>
            <w:shd w:val="clear" w:color="auto" w:fill="auto"/>
            <w:tcMar>
              <w:top w:w="12" w:type="dxa"/>
              <w:left w:w="12" w:type="dxa"/>
              <w:bottom w:w="0" w:type="dxa"/>
              <w:right w:w="12" w:type="dxa"/>
            </w:tcMar>
            <w:vAlign w:val="bottom"/>
            <w:hideMark/>
            <w:tcPrChange w:id="2587" w:author="Aleksander Hansen" w:date="2013-02-16T19:59:00Z">
              <w:tcPr>
                <w:tcW w:w="90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13F1C582" w14:textId="77777777" w:rsidR="00994066" w:rsidRPr="00FC3197" w:rsidRDefault="00994066" w:rsidP="00011813">
            <w:pPr>
              <w:pStyle w:val="Text"/>
            </w:pPr>
            <w:r w:rsidRPr="00FC3197">
              <w:t>30.0%</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Change w:id="2588" w:author="Aleksander Hansen" w:date="2013-02-16T19:59:00Z">
              <w:tcPr>
                <w:tcW w:w="990" w:type="dxa"/>
                <w:gridSpan w:val="2"/>
                <w:tcBorders>
                  <w:top w:val="nil"/>
                  <w:left w:val="nil"/>
                  <w:bottom w:val="nil"/>
                  <w:right w:val="nil"/>
                </w:tcBorders>
                <w:shd w:val="clear" w:color="auto" w:fill="FBD4B4" w:themeFill="accent6" w:themeFillTint="66"/>
                <w:tcMar>
                  <w:top w:w="12" w:type="dxa"/>
                  <w:left w:w="12" w:type="dxa"/>
                  <w:bottom w:w="0" w:type="dxa"/>
                  <w:right w:w="12" w:type="dxa"/>
                </w:tcMar>
                <w:vAlign w:val="bottom"/>
                <w:hideMark/>
              </w:tcPr>
            </w:tcPrChange>
          </w:tcPr>
          <w:p w14:paraId="3D32D116" w14:textId="77777777" w:rsidR="00994066" w:rsidRPr="00FC3197" w:rsidRDefault="00994066" w:rsidP="00011813">
            <w:pPr>
              <w:pStyle w:val="Text"/>
            </w:pPr>
            <w:r w:rsidRPr="00FC3197">
              <w:t>32.0%</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589"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18C100F" w14:textId="77777777" w:rsidR="00994066" w:rsidRPr="000710AA" w:rsidRDefault="00994066" w:rsidP="00011813">
            <w:pPr>
              <w:pStyle w:val="Text"/>
            </w:pPr>
          </w:p>
        </w:tc>
        <w:tc>
          <w:tcPr>
            <w:tcW w:w="5565" w:type="dxa"/>
            <w:vMerge w:val="restart"/>
            <w:tcBorders>
              <w:top w:val="nil"/>
              <w:left w:val="nil"/>
              <w:right w:val="nil"/>
            </w:tcBorders>
            <w:shd w:val="clear" w:color="auto" w:fill="auto"/>
            <w:tcMar>
              <w:top w:w="12" w:type="dxa"/>
              <w:left w:w="12" w:type="dxa"/>
              <w:bottom w:w="0" w:type="dxa"/>
              <w:right w:w="12" w:type="dxa"/>
            </w:tcMar>
            <w:hideMark/>
            <w:tcPrChange w:id="2590" w:author="Aleksander Hansen" w:date="2013-02-16T19:59:00Z">
              <w:tcPr>
                <w:tcW w:w="5565" w:type="dxa"/>
                <w:gridSpan w:val="2"/>
                <w:vMerge w:val="restart"/>
                <w:tcBorders>
                  <w:top w:val="nil"/>
                  <w:left w:val="nil"/>
                  <w:right w:val="nil"/>
                </w:tcBorders>
                <w:shd w:val="clear" w:color="auto" w:fill="FBD4B4" w:themeFill="accent6" w:themeFillTint="66"/>
                <w:tcMar>
                  <w:top w:w="12" w:type="dxa"/>
                  <w:left w:w="12" w:type="dxa"/>
                  <w:bottom w:w="0" w:type="dxa"/>
                  <w:right w:w="12" w:type="dxa"/>
                </w:tcMar>
                <w:hideMark/>
              </w:tcPr>
            </w:tcPrChange>
          </w:tcPr>
          <w:p w14:paraId="5550EBD6" w14:textId="77777777" w:rsidR="00994066" w:rsidRPr="00FC3197" w:rsidRDefault="00994066" w:rsidP="00011813">
            <w:pPr>
              <w:pStyle w:val="Text"/>
            </w:pPr>
            <w:r w:rsidRPr="00FC3197">
              <w:t xml:space="preserve">2. </w:t>
            </w:r>
            <w:r w:rsidRPr="00FC3197">
              <w:tab/>
              <w:t xml:space="preserve">Imagine stock price jumps +$1 and volatility jumps +2%; i.e., we “shock" two risk factors. The value of the derivative (the call option) has a non-linear relationship with the underlying "risk factors" </w:t>
            </w:r>
          </w:p>
        </w:tc>
      </w:tr>
      <w:tr w:rsidR="00994066" w:rsidRPr="000710AA" w14:paraId="27D47117" w14:textId="77777777" w:rsidTr="00841650">
        <w:trPr>
          <w:trPrChange w:id="2591" w:author="Aleksander Hansen" w:date="2013-02-16T19:59:00Z">
            <w:trPr>
              <w:gridBefore w:val="1"/>
            </w:trPr>
          </w:trPrChange>
        </w:trPr>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2592" w:author="Aleksander Hansen" w:date="2013-02-16T19:59:00Z">
              <w:tcPr>
                <w:tcW w:w="272"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4276A42" w14:textId="77777777" w:rsidR="00994066" w:rsidRPr="000710AA" w:rsidRDefault="00994066" w:rsidP="00011813">
            <w:pPr>
              <w:pStyle w:val="Text"/>
            </w:pPr>
          </w:p>
        </w:tc>
        <w:tc>
          <w:tcPr>
            <w:tcW w:w="1195" w:type="dxa"/>
            <w:gridSpan w:val="2"/>
            <w:tcBorders>
              <w:top w:val="nil"/>
              <w:left w:val="nil"/>
              <w:bottom w:val="nil"/>
              <w:right w:val="nil"/>
            </w:tcBorders>
            <w:shd w:val="clear" w:color="auto" w:fill="auto"/>
            <w:tcMar>
              <w:top w:w="12" w:type="dxa"/>
              <w:left w:w="12" w:type="dxa"/>
              <w:bottom w:w="0" w:type="dxa"/>
              <w:right w:w="12" w:type="dxa"/>
            </w:tcMar>
            <w:vAlign w:val="bottom"/>
            <w:hideMark/>
            <w:tcPrChange w:id="2593" w:author="Aleksander Hansen" w:date="2013-02-16T19:59:00Z">
              <w:tcPr>
                <w:tcW w:w="1195"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672440F0" w14:textId="77777777" w:rsidR="00994066" w:rsidRPr="00FC3197" w:rsidRDefault="00994066" w:rsidP="00011813">
            <w:pPr>
              <w:pStyle w:val="Text"/>
            </w:pPr>
            <w:r w:rsidRPr="00FC3197">
              <w:t>Variance</w:t>
            </w:r>
          </w:p>
        </w:tc>
        <w:tc>
          <w:tcPr>
            <w:tcW w:w="900" w:type="dxa"/>
            <w:tcBorders>
              <w:top w:val="nil"/>
              <w:left w:val="nil"/>
              <w:bottom w:val="nil"/>
              <w:right w:val="nil"/>
            </w:tcBorders>
            <w:shd w:val="clear" w:color="auto" w:fill="auto"/>
            <w:tcMar>
              <w:top w:w="12" w:type="dxa"/>
              <w:left w:w="12" w:type="dxa"/>
              <w:bottom w:w="0" w:type="dxa"/>
              <w:right w:w="12" w:type="dxa"/>
            </w:tcMar>
            <w:vAlign w:val="bottom"/>
            <w:hideMark/>
            <w:tcPrChange w:id="2594" w:author="Aleksander Hansen" w:date="2013-02-16T19:59:00Z">
              <w:tcPr>
                <w:tcW w:w="90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4DC24A8" w14:textId="77777777" w:rsidR="00994066" w:rsidRPr="00FC3197" w:rsidRDefault="00994066" w:rsidP="00011813">
            <w:pPr>
              <w:pStyle w:val="Text"/>
            </w:pPr>
            <w:r w:rsidRPr="00FC3197">
              <w:t>9.00%</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Change w:id="2595" w:author="Aleksander Hansen" w:date="2013-02-16T19:59:00Z">
              <w:tcPr>
                <w:tcW w:w="99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C772955" w14:textId="77777777" w:rsidR="00994066" w:rsidRPr="00FC3197" w:rsidRDefault="00994066" w:rsidP="00011813">
            <w:pPr>
              <w:pStyle w:val="Text"/>
            </w:pPr>
            <w:r w:rsidRPr="00FC3197">
              <w:t>10.24%</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596"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27975B9" w14:textId="77777777" w:rsidR="00994066" w:rsidRPr="000710AA" w:rsidRDefault="00994066" w:rsidP="00011813">
            <w:pPr>
              <w:pStyle w:val="Text"/>
            </w:pPr>
          </w:p>
        </w:tc>
        <w:tc>
          <w:tcPr>
            <w:tcW w:w="5565" w:type="dxa"/>
            <w:vMerge/>
            <w:tcBorders>
              <w:left w:val="nil"/>
              <w:right w:val="nil"/>
            </w:tcBorders>
            <w:shd w:val="clear" w:color="auto" w:fill="auto"/>
            <w:tcMar>
              <w:top w:w="12" w:type="dxa"/>
              <w:left w:w="12" w:type="dxa"/>
              <w:bottom w:w="0" w:type="dxa"/>
              <w:right w:w="12" w:type="dxa"/>
            </w:tcMar>
            <w:vAlign w:val="bottom"/>
            <w:hideMark/>
            <w:tcPrChange w:id="2597" w:author="Aleksander Hansen" w:date="2013-02-16T19:59:00Z">
              <w:tcPr>
                <w:tcW w:w="5565" w:type="dxa"/>
                <w:gridSpan w:val="2"/>
                <w:vMerge/>
                <w:tcBorders>
                  <w:left w:val="nil"/>
                  <w:right w:val="nil"/>
                </w:tcBorders>
                <w:shd w:val="clear" w:color="auto" w:fill="FBD4B4" w:themeFill="accent6" w:themeFillTint="66"/>
                <w:tcMar>
                  <w:top w:w="12" w:type="dxa"/>
                  <w:left w:w="12" w:type="dxa"/>
                  <w:bottom w:w="0" w:type="dxa"/>
                  <w:right w:w="12" w:type="dxa"/>
                </w:tcMar>
                <w:vAlign w:val="bottom"/>
                <w:hideMark/>
              </w:tcPr>
            </w:tcPrChange>
          </w:tcPr>
          <w:p w14:paraId="48A61DDD" w14:textId="77777777" w:rsidR="00994066" w:rsidRPr="000710AA" w:rsidRDefault="00994066" w:rsidP="00011813">
            <w:pPr>
              <w:pStyle w:val="Text"/>
            </w:pPr>
          </w:p>
        </w:tc>
      </w:tr>
      <w:tr w:rsidR="00994066" w:rsidRPr="000710AA" w14:paraId="231D177D" w14:textId="77777777" w:rsidTr="00841650">
        <w:trPr>
          <w:trPrChange w:id="2598" w:author="Aleksander Hansen" w:date="2013-02-16T19:59:00Z">
            <w:trPr>
              <w:gridBefore w:val="1"/>
            </w:trPr>
          </w:trPrChange>
        </w:trPr>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2599" w:author="Aleksander Hansen" w:date="2013-02-16T19:59:00Z">
              <w:tcPr>
                <w:tcW w:w="272"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1C0355FA" w14:textId="77777777" w:rsidR="00994066" w:rsidRPr="00FC3197" w:rsidRDefault="00994066" w:rsidP="00011813">
            <w:pPr>
              <w:pStyle w:val="Text"/>
            </w:pPr>
            <w:r w:rsidRPr="00FC3197">
              <w:t>4</w:t>
            </w:r>
          </w:p>
        </w:tc>
        <w:tc>
          <w:tcPr>
            <w:tcW w:w="1195" w:type="dxa"/>
            <w:gridSpan w:val="2"/>
            <w:tcBorders>
              <w:top w:val="nil"/>
              <w:left w:val="nil"/>
              <w:bottom w:val="nil"/>
              <w:right w:val="nil"/>
            </w:tcBorders>
            <w:shd w:val="clear" w:color="auto" w:fill="auto"/>
            <w:tcMar>
              <w:top w:w="12" w:type="dxa"/>
              <w:left w:w="12" w:type="dxa"/>
              <w:bottom w:w="0" w:type="dxa"/>
              <w:right w:w="12" w:type="dxa"/>
            </w:tcMar>
            <w:vAlign w:val="bottom"/>
            <w:hideMark/>
            <w:tcPrChange w:id="2600" w:author="Aleksander Hansen" w:date="2013-02-16T19:59:00Z">
              <w:tcPr>
                <w:tcW w:w="1195"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47060A66" w14:textId="2B16626B" w:rsidR="00994066" w:rsidRPr="00FC3197" w:rsidRDefault="00994066" w:rsidP="00011813">
            <w:pPr>
              <w:pStyle w:val="Text"/>
            </w:pPr>
            <w:del w:id="2601" w:author="Aleksander Hansen" w:date="2013-02-17T13:15:00Z">
              <w:r w:rsidRPr="00FC3197" w:rsidDel="00AD73E4">
                <w:delText>Riskfree</w:delText>
              </w:r>
            </w:del>
            <w:ins w:id="2602" w:author="Aleksander Hansen" w:date="2013-02-17T13:15:00Z">
              <w:r w:rsidR="00AD73E4" w:rsidRPr="00FC3197">
                <w:t>Risk-free</w:t>
              </w:r>
            </w:ins>
            <w:r w:rsidRPr="00FC3197">
              <w:t xml:space="preserve"> (r)</w:t>
            </w:r>
          </w:p>
        </w:tc>
        <w:tc>
          <w:tcPr>
            <w:tcW w:w="900" w:type="dxa"/>
            <w:tcBorders>
              <w:top w:val="nil"/>
              <w:left w:val="nil"/>
              <w:bottom w:val="nil"/>
              <w:right w:val="nil"/>
            </w:tcBorders>
            <w:shd w:val="clear" w:color="auto" w:fill="auto"/>
            <w:tcMar>
              <w:top w:w="12" w:type="dxa"/>
              <w:left w:w="12" w:type="dxa"/>
              <w:bottom w:w="0" w:type="dxa"/>
              <w:right w:w="12" w:type="dxa"/>
            </w:tcMar>
            <w:vAlign w:val="bottom"/>
            <w:hideMark/>
            <w:tcPrChange w:id="2603" w:author="Aleksander Hansen" w:date="2013-02-16T19:59:00Z">
              <w:tcPr>
                <w:tcW w:w="90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4DC9B5D5" w14:textId="77777777" w:rsidR="00994066" w:rsidRPr="00FC3197" w:rsidRDefault="00994066" w:rsidP="00011813">
            <w:pPr>
              <w:pStyle w:val="Text"/>
            </w:pPr>
            <w:r w:rsidRPr="00FC3197">
              <w:t>4.00%</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Change w:id="2604" w:author="Aleksander Hansen" w:date="2013-02-16T19:59:00Z">
              <w:tcPr>
                <w:tcW w:w="99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E5190DB" w14:textId="77777777" w:rsidR="00994066" w:rsidRPr="00FC3197" w:rsidRDefault="00994066" w:rsidP="00011813">
            <w:pPr>
              <w:pStyle w:val="Text"/>
            </w:pPr>
            <w:r w:rsidRPr="00FC3197">
              <w:t>4.00%</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605"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A2F11A7" w14:textId="77777777" w:rsidR="00994066" w:rsidRPr="000710AA" w:rsidRDefault="00994066" w:rsidP="00011813">
            <w:pPr>
              <w:pStyle w:val="Text"/>
            </w:pPr>
          </w:p>
        </w:tc>
        <w:tc>
          <w:tcPr>
            <w:tcW w:w="5565" w:type="dxa"/>
            <w:vMerge/>
            <w:tcBorders>
              <w:left w:val="nil"/>
              <w:right w:val="nil"/>
            </w:tcBorders>
            <w:shd w:val="clear" w:color="auto" w:fill="auto"/>
            <w:tcMar>
              <w:top w:w="12" w:type="dxa"/>
              <w:left w:w="12" w:type="dxa"/>
              <w:bottom w:w="0" w:type="dxa"/>
              <w:right w:w="12" w:type="dxa"/>
            </w:tcMar>
            <w:vAlign w:val="bottom"/>
            <w:hideMark/>
            <w:tcPrChange w:id="2606" w:author="Aleksander Hansen" w:date="2013-02-16T19:59:00Z">
              <w:tcPr>
                <w:tcW w:w="5565" w:type="dxa"/>
                <w:gridSpan w:val="2"/>
                <w:vMerge/>
                <w:tcBorders>
                  <w:left w:val="nil"/>
                  <w:right w:val="nil"/>
                </w:tcBorders>
                <w:shd w:val="clear" w:color="auto" w:fill="FBD4B4" w:themeFill="accent6" w:themeFillTint="66"/>
                <w:tcMar>
                  <w:top w:w="12" w:type="dxa"/>
                  <w:left w:w="12" w:type="dxa"/>
                  <w:bottom w:w="0" w:type="dxa"/>
                  <w:right w:w="12" w:type="dxa"/>
                </w:tcMar>
                <w:vAlign w:val="bottom"/>
                <w:hideMark/>
              </w:tcPr>
            </w:tcPrChange>
          </w:tcPr>
          <w:p w14:paraId="6AC50351" w14:textId="77777777" w:rsidR="00994066" w:rsidRPr="000710AA" w:rsidRDefault="00994066" w:rsidP="00011813">
            <w:pPr>
              <w:pStyle w:val="Text"/>
            </w:pPr>
          </w:p>
        </w:tc>
      </w:tr>
      <w:tr w:rsidR="00994066" w:rsidRPr="000710AA" w14:paraId="5635DEAD" w14:textId="77777777" w:rsidTr="00841650">
        <w:trPr>
          <w:trPrChange w:id="2607" w:author="Aleksander Hansen" w:date="2013-02-16T19:59:00Z">
            <w:trPr>
              <w:gridBefore w:val="1"/>
            </w:trPr>
          </w:trPrChange>
        </w:trPr>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2608" w:author="Aleksander Hansen" w:date="2013-02-16T19:59:00Z">
              <w:tcPr>
                <w:tcW w:w="272"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E1AE0D1" w14:textId="77777777" w:rsidR="00994066" w:rsidRPr="00FC3197" w:rsidRDefault="00994066" w:rsidP="00011813">
            <w:pPr>
              <w:pStyle w:val="Text"/>
            </w:pPr>
            <w:r w:rsidRPr="00FC3197">
              <w:t>5</w:t>
            </w:r>
          </w:p>
        </w:tc>
        <w:tc>
          <w:tcPr>
            <w:tcW w:w="1195" w:type="dxa"/>
            <w:gridSpan w:val="2"/>
            <w:tcBorders>
              <w:top w:val="nil"/>
              <w:left w:val="nil"/>
              <w:bottom w:val="nil"/>
              <w:right w:val="nil"/>
            </w:tcBorders>
            <w:shd w:val="clear" w:color="auto" w:fill="auto"/>
            <w:tcMar>
              <w:top w:w="12" w:type="dxa"/>
              <w:left w:w="12" w:type="dxa"/>
              <w:bottom w:w="0" w:type="dxa"/>
              <w:right w:w="12" w:type="dxa"/>
            </w:tcMar>
            <w:vAlign w:val="bottom"/>
            <w:hideMark/>
            <w:tcPrChange w:id="2609" w:author="Aleksander Hansen" w:date="2013-02-16T19:59:00Z">
              <w:tcPr>
                <w:tcW w:w="1195"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582F7390" w14:textId="77777777" w:rsidR="00994066" w:rsidRPr="00FC3197" w:rsidRDefault="00994066" w:rsidP="00011813">
            <w:pPr>
              <w:pStyle w:val="Text"/>
            </w:pPr>
            <w:r w:rsidRPr="00FC3197">
              <w:t>Term (T)</w:t>
            </w:r>
          </w:p>
        </w:tc>
        <w:tc>
          <w:tcPr>
            <w:tcW w:w="900" w:type="dxa"/>
            <w:tcBorders>
              <w:top w:val="nil"/>
              <w:left w:val="nil"/>
              <w:bottom w:val="nil"/>
              <w:right w:val="nil"/>
            </w:tcBorders>
            <w:shd w:val="clear" w:color="auto" w:fill="auto"/>
            <w:tcMar>
              <w:top w:w="12" w:type="dxa"/>
              <w:left w:w="12" w:type="dxa"/>
              <w:bottom w:w="0" w:type="dxa"/>
              <w:right w:w="12" w:type="dxa"/>
            </w:tcMar>
            <w:vAlign w:val="bottom"/>
            <w:hideMark/>
            <w:tcPrChange w:id="2610" w:author="Aleksander Hansen" w:date="2013-02-16T19:59:00Z">
              <w:tcPr>
                <w:tcW w:w="90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2F7139A6" w14:textId="77777777" w:rsidR="00994066" w:rsidRPr="00FC3197" w:rsidRDefault="00994066" w:rsidP="00011813">
            <w:pPr>
              <w:pStyle w:val="Text"/>
            </w:pPr>
            <w:r w:rsidRPr="00FC3197">
              <w:t>1.00</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Change w:id="2611" w:author="Aleksander Hansen" w:date="2013-02-16T19:59:00Z">
              <w:tcPr>
                <w:tcW w:w="99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5BD6315" w14:textId="77777777" w:rsidR="00994066" w:rsidRPr="00FC3197" w:rsidRDefault="00994066" w:rsidP="00011813">
            <w:pPr>
              <w:pStyle w:val="Text"/>
            </w:pPr>
            <w:r w:rsidRPr="00FC3197">
              <w:t>1.00</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612"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D8EE4EF" w14:textId="77777777" w:rsidR="00994066" w:rsidRPr="000710AA" w:rsidRDefault="00994066" w:rsidP="00011813">
            <w:pPr>
              <w:pStyle w:val="Text"/>
            </w:pPr>
          </w:p>
        </w:tc>
        <w:tc>
          <w:tcPr>
            <w:tcW w:w="5565" w:type="dxa"/>
            <w:vMerge/>
            <w:tcBorders>
              <w:left w:val="nil"/>
              <w:right w:val="nil"/>
            </w:tcBorders>
            <w:shd w:val="clear" w:color="auto" w:fill="auto"/>
            <w:tcMar>
              <w:top w:w="12" w:type="dxa"/>
              <w:left w:w="12" w:type="dxa"/>
              <w:bottom w:w="0" w:type="dxa"/>
              <w:right w:w="12" w:type="dxa"/>
            </w:tcMar>
            <w:vAlign w:val="bottom"/>
            <w:hideMark/>
            <w:tcPrChange w:id="2613" w:author="Aleksander Hansen" w:date="2013-02-16T19:59:00Z">
              <w:tcPr>
                <w:tcW w:w="5565" w:type="dxa"/>
                <w:gridSpan w:val="2"/>
                <w:vMerge/>
                <w:tcBorders>
                  <w:left w:val="nil"/>
                  <w:right w:val="nil"/>
                </w:tcBorders>
                <w:shd w:val="clear" w:color="auto" w:fill="FBD4B4" w:themeFill="accent6" w:themeFillTint="66"/>
                <w:tcMar>
                  <w:top w:w="12" w:type="dxa"/>
                  <w:left w:w="12" w:type="dxa"/>
                  <w:bottom w:w="0" w:type="dxa"/>
                  <w:right w:w="12" w:type="dxa"/>
                </w:tcMar>
                <w:vAlign w:val="bottom"/>
                <w:hideMark/>
              </w:tcPr>
            </w:tcPrChange>
          </w:tcPr>
          <w:p w14:paraId="1DF18988" w14:textId="77777777" w:rsidR="00994066" w:rsidRPr="000710AA" w:rsidRDefault="00994066" w:rsidP="00011813">
            <w:pPr>
              <w:pStyle w:val="Text"/>
            </w:pPr>
          </w:p>
        </w:tc>
      </w:tr>
      <w:tr w:rsidR="00994066" w:rsidRPr="000710AA" w14:paraId="7823DD64" w14:textId="77777777" w:rsidTr="00841650">
        <w:trPr>
          <w:trPrChange w:id="2614" w:author="Aleksander Hansen" w:date="2013-02-16T19:59:00Z">
            <w:trPr>
              <w:gridBefore w:val="1"/>
            </w:trPr>
          </w:trPrChange>
        </w:trPr>
        <w:tc>
          <w:tcPr>
            <w:tcW w:w="272" w:type="dxa"/>
            <w:tcBorders>
              <w:top w:val="nil"/>
              <w:left w:val="nil"/>
              <w:right w:val="nil"/>
            </w:tcBorders>
            <w:shd w:val="clear" w:color="auto" w:fill="auto"/>
            <w:tcMar>
              <w:top w:w="12" w:type="dxa"/>
              <w:left w:w="12" w:type="dxa"/>
              <w:bottom w:w="0" w:type="dxa"/>
              <w:right w:w="12" w:type="dxa"/>
            </w:tcMar>
            <w:vAlign w:val="bottom"/>
            <w:hideMark/>
            <w:tcPrChange w:id="2615" w:author="Aleksander Hansen" w:date="2013-02-16T19:59:00Z">
              <w:tcPr>
                <w:tcW w:w="272"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BAC7C7F" w14:textId="77777777" w:rsidR="00994066" w:rsidRPr="00FC3197" w:rsidRDefault="00994066" w:rsidP="00011813">
            <w:pPr>
              <w:pStyle w:val="Text"/>
            </w:pPr>
            <w:r w:rsidRPr="00FC3197">
              <w:t>6</w:t>
            </w:r>
          </w:p>
        </w:tc>
        <w:tc>
          <w:tcPr>
            <w:tcW w:w="1195" w:type="dxa"/>
            <w:gridSpan w:val="2"/>
            <w:tcBorders>
              <w:top w:val="nil"/>
              <w:left w:val="nil"/>
              <w:right w:val="nil"/>
            </w:tcBorders>
            <w:shd w:val="clear" w:color="auto" w:fill="auto"/>
            <w:tcMar>
              <w:top w:w="12" w:type="dxa"/>
              <w:left w:w="12" w:type="dxa"/>
              <w:bottom w:w="0" w:type="dxa"/>
              <w:right w:w="12" w:type="dxa"/>
            </w:tcMar>
            <w:vAlign w:val="bottom"/>
            <w:hideMark/>
            <w:tcPrChange w:id="2616" w:author="Aleksander Hansen" w:date="2013-02-16T19:59:00Z">
              <w:tcPr>
                <w:tcW w:w="1195"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5330F252" w14:textId="77777777" w:rsidR="00994066" w:rsidRPr="00FC3197" w:rsidRDefault="00994066" w:rsidP="00011813">
            <w:pPr>
              <w:pStyle w:val="Text"/>
            </w:pPr>
            <w:proofErr w:type="spellStart"/>
            <w:r w:rsidRPr="00FC3197">
              <w:t>Div</w:t>
            </w:r>
            <w:proofErr w:type="spellEnd"/>
            <w:r w:rsidRPr="00FC3197">
              <w:t xml:space="preserve"> Yield</w:t>
            </w:r>
          </w:p>
        </w:tc>
        <w:tc>
          <w:tcPr>
            <w:tcW w:w="900" w:type="dxa"/>
            <w:tcBorders>
              <w:top w:val="nil"/>
              <w:left w:val="nil"/>
              <w:right w:val="nil"/>
            </w:tcBorders>
            <w:shd w:val="clear" w:color="auto" w:fill="auto"/>
            <w:tcMar>
              <w:top w:w="12" w:type="dxa"/>
              <w:left w:w="12" w:type="dxa"/>
              <w:bottom w:w="0" w:type="dxa"/>
              <w:right w:w="12" w:type="dxa"/>
            </w:tcMar>
            <w:vAlign w:val="bottom"/>
            <w:hideMark/>
            <w:tcPrChange w:id="2617" w:author="Aleksander Hansen" w:date="2013-02-16T19:59:00Z">
              <w:tcPr>
                <w:tcW w:w="90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17CD1A12" w14:textId="77777777" w:rsidR="00994066" w:rsidRPr="00FC3197" w:rsidRDefault="00994066" w:rsidP="00011813">
            <w:pPr>
              <w:pStyle w:val="Text"/>
            </w:pPr>
            <w:r w:rsidRPr="00FC3197">
              <w:t>0.00%</w:t>
            </w:r>
          </w:p>
        </w:tc>
        <w:tc>
          <w:tcPr>
            <w:tcW w:w="990" w:type="dxa"/>
            <w:tcBorders>
              <w:top w:val="nil"/>
              <w:left w:val="nil"/>
              <w:right w:val="nil"/>
            </w:tcBorders>
            <w:shd w:val="clear" w:color="auto" w:fill="auto"/>
            <w:tcMar>
              <w:top w:w="12" w:type="dxa"/>
              <w:left w:w="12" w:type="dxa"/>
              <w:bottom w:w="0" w:type="dxa"/>
              <w:right w:w="12" w:type="dxa"/>
            </w:tcMar>
            <w:vAlign w:val="bottom"/>
            <w:hideMark/>
            <w:tcPrChange w:id="2618" w:author="Aleksander Hansen" w:date="2013-02-16T19:59:00Z">
              <w:tcPr>
                <w:tcW w:w="99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26DD5B1" w14:textId="77777777" w:rsidR="00994066" w:rsidRPr="00FC3197" w:rsidRDefault="00994066" w:rsidP="00011813">
            <w:pPr>
              <w:pStyle w:val="Text"/>
            </w:pPr>
            <w:r w:rsidRPr="00FC3197">
              <w:t>0.00%</w:t>
            </w:r>
          </w:p>
        </w:tc>
        <w:tc>
          <w:tcPr>
            <w:tcW w:w="180" w:type="dxa"/>
            <w:tcBorders>
              <w:top w:val="nil"/>
              <w:left w:val="nil"/>
              <w:right w:val="nil"/>
            </w:tcBorders>
            <w:shd w:val="clear" w:color="auto" w:fill="auto"/>
            <w:tcMar>
              <w:top w:w="12" w:type="dxa"/>
              <w:left w:w="12" w:type="dxa"/>
              <w:bottom w:w="0" w:type="dxa"/>
              <w:right w:w="12" w:type="dxa"/>
            </w:tcMar>
            <w:vAlign w:val="bottom"/>
            <w:hideMark/>
            <w:tcPrChange w:id="2619"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AABC722" w14:textId="77777777" w:rsidR="00994066" w:rsidRPr="000710AA" w:rsidRDefault="00994066" w:rsidP="00011813">
            <w:pPr>
              <w:pStyle w:val="Text"/>
            </w:pPr>
          </w:p>
        </w:tc>
        <w:tc>
          <w:tcPr>
            <w:tcW w:w="5565" w:type="dxa"/>
            <w:vMerge/>
            <w:tcBorders>
              <w:left w:val="nil"/>
              <w:right w:val="nil"/>
            </w:tcBorders>
            <w:shd w:val="clear" w:color="auto" w:fill="auto"/>
            <w:tcMar>
              <w:top w:w="12" w:type="dxa"/>
              <w:left w:w="12" w:type="dxa"/>
              <w:bottom w:w="0" w:type="dxa"/>
              <w:right w:w="12" w:type="dxa"/>
            </w:tcMar>
            <w:vAlign w:val="bottom"/>
            <w:hideMark/>
            <w:tcPrChange w:id="2620" w:author="Aleksander Hansen" w:date="2013-02-16T19:59:00Z">
              <w:tcPr>
                <w:tcW w:w="5565" w:type="dxa"/>
                <w:gridSpan w:val="2"/>
                <w:vMerge/>
                <w:tcBorders>
                  <w:left w:val="nil"/>
                  <w:bottom w:val="nil"/>
                  <w:right w:val="nil"/>
                </w:tcBorders>
                <w:shd w:val="clear" w:color="auto" w:fill="auto"/>
                <w:tcMar>
                  <w:top w:w="12" w:type="dxa"/>
                  <w:left w:w="12" w:type="dxa"/>
                  <w:bottom w:w="0" w:type="dxa"/>
                  <w:right w:w="12" w:type="dxa"/>
                </w:tcMar>
                <w:vAlign w:val="bottom"/>
                <w:hideMark/>
              </w:tcPr>
            </w:tcPrChange>
          </w:tcPr>
          <w:p w14:paraId="6B034967" w14:textId="77777777" w:rsidR="00994066" w:rsidRPr="000710AA" w:rsidRDefault="00994066" w:rsidP="00011813">
            <w:pPr>
              <w:pStyle w:val="Text"/>
            </w:pPr>
          </w:p>
        </w:tc>
      </w:tr>
      <w:tr w:rsidR="00994066" w:rsidRPr="000710AA" w14:paraId="6348EB36" w14:textId="77777777" w:rsidTr="00841650">
        <w:trPr>
          <w:trPrChange w:id="2621" w:author="Aleksander Hansen" w:date="2013-02-16T19:59:00Z">
            <w:trPr>
              <w:gridBefore w:val="1"/>
            </w:trPr>
          </w:trPrChange>
        </w:trPr>
        <w:tc>
          <w:tcPr>
            <w:tcW w:w="3357" w:type="dxa"/>
            <w:gridSpan w:val="5"/>
            <w:tcBorders>
              <w:top w:val="nil"/>
              <w:left w:val="nil"/>
              <w:bottom w:val="nil"/>
              <w:right w:val="nil"/>
            </w:tcBorders>
            <w:shd w:val="clear" w:color="auto" w:fill="A2B593"/>
            <w:tcMar>
              <w:top w:w="12" w:type="dxa"/>
              <w:left w:w="12" w:type="dxa"/>
              <w:bottom w:w="0" w:type="dxa"/>
              <w:right w:w="12" w:type="dxa"/>
            </w:tcMar>
            <w:vAlign w:val="bottom"/>
            <w:tcPrChange w:id="2622" w:author="Aleksander Hansen" w:date="2013-02-16T19:59:00Z">
              <w:tcPr>
                <w:tcW w:w="3357" w:type="dxa"/>
                <w:gridSpan w:val="10"/>
                <w:tcBorders>
                  <w:top w:val="nil"/>
                  <w:left w:val="nil"/>
                  <w:bottom w:val="nil"/>
                  <w:right w:val="nil"/>
                </w:tcBorders>
                <w:shd w:val="clear" w:color="auto" w:fill="auto"/>
                <w:tcMar>
                  <w:top w:w="12" w:type="dxa"/>
                  <w:left w:w="12" w:type="dxa"/>
                  <w:bottom w:w="0" w:type="dxa"/>
                  <w:right w:w="12" w:type="dxa"/>
                </w:tcMar>
                <w:vAlign w:val="bottom"/>
              </w:tcPr>
            </w:tcPrChange>
          </w:tcPr>
          <w:p w14:paraId="12F1319A" w14:textId="77777777" w:rsidR="00994066" w:rsidRPr="00FC3197" w:rsidRDefault="00994066" w:rsidP="00011813">
            <w:pPr>
              <w:pStyle w:val="Text"/>
            </w:pPr>
            <w:r w:rsidRPr="00FC3197">
              <w:t>Pricing both (initial &amp; adjusted)</w:t>
            </w:r>
          </w:p>
        </w:tc>
        <w:tc>
          <w:tcPr>
            <w:tcW w:w="180" w:type="dxa"/>
            <w:tcBorders>
              <w:top w:val="nil"/>
              <w:left w:val="nil"/>
              <w:bottom w:val="nil"/>
              <w:right w:val="nil"/>
            </w:tcBorders>
            <w:shd w:val="clear" w:color="auto" w:fill="A2B593"/>
            <w:tcMar>
              <w:top w:w="12" w:type="dxa"/>
              <w:left w:w="12" w:type="dxa"/>
              <w:bottom w:w="0" w:type="dxa"/>
              <w:right w:w="12" w:type="dxa"/>
            </w:tcMar>
            <w:vAlign w:val="bottom"/>
            <w:tcPrChange w:id="2623"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tcPr>
            </w:tcPrChange>
          </w:tcPr>
          <w:p w14:paraId="4A08A68E" w14:textId="77777777" w:rsidR="00994066" w:rsidRPr="000710AA" w:rsidRDefault="00994066" w:rsidP="00011813">
            <w:pPr>
              <w:pStyle w:val="Text"/>
            </w:pPr>
          </w:p>
        </w:tc>
        <w:tc>
          <w:tcPr>
            <w:tcW w:w="5565" w:type="dxa"/>
            <w:tcBorders>
              <w:left w:val="nil"/>
              <w:bottom w:val="nil"/>
              <w:right w:val="nil"/>
            </w:tcBorders>
            <w:shd w:val="clear" w:color="auto" w:fill="A2B593"/>
            <w:tcMar>
              <w:top w:w="12" w:type="dxa"/>
              <w:left w:w="12" w:type="dxa"/>
              <w:bottom w:w="0" w:type="dxa"/>
              <w:right w:w="12" w:type="dxa"/>
            </w:tcMar>
            <w:vAlign w:val="bottom"/>
            <w:tcPrChange w:id="2624" w:author="Aleksander Hansen" w:date="2013-02-16T19:59:00Z">
              <w:tcPr>
                <w:tcW w:w="5565" w:type="dxa"/>
                <w:gridSpan w:val="2"/>
                <w:tcBorders>
                  <w:left w:val="nil"/>
                  <w:bottom w:val="nil"/>
                  <w:right w:val="nil"/>
                </w:tcBorders>
                <w:shd w:val="clear" w:color="auto" w:fill="auto"/>
                <w:tcMar>
                  <w:top w:w="12" w:type="dxa"/>
                  <w:left w:w="12" w:type="dxa"/>
                  <w:bottom w:w="0" w:type="dxa"/>
                  <w:right w:w="12" w:type="dxa"/>
                </w:tcMar>
                <w:vAlign w:val="bottom"/>
              </w:tcPr>
            </w:tcPrChange>
          </w:tcPr>
          <w:p w14:paraId="48EA659C" w14:textId="77777777" w:rsidR="00994066" w:rsidRPr="000710AA" w:rsidRDefault="00994066" w:rsidP="00011813">
            <w:pPr>
              <w:pStyle w:val="Text"/>
            </w:pPr>
          </w:p>
        </w:tc>
      </w:tr>
      <w:tr w:rsidR="00994066" w:rsidRPr="000710AA" w14:paraId="0A1B159B" w14:textId="77777777" w:rsidTr="00841650">
        <w:trPr>
          <w:trPrChange w:id="2625" w:author="Aleksander Hansen" w:date="2013-02-16T19:59:00Z">
            <w:trPr>
              <w:gridBefore w:val="1"/>
            </w:trPr>
          </w:trPrChange>
        </w:trPr>
        <w:tc>
          <w:tcPr>
            <w:tcW w:w="272" w:type="dxa"/>
            <w:tcBorders>
              <w:left w:val="nil"/>
              <w:bottom w:val="nil"/>
              <w:right w:val="nil"/>
            </w:tcBorders>
            <w:shd w:val="clear" w:color="auto" w:fill="auto"/>
            <w:tcMar>
              <w:top w:w="12" w:type="dxa"/>
              <w:left w:w="12" w:type="dxa"/>
              <w:bottom w:w="0" w:type="dxa"/>
              <w:right w:w="12" w:type="dxa"/>
            </w:tcMar>
            <w:vAlign w:val="bottom"/>
            <w:hideMark/>
            <w:tcPrChange w:id="2626" w:author="Aleksander Hansen" w:date="2013-02-16T19:59:00Z">
              <w:tcPr>
                <w:tcW w:w="272" w:type="dxa"/>
                <w:gridSpan w:val="2"/>
                <w:tcBorders>
                  <w:top w:val="single" w:sz="4" w:space="0" w:color="auto"/>
                  <w:left w:val="nil"/>
                  <w:bottom w:val="nil"/>
                  <w:right w:val="nil"/>
                </w:tcBorders>
                <w:shd w:val="clear" w:color="auto" w:fill="auto"/>
                <w:tcMar>
                  <w:top w:w="12" w:type="dxa"/>
                  <w:left w:w="12" w:type="dxa"/>
                  <w:bottom w:w="0" w:type="dxa"/>
                  <w:right w:w="12" w:type="dxa"/>
                </w:tcMar>
                <w:vAlign w:val="bottom"/>
                <w:hideMark/>
              </w:tcPr>
            </w:tcPrChange>
          </w:tcPr>
          <w:p w14:paraId="7F7452C7" w14:textId="77777777" w:rsidR="00994066" w:rsidRPr="000710AA" w:rsidRDefault="00994066" w:rsidP="00011813">
            <w:pPr>
              <w:pStyle w:val="Text"/>
            </w:pPr>
          </w:p>
        </w:tc>
        <w:tc>
          <w:tcPr>
            <w:tcW w:w="341" w:type="dxa"/>
            <w:tcBorders>
              <w:left w:val="nil"/>
              <w:bottom w:val="nil"/>
              <w:right w:val="nil"/>
            </w:tcBorders>
            <w:shd w:val="clear" w:color="auto" w:fill="auto"/>
            <w:tcMar>
              <w:top w:w="12" w:type="dxa"/>
              <w:left w:w="12" w:type="dxa"/>
              <w:bottom w:w="0" w:type="dxa"/>
              <w:right w:w="12" w:type="dxa"/>
            </w:tcMar>
            <w:vAlign w:val="bottom"/>
            <w:hideMark/>
            <w:tcPrChange w:id="2627" w:author="Aleksander Hansen" w:date="2013-02-16T19:59:00Z">
              <w:tcPr>
                <w:tcW w:w="341" w:type="dxa"/>
                <w:gridSpan w:val="2"/>
                <w:tcBorders>
                  <w:top w:val="single" w:sz="4" w:space="0" w:color="auto"/>
                  <w:left w:val="nil"/>
                  <w:bottom w:val="nil"/>
                  <w:right w:val="nil"/>
                </w:tcBorders>
                <w:shd w:val="clear" w:color="auto" w:fill="auto"/>
                <w:tcMar>
                  <w:top w:w="12" w:type="dxa"/>
                  <w:left w:w="12" w:type="dxa"/>
                  <w:bottom w:w="0" w:type="dxa"/>
                  <w:right w:w="12" w:type="dxa"/>
                </w:tcMar>
                <w:vAlign w:val="bottom"/>
                <w:hideMark/>
              </w:tcPr>
            </w:tcPrChange>
          </w:tcPr>
          <w:p w14:paraId="2C98862B" w14:textId="77777777" w:rsidR="00994066" w:rsidRPr="00FC3197" w:rsidRDefault="00994066" w:rsidP="00011813">
            <w:pPr>
              <w:pStyle w:val="Text"/>
            </w:pPr>
            <w:proofErr w:type="gramStart"/>
            <w:r w:rsidRPr="00FC3197">
              <w:t>d1</w:t>
            </w:r>
            <w:proofErr w:type="gramEnd"/>
          </w:p>
        </w:tc>
        <w:tc>
          <w:tcPr>
            <w:tcW w:w="854" w:type="dxa"/>
            <w:tcBorders>
              <w:left w:val="nil"/>
              <w:bottom w:val="nil"/>
              <w:right w:val="nil"/>
            </w:tcBorders>
            <w:shd w:val="clear" w:color="auto" w:fill="auto"/>
            <w:tcMar>
              <w:top w:w="12" w:type="dxa"/>
              <w:left w:w="12" w:type="dxa"/>
              <w:bottom w:w="0" w:type="dxa"/>
              <w:right w:w="12" w:type="dxa"/>
            </w:tcMar>
            <w:vAlign w:val="bottom"/>
            <w:hideMark/>
            <w:tcPrChange w:id="2628" w:author="Aleksander Hansen" w:date="2013-02-16T19:59:00Z">
              <w:tcPr>
                <w:tcW w:w="854" w:type="dxa"/>
                <w:gridSpan w:val="2"/>
                <w:tcBorders>
                  <w:top w:val="single" w:sz="4" w:space="0" w:color="auto"/>
                  <w:left w:val="nil"/>
                  <w:bottom w:val="nil"/>
                  <w:right w:val="nil"/>
                </w:tcBorders>
                <w:shd w:val="clear" w:color="auto" w:fill="auto"/>
                <w:tcMar>
                  <w:top w:w="12" w:type="dxa"/>
                  <w:left w:w="12" w:type="dxa"/>
                  <w:bottom w:w="0" w:type="dxa"/>
                  <w:right w:w="12" w:type="dxa"/>
                </w:tcMar>
                <w:vAlign w:val="bottom"/>
                <w:hideMark/>
              </w:tcPr>
            </w:tcPrChange>
          </w:tcPr>
          <w:p w14:paraId="725FEC6B" w14:textId="77777777" w:rsidR="00994066" w:rsidRPr="000710AA" w:rsidRDefault="00994066" w:rsidP="00011813">
            <w:pPr>
              <w:pStyle w:val="Text"/>
            </w:pPr>
          </w:p>
        </w:tc>
        <w:tc>
          <w:tcPr>
            <w:tcW w:w="900" w:type="dxa"/>
            <w:tcBorders>
              <w:left w:val="nil"/>
              <w:bottom w:val="nil"/>
              <w:right w:val="nil"/>
            </w:tcBorders>
            <w:shd w:val="clear" w:color="auto" w:fill="auto"/>
            <w:tcMar>
              <w:top w:w="12" w:type="dxa"/>
              <w:left w:w="12" w:type="dxa"/>
              <w:bottom w:w="0" w:type="dxa"/>
              <w:right w:w="12" w:type="dxa"/>
            </w:tcMar>
            <w:vAlign w:val="bottom"/>
            <w:hideMark/>
            <w:tcPrChange w:id="2629" w:author="Aleksander Hansen" w:date="2013-02-16T19:59:00Z">
              <w:tcPr>
                <w:tcW w:w="900" w:type="dxa"/>
                <w:gridSpan w:val="2"/>
                <w:tcBorders>
                  <w:top w:val="single" w:sz="4" w:space="0" w:color="auto"/>
                  <w:left w:val="nil"/>
                  <w:bottom w:val="nil"/>
                  <w:right w:val="nil"/>
                </w:tcBorders>
                <w:shd w:val="clear" w:color="auto" w:fill="auto"/>
                <w:tcMar>
                  <w:top w:w="12" w:type="dxa"/>
                  <w:left w:w="12" w:type="dxa"/>
                  <w:bottom w:w="0" w:type="dxa"/>
                  <w:right w:w="12" w:type="dxa"/>
                </w:tcMar>
                <w:vAlign w:val="bottom"/>
                <w:hideMark/>
              </w:tcPr>
            </w:tcPrChange>
          </w:tcPr>
          <w:p w14:paraId="64FDCC0A" w14:textId="77777777" w:rsidR="00994066" w:rsidRPr="00FC3197" w:rsidRDefault="00994066" w:rsidP="00011813">
            <w:pPr>
              <w:pStyle w:val="Text"/>
            </w:pPr>
            <w:r w:rsidRPr="00FC3197">
              <w:t>0.28</w:t>
            </w:r>
          </w:p>
        </w:tc>
        <w:tc>
          <w:tcPr>
            <w:tcW w:w="990" w:type="dxa"/>
            <w:tcBorders>
              <w:left w:val="nil"/>
              <w:bottom w:val="nil"/>
              <w:right w:val="nil"/>
            </w:tcBorders>
            <w:shd w:val="clear" w:color="auto" w:fill="auto"/>
            <w:tcMar>
              <w:top w:w="12" w:type="dxa"/>
              <w:left w:w="12" w:type="dxa"/>
              <w:bottom w:w="0" w:type="dxa"/>
              <w:right w:w="12" w:type="dxa"/>
            </w:tcMar>
            <w:vAlign w:val="bottom"/>
            <w:hideMark/>
            <w:tcPrChange w:id="2630" w:author="Aleksander Hansen" w:date="2013-02-16T19:59:00Z">
              <w:tcPr>
                <w:tcW w:w="990" w:type="dxa"/>
                <w:gridSpan w:val="2"/>
                <w:tcBorders>
                  <w:top w:val="single" w:sz="4" w:space="0" w:color="auto"/>
                  <w:left w:val="nil"/>
                  <w:bottom w:val="nil"/>
                  <w:right w:val="nil"/>
                </w:tcBorders>
                <w:shd w:val="clear" w:color="auto" w:fill="auto"/>
                <w:tcMar>
                  <w:top w:w="12" w:type="dxa"/>
                  <w:left w:w="12" w:type="dxa"/>
                  <w:bottom w:w="0" w:type="dxa"/>
                  <w:right w:w="12" w:type="dxa"/>
                </w:tcMar>
                <w:vAlign w:val="bottom"/>
                <w:hideMark/>
              </w:tcPr>
            </w:tcPrChange>
          </w:tcPr>
          <w:p w14:paraId="77898F8B" w14:textId="77777777" w:rsidR="00994066" w:rsidRPr="00FC3197" w:rsidRDefault="00994066" w:rsidP="00011813">
            <w:pPr>
              <w:pStyle w:val="Text"/>
            </w:pPr>
            <w:r w:rsidRPr="00FC3197">
              <w:t>0.35</w:t>
            </w:r>
          </w:p>
        </w:tc>
        <w:tc>
          <w:tcPr>
            <w:tcW w:w="180" w:type="dxa"/>
            <w:tcBorders>
              <w:left w:val="nil"/>
              <w:bottom w:val="nil"/>
              <w:right w:val="nil"/>
            </w:tcBorders>
            <w:shd w:val="clear" w:color="auto" w:fill="auto"/>
            <w:tcMar>
              <w:top w:w="12" w:type="dxa"/>
              <w:left w:w="12" w:type="dxa"/>
              <w:bottom w:w="0" w:type="dxa"/>
              <w:right w:w="12" w:type="dxa"/>
            </w:tcMar>
            <w:vAlign w:val="bottom"/>
            <w:hideMark/>
            <w:tcPrChange w:id="2631"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354C79F" w14:textId="77777777" w:rsidR="00994066" w:rsidRPr="000710AA" w:rsidRDefault="00994066" w:rsidP="00011813">
            <w:pPr>
              <w:pStyle w:val="Text"/>
            </w:pPr>
          </w:p>
        </w:tc>
        <w:tc>
          <w:tcPr>
            <w:tcW w:w="5565" w:type="dxa"/>
            <w:vMerge w:val="restart"/>
            <w:tcBorders>
              <w:left w:val="nil"/>
              <w:right w:val="nil"/>
            </w:tcBorders>
            <w:shd w:val="clear" w:color="auto" w:fill="auto"/>
            <w:tcMar>
              <w:top w:w="12" w:type="dxa"/>
              <w:left w:w="12" w:type="dxa"/>
              <w:bottom w:w="0" w:type="dxa"/>
              <w:right w:w="12" w:type="dxa"/>
            </w:tcMar>
            <w:hideMark/>
            <w:tcPrChange w:id="2632" w:author="Aleksander Hansen" w:date="2013-02-16T19:59:00Z">
              <w:tcPr>
                <w:tcW w:w="5565" w:type="dxa"/>
                <w:gridSpan w:val="2"/>
                <w:vMerge w:val="restart"/>
                <w:tcBorders>
                  <w:top w:val="nil"/>
                  <w:left w:val="nil"/>
                  <w:right w:val="nil"/>
                </w:tcBorders>
                <w:shd w:val="clear" w:color="auto" w:fill="DAEEF3" w:themeFill="accent5" w:themeFillTint="33"/>
                <w:tcMar>
                  <w:top w:w="12" w:type="dxa"/>
                  <w:left w:w="12" w:type="dxa"/>
                  <w:bottom w:w="0" w:type="dxa"/>
                  <w:right w:w="12" w:type="dxa"/>
                </w:tcMar>
                <w:hideMark/>
              </w:tcPr>
            </w:tcPrChange>
          </w:tcPr>
          <w:p w14:paraId="167B0FD5" w14:textId="5B955518" w:rsidR="00994066" w:rsidRPr="00FC3197" w:rsidRDefault="00994066" w:rsidP="00011813">
            <w:pPr>
              <w:pStyle w:val="Text"/>
            </w:pPr>
            <w:r w:rsidRPr="00FC3197">
              <w:t xml:space="preserve">3. </w:t>
            </w:r>
            <w:r w:rsidRPr="00FC3197">
              <w:tab/>
              <w:t xml:space="preserve">The second column (“Adjust”) is a full re-pricing. The first column is the option value under initial assumptions. </w:t>
            </w:r>
            <w:r w:rsidRPr="00FC3197">
              <w:tab/>
            </w:r>
            <w:r w:rsidRPr="00FC3197">
              <w:br/>
              <w:t>The second column uses Black-Scholes to re-price the option under the "shocked" assumptions</w:t>
            </w:r>
            <w:ins w:id="2633" w:author="Aleksander Hansen" w:date="2013-02-19T15:42:00Z">
              <w:r w:rsidR="00B2623C">
                <w:t>.</w:t>
              </w:r>
            </w:ins>
          </w:p>
        </w:tc>
      </w:tr>
      <w:tr w:rsidR="00994066" w:rsidRPr="000710AA" w14:paraId="323AFF9A" w14:textId="77777777" w:rsidTr="006B12F7">
        <w:tc>
          <w:tcPr>
            <w:tcW w:w="272" w:type="dxa"/>
            <w:tcBorders>
              <w:top w:val="nil"/>
              <w:left w:val="nil"/>
              <w:bottom w:val="nil"/>
              <w:right w:val="nil"/>
            </w:tcBorders>
            <w:shd w:val="clear" w:color="auto" w:fill="auto"/>
            <w:tcMar>
              <w:top w:w="12" w:type="dxa"/>
              <w:left w:w="12" w:type="dxa"/>
              <w:bottom w:w="0" w:type="dxa"/>
              <w:right w:w="12" w:type="dxa"/>
            </w:tcMar>
            <w:vAlign w:val="bottom"/>
            <w:hideMark/>
          </w:tcPr>
          <w:p w14:paraId="4C1889C4" w14:textId="77777777" w:rsidR="00994066" w:rsidRPr="000710AA" w:rsidRDefault="00994066" w:rsidP="00011813">
            <w:pPr>
              <w:pStyle w:val="Text"/>
            </w:pPr>
          </w:p>
        </w:tc>
        <w:tc>
          <w:tcPr>
            <w:tcW w:w="1195" w:type="dxa"/>
            <w:gridSpan w:val="2"/>
            <w:tcBorders>
              <w:top w:val="nil"/>
              <w:left w:val="nil"/>
              <w:bottom w:val="nil"/>
              <w:right w:val="nil"/>
            </w:tcBorders>
            <w:shd w:val="clear" w:color="auto" w:fill="auto"/>
            <w:tcMar>
              <w:top w:w="12" w:type="dxa"/>
              <w:left w:w="12" w:type="dxa"/>
              <w:bottom w:w="0" w:type="dxa"/>
              <w:right w:w="12" w:type="dxa"/>
            </w:tcMar>
            <w:vAlign w:val="bottom"/>
            <w:hideMark/>
          </w:tcPr>
          <w:p w14:paraId="6469EF5B" w14:textId="77777777" w:rsidR="00994066" w:rsidRPr="00FC3197" w:rsidRDefault="00994066" w:rsidP="00011813">
            <w:pPr>
              <w:pStyle w:val="Text"/>
            </w:pPr>
            <w:proofErr w:type="gramStart"/>
            <w:r w:rsidRPr="00FC3197">
              <w:t>N(</w:t>
            </w:r>
            <w:proofErr w:type="gramEnd"/>
            <w:r w:rsidRPr="00FC3197">
              <w:t>d1)</w:t>
            </w:r>
          </w:p>
        </w:tc>
        <w:tc>
          <w:tcPr>
            <w:tcW w:w="900" w:type="dxa"/>
            <w:tcBorders>
              <w:top w:val="nil"/>
              <w:left w:val="nil"/>
              <w:bottom w:val="nil"/>
              <w:right w:val="nil"/>
            </w:tcBorders>
            <w:shd w:val="clear" w:color="auto" w:fill="auto"/>
            <w:tcMar>
              <w:top w:w="12" w:type="dxa"/>
              <w:left w:w="12" w:type="dxa"/>
              <w:bottom w:w="0" w:type="dxa"/>
              <w:right w:w="12" w:type="dxa"/>
            </w:tcMar>
            <w:vAlign w:val="bottom"/>
            <w:hideMark/>
          </w:tcPr>
          <w:p w14:paraId="4F105704" w14:textId="77777777" w:rsidR="00994066" w:rsidRPr="00FC3197" w:rsidRDefault="00994066" w:rsidP="00011813">
            <w:pPr>
              <w:pStyle w:val="Text"/>
            </w:pPr>
            <w:r w:rsidRPr="00FC3197">
              <w:t>0.61</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
          <w:p w14:paraId="40E70FF1" w14:textId="77777777" w:rsidR="00994066" w:rsidRPr="00FC3197" w:rsidRDefault="00994066" w:rsidP="00011813">
            <w:pPr>
              <w:pStyle w:val="Text"/>
            </w:pPr>
            <w:r w:rsidRPr="00FC3197">
              <w:t>0.64</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
          <w:p w14:paraId="7B5B6212" w14:textId="77777777" w:rsidR="00994066" w:rsidRPr="000710AA" w:rsidRDefault="00994066" w:rsidP="00011813">
            <w:pPr>
              <w:pStyle w:val="Text"/>
            </w:pPr>
          </w:p>
        </w:tc>
        <w:tc>
          <w:tcPr>
            <w:tcW w:w="5565" w:type="dxa"/>
            <w:vMerge/>
            <w:tcBorders>
              <w:left w:val="nil"/>
              <w:right w:val="nil"/>
            </w:tcBorders>
            <w:shd w:val="clear" w:color="auto" w:fill="DAEEF3" w:themeFill="accent5" w:themeFillTint="33"/>
            <w:tcMar>
              <w:top w:w="12" w:type="dxa"/>
              <w:left w:w="12" w:type="dxa"/>
              <w:bottom w:w="0" w:type="dxa"/>
              <w:right w:w="12" w:type="dxa"/>
            </w:tcMar>
            <w:vAlign w:val="bottom"/>
            <w:hideMark/>
          </w:tcPr>
          <w:p w14:paraId="7BCE3E5A" w14:textId="77777777" w:rsidR="00994066" w:rsidRPr="000710AA" w:rsidRDefault="00994066" w:rsidP="00011813">
            <w:pPr>
              <w:pStyle w:val="Text"/>
            </w:pPr>
          </w:p>
        </w:tc>
      </w:tr>
      <w:tr w:rsidR="00994066" w:rsidRPr="000710AA" w14:paraId="46A7D4F7" w14:textId="77777777" w:rsidTr="006B12F7">
        <w:tc>
          <w:tcPr>
            <w:tcW w:w="272" w:type="dxa"/>
            <w:tcBorders>
              <w:top w:val="nil"/>
              <w:left w:val="nil"/>
              <w:bottom w:val="nil"/>
              <w:right w:val="nil"/>
            </w:tcBorders>
            <w:shd w:val="clear" w:color="auto" w:fill="auto"/>
            <w:tcMar>
              <w:top w:w="12" w:type="dxa"/>
              <w:left w:w="12" w:type="dxa"/>
              <w:bottom w:w="0" w:type="dxa"/>
              <w:right w:w="12" w:type="dxa"/>
            </w:tcMar>
            <w:vAlign w:val="bottom"/>
            <w:hideMark/>
          </w:tcPr>
          <w:p w14:paraId="1C6C88FF" w14:textId="77777777" w:rsidR="00994066" w:rsidRPr="000710AA" w:rsidRDefault="00994066" w:rsidP="00011813">
            <w:pPr>
              <w:pStyle w:val="Text"/>
            </w:pPr>
          </w:p>
        </w:tc>
        <w:tc>
          <w:tcPr>
            <w:tcW w:w="341" w:type="dxa"/>
            <w:tcBorders>
              <w:top w:val="nil"/>
              <w:left w:val="nil"/>
              <w:bottom w:val="nil"/>
              <w:right w:val="nil"/>
            </w:tcBorders>
            <w:shd w:val="clear" w:color="auto" w:fill="auto"/>
            <w:tcMar>
              <w:top w:w="12" w:type="dxa"/>
              <w:left w:w="12" w:type="dxa"/>
              <w:bottom w:w="0" w:type="dxa"/>
              <w:right w:w="12" w:type="dxa"/>
            </w:tcMar>
            <w:vAlign w:val="bottom"/>
            <w:hideMark/>
          </w:tcPr>
          <w:p w14:paraId="0AD04E25" w14:textId="77777777" w:rsidR="00994066" w:rsidRPr="00FC3197" w:rsidRDefault="00994066" w:rsidP="00011813">
            <w:pPr>
              <w:pStyle w:val="Text"/>
            </w:pPr>
            <w:proofErr w:type="gramStart"/>
            <w:r w:rsidRPr="00FC3197">
              <w:t>d2</w:t>
            </w:r>
            <w:proofErr w:type="gramEnd"/>
          </w:p>
        </w:tc>
        <w:tc>
          <w:tcPr>
            <w:tcW w:w="854" w:type="dxa"/>
            <w:tcBorders>
              <w:top w:val="nil"/>
              <w:left w:val="nil"/>
              <w:bottom w:val="nil"/>
              <w:right w:val="nil"/>
            </w:tcBorders>
            <w:shd w:val="clear" w:color="auto" w:fill="auto"/>
            <w:tcMar>
              <w:top w:w="12" w:type="dxa"/>
              <w:left w:w="12" w:type="dxa"/>
              <w:bottom w:w="0" w:type="dxa"/>
              <w:right w:w="12" w:type="dxa"/>
            </w:tcMar>
            <w:vAlign w:val="bottom"/>
            <w:hideMark/>
          </w:tcPr>
          <w:p w14:paraId="74529B0F" w14:textId="77777777" w:rsidR="00994066" w:rsidRPr="000710AA" w:rsidRDefault="00994066" w:rsidP="00011813">
            <w:pPr>
              <w:pStyle w:val="Text"/>
            </w:pPr>
          </w:p>
        </w:tc>
        <w:tc>
          <w:tcPr>
            <w:tcW w:w="900" w:type="dxa"/>
            <w:tcBorders>
              <w:top w:val="nil"/>
              <w:left w:val="nil"/>
              <w:bottom w:val="nil"/>
              <w:right w:val="nil"/>
            </w:tcBorders>
            <w:shd w:val="clear" w:color="auto" w:fill="auto"/>
            <w:tcMar>
              <w:top w:w="12" w:type="dxa"/>
              <w:left w:w="12" w:type="dxa"/>
              <w:bottom w:w="0" w:type="dxa"/>
              <w:right w:w="12" w:type="dxa"/>
            </w:tcMar>
            <w:vAlign w:val="bottom"/>
            <w:hideMark/>
          </w:tcPr>
          <w:p w14:paraId="20138271" w14:textId="77777777" w:rsidR="00994066" w:rsidRPr="00FC3197" w:rsidRDefault="00994066" w:rsidP="00011813">
            <w:pPr>
              <w:pStyle w:val="Text"/>
            </w:pPr>
            <w:r w:rsidRPr="00FC3197">
              <w:t>-0.02</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
          <w:p w14:paraId="277FE36C" w14:textId="77777777" w:rsidR="00994066" w:rsidRPr="00FC3197" w:rsidRDefault="00994066" w:rsidP="00011813">
            <w:pPr>
              <w:pStyle w:val="Text"/>
            </w:pPr>
            <w:r w:rsidRPr="00FC3197">
              <w:t>0.03</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
          <w:p w14:paraId="70446CD0" w14:textId="77777777" w:rsidR="00994066" w:rsidRPr="000710AA" w:rsidRDefault="00994066" w:rsidP="00011813">
            <w:pPr>
              <w:pStyle w:val="Text"/>
            </w:pPr>
          </w:p>
        </w:tc>
        <w:tc>
          <w:tcPr>
            <w:tcW w:w="5565" w:type="dxa"/>
            <w:vMerge/>
            <w:tcBorders>
              <w:left w:val="nil"/>
              <w:right w:val="nil"/>
            </w:tcBorders>
            <w:shd w:val="clear" w:color="auto" w:fill="DAEEF3" w:themeFill="accent5" w:themeFillTint="33"/>
            <w:tcMar>
              <w:top w:w="12" w:type="dxa"/>
              <w:left w:w="12" w:type="dxa"/>
              <w:bottom w:w="0" w:type="dxa"/>
              <w:right w:w="12" w:type="dxa"/>
            </w:tcMar>
            <w:vAlign w:val="bottom"/>
            <w:hideMark/>
          </w:tcPr>
          <w:p w14:paraId="0C0F6BD0" w14:textId="77777777" w:rsidR="00994066" w:rsidRPr="000710AA" w:rsidRDefault="00994066" w:rsidP="00011813">
            <w:pPr>
              <w:pStyle w:val="Text"/>
            </w:pPr>
          </w:p>
        </w:tc>
      </w:tr>
      <w:tr w:rsidR="00994066" w:rsidRPr="000710AA" w14:paraId="41148CB2" w14:textId="77777777" w:rsidTr="00841650">
        <w:trPr>
          <w:trPrChange w:id="2634" w:author="Aleksander Hansen" w:date="2013-02-16T19:59:00Z">
            <w:trPr>
              <w:gridBefore w:val="1"/>
            </w:trPr>
          </w:trPrChange>
        </w:trPr>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2635" w:author="Aleksander Hansen" w:date="2013-02-16T19:59:00Z">
              <w:tcPr>
                <w:tcW w:w="272"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FA1EFBB" w14:textId="77777777" w:rsidR="00994066" w:rsidRPr="000710AA" w:rsidRDefault="00994066" w:rsidP="00011813">
            <w:pPr>
              <w:pStyle w:val="Text"/>
            </w:pPr>
          </w:p>
        </w:tc>
        <w:tc>
          <w:tcPr>
            <w:tcW w:w="1195" w:type="dxa"/>
            <w:gridSpan w:val="2"/>
            <w:tcBorders>
              <w:top w:val="nil"/>
              <w:left w:val="nil"/>
              <w:right w:val="nil"/>
            </w:tcBorders>
            <w:shd w:val="clear" w:color="auto" w:fill="auto"/>
            <w:tcMar>
              <w:top w:w="12" w:type="dxa"/>
              <w:left w:w="12" w:type="dxa"/>
              <w:bottom w:w="0" w:type="dxa"/>
              <w:right w:w="12" w:type="dxa"/>
            </w:tcMar>
            <w:vAlign w:val="bottom"/>
            <w:hideMark/>
            <w:tcPrChange w:id="2636" w:author="Aleksander Hansen" w:date="2013-02-16T19:59:00Z">
              <w:tcPr>
                <w:tcW w:w="1195"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7276B744" w14:textId="77777777" w:rsidR="00994066" w:rsidRPr="00FC3197" w:rsidRDefault="00994066" w:rsidP="00011813">
            <w:pPr>
              <w:pStyle w:val="Text"/>
            </w:pPr>
            <w:proofErr w:type="gramStart"/>
            <w:r w:rsidRPr="00FC3197">
              <w:t>N(</w:t>
            </w:r>
            <w:proofErr w:type="gramEnd"/>
            <w:r w:rsidRPr="00FC3197">
              <w:t>d2)</w:t>
            </w:r>
          </w:p>
        </w:tc>
        <w:tc>
          <w:tcPr>
            <w:tcW w:w="900" w:type="dxa"/>
            <w:tcBorders>
              <w:top w:val="nil"/>
              <w:left w:val="nil"/>
              <w:right w:val="nil"/>
            </w:tcBorders>
            <w:shd w:val="clear" w:color="auto" w:fill="auto"/>
            <w:tcMar>
              <w:top w:w="12" w:type="dxa"/>
              <w:left w:w="12" w:type="dxa"/>
              <w:bottom w:w="0" w:type="dxa"/>
              <w:right w:w="12" w:type="dxa"/>
            </w:tcMar>
            <w:vAlign w:val="bottom"/>
            <w:hideMark/>
            <w:tcPrChange w:id="2637" w:author="Aleksander Hansen" w:date="2013-02-16T19:59:00Z">
              <w:tcPr>
                <w:tcW w:w="90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F619FD7" w14:textId="77777777" w:rsidR="00994066" w:rsidRPr="00FC3197" w:rsidRDefault="00994066" w:rsidP="00011813">
            <w:pPr>
              <w:pStyle w:val="Text"/>
            </w:pPr>
            <w:r w:rsidRPr="00FC3197">
              <w:t>0.49</w:t>
            </w:r>
          </w:p>
        </w:tc>
        <w:tc>
          <w:tcPr>
            <w:tcW w:w="990" w:type="dxa"/>
            <w:tcBorders>
              <w:top w:val="nil"/>
              <w:left w:val="nil"/>
              <w:right w:val="nil"/>
            </w:tcBorders>
            <w:shd w:val="clear" w:color="auto" w:fill="auto"/>
            <w:tcMar>
              <w:top w:w="12" w:type="dxa"/>
              <w:left w:w="12" w:type="dxa"/>
              <w:bottom w:w="0" w:type="dxa"/>
              <w:right w:w="12" w:type="dxa"/>
            </w:tcMar>
            <w:vAlign w:val="bottom"/>
            <w:hideMark/>
            <w:tcPrChange w:id="2638" w:author="Aleksander Hansen" w:date="2013-02-16T19:59:00Z">
              <w:tcPr>
                <w:tcW w:w="99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F3DE9C6" w14:textId="77777777" w:rsidR="00994066" w:rsidRPr="00FC3197" w:rsidRDefault="00994066" w:rsidP="00011813">
            <w:pPr>
              <w:pStyle w:val="Text"/>
            </w:pPr>
            <w:r w:rsidRPr="00FC3197">
              <w:t>0.51</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639"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53E35A2" w14:textId="77777777" w:rsidR="00994066" w:rsidRPr="000710AA" w:rsidRDefault="00994066" w:rsidP="00011813">
            <w:pPr>
              <w:pStyle w:val="Text"/>
            </w:pPr>
          </w:p>
        </w:tc>
        <w:tc>
          <w:tcPr>
            <w:tcW w:w="5565" w:type="dxa"/>
            <w:vMerge/>
            <w:tcBorders>
              <w:left w:val="nil"/>
              <w:right w:val="nil"/>
            </w:tcBorders>
            <w:shd w:val="clear" w:color="auto" w:fill="DAEEF3" w:themeFill="accent5" w:themeFillTint="33"/>
            <w:tcMar>
              <w:top w:w="12" w:type="dxa"/>
              <w:left w:w="12" w:type="dxa"/>
              <w:bottom w:w="0" w:type="dxa"/>
              <w:right w:w="12" w:type="dxa"/>
            </w:tcMar>
            <w:vAlign w:val="bottom"/>
            <w:hideMark/>
            <w:tcPrChange w:id="2640" w:author="Aleksander Hansen" w:date="2013-02-16T19:59:00Z">
              <w:tcPr>
                <w:tcW w:w="5565" w:type="dxa"/>
                <w:gridSpan w:val="2"/>
                <w:vMerge/>
                <w:tcBorders>
                  <w:left w:val="nil"/>
                  <w:right w:val="nil"/>
                </w:tcBorders>
                <w:shd w:val="clear" w:color="auto" w:fill="DAEEF3" w:themeFill="accent5" w:themeFillTint="33"/>
                <w:tcMar>
                  <w:top w:w="12" w:type="dxa"/>
                  <w:left w:w="12" w:type="dxa"/>
                  <w:bottom w:w="0" w:type="dxa"/>
                  <w:right w:w="12" w:type="dxa"/>
                </w:tcMar>
                <w:vAlign w:val="bottom"/>
                <w:hideMark/>
              </w:tcPr>
            </w:tcPrChange>
          </w:tcPr>
          <w:p w14:paraId="2E9C667D" w14:textId="77777777" w:rsidR="00994066" w:rsidRPr="000710AA" w:rsidRDefault="00994066" w:rsidP="00011813">
            <w:pPr>
              <w:pStyle w:val="Text"/>
            </w:pPr>
          </w:p>
        </w:tc>
      </w:tr>
      <w:tr w:rsidR="00994066" w:rsidRPr="000710AA" w14:paraId="2D93FFCE" w14:textId="77777777" w:rsidTr="00841650">
        <w:trPr>
          <w:trPrChange w:id="2641" w:author="Aleksander Hansen" w:date="2013-02-16T19:59:00Z">
            <w:trPr>
              <w:gridBefore w:val="1"/>
            </w:trPr>
          </w:trPrChange>
        </w:trPr>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2642" w:author="Aleksander Hansen" w:date="2013-02-16T19:59:00Z">
              <w:tcPr>
                <w:tcW w:w="272"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C6666D9" w14:textId="77777777" w:rsidR="00994066" w:rsidRPr="000710AA" w:rsidRDefault="00994066" w:rsidP="00011813">
            <w:pPr>
              <w:pStyle w:val="Text"/>
            </w:pPr>
          </w:p>
        </w:tc>
        <w:tc>
          <w:tcPr>
            <w:tcW w:w="1195" w:type="dxa"/>
            <w:gridSpan w:val="2"/>
            <w:tcBorders>
              <w:top w:val="nil"/>
              <w:left w:val="nil"/>
              <w:bottom w:val="nil"/>
              <w:right w:val="nil"/>
            </w:tcBorders>
            <w:shd w:val="clear" w:color="auto" w:fill="auto"/>
            <w:tcMar>
              <w:top w:w="12" w:type="dxa"/>
              <w:left w:w="12" w:type="dxa"/>
              <w:bottom w:w="0" w:type="dxa"/>
              <w:right w:w="12" w:type="dxa"/>
            </w:tcMar>
            <w:vAlign w:val="bottom"/>
            <w:hideMark/>
            <w:tcPrChange w:id="2643" w:author="Aleksander Hansen" w:date="2013-02-16T19:59:00Z">
              <w:tcPr>
                <w:tcW w:w="1195"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0F84790A" w14:textId="77777777" w:rsidR="00994066" w:rsidRPr="00FC3197" w:rsidRDefault="00994066" w:rsidP="00011813">
            <w:pPr>
              <w:pStyle w:val="Text"/>
            </w:pPr>
            <w:r w:rsidRPr="00FC3197">
              <w:t>Call Price</w:t>
            </w:r>
          </w:p>
        </w:tc>
        <w:tc>
          <w:tcPr>
            <w:tcW w:w="900" w:type="dxa"/>
            <w:tcBorders>
              <w:top w:val="nil"/>
              <w:left w:val="nil"/>
              <w:bottom w:val="nil"/>
              <w:right w:val="nil"/>
            </w:tcBorders>
            <w:shd w:val="clear" w:color="auto" w:fill="auto"/>
            <w:tcMar>
              <w:top w:w="12" w:type="dxa"/>
              <w:left w:w="12" w:type="dxa"/>
              <w:bottom w:w="0" w:type="dxa"/>
              <w:right w:w="12" w:type="dxa"/>
            </w:tcMar>
            <w:vAlign w:val="bottom"/>
            <w:hideMark/>
            <w:tcPrChange w:id="2644" w:author="Aleksander Hansen" w:date="2013-02-16T19:59:00Z">
              <w:tcPr>
                <w:tcW w:w="900" w:type="dxa"/>
                <w:gridSpan w:val="2"/>
                <w:tcBorders>
                  <w:top w:val="nil"/>
                  <w:left w:val="nil"/>
                  <w:bottom w:val="nil"/>
                  <w:right w:val="nil"/>
                </w:tcBorders>
                <w:shd w:val="clear" w:color="auto" w:fill="DAEEF3" w:themeFill="accent5" w:themeFillTint="33"/>
                <w:tcMar>
                  <w:top w:w="12" w:type="dxa"/>
                  <w:left w:w="12" w:type="dxa"/>
                  <w:bottom w:w="0" w:type="dxa"/>
                  <w:right w:w="12" w:type="dxa"/>
                </w:tcMar>
                <w:vAlign w:val="bottom"/>
                <w:hideMark/>
              </w:tcPr>
            </w:tcPrChange>
          </w:tcPr>
          <w:p w14:paraId="68241ED1" w14:textId="77777777" w:rsidR="00994066" w:rsidRPr="00FC3197" w:rsidRDefault="00994066" w:rsidP="00011813">
            <w:pPr>
              <w:pStyle w:val="Text"/>
            </w:pPr>
            <w:r w:rsidRPr="00FC3197">
              <w:t>$6.88</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Change w:id="2645" w:author="Aleksander Hansen" w:date="2013-02-16T19:59:00Z">
              <w:tcPr>
                <w:tcW w:w="990" w:type="dxa"/>
                <w:gridSpan w:val="2"/>
                <w:tcBorders>
                  <w:top w:val="nil"/>
                  <w:left w:val="nil"/>
                  <w:bottom w:val="nil"/>
                  <w:right w:val="nil"/>
                </w:tcBorders>
                <w:shd w:val="clear" w:color="auto" w:fill="DAEEF3" w:themeFill="accent5" w:themeFillTint="33"/>
                <w:tcMar>
                  <w:top w:w="12" w:type="dxa"/>
                  <w:left w:w="12" w:type="dxa"/>
                  <w:bottom w:w="0" w:type="dxa"/>
                  <w:right w:w="12" w:type="dxa"/>
                </w:tcMar>
                <w:vAlign w:val="bottom"/>
                <w:hideMark/>
              </w:tcPr>
            </w:tcPrChange>
          </w:tcPr>
          <w:p w14:paraId="4CBF1BE1" w14:textId="77777777" w:rsidR="00994066" w:rsidRPr="00FC3197" w:rsidRDefault="00994066" w:rsidP="00011813">
            <w:pPr>
              <w:pStyle w:val="Text"/>
            </w:pPr>
            <w:r w:rsidRPr="00FC3197">
              <w:t>$7.88</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646"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5A9D6C6A" w14:textId="77777777" w:rsidR="00994066" w:rsidRPr="000710AA" w:rsidRDefault="00994066" w:rsidP="00011813">
            <w:pPr>
              <w:pStyle w:val="Text"/>
            </w:pPr>
          </w:p>
        </w:tc>
        <w:tc>
          <w:tcPr>
            <w:tcW w:w="5565" w:type="dxa"/>
            <w:vMerge/>
            <w:tcBorders>
              <w:left w:val="nil"/>
              <w:bottom w:val="nil"/>
              <w:right w:val="nil"/>
            </w:tcBorders>
            <w:shd w:val="clear" w:color="auto" w:fill="DAEEF3" w:themeFill="accent5" w:themeFillTint="33"/>
            <w:tcMar>
              <w:top w:w="12" w:type="dxa"/>
              <w:left w:w="12" w:type="dxa"/>
              <w:bottom w:w="0" w:type="dxa"/>
              <w:right w:w="12" w:type="dxa"/>
            </w:tcMar>
            <w:vAlign w:val="bottom"/>
            <w:hideMark/>
            <w:tcPrChange w:id="2647" w:author="Aleksander Hansen" w:date="2013-02-16T19:59:00Z">
              <w:tcPr>
                <w:tcW w:w="5565" w:type="dxa"/>
                <w:gridSpan w:val="2"/>
                <w:vMerge/>
                <w:tcBorders>
                  <w:left w:val="nil"/>
                  <w:bottom w:val="nil"/>
                  <w:right w:val="nil"/>
                </w:tcBorders>
                <w:shd w:val="clear" w:color="auto" w:fill="DAEEF3" w:themeFill="accent5" w:themeFillTint="33"/>
                <w:tcMar>
                  <w:top w:w="12" w:type="dxa"/>
                  <w:left w:w="12" w:type="dxa"/>
                  <w:bottom w:w="0" w:type="dxa"/>
                  <w:right w:w="12" w:type="dxa"/>
                </w:tcMar>
                <w:vAlign w:val="bottom"/>
                <w:hideMark/>
              </w:tcPr>
            </w:tcPrChange>
          </w:tcPr>
          <w:p w14:paraId="64550B01" w14:textId="77777777" w:rsidR="00994066" w:rsidRPr="000710AA" w:rsidRDefault="00994066" w:rsidP="00011813">
            <w:pPr>
              <w:pStyle w:val="Text"/>
            </w:pPr>
          </w:p>
        </w:tc>
      </w:tr>
    </w:tbl>
    <w:p w14:paraId="45A650F0" w14:textId="77777777" w:rsidR="001B6307" w:rsidRDefault="001B6307" w:rsidP="001B6307">
      <w:pPr>
        <w:pStyle w:val="Text"/>
      </w:pPr>
    </w:p>
    <w:p w14:paraId="1493526D" w14:textId="77777777" w:rsidR="00841650" w:rsidRDefault="00841650" w:rsidP="001B6307">
      <w:pPr>
        <w:pStyle w:val="Text"/>
        <w:rPr>
          <w:ins w:id="2648" w:author="Aleksander Hansen" w:date="2013-02-16T20:00:00Z"/>
        </w:rPr>
      </w:pPr>
    </w:p>
    <w:p w14:paraId="72CDE7E7" w14:textId="77777777" w:rsidR="00841650" w:rsidRDefault="00841650" w:rsidP="001B6307">
      <w:pPr>
        <w:pStyle w:val="Text"/>
        <w:rPr>
          <w:ins w:id="2649" w:author="Aleksander Hansen" w:date="2013-02-16T20:00:00Z"/>
        </w:rPr>
      </w:pPr>
    </w:p>
    <w:p w14:paraId="60466D9F" w14:textId="77777777" w:rsidR="00841650" w:rsidRDefault="00841650" w:rsidP="001B6307">
      <w:pPr>
        <w:pStyle w:val="Text"/>
        <w:rPr>
          <w:ins w:id="2650" w:author="Aleksander Hansen" w:date="2013-02-16T20:00:00Z"/>
        </w:rPr>
      </w:pPr>
    </w:p>
    <w:p w14:paraId="08E84B66" w14:textId="77777777" w:rsidR="00841650" w:rsidRDefault="00841650" w:rsidP="001B6307">
      <w:pPr>
        <w:pStyle w:val="Text"/>
        <w:rPr>
          <w:ins w:id="2651" w:author="Aleksander Hansen" w:date="2013-02-16T20:00:00Z"/>
        </w:rPr>
      </w:pPr>
    </w:p>
    <w:p w14:paraId="3BB0593D" w14:textId="77777777" w:rsidR="00994066" w:rsidRDefault="00994066" w:rsidP="001B6307">
      <w:pPr>
        <w:pStyle w:val="Text"/>
      </w:pPr>
      <w:r w:rsidRPr="001B6307">
        <w:t>Now we compare the former full revaluation to a Taylor Series approximation. For the Taylor Series, we need the option Greeks as inputs (step 4).</w:t>
      </w:r>
    </w:p>
    <w:p w14:paraId="187BE66D" w14:textId="77777777" w:rsidR="001B6307" w:rsidRPr="001B6307" w:rsidRDefault="001B6307" w:rsidP="001B6307">
      <w:pPr>
        <w:pStyle w:val="Text"/>
      </w:pPr>
    </w:p>
    <w:tbl>
      <w:tblPr>
        <w:tblW w:w="9113" w:type="dxa"/>
        <w:jc w:val="center"/>
        <w:tblCellMar>
          <w:left w:w="0" w:type="dxa"/>
          <w:right w:w="0" w:type="dxa"/>
        </w:tblCellMar>
        <w:tblLook w:val="04A0" w:firstRow="1" w:lastRow="0" w:firstColumn="1" w:lastColumn="0" w:noHBand="0" w:noVBand="1"/>
        <w:tblPrChange w:id="2652" w:author="Aleksander Hansen" w:date="2013-02-16T20:00:00Z">
          <w:tblPr>
            <w:tblW w:w="9113" w:type="dxa"/>
            <w:jc w:val="center"/>
            <w:tblCellMar>
              <w:left w:w="0" w:type="dxa"/>
              <w:right w:w="0" w:type="dxa"/>
            </w:tblCellMar>
            <w:tblLook w:val="04A0" w:firstRow="1" w:lastRow="0" w:firstColumn="1" w:lastColumn="0" w:noHBand="0" w:noVBand="1"/>
          </w:tblPr>
        </w:tblPrChange>
      </w:tblPr>
      <w:tblGrid>
        <w:gridCol w:w="268"/>
        <w:gridCol w:w="1103"/>
        <w:gridCol w:w="996"/>
        <w:gridCol w:w="990"/>
        <w:gridCol w:w="180"/>
        <w:gridCol w:w="5576"/>
        <w:tblGridChange w:id="2653">
          <w:tblGrid>
            <w:gridCol w:w="268"/>
            <w:gridCol w:w="1103"/>
            <w:gridCol w:w="996"/>
            <w:gridCol w:w="990"/>
            <w:gridCol w:w="180"/>
            <w:gridCol w:w="5576"/>
          </w:tblGrid>
        </w:tblGridChange>
      </w:tblGrid>
      <w:tr w:rsidR="00994066" w:rsidRPr="000710AA" w14:paraId="0952900F" w14:textId="77777777" w:rsidTr="00841650">
        <w:trPr>
          <w:trHeight w:val="138"/>
          <w:jc w:val="center"/>
          <w:trPrChange w:id="2654" w:author="Aleksander Hansen" w:date="2013-02-16T20:00:00Z">
            <w:trPr>
              <w:trHeight w:val="138"/>
              <w:jc w:val="center"/>
            </w:trPr>
          </w:trPrChange>
        </w:trPr>
        <w:tc>
          <w:tcPr>
            <w:tcW w:w="3357" w:type="dxa"/>
            <w:gridSpan w:val="4"/>
            <w:tcBorders>
              <w:top w:val="nil"/>
              <w:left w:val="nil"/>
              <w:bottom w:val="nil"/>
              <w:right w:val="nil"/>
            </w:tcBorders>
            <w:shd w:val="clear" w:color="auto" w:fill="A2B593"/>
            <w:tcMar>
              <w:top w:w="12" w:type="dxa"/>
              <w:left w:w="12" w:type="dxa"/>
              <w:bottom w:w="0" w:type="dxa"/>
              <w:right w:w="12" w:type="dxa"/>
            </w:tcMar>
            <w:vAlign w:val="bottom"/>
            <w:hideMark/>
            <w:tcPrChange w:id="2655" w:author="Aleksander Hansen" w:date="2013-02-16T20:00:00Z">
              <w:tcPr>
                <w:tcW w:w="3357"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775C4F1A" w14:textId="77777777" w:rsidR="00994066" w:rsidRPr="00FC3197" w:rsidRDefault="00994066" w:rsidP="00011813">
            <w:pPr>
              <w:pStyle w:val="Text"/>
            </w:pPr>
            <w:r w:rsidRPr="00FC3197">
              <w:t>Greeks (approximations)</w:t>
            </w:r>
          </w:p>
        </w:tc>
        <w:tc>
          <w:tcPr>
            <w:tcW w:w="180" w:type="dxa"/>
            <w:tcBorders>
              <w:top w:val="nil"/>
              <w:left w:val="nil"/>
              <w:bottom w:val="nil"/>
              <w:right w:val="nil"/>
            </w:tcBorders>
            <w:shd w:val="clear" w:color="auto" w:fill="A2B593"/>
            <w:tcMar>
              <w:top w:w="12" w:type="dxa"/>
              <w:left w:w="12" w:type="dxa"/>
              <w:bottom w:w="0" w:type="dxa"/>
              <w:right w:w="12" w:type="dxa"/>
            </w:tcMar>
            <w:vAlign w:val="bottom"/>
            <w:hideMark/>
            <w:tcPrChange w:id="2656" w:author="Aleksander Hansen" w:date="2013-02-16T20:00:00Z">
              <w:tcPr>
                <w:tcW w:w="18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B537F66" w14:textId="77777777" w:rsidR="00994066" w:rsidRPr="000710AA" w:rsidRDefault="00994066" w:rsidP="00011813">
            <w:pPr>
              <w:pStyle w:val="Text"/>
            </w:pPr>
          </w:p>
        </w:tc>
        <w:tc>
          <w:tcPr>
            <w:tcW w:w="5576" w:type="dxa"/>
            <w:vMerge w:val="restart"/>
            <w:tcBorders>
              <w:top w:val="nil"/>
              <w:left w:val="nil"/>
              <w:right w:val="nil"/>
            </w:tcBorders>
            <w:shd w:val="clear" w:color="auto" w:fill="auto"/>
            <w:tcMar>
              <w:top w:w="12" w:type="dxa"/>
              <w:left w:w="12" w:type="dxa"/>
              <w:bottom w:w="0" w:type="dxa"/>
              <w:right w:w="12" w:type="dxa"/>
            </w:tcMar>
            <w:vAlign w:val="bottom"/>
            <w:hideMark/>
            <w:tcPrChange w:id="2657" w:author="Aleksander Hansen" w:date="2013-02-16T20:00:00Z">
              <w:tcPr>
                <w:tcW w:w="5576" w:type="dxa"/>
                <w:vMerge w:val="restart"/>
                <w:tcBorders>
                  <w:top w:val="nil"/>
                  <w:left w:val="nil"/>
                  <w:right w:val="nil"/>
                </w:tcBorders>
                <w:shd w:val="clear" w:color="auto" w:fill="C9F6C6"/>
                <w:tcMar>
                  <w:top w:w="12" w:type="dxa"/>
                  <w:left w:w="12" w:type="dxa"/>
                  <w:bottom w:w="0" w:type="dxa"/>
                  <w:right w:w="12" w:type="dxa"/>
                </w:tcMar>
                <w:vAlign w:val="bottom"/>
                <w:hideMark/>
              </w:tcPr>
            </w:tcPrChange>
          </w:tcPr>
          <w:p w14:paraId="3D4B358F" w14:textId="77777777" w:rsidR="00994066" w:rsidRPr="00FC3197" w:rsidRDefault="00994066" w:rsidP="00011813">
            <w:pPr>
              <w:pStyle w:val="Text"/>
            </w:pPr>
            <w:r w:rsidRPr="00FC3197">
              <w:t>4.</w:t>
            </w:r>
            <w:r w:rsidRPr="00FC3197">
              <w:tab/>
              <w:t>Compare to a Taylor Series approximation where we use the derivatives. Gamma is second-order approximation (this is the convexity - it is essentially the same thing as convexity in the bond price/yield curve). Vega is sensitivity to change in volatility (what is the small change in call option value given small change in volatility)</w:t>
            </w:r>
          </w:p>
        </w:tc>
      </w:tr>
      <w:tr w:rsidR="00994066" w:rsidRPr="000710AA" w14:paraId="45DC4184" w14:textId="77777777" w:rsidTr="00841650">
        <w:trPr>
          <w:trHeight w:val="138"/>
          <w:jc w:val="center"/>
          <w:trPrChange w:id="2658" w:author="Aleksander Hansen" w:date="2013-02-16T20:00:00Z">
            <w:trPr>
              <w:trHeight w:val="138"/>
              <w:jc w:val="center"/>
            </w:trPr>
          </w:trPrChange>
        </w:trPr>
        <w:tc>
          <w:tcPr>
            <w:tcW w:w="268" w:type="dxa"/>
            <w:tcBorders>
              <w:top w:val="nil"/>
              <w:left w:val="nil"/>
              <w:bottom w:val="nil"/>
              <w:right w:val="nil"/>
            </w:tcBorders>
            <w:shd w:val="clear" w:color="auto" w:fill="auto"/>
            <w:tcMar>
              <w:top w:w="12" w:type="dxa"/>
              <w:left w:w="12" w:type="dxa"/>
              <w:bottom w:w="0" w:type="dxa"/>
              <w:right w:w="12" w:type="dxa"/>
            </w:tcMar>
            <w:vAlign w:val="bottom"/>
            <w:hideMark/>
            <w:tcPrChange w:id="2659" w:author="Aleksander Hansen" w:date="2013-02-16T20:00:00Z">
              <w:tcPr>
                <w:tcW w:w="268"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3F6D5283" w14:textId="77777777" w:rsidR="00994066" w:rsidRPr="000710AA" w:rsidRDefault="00994066" w:rsidP="00011813">
            <w:pPr>
              <w:pStyle w:val="Text"/>
            </w:pPr>
          </w:p>
        </w:tc>
        <w:tc>
          <w:tcPr>
            <w:tcW w:w="1103" w:type="dxa"/>
            <w:tcBorders>
              <w:left w:val="nil"/>
              <w:bottom w:val="nil"/>
              <w:right w:val="nil"/>
            </w:tcBorders>
            <w:shd w:val="clear" w:color="auto" w:fill="auto"/>
            <w:tcMar>
              <w:top w:w="12" w:type="dxa"/>
              <w:left w:w="12" w:type="dxa"/>
              <w:bottom w:w="0" w:type="dxa"/>
              <w:right w:w="12" w:type="dxa"/>
            </w:tcMar>
            <w:vAlign w:val="bottom"/>
            <w:hideMark/>
            <w:tcPrChange w:id="2660" w:author="Aleksander Hansen" w:date="2013-02-16T20:00:00Z">
              <w:tcPr>
                <w:tcW w:w="1103" w:type="dxa"/>
                <w:tcBorders>
                  <w:top w:val="single" w:sz="8" w:space="0" w:color="000000"/>
                  <w:left w:val="nil"/>
                  <w:bottom w:val="nil"/>
                  <w:right w:val="nil"/>
                </w:tcBorders>
                <w:shd w:val="clear" w:color="auto" w:fill="auto"/>
                <w:tcMar>
                  <w:top w:w="12" w:type="dxa"/>
                  <w:left w:w="12" w:type="dxa"/>
                  <w:bottom w:w="0" w:type="dxa"/>
                  <w:right w:w="12" w:type="dxa"/>
                </w:tcMar>
                <w:vAlign w:val="bottom"/>
                <w:hideMark/>
              </w:tcPr>
            </w:tcPrChange>
          </w:tcPr>
          <w:p w14:paraId="600334DE" w14:textId="77777777" w:rsidR="00994066" w:rsidRPr="00FC3197" w:rsidRDefault="00994066" w:rsidP="00011813">
            <w:pPr>
              <w:pStyle w:val="Text"/>
            </w:pPr>
            <w:proofErr w:type="gramStart"/>
            <w:r w:rsidRPr="00FC3197">
              <w:t>N'(</w:t>
            </w:r>
            <w:proofErr w:type="gramEnd"/>
            <w:r w:rsidRPr="00FC3197">
              <w:t>d1)</w:t>
            </w:r>
          </w:p>
        </w:tc>
        <w:tc>
          <w:tcPr>
            <w:tcW w:w="996" w:type="dxa"/>
            <w:tcBorders>
              <w:left w:val="nil"/>
              <w:bottom w:val="nil"/>
              <w:right w:val="nil"/>
            </w:tcBorders>
            <w:shd w:val="clear" w:color="auto" w:fill="auto"/>
            <w:tcMar>
              <w:top w:w="12" w:type="dxa"/>
              <w:left w:w="12" w:type="dxa"/>
              <w:bottom w:w="0" w:type="dxa"/>
              <w:right w:w="12" w:type="dxa"/>
            </w:tcMar>
            <w:vAlign w:val="bottom"/>
            <w:hideMark/>
            <w:tcPrChange w:id="2661" w:author="Aleksander Hansen" w:date="2013-02-16T20:00:00Z">
              <w:tcPr>
                <w:tcW w:w="996" w:type="dxa"/>
                <w:tcBorders>
                  <w:top w:val="single" w:sz="8" w:space="0" w:color="000000"/>
                  <w:left w:val="nil"/>
                  <w:bottom w:val="nil"/>
                  <w:right w:val="nil"/>
                </w:tcBorders>
                <w:shd w:val="clear" w:color="auto" w:fill="C9F6C6"/>
                <w:tcMar>
                  <w:top w:w="12" w:type="dxa"/>
                  <w:left w:w="12" w:type="dxa"/>
                  <w:bottom w:w="0" w:type="dxa"/>
                  <w:right w:w="12" w:type="dxa"/>
                </w:tcMar>
                <w:vAlign w:val="bottom"/>
                <w:hideMark/>
              </w:tcPr>
            </w:tcPrChange>
          </w:tcPr>
          <w:p w14:paraId="76101B36" w14:textId="77777777" w:rsidR="00994066" w:rsidRPr="00FC3197" w:rsidRDefault="00994066" w:rsidP="00011813">
            <w:pPr>
              <w:pStyle w:val="Text"/>
            </w:pPr>
            <w:r w:rsidRPr="00FC3197">
              <w:t>0.383</w:t>
            </w:r>
          </w:p>
        </w:tc>
        <w:tc>
          <w:tcPr>
            <w:tcW w:w="990" w:type="dxa"/>
            <w:tcBorders>
              <w:left w:val="nil"/>
              <w:bottom w:val="nil"/>
              <w:right w:val="nil"/>
            </w:tcBorders>
            <w:shd w:val="clear" w:color="auto" w:fill="auto"/>
            <w:tcMar>
              <w:top w:w="12" w:type="dxa"/>
              <w:left w:w="12" w:type="dxa"/>
              <w:bottom w:w="0" w:type="dxa"/>
              <w:right w:w="12" w:type="dxa"/>
            </w:tcMar>
            <w:vAlign w:val="bottom"/>
            <w:hideMark/>
            <w:tcPrChange w:id="2662" w:author="Aleksander Hansen" w:date="2013-02-16T20:00:00Z">
              <w:tcPr>
                <w:tcW w:w="990" w:type="dxa"/>
                <w:tcBorders>
                  <w:top w:val="single" w:sz="8" w:space="0" w:color="000000"/>
                  <w:left w:val="nil"/>
                  <w:bottom w:val="nil"/>
                  <w:right w:val="nil"/>
                </w:tcBorders>
                <w:shd w:val="clear" w:color="auto" w:fill="auto"/>
                <w:tcMar>
                  <w:top w:w="12" w:type="dxa"/>
                  <w:left w:w="12" w:type="dxa"/>
                  <w:bottom w:w="0" w:type="dxa"/>
                  <w:right w:w="12" w:type="dxa"/>
                </w:tcMar>
                <w:vAlign w:val="bottom"/>
                <w:hideMark/>
              </w:tcPr>
            </w:tcPrChange>
          </w:tcPr>
          <w:p w14:paraId="62F0DC67" w14:textId="77777777" w:rsidR="00994066" w:rsidRPr="00FC3197" w:rsidRDefault="00994066" w:rsidP="00011813">
            <w:pPr>
              <w:pStyle w:val="Text"/>
            </w:pPr>
            <w:r w:rsidRPr="00FC3197">
              <w:t>0.376</w:t>
            </w:r>
          </w:p>
        </w:tc>
        <w:tc>
          <w:tcPr>
            <w:tcW w:w="180" w:type="dxa"/>
            <w:tcBorders>
              <w:left w:val="nil"/>
              <w:bottom w:val="nil"/>
              <w:right w:val="nil"/>
            </w:tcBorders>
            <w:shd w:val="clear" w:color="auto" w:fill="auto"/>
            <w:tcMar>
              <w:top w:w="12" w:type="dxa"/>
              <w:left w:w="12" w:type="dxa"/>
              <w:bottom w:w="0" w:type="dxa"/>
              <w:right w:w="12" w:type="dxa"/>
            </w:tcMar>
            <w:vAlign w:val="bottom"/>
            <w:hideMark/>
            <w:tcPrChange w:id="2663" w:author="Aleksander Hansen" w:date="2013-02-16T20:00:00Z">
              <w:tcPr>
                <w:tcW w:w="18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D4449F0" w14:textId="77777777" w:rsidR="00994066" w:rsidRPr="000710AA" w:rsidRDefault="00994066" w:rsidP="00011813">
            <w:pPr>
              <w:pStyle w:val="Text"/>
            </w:pPr>
          </w:p>
        </w:tc>
        <w:tc>
          <w:tcPr>
            <w:tcW w:w="5576" w:type="dxa"/>
            <w:vMerge/>
            <w:tcBorders>
              <w:left w:val="nil"/>
              <w:right w:val="nil"/>
            </w:tcBorders>
            <w:shd w:val="clear" w:color="auto" w:fill="auto"/>
            <w:tcMar>
              <w:top w:w="12" w:type="dxa"/>
              <w:left w:w="12" w:type="dxa"/>
              <w:bottom w:w="0" w:type="dxa"/>
              <w:right w:w="12" w:type="dxa"/>
            </w:tcMar>
            <w:vAlign w:val="bottom"/>
            <w:hideMark/>
            <w:tcPrChange w:id="2664" w:author="Aleksander Hansen" w:date="2013-02-16T20:00:00Z">
              <w:tcPr>
                <w:tcW w:w="5576" w:type="dxa"/>
                <w:vMerge/>
                <w:tcBorders>
                  <w:left w:val="nil"/>
                  <w:right w:val="nil"/>
                </w:tcBorders>
                <w:shd w:val="clear" w:color="auto" w:fill="C9F6C6"/>
                <w:tcMar>
                  <w:top w:w="12" w:type="dxa"/>
                  <w:left w:w="12" w:type="dxa"/>
                  <w:bottom w:w="0" w:type="dxa"/>
                  <w:right w:w="12" w:type="dxa"/>
                </w:tcMar>
                <w:vAlign w:val="bottom"/>
                <w:hideMark/>
              </w:tcPr>
            </w:tcPrChange>
          </w:tcPr>
          <w:p w14:paraId="4FD552F4" w14:textId="77777777" w:rsidR="00994066" w:rsidRPr="000710AA" w:rsidRDefault="00994066" w:rsidP="00011813">
            <w:pPr>
              <w:pStyle w:val="Text"/>
            </w:pPr>
          </w:p>
        </w:tc>
      </w:tr>
      <w:tr w:rsidR="00994066" w:rsidRPr="000710AA" w14:paraId="6CA06301" w14:textId="77777777" w:rsidTr="00841650">
        <w:trPr>
          <w:trHeight w:val="138"/>
          <w:jc w:val="center"/>
          <w:trPrChange w:id="2665" w:author="Aleksander Hansen" w:date="2013-02-16T20:00:00Z">
            <w:trPr>
              <w:trHeight w:val="138"/>
              <w:jc w:val="center"/>
            </w:trPr>
          </w:trPrChange>
        </w:trPr>
        <w:tc>
          <w:tcPr>
            <w:tcW w:w="268" w:type="dxa"/>
            <w:tcBorders>
              <w:top w:val="nil"/>
              <w:left w:val="nil"/>
              <w:bottom w:val="nil"/>
              <w:right w:val="nil"/>
            </w:tcBorders>
            <w:shd w:val="clear" w:color="auto" w:fill="auto"/>
            <w:tcMar>
              <w:top w:w="12" w:type="dxa"/>
              <w:left w:w="12" w:type="dxa"/>
              <w:bottom w:w="0" w:type="dxa"/>
              <w:right w:w="12" w:type="dxa"/>
            </w:tcMar>
            <w:vAlign w:val="bottom"/>
            <w:hideMark/>
            <w:tcPrChange w:id="2666" w:author="Aleksander Hansen" w:date="2013-02-16T20:00:00Z">
              <w:tcPr>
                <w:tcW w:w="268"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DCA4DDB" w14:textId="77777777" w:rsidR="00994066" w:rsidRPr="000710AA" w:rsidRDefault="00994066" w:rsidP="00011813">
            <w:pPr>
              <w:pStyle w:val="Text"/>
            </w:pPr>
          </w:p>
        </w:tc>
        <w:tc>
          <w:tcPr>
            <w:tcW w:w="1103" w:type="dxa"/>
            <w:tcBorders>
              <w:top w:val="nil"/>
              <w:left w:val="nil"/>
              <w:bottom w:val="nil"/>
              <w:right w:val="nil"/>
            </w:tcBorders>
            <w:shd w:val="clear" w:color="auto" w:fill="auto"/>
            <w:tcMar>
              <w:top w:w="12" w:type="dxa"/>
              <w:left w:w="12" w:type="dxa"/>
              <w:bottom w:w="0" w:type="dxa"/>
              <w:right w:w="12" w:type="dxa"/>
            </w:tcMar>
            <w:vAlign w:val="bottom"/>
            <w:hideMark/>
            <w:tcPrChange w:id="2667" w:author="Aleksander Hansen" w:date="2013-02-16T20:00:00Z">
              <w:tcPr>
                <w:tcW w:w="1103"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519896C" w14:textId="77777777" w:rsidR="00994066" w:rsidRPr="00FC3197" w:rsidRDefault="00994066" w:rsidP="00011813">
            <w:pPr>
              <w:pStyle w:val="Text"/>
            </w:pPr>
            <w:r w:rsidRPr="00FC3197">
              <w:t>Delta</w:t>
            </w:r>
          </w:p>
        </w:tc>
        <w:tc>
          <w:tcPr>
            <w:tcW w:w="996" w:type="dxa"/>
            <w:tcBorders>
              <w:top w:val="nil"/>
              <w:left w:val="nil"/>
              <w:bottom w:val="nil"/>
              <w:right w:val="nil"/>
            </w:tcBorders>
            <w:shd w:val="clear" w:color="auto" w:fill="auto"/>
            <w:tcMar>
              <w:top w:w="12" w:type="dxa"/>
              <w:left w:w="12" w:type="dxa"/>
              <w:bottom w:w="0" w:type="dxa"/>
              <w:right w:w="12" w:type="dxa"/>
            </w:tcMar>
            <w:vAlign w:val="bottom"/>
            <w:hideMark/>
            <w:tcPrChange w:id="2668" w:author="Aleksander Hansen" w:date="2013-02-16T20:00:00Z">
              <w:tcPr>
                <w:tcW w:w="996" w:type="dxa"/>
                <w:tcBorders>
                  <w:top w:val="nil"/>
                  <w:left w:val="nil"/>
                  <w:bottom w:val="nil"/>
                  <w:right w:val="nil"/>
                </w:tcBorders>
                <w:shd w:val="clear" w:color="auto" w:fill="C9F6C6"/>
                <w:tcMar>
                  <w:top w:w="12" w:type="dxa"/>
                  <w:left w:w="12" w:type="dxa"/>
                  <w:bottom w:w="0" w:type="dxa"/>
                  <w:right w:w="12" w:type="dxa"/>
                </w:tcMar>
                <w:vAlign w:val="bottom"/>
                <w:hideMark/>
              </w:tcPr>
            </w:tcPrChange>
          </w:tcPr>
          <w:p w14:paraId="7FB9DD48" w14:textId="77777777" w:rsidR="00994066" w:rsidRPr="00FC3197" w:rsidRDefault="00994066" w:rsidP="00011813">
            <w:pPr>
              <w:pStyle w:val="Text"/>
            </w:pPr>
            <w:r w:rsidRPr="00FC3197">
              <w:t>0.612</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Change w:id="2669" w:author="Aleksander Hansen" w:date="2013-02-16T20:00:00Z">
              <w:tcPr>
                <w:tcW w:w="99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186B0653" w14:textId="77777777" w:rsidR="00994066" w:rsidRPr="00FC3197" w:rsidRDefault="00994066" w:rsidP="00011813">
            <w:pPr>
              <w:pStyle w:val="Text"/>
            </w:pPr>
            <w:r w:rsidRPr="00FC3197">
              <w:t>0.636</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670" w:author="Aleksander Hansen" w:date="2013-02-16T20:00:00Z">
              <w:tcPr>
                <w:tcW w:w="18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5CDE58AB" w14:textId="77777777" w:rsidR="00994066" w:rsidRPr="000710AA" w:rsidRDefault="00994066" w:rsidP="00011813">
            <w:pPr>
              <w:pStyle w:val="Text"/>
            </w:pPr>
          </w:p>
        </w:tc>
        <w:tc>
          <w:tcPr>
            <w:tcW w:w="5576" w:type="dxa"/>
            <w:vMerge/>
            <w:tcBorders>
              <w:left w:val="nil"/>
              <w:right w:val="nil"/>
            </w:tcBorders>
            <w:shd w:val="clear" w:color="auto" w:fill="auto"/>
            <w:tcMar>
              <w:top w:w="12" w:type="dxa"/>
              <w:left w:w="12" w:type="dxa"/>
              <w:bottom w:w="0" w:type="dxa"/>
              <w:right w:w="12" w:type="dxa"/>
            </w:tcMar>
            <w:vAlign w:val="bottom"/>
            <w:hideMark/>
            <w:tcPrChange w:id="2671" w:author="Aleksander Hansen" w:date="2013-02-16T20:00:00Z">
              <w:tcPr>
                <w:tcW w:w="5576" w:type="dxa"/>
                <w:vMerge/>
                <w:tcBorders>
                  <w:left w:val="nil"/>
                  <w:right w:val="nil"/>
                </w:tcBorders>
                <w:shd w:val="clear" w:color="auto" w:fill="C9F6C6"/>
                <w:tcMar>
                  <w:top w:w="12" w:type="dxa"/>
                  <w:left w:w="12" w:type="dxa"/>
                  <w:bottom w:w="0" w:type="dxa"/>
                  <w:right w:w="12" w:type="dxa"/>
                </w:tcMar>
                <w:vAlign w:val="bottom"/>
                <w:hideMark/>
              </w:tcPr>
            </w:tcPrChange>
          </w:tcPr>
          <w:p w14:paraId="58FC9301" w14:textId="77777777" w:rsidR="00994066" w:rsidRPr="000710AA" w:rsidRDefault="00994066" w:rsidP="00011813">
            <w:pPr>
              <w:pStyle w:val="Text"/>
            </w:pPr>
          </w:p>
        </w:tc>
      </w:tr>
      <w:tr w:rsidR="00994066" w:rsidRPr="000710AA" w14:paraId="4583DCFA" w14:textId="77777777" w:rsidTr="00841650">
        <w:trPr>
          <w:trHeight w:val="233"/>
          <w:jc w:val="center"/>
          <w:trPrChange w:id="2672" w:author="Aleksander Hansen" w:date="2013-02-16T20:00:00Z">
            <w:trPr>
              <w:trHeight w:val="233"/>
              <w:jc w:val="center"/>
            </w:trPr>
          </w:trPrChange>
        </w:trPr>
        <w:tc>
          <w:tcPr>
            <w:tcW w:w="268" w:type="dxa"/>
            <w:tcBorders>
              <w:top w:val="nil"/>
              <w:left w:val="nil"/>
              <w:bottom w:val="nil"/>
              <w:right w:val="nil"/>
            </w:tcBorders>
            <w:shd w:val="clear" w:color="auto" w:fill="auto"/>
            <w:tcMar>
              <w:top w:w="12" w:type="dxa"/>
              <w:left w:w="12" w:type="dxa"/>
              <w:bottom w:w="0" w:type="dxa"/>
              <w:right w:w="12" w:type="dxa"/>
            </w:tcMar>
            <w:vAlign w:val="bottom"/>
            <w:hideMark/>
            <w:tcPrChange w:id="2673" w:author="Aleksander Hansen" w:date="2013-02-16T20:00:00Z">
              <w:tcPr>
                <w:tcW w:w="268"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0030ECE" w14:textId="77777777" w:rsidR="00994066" w:rsidRPr="000710AA" w:rsidRDefault="00994066" w:rsidP="00011813">
            <w:pPr>
              <w:pStyle w:val="Text"/>
            </w:pPr>
          </w:p>
        </w:tc>
        <w:tc>
          <w:tcPr>
            <w:tcW w:w="1103" w:type="dxa"/>
            <w:tcBorders>
              <w:top w:val="nil"/>
              <w:left w:val="nil"/>
              <w:bottom w:val="nil"/>
              <w:right w:val="nil"/>
            </w:tcBorders>
            <w:shd w:val="clear" w:color="auto" w:fill="auto"/>
            <w:tcMar>
              <w:top w:w="12" w:type="dxa"/>
              <w:left w:w="12" w:type="dxa"/>
              <w:bottom w:w="0" w:type="dxa"/>
              <w:right w:w="12" w:type="dxa"/>
            </w:tcMar>
            <w:vAlign w:val="bottom"/>
            <w:hideMark/>
            <w:tcPrChange w:id="2674" w:author="Aleksander Hansen" w:date="2013-02-16T20:00:00Z">
              <w:tcPr>
                <w:tcW w:w="1103"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705BCED2" w14:textId="77777777" w:rsidR="00994066" w:rsidRPr="00FC3197" w:rsidRDefault="00994066" w:rsidP="00011813">
            <w:pPr>
              <w:pStyle w:val="Text"/>
            </w:pPr>
            <w:r w:rsidRPr="00FC3197">
              <w:t>Gamma</w:t>
            </w:r>
          </w:p>
        </w:tc>
        <w:tc>
          <w:tcPr>
            <w:tcW w:w="996" w:type="dxa"/>
            <w:tcBorders>
              <w:top w:val="nil"/>
              <w:left w:val="nil"/>
              <w:bottom w:val="nil"/>
              <w:right w:val="nil"/>
            </w:tcBorders>
            <w:shd w:val="clear" w:color="auto" w:fill="auto"/>
            <w:tcMar>
              <w:top w:w="12" w:type="dxa"/>
              <w:left w:w="12" w:type="dxa"/>
              <w:bottom w:w="0" w:type="dxa"/>
              <w:right w:w="12" w:type="dxa"/>
            </w:tcMar>
            <w:vAlign w:val="bottom"/>
            <w:hideMark/>
            <w:tcPrChange w:id="2675" w:author="Aleksander Hansen" w:date="2013-02-16T20:00:00Z">
              <w:tcPr>
                <w:tcW w:w="996" w:type="dxa"/>
                <w:tcBorders>
                  <w:top w:val="nil"/>
                  <w:left w:val="nil"/>
                  <w:bottom w:val="nil"/>
                  <w:right w:val="nil"/>
                </w:tcBorders>
                <w:shd w:val="clear" w:color="auto" w:fill="C9F6C6"/>
                <w:tcMar>
                  <w:top w:w="12" w:type="dxa"/>
                  <w:left w:w="12" w:type="dxa"/>
                  <w:bottom w:w="0" w:type="dxa"/>
                  <w:right w:w="12" w:type="dxa"/>
                </w:tcMar>
                <w:vAlign w:val="bottom"/>
                <w:hideMark/>
              </w:tcPr>
            </w:tcPrChange>
          </w:tcPr>
          <w:p w14:paraId="0D1A5444" w14:textId="77777777" w:rsidR="00994066" w:rsidRPr="00FC3197" w:rsidRDefault="00994066" w:rsidP="00011813">
            <w:pPr>
              <w:pStyle w:val="Text"/>
            </w:pPr>
            <w:r w:rsidRPr="00FC3197">
              <w:t>0.0255</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Change w:id="2676" w:author="Aleksander Hansen" w:date="2013-02-16T20:00:00Z">
              <w:tcPr>
                <w:tcW w:w="99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61F5F7D" w14:textId="77777777" w:rsidR="00994066" w:rsidRPr="00FC3197" w:rsidRDefault="00994066" w:rsidP="00011813">
            <w:pPr>
              <w:pStyle w:val="Text"/>
            </w:pPr>
            <w:r w:rsidRPr="00FC3197">
              <w:t>0.0230</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677" w:author="Aleksander Hansen" w:date="2013-02-16T20:00:00Z">
              <w:tcPr>
                <w:tcW w:w="18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3C9F0D63" w14:textId="77777777" w:rsidR="00994066" w:rsidRPr="000710AA" w:rsidRDefault="00994066" w:rsidP="00011813">
            <w:pPr>
              <w:pStyle w:val="Text"/>
            </w:pPr>
          </w:p>
        </w:tc>
        <w:tc>
          <w:tcPr>
            <w:tcW w:w="5576" w:type="dxa"/>
            <w:vMerge/>
            <w:tcBorders>
              <w:left w:val="nil"/>
              <w:right w:val="nil"/>
            </w:tcBorders>
            <w:shd w:val="clear" w:color="auto" w:fill="auto"/>
            <w:tcMar>
              <w:top w:w="12" w:type="dxa"/>
              <w:left w:w="12" w:type="dxa"/>
              <w:bottom w:w="0" w:type="dxa"/>
              <w:right w:w="12" w:type="dxa"/>
            </w:tcMar>
            <w:vAlign w:val="bottom"/>
            <w:hideMark/>
            <w:tcPrChange w:id="2678" w:author="Aleksander Hansen" w:date="2013-02-16T20:00:00Z">
              <w:tcPr>
                <w:tcW w:w="5576" w:type="dxa"/>
                <w:vMerge/>
                <w:tcBorders>
                  <w:left w:val="nil"/>
                  <w:right w:val="nil"/>
                </w:tcBorders>
                <w:shd w:val="clear" w:color="auto" w:fill="C9F6C6"/>
                <w:tcMar>
                  <w:top w:w="12" w:type="dxa"/>
                  <w:left w:w="12" w:type="dxa"/>
                  <w:bottom w:w="0" w:type="dxa"/>
                  <w:right w:w="12" w:type="dxa"/>
                </w:tcMar>
                <w:vAlign w:val="bottom"/>
                <w:hideMark/>
              </w:tcPr>
            </w:tcPrChange>
          </w:tcPr>
          <w:p w14:paraId="3CD153AD" w14:textId="77777777" w:rsidR="00994066" w:rsidRPr="000710AA" w:rsidRDefault="00994066" w:rsidP="00011813">
            <w:pPr>
              <w:pStyle w:val="Text"/>
            </w:pPr>
          </w:p>
        </w:tc>
      </w:tr>
      <w:tr w:rsidR="00994066" w:rsidRPr="000710AA" w14:paraId="69745AFD" w14:textId="77777777" w:rsidTr="00841650">
        <w:trPr>
          <w:trHeight w:val="138"/>
          <w:jc w:val="center"/>
          <w:trPrChange w:id="2679" w:author="Aleksander Hansen" w:date="2013-02-16T20:00:00Z">
            <w:trPr>
              <w:trHeight w:val="138"/>
              <w:jc w:val="center"/>
            </w:trPr>
          </w:trPrChange>
        </w:trPr>
        <w:tc>
          <w:tcPr>
            <w:tcW w:w="268" w:type="dxa"/>
            <w:tcBorders>
              <w:top w:val="nil"/>
              <w:left w:val="nil"/>
              <w:bottom w:val="nil"/>
              <w:right w:val="nil"/>
            </w:tcBorders>
            <w:shd w:val="clear" w:color="auto" w:fill="auto"/>
            <w:tcMar>
              <w:top w:w="12" w:type="dxa"/>
              <w:left w:w="12" w:type="dxa"/>
              <w:bottom w:w="0" w:type="dxa"/>
              <w:right w:w="12" w:type="dxa"/>
            </w:tcMar>
            <w:vAlign w:val="bottom"/>
            <w:hideMark/>
            <w:tcPrChange w:id="2680" w:author="Aleksander Hansen" w:date="2013-02-16T20:00:00Z">
              <w:tcPr>
                <w:tcW w:w="268"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EC14772" w14:textId="77777777" w:rsidR="00994066" w:rsidRPr="000710AA" w:rsidRDefault="00994066" w:rsidP="00011813">
            <w:pPr>
              <w:pStyle w:val="Text"/>
            </w:pPr>
          </w:p>
        </w:tc>
        <w:tc>
          <w:tcPr>
            <w:tcW w:w="1103" w:type="dxa"/>
            <w:tcBorders>
              <w:top w:val="nil"/>
              <w:left w:val="nil"/>
              <w:bottom w:val="nil"/>
              <w:right w:val="nil"/>
            </w:tcBorders>
            <w:shd w:val="clear" w:color="auto" w:fill="auto"/>
            <w:tcMar>
              <w:top w:w="12" w:type="dxa"/>
              <w:left w:w="12" w:type="dxa"/>
              <w:bottom w:w="0" w:type="dxa"/>
              <w:right w:w="12" w:type="dxa"/>
            </w:tcMar>
            <w:hideMark/>
            <w:tcPrChange w:id="2681" w:author="Aleksander Hansen" w:date="2013-02-16T20:00:00Z">
              <w:tcPr>
                <w:tcW w:w="1103" w:type="dxa"/>
                <w:tcBorders>
                  <w:top w:val="nil"/>
                  <w:left w:val="nil"/>
                  <w:bottom w:val="nil"/>
                  <w:right w:val="nil"/>
                </w:tcBorders>
                <w:shd w:val="clear" w:color="auto" w:fill="auto"/>
                <w:tcMar>
                  <w:top w:w="12" w:type="dxa"/>
                  <w:left w:w="12" w:type="dxa"/>
                  <w:bottom w:w="0" w:type="dxa"/>
                  <w:right w:w="12" w:type="dxa"/>
                </w:tcMar>
                <w:hideMark/>
              </w:tcPr>
            </w:tcPrChange>
          </w:tcPr>
          <w:p w14:paraId="07DEDE72" w14:textId="77777777" w:rsidR="00994066" w:rsidRPr="00FC3197" w:rsidRDefault="00994066" w:rsidP="00011813">
            <w:pPr>
              <w:pStyle w:val="Text"/>
            </w:pPr>
            <w:r w:rsidRPr="00FC3197">
              <w:t>Vega</w:t>
            </w:r>
          </w:p>
        </w:tc>
        <w:tc>
          <w:tcPr>
            <w:tcW w:w="996" w:type="dxa"/>
            <w:tcBorders>
              <w:top w:val="nil"/>
              <w:left w:val="nil"/>
              <w:bottom w:val="nil"/>
              <w:right w:val="nil"/>
            </w:tcBorders>
            <w:shd w:val="clear" w:color="auto" w:fill="auto"/>
            <w:tcMar>
              <w:top w:w="12" w:type="dxa"/>
              <w:left w:w="12" w:type="dxa"/>
              <w:bottom w:w="0" w:type="dxa"/>
              <w:right w:w="12" w:type="dxa"/>
            </w:tcMar>
            <w:hideMark/>
            <w:tcPrChange w:id="2682" w:author="Aleksander Hansen" w:date="2013-02-16T20:00:00Z">
              <w:tcPr>
                <w:tcW w:w="996" w:type="dxa"/>
                <w:tcBorders>
                  <w:top w:val="nil"/>
                  <w:left w:val="nil"/>
                  <w:bottom w:val="nil"/>
                  <w:right w:val="nil"/>
                </w:tcBorders>
                <w:shd w:val="clear" w:color="auto" w:fill="C9F6C6"/>
                <w:tcMar>
                  <w:top w:w="12" w:type="dxa"/>
                  <w:left w:w="12" w:type="dxa"/>
                  <w:bottom w:w="0" w:type="dxa"/>
                  <w:right w:w="12" w:type="dxa"/>
                </w:tcMar>
                <w:hideMark/>
              </w:tcPr>
            </w:tcPrChange>
          </w:tcPr>
          <w:p w14:paraId="0C0882D3" w14:textId="77777777" w:rsidR="00994066" w:rsidRPr="00FC3197" w:rsidRDefault="00994066" w:rsidP="00011813">
            <w:pPr>
              <w:pStyle w:val="Text"/>
            </w:pPr>
            <w:r w:rsidRPr="00FC3197">
              <w:t>19.16</w:t>
            </w:r>
          </w:p>
        </w:tc>
        <w:tc>
          <w:tcPr>
            <w:tcW w:w="990" w:type="dxa"/>
            <w:tcBorders>
              <w:top w:val="nil"/>
              <w:left w:val="nil"/>
              <w:bottom w:val="nil"/>
              <w:right w:val="nil"/>
            </w:tcBorders>
            <w:shd w:val="clear" w:color="auto" w:fill="auto"/>
            <w:tcMar>
              <w:top w:w="12" w:type="dxa"/>
              <w:left w:w="12" w:type="dxa"/>
              <w:bottom w:w="0" w:type="dxa"/>
              <w:right w:w="12" w:type="dxa"/>
            </w:tcMar>
            <w:hideMark/>
            <w:tcPrChange w:id="2683" w:author="Aleksander Hansen" w:date="2013-02-16T20:00:00Z">
              <w:tcPr>
                <w:tcW w:w="990" w:type="dxa"/>
                <w:tcBorders>
                  <w:top w:val="nil"/>
                  <w:left w:val="nil"/>
                  <w:bottom w:val="nil"/>
                  <w:right w:val="nil"/>
                </w:tcBorders>
                <w:shd w:val="clear" w:color="auto" w:fill="auto"/>
                <w:tcMar>
                  <w:top w:w="12" w:type="dxa"/>
                  <w:left w:w="12" w:type="dxa"/>
                  <w:bottom w:w="0" w:type="dxa"/>
                  <w:right w:w="12" w:type="dxa"/>
                </w:tcMar>
                <w:hideMark/>
              </w:tcPr>
            </w:tcPrChange>
          </w:tcPr>
          <w:p w14:paraId="3D8F901A" w14:textId="77777777" w:rsidR="00994066" w:rsidRPr="00FC3197" w:rsidRDefault="00994066" w:rsidP="00011813">
            <w:pPr>
              <w:pStyle w:val="Text"/>
            </w:pPr>
            <w:r w:rsidRPr="00FC3197">
              <w:t>19.16</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684" w:author="Aleksander Hansen" w:date="2013-02-16T20:00:00Z">
              <w:tcPr>
                <w:tcW w:w="18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797F8CE" w14:textId="77777777" w:rsidR="00994066" w:rsidRPr="000710AA" w:rsidRDefault="00994066" w:rsidP="00011813">
            <w:pPr>
              <w:pStyle w:val="Text"/>
            </w:pPr>
          </w:p>
        </w:tc>
        <w:tc>
          <w:tcPr>
            <w:tcW w:w="5576" w:type="dxa"/>
            <w:vMerge/>
            <w:tcBorders>
              <w:left w:val="nil"/>
              <w:bottom w:val="nil"/>
              <w:right w:val="nil"/>
            </w:tcBorders>
            <w:shd w:val="clear" w:color="auto" w:fill="auto"/>
            <w:tcMar>
              <w:top w:w="12" w:type="dxa"/>
              <w:left w:w="12" w:type="dxa"/>
              <w:bottom w:w="0" w:type="dxa"/>
              <w:right w:w="12" w:type="dxa"/>
            </w:tcMar>
            <w:vAlign w:val="bottom"/>
            <w:hideMark/>
            <w:tcPrChange w:id="2685" w:author="Aleksander Hansen" w:date="2013-02-16T20:00:00Z">
              <w:tcPr>
                <w:tcW w:w="5576" w:type="dxa"/>
                <w:vMerge/>
                <w:tcBorders>
                  <w:left w:val="nil"/>
                  <w:bottom w:val="nil"/>
                  <w:right w:val="nil"/>
                </w:tcBorders>
                <w:shd w:val="clear" w:color="auto" w:fill="C9F6C6"/>
                <w:tcMar>
                  <w:top w:w="12" w:type="dxa"/>
                  <w:left w:w="12" w:type="dxa"/>
                  <w:bottom w:w="0" w:type="dxa"/>
                  <w:right w:w="12" w:type="dxa"/>
                </w:tcMar>
                <w:vAlign w:val="bottom"/>
                <w:hideMark/>
              </w:tcPr>
            </w:tcPrChange>
          </w:tcPr>
          <w:p w14:paraId="2C30DBFE" w14:textId="77777777" w:rsidR="00994066" w:rsidRPr="000710AA" w:rsidRDefault="00994066" w:rsidP="00011813">
            <w:pPr>
              <w:pStyle w:val="Text"/>
            </w:pPr>
          </w:p>
        </w:tc>
      </w:tr>
    </w:tbl>
    <w:p w14:paraId="644391E7" w14:textId="77777777" w:rsidR="001B6307" w:rsidRDefault="001B6307" w:rsidP="001B6307">
      <w:pPr>
        <w:pStyle w:val="Text"/>
      </w:pPr>
    </w:p>
    <w:p w14:paraId="62C2C598" w14:textId="77777777" w:rsidR="00994066" w:rsidRPr="00E4605A" w:rsidRDefault="00994066" w:rsidP="001B6307">
      <w:pPr>
        <w:pStyle w:val="Text"/>
      </w:pPr>
      <w:r w:rsidRPr="00E4605A">
        <w:t xml:space="preserve">Finally (step 5), we apply the Taylor Series. In this case, as price and volatility changes, we can use delta, gamma and </w:t>
      </w:r>
      <w:proofErr w:type="gramStart"/>
      <w:r w:rsidRPr="00E4605A">
        <w:t>vega</w:t>
      </w:r>
      <w:proofErr w:type="gramEnd"/>
      <w:r w:rsidRPr="00E4605A">
        <w:t>:</w:t>
      </w:r>
    </w:p>
    <w:p w14:paraId="0F412E80" w14:textId="77777777" w:rsidR="001B6307" w:rsidRDefault="001B6307" w:rsidP="001B6307">
      <w:pPr>
        <w:pStyle w:val="Text"/>
      </w:pPr>
    </w:p>
    <w:p w14:paraId="65234FA7" w14:textId="77777777" w:rsidR="00994066" w:rsidRDefault="00994066" w:rsidP="001B6307">
      <w:pPr>
        <w:pStyle w:val="Text"/>
      </w:pPr>
      <w:r w:rsidRPr="00E4605A">
        <w:t>Estimated change = Delta * Change in Stock Price + 0.5 * Gamma * Change in Stock Price^2 + Vega * Change in Volatility = 0.60 * $1.00 + 0.5 * 0.0255 * $1.00^2 + 19.16*0.02 = $1.008. Without the effort of a full-revaluation, the Taylor approximation gives an estimate ($1.01) by using only the risk factors that change:</w:t>
      </w:r>
    </w:p>
    <w:p w14:paraId="52A1A756" w14:textId="77777777" w:rsidR="001B6307" w:rsidRPr="00E4605A" w:rsidRDefault="001B6307" w:rsidP="001B6307">
      <w:pPr>
        <w:pStyle w:val="Text"/>
      </w:pPr>
    </w:p>
    <w:tbl>
      <w:tblPr>
        <w:tblW w:w="9090" w:type="dxa"/>
        <w:tblLayout w:type="fixed"/>
        <w:tblCellMar>
          <w:left w:w="0" w:type="dxa"/>
          <w:right w:w="0" w:type="dxa"/>
        </w:tblCellMar>
        <w:tblLook w:val="04A0" w:firstRow="1" w:lastRow="0" w:firstColumn="1" w:lastColumn="0" w:noHBand="0" w:noVBand="1"/>
        <w:tblPrChange w:id="2686" w:author="Aleksander Hansen" w:date="2013-02-16T20:02:00Z">
          <w:tblPr>
            <w:tblW w:w="9090" w:type="dxa"/>
            <w:tblLayout w:type="fixed"/>
            <w:tblCellMar>
              <w:left w:w="0" w:type="dxa"/>
              <w:right w:w="0" w:type="dxa"/>
            </w:tblCellMar>
            <w:tblLook w:val="04A0" w:firstRow="1" w:lastRow="0" w:firstColumn="1" w:lastColumn="0" w:noHBand="0" w:noVBand="1"/>
          </w:tblPr>
        </w:tblPrChange>
      </w:tblPr>
      <w:tblGrid>
        <w:gridCol w:w="270"/>
        <w:gridCol w:w="2070"/>
        <w:gridCol w:w="990"/>
        <w:gridCol w:w="180"/>
        <w:gridCol w:w="5580"/>
        <w:tblGridChange w:id="2687">
          <w:tblGrid>
            <w:gridCol w:w="270"/>
            <w:gridCol w:w="2070"/>
            <w:gridCol w:w="990"/>
            <w:gridCol w:w="180"/>
            <w:gridCol w:w="5580"/>
          </w:tblGrid>
        </w:tblGridChange>
      </w:tblGrid>
      <w:tr w:rsidR="00994066" w:rsidRPr="000710AA" w14:paraId="05425078" w14:textId="77777777" w:rsidTr="00841650">
        <w:trPr>
          <w:trHeight w:val="288"/>
          <w:trPrChange w:id="2688" w:author="Aleksander Hansen" w:date="2013-02-16T20:02:00Z">
            <w:trPr>
              <w:trHeight w:val="288"/>
            </w:trPr>
          </w:trPrChange>
        </w:trPr>
        <w:tc>
          <w:tcPr>
            <w:tcW w:w="9090" w:type="dxa"/>
            <w:gridSpan w:val="5"/>
            <w:shd w:val="clear" w:color="auto" w:fill="auto"/>
            <w:noWrap/>
            <w:vAlign w:val="bottom"/>
            <w:hideMark/>
            <w:tcPrChange w:id="2689" w:author="Aleksander Hansen" w:date="2013-02-16T20:02:00Z">
              <w:tcPr>
                <w:tcW w:w="9090" w:type="dxa"/>
                <w:gridSpan w:val="5"/>
                <w:tcBorders>
                  <w:top w:val="nil"/>
                  <w:left w:val="nil"/>
                  <w:bottom w:val="nil"/>
                  <w:right w:val="nil"/>
                </w:tcBorders>
                <w:shd w:val="clear" w:color="auto" w:fill="auto"/>
                <w:noWrap/>
                <w:vAlign w:val="bottom"/>
                <w:hideMark/>
              </w:tcPr>
            </w:tcPrChange>
          </w:tcPr>
          <w:p w14:paraId="16B3A80A" w14:textId="77777777" w:rsidR="00994066" w:rsidRPr="000710AA" w:rsidRDefault="00994066">
            <w:pPr>
              <w:pStyle w:val="Heading3SubGTNI"/>
              <w:outlineLvl w:val="9"/>
              <w:rPr>
                <w:i/>
                <w:iCs/>
                <w:sz w:val="26"/>
                <w:szCs w:val="26"/>
              </w:rPr>
              <w:pPrChange w:id="2690" w:author="Aleksander Hansen" w:date="2013-02-16T20:01:00Z">
                <w:pPr>
                  <w:pStyle w:val="Text"/>
                  <w:keepNext/>
                  <w:keepLines/>
                  <w:spacing w:before="200" w:after="200"/>
                  <w:outlineLvl w:val="6"/>
                </w:pPr>
              </w:pPrChange>
            </w:pPr>
            <w:bookmarkStart w:id="2691" w:name="_Toc223340252"/>
            <w:r w:rsidRPr="000710AA">
              <w:t>Re-price with Greek approximations</w:t>
            </w:r>
            <w:bookmarkEnd w:id="2691"/>
            <w:r w:rsidRPr="000710AA">
              <w:t> </w:t>
            </w:r>
          </w:p>
        </w:tc>
      </w:tr>
      <w:tr w:rsidR="00994066" w:rsidRPr="000710AA" w14:paraId="46C084B2" w14:textId="77777777" w:rsidTr="00841650">
        <w:trPr>
          <w:trHeight w:val="288"/>
          <w:trPrChange w:id="2692" w:author="Aleksander Hansen" w:date="2013-02-16T20:02:00Z">
            <w:trPr>
              <w:trHeight w:val="288"/>
            </w:trPr>
          </w:trPrChange>
        </w:trPr>
        <w:tc>
          <w:tcPr>
            <w:tcW w:w="9090" w:type="dxa"/>
            <w:gridSpan w:val="5"/>
            <w:shd w:val="clear" w:color="auto" w:fill="A2B593"/>
            <w:noWrap/>
            <w:vAlign w:val="bottom"/>
            <w:tcPrChange w:id="2693" w:author="Aleksander Hansen" w:date="2013-02-16T20:02:00Z">
              <w:tcPr>
                <w:tcW w:w="9090" w:type="dxa"/>
                <w:gridSpan w:val="5"/>
                <w:tcBorders>
                  <w:top w:val="nil"/>
                  <w:left w:val="nil"/>
                  <w:bottom w:val="nil"/>
                  <w:right w:val="nil"/>
                </w:tcBorders>
                <w:shd w:val="clear" w:color="auto" w:fill="auto"/>
                <w:noWrap/>
                <w:vAlign w:val="bottom"/>
              </w:tcPr>
            </w:tcPrChange>
          </w:tcPr>
          <w:p w14:paraId="5C15ADFC" w14:textId="77777777" w:rsidR="00994066" w:rsidRPr="000710AA" w:rsidRDefault="00994066" w:rsidP="00011813">
            <w:pPr>
              <w:pStyle w:val="Text"/>
              <w:rPr>
                <w:i/>
                <w:iCs/>
              </w:rPr>
            </w:pPr>
            <w:r w:rsidRPr="000710AA">
              <w:rPr>
                <w:i/>
                <w:iCs/>
              </w:rPr>
              <w:t>Let's change stock price and volatility:</w:t>
            </w:r>
          </w:p>
        </w:tc>
      </w:tr>
      <w:tr w:rsidR="00994066" w:rsidRPr="000710AA" w14:paraId="2EB9656B" w14:textId="77777777" w:rsidTr="00841650">
        <w:trPr>
          <w:trHeight w:val="257"/>
          <w:trPrChange w:id="2694" w:author="Aleksander Hansen" w:date="2013-02-16T20:01:00Z">
            <w:trPr>
              <w:trHeight w:val="257"/>
            </w:trPr>
          </w:trPrChange>
        </w:trPr>
        <w:tc>
          <w:tcPr>
            <w:tcW w:w="270" w:type="dxa"/>
            <w:shd w:val="clear" w:color="auto" w:fill="auto"/>
            <w:noWrap/>
            <w:vAlign w:val="bottom"/>
            <w:hideMark/>
            <w:tcPrChange w:id="2695" w:author="Aleksander Hansen" w:date="2013-02-16T20:01:00Z">
              <w:tcPr>
                <w:tcW w:w="270" w:type="dxa"/>
                <w:tcBorders>
                  <w:top w:val="nil"/>
                  <w:left w:val="nil"/>
                  <w:bottom w:val="nil"/>
                  <w:right w:val="nil"/>
                </w:tcBorders>
                <w:shd w:val="clear" w:color="auto" w:fill="auto"/>
                <w:noWrap/>
                <w:vAlign w:val="bottom"/>
                <w:hideMark/>
              </w:tcPr>
            </w:tcPrChange>
          </w:tcPr>
          <w:p w14:paraId="62AF8CEF" w14:textId="77777777" w:rsidR="00994066" w:rsidRPr="000710AA" w:rsidRDefault="00994066" w:rsidP="00011813">
            <w:pPr>
              <w:pStyle w:val="Text"/>
            </w:pPr>
          </w:p>
        </w:tc>
        <w:tc>
          <w:tcPr>
            <w:tcW w:w="2070" w:type="dxa"/>
            <w:shd w:val="clear" w:color="auto" w:fill="auto"/>
            <w:noWrap/>
            <w:vAlign w:val="bottom"/>
            <w:hideMark/>
            <w:tcPrChange w:id="2696" w:author="Aleksander Hansen" w:date="2013-02-16T20:01:00Z">
              <w:tcPr>
                <w:tcW w:w="2070" w:type="dxa"/>
                <w:tcBorders>
                  <w:top w:val="nil"/>
                  <w:left w:val="nil"/>
                  <w:bottom w:val="nil"/>
                  <w:right w:val="nil"/>
                </w:tcBorders>
                <w:shd w:val="clear" w:color="auto" w:fill="auto"/>
                <w:noWrap/>
                <w:vAlign w:val="bottom"/>
                <w:hideMark/>
              </w:tcPr>
            </w:tcPrChange>
          </w:tcPr>
          <w:p w14:paraId="03BE98BA" w14:textId="77777777" w:rsidR="00994066" w:rsidRPr="000710AA" w:rsidRDefault="00994066" w:rsidP="00011813">
            <w:pPr>
              <w:pStyle w:val="Text"/>
            </w:pPr>
            <w:r w:rsidRPr="000710AA">
              <w:t>Stock price change</w:t>
            </w:r>
          </w:p>
        </w:tc>
        <w:tc>
          <w:tcPr>
            <w:tcW w:w="990" w:type="dxa"/>
            <w:shd w:val="clear" w:color="auto" w:fill="auto"/>
            <w:noWrap/>
            <w:vAlign w:val="bottom"/>
            <w:hideMark/>
            <w:tcPrChange w:id="2697" w:author="Aleksander Hansen" w:date="2013-02-16T20:01:00Z">
              <w:tcPr>
                <w:tcW w:w="990" w:type="dxa"/>
                <w:tcBorders>
                  <w:top w:val="nil"/>
                  <w:left w:val="nil"/>
                  <w:bottom w:val="nil"/>
                  <w:right w:val="nil"/>
                </w:tcBorders>
                <w:shd w:val="clear" w:color="auto" w:fill="FFFF00"/>
                <w:noWrap/>
                <w:vAlign w:val="bottom"/>
                <w:hideMark/>
              </w:tcPr>
            </w:tcPrChange>
          </w:tcPr>
          <w:p w14:paraId="41F5BA43" w14:textId="77777777" w:rsidR="00994066" w:rsidRPr="000710AA" w:rsidRDefault="00994066" w:rsidP="00011813">
            <w:pPr>
              <w:pStyle w:val="Text"/>
            </w:pPr>
            <w:r w:rsidRPr="000710AA">
              <w:t xml:space="preserve">$1.00 </w:t>
            </w:r>
          </w:p>
        </w:tc>
        <w:tc>
          <w:tcPr>
            <w:tcW w:w="180" w:type="dxa"/>
            <w:shd w:val="clear" w:color="auto" w:fill="auto"/>
            <w:noWrap/>
            <w:vAlign w:val="bottom"/>
            <w:hideMark/>
            <w:tcPrChange w:id="2698" w:author="Aleksander Hansen" w:date="2013-02-16T20:01:00Z">
              <w:tcPr>
                <w:tcW w:w="180" w:type="dxa"/>
                <w:tcBorders>
                  <w:top w:val="nil"/>
                  <w:left w:val="nil"/>
                  <w:bottom w:val="nil"/>
                  <w:right w:val="nil"/>
                </w:tcBorders>
                <w:shd w:val="clear" w:color="auto" w:fill="auto"/>
                <w:noWrap/>
                <w:vAlign w:val="bottom"/>
                <w:hideMark/>
              </w:tcPr>
            </w:tcPrChange>
          </w:tcPr>
          <w:p w14:paraId="0AF77A01" w14:textId="77777777" w:rsidR="00994066" w:rsidRPr="000710AA" w:rsidRDefault="00994066" w:rsidP="00011813">
            <w:pPr>
              <w:pStyle w:val="Text"/>
            </w:pPr>
          </w:p>
        </w:tc>
        <w:tc>
          <w:tcPr>
            <w:tcW w:w="5580" w:type="dxa"/>
            <w:shd w:val="clear" w:color="auto" w:fill="auto"/>
            <w:tcPrChange w:id="2699" w:author="Aleksander Hansen" w:date="2013-02-16T20:01:00Z">
              <w:tcPr>
                <w:tcW w:w="5580" w:type="dxa"/>
                <w:tcBorders>
                  <w:top w:val="nil"/>
                  <w:left w:val="nil"/>
                  <w:bottom w:val="nil"/>
                  <w:right w:val="nil"/>
                </w:tcBorders>
              </w:tcPr>
            </w:tcPrChange>
          </w:tcPr>
          <w:p w14:paraId="53102DC9" w14:textId="77777777" w:rsidR="00994066" w:rsidRPr="000710AA" w:rsidRDefault="00994066" w:rsidP="00011813">
            <w:pPr>
              <w:pStyle w:val="Text"/>
            </w:pPr>
          </w:p>
        </w:tc>
      </w:tr>
      <w:tr w:rsidR="00994066" w:rsidRPr="000710AA" w14:paraId="21E2AF0C" w14:textId="77777777" w:rsidTr="00841650">
        <w:trPr>
          <w:trHeight w:val="257"/>
          <w:trPrChange w:id="2700" w:author="Aleksander Hansen" w:date="2013-02-16T20:01:00Z">
            <w:trPr>
              <w:trHeight w:val="257"/>
            </w:trPr>
          </w:trPrChange>
        </w:trPr>
        <w:tc>
          <w:tcPr>
            <w:tcW w:w="270" w:type="dxa"/>
            <w:shd w:val="clear" w:color="auto" w:fill="auto"/>
            <w:noWrap/>
            <w:vAlign w:val="bottom"/>
            <w:hideMark/>
            <w:tcPrChange w:id="2701" w:author="Aleksander Hansen" w:date="2013-02-16T20:01:00Z">
              <w:tcPr>
                <w:tcW w:w="270" w:type="dxa"/>
                <w:tcBorders>
                  <w:top w:val="nil"/>
                  <w:left w:val="nil"/>
                  <w:bottom w:val="nil"/>
                  <w:right w:val="nil"/>
                </w:tcBorders>
                <w:shd w:val="clear" w:color="auto" w:fill="auto"/>
                <w:noWrap/>
                <w:vAlign w:val="bottom"/>
                <w:hideMark/>
              </w:tcPr>
            </w:tcPrChange>
          </w:tcPr>
          <w:p w14:paraId="197474D8" w14:textId="77777777" w:rsidR="00994066" w:rsidRPr="000710AA" w:rsidRDefault="00994066" w:rsidP="00011813">
            <w:pPr>
              <w:pStyle w:val="Text"/>
            </w:pPr>
          </w:p>
        </w:tc>
        <w:tc>
          <w:tcPr>
            <w:tcW w:w="2070" w:type="dxa"/>
            <w:shd w:val="clear" w:color="auto" w:fill="auto"/>
            <w:noWrap/>
            <w:vAlign w:val="bottom"/>
            <w:hideMark/>
            <w:tcPrChange w:id="2702" w:author="Aleksander Hansen" w:date="2013-02-16T20:01:00Z">
              <w:tcPr>
                <w:tcW w:w="2070" w:type="dxa"/>
                <w:tcBorders>
                  <w:top w:val="nil"/>
                  <w:left w:val="nil"/>
                  <w:bottom w:val="nil"/>
                  <w:right w:val="nil"/>
                </w:tcBorders>
                <w:shd w:val="clear" w:color="auto" w:fill="auto"/>
                <w:noWrap/>
                <w:vAlign w:val="bottom"/>
                <w:hideMark/>
              </w:tcPr>
            </w:tcPrChange>
          </w:tcPr>
          <w:p w14:paraId="23B33413" w14:textId="77777777" w:rsidR="00994066" w:rsidRPr="000710AA" w:rsidRDefault="00994066" w:rsidP="00011813">
            <w:pPr>
              <w:pStyle w:val="Text"/>
            </w:pPr>
            <w:r w:rsidRPr="000710AA">
              <w:t>New Stock Price</w:t>
            </w:r>
          </w:p>
        </w:tc>
        <w:tc>
          <w:tcPr>
            <w:tcW w:w="990" w:type="dxa"/>
            <w:shd w:val="clear" w:color="auto" w:fill="auto"/>
            <w:noWrap/>
            <w:vAlign w:val="bottom"/>
            <w:hideMark/>
            <w:tcPrChange w:id="2703" w:author="Aleksander Hansen" w:date="2013-02-16T20:01:00Z">
              <w:tcPr>
                <w:tcW w:w="990" w:type="dxa"/>
                <w:tcBorders>
                  <w:top w:val="nil"/>
                  <w:left w:val="nil"/>
                  <w:bottom w:val="nil"/>
                  <w:right w:val="nil"/>
                </w:tcBorders>
                <w:shd w:val="clear" w:color="auto" w:fill="auto"/>
                <w:noWrap/>
                <w:vAlign w:val="bottom"/>
                <w:hideMark/>
              </w:tcPr>
            </w:tcPrChange>
          </w:tcPr>
          <w:p w14:paraId="2CE179D2" w14:textId="77777777" w:rsidR="00994066" w:rsidRPr="000710AA" w:rsidRDefault="00994066" w:rsidP="00011813">
            <w:pPr>
              <w:pStyle w:val="Text"/>
            </w:pPr>
            <w:r w:rsidRPr="000710AA">
              <w:t xml:space="preserve">$51.00 </w:t>
            </w:r>
          </w:p>
        </w:tc>
        <w:tc>
          <w:tcPr>
            <w:tcW w:w="180" w:type="dxa"/>
            <w:shd w:val="clear" w:color="auto" w:fill="auto"/>
            <w:noWrap/>
            <w:vAlign w:val="bottom"/>
            <w:hideMark/>
            <w:tcPrChange w:id="2704" w:author="Aleksander Hansen" w:date="2013-02-16T20:01:00Z">
              <w:tcPr>
                <w:tcW w:w="180" w:type="dxa"/>
                <w:tcBorders>
                  <w:top w:val="nil"/>
                  <w:left w:val="nil"/>
                  <w:bottom w:val="nil"/>
                  <w:right w:val="nil"/>
                </w:tcBorders>
                <w:shd w:val="clear" w:color="auto" w:fill="auto"/>
                <w:noWrap/>
                <w:vAlign w:val="bottom"/>
                <w:hideMark/>
              </w:tcPr>
            </w:tcPrChange>
          </w:tcPr>
          <w:p w14:paraId="610B3A9D" w14:textId="77777777" w:rsidR="00994066" w:rsidRPr="000710AA" w:rsidRDefault="00994066" w:rsidP="00011813">
            <w:pPr>
              <w:pStyle w:val="Text"/>
            </w:pPr>
          </w:p>
        </w:tc>
        <w:tc>
          <w:tcPr>
            <w:tcW w:w="5580" w:type="dxa"/>
            <w:shd w:val="clear" w:color="auto" w:fill="auto"/>
            <w:tcPrChange w:id="2705" w:author="Aleksander Hansen" w:date="2013-02-16T20:01:00Z">
              <w:tcPr>
                <w:tcW w:w="5580" w:type="dxa"/>
                <w:tcBorders>
                  <w:top w:val="nil"/>
                  <w:left w:val="nil"/>
                  <w:bottom w:val="nil"/>
                  <w:right w:val="nil"/>
                </w:tcBorders>
              </w:tcPr>
            </w:tcPrChange>
          </w:tcPr>
          <w:p w14:paraId="06D48443" w14:textId="77777777" w:rsidR="00994066" w:rsidRPr="000710AA" w:rsidRDefault="00994066" w:rsidP="00011813">
            <w:pPr>
              <w:pStyle w:val="Text"/>
            </w:pPr>
          </w:p>
        </w:tc>
      </w:tr>
      <w:tr w:rsidR="00994066" w:rsidRPr="000710AA" w14:paraId="4F056FF1" w14:textId="77777777" w:rsidTr="00841650">
        <w:trPr>
          <w:trHeight w:val="257"/>
          <w:trPrChange w:id="2706" w:author="Aleksander Hansen" w:date="2013-02-16T20:01:00Z">
            <w:trPr>
              <w:trHeight w:val="257"/>
            </w:trPr>
          </w:trPrChange>
        </w:trPr>
        <w:tc>
          <w:tcPr>
            <w:tcW w:w="270" w:type="dxa"/>
            <w:shd w:val="clear" w:color="auto" w:fill="auto"/>
            <w:noWrap/>
            <w:vAlign w:val="bottom"/>
            <w:hideMark/>
            <w:tcPrChange w:id="2707" w:author="Aleksander Hansen" w:date="2013-02-16T20:01:00Z">
              <w:tcPr>
                <w:tcW w:w="270" w:type="dxa"/>
                <w:tcBorders>
                  <w:top w:val="nil"/>
                  <w:left w:val="nil"/>
                  <w:bottom w:val="nil"/>
                  <w:right w:val="nil"/>
                </w:tcBorders>
                <w:shd w:val="clear" w:color="auto" w:fill="auto"/>
                <w:noWrap/>
                <w:vAlign w:val="bottom"/>
                <w:hideMark/>
              </w:tcPr>
            </w:tcPrChange>
          </w:tcPr>
          <w:p w14:paraId="10621563" w14:textId="77777777" w:rsidR="00994066" w:rsidRPr="000710AA" w:rsidRDefault="00994066" w:rsidP="00011813">
            <w:pPr>
              <w:pStyle w:val="Text"/>
            </w:pPr>
          </w:p>
        </w:tc>
        <w:tc>
          <w:tcPr>
            <w:tcW w:w="2070" w:type="dxa"/>
            <w:shd w:val="clear" w:color="auto" w:fill="auto"/>
            <w:noWrap/>
            <w:vAlign w:val="bottom"/>
            <w:hideMark/>
            <w:tcPrChange w:id="2708" w:author="Aleksander Hansen" w:date="2013-02-16T20:01:00Z">
              <w:tcPr>
                <w:tcW w:w="2070" w:type="dxa"/>
                <w:tcBorders>
                  <w:top w:val="nil"/>
                  <w:left w:val="nil"/>
                  <w:bottom w:val="nil"/>
                  <w:right w:val="nil"/>
                </w:tcBorders>
                <w:shd w:val="clear" w:color="auto" w:fill="auto"/>
                <w:noWrap/>
                <w:vAlign w:val="bottom"/>
                <w:hideMark/>
              </w:tcPr>
            </w:tcPrChange>
          </w:tcPr>
          <w:p w14:paraId="1DDB2905" w14:textId="77777777" w:rsidR="00994066" w:rsidRPr="000710AA" w:rsidRDefault="00994066" w:rsidP="00011813">
            <w:pPr>
              <w:pStyle w:val="Text"/>
            </w:pPr>
            <w:r w:rsidRPr="000710AA">
              <w:t>Volatility change</w:t>
            </w:r>
          </w:p>
        </w:tc>
        <w:tc>
          <w:tcPr>
            <w:tcW w:w="990" w:type="dxa"/>
            <w:shd w:val="clear" w:color="auto" w:fill="auto"/>
            <w:noWrap/>
            <w:vAlign w:val="bottom"/>
            <w:hideMark/>
            <w:tcPrChange w:id="2709" w:author="Aleksander Hansen" w:date="2013-02-16T20:01:00Z">
              <w:tcPr>
                <w:tcW w:w="990" w:type="dxa"/>
                <w:tcBorders>
                  <w:top w:val="nil"/>
                  <w:left w:val="nil"/>
                  <w:bottom w:val="nil"/>
                  <w:right w:val="nil"/>
                </w:tcBorders>
                <w:shd w:val="clear" w:color="auto" w:fill="FFFF00"/>
                <w:noWrap/>
                <w:vAlign w:val="bottom"/>
                <w:hideMark/>
              </w:tcPr>
            </w:tcPrChange>
          </w:tcPr>
          <w:p w14:paraId="7BC1652D" w14:textId="77777777" w:rsidR="00994066" w:rsidRPr="000710AA" w:rsidRDefault="00994066" w:rsidP="00011813">
            <w:pPr>
              <w:pStyle w:val="Text"/>
            </w:pPr>
            <w:r w:rsidRPr="000710AA">
              <w:t>2.00%</w:t>
            </w:r>
          </w:p>
        </w:tc>
        <w:tc>
          <w:tcPr>
            <w:tcW w:w="180" w:type="dxa"/>
            <w:shd w:val="clear" w:color="auto" w:fill="auto"/>
            <w:noWrap/>
            <w:vAlign w:val="bottom"/>
            <w:hideMark/>
            <w:tcPrChange w:id="2710" w:author="Aleksander Hansen" w:date="2013-02-16T20:01:00Z">
              <w:tcPr>
                <w:tcW w:w="180" w:type="dxa"/>
                <w:tcBorders>
                  <w:top w:val="nil"/>
                  <w:left w:val="nil"/>
                  <w:bottom w:val="nil"/>
                  <w:right w:val="nil"/>
                </w:tcBorders>
                <w:shd w:val="clear" w:color="auto" w:fill="auto"/>
                <w:noWrap/>
                <w:vAlign w:val="bottom"/>
                <w:hideMark/>
              </w:tcPr>
            </w:tcPrChange>
          </w:tcPr>
          <w:p w14:paraId="455370AD" w14:textId="77777777" w:rsidR="00994066" w:rsidRPr="000710AA" w:rsidRDefault="00994066" w:rsidP="00011813">
            <w:pPr>
              <w:pStyle w:val="Text"/>
            </w:pPr>
          </w:p>
        </w:tc>
        <w:tc>
          <w:tcPr>
            <w:tcW w:w="5580" w:type="dxa"/>
            <w:shd w:val="clear" w:color="auto" w:fill="auto"/>
            <w:tcPrChange w:id="2711" w:author="Aleksander Hansen" w:date="2013-02-16T20:01:00Z">
              <w:tcPr>
                <w:tcW w:w="5580" w:type="dxa"/>
                <w:tcBorders>
                  <w:top w:val="nil"/>
                  <w:left w:val="nil"/>
                  <w:bottom w:val="nil"/>
                  <w:right w:val="nil"/>
                </w:tcBorders>
              </w:tcPr>
            </w:tcPrChange>
          </w:tcPr>
          <w:p w14:paraId="2D1663F5" w14:textId="77777777" w:rsidR="00994066" w:rsidRPr="000710AA" w:rsidRDefault="00994066" w:rsidP="00011813">
            <w:pPr>
              <w:pStyle w:val="Text"/>
            </w:pPr>
          </w:p>
        </w:tc>
      </w:tr>
      <w:tr w:rsidR="00994066" w:rsidRPr="000710AA" w14:paraId="36195B12" w14:textId="77777777" w:rsidTr="00841650">
        <w:trPr>
          <w:trHeight w:val="257"/>
          <w:trPrChange w:id="2712" w:author="Aleksander Hansen" w:date="2013-02-16T20:01:00Z">
            <w:trPr>
              <w:trHeight w:val="257"/>
            </w:trPr>
          </w:trPrChange>
        </w:trPr>
        <w:tc>
          <w:tcPr>
            <w:tcW w:w="270" w:type="dxa"/>
            <w:shd w:val="clear" w:color="auto" w:fill="auto"/>
            <w:noWrap/>
            <w:vAlign w:val="bottom"/>
            <w:hideMark/>
            <w:tcPrChange w:id="2713" w:author="Aleksander Hansen" w:date="2013-02-16T20:01:00Z">
              <w:tcPr>
                <w:tcW w:w="270" w:type="dxa"/>
                <w:tcBorders>
                  <w:top w:val="nil"/>
                  <w:left w:val="nil"/>
                  <w:bottom w:val="nil"/>
                  <w:right w:val="nil"/>
                </w:tcBorders>
                <w:shd w:val="clear" w:color="auto" w:fill="auto"/>
                <w:noWrap/>
                <w:vAlign w:val="bottom"/>
                <w:hideMark/>
              </w:tcPr>
            </w:tcPrChange>
          </w:tcPr>
          <w:p w14:paraId="1EA44466" w14:textId="77777777" w:rsidR="00994066" w:rsidRPr="000710AA" w:rsidRDefault="00994066" w:rsidP="00011813">
            <w:pPr>
              <w:pStyle w:val="Text"/>
            </w:pPr>
          </w:p>
        </w:tc>
        <w:tc>
          <w:tcPr>
            <w:tcW w:w="2070" w:type="dxa"/>
            <w:shd w:val="clear" w:color="auto" w:fill="auto"/>
            <w:noWrap/>
            <w:vAlign w:val="bottom"/>
            <w:hideMark/>
            <w:tcPrChange w:id="2714" w:author="Aleksander Hansen" w:date="2013-02-16T20:01:00Z">
              <w:tcPr>
                <w:tcW w:w="2070" w:type="dxa"/>
                <w:tcBorders>
                  <w:top w:val="nil"/>
                  <w:left w:val="nil"/>
                  <w:bottom w:val="nil"/>
                  <w:right w:val="nil"/>
                </w:tcBorders>
                <w:shd w:val="clear" w:color="auto" w:fill="auto"/>
                <w:noWrap/>
                <w:vAlign w:val="bottom"/>
                <w:hideMark/>
              </w:tcPr>
            </w:tcPrChange>
          </w:tcPr>
          <w:p w14:paraId="1EE0BA59" w14:textId="77777777" w:rsidR="00994066" w:rsidRPr="000710AA" w:rsidRDefault="00994066" w:rsidP="00011813">
            <w:pPr>
              <w:pStyle w:val="Text"/>
            </w:pPr>
            <w:r w:rsidRPr="000710AA">
              <w:t>New Volatility</w:t>
            </w:r>
          </w:p>
        </w:tc>
        <w:tc>
          <w:tcPr>
            <w:tcW w:w="990" w:type="dxa"/>
            <w:shd w:val="clear" w:color="auto" w:fill="auto"/>
            <w:noWrap/>
            <w:vAlign w:val="bottom"/>
            <w:hideMark/>
            <w:tcPrChange w:id="2715" w:author="Aleksander Hansen" w:date="2013-02-16T20:01:00Z">
              <w:tcPr>
                <w:tcW w:w="990" w:type="dxa"/>
                <w:tcBorders>
                  <w:top w:val="nil"/>
                  <w:left w:val="nil"/>
                  <w:bottom w:val="nil"/>
                  <w:right w:val="nil"/>
                </w:tcBorders>
                <w:shd w:val="clear" w:color="auto" w:fill="auto"/>
                <w:noWrap/>
                <w:vAlign w:val="bottom"/>
                <w:hideMark/>
              </w:tcPr>
            </w:tcPrChange>
          </w:tcPr>
          <w:p w14:paraId="2E59B223" w14:textId="77777777" w:rsidR="00994066" w:rsidRPr="000710AA" w:rsidRDefault="00994066" w:rsidP="00011813">
            <w:pPr>
              <w:pStyle w:val="Text"/>
            </w:pPr>
            <w:r w:rsidRPr="000710AA">
              <w:t>32.00%</w:t>
            </w:r>
          </w:p>
        </w:tc>
        <w:tc>
          <w:tcPr>
            <w:tcW w:w="180" w:type="dxa"/>
            <w:shd w:val="clear" w:color="auto" w:fill="auto"/>
            <w:noWrap/>
            <w:vAlign w:val="bottom"/>
            <w:hideMark/>
            <w:tcPrChange w:id="2716" w:author="Aleksander Hansen" w:date="2013-02-16T20:01:00Z">
              <w:tcPr>
                <w:tcW w:w="180" w:type="dxa"/>
                <w:tcBorders>
                  <w:top w:val="nil"/>
                  <w:left w:val="nil"/>
                  <w:bottom w:val="nil"/>
                  <w:right w:val="nil"/>
                </w:tcBorders>
                <w:shd w:val="clear" w:color="auto" w:fill="auto"/>
                <w:noWrap/>
                <w:vAlign w:val="bottom"/>
                <w:hideMark/>
              </w:tcPr>
            </w:tcPrChange>
          </w:tcPr>
          <w:p w14:paraId="4213BF55" w14:textId="77777777" w:rsidR="00994066" w:rsidRPr="000710AA" w:rsidRDefault="00994066" w:rsidP="00011813">
            <w:pPr>
              <w:pStyle w:val="Text"/>
            </w:pPr>
          </w:p>
        </w:tc>
        <w:tc>
          <w:tcPr>
            <w:tcW w:w="5580" w:type="dxa"/>
            <w:shd w:val="clear" w:color="auto" w:fill="auto"/>
            <w:tcPrChange w:id="2717" w:author="Aleksander Hansen" w:date="2013-02-16T20:01:00Z">
              <w:tcPr>
                <w:tcW w:w="5580" w:type="dxa"/>
                <w:tcBorders>
                  <w:top w:val="nil"/>
                  <w:left w:val="nil"/>
                  <w:bottom w:val="nil"/>
                  <w:right w:val="nil"/>
                </w:tcBorders>
              </w:tcPr>
            </w:tcPrChange>
          </w:tcPr>
          <w:p w14:paraId="0A9FF8D3" w14:textId="77777777" w:rsidR="00994066" w:rsidRPr="000710AA" w:rsidRDefault="00994066" w:rsidP="00011813">
            <w:pPr>
              <w:pStyle w:val="Text"/>
            </w:pPr>
          </w:p>
        </w:tc>
      </w:tr>
      <w:tr w:rsidR="00994066" w:rsidRPr="000710AA" w14:paraId="517919C3" w14:textId="77777777" w:rsidTr="00841650">
        <w:trPr>
          <w:trHeight w:val="288"/>
          <w:trPrChange w:id="2718" w:author="Aleksander Hansen" w:date="2013-02-16T20:01:00Z">
            <w:trPr>
              <w:trHeight w:val="288"/>
            </w:trPr>
          </w:trPrChange>
        </w:trPr>
        <w:tc>
          <w:tcPr>
            <w:tcW w:w="9090" w:type="dxa"/>
            <w:gridSpan w:val="5"/>
            <w:shd w:val="clear" w:color="auto" w:fill="A2B593"/>
            <w:noWrap/>
            <w:vAlign w:val="bottom"/>
            <w:hideMark/>
            <w:tcPrChange w:id="2719" w:author="Aleksander Hansen" w:date="2013-02-16T20:01:00Z">
              <w:tcPr>
                <w:tcW w:w="9090" w:type="dxa"/>
                <w:gridSpan w:val="5"/>
                <w:tcBorders>
                  <w:top w:val="nil"/>
                  <w:left w:val="nil"/>
                  <w:bottom w:val="nil"/>
                  <w:right w:val="nil"/>
                </w:tcBorders>
                <w:shd w:val="clear" w:color="auto" w:fill="auto"/>
                <w:noWrap/>
                <w:vAlign w:val="bottom"/>
                <w:hideMark/>
              </w:tcPr>
            </w:tcPrChange>
          </w:tcPr>
          <w:p w14:paraId="05C77FA9" w14:textId="77777777" w:rsidR="00994066" w:rsidRPr="000710AA" w:rsidRDefault="00994066" w:rsidP="00011813">
            <w:pPr>
              <w:pStyle w:val="Text"/>
              <w:rPr>
                <w:i/>
                <w:iCs/>
              </w:rPr>
            </w:pPr>
            <w:r w:rsidRPr="000710AA">
              <w:rPr>
                <w:i/>
                <w:iCs/>
              </w:rPr>
              <w:t>Estimate change in price with delta/</w:t>
            </w:r>
            <w:proofErr w:type="gramStart"/>
            <w:r w:rsidRPr="000710AA">
              <w:rPr>
                <w:i/>
                <w:iCs/>
              </w:rPr>
              <w:t>gamma(</w:t>
            </w:r>
            <w:proofErr w:type="gramEnd"/>
            <w:r w:rsidRPr="000710AA">
              <w:rPr>
                <w:i/>
                <w:iCs/>
              </w:rPr>
              <w:t>&amp; vega) approximation</w:t>
            </w:r>
          </w:p>
        </w:tc>
      </w:tr>
      <w:tr w:rsidR="00994066" w:rsidRPr="000710AA" w14:paraId="00144324" w14:textId="77777777" w:rsidTr="00841650">
        <w:trPr>
          <w:trHeight w:val="288"/>
          <w:trPrChange w:id="2720" w:author="Aleksander Hansen" w:date="2013-02-16T20:01:00Z">
            <w:trPr>
              <w:trHeight w:val="288"/>
            </w:trPr>
          </w:trPrChange>
        </w:trPr>
        <w:tc>
          <w:tcPr>
            <w:tcW w:w="270" w:type="dxa"/>
            <w:shd w:val="clear" w:color="auto" w:fill="auto"/>
            <w:noWrap/>
            <w:vAlign w:val="bottom"/>
            <w:hideMark/>
            <w:tcPrChange w:id="2721" w:author="Aleksander Hansen" w:date="2013-02-16T20:01:00Z">
              <w:tcPr>
                <w:tcW w:w="270" w:type="dxa"/>
                <w:tcBorders>
                  <w:top w:val="nil"/>
                  <w:left w:val="nil"/>
                  <w:bottom w:val="nil"/>
                  <w:right w:val="nil"/>
                </w:tcBorders>
                <w:shd w:val="clear" w:color="auto" w:fill="auto"/>
                <w:noWrap/>
                <w:vAlign w:val="bottom"/>
                <w:hideMark/>
              </w:tcPr>
            </w:tcPrChange>
          </w:tcPr>
          <w:p w14:paraId="2DDE1D7D" w14:textId="77777777" w:rsidR="00994066" w:rsidRPr="000710AA" w:rsidRDefault="00994066" w:rsidP="00011813">
            <w:pPr>
              <w:pStyle w:val="Text"/>
            </w:pPr>
          </w:p>
        </w:tc>
        <w:tc>
          <w:tcPr>
            <w:tcW w:w="2070" w:type="dxa"/>
            <w:shd w:val="clear" w:color="auto" w:fill="auto"/>
            <w:noWrap/>
            <w:vAlign w:val="bottom"/>
            <w:hideMark/>
            <w:tcPrChange w:id="2722" w:author="Aleksander Hansen" w:date="2013-02-16T20:01:00Z">
              <w:tcPr>
                <w:tcW w:w="2070" w:type="dxa"/>
                <w:tcBorders>
                  <w:top w:val="nil"/>
                  <w:left w:val="nil"/>
                  <w:bottom w:val="nil"/>
                  <w:right w:val="nil"/>
                </w:tcBorders>
                <w:shd w:val="clear" w:color="auto" w:fill="auto"/>
                <w:noWrap/>
                <w:vAlign w:val="bottom"/>
                <w:hideMark/>
              </w:tcPr>
            </w:tcPrChange>
          </w:tcPr>
          <w:p w14:paraId="3D1E2179" w14:textId="77777777" w:rsidR="00994066" w:rsidRPr="000710AA" w:rsidRDefault="00994066" w:rsidP="00011813">
            <w:pPr>
              <w:pStyle w:val="Text"/>
            </w:pPr>
            <w:r w:rsidRPr="000710AA">
              <w:t>Change in Stock</w:t>
            </w:r>
          </w:p>
        </w:tc>
        <w:tc>
          <w:tcPr>
            <w:tcW w:w="990" w:type="dxa"/>
            <w:shd w:val="clear" w:color="auto" w:fill="auto"/>
            <w:noWrap/>
            <w:vAlign w:val="bottom"/>
            <w:hideMark/>
            <w:tcPrChange w:id="2723" w:author="Aleksander Hansen" w:date="2013-02-16T20:01:00Z">
              <w:tcPr>
                <w:tcW w:w="990" w:type="dxa"/>
                <w:tcBorders>
                  <w:top w:val="nil"/>
                  <w:left w:val="nil"/>
                  <w:bottom w:val="nil"/>
                  <w:right w:val="nil"/>
                </w:tcBorders>
                <w:shd w:val="clear" w:color="auto" w:fill="FFF3F3"/>
                <w:noWrap/>
                <w:vAlign w:val="bottom"/>
                <w:hideMark/>
              </w:tcPr>
            </w:tcPrChange>
          </w:tcPr>
          <w:p w14:paraId="47F6E95C" w14:textId="77777777" w:rsidR="00994066" w:rsidRPr="000710AA" w:rsidRDefault="00994066" w:rsidP="00011813">
            <w:pPr>
              <w:pStyle w:val="Text"/>
            </w:pPr>
            <w:r w:rsidRPr="000710AA">
              <w:t>1.00</w:t>
            </w:r>
          </w:p>
        </w:tc>
        <w:tc>
          <w:tcPr>
            <w:tcW w:w="180" w:type="dxa"/>
            <w:shd w:val="clear" w:color="auto" w:fill="auto"/>
            <w:noWrap/>
            <w:vAlign w:val="bottom"/>
            <w:hideMark/>
            <w:tcPrChange w:id="2724" w:author="Aleksander Hansen" w:date="2013-02-16T20:01:00Z">
              <w:tcPr>
                <w:tcW w:w="180" w:type="dxa"/>
                <w:tcBorders>
                  <w:top w:val="nil"/>
                  <w:left w:val="nil"/>
                  <w:bottom w:val="nil"/>
                  <w:right w:val="nil"/>
                </w:tcBorders>
                <w:shd w:val="clear" w:color="auto" w:fill="auto"/>
                <w:noWrap/>
                <w:vAlign w:val="bottom"/>
                <w:hideMark/>
              </w:tcPr>
            </w:tcPrChange>
          </w:tcPr>
          <w:p w14:paraId="6663566C" w14:textId="77777777" w:rsidR="00994066" w:rsidRPr="000710AA" w:rsidRDefault="00994066" w:rsidP="00011813">
            <w:pPr>
              <w:pStyle w:val="Text"/>
            </w:pPr>
          </w:p>
        </w:tc>
        <w:tc>
          <w:tcPr>
            <w:tcW w:w="5580" w:type="dxa"/>
            <w:vMerge w:val="restart"/>
            <w:shd w:val="clear" w:color="auto" w:fill="auto"/>
            <w:tcPrChange w:id="2725" w:author="Aleksander Hansen" w:date="2013-02-16T20:01:00Z">
              <w:tcPr>
                <w:tcW w:w="5580" w:type="dxa"/>
                <w:vMerge w:val="restart"/>
                <w:tcBorders>
                  <w:top w:val="nil"/>
                  <w:left w:val="nil"/>
                  <w:right w:val="nil"/>
                </w:tcBorders>
                <w:shd w:val="clear" w:color="auto" w:fill="FFF3F3"/>
              </w:tcPr>
            </w:tcPrChange>
          </w:tcPr>
          <w:p w14:paraId="0BF74B93" w14:textId="77777777" w:rsidR="00994066" w:rsidRPr="000710AA" w:rsidRDefault="00994066" w:rsidP="00011813">
            <w:pPr>
              <w:pStyle w:val="Text"/>
            </w:pPr>
            <w:r w:rsidRPr="000710AA">
              <w:t xml:space="preserve">5. </w:t>
            </w:r>
            <w:r w:rsidRPr="000710AA">
              <w:tab/>
              <w:t xml:space="preserve">Instead of a (full) re-pricing, the Taylor series approximation says that the estimated price change is $1.01. </w:t>
            </w:r>
          </w:p>
          <w:p w14:paraId="291AEDD1" w14:textId="77777777" w:rsidR="00994066" w:rsidRPr="000710AA" w:rsidRDefault="00994066" w:rsidP="00011813">
            <w:pPr>
              <w:pStyle w:val="Text"/>
            </w:pPr>
            <w:r w:rsidRPr="000710AA">
              <w:tab/>
              <w:t>Note this gives a new option price ($7.884) that is nearly the same as the full re-pricing.</w:t>
            </w:r>
          </w:p>
          <w:p w14:paraId="0922333C" w14:textId="77777777" w:rsidR="00994066" w:rsidRPr="000710AA" w:rsidRDefault="00994066" w:rsidP="00011813">
            <w:pPr>
              <w:pStyle w:val="Text"/>
            </w:pPr>
            <w:r w:rsidRPr="000710AA">
              <w:tab/>
              <w:t>Instead of re-pricing the option, we “merely” estimated the new price based on delta and vega.</w:t>
            </w:r>
          </w:p>
        </w:tc>
      </w:tr>
      <w:tr w:rsidR="00994066" w:rsidRPr="000710AA" w14:paraId="2EE54262" w14:textId="77777777" w:rsidTr="00841650">
        <w:trPr>
          <w:trHeight w:val="257"/>
          <w:trPrChange w:id="2726" w:author="Aleksander Hansen" w:date="2013-02-16T20:01:00Z">
            <w:trPr>
              <w:trHeight w:val="257"/>
            </w:trPr>
          </w:trPrChange>
        </w:trPr>
        <w:tc>
          <w:tcPr>
            <w:tcW w:w="270" w:type="dxa"/>
            <w:shd w:val="clear" w:color="auto" w:fill="auto"/>
            <w:noWrap/>
            <w:vAlign w:val="bottom"/>
            <w:hideMark/>
            <w:tcPrChange w:id="2727" w:author="Aleksander Hansen" w:date="2013-02-16T20:01:00Z">
              <w:tcPr>
                <w:tcW w:w="270" w:type="dxa"/>
                <w:tcBorders>
                  <w:top w:val="nil"/>
                  <w:left w:val="nil"/>
                  <w:bottom w:val="nil"/>
                  <w:right w:val="nil"/>
                </w:tcBorders>
                <w:shd w:val="clear" w:color="auto" w:fill="auto"/>
                <w:noWrap/>
                <w:vAlign w:val="bottom"/>
                <w:hideMark/>
              </w:tcPr>
            </w:tcPrChange>
          </w:tcPr>
          <w:p w14:paraId="2460745A" w14:textId="77777777" w:rsidR="00994066" w:rsidRPr="000710AA" w:rsidRDefault="00994066" w:rsidP="00011813">
            <w:pPr>
              <w:pStyle w:val="Text"/>
            </w:pPr>
          </w:p>
        </w:tc>
        <w:tc>
          <w:tcPr>
            <w:tcW w:w="2070" w:type="dxa"/>
            <w:shd w:val="clear" w:color="auto" w:fill="auto"/>
            <w:noWrap/>
            <w:vAlign w:val="bottom"/>
            <w:hideMark/>
            <w:tcPrChange w:id="2728" w:author="Aleksander Hansen" w:date="2013-02-16T20:01:00Z">
              <w:tcPr>
                <w:tcW w:w="2070" w:type="dxa"/>
                <w:tcBorders>
                  <w:top w:val="nil"/>
                  <w:left w:val="nil"/>
                  <w:bottom w:val="nil"/>
                  <w:right w:val="nil"/>
                </w:tcBorders>
                <w:shd w:val="clear" w:color="auto" w:fill="auto"/>
                <w:noWrap/>
                <w:vAlign w:val="bottom"/>
                <w:hideMark/>
              </w:tcPr>
            </w:tcPrChange>
          </w:tcPr>
          <w:p w14:paraId="235C63FC" w14:textId="77777777" w:rsidR="00994066" w:rsidRPr="000710AA" w:rsidRDefault="00994066" w:rsidP="00011813">
            <w:pPr>
              <w:pStyle w:val="Text"/>
            </w:pPr>
            <w:r w:rsidRPr="000710AA">
              <w:t>Delta</w:t>
            </w:r>
          </w:p>
        </w:tc>
        <w:tc>
          <w:tcPr>
            <w:tcW w:w="990" w:type="dxa"/>
            <w:shd w:val="clear" w:color="auto" w:fill="auto"/>
            <w:noWrap/>
            <w:vAlign w:val="bottom"/>
            <w:hideMark/>
            <w:tcPrChange w:id="2729" w:author="Aleksander Hansen" w:date="2013-02-16T20:01:00Z">
              <w:tcPr>
                <w:tcW w:w="990" w:type="dxa"/>
                <w:tcBorders>
                  <w:top w:val="nil"/>
                  <w:left w:val="nil"/>
                  <w:bottom w:val="nil"/>
                  <w:right w:val="nil"/>
                </w:tcBorders>
                <w:shd w:val="clear" w:color="auto" w:fill="FFF3F3"/>
                <w:noWrap/>
                <w:vAlign w:val="bottom"/>
                <w:hideMark/>
              </w:tcPr>
            </w:tcPrChange>
          </w:tcPr>
          <w:p w14:paraId="2A748002" w14:textId="77777777" w:rsidR="00994066" w:rsidRPr="000710AA" w:rsidRDefault="00994066" w:rsidP="00011813">
            <w:pPr>
              <w:pStyle w:val="Text"/>
            </w:pPr>
            <w:r w:rsidRPr="000710AA">
              <w:t>0.61</w:t>
            </w:r>
          </w:p>
        </w:tc>
        <w:tc>
          <w:tcPr>
            <w:tcW w:w="180" w:type="dxa"/>
            <w:shd w:val="clear" w:color="auto" w:fill="auto"/>
            <w:noWrap/>
            <w:vAlign w:val="bottom"/>
            <w:hideMark/>
            <w:tcPrChange w:id="2730" w:author="Aleksander Hansen" w:date="2013-02-16T20:01:00Z">
              <w:tcPr>
                <w:tcW w:w="180" w:type="dxa"/>
                <w:tcBorders>
                  <w:top w:val="nil"/>
                  <w:left w:val="nil"/>
                  <w:bottom w:val="nil"/>
                  <w:right w:val="nil"/>
                </w:tcBorders>
                <w:shd w:val="clear" w:color="auto" w:fill="auto"/>
                <w:noWrap/>
                <w:vAlign w:val="bottom"/>
                <w:hideMark/>
              </w:tcPr>
            </w:tcPrChange>
          </w:tcPr>
          <w:p w14:paraId="525F8ED0" w14:textId="77777777" w:rsidR="00994066" w:rsidRPr="000710AA" w:rsidRDefault="00994066" w:rsidP="00011813">
            <w:pPr>
              <w:pStyle w:val="Text"/>
            </w:pPr>
          </w:p>
        </w:tc>
        <w:tc>
          <w:tcPr>
            <w:tcW w:w="5580" w:type="dxa"/>
            <w:vMerge/>
            <w:shd w:val="clear" w:color="auto" w:fill="auto"/>
            <w:tcPrChange w:id="2731" w:author="Aleksander Hansen" w:date="2013-02-16T20:01:00Z">
              <w:tcPr>
                <w:tcW w:w="5580" w:type="dxa"/>
                <w:vMerge/>
                <w:tcBorders>
                  <w:left w:val="nil"/>
                  <w:right w:val="nil"/>
                </w:tcBorders>
                <w:shd w:val="clear" w:color="auto" w:fill="FFF3F3"/>
              </w:tcPr>
            </w:tcPrChange>
          </w:tcPr>
          <w:p w14:paraId="36F6A358" w14:textId="77777777" w:rsidR="00994066" w:rsidRPr="000710AA" w:rsidRDefault="00994066" w:rsidP="00011813">
            <w:pPr>
              <w:pStyle w:val="Text"/>
            </w:pPr>
          </w:p>
        </w:tc>
      </w:tr>
      <w:tr w:rsidR="00994066" w:rsidRPr="000710AA" w14:paraId="3D1D4FB4" w14:textId="77777777" w:rsidTr="00841650">
        <w:trPr>
          <w:trHeight w:val="257"/>
          <w:trPrChange w:id="2732" w:author="Aleksander Hansen" w:date="2013-02-16T20:01:00Z">
            <w:trPr>
              <w:trHeight w:val="257"/>
            </w:trPr>
          </w:trPrChange>
        </w:trPr>
        <w:tc>
          <w:tcPr>
            <w:tcW w:w="270" w:type="dxa"/>
            <w:shd w:val="clear" w:color="auto" w:fill="auto"/>
            <w:noWrap/>
            <w:vAlign w:val="bottom"/>
            <w:hideMark/>
            <w:tcPrChange w:id="2733" w:author="Aleksander Hansen" w:date="2013-02-16T20:01:00Z">
              <w:tcPr>
                <w:tcW w:w="270" w:type="dxa"/>
                <w:tcBorders>
                  <w:top w:val="nil"/>
                  <w:left w:val="nil"/>
                  <w:bottom w:val="nil"/>
                  <w:right w:val="nil"/>
                </w:tcBorders>
                <w:shd w:val="clear" w:color="auto" w:fill="auto"/>
                <w:noWrap/>
                <w:vAlign w:val="bottom"/>
                <w:hideMark/>
              </w:tcPr>
            </w:tcPrChange>
          </w:tcPr>
          <w:p w14:paraId="2C307428" w14:textId="77777777" w:rsidR="00994066" w:rsidRPr="000710AA" w:rsidRDefault="00994066" w:rsidP="00011813">
            <w:pPr>
              <w:pStyle w:val="Text"/>
            </w:pPr>
          </w:p>
        </w:tc>
        <w:tc>
          <w:tcPr>
            <w:tcW w:w="2070" w:type="dxa"/>
            <w:shd w:val="clear" w:color="auto" w:fill="auto"/>
            <w:noWrap/>
            <w:vAlign w:val="bottom"/>
            <w:hideMark/>
            <w:tcPrChange w:id="2734" w:author="Aleksander Hansen" w:date="2013-02-16T20:01:00Z">
              <w:tcPr>
                <w:tcW w:w="2070" w:type="dxa"/>
                <w:tcBorders>
                  <w:top w:val="nil"/>
                  <w:left w:val="nil"/>
                  <w:bottom w:val="nil"/>
                  <w:right w:val="nil"/>
                </w:tcBorders>
                <w:shd w:val="clear" w:color="auto" w:fill="auto"/>
                <w:noWrap/>
                <w:vAlign w:val="bottom"/>
                <w:hideMark/>
              </w:tcPr>
            </w:tcPrChange>
          </w:tcPr>
          <w:p w14:paraId="59E4F21B" w14:textId="77777777" w:rsidR="00994066" w:rsidRPr="000710AA" w:rsidRDefault="00994066" w:rsidP="00011813">
            <w:pPr>
              <w:pStyle w:val="Text"/>
            </w:pPr>
            <w:r w:rsidRPr="000710AA">
              <w:t>Gamma</w:t>
            </w:r>
          </w:p>
        </w:tc>
        <w:tc>
          <w:tcPr>
            <w:tcW w:w="990" w:type="dxa"/>
            <w:shd w:val="clear" w:color="auto" w:fill="auto"/>
            <w:noWrap/>
            <w:vAlign w:val="bottom"/>
            <w:hideMark/>
            <w:tcPrChange w:id="2735" w:author="Aleksander Hansen" w:date="2013-02-16T20:01:00Z">
              <w:tcPr>
                <w:tcW w:w="990" w:type="dxa"/>
                <w:tcBorders>
                  <w:top w:val="nil"/>
                  <w:left w:val="nil"/>
                  <w:bottom w:val="nil"/>
                  <w:right w:val="nil"/>
                </w:tcBorders>
                <w:shd w:val="clear" w:color="auto" w:fill="FFF3F3"/>
                <w:noWrap/>
                <w:vAlign w:val="bottom"/>
                <w:hideMark/>
              </w:tcPr>
            </w:tcPrChange>
          </w:tcPr>
          <w:p w14:paraId="3F28CBE7" w14:textId="77777777" w:rsidR="00994066" w:rsidRPr="000710AA" w:rsidRDefault="00994066" w:rsidP="00011813">
            <w:pPr>
              <w:pStyle w:val="Text"/>
            </w:pPr>
            <w:r w:rsidRPr="000710AA">
              <w:t>0.03</w:t>
            </w:r>
          </w:p>
        </w:tc>
        <w:tc>
          <w:tcPr>
            <w:tcW w:w="180" w:type="dxa"/>
            <w:shd w:val="clear" w:color="auto" w:fill="auto"/>
            <w:noWrap/>
            <w:vAlign w:val="bottom"/>
            <w:hideMark/>
            <w:tcPrChange w:id="2736" w:author="Aleksander Hansen" w:date="2013-02-16T20:01:00Z">
              <w:tcPr>
                <w:tcW w:w="180" w:type="dxa"/>
                <w:tcBorders>
                  <w:top w:val="nil"/>
                  <w:left w:val="nil"/>
                  <w:bottom w:val="nil"/>
                  <w:right w:val="nil"/>
                </w:tcBorders>
                <w:shd w:val="clear" w:color="auto" w:fill="auto"/>
                <w:noWrap/>
                <w:vAlign w:val="bottom"/>
                <w:hideMark/>
              </w:tcPr>
            </w:tcPrChange>
          </w:tcPr>
          <w:p w14:paraId="1B232B72" w14:textId="77777777" w:rsidR="00994066" w:rsidRPr="000710AA" w:rsidRDefault="00994066" w:rsidP="00011813">
            <w:pPr>
              <w:pStyle w:val="Text"/>
            </w:pPr>
          </w:p>
        </w:tc>
        <w:tc>
          <w:tcPr>
            <w:tcW w:w="5580" w:type="dxa"/>
            <w:vMerge/>
            <w:shd w:val="clear" w:color="auto" w:fill="auto"/>
            <w:tcPrChange w:id="2737" w:author="Aleksander Hansen" w:date="2013-02-16T20:01:00Z">
              <w:tcPr>
                <w:tcW w:w="5580" w:type="dxa"/>
                <w:vMerge/>
                <w:tcBorders>
                  <w:left w:val="nil"/>
                  <w:right w:val="nil"/>
                </w:tcBorders>
                <w:shd w:val="clear" w:color="auto" w:fill="FFF3F3"/>
              </w:tcPr>
            </w:tcPrChange>
          </w:tcPr>
          <w:p w14:paraId="2F4675AE" w14:textId="77777777" w:rsidR="00994066" w:rsidRPr="000710AA" w:rsidRDefault="00994066" w:rsidP="00011813">
            <w:pPr>
              <w:pStyle w:val="Text"/>
            </w:pPr>
          </w:p>
        </w:tc>
      </w:tr>
      <w:tr w:rsidR="00994066" w:rsidRPr="000710AA" w14:paraId="4C50C2DA" w14:textId="77777777" w:rsidTr="00841650">
        <w:trPr>
          <w:trHeight w:val="257"/>
          <w:trPrChange w:id="2738" w:author="Aleksander Hansen" w:date="2013-02-16T20:01:00Z">
            <w:trPr>
              <w:trHeight w:val="257"/>
            </w:trPr>
          </w:trPrChange>
        </w:trPr>
        <w:tc>
          <w:tcPr>
            <w:tcW w:w="270" w:type="dxa"/>
            <w:shd w:val="clear" w:color="auto" w:fill="auto"/>
            <w:noWrap/>
            <w:vAlign w:val="bottom"/>
            <w:hideMark/>
            <w:tcPrChange w:id="2739" w:author="Aleksander Hansen" w:date="2013-02-16T20:01:00Z">
              <w:tcPr>
                <w:tcW w:w="270" w:type="dxa"/>
                <w:tcBorders>
                  <w:top w:val="nil"/>
                  <w:left w:val="nil"/>
                  <w:bottom w:val="nil"/>
                  <w:right w:val="nil"/>
                </w:tcBorders>
                <w:shd w:val="clear" w:color="auto" w:fill="auto"/>
                <w:noWrap/>
                <w:vAlign w:val="bottom"/>
                <w:hideMark/>
              </w:tcPr>
            </w:tcPrChange>
          </w:tcPr>
          <w:p w14:paraId="28878EC6" w14:textId="77777777" w:rsidR="00994066" w:rsidRPr="000710AA" w:rsidRDefault="00994066" w:rsidP="00011813">
            <w:pPr>
              <w:pStyle w:val="Text"/>
            </w:pPr>
          </w:p>
        </w:tc>
        <w:tc>
          <w:tcPr>
            <w:tcW w:w="2070" w:type="dxa"/>
            <w:shd w:val="clear" w:color="auto" w:fill="auto"/>
            <w:noWrap/>
            <w:vAlign w:val="bottom"/>
            <w:hideMark/>
            <w:tcPrChange w:id="2740" w:author="Aleksander Hansen" w:date="2013-02-16T20:01:00Z">
              <w:tcPr>
                <w:tcW w:w="2070" w:type="dxa"/>
                <w:tcBorders>
                  <w:top w:val="nil"/>
                  <w:left w:val="nil"/>
                  <w:bottom w:val="nil"/>
                  <w:right w:val="nil"/>
                </w:tcBorders>
                <w:shd w:val="clear" w:color="auto" w:fill="auto"/>
                <w:noWrap/>
                <w:vAlign w:val="bottom"/>
                <w:hideMark/>
              </w:tcPr>
            </w:tcPrChange>
          </w:tcPr>
          <w:p w14:paraId="737D085C" w14:textId="77777777" w:rsidR="00994066" w:rsidRPr="000710AA" w:rsidRDefault="00994066" w:rsidP="00011813">
            <w:pPr>
              <w:pStyle w:val="Text"/>
            </w:pPr>
            <w:r w:rsidRPr="000710AA">
              <w:t>Change in Volatility</w:t>
            </w:r>
          </w:p>
        </w:tc>
        <w:tc>
          <w:tcPr>
            <w:tcW w:w="990" w:type="dxa"/>
            <w:shd w:val="clear" w:color="auto" w:fill="auto"/>
            <w:noWrap/>
            <w:vAlign w:val="bottom"/>
            <w:hideMark/>
            <w:tcPrChange w:id="2741" w:author="Aleksander Hansen" w:date="2013-02-16T20:01:00Z">
              <w:tcPr>
                <w:tcW w:w="990" w:type="dxa"/>
                <w:tcBorders>
                  <w:top w:val="nil"/>
                  <w:left w:val="nil"/>
                  <w:bottom w:val="nil"/>
                  <w:right w:val="nil"/>
                </w:tcBorders>
                <w:shd w:val="clear" w:color="auto" w:fill="FFF3F3"/>
                <w:noWrap/>
                <w:vAlign w:val="bottom"/>
                <w:hideMark/>
              </w:tcPr>
            </w:tcPrChange>
          </w:tcPr>
          <w:p w14:paraId="1EB6A7BC" w14:textId="77777777" w:rsidR="00994066" w:rsidRPr="000710AA" w:rsidRDefault="00994066" w:rsidP="00011813">
            <w:pPr>
              <w:pStyle w:val="Text"/>
            </w:pPr>
            <w:r w:rsidRPr="000710AA">
              <w:t>0.02</w:t>
            </w:r>
          </w:p>
        </w:tc>
        <w:tc>
          <w:tcPr>
            <w:tcW w:w="180" w:type="dxa"/>
            <w:shd w:val="clear" w:color="auto" w:fill="auto"/>
            <w:noWrap/>
            <w:vAlign w:val="bottom"/>
            <w:hideMark/>
            <w:tcPrChange w:id="2742" w:author="Aleksander Hansen" w:date="2013-02-16T20:01:00Z">
              <w:tcPr>
                <w:tcW w:w="180" w:type="dxa"/>
                <w:tcBorders>
                  <w:top w:val="nil"/>
                  <w:left w:val="nil"/>
                  <w:bottom w:val="nil"/>
                  <w:right w:val="nil"/>
                </w:tcBorders>
                <w:shd w:val="clear" w:color="auto" w:fill="auto"/>
                <w:noWrap/>
                <w:vAlign w:val="bottom"/>
                <w:hideMark/>
              </w:tcPr>
            </w:tcPrChange>
          </w:tcPr>
          <w:p w14:paraId="604DA9F1" w14:textId="77777777" w:rsidR="00994066" w:rsidRPr="000710AA" w:rsidRDefault="00994066" w:rsidP="00011813">
            <w:pPr>
              <w:pStyle w:val="Text"/>
            </w:pPr>
          </w:p>
        </w:tc>
        <w:tc>
          <w:tcPr>
            <w:tcW w:w="5580" w:type="dxa"/>
            <w:vMerge/>
            <w:shd w:val="clear" w:color="auto" w:fill="auto"/>
            <w:tcPrChange w:id="2743" w:author="Aleksander Hansen" w:date="2013-02-16T20:01:00Z">
              <w:tcPr>
                <w:tcW w:w="5580" w:type="dxa"/>
                <w:vMerge/>
                <w:tcBorders>
                  <w:left w:val="nil"/>
                  <w:right w:val="nil"/>
                </w:tcBorders>
                <w:shd w:val="clear" w:color="auto" w:fill="FFF3F3"/>
              </w:tcPr>
            </w:tcPrChange>
          </w:tcPr>
          <w:p w14:paraId="1E7D69CE" w14:textId="77777777" w:rsidR="00994066" w:rsidRPr="000710AA" w:rsidRDefault="00994066" w:rsidP="00011813">
            <w:pPr>
              <w:pStyle w:val="Text"/>
            </w:pPr>
          </w:p>
        </w:tc>
      </w:tr>
      <w:tr w:rsidR="00994066" w:rsidRPr="000710AA" w14:paraId="3BB186D8" w14:textId="77777777" w:rsidTr="00841650">
        <w:trPr>
          <w:trHeight w:val="257"/>
          <w:trPrChange w:id="2744" w:author="Aleksander Hansen" w:date="2013-02-16T20:01:00Z">
            <w:trPr>
              <w:trHeight w:val="257"/>
            </w:trPr>
          </w:trPrChange>
        </w:trPr>
        <w:tc>
          <w:tcPr>
            <w:tcW w:w="270" w:type="dxa"/>
            <w:shd w:val="clear" w:color="auto" w:fill="auto"/>
            <w:noWrap/>
            <w:vAlign w:val="bottom"/>
            <w:hideMark/>
            <w:tcPrChange w:id="2745" w:author="Aleksander Hansen" w:date="2013-02-16T20:01:00Z">
              <w:tcPr>
                <w:tcW w:w="270" w:type="dxa"/>
                <w:tcBorders>
                  <w:top w:val="nil"/>
                  <w:left w:val="nil"/>
                  <w:bottom w:val="nil"/>
                  <w:right w:val="nil"/>
                </w:tcBorders>
                <w:shd w:val="clear" w:color="auto" w:fill="auto"/>
                <w:noWrap/>
                <w:vAlign w:val="bottom"/>
                <w:hideMark/>
              </w:tcPr>
            </w:tcPrChange>
          </w:tcPr>
          <w:p w14:paraId="514FF5D1" w14:textId="77777777" w:rsidR="00994066" w:rsidRPr="000710AA" w:rsidRDefault="00994066" w:rsidP="00011813">
            <w:pPr>
              <w:pStyle w:val="Text"/>
            </w:pPr>
          </w:p>
        </w:tc>
        <w:tc>
          <w:tcPr>
            <w:tcW w:w="2070" w:type="dxa"/>
            <w:shd w:val="clear" w:color="auto" w:fill="auto"/>
            <w:noWrap/>
            <w:vAlign w:val="bottom"/>
            <w:hideMark/>
            <w:tcPrChange w:id="2746" w:author="Aleksander Hansen" w:date="2013-02-16T20:01:00Z">
              <w:tcPr>
                <w:tcW w:w="2070" w:type="dxa"/>
                <w:tcBorders>
                  <w:top w:val="nil"/>
                  <w:left w:val="nil"/>
                  <w:bottom w:val="nil"/>
                  <w:right w:val="nil"/>
                </w:tcBorders>
                <w:shd w:val="clear" w:color="auto" w:fill="auto"/>
                <w:noWrap/>
                <w:vAlign w:val="bottom"/>
                <w:hideMark/>
              </w:tcPr>
            </w:tcPrChange>
          </w:tcPr>
          <w:p w14:paraId="03963DDA" w14:textId="77777777" w:rsidR="00994066" w:rsidRPr="000710AA" w:rsidRDefault="00994066" w:rsidP="00011813">
            <w:pPr>
              <w:pStyle w:val="Text"/>
            </w:pPr>
            <w:r w:rsidRPr="000710AA">
              <w:t>Vega</w:t>
            </w:r>
          </w:p>
        </w:tc>
        <w:tc>
          <w:tcPr>
            <w:tcW w:w="990" w:type="dxa"/>
            <w:shd w:val="clear" w:color="auto" w:fill="auto"/>
            <w:noWrap/>
            <w:vAlign w:val="bottom"/>
            <w:hideMark/>
            <w:tcPrChange w:id="2747" w:author="Aleksander Hansen" w:date="2013-02-16T20:01:00Z">
              <w:tcPr>
                <w:tcW w:w="990" w:type="dxa"/>
                <w:tcBorders>
                  <w:top w:val="nil"/>
                  <w:left w:val="nil"/>
                  <w:bottom w:val="nil"/>
                  <w:right w:val="nil"/>
                </w:tcBorders>
                <w:shd w:val="clear" w:color="auto" w:fill="FFF3F3"/>
                <w:noWrap/>
                <w:vAlign w:val="bottom"/>
                <w:hideMark/>
              </w:tcPr>
            </w:tcPrChange>
          </w:tcPr>
          <w:p w14:paraId="35CF8F64" w14:textId="77777777" w:rsidR="00994066" w:rsidRPr="000710AA" w:rsidRDefault="00994066" w:rsidP="00011813">
            <w:pPr>
              <w:pStyle w:val="Text"/>
            </w:pPr>
            <w:r w:rsidRPr="000710AA">
              <w:t>19.16</w:t>
            </w:r>
          </w:p>
        </w:tc>
        <w:tc>
          <w:tcPr>
            <w:tcW w:w="180" w:type="dxa"/>
            <w:shd w:val="clear" w:color="auto" w:fill="auto"/>
            <w:noWrap/>
            <w:vAlign w:val="bottom"/>
            <w:hideMark/>
            <w:tcPrChange w:id="2748" w:author="Aleksander Hansen" w:date="2013-02-16T20:01:00Z">
              <w:tcPr>
                <w:tcW w:w="180" w:type="dxa"/>
                <w:tcBorders>
                  <w:top w:val="nil"/>
                  <w:left w:val="nil"/>
                  <w:bottom w:val="nil"/>
                  <w:right w:val="nil"/>
                </w:tcBorders>
                <w:shd w:val="clear" w:color="auto" w:fill="auto"/>
                <w:noWrap/>
                <w:vAlign w:val="bottom"/>
                <w:hideMark/>
              </w:tcPr>
            </w:tcPrChange>
          </w:tcPr>
          <w:p w14:paraId="76BCB5D5" w14:textId="77777777" w:rsidR="00994066" w:rsidRPr="000710AA" w:rsidRDefault="00994066" w:rsidP="00011813">
            <w:pPr>
              <w:pStyle w:val="Text"/>
            </w:pPr>
          </w:p>
        </w:tc>
        <w:tc>
          <w:tcPr>
            <w:tcW w:w="5580" w:type="dxa"/>
            <w:vMerge/>
            <w:shd w:val="clear" w:color="auto" w:fill="auto"/>
            <w:tcPrChange w:id="2749" w:author="Aleksander Hansen" w:date="2013-02-16T20:01:00Z">
              <w:tcPr>
                <w:tcW w:w="5580" w:type="dxa"/>
                <w:vMerge/>
                <w:tcBorders>
                  <w:left w:val="nil"/>
                  <w:right w:val="nil"/>
                </w:tcBorders>
                <w:shd w:val="clear" w:color="auto" w:fill="FFF3F3"/>
              </w:tcPr>
            </w:tcPrChange>
          </w:tcPr>
          <w:p w14:paraId="4098A9A9" w14:textId="77777777" w:rsidR="00994066" w:rsidRPr="000710AA" w:rsidRDefault="00994066" w:rsidP="00011813">
            <w:pPr>
              <w:pStyle w:val="Text"/>
            </w:pPr>
          </w:p>
        </w:tc>
      </w:tr>
      <w:tr w:rsidR="00994066" w:rsidRPr="000710AA" w14:paraId="7BD4F8A0" w14:textId="77777777" w:rsidTr="00841650">
        <w:trPr>
          <w:trHeight w:val="257"/>
          <w:trPrChange w:id="2750" w:author="Aleksander Hansen" w:date="2013-02-16T20:01:00Z">
            <w:trPr>
              <w:trHeight w:val="257"/>
            </w:trPr>
          </w:trPrChange>
        </w:trPr>
        <w:tc>
          <w:tcPr>
            <w:tcW w:w="270" w:type="dxa"/>
            <w:shd w:val="clear" w:color="auto" w:fill="auto"/>
            <w:noWrap/>
            <w:vAlign w:val="bottom"/>
            <w:hideMark/>
            <w:tcPrChange w:id="2751" w:author="Aleksander Hansen" w:date="2013-02-16T20:01:00Z">
              <w:tcPr>
                <w:tcW w:w="270" w:type="dxa"/>
                <w:tcBorders>
                  <w:top w:val="nil"/>
                  <w:left w:val="nil"/>
                  <w:bottom w:val="nil"/>
                  <w:right w:val="nil"/>
                </w:tcBorders>
                <w:shd w:val="clear" w:color="auto" w:fill="auto"/>
                <w:noWrap/>
                <w:vAlign w:val="bottom"/>
                <w:hideMark/>
              </w:tcPr>
            </w:tcPrChange>
          </w:tcPr>
          <w:p w14:paraId="248EED21" w14:textId="77777777" w:rsidR="00994066" w:rsidRPr="000710AA" w:rsidRDefault="00994066" w:rsidP="00011813">
            <w:pPr>
              <w:pStyle w:val="Text"/>
            </w:pPr>
          </w:p>
        </w:tc>
        <w:tc>
          <w:tcPr>
            <w:tcW w:w="2070" w:type="dxa"/>
            <w:shd w:val="clear" w:color="auto" w:fill="auto"/>
            <w:noWrap/>
            <w:vAlign w:val="bottom"/>
            <w:hideMark/>
            <w:tcPrChange w:id="2752" w:author="Aleksander Hansen" w:date="2013-02-16T20:01:00Z">
              <w:tcPr>
                <w:tcW w:w="2070" w:type="dxa"/>
                <w:tcBorders>
                  <w:top w:val="nil"/>
                  <w:left w:val="nil"/>
                  <w:bottom w:val="nil"/>
                  <w:right w:val="nil"/>
                </w:tcBorders>
                <w:shd w:val="clear" w:color="auto" w:fill="auto"/>
                <w:noWrap/>
                <w:vAlign w:val="bottom"/>
                <w:hideMark/>
              </w:tcPr>
            </w:tcPrChange>
          </w:tcPr>
          <w:p w14:paraId="1A2BCA9B" w14:textId="77777777" w:rsidR="00994066" w:rsidRPr="000710AA" w:rsidRDefault="00994066" w:rsidP="00011813">
            <w:pPr>
              <w:pStyle w:val="Text"/>
            </w:pPr>
            <w:r w:rsidRPr="000710AA">
              <w:t>Truncated Taylor Series:</w:t>
            </w:r>
          </w:p>
        </w:tc>
        <w:tc>
          <w:tcPr>
            <w:tcW w:w="990" w:type="dxa"/>
            <w:shd w:val="clear" w:color="auto" w:fill="auto"/>
            <w:noWrap/>
            <w:vAlign w:val="bottom"/>
            <w:hideMark/>
            <w:tcPrChange w:id="2753" w:author="Aleksander Hansen" w:date="2013-02-16T20:01:00Z">
              <w:tcPr>
                <w:tcW w:w="990" w:type="dxa"/>
                <w:tcBorders>
                  <w:top w:val="nil"/>
                  <w:left w:val="nil"/>
                  <w:bottom w:val="nil"/>
                  <w:right w:val="nil"/>
                </w:tcBorders>
                <w:shd w:val="clear" w:color="auto" w:fill="FFF3F3"/>
                <w:noWrap/>
                <w:vAlign w:val="bottom"/>
                <w:hideMark/>
              </w:tcPr>
            </w:tcPrChange>
          </w:tcPr>
          <w:p w14:paraId="1D0857F4" w14:textId="77777777" w:rsidR="00994066" w:rsidRPr="000710AA" w:rsidRDefault="00994066" w:rsidP="00011813">
            <w:pPr>
              <w:pStyle w:val="Text"/>
            </w:pPr>
            <w:r w:rsidRPr="000710AA">
              <w:t>1.01</w:t>
            </w:r>
          </w:p>
        </w:tc>
        <w:tc>
          <w:tcPr>
            <w:tcW w:w="180" w:type="dxa"/>
            <w:shd w:val="clear" w:color="auto" w:fill="auto"/>
            <w:noWrap/>
            <w:vAlign w:val="bottom"/>
            <w:hideMark/>
            <w:tcPrChange w:id="2754" w:author="Aleksander Hansen" w:date="2013-02-16T20:01:00Z">
              <w:tcPr>
                <w:tcW w:w="180" w:type="dxa"/>
                <w:tcBorders>
                  <w:top w:val="nil"/>
                  <w:left w:val="nil"/>
                  <w:bottom w:val="nil"/>
                  <w:right w:val="nil"/>
                </w:tcBorders>
                <w:shd w:val="clear" w:color="auto" w:fill="auto"/>
                <w:noWrap/>
                <w:vAlign w:val="bottom"/>
                <w:hideMark/>
              </w:tcPr>
            </w:tcPrChange>
          </w:tcPr>
          <w:p w14:paraId="6422F598" w14:textId="77777777" w:rsidR="00994066" w:rsidRPr="000710AA" w:rsidRDefault="00994066" w:rsidP="00011813">
            <w:pPr>
              <w:pStyle w:val="Text"/>
            </w:pPr>
          </w:p>
        </w:tc>
        <w:tc>
          <w:tcPr>
            <w:tcW w:w="5580" w:type="dxa"/>
            <w:vMerge/>
            <w:shd w:val="clear" w:color="auto" w:fill="auto"/>
            <w:tcPrChange w:id="2755" w:author="Aleksander Hansen" w:date="2013-02-16T20:01:00Z">
              <w:tcPr>
                <w:tcW w:w="5580" w:type="dxa"/>
                <w:vMerge/>
                <w:tcBorders>
                  <w:left w:val="nil"/>
                  <w:right w:val="nil"/>
                </w:tcBorders>
                <w:shd w:val="clear" w:color="auto" w:fill="FFF3F3"/>
              </w:tcPr>
            </w:tcPrChange>
          </w:tcPr>
          <w:p w14:paraId="2C34ACC6" w14:textId="77777777" w:rsidR="00994066" w:rsidRPr="000710AA" w:rsidRDefault="00994066" w:rsidP="00011813">
            <w:pPr>
              <w:pStyle w:val="Text"/>
            </w:pPr>
          </w:p>
        </w:tc>
      </w:tr>
      <w:tr w:rsidR="00994066" w:rsidRPr="000710AA" w14:paraId="1485B1A5" w14:textId="77777777" w:rsidTr="00841650">
        <w:trPr>
          <w:trHeight w:val="288"/>
          <w:trPrChange w:id="2756" w:author="Aleksander Hansen" w:date="2013-02-16T20:01:00Z">
            <w:trPr>
              <w:trHeight w:val="288"/>
            </w:trPr>
          </w:trPrChange>
        </w:trPr>
        <w:tc>
          <w:tcPr>
            <w:tcW w:w="270" w:type="dxa"/>
            <w:shd w:val="clear" w:color="auto" w:fill="auto"/>
            <w:noWrap/>
            <w:vAlign w:val="bottom"/>
            <w:hideMark/>
            <w:tcPrChange w:id="2757" w:author="Aleksander Hansen" w:date="2013-02-16T20:01:00Z">
              <w:tcPr>
                <w:tcW w:w="270" w:type="dxa"/>
                <w:tcBorders>
                  <w:top w:val="nil"/>
                  <w:left w:val="nil"/>
                  <w:bottom w:val="nil"/>
                  <w:right w:val="nil"/>
                </w:tcBorders>
                <w:shd w:val="clear" w:color="auto" w:fill="auto"/>
                <w:noWrap/>
                <w:vAlign w:val="bottom"/>
                <w:hideMark/>
              </w:tcPr>
            </w:tcPrChange>
          </w:tcPr>
          <w:p w14:paraId="34530404" w14:textId="77777777" w:rsidR="00994066" w:rsidRPr="000710AA" w:rsidRDefault="00994066" w:rsidP="00011813">
            <w:pPr>
              <w:pStyle w:val="Text"/>
            </w:pPr>
          </w:p>
        </w:tc>
        <w:tc>
          <w:tcPr>
            <w:tcW w:w="2070" w:type="dxa"/>
            <w:shd w:val="clear" w:color="auto" w:fill="auto"/>
            <w:noWrap/>
            <w:vAlign w:val="bottom"/>
            <w:hideMark/>
            <w:tcPrChange w:id="2758" w:author="Aleksander Hansen" w:date="2013-02-16T20:01:00Z">
              <w:tcPr>
                <w:tcW w:w="2070" w:type="dxa"/>
                <w:tcBorders>
                  <w:top w:val="nil"/>
                  <w:left w:val="nil"/>
                  <w:bottom w:val="nil"/>
                  <w:right w:val="nil"/>
                </w:tcBorders>
                <w:shd w:val="clear" w:color="auto" w:fill="auto"/>
                <w:noWrap/>
                <w:vAlign w:val="bottom"/>
                <w:hideMark/>
              </w:tcPr>
            </w:tcPrChange>
          </w:tcPr>
          <w:p w14:paraId="6FCDEAE3" w14:textId="77777777" w:rsidR="00994066" w:rsidRPr="000710AA" w:rsidRDefault="00994066" w:rsidP="00011813">
            <w:pPr>
              <w:pStyle w:val="Text"/>
            </w:pPr>
            <w:r w:rsidRPr="000710AA">
              <w:t>Estimated new call price:</w:t>
            </w:r>
          </w:p>
        </w:tc>
        <w:tc>
          <w:tcPr>
            <w:tcW w:w="990" w:type="dxa"/>
            <w:shd w:val="clear" w:color="auto" w:fill="auto"/>
            <w:noWrap/>
            <w:vAlign w:val="bottom"/>
            <w:hideMark/>
            <w:tcPrChange w:id="2759" w:author="Aleksander Hansen" w:date="2013-02-16T20:01:00Z">
              <w:tcPr>
                <w:tcW w:w="990" w:type="dxa"/>
                <w:tcBorders>
                  <w:top w:val="nil"/>
                  <w:left w:val="nil"/>
                  <w:bottom w:val="nil"/>
                  <w:right w:val="nil"/>
                </w:tcBorders>
                <w:shd w:val="clear" w:color="auto" w:fill="FFF3F3"/>
                <w:noWrap/>
                <w:vAlign w:val="bottom"/>
                <w:hideMark/>
              </w:tcPr>
            </w:tcPrChange>
          </w:tcPr>
          <w:p w14:paraId="49B8F3B6" w14:textId="77777777" w:rsidR="00994066" w:rsidRPr="000710AA" w:rsidRDefault="00994066" w:rsidP="00011813">
            <w:pPr>
              <w:pStyle w:val="Text"/>
            </w:pPr>
            <w:r w:rsidRPr="000710AA">
              <w:t>$7.884</w:t>
            </w:r>
          </w:p>
        </w:tc>
        <w:tc>
          <w:tcPr>
            <w:tcW w:w="180" w:type="dxa"/>
            <w:shd w:val="clear" w:color="auto" w:fill="auto"/>
            <w:noWrap/>
            <w:vAlign w:val="bottom"/>
            <w:hideMark/>
            <w:tcPrChange w:id="2760" w:author="Aleksander Hansen" w:date="2013-02-16T20:01:00Z">
              <w:tcPr>
                <w:tcW w:w="180" w:type="dxa"/>
                <w:tcBorders>
                  <w:top w:val="nil"/>
                  <w:left w:val="nil"/>
                  <w:bottom w:val="nil"/>
                  <w:right w:val="nil"/>
                </w:tcBorders>
                <w:shd w:val="clear" w:color="auto" w:fill="auto"/>
                <w:noWrap/>
                <w:vAlign w:val="bottom"/>
                <w:hideMark/>
              </w:tcPr>
            </w:tcPrChange>
          </w:tcPr>
          <w:p w14:paraId="576A6083" w14:textId="77777777" w:rsidR="00994066" w:rsidRPr="000710AA" w:rsidRDefault="00994066" w:rsidP="00011813">
            <w:pPr>
              <w:pStyle w:val="Text"/>
            </w:pPr>
          </w:p>
        </w:tc>
        <w:tc>
          <w:tcPr>
            <w:tcW w:w="5580" w:type="dxa"/>
            <w:vMerge/>
            <w:shd w:val="clear" w:color="auto" w:fill="auto"/>
            <w:tcPrChange w:id="2761" w:author="Aleksander Hansen" w:date="2013-02-16T20:01:00Z">
              <w:tcPr>
                <w:tcW w:w="5580" w:type="dxa"/>
                <w:vMerge/>
                <w:tcBorders>
                  <w:left w:val="nil"/>
                  <w:bottom w:val="nil"/>
                  <w:right w:val="nil"/>
                </w:tcBorders>
                <w:shd w:val="clear" w:color="auto" w:fill="FFF3F3"/>
              </w:tcPr>
            </w:tcPrChange>
          </w:tcPr>
          <w:p w14:paraId="270561CD" w14:textId="77777777" w:rsidR="00994066" w:rsidRPr="000710AA" w:rsidRDefault="00994066" w:rsidP="00011813">
            <w:pPr>
              <w:pStyle w:val="Text"/>
            </w:pPr>
          </w:p>
        </w:tc>
      </w:tr>
    </w:tbl>
    <w:p w14:paraId="4BA4B7DE" w14:textId="77777777" w:rsidR="00994066" w:rsidRPr="00E4605A" w:rsidRDefault="00994066" w:rsidP="001B6307">
      <w:pPr>
        <w:pStyle w:val="Heading2"/>
      </w:pPr>
      <w:bookmarkStart w:id="2762" w:name="_Toc223340253"/>
      <w:r w:rsidRPr="00E4605A">
        <w:t>Describe the limitations of the delta‐normal method.</w:t>
      </w:r>
      <w:bookmarkEnd w:id="2762"/>
    </w:p>
    <w:p w14:paraId="092E98E4" w14:textId="77777777" w:rsidR="00994066" w:rsidRPr="001B6307" w:rsidRDefault="00994066" w:rsidP="001B6307">
      <w:pPr>
        <w:pStyle w:val="Text"/>
      </w:pPr>
      <w:r w:rsidRPr="001B6307">
        <w:t>Although the delta-normal method analytically tractable, it is only an approximation</w:t>
      </w:r>
    </w:p>
    <w:p w14:paraId="17D13DC0" w14:textId="77777777" w:rsidR="001B6307" w:rsidRDefault="001B6307" w:rsidP="001B6307">
      <w:pPr>
        <w:pStyle w:val="Text"/>
      </w:pPr>
    </w:p>
    <w:p w14:paraId="5BAC231E" w14:textId="0AEE5CA1" w:rsidR="00994066" w:rsidRPr="001B6307" w:rsidRDefault="00994066" w:rsidP="001B6307">
      <w:pPr>
        <w:pStyle w:val="Text"/>
      </w:pPr>
      <w:r w:rsidRPr="001B6307">
        <w:t>It is not good for “derivatives with extreme nonlinearities” (e.g., MBS). The Taylor approximation is not helpful when the derivative exhibits extreme non-</w:t>
      </w:r>
      <w:proofErr w:type="spellStart"/>
      <w:r w:rsidRPr="001B6307">
        <w:t>linearities</w:t>
      </w:r>
      <w:proofErr w:type="spellEnd"/>
      <w:r w:rsidRPr="001B6307">
        <w:t>. This includes mortgage-backed securities (MBS) and fixed income securities with embedded options</w:t>
      </w:r>
      <w:ins w:id="2763" w:author="Aleksander Hansen" w:date="2013-02-19T15:45:00Z">
        <w:r w:rsidR="00B2623C">
          <w:t>.</w:t>
        </w:r>
      </w:ins>
    </w:p>
    <w:p w14:paraId="513ABD0D" w14:textId="77777777" w:rsidR="001B6307" w:rsidRDefault="001B6307" w:rsidP="001B6307">
      <w:pPr>
        <w:pStyle w:val="Text"/>
      </w:pPr>
    </w:p>
    <w:p w14:paraId="75CC09E4" w14:textId="607B2396" w:rsidR="00994066" w:rsidRPr="001B6307" w:rsidRDefault="00994066" w:rsidP="001B6307">
      <w:pPr>
        <w:pStyle w:val="Text"/>
      </w:pPr>
      <w:r w:rsidRPr="001B6307">
        <w:t xml:space="preserve">In the case of “delta-normal,” we are assuming the </w:t>
      </w:r>
      <w:del w:id="2764" w:author="Aleksander Hansen" w:date="2013-02-16T20:02:00Z">
        <w:r w:rsidRPr="001B6307" w:rsidDel="00841650">
          <w:delText>underyling</w:delText>
        </w:r>
      </w:del>
      <w:ins w:id="2765" w:author="Aleksander Hansen" w:date="2013-02-16T20:02:00Z">
        <w:r w:rsidR="00841650" w:rsidRPr="001B6307">
          <w:t>underlying</w:t>
        </w:r>
      </w:ins>
      <w:r w:rsidRPr="001B6307">
        <w:t xml:space="preserve"> risk factors are normally distributed.</w:t>
      </w:r>
    </w:p>
    <w:p w14:paraId="2FA4616C" w14:textId="77777777" w:rsidR="00994066" w:rsidRPr="00E4605A" w:rsidRDefault="00994066" w:rsidP="001B6307">
      <w:pPr>
        <w:pStyle w:val="Heading2"/>
      </w:pPr>
      <w:bookmarkStart w:id="2766" w:name="_Toc223340254"/>
      <w:r w:rsidRPr="00E4605A">
        <w:t>Explain the full revaluation method for computing VaR.</w:t>
      </w:r>
      <w:bookmarkEnd w:id="2766"/>
    </w:p>
    <w:p w14:paraId="503A2DCC" w14:textId="77777777" w:rsidR="00994066" w:rsidRPr="00E4605A" w:rsidRDefault="00994066" w:rsidP="001B6307">
      <w:pPr>
        <w:pStyle w:val="Text"/>
      </w:pPr>
      <w:r w:rsidRPr="00E4605A">
        <w:t>Full revaluation is the full re-pricing of the portfolio under the assumption that the underlying risk factor(s) are “shocked” to experience a loss. Effectively, full revaluation shocks the risk factors according to VaR; i.e., what is the worst expected change in the risk factor, given some confidence and time horizon. Then, full revaluation prices the portfolio under the changed risk factors. Full revaluation considers portfolio value for a wide range of price levels. New values can be generated by:</w:t>
      </w:r>
    </w:p>
    <w:p w14:paraId="55736E71" w14:textId="77777777" w:rsidR="001B6307" w:rsidRDefault="001B6307" w:rsidP="001B6307">
      <w:pPr>
        <w:pStyle w:val="Text"/>
      </w:pPr>
    </w:p>
    <w:p w14:paraId="62FBC279" w14:textId="77777777" w:rsidR="00994066" w:rsidDel="00841650" w:rsidRDefault="00994066">
      <w:pPr>
        <w:pStyle w:val="Text"/>
        <w:numPr>
          <w:ilvl w:val="0"/>
          <w:numId w:val="23"/>
        </w:numPr>
        <w:rPr>
          <w:del w:id="2767" w:author="Aleksander Hansen" w:date="2013-02-16T20:02:00Z"/>
        </w:rPr>
        <w:pPrChange w:id="2768" w:author="Aleksander Hansen" w:date="2013-02-16T20:02:00Z">
          <w:pPr>
            <w:pStyle w:val="Text"/>
          </w:pPr>
        </w:pPrChange>
      </w:pPr>
      <w:r w:rsidRPr="00E4605A">
        <w:t>Historical simulation,</w:t>
      </w:r>
    </w:p>
    <w:p w14:paraId="0E522853" w14:textId="77777777" w:rsidR="00841650" w:rsidRPr="00E4605A" w:rsidRDefault="00841650">
      <w:pPr>
        <w:pStyle w:val="Text"/>
        <w:numPr>
          <w:ilvl w:val="0"/>
          <w:numId w:val="23"/>
        </w:numPr>
        <w:rPr>
          <w:ins w:id="2769" w:author="Aleksander Hansen" w:date="2013-02-16T20:02:00Z"/>
        </w:rPr>
        <w:pPrChange w:id="2770" w:author="Aleksander Hansen" w:date="2013-02-16T20:02:00Z">
          <w:pPr>
            <w:pStyle w:val="Text"/>
          </w:pPr>
        </w:pPrChange>
      </w:pPr>
    </w:p>
    <w:p w14:paraId="4860D345" w14:textId="77777777" w:rsidR="001B6307" w:rsidDel="00841650" w:rsidRDefault="001B6307">
      <w:pPr>
        <w:pStyle w:val="Text"/>
        <w:numPr>
          <w:ilvl w:val="0"/>
          <w:numId w:val="23"/>
        </w:numPr>
        <w:rPr>
          <w:del w:id="2771" w:author="Aleksander Hansen" w:date="2013-02-16T20:02:00Z"/>
        </w:rPr>
        <w:pPrChange w:id="2772" w:author="Aleksander Hansen" w:date="2013-02-16T20:02:00Z">
          <w:pPr>
            <w:pStyle w:val="Text"/>
          </w:pPr>
        </w:pPrChange>
      </w:pPr>
    </w:p>
    <w:p w14:paraId="6F609437" w14:textId="77777777" w:rsidR="00994066" w:rsidDel="00841650" w:rsidRDefault="00994066">
      <w:pPr>
        <w:pStyle w:val="Text"/>
        <w:numPr>
          <w:ilvl w:val="0"/>
          <w:numId w:val="23"/>
        </w:numPr>
        <w:rPr>
          <w:del w:id="2773" w:author="Aleksander Hansen" w:date="2013-02-16T20:02:00Z"/>
        </w:rPr>
        <w:pPrChange w:id="2774" w:author="Aleksander Hansen" w:date="2013-02-16T20:02:00Z">
          <w:pPr>
            <w:pStyle w:val="Text"/>
          </w:pPr>
        </w:pPrChange>
      </w:pPr>
      <w:r w:rsidRPr="00E4605A">
        <w:t>Bootstrap (simulation), or</w:t>
      </w:r>
    </w:p>
    <w:p w14:paraId="04A0DAC9" w14:textId="77777777" w:rsidR="00841650" w:rsidRPr="00E4605A" w:rsidRDefault="00841650">
      <w:pPr>
        <w:pStyle w:val="Text"/>
        <w:numPr>
          <w:ilvl w:val="0"/>
          <w:numId w:val="23"/>
        </w:numPr>
        <w:rPr>
          <w:ins w:id="2775" w:author="Aleksander Hansen" w:date="2013-02-16T20:02:00Z"/>
        </w:rPr>
        <w:pPrChange w:id="2776" w:author="Aleksander Hansen" w:date="2013-02-16T20:02:00Z">
          <w:pPr>
            <w:pStyle w:val="Text"/>
          </w:pPr>
        </w:pPrChange>
      </w:pPr>
    </w:p>
    <w:p w14:paraId="4595DF53" w14:textId="77777777" w:rsidR="001B6307" w:rsidDel="00841650" w:rsidRDefault="001B6307">
      <w:pPr>
        <w:pStyle w:val="Text"/>
        <w:numPr>
          <w:ilvl w:val="0"/>
          <w:numId w:val="23"/>
        </w:numPr>
        <w:rPr>
          <w:del w:id="2777" w:author="Aleksander Hansen" w:date="2013-02-16T20:02:00Z"/>
        </w:rPr>
        <w:pPrChange w:id="2778" w:author="Aleksander Hansen" w:date="2013-02-16T20:02:00Z">
          <w:pPr>
            <w:pStyle w:val="Text"/>
          </w:pPr>
        </w:pPrChange>
      </w:pPr>
    </w:p>
    <w:p w14:paraId="6722F046" w14:textId="77777777" w:rsidR="00994066" w:rsidRPr="00E4605A" w:rsidRDefault="00994066">
      <w:pPr>
        <w:pStyle w:val="Text"/>
        <w:numPr>
          <w:ilvl w:val="0"/>
          <w:numId w:val="23"/>
        </w:numPr>
        <w:pPrChange w:id="2779" w:author="Aleksander Hansen" w:date="2013-02-16T20:02:00Z">
          <w:pPr>
            <w:pStyle w:val="Text"/>
          </w:pPr>
        </w:pPrChange>
      </w:pPr>
      <w:r w:rsidRPr="00E4605A">
        <w:t>Monte Carlo simulation</w:t>
      </w:r>
    </w:p>
    <w:p w14:paraId="21A54427" w14:textId="77777777" w:rsidR="001B6307" w:rsidRDefault="001B6307" w:rsidP="001B6307">
      <w:pPr>
        <w:pStyle w:val="Text"/>
      </w:pPr>
    </w:p>
    <w:p w14:paraId="426895A8" w14:textId="74445531" w:rsidR="00994066" w:rsidRPr="00E4605A" w:rsidRDefault="0051240F">
      <w:pPr>
        <w:pStyle w:val="Text"/>
        <w:jc w:val="center"/>
        <w:pPrChange w:id="2780" w:author="Aleksander Hansen" w:date="2013-02-16T20:02:00Z">
          <w:pPr>
            <w:pStyle w:val="Text"/>
          </w:pPr>
        </w:pPrChange>
      </w:pPr>
      <w:r>
        <w:pict w14:anchorId="61B3CC36">
          <v:shape id="_x0000_i1046" type="#_x0000_t75" style="width:155.35pt;height:29.95pt">
            <v:imagedata r:id="rId56" o:title=""/>
          </v:shape>
        </w:pict>
      </w:r>
    </w:p>
    <w:p w14:paraId="41421AE8" w14:textId="77777777" w:rsidR="00994066" w:rsidRPr="00E4605A" w:rsidRDefault="00994066" w:rsidP="001B6307">
      <w:pPr>
        <w:pStyle w:val="Heading2"/>
      </w:pPr>
      <w:bookmarkStart w:id="2781" w:name="_Toc223340255"/>
      <w:r w:rsidRPr="00E4605A">
        <w:t>Compare delta‐normal and full revaluation approaches.</w:t>
      </w:r>
      <w:bookmarkEnd w:id="2781"/>
    </w:p>
    <w:p w14:paraId="200F1E0F" w14:textId="77777777" w:rsidR="00994066" w:rsidRPr="00E4605A" w:rsidRDefault="00994066">
      <w:pPr>
        <w:pStyle w:val="Heading3SubGTNI"/>
        <w:pPrChange w:id="2782" w:author="Aleksander Hansen" w:date="2013-02-16T20:02:00Z">
          <w:pPr>
            <w:pStyle w:val="Text"/>
          </w:pPr>
        </w:pPrChange>
      </w:pPr>
      <w:bookmarkStart w:id="2783" w:name="_Toc223340256"/>
      <w:r w:rsidRPr="00E4605A">
        <w:t>Full Revaluation</w:t>
      </w:r>
      <w:bookmarkEnd w:id="2783"/>
    </w:p>
    <w:p w14:paraId="5C344D34" w14:textId="77777777" w:rsidR="001B6307" w:rsidRDefault="001B6307" w:rsidP="001B6307">
      <w:pPr>
        <w:pStyle w:val="Text"/>
      </w:pPr>
    </w:p>
    <w:p w14:paraId="7F00EEE0" w14:textId="77777777" w:rsidR="00994066" w:rsidRPr="00E4605A" w:rsidRDefault="00994066" w:rsidP="001B6307">
      <w:pPr>
        <w:pStyle w:val="Text"/>
      </w:pPr>
      <w:r w:rsidRPr="00E4605A">
        <w:t>Every security in the portfolio is re-priced. Full revaluation is accurate but computationally burdensome.</w:t>
      </w:r>
    </w:p>
    <w:p w14:paraId="5D82B734" w14:textId="77777777" w:rsidR="001B6307" w:rsidRDefault="001B6307" w:rsidP="001B6307">
      <w:pPr>
        <w:pStyle w:val="Text"/>
      </w:pPr>
    </w:p>
    <w:p w14:paraId="61D907E0" w14:textId="77777777" w:rsidR="00994066" w:rsidRPr="00E4605A" w:rsidRDefault="00994066">
      <w:pPr>
        <w:pStyle w:val="Heading3SubGTNI"/>
        <w:pPrChange w:id="2784" w:author="Aleksander Hansen" w:date="2013-02-16T20:02:00Z">
          <w:pPr>
            <w:pStyle w:val="Text"/>
          </w:pPr>
        </w:pPrChange>
      </w:pPr>
      <w:bookmarkStart w:id="2785" w:name="_Toc223340257"/>
      <w:r w:rsidRPr="00E4605A">
        <w:t>Delta-Normal</w:t>
      </w:r>
      <w:bookmarkEnd w:id="2785"/>
    </w:p>
    <w:p w14:paraId="7ABB34A2" w14:textId="77777777" w:rsidR="001B6307" w:rsidRDefault="001B6307" w:rsidP="001B6307">
      <w:pPr>
        <w:pStyle w:val="Text"/>
      </w:pPr>
    </w:p>
    <w:p w14:paraId="5E1009FE" w14:textId="77777777" w:rsidR="00994066" w:rsidRPr="00E4605A" w:rsidRDefault="00994066" w:rsidP="001B6307">
      <w:pPr>
        <w:pStyle w:val="Text"/>
      </w:pPr>
      <w:r w:rsidRPr="00E4605A">
        <w:t>A linear approximation is created. This linear approximation is an imperfect proxy for the portfolio. This approach is computationally easy but may be less accurate. The delta-normal approach (generally) does not work for portfolios of nonlinear securities.</w:t>
      </w:r>
    </w:p>
    <w:p w14:paraId="7ADF1685" w14:textId="77777777" w:rsidR="001B6307" w:rsidRDefault="001B6307" w:rsidP="001B6307">
      <w:pPr>
        <w:pStyle w:val="Text"/>
      </w:pPr>
    </w:p>
    <w:p w14:paraId="77C9AC30" w14:textId="77777777" w:rsidR="00994066" w:rsidRPr="00E4605A" w:rsidRDefault="00994066" w:rsidP="001B6307">
      <w:pPr>
        <w:pStyle w:val="Text"/>
      </w:pPr>
      <w:r w:rsidRPr="00E4605A">
        <w:t xml:space="preserve">“There are two primary approaches to the measurement of the risk of nonlinear securities. </w:t>
      </w:r>
    </w:p>
    <w:p w14:paraId="0EDFB835" w14:textId="77777777" w:rsidR="00994066" w:rsidRPr="00E4605A" w:rsidRDefault="00994066" w:rsidP="001B6307">
      <w:pPr>
        <w:pStyle w:val="Text"/>
      </w:pPr>
      <w:r w:rsidRPr="00E4605A">
        <w:t>The first is the most straightforward approach: the full revaluation approach. This approach has the great advantage of accuracy. It does not involve any approximations. However, this approach can be computationally very burdensome. Specifically, we may be able to reprice a bond or an option easily, but repricing a portfolio of complex derivatives of MBSs, swaptions, exotic options and so on can require many computations. In particular, as we will see later on, we may want to evaluate thousands of different scenarios. Thousands of revaluations of a portfolio consisting of hundreds of exotic securities using simulations or binomial trees may require computing power that takes days to generate the results, thereby rendering them useless.</w:t>
      </w:r>
    </w:p>
    <w:p w14:paraId="5B6FED44" w14:textId="77777777" w:rsidR="001B6307" w:rsidRDefault="001B6307" w:rsidP="001B6307">
      <w:pPr>
        <w:pStyle w:val="Text"/>
      </w:pPr>
    </w:p>
    <w:p w14:paraId="37AA8C04" w14:textId="29F61608" w:rsidR="00994066" w:rsidRPr="00E4605A" w:rsidRDefault="00994066" w:rsidP="001B6307">
      <w:pPr>
        <w:pStyle w:val="Text"/>
      </w:pPr>
      <w:r w:rsidRPr="00E4605A">
        <w:t>The alternative is the approach known as the "delta-normal" approach, which involves the delta (linear) approximation, or the delta-gamma (Taylor Series) approximation. The approach is known as "delta-normal" because the linear approximation shown in equation (3.1) is often used in conjunction with a normality assumption for the distribution of fluctuations in the underlying factor value. The approach can be implemented relatively simply</w:t>
      </w:r>
      <w:ins w:id="2786" w:author="Aleksander Hansen" w:date="2013-02-16T20:03:00Z">
        <w:r w:rsidR="00841650">
          <w:t>.</w:t>
        </w:r>
      </w:ins>
      <w:del w:id="2787" w:author="Aleksander Hansen" w:date="2013-02-16T20:03:00Z">
        <w:r w:rsidRPr="00E4605A" w:rsidDel="00841650">
          <w:delText xml:space="preserve"> …</w:delText>
        </w:r>
      </w:del>
      <w:r w:rsidRPr="00E4605A">
        <w:t xml:space="preserve"> This approach is extremely inexpensive computationally. Calculating the risk of a complex security can be almost "free" as far as computational time in concerned.” –Linda Allen</w:t>
      </w:r>
    </w:p>
    <w:p w14:paraId="24CA493A" w14:textId="77777777" w:rsidR="00994066" w:rsidRPr="00E4605A" w:rsidRDefault="00994066" w:rsidP="001B6307">
      <w:pPr>
        <w:pStyle w:val="Heading2"/>
      </w:pPr>
      <w:bookmarkStart w:id="2788" w:name="_Toc223340258"/>
      <w:r w:rsidRPr="00E4605A">
        <w:t>Explain structural Monte Carlo, stress testing and scenario analysis methods for computing VaR, identifying strengths and weaknesses of each approach.</w:t>
      </w:r>
      <w:bookmarkEnd w:id="2788"/>
    </w:p>
    <w:p w14:paraId="6FEE3AC4" w14:textId="77777777" w:rsidR="001B6307" w:rsidRDefault="00994066">
      <w:pPr>
        <w:pStyle w:val="Heading3SubGTNI"/>
        <w:pPrChange w:id="2789" w:author="Aleksander Hansen" w:date="2013-02-16T20:03:00Z">
          <w:pPr>
            <w:pStyle w:val="Text"/>
          </w:pPr>
        </w:pPrChange>
      </w:pPr>
      <w:bookmarkStart w:id="2790" w:name="_Toc223340259"/>
      <w:r w:rsidRPr="00E4605A">
        <w:t>Structured Monte Carlo</w:t>
      </w:r>
      <w:bookmarkEnd w:id="2790"/>
    </w:p>
    <w:p w14:paraId="7F67EC64" w14:textId="21517514" w:rsidR="00994066" w:rsidRPr="00E4605A" w:rsidRDefault="00994066" w:rsidP="001B6307">
      <w:pPr>
        <w:pStyle w:val="Text"/>
      </w:pPr>
      <w:r w:rsidRPr="00E4605A">
        <w:t xml:space="preserve"> </w:t>
      </w:r>
    </w:p>
    <w:p w14:paraId="50E4AC9E" w14:textId="77777777" w:rsidR="00994066" w:rsidRDefault="00994066" w:rsidP="001B6307">
      <w:pPr>
        <w:pStyle w:val="Text"/>
      </w:pPr>
      <w:r w:rsidRPr="00E4605A">
        <w:t>The main advantage of the use of structured Monte Carlo (SMC) simulation is that we can generate correlated scenarios based on a statistical distribution.</w:t>
      </w:r>
    </w:p>
    <w:p w14:paraId="4D054E1E" w14:textId="77777777" w:rsidR="001B6307" w:rsidRPr="00E4605A" w:rsidRDefault="001B6307" w:rsidP="001B6307">
      <w:pPr>
        <w:pStyle w:val="Text"/>
      </w:pPr>
    </w:p>
    <w:tbl>
      <w:tblPr>
        <w:tblW w:w="7923" w:type="dxa"/>
        <w:jc w:val="center"/>
        <w:tblInd w:w="-553" w:type="dxa"/>
        <w:tblCellMar>
          <w:left w:w="0" w:type="dxa"/>
          <w:right w:w="0" w:type="dxa"/>
        </w:tblCellMar>
        <w:tblLook w:val="04A0" w:firstRow="1" w:lastRow="0" w:firstColumn="1" w:lastColumn="0" w:noHBand="0" w:noVBand="1"/>
        <w:tblPrChange w:id="2791" w:author="Aleksander Hansen" w:date="2013-02-16T20:03:00Z">
          <w:tblPr>
            <w:tblW w:w="7923" w:type="dxa"/>
            <w:jc w:val="center"/>
            <w:tblInd w:w="-553" w:type="dxa"/>
            <w:tblCellMar>
              <w:left w:w="0" w:type="dxa"/>
              <w:right w:w="0" w:type="dxa"/>
            </w:tblCellMar>
            <w:tblLook w:val="04A0" w:firstRow="1" w:lastRow="0" w:firstColumn="1" w:lastColumn="0" w:noHBand="0" w:noVBand="1"/>
          </w:tblPr>
        </w:tblPrChange>
      </w:tblPr>
      <w:tblGrid>
        <w:gridCol w:w="2053"/>
        <w:gridCol w:w="2864"/>
        <w:gridCol w:w="3006"/>
        <w:tblGridChange w:id="2792">
          <w:tblGrid>
            <w:gridCol w:w="2053"/>
            <w:gridCol w:w="2864"/>
            <w:gridCol w:w="3006"/>
          </w:tblGrid>
        </w:tblGridChange>
      </w:tblGrid>
      <w:tr w:rsidR="00994066" w:rsidRPr="00620BF3" w14:paraId="2867EA0F" w14:textId="77777777" w:rsidTr="00841650">
        <w:trPr>
          <w:trHeight w:val="75"/>
          <w:jc w:val="center"/>
          <w:trPrChange w:id="2793" w:author="Aleksander Hansen" w:date="2013-02-16T20:03:00Z">
            <w:trPr>
              <w:trHeight w:val="75"/>
              <w:jc w:val="center"/>
            </w:trPr>
          </w:trPrChange>
        </w:trPr>
        <w:tc>
          <w:tcPr>
            <w:tcW w:w="2053" w:type="dxa"/>
            <w:tcBorders>
              <w:top w:val="nil"/>
              <w:left w:val="nil"/>
              <w:bottom w:val="single" w:sz="8" w:space="0" w:color="auto"/>
              <w:right w:val="nil"/>
            </w:tcBorders>
            <w:shd w:val="clear" w:color="auto" w:fill="A2B593"/>
            <w:tcMar>
              <w:top w:w="12" w:type="dxa"/>
              <w:left w:w="108" w:type="dxa"/>
              <w:bottom w:w="0" w:type="dxa"/>
              <w:right w:w="108" w:type="dxa"/>
            </w:tcMar>
            <w:hideMark/>
            <w:tcPrChange w:id="2794" w:author="Aleksander Hansen" w:date="2013-02-16T20:03:00Z">
              <w:tcPr>
                <w:tcW w:w="2053" w:type="dxa"/>
                <w:tcBorders>
                  <w:top w:val="nil"/>
                  <w:left w:val="nil"/>
                  <w:bottom w:val="single" w:sz="8" w:space="0" w:color="000000"/>
                  <w:right w:val="nil"/>
                </w:tcBorders>
                <w:shd w:val="clear" w:color="auto" w:fill="auto"/>
                <w:tcMar>
                  <w:top w:w="12" w:type="dxa"/>
                  <w:left w:w="108" w:type="dxa"/>
                  <w:bottom w:w="0" w:type="dxa"/>
                  <w:right w:w="108" w:type="dxa"/>
                </w:tcMar>
                <w:hideMark/>
              </w:tcPr>
            </w:tcPrChange>
          </w:tcPr>
          <w:p w14:paraId="6FBEFFA3" w14:textId="77777777" w:rsidR="00994066" w:rsidRPr="00620BF3" w:rsidRDefault="00994066" w:rsidP="00011813">
            <w:pPr>
              <w:pStyle w:val="Text"/>
            </w:pPr>
          </w:p>
        </w:tc>
        <w:tc>
          <w:tcPr>
            <w:tcW w:w="2864" w:type="dxa"/>
            <w:tcBorders>
              <w:top w:val="nil"/>
              <w:left w:val="nil"/>
              <w:bottom w:val="single" w:sz="8" w:space="0" w:color="auto"/>
              <w:right w:val="nil"/>
            </w:tcBorders>
            <w:shd w:val="clear" w:color="auto" w:fill="A2B593"/>
            <w:tcMar>
              <w:top w:w="12" w:type="dxa"/>
              <w:left w:w="108" w:type="dxa"/>
              <w:bottom w:w="0" w:type="dxa"/>
              <w:right w:w="108" w:type="dxa"/>
            </w:tcMar>
            <w:vAlign w:val="center"/>
            <w:hideMark/>
            <w:tcPrChange w:id="2795" w:author="Aleksander Hansen" w:date="2013-02-16T20:03:00Z">
              <w:tcPr>
                <w:tcW w:w="2864" w:type="dxa"/>
                <w:tcBorders>
                  <w:top w:val="nil"/>
                  <w:left w:val="nil"/>
                  <w:bottom w:val="single" w:sz="4" w:space="0" w:color="auto"/>
                  <w:right w:val="nil"/>
                </w:tcBorders>
                <w:shd w:val="clear" w:color="auto" w:fill="D6E3BC" w:themeFill="accent3" w:themeFillTint="66"/>
                <w:tcMar>
                  <w:top w:w="12" w:type="dxa"/>
                  <w:left w:w="108" w:type="dxa"/>
                  <w:bottom w:w="0" w:type="dxa"/>
                  <w:right w:w="108" w:type="dxa"/>
                </w:tcMar>
                <w:vAlign w:val="center"/>
                <w:hideMark/>
              </w:tcPr>
            </w:tcPrChange>
          </w:tcPr>
          <w:p w14:paraId="0D62130B" w14:textId="77777777" w:rsidR="00994066" w:rsidRPr="00FC3197" w:rsidRDefault="00994066" w:rsidP="00011813">
            <w:pPr>
              <w:pStyle w:val="Text"/>
            </w:pPr>
            <w:r w:rsidRPr="00FC3197">
              <w:t>Advantage</w:t>
            </w:r>
          </w:p>
        </w:tc>
        <w:tc>
          <w:tcPr>
            <w:tcW w:w="3006" w:type="dxa"/>
            <w:tcBorders>
              <w:top w:val="nil"/>
              <w:left w:val="nil"/>
              <w:bottom w:val="single" w:sz="8" w:space="0" w:color="auto"/>
              <w:right w:val="nil"/>
            </w:tcBorders>
            <w:shd w:val="clear" w:color="auto" w:fill="A2B593"/>
            <w:tcMar>
              <w:top w:w="12" w:type="dxa"/>
              <w:left w:w="108" w:type="dxa"/>
              <w:bottom w:w="0" w:type="dxa"/>
              <w:right w:w="108" w:type="dxa"/>
            </w:tcMar>
            <w:vAlign w:val="center"/>
            <w:hideMark/>
            <w:tcPrChange w:id="2796" w:author="Aleksander Hansen" w:date="2013-02-16T20:03:00Z">
              <w:tcPr>
                <w:tcW w:w="3006" w:type="dxa"/>
                <w:tcBorders>
                  <w:top w:val="nil"/>
                  <w:left w:val="nil"/>
                  <w:bottom w:val="single" w:sz="4" w:space="0" w:color="auto"/>
                  <w:right w:val="nil"/>
                </w:tcBorders>
                <w:shd w:val="clear" w:color="auto" w:fill="F2DBDB" w:themeFill="accent2" w:themeFillTint="33"/>
                <w:tcMar>
                  <w:top w:w="12" w:type="dxa"/>
                  <w:left w:w="108" w:type="dxa"/>
                  <w:bottom w:w="0" w:type="dxa"/>
                  <w:right w:w="108" w:type="dxa"/>
                </w:tcMar>
                <w:vAlign w:val="center"/>
                <w:hideMark/>
              </w:tcPr>
            </w:tcPrChange>
          </w:tcPr>
          <w:p w14:paraId="06814605" w14:textId="77777777" w:rsidR="00994066" w:rsidRPr="00FC3197" w:rsidRDefault="00994066" w:rsidP="00011813">
            <w:pPr>
              <w:pStyle w:val="Text"/>
            </w:pPr>
            <w:r w:rsidRPr="00FC3197">
              <w:t>Disadvantage</w:t>
            </w:r>
          </w:p>
        </w:tc>
      </w:tr>
      <w:tr w:rsidR="00994066" w:rsidRPr="00620BF3" w14:paraId="51B12F7E" w14:textId="77777777" w:rsidTr="00841650">
        <w:trPr>
          <w:trHeight w:val="915"/>
          <w:jc w:val="center"/>
          <w:trPrChange w:id="2797" w:author="Aleksander Hansen" w:date="2013-02-16T20:03:00Z">
            <w:trPr>
              <w:trHeight w:val="915"/>
              <w:jc w:val="center"/>
            </w:trPr>
          </w:trPrChange>
        </w:trPr>
        <w:tc>
          <w:tcPr>
            <w:tcW w:w="2053" w:type="dxa"/>
            <w:tcBorders>
              <w:top w:val="single" w:sz="8" w:space="0" w:color="auto"/>
              <w:left w:val="single" w:sz="8" w:space="0" w:color="000000"/>
              <w:bottom w:val="single" w:sz="8" w:space="0" w:color="000000"/>
              <w:right w:val="nil"/>
            </w:tcBorders>
            <w:shd w:val="clear" w:color="auto" w:fill="auto"/>
            <w:tcMar>
              <w:top w:w="12" w:type="dxa"/>
              <w:left w:w="108" w:type="dxa"/>
              <w:bottom w:w="0" w:type="dxa"/>
              <w:right w:w="108" w:type="dxa"/>
            </w:tcMar>
            <w:hideMark/>
            <w:tcPrChange w:id="2798" w:author="Aleksander Hansen" w:date="2013-02-16T20:03:00Z">
              <w:tcPr>
                <w:tcW w:w="2053" w:type="dxa"/>
                <w:tcBorders>
                  <w:top w:val="single" w:sz="8" w:space="0" w:color="000000"/>
                  <w:left w:val="single" w:sz="8" w:space="0" w:color="000000"/>
                  <w:bottom w:val="single" w:sz="8" w:space="0" w:color="000000"/>
                  <w:right w:val="nil"/>
                </w:tcBorders>
                <w:shd w:val="clear" w:color="auto" w:fill="auto"/>
                <w:tcMar>
                  <w:top w:w="12" w:type="dxa"/>
                  <w:left w:w="108" w:type="dxa"/>
                  <w:bottom w:w="0" w:type="dxa"/>
                  <w:right w:w="108" w:type="dxa"/>
                </w:tcMar>
                <w:hideMark/>
              </w:tcPr>
            </w:tcPrChange>
          </w:tcPr>
          <w:p w14:paraId="2461EFBA" w14:textId="77777777" w:rsidR="00B70B6D" w:rsidRDefault="00B70B6D" w:rsidP="00011813">
            <w:pPr>
              <w:pStyle w:val="Text"/>
              <w:rPr>
                <w:ins w:id="2799" w:author="Aleksander Hansen" w:date="2013-02-16T20:04:00Z"/>
              </w:rPr>
            </w:pPr>
          </w:p>
          <w:p w14:paraId="358B1CCA" w14:textId="77777777" w:rsidR="00994066" w:rsidRPr="00FC3197" w:rsidRDefault="00994066" w:rsidP="00011813">
            <w:pPr>
              <w:pStyle w:val="Text"/>
            </w:pPr>
            <w:r w:rsidRPr="00FC3197">
              <w:t>Structured Monte Carlo</w:t>
            </w:r>
          </w:p>
        </w:tc>
        <w:tc>
          <w:tcPr>
            <w:tcW w:w="2864" w:type="dxa"/>
            <w:tcBorders>
              <w:top w:val="single" w:sz="8" w:space="0" w:color="auto"/>
              <w:left w:val="nil"/>
              <w:bottom w:val="single" w:sz="8" w:space="0" w:color="000000"/>
              <w:right w:val="nil"/>
            </w:tcBorders>
            <w:shd w:val="clear" w:color="auto" w:fill="auto"/>
            <w:tcMar>
              <w:top w:w="12" w:type="dxa"/>
              <w:left w:w="108" w:type="dxa"/>
              <w:bottom w:w="0" w:type="dxa"/>
              <w:right w:w="108" w:type="dxa"/>
            </w:tcMar>
            <w:hideMark/>
            <w:tcPrChange w:id="2800" w:author="Aleksander Hansen" w:date="2013-02-16T20:03:00Z">
              <w:tcPr>
                <w:tcW w:w="2864" w:type="dxa"/>
                <w:tcBorders>
                  <w:top w:val="single" w:sz="4" w:space="0" w:color="auto"/>
                  <w:left w:val="nil"/>
                  <w:bottom w:val="single" w:sz="8" w:space="0" w:color="000000"/>
                  <w:right w:val="nil"/>
                </w:tcBorders>
                <w:shd w:val="clear" w:color="auto" w:fill="auto"/>
                <w:tcMar>
                  <w:top w:w="12" w:type="dxa"/>
                  <w:left w:w="108" w:type="dxa"/>
                  <w:bottom w:w="0" w:type="dxa"/>
                  <w:right w:w="108" w:type="dxa"/>
                </w:tcMar>
                <w:hideMark/>
              </w:tcPr>
            </w:tcPrChange>
          </w:tcPr>
          <w:p w14:paraId="34DC34F8" w14:textId="77777777" w:rsidR="00994066" w:rsidRPr="00FC3197" w:rsidRDefault="00994066" w:rsidP="00011813">
            <w:pPr>
              <w:pStyle w:val="Text"/>
            </w:pPr>
            <w:r w:rsidRPr="00FC3197">
              <w:t>Able to generate correlated scenarios based on a statistical distribution</w:t>
            </w:r>
          </w:p>
          <w:p w14:paraId="7EE8E1C9" w14:textId="77777777" w:rsidR="00994066" w:rsidRPr="00620BF3" w:rsidRDefault="00994066" w:rsidP="00011813">
            <w:pPr>
              <w:pStyle w:val="Text"/>
            </w:pPr>
            <w:r w:rsidRPr="00FC3197">
              <w:t>By design, models multiple risk factors</w:t>
            </w:r>
          </w:p>
        </w:tc>
        <w:tc>
          <w:tcPr>
            <w:tcW w:w="3006" w:type="dxa"/>
            <w:tcBorders>
              <w:top w:val="single" w:sz="8" w:space="0" w:color="auto"/>
              <w:left w:val="nil"/>
              <w:bottom w:val="single" w:sz="8" w:space="0" w:color="000000"/>
              <w:right w:val="single" w:sz="8" w:space="0" w:color="000000"/>
            </w:tcBorders>
            <w:shd w:val="clear" w:color="auto" w:fill="auto"/>
            <w:tcMar>
              <w:top w:w="12" w:type="dxa"/>
              <w:left w:w="108" w:type="dxa"/>
              <w:bottom w:w="0" w:type="dxa"/>
              <w:right w:w="108" w:type="dxa"/>
            </w:tcMar>
            <w:hideMark/>
            <w:tcPrChange w:id="2801" w:author="Aleksander Hansen" w:date="2013-02-16T20:03:00Z">
              <w:tcPr>
                <w:tcW w:w="3006" w:type="dxa"/>
                <w:tcBorders>
                  <w:top w:val="single" w:sz="4" w:space="0" w:color="auto"/>
                  <w:left w:val="nil"/>
                  <w:bottom w:val="single" w:sz="8" w:space="0" w:color="000000"/>
                  <w:right w:val="single" w:sz="8" w:space="0" w:color="000000"/>
                </w:tcBorders>
                <w:shd w:val="clear" w:color="auto" w:fill="auto"/>
                <w:tcMar>
                  <w:top w:w="12" w:type="dxa"/>
                  <w:left w:w="108" w:type="dxa"/>
                  <w:bottom w:w="0" w:type="dxa"/>
                  <w:right w:w="108" w:type="dxa"/>
                </w:tcMar>
                <w:hideMark/>
              </w:tcPr>
            </w:tcPrChange>
          </w:tcPr>
          <w:p w14:paraId="472AD81A" w14:textId="77777777" w:rsidR="00994066" w:rsidRPr="00FC3197" w:rsidRDefault="00994066" w:rsidP="00011813">
            <w:pPr>
              <w:pStyle w:val="Text"/>
            </w:pPr>
            <w:r w:rsidRPr="00FC3197">
              <w:t>Generated scenarios may not be relevant going forward</w:t>
            </w:r>
          </w:p>
        </w:tc>
      </w:tr>
    </w:tbl>
    <w:p w14:paraId="17B10C92" w14:textId="77777777" w:rsidR="001B6307" w:rsidRDefault="001B6307" w:rsidP="001B6307">
      <w:pPr>
        <w:pStyle w:val="Text"/>
      </w:pPr>
    </w:p>
    <w:p w14:paraId="07FEC2F1" w14:textId="77777777" w:rsidR="00994066" w:rsidRPr="00822175" w:rsidRDefault="00994066">
      <w:pPr>
        <w:pStyle w:val="Heading3SubGTNI"/>
        <w:pPrChange w:id="2802" w:author="Aleksander Hansen" w:date="2013-02-17T13:17:00Z">
          <w:pPr>
            <w:pStyle w:val="Text"/>
          </w:pPr>
        </w:pPrChange>
      </w:pPr>
      <w:bookmarkStart w:id="2803" w:name="_Toc223340260"/>
      <w:r w:rsidRPr="00E32933">
        <w:t>Scenario analysis (3.2.3) and Stress Testing (3.2.3.3)</w:t>
      </w:r>
      <w:bookmarkEnd w:id="2803"/>
    </w:p>
    <w:p w14:paraId="7E3BF5AE" w14:textId="77777777" w:rsidR="001B6307" w:rsidRDefault="001B6307" w:rsidP="001B6307">
      <w:pPr>
        <w:pStyle w:val="Text"/>
      </w:pPr>
    </w:p>
    <w:p w14:paraId="538951EB" w14:textId="77777777" w:rsidR="00994066" w:rsidRDefault="00994066" w:rsidP="001B6307">
      <w:pPr>
        <w:pStyle w:val="Text"/>
      </w:pPr>
      <w:r w:rsidRPr="00E4605A">
        <w:t>Please note that Jorion has scenario analysis as a sub-class of stress testing; i.e., stress testing includes scenario analysis as one tool. But Linda Allen, on the other hand, essentially classifies stress testing as a type of scenario analysis. The key advantage of scenario analysis is that it gives us a means to explicitly incorporate scenarios (e.g., correlations spiking to one during a crisis) that would not necessarily be accessible by historical or simulated means.</w:t>
      </w:r>
    </w:p>
    <w:p w14:paraId="5D4D20B3" w14:textId="77777777" w:rsidR="001B6307" w:rsidRPr="00E4605A" w:rsidRDefault="001B6307" w:rsidP="001B6307">
      <w:pPr>
        <w:pStyle w:val="Text"/>
      </w:pPr>
    </w:p>
    <w:tbl>
      <w:tblPr>
        <w:tblW w:w="7668" w:type="dxa"/>
        <w:jc w:val="center"/>
        <w:tblInd w:w="309" w:type="dxa"/>
        <w:tblCellMar>
          <w:left w:w="0" w:type="dxa"/>
          <w:right w:w="0" w:type="dxa"/>
        </w:tblCellMar>
        <w:tblLook w:val="04A0" w:firstRow="1" w:lastRow="0" w:firstColumn="1" w:lastColumn="0" w:noHBand="0" w:noVBand="1"/>
        <w:tblPrChange w:id="2804" w:author="Aleksander Hansen" w:date="2013-02-16T20:04:00Z">
          <w:tblPr>
            <w:tblW w:w="7668" w:type="dxa"/>
            <w:jc w:val="center"/>
            <w:tblInd w:w="309" w:type="dxa"/>
            <w:tblCellMar>
              <w:left w:w="0" w:type="dxa"/>
              <w:right w:w="0" w:type="dxa"/>
            </w:tblCellMar>
            <w:tblLook w:val="04A0" w:firstRow="1" w:lastRow="0" w:firstColumn="1" w:lastColumn="0" w:noHBand="0" w:noVBand="1"/>
          </w:tblPr>
        </w:tblPrChange>
      </w:tblPr>
      <w:tblGrid>
        <w:gridCol w:w="1559"/>
        <w:gridCol w:w="3049"/>
        <w:gridCol w:w="3060"/>
        <w:tblGridChange w:id="2805">
          <w:tblGrid>
            <w:gridCol w:w="1559"/>
            <w:gridCol w:w="3049"/>
            <w:gridCol w:w="3060"/>
          </w:tblGrid>
        </w:tblGridChange>
      </w:tblGrid>
      <w:tr w:rsidR="00994066" w:rsidRPr="00620BF3" w14:paraId="7EC7C65B" w14:textId="77777777" w:rsidTr="00B70B6D">
        <w:trPr>
          <w:trHeight w:val="230"/>
          <w:jc w:val="center"/>
          <w:trPrChange w:id="2806" w:author="Aleksander Hansen" w:date="2013-02-16T20:04:00Z">
            <w:trPr>
              <w:trHeight w:val="230"/>
              <w:jc w:val="center"/>
            </w:trPr>
          </w:trPrChange>
        </w:trPr>
        <w:tc>
          <w:tcPr>
            <w:tcW w:w="1559" w:type="dxa"/>
            <w:tcBorders>
              <w:top w:val="nil"/>
              <w:left w:val="nil"/>
              <w:right w:val="nil"/>
            </w:tcBorders>
            <w:shd w:val="clear" w:color="auto" w:fill="A2B593"/>
            <w:tcMar>
              <w:top w:w="12" w:type="dxa"/>
              <w:left w:w="108" w:type="dxa"/>
              <w:bottom w:w="0" w:type="dxa"/>
              <w:right w:w="108" w:type="dxa"/>
            </w:tcMar>
            <w:hideMark/>
            <w:tcPrChange w:id="2807" w:author="Aleksander Hansen" w:date="2013-02-16T20:04:00Z">
              <w:tcPr>
                <w:tcW w:w="1559" w:type="dxa"/>
                <w:tcBorders>
                  <w:top w:val="nil"/>
                  <w:left w:val="nil"/>
                  <w:bottom w:val="single" w:sz="8" w:space="0" w:color="000000"/>
                  <w:right w:val="nil"/>
                </w:tcBorders>
                <w:shd w:val="clear" w:color="auto" w:fill="auto"/>
                <w:tcMar>
                  <w:top w:w="12" w:type="dxa"/>
                  <w:left w:w="108" w:type="dxa"/>
                  <w:bottom w:w="0" w:type="dxa"/>
                  <w:right w:w="108" w:type="dxa"/>
                </w:tcMar>
                <w:hideMark/>
              </w:tcPr>
            </w:tcPrChange>
          </w:tcPr>
          <w:p w14:paraId="56189151" w14:textId="77777777" w:rsidR="00994066" w:rsidRPr="00620BF3" w:rsidRDefault="00994066" w:rsidP="00011813">
            <w:pPr>
              <w:pStyle w:val="Text"/>
            </w:pPr>
          </w:p>
        </w:tc>
        <w:tc>
          <w:tcPr>
            <w:tcW w:w="3049" w:type="dxa"/>
            <w:tcBorders>
              <w:top w:val="nil"/>
              <w:left w:val="nil"/>
              <w:right w:val="nil"/>
            </w:tcBorders>
            <w:shd w:val="clear" w:color="auto" w:fill="A2B593"/>
            <w:tcMar>
              <w:top w:w="12" w:type="dxa"/>
              <w:left w:w="108" w:type="dxa"/>
              <w:bottom w:w="0" w:type="dxa"/>
              <w:right w:w="108" w:type="dxa"/>
            </w:tcMar>
            <w:vAlign w:val="center"/>
            <w:hideMark/>
            <w:tcPrChange w:id="2808" w:author="Aleksander Hansen" w:date="2013-02-16T20:04:00Z">
              <w:tcPr>
                <w:tcW w:w="3049" w:type="dxa"/>
                <w:tcBorders>
                  <w:top w:val="nil"/>
                  <w:left w:val="nil"/>
                  <w:bottom w:val="nil"/>
                  <w:right w:val="nil"/>
                </w:tcBorders>
                <w:shd w:val="clear" w:color="auto" w:fill="D6E3BC" w:themeFill="accent3" w:themeFillTint="66"/>
                <w:tcMar>
                  <w:top w:w="12" w:type="dxa"/>
                  <w:left w:w="108" w:type="dxa"/>
                  <w:bottom w:w="0" w:type="dxa"/>
                  <w:right w:w="108" w:type="dxa"/>
                </w:tcMar>
                <w:vAlign w:val="center"/>
                <w:hideMark/>
              </w:tcPr>
            </w:tcPrChange>
          </w:tcPr>
          <w:p w14:paraId="078BAE51" w14:textId="77777777" w:rsidR="00994066" w:rsidRPr="00FC3197" w:rsidRDefault="00994066" w:rsidP="00011813">
            <w:pPr>
              <w:pStyle w:val="Text"/>
            </w:pPr>
            <w:r w:rsidRPr="00FC3197">
              <w:t xml:space="preserve">Advantage </w:t>
            </w:r>
          </w:p>
        </w:tc>
        <w:tc>
          <w:tcPr>
            <w:tcW w:w="3060" w:type="dxa"/>
            <w:tcBorders>
              <w:top w:val="nil"/>
              <w:left w:val="nil"/>
              <w:right w:val="nil"/>
            </w:tcBorders>
            <w:shd w:val="clear" w:color="auto" w:fill="A2B593"/>
            <w:tcMar>
              <w:top w:w="12" w:type="dxa"/>
              <w:left w:w="108" w:type="dxa"/>
              <w:bottom w:w="0" w:type="dxa"/>
              <w:right w:w="108" w:type="dxa"/>
            </w:tcMar>
            <w:vAlign w:val="center"/>
            <w:hideMark/>
            <w:tcPrChange w:id="2809" w:author="Aleksander Hansen" w:date="2013-02-16T20:04:00Z">
              <w:tcPr>
                <w:tcW w:w="3060" w:type="dxa"/>
                <w:tcBorders>
                  <w:top w:val="nil"/>
                  <w:left w:val="nil"/>
                  <w:bottom w:val="nil"/>
                  <w:right w:val="nil"/>
                </w:tcBorders>
                <w:shd w:val="clear" w:color="auto" w:fill="F2DBDB" w:themeFill="accent2" w:themeFillTint="33"/>
                <w:tcMar>
                  <w:top w:w="12" w:type="dxa"/>
                  <w:left w:w="108" w:type="dxa"/>
                  <w:bottom w:w="0" w:type="dxa"/>
                  <w:right w:w="108" w:type="dxa"/>
                </w:tcMar>
                <w:vAlign w:val="center"/>
                <w:hideMark/>
              </w:tcPr>
            </w:tcPrChange>
          </w:tcPr>
          <w:p w14:paraId="14AAFD65" w14:textId="77777777" w:rsidR="00994066" w:rsidRPr="00FC3197" w:rsidRDefault="00994066" w:rsidP="00011813">
            <w:pPr>
              <w:pStyle w:val="Text"/>
            </w:pPr>
            <w:r w:rsidRPr="00FC3197">
              <w:t xml:space="preserve">Disadvantage </w:t>
            </w:r>
          </w:p>
        </w:tc>
      </w:tr>
      <w:tr w:rsidR="00994066" w:rsidRPr="00620BF3" w14:paraId="00C252EF" w14:textId="77777777" w:rsidTr="00B70B6D">
        <w:trPr>
          <w:trHeight w:val="1646"/>
          <w:jc w:val="center"/>
          <w:trPrChange w:id="2810" w:author="Aleksander Hansen" w:date="2013-02-16T20:04:00Z">
            <w:trPr>
              <w:trHeight w:val="1646"/>
              <w:jc w:val="center"/>
            </w:trPr>
          </w:trPrChange>
        </w:trPr>
        <w:tc>
          <w:tcPr>
            <w:tcW w:w="1559" w:type="dxa"/>
            <w:tcBorders>
              <w:left w:val="single" w:sz="8" w:space="0" w:color="000000"/>
              <w:bottom w:val="single" w:sz="8" w:space="0" w:color="000000"/>
              <w:right w:val="nil"/>
            </w:tcBorders>
            <w:shd w:val="clear" w:color="auto" w:fill="auto"/>
            <w:tcMar>
              <w:top w:w="12" w:type="dxa"/>
              <w:left w:w="108" w:type="dxa"/>
              <w:bottom w:w="0" w:type="dxa"/>
              <w:right w:w="108" w:type="dxa"/>
            </w:tcMar>
            <w:hideMark/>
            <w:tcPrChange w:id="2811" w:author="Aleksander Hansen" w:date="2013-02-16T20:04:00Z">
              <w:tcPr>
                <w:tcW w:w="1559" w:type="dxa"/>
                <w:tcBorders>
                  <w:top w:val="single" w:sz="8" w:space="0" w:color="000000"/>
                  <w:left w:val="single" w:sz="8" w:space="0" w:color="000000"/>
                  <w:bottom w:val="single" w:sz="8" w:space="0" w:color="000000"/>
                  <w:right w:val="nil"/>
                </w:tcBorders>
                <w:shd w:val="clear" w:color="auto" w:fill="auto"/>
                <w:tcMar>
                  <w:top w:w="12" w:type="dxa"/>
                  <w:left w:w="108" w:type="dxa"/>
                  <w:bottom w:w="0" w:type="dxa"/>
                  <w:right w:w="108" w:type="dxa"/>
                </w:tcMar>
                <w:hideMark/>
              </w:tcPr>
            </w:tcPrChange>
          </w:tcPr>
          <w:p w14:paraId="07ECD988" w14:textId="77777777" w:rsidR="00B70B6D" w:rsidRDefault="00B70B6D" w:rsidP="00011813">
            <w:pPr>
              <w:pStyle w:val="Text"/>
              <w:rPr>
                <w:ins w:id="2812" w:author="Aleksander Hansen" w:date="2013-02-16T20:04:00Z"/>
              </w:rPr>
            </w:pPr>
          </w:p>
          <w:p w14:paraId="511199E0" w14:textId="77777777" w:rsidR="00994066" w:rsidRPr="00FC3197" w:rsidRDefault="00994066" w:rsidP="00011813">
            <w:pPr>
              <w:pStyle w:val="Text"/>
            </w:pPr>
            <w:r w:rsidRPr="00FC3197">
              <w:t>Stress Testing</w:t>
            </w:r>
          </w:p>
        </w:tc>
        <w:tc>
          <w:tcPr>
            <w:tcW w:w="3049" w:type="dxa"/>
            <w:tcBorders>
              <w:left w:val="nil"/>
              <w:bottom w:val="single" w:sz="8" w:space="0" w:color="000000"/>
              <w:right w:val="nil"/>
            </w:tcBorders>
            <w:shd w:val="clear" w:color="auto" w:fill="auto"/>
            <w:tcMar>
              <w:top w:w="12" w:type="dxa"/>
              <w:left w:w="108" w:type="dxa"/>
              <w:bottom w:w="0" w:type="dxa"/>
              <w:right w:w="108" w:type="dxa"/>
            </w:tcMar>
            <w:hideMark/>
            <w:tcPrChange w:id="2813" w:author="Aleksander Hansen" w:date="2013-02-16T20:04:00Z">
              <w:tcPr>
                <w:tcW w:w="3049" w:type="dxa"/>
                <w:tcBorders>
                  <w:top w:val="nil"/>
                  <w:left w:val="nil"/>
                  <w:bottom w:val="single" w:sz="8" w:space="0" w:color="000000"/>
                  <w:right w:val="nil"/>
                </w:tcBorders>
                <w:shd w:val="clear" w:color="auto" w:fill="auto"/>
                <w:tcMar>
                  <w:top w:w="12" w:type="dxa"/>
                  <w:left w:w="108" w:type="dxa"/>
                  <w:bottom w:w="0" w:type="dxa"/>
                  <w:right w:w="108" w:type="dxa"/>
                </w:tcMar>
                <w:hideMark/>
              </w:tcPr>
            </w:tcPrChange>
          </w:tcPr>
          <w:p w14:paraId="2B491A24" w14:textId="77777777" w:rsidR="00994066" w:rsidRPr="00FC3197" w:rsidRDefault="00994066" w:rsidP="00011813">
            <w:pPr>
              <w:pStyle w:val="Text"/>
            </w:pPr>
            <w:r w:rsidRPr="00FC3197">
              <w:t>Can illuminate riskiness of portfolio to risk factors</w:t>
            </w:r>
          </w:p>
          <w:p w14:paraId="2E7CA2E8" w14:textId="77777777" w:rsidR="00994066" w:rsidRPr="00FC3197" w:rsidRDefault="00994066" w:rsidP="00011813">
            <w:pPr>
              <w:pStyle w:val="Text"/>
            </w:pPr>
            <w:r w:rsidRPr="00FC3197">
              <w:t xml:space="preserve">By design, models multiple risk factors </w:t>
            </w:r>
          </w:p>
          <w:p w14:paraId="7E827139" w14:textId="77777777" w:rsidR="00994066" w:rsidRPr="00FC3197" w:rsidRDefault="00994066" w:rsidP="00011813">
            <w:pPr>
              <w:pStyle w:val="Text"/>
            </w:pPr>
            <w:r w:rsidRPr="00FC3197">
              <w:t>Can specifically focus on the tails (extreme losses)</w:t>
            </w:r>
          </w:p>
          <w:p w14:paraId="6D3E9AD4" w14:textId="77777777" w:rsidR="00994066" w:rsidRPr="00620BF3" w:rsidRDefault="00994066" w:rsidP="00011813">
            <w:pPr>
              <w:pStyle w:val="Text"/>
            </w:pPr>
            <w:r w:rsidRPr="00FC3197">
              <w:t>Complements VaR</w:t>
            </w:r>
          </w:p>
        </w:tc>
        <w:tc>
          <w:tcPr>
            <w:tcW w:w="3060" w:type="dxa"/>
            <w:tcBorders>
              <w:left w:val="nil"/>
              <w:bottom w:val="single" w:sz="8" w:space="0" w:color="000000"/>
              <w:right w:val="single" w:sz="8" w:space="0" w:color="000000"/>
            </w:tcBorders>
            <w:shd w:val="clear" w:color="auto" w:fill="auto"/>
            <w:tcMar>
              <w:top w:w="12" w:type="dxa"/>
              <w:left w:w="108" w:type="dxa"/>
              <w:bottom w:w="0" w:type="dxa"/>
              <w:right w:w="108" w:type="dxa"/>
            </w:tcMar>
            <w:hideMark/>
            <w:tcPrChange w:id="2814" w:author="Aleksander Hansen" w:date="2013-02-16T20:04:00Z">
              <w:tcPr>
                <w:tcW w:w="3060" w:type="dxa"/>
                <w:tcBorders>
                  <w:top w:val="nil"/>
                  <w:left w:val="nil"/>
                  <w:bottom w:val="single" w:sz="8" w:space="0" w:color="000000"/>
                  <w:right w:val="single" w:sz="8" w:space="0" w:color="000000"/>
                </w:tcBorders>
                <w:shd w:val="clear" w:color="auto" w:fill="auto"/>
                <w:tcMar>
                  <w:top w:w="12" w:type="dxa"/>
                  <w:left w:w="108" w:type="dxa"/>
                  <w:bottom w:w="0" w:type="dxa"/>
                  <w:right w:w="108" w:type="dxa"/>
                </w:tcMar>
                <w:hideMark/>
              </w:tcPr>
            </w:tcPrChange>
          </w:tcPr>
          <w:p w14:paraId="15C6B247" w14:textId="77777777" w:rsidR="00994066" w:rsidRPr="00FC3197" w:rsidRDefault="00994066" w:rsidP="00011813">
            <w:pPr>
              <w:pStyle w:val="Text"/>
            </w:pPr>
            <w:r w:rsidRPr="00FC3197">
              <w:t>May generate unwarranted red flags</w:t>
            </w:r>
          </w:p>
          <w:p w14:paraId="02B1F9A1" w14:textId="77777777" w:rsidR="00994066" w:rsidRPr="00620BF3" w:rsidRDefault="00994066" w:rsidP="00011813">
            <w:pPr>
              <w:pStyle w:val="Text"/>
            </w:pPr>
            <w:r w:rsidRPr="00FC3197">
              <w:t>Highly subjective (can be hard to imagine catastrophes)</w:t>
            </w:r>
          </w:p>
        </w:tc>
      </w:tr>
    </w:tbl>
    <w:p w14:paraId="39F44C34" w14:textId="77777777" w:rsidR="00994066" w:rsidRDefault="00994066" w:rsidP="00994066">
      <w:pPr>
        <w:pStyle w:val="Paragraph"/>
      </w:pPr>
    </w:p>
    <w:p w14:paraId="6C1C4C43" w14:textId="77777777" w:rsidR="00994066" w:rsidRDefault="00994066" w:rsidP="001B6307">
      <w:pPr>
        <w:pStyle w:val="Text"/>
      </w:pPr>
      <w:r>
        <w:t>“The main advantage of the use of structured Monte Carlo (SMC) simulation is that we can generate correlated scenarios based on a statistical distribution. To see this advantage one needs to compare this approach to the standard scenario analysis approach, of, say, revaluing the portfolio given a 100bp rise in rates. Analyzing the effect of a parallel shift of 100bp on the portfolio's value tells us something about its interest rate risk, but nothing about the overall risk of the portfolio. The SMC approach to portfolio risk measurement addresses most of the relevant issues.” –Linda Allen</w:t>
      </w:r>
    </w:p>
    <w:p w14:paraId="72EC630B" w14:textId="77777777" w:rsidR="001B6307" w:rsidRDefault="001B6307" w:rsidP="001B6307">
      <w:pPr>
        <w:pStyle w:val="Text"/>
      </w:pPr>
    </w:p>
    <w:p w14:paraId="14A68A39" w14:textId="71A08C0A" w:rsidR="00994066" w:rsidRDefault="00994066" w:rsidP="001B6307">
      <w:pPr>
        <w:pStyle w:val="Text"/>
      </w:pPr>
      <w:r>
        <w:t>The snapshot on the next page (from a learning spreadsheet) illustrates a structured Monte Carlo simulation.</w:t>
      </w:r>
    </w:p>
    <w:p w14:paraId="37293CD1" w14:textId="77777777" w:rsidR="001B6307" w:rsidRDefault="001B6307" w:rsidP="001B6307">
      <w:pPr>
        <w:pStyle w:val="Text"/>
      </w:pPr>
    </w:p>
    <w:tbl>
      <w:tblPr>
        <w:tblW w:w="9142" w:type="dxa"/>
        <w:jc w:val="center"/>
        <w:tblCellMar>
          <w:left w:w="0" w:type="dxa"/>
          <w:right w:w="0" w:type="dxa"/>
        </w:tblCellMar>
        <w:tblLook w:val="04A0" w:firstRow="1" w:lastRow="0" w:firstColumn="1" w:lastColumn="0" w:noHBand="0" w:noVBand="1"/>
        <w:tblPrChange w:id="2815" w:author="Aleksander Hansen" w:date="2013-02-16T20:04:00Z">
          <w:tblPr>
            <w:tblW w:w="9142" w:type="dxa"/>
            <w:jc w:val="center"/>
            <w:tblCellMar>
              <w:left w:w="0" w:type="dxa"/>
              <w:right w:w="0" w:type="dxa"/>
            </w:tblCellMar>
            <w:tblLook w:val="04A0" w:firstRow="1" w:lastRow="0" w:firstColumn="1" w:lastColumn="0" w:noHBand="0" w:noVBand="1"/>
          </w:tblPr>
        </w:tblPrChange>
      </w:tblPr>
      <w:tblGrid>
        <w:gridCol w:w="4175"/>
        <w:gridCol w:w="331"/>
        <w:gridCol w:w="944"/>
        <w:gridCol w:w="947"/>
        <w:gridCol w:w="883"/>
        <w:gridCol w:w="925"/>
        <w:gridCol w:w="937"/>
        <w:tblGridChange w:id="2816">
          <w:tblGrid>
            <w:gridCol w:w="100"/>
            <w:gridCol w:w="4075"/>
            <w:gridCol w:w="100"/>
            <w:gridCol w:w="231"/>
            <w:gridCol w:w="100"/>
            <w:gridCol w:w="844"/>
            <w:gridCol w:w="100"/>
            <w:gridCol w:w="847"/>
            <w:gridCol w:w="100"/>
            <w:gridCol w:w="783"/>
            <w:gridCol w:w="100"/>
            <w:gridCol w:w="825"/>
            <w:gridCol w:w="100"/>
            <w:gridCol w:w="837"/>
            <w:gridCol w:w="100"/>
          </w:tblGrid>
        </w:tblGridChange>
      </w:tblGrid>
      <w:tr w:rsidR="00994066" w:rsidRPr="00BB238E" w14:paraId="27702708" w14:textId="77777777" w:rsidTr="00B70B6D">
        <w:trPr>
          <w:trHeight w:val="70"/>
          <w:jc w:val="center"/>
          <w:trPrChange w:id="2817" w:author="Aleksander Hansen" w:date="2013-02-16T20:04:00Z">
            <w:trPr>
              <w:gridBefore w:val="1"/>
              <w:trHeight w:val="70"/>
              <w:jc w:val="center"/>
            </w:trPr>
          </w:trPrChange>
        </w:trPr>
        <w:tc>
          <w:tcPr>
            <w:tcW w:w="4506" w:type="dxa"/>
            <w:gridSpan w:val="2"/>
            <w:tcBorders>
              <w:top w:val="nil"/>
              <w:left w:val="nil"/>
              <w:bottom w:val="nil"/>
              <w:right w:val="nil"/>
            </w:tcBorders>
            <w:shd w:val="clear" w:color="auto" w:fill="auto"/>
            <w:tcMar>
              <w:top w:w="10" w:type="dxa"/>
              <w:left w:w="10" w:type="dxa"/>
              <w:bottom w:w="0" w:type="dxa"/>
              <w:right w:w="10" w:type="dxa"/>
            </w:tcMar>
            <w:vAlign w:val="bottom"/>
            <w:hideMark/>
            <w:tcPrChange w:id="2818" w:author="Aleksander Hansen" w:date="2013-02-16T20:04:00Z">
              <w:tcPr>
                <w:tcW w:w="4506" w:type="dxa"/>
                <w:gridSpan w:val="4"/>
                <w:tcBorders>
                  <w:top w:val="nil"/>
                  <w:left w:val="nil"/>
                  <w:bottom w:val="nil"/>
                  <w:right w:val="nil"/>
                </w:tcBorders>
                <w:shd w:val="clear" w:color="auto" w:fill="FFFF99"/>
                <w:tcMar>
                  <w:top w:w="10" w:type="dxa"/>
                  <w:left w:w="10" w:type="dxa"/>
                  <w:bottom w:w="0" w:type="dxa"/>
                  <w:right w:w="10" w:type="dxa"/>
                </w:tcMar>
                <w:vAlign w:val="bottom"/>
                <w:hideMark/>
              </w:tcPr>
            </w:tcPrChange>
          </w:tcPr>
          <w:p w14:paraId="54116521" w14:textId="77777777" w:rsidR="00994066" w:rsidRPr="00FC3197" w:rsidRDefault="00994066" w:rsidP="00011813">
            <w:pPr>
              <w:pStyle w:val="Text"/>
            </w:pPr>
            <w:r w:rsidRPr="00FC3197">
              <w:t xml:space="preserve">1a. </w:t>
            </w:r>
            <w:r w:rsidRPr="00FC3197">
              <w:tab/>
              <w:t>INPUT: Time horizon &amp; confidence level</w:t>
            </w: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Change w:id="2819" w:author="Aleksander Hansen" w:date="2013-02-16T20:04:00Z">
              <w:tcPr>
                <w:tcW w:w="944"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3A617436" w14:textId="77777777" w:rsidR="00994066" w:rsidRPr="00FC3197" w:rsidRDefault="00994066" w:rsidP="00011813">
            <w:pPr>
              <w:pStyle w:val="Text"/>
            </w:pPr>
            <w:r w:rsidRPr="00FC3197">
              <w:t> </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820" w:author="Aleksander Hansen" w:date="2013-02-16T20:04:00Z">
              <w:tcPr>
                <w:tcW w:w="94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47B4118F" w14:textId="77777777" w:rsidR="00994066" w:rsidRPr="00FC3197" w:rsidRDefault="00994066" w:rsidP="00011813">
            <w:pPr>
              <w:pStyle w:val="Text"/>
            </w:pPr>
            <w:r w:rsidRPr="00FC3197">
              <w:t> </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821" w:author="Aleksander Hansen" w:date="2013-02-16T20:04:00Z">
              <w:tcPr>
                <w:tcW w:w="883"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621281E6" w14:textId="77777777" w:rsidR="00994066" w:rsidRPr="00FC3197" w:rsidRDefault="00994066" w:rsidP="00011813">
            <w:pPr>
              <w:pStyle w:val="Text"/>
            </w:pPr>
            <w:r w:rsidRPr="00FC3197">
              <w:t> </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822" w:author="Aleksander Hansen" w:date="2013-02-16T20:04:00Z">
              <w:tcPr>
                <w:tcW w:w="925"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7B0E446B" w14:textId="77777777" w:rsidR="00994066" w:rsidRPr="00FC3197" w:rsidRDefault="00994066" w:rsidP="00011813">
            <w:pPr>
              <w:pStyle w:val="Text"/>
            </w:pPr>
            <w:r w:rsidRPr="00FC3197">
              <w:t> </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823" w:author="Aleksander Hansen" w:date="2013-02-16T20:04:00Z">
              <w:tcPr>
                <w:tcW w:w="93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6D63C457" w14:textId="77777777" w:rsidR="00994066" w:rsidRPr="00FC3197" w:rsidRDefault="00994066" w:rsidP="00011813">
            <w:pPr>
              <w:pStyle w:val="Text"/>
            </w:pPr>
            <w:r w:rsidRPr="00FC3197">
              <w:t> </w:t>
            </w:r>
          </w:p>
        </w:tc>
      </w:tr>
      <w:tr w:rsidR="00994066" w:rsidRPr="00BB238E" w14:paraId="5F6D0882" w14:textId="77777777" w:rsidTr="00B70B6D">
        <w:trPr>
          <w:trHeight w:val="237"/>
          <w:jc w:val="center"/>
          <w:trPrChange w:id="2824" w:author="Aleksander Hansen" w:date="2013-02-16T20:04:00Z">
            <w:trPr>
              <w:gridBefore w:val="1"/>
              <w:trHeight w:val="237"/>
              <w:jc w:val="center"/>
            </w:trPr>
          </w:trPrChange>
        </w:trPr>
        <w:tc>
          <w:tcPr>
            <w:tcW w:w="9142" w:type="dxa"/>
            <w:gridSpan w:val="7"/>
            <w:tcBorders>
              <w:top w:val="nil"/>
              <w:left w:val="nil"/>
              <w:bottom w:val="nil"/>
              <w:right w:val="nil"/>
            </w:tcBorders>
            <w:shd w:val="clear" w:color="auto" w:fill="auto"/>
            <w:tcMar>
              <w:top w:w="10" w:type="dxa"/>
              <w:left w:w="10" w:type="dxa"/>
              <w:bottom w:w="0" w:type="dxa"/>
              <w:right w:w="10" w:type="dxa"/>
            </w:tcMar>
            <w:vAlign w:val="bottom"/>
            <w:hideMark/>
            <w:tcPrChange w:id="2825" w:author="Aleksander Hansen" w:date="2013-02-16T20:04:00Z">
              <w:tcPr>
                <w:tcW w:w="9142" w:type="dxa"/>
                <w:gridSpan w:val="14"/>
                <w:tcBorders>
                  <w:top w:val="nil"/>
                  <w:left w:val="nil"/>
                  <w:bottom w:val="nil"/>
                  <w:right w:val="nil"/>
                </w:tcBorders>
                <w:shd w:val="clear" w:color="auto" w:fill="FFFF99"/>
                <w:tcMar>
                  <w:top w:w="10" w:type="dxa"/>
                  <w:left w:w="10" w:type="dxa"/>
                  <w:bottom w:w="0" w:type="dxa"/>
                  <w:right w:w="10" w:type="dxa"/>
                </w:tcMar>
                <w:vAlign w:val="bottom"/>
                <w:hideMark/>
              </w:tcPr>
            </w:tcPrChange>
          </w:tcPr>
          <w:p w14:paraId="14962744" w14:textId="77777777" w:rsidR="00994066" w:rsidRPr="00FC3197" w:rsidRDefault="00994066" w:rsidP="00011813">
            <w:pPr>
              <w:pStyle w:val="Text"/>
            </w:pPr>
            <w:r w:rsidRPr="00FC3197">
              <w:t xml:space="preserve">1b. </w:t>
            </w:r>
            <w:r w:rsidRPr="00FC3197">
              <w:tab/>
              <w:t>INPUT: Returns: Expected excess return; Volatilities; Factor Exposure </w:t>
            </w:r>
          </w:p>
        </w:tc>
      </w:tr>
      <w:tr w:rsidR="00994066" w:rsidRPr="00BB238E" w14:paraId="57223C59" w14:textId="77777777" w:rsidTr="00B70B6D">
        <w:trPr>
          <w:trHeight w:val="199"/>
          <w:jc w:val="center"/>
          <w:trPrChange w:id="2826" w:author="Aleksander Hansen" w:date="2013-02-16T20:04: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827" w:author="Aleksander Hansen" w:date="2013-02-16T20:04:00Z">
              <w:tcPr>
                <w:tcW w:w="4175"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74EC54E4" w14:textId="77777777" w:rsidR="00994066" w:rsidRPr="00FC3197" w:rsidRDefault="00994066" w:rsidP="00011813">
            <w:pPr>
              <w:pStyle w:val="Text"/>
            </w:pPr>
            <w:r w:rsidRPr="00FC3197">
              <w:t xml:space="preserve">1c. </w:t>
            </w:r>
            <w:r w:rsidRPr="00FC3197">
              <w:tab/>
              <w:t>INPUT: Correlation Matrix</w:t>
            </w: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828" w:author="Aleksander Hansen" w:date="2013-02-16T20:04:00Z">
              <w:tcPr>
                <w:tcW w:w="331"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29819DB9" w14:textId="77777777" w:rsidR="00994066" w:rsidRPr="00FC3197" w:rsidRDefault="00994066" w:rsidP="00011813">
            <w:pPr>
              <w:pStyle w:val="Text"/>
            </w:pPr>
            <w:r w:rsidRPr="00FC3197">
              <w:t> </w:t>
            </w: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Change w:id="2829" w:author="Aleksander Hansen" w:date="2013-02-16T20:04:00Z">
              <w:tcPr>
                <w:tcW w:w="944"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6C8C9573" w14:textId="77777777" w:rsidR="00994066" w:rsidRPr="00FC3197" w:rsidRDefault="00994066" w:rsidP="00011813">
            <w:pPr>
              <w:pStyle w:val="Text"/>
            </w:pPr>
            <w:r w:rsidRPr="00FC3197">
              <w:t> </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830" w:author="Aleksander Hansen" w:date="2013-02-16T20:04:00Z">
              <w:tcPr>
                <w:tcW w:w="94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684E5569" w14:textId="77777777" w:rsidR="00994066" w:rsidRPr="00FC3197" w:rsidRDefault="00994066" w:rsidP="00011813">
            <w:pPr>
              <w:pStyle w:val="Text"/>
            </w:pPr>
            <w:r w:rsidRPr="00FC3197">
              <w:t> </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831" w:author="Aleksander Hansen" w:date="2013-02-16T20:04:00Z">
              <w:tcPr>
                <w:tcW w:w="883"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202F87EB" w14:textId="77777777" w:rsidR="00994066" w:rsidRPr="00FC3197" w:rsidRDefault="00994066" w:rsidP="00011813">
            <w:pPr>
              <w:pStyle w:val="Text"/>
            </w:pPr>
            <w:r w:rsidRPr="00FC3197">
              <w:t> </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832" w:author="Aleksander Hansen" w:date="2013-02-16T20:04:00Z">
              <w:tcPr>
                <w:tcW w:w="925"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5A7E15FD" w14:textId="77777777" w:rsidR="00994066" w:rsidRPr="00FC3197" w:rsidRDefault="00994066" w:rsidP="00011813">
            <w:pPr>
              <w:pStyle w:val="Text"/>
            </w:pPr>
            <w:r w:rsidRPr="00FC3197">
              <w:t> </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833" w:author="Aleksander Hansen" w:date="2013-02-16T20:04:00Z">
              <w:tcPr>
                <w:tcW w:w="93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321E8006" w14:textId="77777777" w:rsidR="00994066" w:rsidRPr="00FC3197" w:rsidRDefault="00994066" w:rsidP="00011813">
            <w:pPr>
              <w:pStyle w:val="Text"/>
            </w:pPr>
            <w:r w:rsidRPr="00FC3197">
              <w:t> </w:t>
            </w:r>
          </w:p>
        </w:tc>
      </w:tr>
      <w:tr w:rsidR="00994066" w:rsidRPr="00BB238E" w14:paraId="4A3D3D28" w14:textId="77777777" w:rsidTr="00B70B6D">
        <w:trPr>
          <w:trHeight w:val="199"/>
          <w:jc w:val="center"/>
          <w:trPrChange w:id="2834" w:author="Aleksander Hansen" w:date="2013-02-16T20:04:00Z">
            <w:trPr>
              <w:gridBefore w:val="1"/>
              <w:trHeight w:val="199"/>
              <w:jc w:val="center"/>
            </w:trPr>
          </w:trPrChange>
        </w:trPr>
        <w:tc>
          <w:tcPr>
            <w:tcW w:w="9142" w:type="dxa"/>
            <w:gridSpan w:val="7"/>
            <w:tcBorders>
              <w:top w:val="nil"/>
              <w:left w:val="nil"/>
              <w:bottom w:val="nil"/>
              <w:right w:val="nil"/>
            </w:tcBorders>
            <w:shd w:val="clear" w:color="auto" w:fill="auto"/>
            <w:tcMar>
              <w:top w:w="10" w:type="dxa"/>
              <w:left w:w="10" w:type="dxa"/>
              <w:bottom w:w="0" w:type="dxa"/>
              <w:right w:w="10" w:type="dxa"/>
            </w:tcMar>
            <w:vAlign w:val="bottom"/>
            <w:hideMark/>
            <w:tcPrChange w:id="2835" w:author="Aleksander Hansen" w:date="2013-02-16T20:04:00Z">
              <w:tcPr>
                <w:tcW w:w="9142" w:type="dxa"/>
                <w:gridSpan w:val="14"/>
                <w:tcBorders>
                  <w:top w:val="nil"/>
                  <w:left w:val="nil"/>
                  <w:bottom w:val="nil"/>
                  <w:right w:val="nil"/>
                </w:tcBorders>
                <w:shd w:val="clear" w:color="auto" w:fill="DAEEF3" w:themeFill="accent5" w:themeFillTint="33"/>
                <w:tcMar>
                  <w:top w:w="10" w:type="dxa"/>
                  <w:left w:w="10" w:type="dxa"/>
                  <w:bottom w:w="0" w:type="dxa"/>
                  <w:right w:w="10" w:type="dxa"/>
                </w:tcMar>
                <w:vAlign w:val="bottom"/>
                <w:hideMark/>
              </w:tcPr>
            </w:tcPrChange>
          </w:tcPr>
          <w:p w14:paraId="5771F7D3" w14:textId="77777777" w:rsidR="00994066" w:rsidRPr="00FC3197" w:rsidRDefault="00994066" w:rsidP="00011813">
            <w:pPr>
              <w:pStyle w:val="Text"/>
            </w:pPr>
            <w:r w:rsidRPr="00FC3197">
              <w:t xml:space="preserve">2. </w:t>
            </w:r>
            <w:r w:rsidRPr="00FC3197">
              <w:tab/>
              <w:t>[Next sheet] Cholesky Decomposition returns correlated matrix </w:t>
            </w:r>
          </w:p>
        </w:tc>
      </w:tr>
      <w:tr w:rsidR="00994066" w:rsidRPr="00BB238E" w14:paraId="41635CB3" w14:textId="77777777" w:rsidTr="00B70B6D">
        <w:trPr>
          <w:trHeight w:val="199"/>
          <w:jc w:val="center"/>
          <w:trPrChange w:id="2836" w:author="Aleksander Hansen" w:date="2013-02-16T20:04:00Z">
            <w:trPr>
              <w:gridBefore w:val="1"/>
              <w:trHeight w:val="199"/>
              <w:jc w:val="center"/>
            </w:trPr>
          </w:trPrChange>
        </w:trPr>
        <w:tc>
          <w:tcPr>
            <w:tcW w:w="9142" w:type="dxa"/>
            <w:gridSpan w:val="7"/>
            <w:tcBorders>
              <w:top w:val="nil"/>
              <w:left w:val="nil"/>
              <w:bottom w:val="nil"/>
              <w:right w:val="nil"/>
            </w:tcBorders>
            <w:shd w:val="clear" w:color="auto" w:fill="auto"/>
            <w:tcMar>
              <w:top w:w="10" w:type="dxa"/>
              <w:left w:w="10" w:type="dxa"/>
              <w:bottom w:w="0" w:type="dxa"/>
              <w:right w:w="10" w:type="dxa"/>
            </w:tcMar>
            <w:vAlign w:val="bottom"/>
            <w:hideMark/>
            <w:tcPrChange w:id="2837" w:author="Aleksander Hansen" w:date="2013-02-16T20:04:00Z">
              <w:tcPr>
                <w:tcW w:w="9142" w:type="dxa"/>
                <w:gridSpan w:val="14"/>
                <w:tcBorders>
                  <w:top w:val="nil"/>
                  <w:left w:val="nil"/>
                  <w:bottom w:val="nil"/>
                  <w:right w:val="nil"/>
                </w:tcBorders>
                <w:shd w:val="clear" w:color="auto" w:fill="D7E4BC"/>
                <w:tcMar>
                  <w:top w:w="10" w:type="dxa"/>
                  <w:left w:w="10" w:type="dxa"/>
                  <w:bottom w:w="0" w:type="dxa"/>
                  <w:right w:w="10" w:type="dxa"/>
                </w:tcMar>
                <w:vAlign w:val="bottom"/>
                <w:hideMark/>
              </w:tcPr>
            </w:tcPrChange>
          </w:tcPr>
          <w:p w14:paraId="2A6009C4" w14:textId="77777777" w:rsidR="00994066" w:rsidRPr="00FC3197" w:rsidRDefault="00994066" w:rsidP="00011813">
            <w:pPr>
              <w:pStyle w:val="Text"/>
            </w:pPr>
            <w:r w:rsidRPr="00FC3197">
              <w:t xml:space="preserve">3. </w:t>
            </w:r>
            <w:r w:rsidRPr="00FC3197">
              <w:tab/>
              <w:t xml:space="preserve">Per INVERSE TRANSFORM, random standard </w:t>
            </w:r>
            <w:proofErr w:type="spellStart"/>
            <w:r w:rsidRPr="00FC3197">
              <w:t>normals</w:t>
            </w:r>
            <w:proofErr w:type="spellEnd"/>
            <w:r w:rsidRPr="00FC3197">
              <w:t xml:space="preserve"> generated: 5 factors, 100 Trials</w:t>
            </w:r>
          </w:p>
        </w:tc>
      </w:tr>
      <w:tr w:rsidR="00994066" w:rsidRPr="00BB238E" w14:paraId="31CF912B" w14:textId="77777777" w:rsidTr="00B70B6D">
        <w:trPr>
          <w:trHeight w:val="199"/>
          <w:jc w:val="center"/>
          <w:trPrChange w:id="2838" w:author="Aleksander Hansen" w:date="2013-02-16T20:04:00Z">
            <w:trPr>
              <w:gridBefore w:val="1"/>
              <w:trHeight w:val="199"/>
              <w:jc w:val="center"/>
            </w:trPr>
          </w:trPrChange>
        </w:trPr>
        <w:tc>
          <w:tcPr>
            <w:tcW w:w="9142" w:type="dxa"/>
            <w:gridSpan w:val="7"/>
            <w:tcBorders>
              <w:top w:val="nil"/>
              <w:left w:val="nil"/>
              <w:bottom w:val="nil"/>
              <w:right w:val="nil"/>
            </w:tcBorders>
            <w:shd w:val="clear" w:color="auto" w:fill="auto"/>
            <w:tcMar>
              <w:top w:w="10" w:type="dxa"/>
              <w:left w:w="10" w:type="dxa"/>
              <w:bottom w:w="0" w:type="dxa"/>
              <w:right w:w="10" w:type="dxa"/>
            </w:tcMar>
            <w:vAlign w:val="bottom"/>
            <w:hideMark/>
            <w:tcPrChange w:id="2839" w:author="Aleksander Hansen" w:date="2013-02-16T20:04:00Z">
              <w:tcPr>
                <w:tcW w:w="9142" w:type="dxa"/>
                <w:gridSpan w:val="14"/>
                <w:tcBorders>
                  <w:top w:val="nil"/>
                  <w:left w:val="nil"/>
                  <w:bottom w:val="nil"/>
                  <w:right w:val="nil"/>
                </w:tcBorders>
                <w:shd w:val="clear" w:color="auto" w:fill="B7FFCF"/>
                <w:tcMar>
                  <w:top w:w="10" w:type="dxa"/>
                  <w:left w:w="10" w:type="dxa"/>
                  <w:bottom w:w="0" w:type="dxa"/>
                  <w:right w:w="10" w:type="dxa"/>
                </w:tcMar>
                <w:vAlign w:val="bottom"/>
                <w:hideMark/>
              </w:tcPr>
            </w:tcPrChange>
          </w:tcPr>
          <w:p w14:paraId="1BE81738" w14:textId="77777777" w:rsidR="00994066" w:rsidRPr="00FC3197" w:rsidRDefault="00994066" w:rsidP="00011813">
            <w:pPr>
              <w:pStyle w:val="Text"/>
            </w:pPr>
            <w:r w:rsidRPr="00FC3197">
              <w:t xml:space="preserve">4a. </w:t>
            </w:r>
            <w:r w:rsidRPr="00FC3197">
              <w:tab/>
              <w:t xml:space="preserve">Random standard </w:t>
            </w:r>
            <w:proofErr w:type="spellStart"/>
            <w:r w:rsidRPr="00FC3197">
              <w:t>normals</w:t>
            </w:r>
            <w:proofErr w:type="spellEnd"/>
            <w:r w:rsidRPr="00FC3197">
              <w:t xml:space="preserve"> multiplied by matrix (A') returns: correlated volatilities</w:t>
            </w:r>
          </w:p>
        </w:tc>
      </w:tr>
      <w:tr w:rsidR="00994066" w:rsidRPr="00BB238E" w14:paraId="538E4379" w14:textId="77777777" w:rsidTr="00B70B6D">
        <w:trPr>
          <w:trHeight w:val="199"/>
          <w:jc w:val="center"/>
          <w:trPrChange w:id="2840" w:author="Aleksander Hansen" w:date="2013-02-16T20:04:00Z">
            <w:trPr>
              <w:gridBefore w:val="1"/>
              <w:trHeight w:val="199"/>
              <w:jc w:val="center"/>
            </w:trPr>
          </w:trPrChange>
        </w:trPr>
        <w:tc>
          <w:tcPr>
            <w:tcW w:w="9142" w:type="dxa"/>
            <w:gridSpan w:val="7"/>
            <w:tcBorders>
              <w:top w:val="nil"/>
              <w:left w:val="nil"/>
              <w:bottom w:val="nil"/>
              <w:right w:val="nil"/>
            </w:tcBorders>
            <w:shd w:val="clear" w:color="auto" w:fill="auto"/>
            <w:tcMar>
              <w:top w:w="10" w:type="dxa"/>
              <w:left w:w="10" w:type="dxa"/>
              <w:bottom w:w="0" w:type="dxa"/>
              <w:right w:w="10" w:type="dxa"/>
            </w:tcMar>
            <w:vAlign w:val="bottom"/>
            <w:hideMark/>
            <w:tcPrChange w:id="2841" w:author="Aleksander Hansen" w:date="2013-02-16T20:04:00Z">
              <w:tcPr>
                <w:tcW w:w="9142" w:type="dxa"/>
                <w:gridSpan w:val="14"/>
                <w:tcBorders>
                  <w:top w:val="nil"/>
                  <w:left w:val="nil"/>
                  <w:bottom w:val="nil"/>
                  <w:right w:val="nil"/>
                </w:tcBorders>
                <w:shd w:val="clear" w:color="auto" w:fill="B7FFCF"/>
                <w:tcMar>
                  <w:top w:w="10" w:type="dxa"/>
                  <w:left w:w="10" w:type="dxa"/>
                  <w:bottom w:w="0" w:type="dxa"/>
                  <w:right w:w="10" w:type="dxa"/>
                </w:tcMar>
                <w:vAlign w:val="bottom"/>
                <w:hideMark/>
              </w:tcPr>
            </w:tcPrChange>
          </w:tcPr>
          <w:p w14:paraId="0300DF97" w14:textId="77777777" w:rsidR="00994066" w:rsidRPr="00FC3197" w:rsidRDefault="00994066" w:rsidP="00011813">
            <w:pPr>
              <w:pStyle w:val="Text"/>
            </w:pPr>
            <w:r w:rsidRPr="00FC3197">
              <w:t xml:space="preserve">4b. </w:t>
            </w:r>
            <w:r w:rsidRPr="00FC3197">
              <w:tab/>
              <w:t>Add expected excess return = CORRELATED RETURNS </w:t>
            </w:r>
          </w:p>
        </w:tc>
      </w:tr>
      <w:tr w:rsidR="00994066" w:rsidRPr="00BB238E" w14:paraId="31985997" w14:textId="77777777" w:rsidTr="00B70B6D">
        <w:trPr>
          <w:trHeight w:val="199"/>
          <w:jc w:val="center"/>
          <w:trPrChange w:id="2842" w:author="Aleksander Hansen" w:date="2013-02-16T20:04:00Z">
            <w:trPr>
              <w:gridBefore w:val="1"/>
              <w:trHeight w:val="199"/>
              <w:jc w:val="center"/>
            </w:trPr>
          </w:trPrChange>
        </w:trPr>
        <w:tc>
          <w:tcPr>
            <w:tcW w:w="9142" w:type="dxa"/>
            <w:gridSpan w:val="7"/>
            <w:tcBorders>
              <w:top w:val="nil"/>
              <w:left w:val="nil"/>
              <w:bottom w:val="nil"/>
              <w:right w:val="nil"/>
            </w:tcBorders>
            <w:shd w:val="clear" w:color="auto" w:fill="auto"/>
            <w:tcMar>
              <w:top w:w="10" w:type="dxa"/>
              <w:left w:w="10" w:type="dxa"/>
              <w:bottom w:w="0" w:type="dxa"/>
              <w:right w:w="10" w:type="dxa"/>
            </w:tcMar>
            <w:vAlign w:val="bottom"/>
            <w:hideMark/>
            <w:tcPrChange w:id="2843" w:author="Aleksander Hansen" w:date="2013-02-16T20:04:00Z">
              <w:tcPr>
                <w:tcW w:w="9142" w:type="dxa"/>
                <w:gridSpan w:val="14"/>
                <w:tcBorders>
                  <w:top w:val="nil"/>
                  <w:left w:val="nil"/>
                  <w:bottom w:val="nil"/>
                  <w:right w:val="nil"/>
                </w:tcBorders>
                <w:shd w:val="clear" w:color="auto" w:fill="CCC0DA"/>
                <w:tcMar>
                  <w:top w:w="10" w:type="dxa"/>
                  <w:left w:w="10" w:type="dxa"/>
                  <w:bottom w:w="0" w:type="dxa"/>
                  <w:right w:w="10" w:type="dxa"/>
                </w:tcMar>
                <w:vAlign w:val="bottom"/>
                <w:hideMark/>
              </w:tcPr>
            </w:tcPrChange>
          </w:tcPr>
          <w:p w14:paraId="13BF6BD4" w14:textId="77777777" w:rsidR="00994066" w:rsidRPr="00FC3197" w:rsidRDefault="00994066" w:rsidP="00011813">
            <w:pPr>
              <w:pStyle w:val="Text"/>
            </w:pPr>
            <w:r w:rsidRPr="00FC3197">
              <w:t xml:space="preserve">5. </w:t>
            </w:r>
            <w:r w:rsidRPr="00FC3197">
              <w:tab/>
              <w:t>Portfolio Return = Sum of [Factor Exposures]*Return</w:t>
            </w:r>
          </w:p>
        </w:tc>
      </w:tr>
      <w:tr w:rsidR="00994066" w:rsidRPr="00BB238E" w14:paraId="7FA33D01" w14:textId="77777777" w:rsidTr="00B70B6D">
        <w:trPr>
          <w:trHeight w:val="199"/>
          <w:jc w:val="center"/>
          <w:trPrChange w:id="2844" w:author="Aleksander Hansen" w:date="2013-02-16T20:04: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845" w:author="Aleksander Hansen" w:date="2013-02-16T20:04:00Z">
              <w:tcPr>
                <w:tcW w:w="4175" w:type="dxa"/>
                <w:gridSpan w:val="2"/>
                <w:tcBorders>
                  <w:top w:val="nil"/>
                  <w:left w:val="nil"/>
                  <w:bottom w:val="nil"/>
                  <w:right w:val="nil"/>
                </w:tcBorders>
                <w:shd w:val="clear" w:color="auto" w:fill="FFA7A7"/>
                <w:tcMar>
                  <w:top w:w="10" w:type="dxa"/>
                  <w:left w:w="10" w:type="dxa"/>
                  <w:bottom w:w="0" w:type="dxa"/>
                  <w:right w:w="10" w:type="dxa"/>
                </w:tcMar>
                <w:vAlign w:val="bottom"/>
                <w:hideMark/>
              </w:tcPr>
            </w:tcPrChange>
          </w:tcPr>
          <w:p w14:paraId="3CB1CAD3" w14:textId="77777777" w:rsidR="00994066" w:rsidRPr="00FC3197" w:rsidRDefault="00994066" w:rsidP="00011813">
            <w:pPr>
              <w:pStyle w:val="Text"/>
            </w:pPr>
            <w:r w:rsidRPr="00FC3197">
              <w:t xml:space="preserve">6. </w:t>
            </w:r>
            <w:r w:rsidRPr="00FC3197">
              <w:tab/>
              <w:t xml:space="preserve">VaR </w:t>
            </w: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846" w:author="Aleksander Hansen" w:date="2013-02-16T20:04:00Z">
              <w:tcPr>
                <w:tcW w:w="331" w:type="dxa"/>
                <w:gridSpan w:val="2"/>
                <w:tcBorders>
                  <w:top w:val="nil"/>
                  <w:left w:val="nil"/>
                  <w:bottom w:val="nil"/>
                  <w:right w:val="nil"/>
                </w:tcBorders>
                <w:shd w:val="clear" w:color="auto" w:fill="FFA7A7"/>
                <w:tcMar>
                  <w:top w:w="10" w:type="dxa"/>
                  <w:left w:w="10" w:type="dxa"/>
                  <w:bottom w:w="0" w:type="dxa"/>
                  <w:right w:w="10" w:type="dxa"/>
                </w:tcMar>
                <w:vAlign w:val="bottom"/>
                <w:hideMark/>
              </w:tcPr>
            </w:tcPrChange>
          </w:tcPr>
          <w:p w14:paraId="0BBED9BF" w14:textId="77777777" w:rsidR="00994066" w:rsidRPr="00FC3197" w:rsidRDefault="00994066" w:rsidP="00011813">
            <w:pPr>
              <w:pStyle w:val="Text"/>
            </w:pPr>
            <w:r w:rsidRPr="00FC3197">
              <w:t> </w:t>
            </w: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Change w:id="2847" w:author="Aleksander Hansen" w:date="2013-02-16T20:04:00Z">
              <w:tcPr>
                <w:tcW w:w="944" w:type="dxa"/>
                <w:gridSpan w:val="2"/>
                <w:tcBorders>
                  <w:top w:val="nil"/>
                  <w:left w:val="nil"/>
                  <w:bottom w:val="nil"/>
                  <w:right w:val="nil"/>
                </w:tcBorders>
                <w:shd w:val="clear" w:color="auto" w:fill="FFA7A7"/>
                <w:tcMar>
                  <w:top w:w="10" w:type="dxa"/>
                  <w:left w:w="10" w:type="dxa"/>
                  <w:bottom w:w="0" w:type="dxa"/>
                  <w:right w:w="10" w:type="dxa"/>
                </w:tcMar>
                <w:vAlign w:val="bottom"/>
                <w:hideMark/>
              </w:tcPr>
            </w:tcPrChange>
          </w:tcPr>
          <w:p w14:paraId="33B426BD" w14:textId="77777777" w:rsidR="00994066" w:rsidRPr="00FC3197" w:rsidRDefault="00994066" w:rsidP="00011813">
            <w:pPr>
              <w:pStyle w:val="Text"/>
            </w:pPr>
            <w:r w:rsidRPr="00FC3197">
              <w:t> </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848" w:author="Aleksander Hansen" w:date="2013-02-16T20:04:00Z">
              <w:tcPr>
                <w:tcW w:w="947" w:type="dxa"/>
                <w:gridSpan w:val="2"/>
                <w:tcBorders>
                  <w:top w:val="nil"/>
                  <w:left w:val="nil"/>
                  <w:bottom w:val="nil"/>
                  <w:right w:val="nil"/>
                </w:tcBorders>
                <w:shd w:val="clear" w:color="auto" w:fill="FFA7A7"/>
                <w:tcMar>
                  <w:top w:w="10" w:type="dxa"/>
                  <w:left w:w="10" w:type="dxa"/>
                  <w:bottom w:w="0" w:type="dxa"/>
                  <w:right w:w="10" w:type="dxa"/>
                </w:tcMar>
                <w:vAlign w:val="bottom"/>
                <w:hideMark/>
              </w:tcPr>
            </w:tcPrChange>
          </w:tcPr>
          <w:p w14:paraId="213EFCE6" w14:textId="77777777" w:rsidR="00994066" w:rsidRPr="00FC3197" w:rsidRDefault="00994066" w:rsidP="00011813">
            <w:pPr>
              <w:pStyle w:val="Text"/>
            </w:pPr>
            <w:r w:rsidRPr="00FC3197">
              <w:t> </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849" w:author="Aleksander Hansen" w:date="2013-02-16T20:04:00Z">
              <w:tcPr>
                <w:tcW w:w="883" w:type="dxa"/>
                <w:gridSpan w:val="2"/>
                <w:tcBorders>
                  <w:top w:val="nil"/>
                  <w:left w:val="nil"/>
                  <w:bottom w:val="nil"/>
                  <w:right w:val="nil"/>
                </w:tcBorders>
                <w:shd w:val="clear" w:color="auto" w:fill="FFA7A7"/>
                <w:tcMar>
                  <w:top w:w="10" w:type="dxa"/>
                  <w:left w:w="10" w:type="dxa"/>
                  <w:bottom w:w="0" w:type="dxa"/>
                  <w:right w:w="10" w:type="dxa"/>
                </w:tcMar>
                <w:vAlign w:val="bottom"/>
                <w:hideMark/>
              </w:tcPr>
            </w:tcPrChange>
          </w:tcPr>
          <w:p w14:paraId="0878CE0A" w14:textId="77777777" w:rsidR="00994066" w:rsidRPr="00FC3197" w:rsidRDefault="00994066" w:rsidP="00011813">
            <w:pPr>
              <w:pStyle w:val="Text"/>
            </w:pPr>
            <w:r w:rsidRPr="00FC3197">
              <w:t> </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850" w:author="Aleksander Hansen" w:date="2013-02-16T20:04:00Z">
              <w:tcPr>
                <w:tcW w:w="925" w:type="dxa"/>
                <w:gridSpan w:val="2"/>
                <w:tcBorders>
                  <w:top w:val="nil"/>
                  <w:left w:val="nil"/>
                  <w:bottom w:val="nil"/>
                  <w:right w:val="nil"/>
                </w:tcBorders>
                <w:shd w:val="clear" w:color="auto" w:fill="FFA7A7"/>
                <w:tcMar>
                  <w:top w:w="10" w:type="dxa"/>
                  <w:left w:w="10" w:type="dxa"/>
                  <w:bottom w:w="0" w:type="dxa"/>
                  <w:right w:w="10" w:type="dxa"/>
                </w:tcMar>
                <w:vAlign w:val="bottom"/>
                <w:hideMark/>
              </w:tcPr>
            </w:tcPrChange>
          </w:tcPr>
          <w:p w14:paraId="1D84F7E1" w14:textId="77777777" w:rsidR="00994066" w:rsidRPr="00FC3197" w:rsidRDefault="00994066" w:rsidP="00011813">
            <w:pPr>
              <w:pStyle w:val="Text"/>
            </w:pPr>
            <w:r w:rsidRPr="00FC3197">
              <w:t> </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851" w:author="Aleksander Hansen" w:date="2013-02-16T20:04:00Z">
              <w:tcPr>
                <w:tcW w:w="937" w:type="dxa"/>
                <w:gridSpan w:val="2"/>
                <w:tcBorders>
                  <w:top w:val="nil"/>
                  <w:left w:val="nil"/>
                  <w:bottom w:val="nil"/>
                  <w:right w:val="nil"/>
                </w:tcBorders>
                <w:shd w:val="clear" w:color="auto" w:fill="FFA7A7"/>
                <w:tcMar>
                  <w:top w:w="10" w:type="dxa"/>
                  <w:left w:w="10" w:type="dxa"/>
                  <w:bottom w:w="0" w:type="dxa"/>
                  <w:right w:w="10" w:type="dxa"/>
                </w:tcMar>
                <w:vAlign w:val="bottom"/>
                <w:hideMark/>
              </w:tcPr>
            </w:tcPrChange>
          </w:tcPr>
          <w:p w14:paraId="11262698" w14:textId="77777777" w:rsidR="00994066" w:rsidRPr="00FC3197" w:rsidRDefault="00994066" w:rsidP="00011813">
            <w:pPr>
              <w:pStyle w:val="Text"/>
            </w:pPr>
            <w:r w:rsidRPr="00FC3197">
              <w:t> </w:t>
            </w:r>
          </w:p>
        </w:tc>
      </w:tr>
      <w:tr w:rsidR="00994066" w:rsidRPr="00BB238E" w14:paraId="745A83C7" w14:textId="77777777" w:rsidTr="00B70B6D">
        <w:trPr>
          <w:trHeight w:val="199"/>
          <w:jc w:val="center"/>
          <w:trPrChange w:id="2852" w:author="Aleksander Hansen" w:date="2013-02-16T20:05: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853" w:author="Aleksander Hansen" w:date="2013-02-16T20:05: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34683A83" w14:textId="77777777" w:rsidR="00994066" w:rsidRPr="00BB238E" w:rsidRDefault="00994066" w:rsidP="00011813">
            <w:pPr>
              <w:pStyle w:val="Text"/>
            </w:pP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854" w:author="Aleksander Hansen" w:date="2013-02-16T20:05: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1D9983B1" w14:textId="77777777" w:rsidR="00994066" w:rsidRPr="00BB238E" w:rsidRDefault="00994066" w:rsidP="00011813">
            <w:pPr>
              <w:pStyle w:val="Text"/>
            </w:pPr>
          </w:p>
        </w:tc>
        <w:tc>
          <w:tcPr>
            <w:tcW w:w="944" w:type="dxa"/>
            <w:tcBorders>
              <w:top w:val="nil"/>
              <w:left w:val="nil"/>
              <w:right w:val="nil"/>
            </w:tcBorders>
            <w:shd w:val="clear" w:color="auto" w:fill="auto"/>
            <w:tcMar>
              <w:top w:w="10" w:type="dxa"/>
              <w:left w:w="10" w:type="dxa"/>
              <w:bottom w:w="0" w:type="dxa"/>
              <w:right w:w="10" w:type="dxa"/>
            </w:tcMar>
            <w:vAlign w:val="bottom"/>
            <w:hideMark/>
            <w:tcPrChange w:id="2855" w:author="Aleksander Hansen" w:date="2013-02-16T20:05:00Z">
              <w:tcPr>
                <w:tcW w:w="944"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55DD772" w14:textId="77777777" w:rsidR="00994066" w:rsidRPr="00BB238E" w:rsidRDefault="00994066" w:rsidP="00011813">
            <w:pPr>
              <w:pStyle w:val="Text"/>
            </w:pPr>
          </w:p>
        </w:tc>
        <w:tc>
          <w:tcPr>
            <w:tcW w:w="947" w:type="dxa"/>
            <w:tcBorders>
              <w:top w:val="nil"/>
              <w:left w:val="nil"/>
              <w:right w:val="nil"/>
            </w:tcBorders>
            <w:shd w:val="clear" w:color="auto" w:fill="auto"/>
            <w:tcMar>
              <w:top w:w="10" w:type="dxa"/>
              <w:left w:w="10" w:type="dxa"/>
              <w:bottom w:w="0" w:type="dxa"/>
              <w:right w:w="10" w:type="dxa"/>
            </w:tcMar>
            <w:vAlign w:val="bottom"/>
            <w:hideMark/>
            <w:tcPrChange w:id="2856" w:author="Aleksander Hansen" w:date="2013-02-16T20:05:00Z">
              <w:tcPr>
                <w:tcW w:w="94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1C1F0875" w14:textId="77777777" w:rsidR="00994066" w:rsidRPr="00BB238E" w:rsidRDefault="00994066" w:rsidP="00011813">
            <w:pPr>
              <w:pStyle w:val="Text"/>
            </w:pPr>
          </w:p>
        </w:tc>
        <w:tc>
          <w:tcPr>
            <w:tcW w:w="883" w:type="dxa"/>
            <w:tcBorders>
              <w:top w:val="nil"/>
              <w:left w:val="nil"/>
              <w:right w:val="nil"/>
            </w:tcBorders>
            <w:shd w:val="clear" w:color="auto" w:fill="auto"/>
            <w:tcMar>
              <w:top w:w="10" w:type="dxa"/>
              <w:left w:w="10" w:type="dxa"/>
              <w:bottom w:w="0" w:type="dxa"/>
              <w:right w:w="10" w:type="dxa"/>
            </w:tcMar>
            <w:vAlign w:val="bottom"/>
            <w:hideMark/>
            <w:tcPrChange w:id="2857" w:author="Aleksander Hansen" w:date="2013-02-16T20:05:00Z">
              <w:tcPr>
                <w:tcW w:w="883"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6D943463" w14:textId="77777777" w:rsidR="00994066" w:rsidRPr="00BB238E" w:rsidRDefault="00994066" w:rsidP="00011813">
            <w:pPr>
              <w:pStyle w:val="Text"/>
            </w:pPr>
          </w:p>
        </w:tc>
        <w:tc>
          <w:tcPr>
            <w:tcW w:w="925" w:type="dxa"/>
            <w:tcBorders>
              <w:top w:val="nil"/>
              <w:left w:val="nil"/>
              <w:right w:val="nil"/>
            </w:tcBorders>
            <w:shd w:val="clear" w:color="auto" w:fill="auto"/>
            <w:tcMar>
              <w:top w:w="10" w:type="dxa"/>
              <w:left w:w="10" w:type="dxa"/>
              <w:bottom w:w="0" w:type="dxa"/>
              <w:right w:w="10" w:type="dxa"/>
            </w:tcMar>
            <w:vAlign w:val="bottom"/>
            <w:hideMark/>
            <w:tcPrChange w:id="2858" w:author="Aleksander Hansen" w:date="2013-02-16T20:05:00Z">
              <w:tcPr>
                <w:tcW w:w="92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69AAA988" w14:textId="77777777" w:rsidR="00994066" w:rsidRPr="00BB238E" w:rsidRDefault="00994066" w:rsidP="00011813">
            <w:pPr>
              <w:pStyle w:val="Text"/>
            </w:pPr>
          </w:p>
        </w:tc>
        <w:tc>
          <w:tcPr>
            <w:tcW w:w="937" w:type="dxa"/>
            <w:tcBorders>
              <w:top w:val="nil"/>
              <w:left w:val="nil"/>
              <w:right w:val="nil"/>
            </w:tcBorders>
            <w:shd w:val="clear" w:color="auto" w:fill="auto"/>
            <w:tcMar>
              <w:top w:w="10" w:type="dxa"/>
              <w:left w:w="10" w:type="dxa"/>
              <w:bottom w:w="0" w:type="dxa"/>
              <w:right w:w="10" w:type="dxa"/>
            </w:tcMar>
            <w:vAlign w:val="bottom"/>
            <w:hideMark/>
            <w:tcPrChange w:id="2859" w:author="Aleksander Hansen" w:date="2013-02-16T20:05:00Z">
              <w:tcPr>
                <w:tcW w:w="93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5336B214" w14:textId="77777777" w:rsidR="00994066" w:rsidRPr="00BB238E" w:rsidRDefault="00994066" w:rsidP="00011813">
            <w:pPr>
              <w:pStyle w:val="Text"/>
            </w:pPr>
          </w:p>
        </w:tc>
      </w:tr>
      <w:tr w:rsidR="00994066" w:rsidRPr="00BB238E" w14:paraId="2951D4BE" w14:textId="77777777" w:rsidTr="00B70B6D">
        <w:trPr>
          <w:trHeight w:val="199"/>
          <w:jc w:val="center"/>
          <w:trPrChange w:id="2860" w:author="Aleksander Hansen" w:date="2013-02-16T20:05: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861" w:author="Aleksander Hansen" w:date="2013-02-16T20:05: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4F7E5351" w14:textId="77777777" w:rsidR="00994066" w:rsidRPr="00FC3197" w:rsidRDefault="00994066" w:rsidP="00011813">
            <w:pPr>
              <w:pStyle w:val="Text"/>
            </w:pPr>
            <w:r w:rsidRPr="00FC3197">
              <w:t>1a. Time horizon (T days)</w:t>
            </w: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862" w:author="Aleksander Hansen" w:date="2013-02-16T20:05: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3C4F252A" w14:textId="77777777" w:rsidR="00994066" w:rsidRPr="00BB238E" w:rsidRDefault="00994066" w:rsidP="00011813">
            <w:pPr>
              <w:pStyle w:val="Text"/>
            </w:pP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Change w:id="2863" w:author="Aleksander Hansen" w:date="2013-02-16T20:05:00Z">
              <w:tcPr>
                <w:tcW w:w="944"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435194D3" w14:textId="77777777" w:rsidR="00994066" w:rsidRPr="00FC3197" w:rsidRDefault="00994066" w:rsidP="00011813">
            <w:pPr>
              <w:pStyle w:val="Text"/>
            </w:pPr>
            <w:r w:rsidRPr="00FC3197">
              <w:t>10</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864" w:author="Aleksander Hansen" w:date="2013-02-16T20:05:00Z">
              <w:tcPr>
                <w:tcW w:w="94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BC730F4" w14:textId="77777777" w:rsidR="00994066" w:rsidRPr="00BB238E" w:rsidRDefault="00994066" w:rsidP="00011813">
            <w:pPr>
              <w:pStyle w:val="Text"/>
            </w:pP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865" w:author="Aleksander Hansen" w:date="2013-02-16T20:05:00Z">
              <w:tcPr>
                <w:tcW w:w="883"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13ADD35D" w14:textId="77777777" w:rsidR="00994066" w:rsidRPr="00BB238E" w:rsidRDefault="00994066" w:rsidP="00011813">
            <w:pPr>
              <w:pStyle w:val="Text"/>
            </w:pP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866" w:author="Aleksander Hansen" w:date="2013-02-16T20:05:00Z">
              <w:tcPr>
                <w:tcW w:w="92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0E925EA5" w14:textId="77777777" w:rsidR="00994066" w:rsidRPr="00BB238E" w:rsidRDefault="00994066" w:rsidP="00011813">
            <w:pPr>
              <w:pStyle w:val="Text"/>
            </w:pP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867" w:author="Aleksander Hansen" w:date="2013-02-16T20:05:00Z">
              <w:tcPr>
                <w:tcW w:w="93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0459AD6" w14:textId="77777777" w:rsidR="00994066" w:rsidRPr="00BB238E" w:rsidRDefault="00994066" w:rsidP="00011813">
            <w:pPr>
              <w:pStyle w:val="Text"/>
            </w:pPr>
          </w:p>
        </w:tc>
      </w:tr>
      <w:tr w:rsidR="00994066" w:rsidRPr="00BB238E" w14:paraId="5677EAFD" w14:textId="77777777" w:rsidTr="00B70B6D">
        <w:trPr>
          <w:trHeight w:val="199"/>
          <w:jc w:val="center"/>
          <w:trPrChange w:id="2868" w:author="Aleksander Hansen" w:date="2013-02-16T20:05: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869" w:author="Aleksander Hansen" w:date="2013-02-16T20:05: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435B3E10" w14:textId="77777777" w:rsidR="00994066" w:rsidRPr="00FC3197" w:rsidRDefault="00994066" w:rsidP="00011813">
            <w:pPr>
              <w:pStyle w:val="Text"/>
            </w:pPr>
            <w:r w:rsidRPr="00FC3197">
              <w:t>1a. Confidence Level</w:t>
            </w: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870" w:author="Aleksander Hansen" w:date="2013-02-16T20:05: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1E68B8C4" w14:textId="77777777" w:rsidR="00994066" w:rsidRPr="00BB238E" w:rsidRDefault="00994066" w:rsidP="00011813">
            <w:pPr>
              <w:pStyle w:val="Text"/>
            </w:pPr>
          </w:p>
        </w:tc>
        <w:tc>
          <w:tcPr>
            <w:tcW w:w="944" w:type="dxa"/>
            <w:tcBorders>
              <w:top w:val="nil"/>
              <w:left w:val="nil"/>
              <w:right w:val="nil"/>
            </w:tcBorders>
            <w:shd w:val="clear" w:color="auto" w:fill="auto"/>
            <w:tcMar>
              <w:top w:w="10" w:type="dxa"/>
              <w:left w:w="10" w:type="dxa"/>
              <w:bottom w:w="0" w:type="dxa"/>
              <w:right w:w="10" w:type="dxa"/>
            </w:tcMar>
            <w:vAlign w:val="bottom"/>
            <w:hideMark/>
            <w:tcPrChange w:id="2871" w:author="Aleksander Hansen" w:date="2013-02-16T20:05:00Z">
              <w:tcPr>
                <w:tcW w:w="944"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3284FF96" w14:textId="77777777" w:rsidR="00994066" w:rsidRPr="00FC3197" w:rsidRDefault="00994066" w:rsidP="00011813">
            <w:pPr>
              <w:pStyle w:val="Text"/>
            </w:pPr>
            <w:r w:rsidRPr="00FC3197">
              <w:t>99%</w:t>
            </w:r>
          </w:p>
        </w:tc>
        <w:tc>
          <w:tcPr>
            <w:tcW w:w="947" w:type="dxa"/>
            <w:tcBorders>
              <w:top w:val="nil"/>
              <w:left w:val="nil"/>
              <w:right w:val="nil"/>
            </w:tcBorders>
            <w:shd w:val="clear" w:color="auto" w:fill="auto"/>
            <w:tcMar>
              <w:top w:w="10" w:type="dxa"/>
              <w:left w:w="10" w:type="dxa"/>
              <w:bottom w:w="0" w:type="dxa"/>
              <w:right w:w="10" w:type="dxa"/>
            </w:tcMar>
            <w:vAlign w:val="bottom"/>
            <w:hideMark/>
            <w:tcPrChange w:id="2872" w:author="Aleksander Hansen" w:date="2013-02-16T20:05:00Z">
              <w:tcPr>
                <w:tcW w:w="94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334DE2CD" w14:textId="77777777" w:rsidR="00994066" w:rsidRPr="00BB238E" w:rsidRDefault="00994066" w:rsidP="00011813">
            <w:pPr>
              <w:pStyle w:val="Text"/>
            </w:pPr>
          </w:p>
        </w:tc>
        <w:tc>
          <w:tcPr>
            <w:tcW w:w="883" w:type="dxa"/>
            <w:tcBorders>
              <w:top w:val="nil"/>
              <w:left w:val="nil"/>
              <w:right w:val="nil"/>
            </w:tcBorders>
            <w:shd w:val="clear" w:color="auto" w:fill="auto"/>
            <w:tcMar>
              <w:top w:w="10" w:type="dxa"/>
              <w:left w:w="10" w:type="dxa"/>
              <w:bottom w:w="0" w:type="dxa"/>
              <w:right w:w="10" w:type="dxa"/>
            </w:tcMar>
            <w:vAlign w:val="bottom"/>
            <w:hideMark/>
            <w:tcPrChange w:id="2873" w:author="Aleksander Hansen" w:date="2013-02-16T20:05:00Z">
              <w:tcPr>
                <w:tcW w:w="883"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4E02ACFC" w14:textId="77777777" w:rsidR="00994066" w:rsidRPr="00BB238E" w:rsidRDefault="00994066" w:rsidP="00011813">
            <w:pPr>
              <w:pStyle w:val="Text"/>
            </w:pPr>
          </w:p>
        </w:tc>
        <w:tc>
          <w:tcPr>
            <w:tcW w:w="925" w:type="dxa"/>
            <w:tcBorders>
              <w:top w:val="nil"/>
              <w:left w:val="nil"/>
              <w:right w:val="nil"/>
            </w:tcBorders>
            <w:shd w:val="clear" w:color="auto" w:fill="auto"/>
            <w:tcMar>
              <w:top w:w="10" w:type="dxa"/>
              <w:left w:w="10" w:type="dxa"/>
              <w:bottom w:w="0" w:type="dxa"/>
              <w:right w:w="10" w:type="dxa"/>
            </w:tcMar>
            <w:vAlign w:val="bottom"/>
            <w:hideMark/>
            <w:tcPrChange w:id="2874" w:author="Aleksander Hansen" w:date="2013-02-16T20:05:00Z">
              <w:tcPr>
                <w:tcW w:w="92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57B32992" w14:textId="77777777" w:rsidR="00994066" w:rsidRPr="00BB238E" w:rsidRDefault="00994066" w:rsidP="00011813">
            <w:pPr>
              <w:pStyle w:val="Text"/>
            </w:pPr>
          </w:p>
        </w:tc>
        <w:tc>
          <w:tcPr>
            <w:tcW w:w="937" w:type="dxa"/>
            <w:tcBorders>
              <w:top w:val="nil"/>
              <w:left w:val="nil"/>
              <w:right w:val="nil"/>
            </w:tcBorders>
            <w:shd w:val="clear" w:color="auto" w:fill="auto"/>
            <w:tcMar>
              <w:top w:w="10" w:type="dxa"/>
              <w:left w:w="10" w:type="dxa"/>
              <w:bottom w:w="0" w:type="dxa"/>
              <w:right w:w="10" w:type="dxa"/>
            </w:tcMar>
            <w:vAlign w:val="bottom"/>
            <w:hideMark/>
            <w:tcPrChange w:id="2875" w:author="Aleksander Hansen" w:date="2013-02-16T20:05:00Z">
              <w:tcPr>
                <w:tcW w:w="93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0F4EA0B5" w14:textId="77777777" w:rsidR="00994066" w:rsidRPr="00BB238E" w:rsidRDefault="00994066" w:rsidP="00011813">
            <w:pPr>
              <w:pStyle w:val="Text"/>
            </w:pPr>
          </w:p>
        </w:tc>
      </w:tr>
      <w:tr w:rsidR="00994066" w:rsidRPr="00BB238E" w14:paraId="459A08B4" w14:textId="77777777" w:rsidTr="00B70B6D">
        <w:trPr>
          <w:trHeight w:val="341"/>
          <w:jc w:val="center"/>
          <w:trPrChange w:id="2876" w:author="Aleksander Hansen" w:date="2013-02-16T20:05:00Z">
            <w:trPr>
              <w:gridBefore w:val="1"/>
              <w:trHeight w:val="341"/>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877" w:author="Aleksander Hansen" w:date="2013-02-16T20:05: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517EBE55" w14:textId="77777777" w:rsidR="00994066" w:rsidRPr="00BB238E" w:rsidRDefault="00994066" w:rsidP="00011813">
            <w:pPr>
              <w:pStyle w:val="Text"/>
            </w:pP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878" w:author="Aleksander Hansen" w:date="2013-02-16T20:05: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0658953B" w14:textId="77777777" w:rsidR="00994066" w:rsidRPr="00BB238E" w:rsidRDefault="00994066" w:rsidP="00011813">
            <w:pPr>
              <w:pStyle w:val="Text"/>
            </w:pPr>
          </w:p>
        </w:tc>
        <w:tc>
          <w:tcPr>
            <w:tcW w:w="1891" w:type="dxa"/>
            <w:gridSpan w:val="2"/>
            <w:tcBorders>
              <w:top w:val="nil"/>
              <w:left w:val="nil"/>
              <w:bottom w:val="single" w:sz="4" w:space="0" w:color="000000"/>
              <w:right w:val="nil"/>
            </w:tcBorders>
            <w:shd w:val="clear" w:color="auto" w:fill="A2B593"/>
            <w:tcMar>
              <w:top w:w="10" w:type="dxa"/>
              <w:left w:w="10" w:type="dxa"/>
              <w:bottom w:w="0" w:type="dxa"/>
              <w:right w:w="10" w:type="dxa"/>
            </w:tcMar>
            <w:vAlign w:val="bottom"/>
            <w:hideMark/>
            <w:tcPrChange w:id="2879" w:author="Aleksander Hansen" w:date="2013-02-16T20:05:00Z">
              <w:tcPr>
                <w:tcW w:w="1891" w:type="dxa"/>
                <w:gridSpan w:val="4"/>
                <w:tcBorders>
                  <w:top w:val="nil"/>
                  <w:left w:val="nil"/>
                  <w:bottom w:val="single" w:sz="4" w:space="0" w:color="000000"/>
                  <w:right w:val="nil"/>
                </w:tcBorders>
                <w:shd w:val="clear" w:color="auto" w:fill="DDD9C3" w:themeFill="background2" w:themeFillShade="E6"/>
                <w:tcMar>
                  <w:top w:w="10" w:type="dxa"/>
                  <w:left w:w="10" w:type="dxa"/>
                  <w:bottom w:w="0" w:type="dxa"/>
                  <w:right w:w="10" w:type="dxa"/>
                </w:tcMar>
                <w:vAlign w:val="bottom"/>
                <w:hideMark/>
              </w:tcPr>
            </w:tcPrChange>
          </w:tcPr>
          <w:p w14:paraId="0F619D74" w14:textId="77777777" w:rsidR="00994066" w:rsidRPr="00FC3197" w:rsidRDefault="00994066" w:rsidP="00011813">
            <w:pPr>
              <w:pStyle w:val="Text"/>
            </w:pPr>
            <w:r w:rsidRPr="00FC3197">
              <w:t>Five Risk Factors</w:t>
            </w:r>
          </w:p>
        </w:tc>
        <w:tc>
          <w:tcPr>
            <w:tcW w:w="883" w:type="dxa"/>
            <w:tcBorders>
              <w:top w:val="nil"/>
              <w:left w:val="nil"/>
              <w:bottom w:val="single" w:sz="4" w:space="0" w:color="000000"/>
              <w:right w:val="nil"/>
            </w:tcBorders>
            <w:shd w:val="clear" w:color="auto" w:fill="A2B593"/>
            <w:tcMar>
              <w:top w:w="10" w:type="dxa"/>
              <w:left w:w="10" w:type="dxa"/>
              <w:bottom w:w="0" w:type="dxa"/>
              <w:right w:w="10" w:type="dxa"/>
            </w:tcMar>
            <w:vAlign w:val="bottom"/>
            <w:hideMark/>
            <w:tcPrChange w:id="2880" w:author="Aleksander Hansen" w:date="2013-02-16T20:05:00Z">
              <w:tcPr>
                <w:tcW w:w="883" w:type="dxa"/>
                <w:gridSpan w:val="2"/>
                <w:tcBorders>
                  <w:top w:val="nil"/>
                  <w:left w:val="nil"/>
                  <w:bottom w:val="single" w:sz="4" w:space="0" w:color="000000"/>
                  <w:right w:val="nil"/>
                </w:tcBorders>
                <w:shd w:val="clear" w:color="auto" w:fill="DDD9C3" w:themeFill="background2" w:themeFillShade="E6"/>
                <w:tcMar>
                  <w:top w:w="10" w:type="dxa"/>
                  <w:left w:w="10" w:type="dxa"/>
                  <w:bottom w:w="0" w:type="dxa"/>
                  <w:right w:w="10" w:type="dxa"/>
                </w:tcMar>
                <w:vAlign w:val="bottom"/>
                <w:hideMark/>
              </w:tcPr>
            </w:tcPrChange>
          </w:tcPr>
          <w:p w14:paraId="2EE21447" w14:textId="77777777" w:rsidR="00994066" w:rsidRPr="00FC3197" w:rsidRDefault="00994066" w:rsidP="00011813">
            <w:pPr>
              <w:pStyle w:val="Text"/>
            </w:pPr>
            <w:r w:rsidRPr="00FC3197">
              <w:t> </w:t>
            </w:r>
          </w:p>
        </w:tc>
        <w:tc>
          <w:tcPr>
            <w:tcW w:w="925" w:type="dxa"/>
            <w:tcBorders>
              <w:top w:val="nil"/>
              <w:left w:val="nil"/>
              <w:bottom w:val="single" w:sz="4" w:space="0" w:color="000000"/>
              <w:right w:val="nil"/>
            </w:tcBorders>
            <w:shd w:val="clear" w:color="auto" w:fill="A2B593"/>
            <w:tcMar>
              <w:top w:w="10" w:type="dxa"/>
              <w:left w:w="10" w:type="dxa"/>
              <w:bottom w:w="0" w:type="dxa"/>
              <w:right w:w="10" w:type="dxa"/>
            </w:tcMar>
            <w:vAlign w:val="bottom"/>
            <w:hideMark/>
            <w:tcPrChange w:id="2881" w:author="Aleksander Hansen" w:date="2013-02-16T20:05:00Z">
              <w:tcPr>
                <w:tcW w:w="925" w:type="dxa"/>
                <w:gridSpan w:val="2"/>
                <w:tcBorders>
                  <w:top w:val="nil"/>
                  <w:left w:val="nil"/>
                  <w:bottom w:val="single" w:sz="4" w:space="0" w:color="000000"/>
                  <w:right w:val="nil"/>
                </w:tcBorders>
                <w:shd w:val="clear" w:color="auto" w:fill="DDD9C3" w:themeFill="background2" w:themeFillShade="E6"/>
                <w:tcMar>
                  <w:top w:w="10" w:type="dxa"/>
                  <w:left w:w="10" w:type="dxa"/>
                  <w:bottom w:w="0" w:type="dxa"/>
                  <w:right w:w="10" w:type="dxa"/>
                </w:tcMar>
                <w:vAlign w:val="bottom"/>
                <w:hideMark/>
              </w:tcPr>
            </w:tcPrChange>
          </w:tcPr>
          <w:p w14:paraId="3230B6EB" w14:textId="77777777" w:rsidR="00994066" w:rsidRPr="00FC3197" w:rsidRDefault="00994066" w:rsidP="00011813">
            <w:pPr>
              <w:pStyle w:val="Text"/>
            </w:pPr>
            <w:r w:rsidRPr="00FC3197">
              <w:t> </w:t>
            </w:r>
          </w:p>
        </w:tc>
        <w:tc>
          <w:tcPr>
            <w:tcW w:w="937" w:type="dxa"/>
            <w:tcBorders>
              <w:top w:val="nil"/>
              <w:left w:val="nil"/>
              <w:bottom w:val="single" w:sz="4" w:space="0" w:color="000000"/>
              <w:right w:val="nil"/>
            </w:tcBorders>
            <w:shd w:val="clear" w:color="auto" w:fill="A2B593"/>
            <w:tcMar>
              <w:top w:w="10" w:type="dxa"/>
              <w:left w:w="10" w:type="dxa"/>
              <w:bottom w:w="0" w:type="dxa"/>
              <w:right w:w="10" w:type="dxa"/>
            </w:tcMar>
            <w:vAlign w:val="bottom"/>
            <w:hideMark/>
            <w:tcPrChange w:id="2882" w:author="Aleksander Hansen" w:date="2013-02-16T20:05:00Z">
              <w:tcPr>
                <w:tcW w:w="937" w:type="dxa"/>
                <w:gridSpan w:val="2"/>
                <w:tcBorders>
                  <w:top w:val="nil"/>
                  <w:left w:val="nil"/>
                  <w:bottom w:val="single" w:sz="4" w:space="0" w:color="000000"/>
                  <w:right w:val="nil"/>
                </w:tcBorders>
                <w:shd w:val="clear" w:color="auto" w:fill="DDD9C3" w:themeFill="background2" w:themeFillShade="E6"/>
                <w:tcMar>
                  <w:top w:w="10" w:type="dxa"/>
                  <w:left w:w="10" w:type="dxa"/>
                  <w:bottom w:w="0" w:type="dxa"/>
                  <w:right w:w="10" w:type="dxa"/>
                </w:tcMar>
                <w:vAlign w:val="bottom"/>
                <w:hideMark/>
              </w:tcPr>
            </w:tcPrChange>
          </w:tcPr>
          <w:p w14:paraId="11E62805" w14:textId="77777777" w:rsidR="00994066" w:rsidRPr="00FC3197" w:rsidRDefault="00994066" w:rsidP="00011813">
            <w:pPr>
              <w:pStyle w:val="Text"/>
            </w:pPr>
            <w:r w:rsidRPr="00FC3197">
              <w:t> </w:t>
            </w:r>
          </w:p>
        </w:tc>
      </w:tr>
      <w:tr w:rsidR="00994066" w:rsidRPr="00BB238E" w14:paraId="1AF0C47B" w14:textId="77777777" w:rsidTr="00B70B6D">
        <w:trPr>
          <w:trHeight w:val="199"/>
          <w:jc w:val="center"/>
          <w:trPrChange w:id="2883" w:author="Aleksander Hansen" w:date="2013-02-16T20:05: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center"/>
            <w:hideMark/>
            <w:tcPrChange w:id="2884" w:author="Aleksander Hansen" w:date="2013-02-16T20:05:00Z">
              <w:tcPr>
                <w:tcW w:w="4175" w:type="dxa"/>
                <w:gridSpan w:val="2"/>
                <w:tcBorders>
                  <w:top w:val="nil"/>
                  <w:left w:val="nil"/>
                  <w:bottom w:val="nil"/>
                  <w:right w:val="nil"/>
                </w:tcBorders>
                <w:shd w:val="clear" w:color="auto" w:fill="auto"/>
                <w:tcMar>
                  <w:top w:w="10" w:type="dxa"/>
                  <w:left w:w="10" w:type="dxa"/>
                  <w:bottom w:w="0" w:type="dxa"/>
                  <w:right w:w="10" w:type="dxa"/>
                </w:tcMar>
                <w:vAlign w:val="center"/>
                <w:hideMark/>
              </w:tcPr>
            </w:tcPrChange>
          </w:tcPr>
          <w:p w14:paraId="414CC6C5" w14:textId="77777777" w:rsidR="00994066" w:rsidRPr="00FC3197" w:rsidRDefault="00994066" w:rsidP="00011813">
            <w:pPr>
              <w:pStyle w:val="Text"/>
            </w:pPr>
            <w:r w:rsidRPr="00FC3197">
              <w:t>1b. Returns</w:t>
            </w:r>
          </w:p>
        </w:tc>
        <w:tc>
          <w:tcPr>
            <w:tcW w:w="331" w:type="dxa"/>
            <w:tcBorders>
              <w:top w:val="nil"/>
              <w:left w:val="nil"/>
              <w:right w:val="nil"/>
            </w:tcBorders>
            <w:shd w:val="clear" w:color="auto" w:fill="auto"/>
            <w:tcMar>
              <w:top w:w="10" w:type="dxa"/>
              <w:left w:w="10" w:type="dxa"/>
              <w:bottom w:w="0" w:type="dxa"/>
              <w:right w:w="10" w:type="dxa"/>
            </w:tcMar>
            <w:vAlign w:val="center"/>
            <w:hideMark/>
            <w:tcPrChange w:id="2885" w:author="Aleksander Hansen" w:date="2013-02-16T20:05:00Z">
              <w:tcPr>
                <w:tcW w:w="331" w:type="dxa"/>
                <w:gridSpan w:val="2"/>
                <w:tcBorders>
                  <w:top w:val="nil"/>
                  <w:left w:val="nil"/>
                  <w:bottom w:val="nil"/>
                  <w:right w:val="nil"/>
                </w:tcBorders>
                <w:shd w:val="clear" w:color="auto" w:fill="auto"/>
                <w:tcMar>
                  <w:top w:w="10" w:type="dxa"/>
                  <w:left w:w="10" w:type="dxa"/>
                  <w:bottom w:w="0" w:type="dxa"/>
                  <w:right w:w="10" w:type="dxa"/>
                </w:tcMar>
                <w:vAlign w:val="center"/>
                <w:hideMark/>
              </w:tcPr>
            </w:tcPrChange>
          </w:tcPr>
          <w:p w14:paraId="39724431" w14:textId="77777777" w:rsidR="00994066" w:rsidRPr="00BB238E" w:rsidRDefault="00994066" w:rsidP="00011813">
            <w:pPr>
              <w:pStyle w:val="Text"/>
            </w:pPr>
          </w:p>
        </w:tc>
        <w:tc>
          <w:tcPr>
            <w:tcW w:w="944" w:type="dxa"/>
            <w:tcBorders>
              <w:top w:val="single" w:sz="4" w:space="0" w:color="000000"/>
              <w:left w:val="nil"/>
              <w:right w:val="nil"/>
            </w:tcBorders>
            <w:shd w:val="clear" w:color="auto" w:fill="auto"/>
            <w:tcMar>
              <w:top w:w="10" w:type="dxa"/>
              <w:left w:w="10" w:type="dxa"/>
              <w:bottom w:w="0" w:type="dxa"/>
              <w:right w:w="10" w:type="dxa"/>
            </w:tcMar>
            <w:vAlign w:val="bottom"/>
            <w:hideMark/>
            <w:tcPrChange w:id="2886" w:author="Aleksander Hansen" w:date="2013-02-16T20:05:00Z">
              <w:tcPr>
                <w:tcW w:w="944"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6FAED05C" w14:textId="77777777" w:rsidR="00994066" w:rsidRPr="00FC3197" w:rsidRDefault="00994066" w:rsidP="00011813">
            <w:pPr>
              <w:pStyle w:val="Text"/>
            </w:pPr>
            <w:r w:rsidRPr="00FC3197">
              <w:t>1</w:t>
            </w:r>
          </w:p>
        </w:tc>
        <w:tc>
          <w:tcPr>
            <w:tcW w:w="947" w:type="dxa"/>
            <w:tcBorders>
              <w:top w:val="single" w:sz="4" w:space="0" w:color="000000"/>
              <w:left w:val="nil"/>
              <w:right w:val="nil"/>
            </w:tcBorders>
            <w:shd w:val="clear" w:color="auto" w:fill="auto"/>
            <w:tcMar>
              <w:top w:w="10" w:type="dxa"/>
              <w:left w:w="10" w:type="dxa"/>
              <w:bottom w:w="0" w:type="dxa"/>
              <w:right w:w="10" w:type="dxa"/>
            </w:tcMar>
            <w:vAlign w:val="bottom"/>
            <w:hideMark/>
            <w:tcPrChange w:id="2887" w:author="Aleksander Hansen" w:date="2013-02-16T20:05:00Z">
              <w:tcPr>
                <w:tcW w:w="947"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207C3AFB" w14:textId="77777777" w:rsidR="00994066" w:rsidRPr="00FC3197" w:rsidRDefault="00994066" w:rsidP="00011813">
            <w:pPr>
              <w:pStyle w:val="Text"/>
            </w:pPr>
            <w:r w:rsidRPr="00FC3197">
              <w:t>2</w:t>
            </w:r>
          </w:p>
        </w:tc>
        <w:tc>
          <w:tcPr>
            <w:tcW w:w="883" w:type="dxa"/>
            <w:tcBorders>
              <w:top w:val="single" w:sz="4" w:space="0" w:color="000000"/>
              <w:left w:val="nil"/>
              <w:right w:val="nil"/>
            </w:tcBorders>
            <w:shd w:val="clear" w:color="auto" w:fill="auto"/>
            <w:tcMar>
              <w:top w:w="10" w:type="dxa"/>
              <w:left w:w="10" w:type="dxa"/>
              <w:bottom w:w="0" w:type="dxa"/>
              <w:right w:w="10" w:type="dxa"/>
            </w:tcMar>
            <w:vAlign w:val="bottom"/>
            <w:hideMark/>
            <w:tcPrChange w:id="2888" w:author="Aleksander Hansen" w:date="2013-02-16T20:05:00Z">
              <w:tcPr>
                <w:tcW w:w="883"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58EF75B1" w14:textId="77777777" w:rsidR="00994066" w:rsidRPr="00FC3197" w:rsidRDefault="00994066" w:rsidP="00011813">
            <w:pPr>
              <w:pStyle w:val="Text"/>
            </w:pPr>
            <w:r w:rsidRPr="00FC3197">
              <w:t>3</w:t>
            </w:r>
          </w:p>
        </w:tc>
        <w:tc>
          <w:tcPr>
            <w:tcW w:w="925" w:type="dxa"/>
            <w:tcBorders>
              <w:top w:val="single" w:sz="4" w:space="0" w:color="000000"/>
              <w:left w:val="nil"/>
              <w:right w:val="nil"/>
            </w:tcBorders>
            <w:shd w:val="clear" w:color="auto" w:fill="auto"/>
            <w:tcMar>
              <w:top w:w="10" w:type="dxa"/>
              <w:left w:w="10" w:type="dxa"/>
              <w:bottom w:w="0" w:type="dxa"/>
              <w:right w:w="10" w:type="dxa"/>
            </w:tcMar>
            <w:vAlign w:val="bottom"/>
            <w:hideMark/>
            <w:tcPrChange w:id="2889" w:author="Aleksander Hansen" w:date="2013-02-16T20:05:00Z">
              <w:tcPr>
                <w:tcW w:w="925"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7582DE37" w14:textId="77777777" w:rsidR="00994066" w:rsidRPr="00FC3197" w:rsidRDefault="00994066" w:rsidP="00011813">
            <w:pPr>
              <w:pStyle w:val="Text"/>
            </w:pPr>
            <w:r w:rsidRPr="00FC3197">
              <w:t>4</w:t>
            </w:r>
          </w:p>
        </w:tc>
        <w:tc>
          <w:tcPr>
            <w:tcW w:w="937" w:type="dxa"/>
            <w:tcBorders>
              <w:top w:val="single" w:sz="4" w:space="0" w:color="000000"/>
              <w:left w:val="nil"/>
              <w:right w:val="nil"/>
            </w:tcBorders>
            <w:shd w:val="clear" w:color="auto" w:fill="auto"/>
            <w:tcMar>
              <w:top w:w="10" w:type="dxa"/>
              <w:left w:w="10" w:type="dxa"/>
              <w:bottom w:w="0" w:type="dxa"/>
              <w:right w:w="10" w:type="dxa"/>
            </w:tcMar>
            <w:vAlign w:val="bottom"/>
            <w:hideMark/>
            <w:tcPrChange w:id="2890" w:author="Aleksander Hansen" w:date="2013-02-16T20:05:00Z">
              <w:tcPr>
                <w:tcW w:w="937"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3893D8CB" w14:textId="77777777" w:rsidR="00994066" w:rsidRPr="00FC3197" w:rsidRDefault="00994066" w:rsidP="00011813">
            <w:pPr>
              <w:pStyle w:val="Text"/>
            </w:pPr>
            <w:r w:rsidRPr="00FC3197">
              <w:t>5</w:t>
            </w:r>
          </w:p>
        </w:tc>
      </w:tr>
      <w:tr w:rsidR="00994066" w:rsidRPr="00BB238E" w14:paraId="573D755D" w14:textId="77777777" w:rsidTr="00B70B6D">
        <w:trPr>
          <w:trHeight w:val="199"/>
          <w:jc w:val="center"/>
          <w:trPrChange w:id="2891" w:author="Aleksander Hansen" w:date="2013-02-16T20:05: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892" w:author="Aleksander Hansen" w:date="2013-02-16T20:05: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1AE6945" w14:textId="77777777" w:rsidR="00994066" w:rsidRPr="00FC3197" w:rsidRDefault="00994066" w:rsidP="00011813">
            <w:pPr>
              <w:pStyle w:val="Text"/>
            </w:pPr>
            <w:r w:rsidRPr="00FC3197">
              <w:t>Expected Excess Return (Annual)</w:t>
            </w: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893" w:author="Aleksander Hansen" w:date="2013-02-16T20:05: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3B093397" w14:textId="77777777" w:rsidR="00994066" w:rsidRPr="00BB238E" w:rsidRDefault="00994066" w:rsidP="00011813">
            <w:pPr>
              <w:pStyle w:val="Text"/>
            </w:pP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Change w:id="2894" w:author="Aleksander Hansen" w:date="2013-02-16T20:05:00Z">
              <w:tcPr>
                <w:tcW w:w="944"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6B0CF22F" w14:textId="77777777" w:rsidR="00994066" w:rsidRPr="00FC3197" w:rsidRDefault="00994066" w:rsidP="00011813">
            <w:pPr>
              <w:pStyle w:val="Text"/>
            </w:pPr>
            <w:r w:rsidRPr="00FC3197">
              <w:t>4.0%</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895" w:author="Aleksander Hansen" w:date="2013-02-16T20:05:00Z">
              <w:tcPr>
                <w:tcW w:w="94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6AB3D61B" w14:textId="77777777" w:rsidR="00994066" w:rsidRPr="00FC3197" w:rsidRDefault="00994066" w:rsidP="00011813">
            <w:pPr>
              <w:pStyle w:val="Text"/>
            </w:pPr>
            <w:r w:rsidRPr="00FC3197">
              <w:t>5.0%</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896" w:author="Aleksander Hansen" w:date="2013-02-16T20:05:00Z">
              <w:tcPr>
                <w:tcW w:w="883"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1029AC58" w14:textId="77777777" w:rsidR="00994066" w:rsidRPr="00FC3197" w:rsidRDefault="00994066" w:rsidP="00011813">
            <w:pPr>
              <w:pStyle w:val="Text"/>
            </w:pPr>
            <w:r w:rsidRPr="00FC3197">
              <w:t>2.0%</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897" w:author="Aleksander Hansen" w:date="2013-02-16T20:05:00Z">
              <w:tcPr>
                <w:tcW w:w="925"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29C559FA" w14:textId="77777777" w:rsidR="00994066" w:rsidRPr="00FC3197" w:rsidRDefault="00994066" w:rsidP="00011813">
            <w:pPr>
              <w:pStyle w:val="Text"/>
            </w:pPr>
            <w:r w:rsidRPr="00FC3197">
              <w:t>0.0%</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898" w:author="Aleksander Hansen" w:date="2013-02-16T20:05:00Z">
              <w:tcPr>
                <w:tcW w:w="93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13199388" w14:textId="77777777" w:rsidR="00994066" w:rsidRPr="00FC3197" w:rsidRDefault="00994066" w:rsidP="00011813">
            <w:pPr>
              <w:pStyle w:val="Text"/>
            </w:pPr>
            <w:r w:rsidRPr="00FC3197">
              <w:t>-1.0%</w:t>
            </w:r>
          </w:p>
        </w:tc>
      </w:tr>
      <w:tr w:rsidR="00994066" w:rsidRPr="00BB238E" w14:paraId="4282AF09" w14:textId="77777777" w:rsidTr="00B70B6D">
        <w:trPr>
          <w:trHeight w:val="199"/>
          <w:jc w:val="center"/>
          <w:trPrChange w:id="2899" w:author="Aleksander Hansen" w:date="2013-02-16T20:05: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900" w:author="Aleksander Hansen" w:date="2013-02-16T20:05: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6BCC4A06" w14:textId="77777777" w:rsidR="00994066" w:rsidRPr="00FC3197" w:rsidRDefault="00994066" w:rsidP="00011813">
            <w:pPr>
              <w:pStyle w:val="Text"/>
            </w:pPr>
            <w:r w:rsidRPr="00FC3197">
              <w:t>Risk Factor Volatility (Annual)</w:t>
            </w: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901" w:author="Aleksander Hansen" w:date="2013-02-16T20:05: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1740AED6" w14:textId="77777777" w:rsidR="00994066" w:rsidRPr="00BB238E" w:rsidRDefault="00994066" w:rsidP="00011813">
            <w:pPr>
              <w:pStyle w:val="Text"/>
            </w:pP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Change w:id="2902" w:author="Aleksander Hansen" w:date="2013-02-16T20:05:00Z">
              <w:tcPr>
                <w:tcW w:w="944"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277FF560" w14:textId="77777777" w:rsidR="00994066" w:rsidRPr="00FC3197" w:rsidRDefault="00994066" w:rsidP="00011813">
            <w:pPr>
              <w:pStyle w:val="Text"/>
            </w:pPr>
            <w:r w:rsidRPr="00FC3197">
              <w:t>20.0%</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903" w:author="Aleksander Hansen" w:date="2013-02-16T20:05:00Z">
              <w:tcPr>
                <w:tcW w:w="94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72F52F1A" w14:textId="77777777" w:rsidR="00994066" w:rsidRPr="00FC3197" w:rsidRDefault="00994066" w:rsidP="00011813">
            <w:pPr>
              <w:pStyle w:val="Text"/>
            </w:pPr>
            <w:r w:rsidRPr="00FC3197">
              <w:t>30.0%</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904" w:author="Aleksander Hansen" w:date="2013-02-16T20:05:00Z">
              <w:tcPr>
                <w:tcW w:w="883"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431CE05F" w14:textId="77777777" w:rsidR="00994066" w:rsidRPr="00FC3197" w:rsidRDefault="00994066" w:rsidP="00011813">
            <w:pPr>
              <w:pStyle w:val="Text"/>
            </w:pPr>
            <w:r w:rsidRPr="00FC3197">
              <w:t>15.0%</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905" w:author="Aleksander Hansen" w:date="2013-02-16T20:05:00Z">
              <w:tcPr>
                <w:tcW w:w="925"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45D873F4" w14:textId="77777777" w:rsidR="00994066" w:rsidRPr="00FC3197" w:rsidRDefault="00994066" w:rsidP="00011813">
            <w:pPr>
              <w:pStyle w:val="Text"/>
            </w:pPr>
            <w:r w:rsidRPr="00FC3197">
              <w:t>10.0%</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906" w:author="Aleksander Hansen" w:date="2013-02-16T20:05:00Z">
              <w:tcPr>
                <w:tcW w:w="93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1BE53082" w14:textId="77777777" w:rsidR="00994066" w:rsidRPr="00FC3197" w:rsidRDefault="00994066" w:rsidP="00011813">
            <w:pPr>
              <w:pStyle w:val="Text"/>
            </w:pPr>
            <w:r w:rsidRPr="00FC3197">
              <w:t>40.0%</w:t>
            </w:r>
          </w:p>
        </w:tc>
      </w:tr>
      <w:tr w:rsidR="00994066" w:rsidRPr="00BB238E" w14:paraId="2FC8238E" w14:textId="77777777" w:rsidTr="00B70B6D">
        <w:trPr>
          <w:trHeight w:val="199"/>
          <w:jc w:val="center"/>
          <w:trPrChange w:id="2907" w:author="Aleksander Hansen" w:date="2013-02-16T20:05: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908" w:author="Aleksander Hansen" w:date="2013-02-16T20:05: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A81D4DF" w14:textId="77777777" w:rsidR="00994066" w:rsidRPr="00FC3197" w:rsidRDefault="00994066" w:rsidP="00011813">
            <w:pPr>
              <w:pStyle w:val="Text"/>
            </w:pPr>
            <w:r w:rsidRPr="00FC3197">
              <w:t>Risk Factor Exposure</w:t>
            </w: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909" w:author="Aleksander Hansen" w:date="2013-02-16T20:05: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51D0385E" w14:textId="77777777" w:rsidR="00994066" w:rsidRPr="00BB238E" w:rsidRDefault="00994066" w:rsidP="00011813">
            <w:pPr>
              <w:pStyle w:val="Text"/>
            </w:pP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Change w:id="2910" w:author="Aleksander Hansen" w:date="2013-02-16T20:05:00Z">
              <w:tcPr>
                <w:tcW w:w="944"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3C0F4152" w14:textId="77777777" w:rsidR="00994066" w:rsidRPr="00FC3197" w:rsidRDefault="00994066" w:rsidP="00011813">
            <w:pPr>
              <w:pStyle w:val="Text"/>
            </w:pPr>
            <w:r w:rsidRPr="00FC3197">
              <w:t>0.75</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911" w:author="Aleksander Hansen" w:date="2013-02-16T20:05:00Z">
              <w:tcPr>
                <w:tcW w:w="94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3049B218" w14:textId="77777777" w:rsidR="00994066" w:rsidRPr="00FC3197" w:rsidRDefault="00994066" w:rsidP="00011813">
            <w:pPr>
              <w:pStyle w:val="Text"/>
            </w:pPr>
            <w:r w:rsidRPr="00FC3197">
              <w:t>0.50</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912" w:author="Aleksander Hansen" w:date="2013-02-16T20:05:00Z">
              <w:tcPr>
                <w:tcW w:w="883"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16420B41" w14:textId="77777777" w:rsidR="00994066" w:rsidRPr="00FC3197" w:rsidRDefault="00994066" w:rsidP="00011813">
            <w:pPr>
              <w:pStyle w:val="Text"/>
            </w:pPr>
            <w:r w:rsidRPr="00FC3197">
              <w:t>0.25</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913" w:author="Aleksander Hansen" w:date="2013-02-16T20:05:00Z">
              <w:tcPr>
                <w:tcW w:w="925"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7EB6697E" w14:textId="77777777" w:rsidR="00994066" w:rsidRPr="00FC3197" w:rsidRDefault="00994066" w:rsidP="00011813">
            <w:pPr>
              <w:pStyle w:val="Text"/>
            </w:pPr>
            <w:r w:rsidRPr="00FC3197">
              <w:t>0.10</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914" w:author="Aleksander Hansen" w:date="2013-02-16T20:05:00Z">
              <w:tcPr>
                <w:tcW w:w="93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36F9FF69" w14:textId="77777777" w:rsidR="00994066" w:rsidRPr="00FC3197" w:rsidRDefault="00994066" w:rsidP="00011813">
            <w:pPr>
              <w:pStyle w:val="Text"/>
            </w:pPr>
            <w:r w:rsidRPr="00FC3197">
              <w:t>-0.05</w:t>
            </w:r>
          </w:p>
        </w:tc>
      </w:tr>
      <w:tr w:rsidR="00994066" w:rsidRPr="00BB238E" w14:paraId="06E160AE" w14:textId="77777777" w:rsidTr="006B12F7">
        <w:trPr>
          <w:trHeight w:val="199"/>
          <w:jc w:val="center"/>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
          <w:p w14:paraId="2C08D235" w14:textId="77777777" w:rsidR="00994066" w:rsidRPr="00FC3197" w:rsidRDefault="00994066" w:rsidP="00011813">
            <w:pPr>
              <w:pStyle w:val="Text"/>
            </w:pPr>
            <w:r w:rsidRPr="00FC3197">
              <w:t>Expected Excess T-day Return</w:t>
            </w: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
          <w:p w14:paraId="69750A00" w14:textId="77777777" w:rsidR="00994066" w:rsidRPr="00BB238E" w:rsidRDefault="00994066" w:rsidP="00011813">
            <w:pPr>
              <w:pStyle w:val="Text"/>
            </w:pP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
          <w:p w14:paraId="4A0D9E88" w14:textId="77777777" w:rsidR="00994066" w:rsidRPr="00FC3197" w:rsidRDefault="00994066" w:rsidP="00011813">
            <w:pPr>
              <w:pStyle w:val="Text"/>
            </w:pPr>
            <w:r w:rsidRPr="00FC3197">
              <w:t>0.16%</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
          <w:p w14:paraId="07879CE7" w14:textId="77777777" w:rsidR="00994066" w:rsidRPr="00FC3197" w:rsidRDefault="00994066" w:rsidP="00011813">
            <w:pPr>
              <w:pStyle w:val="Text"/>
            </w:pPr>
            <w:r w:rsidRPr="00FC3197">
              <w:t>0.20%</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
          <w:p w14:paraId="789B070E" w14:textId="77777777" w:rsidR="00994066" w:rsidRPr="00FC3197" w:rsidRDefault="00994066" w:rsidP="00011813">
            <w:pPr>
              <w:pStyle w:val="Text"/>
            </w:pPr>
            <w:r w:rsidRPr="00FC3197">
              <w:t>0.08%</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
          <w:p w14:paraId="6E6AACAD" w14:textId="77777777" w:rsidR="00994066" w:rsidRPr="00FC3197" w:rsidRDefault="00994066" w:rsidP="00011813">
            <w:pPr>
              <w:pStyle w:val="Text"/>
            </w:pPr>
            <w:r w:rsidRPr="00FC3197">
              <w:t>0.00%</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
          <w:p w14:paraId="0D6F6E26" w14:textId="77777777" w:rsidR="00994066" w:rsidRPr="00FC3197" w:rsidRDefault="00994066" w:rsidP="00011813">
            <w:pPr>
              <w:pStyle w:val="Text"/>
            </w:pPr>
            <w:r w:rsidRPr="00FC3197">
              <w:t>-0.04%</w:t>
            </w:r>
          </w:p>
        </w:tc>
      </w:tr>
      <w:tr w:rsidR="00994066" w:rsidRPr="00BB238E" w14:paraId="34F28E26" w14:textId="77777777" w:rsidTr="006B12F7">
        <w:trPr>
          <w:trHeight w:val="70"/>
          <w:jc w:val="center"/>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
          <w:p w14:paraId="0F46A185" w14:textId="77777777" w:rsidR="00994066" w:rsidRPr="00BB238E" w:rsidRDefault="00994066" w:rsidP="00011813">
            <w:pPr>
              <w:pStyle w:val="Text"/>
            </w:pP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
          <w:p w14:paraId="23AF2889" w14:textId="77777777" w:rsidR="00994066" w:rsidRPr="00BB238E" w:rsidRDefault="00994066" w:rsidP="00011813">
            <w:pPr>
              <w:pStyle w:val="Text"/>
            </w:pP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
          <w:p w14:paraId="11B2D29C" w14:textId="77777777" w:rsidR="00994066" w:rsidRPr="00BB238E" w:rsidRDefault="00994066" w:rsidP="00011813">
            <w:pPr>
              <w:pStyle w:val="Text"/>
            </w:pP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
          <w:p w14:paraId="14465F0D" w14:textId="77777777" w:rsidR="00994066" w:rsidRPr="00BB238E" w:rsidRDefault="00994066" w:rsidP="00011813">
            <w:pPr>
              <w:pStyle w:val="Text"/>
            </w:pP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
          <w:p w14:paraId="6AB927EC" w14:textId="77777777" w:rsidR="00994066" w:rsidRPr="00BB238E" w:rsidRDefault="00994066" w:rsidP="00011813">
            <w:pPr>
              <w:pStyle w:val="Text"/>
            </w:pP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
          <w:p w14:paraId="5C3D7D65" w14:textId="77777777" w:rsidR="00994066" w:rsidRPr="00BB238E" w:rsidRDefault="00994066" w:rsidP="00011813">
            <w:pPr>
              <w:pStyle w:val="Text"/>
            </w:pP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
          <w:p w14:paraId="3E0084C7" w14:textId="77777777" w:rsidR="00994066" w:rsidRPr="00BB238E" w:rsidRDefault="00994066" w:rsidP="00011813">
            <w:pPr>
              <w:pStyle w:val="Text"/>
            </w:pPr>
          </w:p>
        </w:tc>
      </w:tr>
      <w:tr w:rsidR="00994066" w:rsidRPr="00BB238E" w14:paraId="6478BA54" w14:textId="77777777" w:rsidTr="00B70B6D">
        <w:trPr>
          <w:trHeight w:val="199"/>
          <w:jc w:val="center"/>
          <w:trPrChange w:id="2915" w:author="Aleksander Hansen" w:date="2013-02-16T20:06: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916" w:author="Aleksander Hansen" w:date="2013-02-16T20:06: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5844290F" w14:textId="77777777" w:rsidR="00994066" w:rsidRPr="00BB238E" w:rsidRDefault="00994066" w:rsidP="00011813">
            <w:pPr>
              <w:pStyle w:val="Text"/>
            </w:pP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917" w:author="Aleksander Hansen" w:date="2013-02-16T20:06: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49E81BCF" w14:textId="77777777" w:rsidR="00994066" w:rsidRPr="00BB238E" w:rsidRDefault="00994066" w:rsidP="00011813">
            <w:pPr>
              <w:pStyle w:val="Text"/>
            </w:pPr>
          </w:p>
        </w:tc>
        <w:tc>
          <w:tcPr>
            <w:tcW w:w="944" w:type="dxa"/>
            <w:tcBorders>
              <w:top w:val="nil"/>
              <w:left w:val="nil"/>
              <w:bottom w:val="single" w:sz="4" w:space="0" w:color="000000"/>
              <w:right w:val="nil"/>
            </w:tcBorders>
            <w:shd w:val="clear" w:color="auto" w:fill="auto"/>
            <w:tcMar>
              <w:top w:w="10" w:type="dxa"/>
              <w:left w:w="10" w:type="dxa"/>
              <w:bottom w:w="0" w:type="dxa"/>
              <w:right w:w="10" w:type="dxa"/>
            </w:tcMar>
            <w:vAlign w:val="bottom"/>
            <w:hideMark/>
            <w:tcPrChange w:id="2918" w:author="Aleksander Hansen" w:date="2013-02-16T20:06:00Z">
              <w:tcPr>
                <w:tcW w:w="944" w:type="dxa"/>
                <w:gridSpan w:val="2"/>
                <w:tcBorders>
                  <w:top w:val="nil"/>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687FBB99" w14:textId="77777777" w:rsidR="00994066" w:rsidRPr="00FC3197" w:rsidRDefault="00994066" w:rsidP="00011813">
            <w:pPr>
              <w:pStyle w:val="Text"/>
            </w:pPr>
            <w:r w:rsidRPr="00FC3197">
              <w:t>1</w:t>
            </w:r>
          </w:p>
        </w:tc>
        <w:tc>
          <w:tcPr>
            <w:tcW w:w="947" w:type="dxa"/>
            <w:tcBorders>
              <w:top w:val="nil"/>
              <w:left w:val="nil"/>
              <w:bottom w:val="single" w:sz="4" w:space="0" w:color="000000"/>
              <w:right w:val="nil"/>
            </w:tcBorders>
            <w:shd w:val="clear" w:color="auto" w:fill="auto"/>
            <w:tcMar>
              <w:top w:w="10" w:type="dxa"/>
              <w:left w:w="10" w:type="dxa"/>
              <w:bottom w:w="0" w:type="dxa"/>
              <w:right w:w="10" w:type="dxa"/>
            </w:tcMar>
            <w:vAlign w:val="bottom"/>
            <w:hideMark/>
            <w:tcPrChange w:id="2919" w:author="Aleksander Hansen" w:date="2013-02-16T20:06:00Z">
              <w:tcPr>
                <w:tcW w:w="947" w:type="dxa"/>
                <w:gridSpan w:val="2"/>
                <w:tcBorders>
                  <w:top w:val="nil"/>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074CCFE7" w14:textId="77777777" w:rsidR="00994066" w:rsidRPr="00FC3197" w:rsidRDefault="00994066" w:rsidP="00011813">
            <w:pPr>
              <w:pStyle w:val="Text"/>
            </w:pPr>
            <w:r w:rsidRPr="00FC3197">
              <w:t>2</w:t>
            </w:r>
          </w:p>
        </w:tc>
        <w:tc>
          <w:tcPr>
            <w:tcW w:w="883" w:type="dxa"/>
            <w:tcBorders>
              <w:top w:val="nil"/>
              <w:left w:val="nil"/>
              <w:bottom w:val="single" w:sz="4" w:space="0" w:color="000000"/>
              <w:right w:val="nil"/>
            </w:tcBorders>
            <w:shd w:val="clear" w:color="auto" w:fill="auto"/>
            <w:tcMar>
              <w:top w:w="10" w:type="dxa"/>
              <w:left w:w="10" w:type="dxa"/>
              <w:bottom w:w="0" w:type="dxa"/>
              <w:right w:w="10" w:type="dxa"/>
            </w:tcMar>
            <w:vAlign w:val="bottom"/>
            <w:hideMark/>
            <w:tcPrChange w:id="2920" w:author="Aleksander Hansen" w:date="2013-02-16T20:06:00Z">
              <w:tcPr>
                <w:tcW w:w="883" w:type="dxa"/>
                <w:gridSpan w:val="2"/>
                <w:tcBorders>
                  <w:top w:val="nil"/>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28D072F0" w14:textId="77777777" w:rsidR="00994066" w:rsidRPr="00FC3197" w:rsidRDefault="00994066" w:rsidP="00011813">
            <w:pPr>
              <w:pStyle w:val="Text"/>
            </w:pPr>
            <w:r w:rsidRPr="00FC3197">
              <w:t>3</w:t>
            </w:r>
          </w:p>
        </w:tc>
        <w:tc>
          <w:tcPr>
            <w:tcW w:w="925" w:type="dxa"/>
            <w:tcBorders>
              <w:top w:val="nil"/>
              <w:left w:val="nil"/>
              <w:bottom w:val="single" w:sz="4" w:space="0" w:color="000000"/>
              <w:right w:val="nil"/>
            </w:tcBorders>
            <w:shd w:val="clear" w:color="auto" w:fill="auto"/>
            <w:tcMar>
              <w:top w:w="10" w:type="dxa"/>
              <w:left w:w="10" w:type="dxa"/>
              <w:bottom w:w="0" w:type="dxa"/>
              <w:right w:w="10" w:type="dxa"/>
            </w:tcMar>
            <w:vAlign w:val="bottom"/>
            <w:hideMark/>
            <w:tcPrChange w:id="2921" w:author="Aleksander Hansen" w:date="2013-02-16T20:06:00Z">
              <w:tcPr>
                <w:tcW w:w="925" w:type="dxa"/>
                <w:gridSpan w:val="2"/>
                <w:tcBorders>
                  <w:top w:val="nil"/>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5FD6267F" w14:textId="77777777" w:rsidR="00994066" w:rsidRPr="00FC3197" w:rsidRDefault="00994066" w:rsidP="00011813">
            <w:pPr>
              <w:pStyle w:val="Text"/>
            </w:pPr>
            <w:r w:rsidRPr="00FC3197">
              <w:t>4</w:t>
            </w:r>
          </w:p>
        </w:tc>
        <w:tc>
          <w:tcPr>
            <w:tcW w:w="937" w:type="dxa"/>
            <w:tcBorders>
              <w:top w:val="nil"/>
              <w:left w:val="nil"/>
              <w:bottom w:val="single" w:sz="4" w:space="0" w:color="000000"/>
              <w:right w:val="nil"/>
            </w:tcBorders>
            <w:shd w:val="clear" w:color="auto" w:fill="auto"/>
            <w:tcMar>
              <w:top w:w="10" w:type="dxa"/>
              <w:left w:w="10" w:type="dxa"/>
              <w:bottom w:w="0" w:type="dxa"/>
              <w:right w:w="10" w:type="dxa"/>
            </w:tcMar>
            <w:vAlign w:val="bottom"/>
            <w:hideMark/>
            <w:tcPrChange w:id="2922" w:author="Aleksander Hansen" w:date="2013-02-16T20:06:00Z">
              <w:tcPr>
                <w:tcW w:w="937" w:type="dxa"/>
                <w:gridSpan w:val="2"/>
                <w:tcBorders>
                  <w:top w:val="nil"/>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358FB0A7" w14:textId="77777777" w:rsidR="00994066" w:rsidRPr="00FC3197" w:rsidRDefault="00994066" w:rsidP="00011813">
            <w:pPr>
              <w:pStyle w:val="Text"/>
            </w:pPr>
            <w:r w:rsidRPr="00FC3197">
              <w:t>5</w:t>
            </w:r>
          </w:p>
        </w:tc>
      </w:tr>
      <w:tr w:rsidR="00994066" w:rsidRPr="00BB238E" w14:paraId="1DBBE207" w14:textId="77777777" w:rsidTr="00B70B6D">
        <w:trPr>
          <w:trHeight w:val="210"/>
          <w:jc w:val="center"/>
          <w:trPrChange w:id="2923" w:author="Aleksander Hansen" w:date="2013-02-16T20:06:00Z">
            <w:trPr>
              <w:gridBefore w:val="1"/>
              <w:trHeight w:val="210"/>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924" w:author="Aleksander Hansen" w:date="2013-02-16T20:06: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0691032F" w14:textId="77777777" w:rsidR="00994066" w:rsidRPr="00FC3197" w:rsidRDefault="00994066" w:rsidP="00011813">
            <w:pPr>
              <w:pStyle w:val="Text"/>
            </w:pPr>
            <w:r w:rsidRPr="00FC3197">
              <w:t>1c. Correlation Matrix (</w:t>
            </w:r>
            <w:proofErr w:type="spellStart"/>
            <w:r w:rsidRPr="00FC3197">
              <w:t>Unitless</w:t>
            </w:r>
            <w:proofErr w:type="spellEnd"/>
            <w:r w:rsidRPr="00FC3197">
              <w:t>)</w:t>
            </w: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Change w:id="2925" w:author="Aleksander Hansen" w:date="2013-02-16T20:06:00Z">
              <w:tcPr>
                <w:tcW w:w="331" w:type="dxa"/>
                <w:gridSpan w:val="2"/>
                <w:tcBorders>
                  <w:top w:val="nil"/>
                  <w:left w:val="nil"/>
                  <w:bottom w:val="nil"/>
                  <w:right w:val="single" w:sz="4" w:space="0" w:color="000000"/>
                </w:tcBorders>
                <w:shd w:val="clear" w:color="auto" w:fill="auto"/>
                <w:tcMar>
                  <w:top w:w="10" w:type="dxa"/>
                  <w:left w:w="10" w:type="dxa"/>
                  <w:bottom w:w="0" w:type="dxa"/>
                  <w:right w:w="10" w:type="dxa"/>
                </w:tcMar>
                <w:vAlign w:val="bottom"/>
                <w:hideMark/>
              </w:tcPr>
            </w:tcPrChange>
          </w:tcPr>
          <w:p w14:paraId="0433CD50" w14:textId="77777777" w:rsidR="00994066" w:rsidRPr="00B70B6D" w:rsidRDefault="00994066" w:rsidP="00011813">
            <w:pPr>
              <w:pStyle w:val="Text"/>
              <w:keepNext/>
              <w:keepLines/>
              <w:spacing w:before="200"/>
              <w:outlineLvl w:val="6"/>
              <w:rPr>
                <w:color w:val="000000" w:themeColor="text1"/>
                <w:rPrChange w:id="2926" w:author="Aleksander Hansen" w:date="2013-02-16T20:06:00Z">
                  <w:rPr>
                    <w:rFonts w:eastAsiaTheme="majorEastAsia"/>
                    <w:i/>
                    <w:iCs/>
                  </w:rPr>
                </w:rPrChange>
              </w:rPr>
            </w:pPr>
            <w:r w:rsidRPr="00B70B6D">
              <w:rPr>
                <w:color w:val="000000" w:themeColor="text1"/>
                <w:rPrChange w:id="2927" w:author="Aleksander Hansen" w:date="2013-02-16T20:06:00Z">
                  <w:rPr/>
                </w:rPrChange>
              </w:rPr>
              <w:t>1</w:t>
            </w:r>
          </w:p>
        </w:tc>
        <w:tc>
          <w:tcPr>
            <w:tcW w:w="944" w:type="dxa"/>
            <w:tcBorders>
              <w:top w:val="single" w:sz="4" w:space="0" w:color="000000"/>
              <w:left w:val="single" w:sz="4" w:space="0" w:color="000000"/>
              <w:bottom w:val="nil"/>
              <w:right w:val="nil"/>
            </w:tcBorders>
            <w:shd w:val="clear" w:color="auto" w:fill="auto"/>
            <w:tcMar>
              <w:top w:w="10" w:type="dxa"/>
              <w:left w:w="10" w:type="dxa"/>
              <w:bottom w:w="0" w:type="dxa"/>
              <w:right w:w="10" w:type="dxa"/>
            </w:tcMar>
            <w:vAlign w:val="bottom"/>
            <w:hideMark/>
            <w:tcPrChange w:id="2928" w:author="Aleksander Hansen" w:date="2013-02-16T20:06:00Z">
              <w:tcPr>
                <w:tcW w:w="944" w:type="dxa"/>
                <w:gridSpan w:val="2"/>
                <w:tcBorders>
                  <w:top w:val="single" w:sz="4" w:space="0" w:color="000000"/>
                  <w:left w:val="single" w:sz="4" w:space="0" w:color="000000"/>
                  <w:bottom w:val="nil"/>
                  <w:right w:val="nil"/>
                </w:tcBorders>
                <w:shd w:val="clear" w:color="auto" w:fill="auto"/>
                <w:tcMar>
                  <w:top w:w="10" w:type="dxa"/>
                  <w:left w:w="10" w:type="dxa"/>
                  <w:bottom w:w="0" w:type="dxa"/>
                  <w:right w:w="10" w:type="dxa"/>
                </w:tcMar>
                <w:vAlign w:val="bottom"/>
                <w:hideMark/>
              </w:tcPr>
            </w:tcPrChange>
          </w:tcPr>
          <w:p w14:paraId="5258221F" w14:textId="77777777" w:rsidR="00994066" w:rsidRPr="00B70B6D" w:rsidRDefault="00994066" w:rsidP="00011813">
            <w:pPr>
              <w:pStyle w:val="Text"/>
              <w:keepNext/>
              <w:keepLines/>
              <w:spacing w:before="200"/>
              <w:outlineLvl w:val="6"/>
              <w:rPr>
                <w:color w:val="000000" w:themeColor="text1"/>
                <w:rPrChange w:id="2929" w:author="Aleksander Hansen" w:date="2013-02-16T20:06:00Z">
                  <w:rPr>
                    <w:rFonts w:eastAsiaTheme="majorEastAsia"/>
                    <w:i/>
                    <w:iCs/>
                  </w:rPr>
                </w:rPrChange>
              </w:rPr>
            </w:pPr>
            <w:r w:rsidRPr="00B70B6D">
              <w:rPr>
                <w:color w:val="000000" w:themeColor="text1"/>
                <w:rPrChange w:id="2930" w:author="Aleksander Hansen" w:date="2013-02-16T20:06:00Z">
                  <w:rPr/>
                </w:rPrChange>
              </w:rPr>
              <w:t xml:space="preserve">1.0 </w:t>
            </w:r>
          </w:p>
        </w:tc>
        <w:tc>
          <w:tcPr>
            <w:tcW w:w="947" w:type="dxa"/>
            <w:tcBorders>
              <w:top w:val="single" w:sz="4" w:space="0" w:color="000000"/>
              <w:left w:val="nil"/>
              <w:bottom w:val="nil"/>
              <w:right w:val="nil"/>
            </w:tcBorders>
            <w:shd w:val="clear" w:color="auto" w:fill="auto"/>
            <w:tcMar>
              <w:top w:w="10" w:type="dxa"/>
              <w:left w:w="10" w:type="dxa"/>
              <w:bottom w:w="0" w:type="dxa"/>
              <w:right w:w="10" w:type="dxa"/>
            </w:tcMar>
            <w:vAlign w:val="bottom"/>
            <w:hideMark/>
            <w:tcPrChange w:id="2931" w:author="Aleksander Hansen" w:date="2013-02-16T20:06:00Z">
              <w:tcPr>
                <w:tcW w:w="947" w:type="dxa"/>
                <w:gridSpan w:val="2"/>
                <w:tcBorders>
                  <w:top w:val="single" w:sz="4" w:space="0" w:color="000000"/>
                  <w:left w:val="nil"/>
                  <w:bottom w:val="nil"/>
                  <w:right w:val="nil"/>
                </w:tcBorders>
                <w:shd w:val="clear" w:color="auto" w:fill="FFFF99"/>
                <w:tcMar>
                  <w:top w:w="10" w:type="dxa"/>
                  <w:left w:w="10" w:type="dxa"/>
                  <w:bottom w:w="0" w:type="dxa"/>
                  <w:right w:w="10" w:type="dxa"/>
                </w:tcMar>
                <w:vAlign w:val="bottom"/>
                <w:hideMark/>
              </w:tcPr>
            </w:tcPrChange>
          </w:tcPr>
          <w:p w14:paraId="1A21D19C" w14:textId="77777777" w:rsidR="00994066" w:rsidRPr="00B70B6D" w:rsidRDefault="00994066" w:rsidP="00011813">
            <w:pPr>
              <w:pStyle w:val="Text"/>
              <w:keepNext/>
              <w:keepLines/>
              <w:spacing w:before="200"/>
              <w:outlineLvl w:val="6"/>
              <w:rPr>
                <w:color w:val="808080" w:themeColor="background1" w:themeShade="80"/>
                <w:rPrChange w:id="2932" w:author="Aleksander Hansen" w:date="2013-02-16T20:06:00Z">
                  <w:rPr>
                    <w:rFonts w:eastAsiaTheme="majorEastAsia"/>
                    <w:i/>
                    <w:iCs/>
                  </w:rPr>
                </w:rPrChange>
              </w:rPr>
            </w:pPr>
            <w:r w:rsidRPr="00B70B6D">
              <w:rPr>
                <w:color w:val="808080" w:themeColor="background1" w:themeShade="80"/>
                <w:rPrChange w:id="2933" w:author="Aleksander Hansen" w:date="2013-02-16T20:06:00Z">
                  <w:rPr/>
                </w:rPrChange>
              </w:rPr>
              <w:t xml:space="preserve">0.8 </w:t>
            </w:r>
          </w:p>
        </w:tc>
        <w:tc>
          <w:tcPr>
            <w:tcW w:w="883" w:type="dxa"/>
            <w:tcBorders>
              <w:top w:val="single" w:sz="4" w:space="0" w:color="000000"/>
              <w:left w:val="nil"/>
              <w:bottom w:val="nil"/>
              <w:right w:val="nil"/>
            </w:tcBorders>
            <w:shd w:val="clear" w:color="auto" w:fill="auto"/>
            <w:tcMar>
              <w:top w:w="10" w:type="dxa"/>
              <w:left w:w="10" w:type="dxa"/>
              <w:bottom w:w="0" w:type="dxa"/>
              <w:right w:w="10" w:type="dxa"/>
            </w:tcMar>
            <w:vAlign w:val="bottom"/>
            <w:hideMark/>
            <w:tcPrChange w:id="2934" w:author="Aleksander Hansen" w:date="2013-02-16T20:06:00Z">
              <w:tcPr>
                <w:tcW w:w="883" w:type="dxa"/>
                <w:gridSpan w:val="2"/>
                <w:tcBorders>
                  <w:top w:val="single" w:sz="4" w:space="0" w:color="000000"/>
                  <w:left w:val="nil"/>
                  <w:bottom w:val="nil"/>
                  <w:right w:val="nil"/>
                </w:tcBorders>
                <w:shd w:val="clear" w:color="auto" w:fill="FFFF99"/>
                <w:tcMar>
                  <w:top w:w="10" w:type="dxa"/>
                  <w:left w:w="10" w:type="dxa"/>
                  <w:bottom w:w="0" w:type="dxa"/>
                  <w:right w:w="10" w:type="dxa"/>
                </w:tcMar>
                <w:vAlign w:val="bottom"/>
                <w:hideMark/>
              </w:tcPr>
            </w:tcPrChange>
          </w:tcPr>
          <w:p w14:paraId="1E73190D" w14:textId="77777777" w:rsidR="00994066" w:rsidRPr="00B70B6D" w:rsidRDefault="00994066" w:rsidP="00011813">
            <w:pPr>
              <w:pStyle w:val="Text"/>
              <w:keepNext/>
              <w:keepLines/>
              <w:spacing w:before="200"/>
              <w:outlineLvl w:val="6"/>
              <w:rPr>
                <w:color w:val="808080" w:themeColor="background1" w:themeShade="80"/>
                <w:rPrChange w:id="2935" w:author="Aleksander Hansen" w:date="2013-02-16T20:06:00Z">
                  <w:rPr>
                    <w:rFonts w:eastAsiaTheme="majorEastAsia"/>
                    <w:i/>
                    <w:iCs/>
                  </w:rPr>
                </w:rPrChange>
              </w:rPr>
            </w:pPr>
            <w:r w:rsidRPr="00B70B6D">
              <w:rPr>
                <w:color w:val="808080" w:themeColor="background1" w:themeShade="80"/>
                <w:rPrChange w:id="2936" w:author="Aleksander Hansen" w:date="2013-02-16T20:06:00Z">
                  <w:rPr/>
                </w:rPrChange>
              </w:rPr>
              <w:t>0.5</w:t>
            </w:r>
          </w:p>
        </w:tc>
        <w:tc>
          <w:tcPr>
            <w:tcW w:w="925" w:type="dxa"/>
            <w:tcBorders>
              <w:top w:val="single" w:sz="4" w:space="0" w:color="000000"/>
              <w:left w:val="nil"/>
              <w:bottom w:val="nil"/>
              <w:right w:val="nil"/>
            </w:tcBorders>
            <w:shd w:val="clear" w:color="auto" w:fill="auto"/>
            <w:tcMar>
              <w:top w:w="10" w:type="dxa"/>
              <w:left w:w="10" w:type="dxa"/>
              <w:bottom w:w="0" w:type="dxa"/>
              <w:right w:w="10" w:type="dxa"/>
            </w:tcMar>
            <w:vAlign w:val="bottom"/>
            <w:hideMark/>
            <w:tcPrChange w:id="2937" w:author="Aleksander Hansen" w:date="2013-02-16T20:06:00Z">
              <w:tcPr>
                <w:tcW w:w="925" w:type="dxa"/>
                <w:gridSpan w:val="2"/>
                <w:tcBorders>
                  <w:top w:val="single" w:sz="4" w:space="0" w:color="000000"/>
                  <w:left w:val="nil"/>
                  <w:bottom w:val="nil"/>
                  <w:right w:val="nil"/>
                </w:tcBorders>
                <w:shd w:val="clear" w:color="auto" w:fill="FFFF99"/>
                <w:tcMar>
                  <w:top w:w="10" w:type="dxa"/>
                  <w:left w:w="10" w:type="dxa"/>
                  <w:bottom w:w="0" w:type="dxa"/>
                  <w:right w:w="10" w:type="dxa"/>
                </w:tcMar>
                <w:vAlign w:val="bottom"/>
                <w:hideMark/>
              </w:tcPr>
            </w:tcPrChange>
          </w:tcPr>
          <w:p w14:paraId="4094D739" w14:textId="77777777" w:rsidR="00994066" w:rsidRPr="00B70B6D" w:rsidRDefault="00994066" w:rsidP="00011813">
            <w:pPr>
              <w:pStyle w:val="Text"/>
              <w:keepNext/>
              <w:keepLines/>
              <w:spacing w:before="200"/>
              <w:outlineLvl w:val="6"/>
              <w:rPr>
                <w:color w:val="808080" w:themeColor="background1" w:themeShade="80"/>
                <w:rPrChange w:id="2938" w:author="Aleksander Hansen" w:date="2013-02-16T20:06:00Z">
                  <w:rPr>
                    <w:rFonts w:eastAsiaTheme="majorEastAsia"/>
                    <w:i/>
                    <w:iCs/>
                  </w:rPr>
                </w:rPrChange>
              </w:rPr>
            </w:pPr>
            <w:r w:rsidRPr="00B70B6D">
              <w:rPr>
                <w:color w:val="808080" w:themeColor="background1" w:themeShade="80"/>
                <w:rPrChange w:id="2939" w:author="Aleksander Hansen" w:date="2013-02-16T20:06:00Z">
                  <w:rPr/>
                </w:rPrChange>
              </w:rPr>
              <w:t xml:space="preserve">0.3 </w:t>
            </w:r>
          </w:p>
        </w:tc>
        <w:tc>
          <w:tcPr>
            <w:tcW w:w="937" w:type="dxa"/>
            <w:tcBorders>
              <w:top w:val="single" w:sz="4" w:space="0" w:color="000000"/>
              <w:left w:val="nil"/>
              <w:bottom w:val="nil"/>
              <w:right w:val="nil"/>
            </w:tcBorders>
            <w:shd w:val="clear" w:color="auto" w:fill="auto"/>
            <w:tcMar>
              <w:top w:w="10" w:type="dxa"/>
              <w:left w:w="10" w:type="dxa"/>
              <w:bottom w:w="0" w:type="dxa"/>
              <w:right w:w="10" w:type="dxa"/>
            </w:tcMar>
            <w:vAlign w:val="bottom"/>
            <w:hideMark/>
            <w:tcPrChange w:id="2940" w:author="Aleksander Hansen" w:date="2013-02-16T20:06:00Z">
              <w:tcPr>
                <w:tcW w:w="937" w:type="dxa"/>
                <w:gridSpan w:val="2"/>
                <w:tcBorders>
                  <w:top w:val="single" w:sz="4" w:space="0" w:color="000000"/>
                  <w:left w:val="nil"/>
                  <w:bottom w:val="nil"/>
                  <w:right w:val="nil"/>
                </w:tcBorders>
                <w:shd w:val="clear" w:color="auto" w:fill="FFFF99"/>
                <w:tcMar>
                  <w:top w:w="10" w:type="dxa"/>
                  <w:left w:w="10" w:type="dxa"/>
                  <w:bottom w:w="0" w:type="dxa"/>
                  <w:right w:w="10" w:type="dxa"/>
                </w:tcMar>
                <w:vAlign w:val="bottom"/>
                <w:hideMark/>
              </w:tcPr>
            </w:tcPrChange>
          </w:tcPr>
          <w:p w14:paraId="291174D5" w14:textId="77777777" w:rsidR="00994066" w:rsidRPr="00B70B6D" w:rsidRDefault="00994066" w:rsidP="00011813">
            <w:pPr>
              <w:pStyle w:val="Text"/>
              <w:keepNext/>
              <w:keepLines/>
              <w:spacing w:before="200"/>
              <w:outlineLvl w:val="6"/>
              <w:rPr>
                <w:color w:val="808080" w:themeColor="background1" w:themeShade="80"/>
                <w:rPrChange w:id="2941" w:author="Aleksander Hansen" w:date="2013-02-16T20:06:00Z">
                  <w:rPr>
                    <w:rFonts w:eastAsiaTheme="majorEastAsia"/>
                    <w:i/>
                    <w:iCs/>
                  </w:rPr>
                </w:rPrChange>
              </w:rPr>
            </w:pPr>
            <w:r w:rsidRPr="00B70B6D">
              <w:rPr>
                <w:color w:val="808080" w:themeColor="background1" w:themeShade="80"/>
                <w:rPrChange w:id="2942" w:author="Aleksander Hansen" w:date="2013-02-16T20:06:00Z">
                  <w:rPr/>
                </w:rPrChange>
              </w:rPr>
              <w:t>(0.1)</w:t>
            </w:r>
          </w:p>
        </w:tc>
      </w:tr>
      <w:tr w:rsidR="00994066" w:rsidRPr="00BB238E" w14:paraId="67A463EC" w14:textId="77777777" w:rsidTr="00B70B6D">
        <w:trPr>
          <w:trHeight w:val="70"/>
          <w:jc w:val="center"/>
          <w:trPrChange w:id="2943" w:author="Aleksander Hansen" w:date="2013-02-16T20:06:00Z">
            <w:trPr>
              <w:gridBefore w:val="1"/>
              <w:trHeight w:val="70"/>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944" w:author="Aleksander Hansen" w:date="2013-02-16T20:06: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4BDAE76E" w14:textId="77777777" w:rsidR="00994066" w:rsidRPr="00BB238E" w:rsidRDefault="00994066" w:rsidP="00011813">
            <w:pPr>
              <w:pStyle w:val="Text"/>
            </w:pP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Change w:id="2945" w:author="Aleksander Hansen" w:date="2013-02-16T20:06:00Z">
              <w:tcPr>
                <w:tcW w:w="331" w:type="dxa"/>
                <w:gridSpan w:val="2"/>
                <w:tcBorders>
                  <w:top w:val="nil"/>
                  <w:left w:val="nil"/>
                  <w:bottom w:val="nil"/>
                  <w:right w:val="single" w:sz="4" w:space="0" w:color="000000"/>
                </w:tcBorders>
                <w:shd w:val="clear" w:color="auto" w:fill="auto"/>
                <w:tcMar>
                  <w:top w:w="10" w:type="dxa"/>
                  <w:left w:w="10" w:type="dxa"/>
                  <w:bottom w:w="0" w:type="dxa"/>
                  <w:right w:w="10" w:type="dxa"/>
                </w:tcMar>
                <w:vAlign w:val="bottom"/>
                <w:hideMark/>
              </w:tcPr>
            </w:tcPrChange>
          </w:tcPr>
          <w:p w14:paraId="27ED4C57" w14:textId="77777777" w:rsidR="00994066" w:rsidRPr="00FC3197" w:rsidRDefault="00994066" w:rsidP="00011813">
            <w:pPr>
              <w:pStyle w:val="Text"/>
            </w:pPr>
            <w:r w:rsidRPr="00FC3197">
              <w:t>2</w:t>
            </w:r>
          </w:p>
        </w:tc>
        <w:tc>
          <w:tcPr>
            <w:tcW w:w="944" w:type="dxa"/>
            <w:tcBorders>
              <w:top w:val="nil"/>
              <w:left w:val="single" w:sz="4" w:space="0" w:color="000000"/>
              <w:bottom w:val="nil"/>
              <w:right w:val="nil"/>
            </w:tcBorders>
            <w:shd w:val="clear" w:color="auto" w:fill="auto"/>
            <w:tcMar>
              <w:top w:w="10" w:type="dxa"/>
              <w:left w:w="10" w:type="dxa"/>
              <w:bottom w:w="0" w:type="dxa"/>
              <w:right w:w="10" w:type="dxa"/>
            </w:tcMar>
            <w:vAlign w:val="bottom"/>
            <w:hideMark/>
            <w:tcPrChange w:id="2946" w:author="Aleksander Hansen" w:date="2013-02-16T20:06:00Z">
              <w:tcPr>
                <w:tcW w:w="944" w:type="dxa"/>
                <w:gridSpan w:val="2"/>
                <w:tcBorders>
                  <w:top w:val="nil"/>
                  <w:left w:val="single" w:sz="4" w:space="0" w:color="000000"/>
                  <w:bottom w:val="nil"/>
                  <w:right w:val="nil"/>
                </w:tcBorders>
                <w:shd w:val="clear" w:color="auto" w:fill="auto"/>
                <w:tcMar>
                  <w:top w:w="10" w:type="dxa"/>
                  <w:left w:w="10" w:type="dxa"/>
                  <w:bottom w:w="0" w:type="dxa"/>
                  <w:right w:w="10" w:type="dxa"/>
                </w:tcMar>
                <w:vAlign w:val="bottom"/>
                <w:hideMark/>
              </w:tcPr>
            </w:tcPrChange>
          </w:tcPr>
          <w:p w14:paraId="5596763A" w14:textId="77777777" w:rsidR="00994066" w:rsidRPr="00B70B6D" w:rsidRDefault="00994066" w:rsidP="00011813">
            <w:pPr>
              <w:pStyle w:val="Text"/>
              <w:keepNext/>
              <w:keepLines/>
              <w:spacing w:before="200" w:after="200"/>
              <w:outlineLvl w:val="1"/>
              <w:rPr>
                <w:color w:val="000000" w:themeColor="text1"/>
                <w:rPrChange w:id="2947" w:author="Aleksander Hansen" w:date="2013-02-16T20:06:00Z">
                  <w:rPr>
                    <w:rFonts w:eastAsiaTheme="majorEastAsia"/>
                    <w:b/>
                    <w:bCs/>
                    <w:sz w:val="26"/>
                    <w:szCs w:val="26"/>
                  </w:rPr>
                </w:rPrChange>
              </w:rPr>
            </w:pPr>
            <w:r w:rsidRPr="00B70B6D">
              <w:rPr>
                <w:color w:val="000000" w:themeColor="text1"/>
                <w:rPrChange w:id="2948" w:author="Aleksander Hansen" w:date="2013-02-16T20:06:00Z">
                  <w:rPr/>
                </w:rPrChange>
              </w:rPr>
              <w:t xml:space="preserve">0.8 </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949" w:author="Aleksander Hansen" w:date="2013-02-16T20:06:00Z">
              <w:tcPr>
                <w:tcW w:w="94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084279FF" w14:textId="77777777" w:rsidR="00994066" w:rsidRPr="00B70B6D" w:rsidRDefault="00994066" w:rsidP="00011813">
            <w:pPr>
              <w:pStyle w:val="Text"/>
              <w:keepNext/>
              <w:keepLines/>
              <w:spacing w:before="200"/>
              <w:outlineLvl w:val="6"/>
              <w:rPr>
                <w:color w:val="000000" w:themeColor="text1"/>
                <w:rPrChange w:id="2950" w:author="Aleksander Hansen" w:date="2013-02-16T20:06:00Z">
                  <w:rPr>
                    <w:rFonts w:eastAsiaTheme="majorEastAsia"/>
                    <w:i/>
                    <w:iCs/>
                  </w:rPr>
                </w:rPrChange>
              </w:rPr>
            </w:pPr>
            <w:r w:rsidRPr="00B70B6D">
              <w:rPr>
                <w:color w:val="000000" w:themeColor="text1"/>
                <w:rPrChange w:id="2951" w:author="Aleksander Hansen" w:date="2013-02-16T20:06:00Z">
                  <w:rPr/>
                </w:rPrChange>
              </w:rPr>
              <w:t>1.0</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952" w:author="Aleksander Hansen" w:date="2013-02-16T20:06:00Z">
              <w:tcPr>
                <w:tcW w:w="883"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794EE6D4" w14:textId="77777777" w:rsidR="00994066" w:rsidRPr="00B70B6D" w:rsidRDefault="00994066" w:rsidP="00011813">
            <w:pPr>
              <w:pStyle w:val="Text"/>
              <w:keepNext/>
              <w:keepLines/>
              <w:spacing w:before="200"/>
              <w:outlineLvl w:val="6"/>
              <w:rPr>
                <w:color w:val="808080" w:themeColor="background1" w:themeShade="80"/>
                <w:rPrChange w:id="2953" w:author="Aleksander Hansen" w:date="2013-02-16T20:06:00Z">
                  <w:rPr>
                    <w:rFonts w:eastAsiaTheme="majorEastAsia"/>
                    <w:i/>
                    <w:iCs/>
                  </w:rPr>
                </w:rPrChange>
              </w:rPr>
            </w:pPr>
            <w:r w:rsidRPr="00B70B6D">
              <w:rPr>
                <w:color w:val="808080" w:themeColor="background1" w:themeShade="80"/>
                <w:rPrChange w:id="2954" w:author="Aleksander Hansen" w:date="2013-02-16T20:06:00Z">
                  <w:rPr/>
                </w:rPrChange>
              </w:rPr>
              <w:t>0.3</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955" w:author="Aleksander Hansen" w:date="2013-02-16T20:06:00Z">
              <w:tcPr>
                <w:tcW w:w="925"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62FA3FE2" w14:textId="77777777" w:rsidR="00994066" w:rsidRPr="00B70B6D" w:rsidRDefault="00994066" w:rsidP="00011813">
            <w:pPr>
              <w:pStyle w:val="Text"/>
              <w:keepNext/>
              <w:keepLines/>
              <w:spacing w:before="200"/>
              <w:outlineLvl w:val="6"/>
              <w:rPr>
                <w:color w:val="808080" w:themeColor="background1" w:themeShade="80"/>
                <w:rPrChange w:id="2956" w:author="Aleksander Hansen" w:date="2013-02-16T20:06:00Z">
                  <w:rPr>
                    <w:rFonts w:eastAsiaTheme="majorEastAsia"/>
                    <w:i/>
                    <w:iCs/>
                  </w:rPr>
                </w:rPrChange>
              </w:rPr>
            </w:pPr>
            <w:r w:rsidRPr="00B70B6D">
              <w:rPr>
                <w:color w:val="808080" w:themeColor="background1" w:themeShade="80"/>
                <w:rPrChange w:id="2957" w:author="Aleksander Hansen" w:date="2013-02-16T20:06:00Z">
                  <w:rPr/>
                </w:rPrChange>
              </w:rPr>
              <w:t>0.4</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958" w:author="Aleksander Hansen" w:date="2013-02-16T20:06:00Z">
              <w:tcPr>
                <w:tcW w:w="93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3571BE75" w14:textId="77777777" w:rsidR="00994066" w:rsidRPr="00B70B6D" w:rsidRDefault="00994066" w:rsidP="00011813">
            <w:pPr>
              <w:pStyle w:val="Text"/>
              <w:keepNext/>
              <w:keepLines/>
              <w:spacing w:before="200"/>
              <w:outlineLvl w:val="6"/>
              <w:rPr>
                <w:color w:val="808080" w:themeColor="background1" w:themeShade="80"/>
                <w:rPrChange w:id="2959" w:author="Aleksander Hansen" w:date="2013-02-16T20:06:00Z">
                  <w:rPr>
                    <w:rFonts w:eastAsiaTheme="majorEastAsia"/>
                    <w:i/>
                    <w:iCs/>
                  </w:rPr>
                </w:rPrChange>
              </w:rPr>
            </w:pPr>
            <w:r w:rsidRPr="00B70B6D">
              <w:rPr>
                <w:color w:val="808080" w:themeColor="background1" w:themeShade="80"/>
                <w:rPrChange w:id="2960" w:author="Aleksander Hansen" w:date="2013-02-16T20:06:00Z">
                  <w:rPr/>
                </w:rPrChange>
              </w:rPr>
              <w:t>(0.3)</w:t>
            </w:r>
          </w:p>
        </w:tc>
      </w:tr>
      <w:tr w:rsidR="00994066" w:rsidRPr="00BB238E" w14:paraId="25A9ADB3" w14:textId="77777777" w:rsidTr="00B70B6D">
        <w:trPr>
          <w:trHeight w:val="179"/>
          <w:jc w:val="center"/>
          <w:trPrChange w:id="2961" w:author="Aleksander Hansen" w:date="2013-02-16T20:06:00Z">
            <w:trPr>
              <w:gridBefore w:val="1"/>
              <w:trHeight w:val="17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962" w:author="Aleksander Hansen" w:date="2013-02-16T20:06: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89A3146" w14:textId="77777777" w:rsidR="00994066" w:rsidRPr="00BB238E" w:rsidRDefault="00994066" w:rsidP="00011813">
            <w:pPr>
              <w:pStyle w:val="Text"/>
            </w:pP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Change w:id="2963" w:author="Aleksander Hansen" w:date="2013-02-16T20:06:00Z">
              <w:tcPr>
                <w:tcW w:w="331" w:type="dxa"/>
                <w:gridSpan w:val="2"/>
                <w:tcBorders>
                  <w:top w:val="nil"/>
                  <w:left w:val="nil"/>
                  <w:bottom w:val="nil"/>
                  <w:right w:val="single" w:sz="4" w:space="0" w:color="000000"/>
                </w:tcBorders>
                <w:shd w:val="clear" w:color="auto" w:fill="auto"/>
                <w:tcMar>
                  <w:top w:w="10" w:type="dxa"/>
                  <w:left w:w="10" w:type="dxa"/>
                  <w:bottom w:w="0" w:type="dxa"/>
                  <w:right w:w="10" w:type="dxa"/>
                </w:tcMar>
                <w:vAlign w:val="bottom"/>
                <w:hideMark/>
              </w:tcPr>
            </w:tcPrChange>
          </w:tcPr>
          <w:p w14:paraId="3E610A6B" w14:textId="77777777" w:rsidR="00994066" w:rsidRPr="00FC3197" w:rsidRDefault="00994066" w:rsidP="00011813">
            <w:pPr>
              <w:pStyle w:val="Text"/>
            </w:pPr>
            <w:r w:rsidRPr="00FC3197">
              <w:t>3</w:t>
            </w:r>
          </w:p>
        </w:tc>
        <w:tc>
          <w:tcPr>
            <w:tcW w:w="944" w:type="dxa"/>
            <w:tcBorders>
              <w:top w:val="nil"/>
              <w:left w:val="single" w:sz="4" w:space="0" w:color="000000"/>
              <w:bottom w:val="nil"/>
              <w:right w:val="nil"/>
            </w:tcBorders>
            <w:shd w:val="clear" w:color="auto" w:fill="auto"/>
            <w:tcMar>
              <w:top w:w="10" w:type="dxa"/>
              <w:left w:w="10" w:type="dxa"/>
              <w:bottom w:w="0" w:type="dxa"/>
              <w:right w:w="10" w:type="dxa"/>
            </w:tcMar>
            <w:vAlign w:val="bottom"/>
            <w:hideMark/>
            <w:tcPrChange w:id="2964" w:author="Aleksander Hansen" w:date="2013-02-16T20:06:00Z">
              <w:tcPr>
                <w:tcW w:w="944" w:type="dxa"/>
                <w:gridSpan w:val="2"/>
                <w:tcBorders>
                  <w:top w:val="nil"/>
                  <w:left w:val="single" w:sz="4" w:space="0" w:color="000000"/>
                  <w:bottom w:val="nil"/>
                  <w:right w:val="nil"/>
                </w:tcBorders>
                <w:shd w:val="clear" w:color="auto" w:fill="auto"/>
                <w:tcMar>
                  <w:top w:w="10" w:type="dxa"/>
                  <w:left w:w="10" w:type="dxa"/>
                  <w:bottom w:w="0" w:type="dxa"/>
                  <w:right w:w="10" w:type="dxa"/>
                </w:tcMar>
                <w:vAlign w:val="bottom"/>
                <w:hideMark/>
              </w:tcPr>
            </w:tcPrChange>
          </w:tcPr>
          <w:p w14:paraId="2BD9895B" w14:textId="77777777" w:rsidR="00994066" w:rsidRPr="00FC3197" w:rsidRDefault="00994066" w:rsidP="00011813">
            <w:pPr>
              <w:pStyle w:val="Text"/>
            </w:pPr>
            <w:r w:rsidRPr="00FC3197">
              <w:t xml:space="preserve">0.5 </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965" w:author="Aleksander Hansen" w:date="2013-02-16T20:06:00Z">
              <w:tcPr>
                <w:tcW w:w="94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537743C5" w14:textId="77777777" w:rsidR="00994066" w:rsidRPr="00FC3197" w:rsidRDefault="00994066" w:rsidP="00011813">
            <w:pPr>
              <w:pStyle w:val="Text"/>
            </w:pPr>
            <w:r w:rsidRPr="00FC3197">
              <w:t>0.3</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966" w:author="Aleksander Hansen" w:date="2013-02-16T20:06:00Z">
              <w:tcPr>
                <w:tcW w:w="883"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16FC2FF" w14:textId="77777777" w:rsidR="00994066" w:rsidRPr="00FC3197" w:rsidRDefault="00994066" w:rsidP="00011813">
            <w:pPr>
              <w:pStyle w:val="Text"/>
            </w:pPr>
            <w:r w:rsidRPr="00FC3197">
              <w:t>1.0</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967" w:author="Aleksander Hansen" w:date="2013-02-16T20:06:00Z">
              <w:tcPr>
                <w:tcW w:w="925"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57986FBA" w14:textId="77777777" w:rsidR="00994066" w:rsidRPr="00B70B6D" w:rsidRDefault="00994066" w:rsidP="00011813">
            <w:pPr>
              <w:pStyle w:val="Text"/>
              <w:rPr>
                <w:color w:val="808080" w:themeColor="background1" w:themeShade="80"/>
                <w:rPrChange w:id="2968" w:author="Aleksander Hansen" w:date="2013-02-16T20:07:00Z">
                  <w:rPr/>
                </w:rPrChange>
              </w:rPr>
            </w:pPr>
            <w:del w:id="2969" w:author="Aleksander Hansen" w:date="2013-02-16T20:06:00Z">
              <w:r w:rsidRPr="00B70B6D" w:rsidDel="00B70B6D">
                <w:rPr>
                  <w:color w:val="808080" w:themeColor="background1" w:themeShade="80"/>
                  <w:rPrChange w:id="2970" w:author="Aleksander Hansen" w:date="2013-02-16T20:07:00Z">
                    <w:rPr/>
                  </w:rPrChange>
                </w:rPr>
                <w:delText xml:space="preserve">           </w:delText>
              </w:r>
            </w:del>
            <w:r w:rsidRPr="00B70B6D">
              <w:rPr>
                <w:color w:val="808080" w:themeColor="background1" w:themeShade="80"/>
                <w:rPrChange w:id="2971" w:author="Aleksander Hansen" w:date="2013-02-16T20:07:00Z">
                  <w:rPr/>
                </w:rPrChange>
              </w:rPr>
              <w:t xml:space="preserve">0.5 </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972" w:author="Aleksander Hansen" w:date="2013-02-16T20:06:00Z">
              <w:tcPr>
                <w:tcW w:w="93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0E030A2A" w14:textId="77777777" w:rsidR="00994066" w:rsidRPr="00B70B6D" w:rsidRDefault="00994066" w:rsidP="00011813">
            <w:pPr>
              <w:pStyle w:val="Text"/>
              <w:keepNext/>
              <w:keepLines/>
              <w:spacing w:before="200"/>
              <w:outlineLvl w:val="6"/>
              <w:rPr>
                <w:color w:val="808080" w:themeColor="background1" w:themeShade="80"/>
                <w:rPrChange w:id="2973" w:author="Aleksander Hansen" w:date="2013-02-16T20:07:00Z">
                  <w:rPr>
                    <w:rFonts w:eastAsiaTheme="majorEastAsia"/>
                    <w:i/>
                    <w:iCs/>
                  </w:rPr>
                </w:rPrChange>
              </w:rPr>
            </w:pPr>
            <w:r w:rsidRPr="00B70B6D">
              <w:rPr>
                <w:color w:val="808080" w:themeColor="background1" w:themeShade="80"/>
                <w:rPrChange w:id="2974" w:author="Aleksander Hansen" w:date="2013-02-16T20:07:00Z">
                  <w:rPr/>
                </w:rPrChange>
              </w:rPr>
              <w:t>(0.5)</w:t>
            </w:r>
          </w:p>
        </w:tc>
      </w:tr>
      <w:tr w:rsidR="00994066" w:rsidRPr="00BB238E" w14:paraId="597AC5AF" w14:textId="77777777" w:rsidTr="00B70B6D">
        <w:trPr>
          <w:trHeight w:val="202"/>
          <w:jc w:val="center"/>
          <w:trPrChange w:id="2975" w:author="Aleksander Hansen" w:date="2013-02-16T20:06:00Z">
            <w:trPr>
              <w:gridBefore w:val="1"/>
              <w:trHeight w:val="202"/>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976" w:author="Aleksander Hansen" w:date="2013-02-16T20:06: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79796798" w14:textId="77777777" w:rsidR="00994066" w:rsidRPr="00BB238E" w:rsidRDefault="00994066" w:rsidP="00011813">
            <w:pPr>
              <w:pStyle w:val="Text"/>
            </w:pP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Change w:id="2977" w:author="Aleksander Hansen" w:date="2013-02-16T20:06:00Z">
              <w:tcPr>
                <w:tcW w:w="331" w:type="dxa"/>
                <w:gridSpan w:val="2"/>
                <w:tcBorders>
                  <w:top w:val="nil"/>
                  <w:left w:val="nil"/>
                  <w:bottom w:val="nil"/>
                  <w:right w:val="single" w:sz="4" w:space="0" w:color="000000"/>
                </w:tcBorders>
                <w:shd w:val="clear" w:color="auto" w:fill="auto"/>
                <w:tcMar>
                  <w:top w:w="10" w:type="dxa"/>
                  <w:left w:w="10" w:type="dxa"/>
                  <w:bottom w:w="0" w:type="dxa"/>
                  <w:right w:w="10" w:type="dxa"/>
                </w:tcMar>
                <w:vAlign w:val="bottom"/>
                <w:hideMark/>
              </w:tcPr>
            </w:tcPrChange>
          </w:tcPr>
          <w:p w14:paraId="41881B91" w14:textId="77777777" w:rsidR="00994066" w:rsidRPr="00FC3197" w:rsidRDefault="00994066" w:rsidP="00011813">
            <w:pPr>
              <w:pStyle w:val="Text"/>
            </w:pPr>
            <w:r w:rsidRPr="00FC3197">
              <w:t>4</w:t>
            </w:r>
          </w:p>
        </w:tc>
        <w:tc>
          <w:tcPr>
            <w:tcW w:w="944" w:type="dxa"/>
            <w:tcBorders>
              <w:top w:val="nil"/>
              <w:left w:val="single" w:sz="4" w:space="0" w:color="000000"/>
              <w:bottom w:val="nil"/>
              <w:right w:val="nil"/>
            </w:tcBorders>
            <w:shd w:val="clear" w:color="auto" w:fill="auto"/>
            <w:tcMar>
              <w:top w:w="10" w:type="dxa"/>
              <w:left w:w="10" w:type="dxa"/>
              <w:bottom w:w="0" w:type="dxa"/>
              <w:right w:w="10" w:type="dxa"/>
            </w:tcMar>
            <w:vAlign w:val="bottom"/>
            <w:hideMark/>
            <w:tcPrChange w:id="2978" w:author="Aleksander Hansen" w:date="2013-02-16T20:06:00Z">
              <w:tcPr>
                <w:tcW w:w="944" w:type="dxa"/>
                <w:gridSpan w:val="2"/>
                <w:tcBorders>
                  <w:top w:val="nil"/>
                  <w:left w:val="single" w:sz="4" w:space="0" w:color="000000"/>
                  <w:bottom w:val="nil"/>
                  <w:right w:val="nil"/>
                </w:tcBorders>
                <w:shd w:val="clear" w:color="auto" w:fill="auto"/>
                <w:tcMar>
                  <w:top w:w="10" w:type="dxa"/>
                  <w:left w:w="10" w:type="dxa"/>
                  <w:bottom w:w="0" w:type="dxa"/>
                  <w:right w:w="10" w:type="dxa"/>
                </w:tcMar>
                <w:vAlign w:val="bottom"/>
                <w:hideMark/>
              </w:tcPr>
            </w:tcPrChange>
          </w:tcPr>
          <w:p w14:paraId="1D96725A" w14:textId="77777777" w:rsidR="00994066" w:rsidRPr="00FC3197" w:rsidRDefault="00994066" w:rsidP="00011813">
            <w:pPr>
              <w:pStyle w:val="Text"/>
            </w:pPr>
            <w:r w:rsidRPr="00FC3197">
              <w:t xml:space="preserve">0.3 </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979" w:author="Aleksander Hansen" w:date="2013-02-16T20:06:00Z">
              <w:tcPr>
                <w:tcW w:w="94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FADB705" w14:textId="77777777" w:rsidR="00994066" w:rsidRPr="00FC3197" w:rsidRDefault="00994066" w:rsidP="00011813">
            <w:pPr>
              <w:pStyle w:val="Text"/>
            </w:pPr>
            <w:r w:rsidRPr="00FC3197">
              <w:t>0.4</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980" w:author="Aleksander Hansen" w:date="2013-02-16T20:06:00Z">
              <w:tcPr>
                <w:tcW w:w="883"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365309DE" w14:textId="77777777" w:rsidR="00994066" w:rsidRPr="00FC3197" w:rsidRDefault="00994066" w:rsidP="00011813">
            <w:pPr>
              <w:pStyle w:val="Text"/>
            </w:pPr>
            <w:r w:rsidRPr="00FC3197">
              <w:t>0.5</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981" w:author="Aleksander Hansen" w:date="2013-02-16T20:06:00Z">
              <w:tcPr>
                <w:tcW w:w="92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AAE5554" w14:textId="77777777" w:rsidR="00994066" w:rsidRPr="00FC3197" w:rsidRDefault="00994066" w:rsidP="00011813">
            <w:pPr>
              <w:pStyle w:val="Text"/>
            </w:pPr>
            <w:r w:rsidRPr="00FC3197">
              <w:t>1.0</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982" w:author="Aleksander Hansen" w:date="2013-02-16T20:06:00Z">
              <w:tcPr>
                <w:tcW w:w="93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7D0C3C85" w14:textId="77777777" w:rsidR="00994066" w:rsidRPr="00B70B6D" w:rsidRDefault="00994066" w:rsidP="00011813">
            <w:pPr>
              <w:pStyle w:val="Text"/>
              <w:keepNext/>
              <w:keepLines/>
              <w:spacing w:before="200"/>
              <w:outlineLvl w:val="6"/>
              <w:rPr>
                <w:color w:val="808080" w:themeColor="background1" w:themeShade="80"/>
                <w:rPrChange w:id="2983" w:author="Aleksander Hansen" w:date="2013-02-16T20:07:00Z">
                  <w:rPr>
                    <w:rFonts w:eastAsiaTheme="majorEastAsia"/>
                    <w:i/>
                    <w:iCs/>
                  </w:rPr>
                </w:rPrChange>
              </w:rPr>
            </w:pPr>
            <w:r w:rsidRPr="00B70B6D">
              <w:rPr>
                <w:color w:val="808080" w:themeColor="background1" w:themeShade="80"/>
                <w:rPrChange w:id="2984" w:author="Aleksander Hansen" w:date="2013-02-16T20:07:00Z">
                  <w:rPr/>
                </w:rPrChange>
              </w:rPr>
              <w:t xml:space="preserve">0.1 </w:t>
            </w:r>
          </w:p>
        </w:tc>
      </w:tr>
      <w:tr w:rsidR="00994066" w:rsidRPr="00BB238E" w14:paraId="512F73D6" w14:textId="77777777" w:rsidTr="006B12F7">
        <w:trPr>
          <w:trHeight w:val="116"/>
          <w:jc w:val="center"/>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
          <w:p w14:paraId="55FE9EB8" w14:textId="77777777" w:rsidR="00994066" w:rsidRPr="00BB238E" w:rsidRDefault="00994066" w:rsidP="00011813">
            <w:pPr>
              <w:pStyle w:val="Text"/>
            </w:pP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
          <w:p w14:paraId="241BD203" w14:textId="77777777" w:rsidR="00994066" w:rsidRPr="00FC3197" w:rsidRDefault="00994066" w:rsidP="00011813">
            <w:pPr>
              <w:pStyle w:val="Text"/>
            </w:pPr>
            <w:r w:rsidRPr="00FC3197">
              <w:t>5</w:t>
            </w:r>
          </w:p>
        </w:tc>
        <w:tc>
          <w:tcPr>
            <w:tcW w:w="944" w:type="dxa"/>
            <w:tcBorders>
              <w:top w:val="nil"/>
              <w:left w:val="single" w:sz="4" w:space="0" w:color="000000"/>
              <w:right w:val="nil"/>
            </w:tcBorders>
            <w:shd w:val="clear" w:color="auto" w:fill="auto"/>
            <w:tcMar>
              <w:top w:w="10" w:type="dxa"/>
              <w:left w:w="10" w:type="dxa"/>
              <w:bottom w:w="0" w:type="dxa"/>
              <w:right w:w="10" w:type="dxa"/>
            </w:tcMar>
            <w:vAlign w:val="bottom"/>
            <w:hideMark/>
          </w:tcPr>
          <w:p w14:paraId="5A547669" w14:textId="77777777" w:rsidR="00994066" w:rsidRPr="00FC3197" w:rsidRDefault="00994066" w:rsidP="00011813">
            <w:pPr>
              <w:pStyle w:val="Text"/>
            </w:pPr>
            <w:r w:rsidRPr="00FC3197">
              <w:t>(0.1)</w:t>
            </w:r>
          </w:p>
        </w:tc>
        <w:tc>
          <w:tcPr>
            <w:tcW w:w="947" w:type="dxa"/>
            <w:tcBorders>
              <w:top w:val="nil"/>
              <w:left w:val="nil"/>
              <w:right w:val="nil"/>
            </w:tcBorders>
            <w:shd w:val="clear" w:color="auto" w:fill="auto"/>
            <w:tcMar>
              <w:top w:w="10" w:type="dxa"/>
              <w:left w:w="10" w:type="dxa"/>
              <w:bottom w:w="0" w:type="dxa"/>
              <w:right w:w="10" w:type="dxa"/>
            </w:tcMar>
            <w:vAlign w:val="bottom"/>
            <w:hideMark/>
          </w:tcPr>
          <w:p w14:paraId="754F7242" w14:textId="77777777" w:rsidR="00994066" w:rsidRPr="00FC3197" w:rsidRDefault="00994066" w:rsidP="00011813">
            <w:pPr>
              <w:pStyle w:val="Text"/>
            </w:pPr>
            <w:r w:rsidRPr="00FC3197">
              <w:t>(0.3)</w:t>
            </w:r>
          </w:p>
        </w:tc>
        <w:tc>
          <w:tcPr>
            <w:tcW w:w="883" w:type="dxa"/>
            <w:tcBorders>
              <w:top w:val="nil"/>
              <w:left w:val="nil"/>
              <w:right w:val="nil"/>
            </w:tcBorders>
            <w:shd w:val="clear" w:color="auto" w:fill="auto"/>
            <w:tcMar>
              <w:top w:w="10" w:type="dxa"/>
              <w:left w:w="10" w:type="dxa"/>
              <w:bottom w:w="0" w:type="dxa"/>
              <w:right w:w="10" w:type="dxa"/>
            </w:tcMar>
            <w:vAlign w:val="bottom"/>
            <w:hideMark/>
          </w:tcPr>
          <w:p w14:paraId="03DF3F32" w14:textId="77777777" w:rsidR="00994066" w:rsidRPr="00FC3197" w:rsidRDefault="00994066" w:rsidP="00011813">
            <w:pPr>
              <w:pStyle w:val="Text"/>
            </w:pPr>
            <w:r w:rsidRPr="00FC3197">
              <w:t>(0.5)</w:t>
            </w:r>
          </w:p>
        </w:tc>
        <w:tc>
          <w:tcPr>
            <w:tcW w:w="925" w:type="dxa"/>
            <w:tcBorders>
              <w:top w:val="nil"/>
              <w:left w:val="nil"/>
              <w:right w:val="nil"/>
            </w:tcBorders>
            <w:shd w:val="clear" w:color="auto" w:fill="auto"/>
            <w:tcMar>
              <w:top w:w="10" w:type="dxa"/>
              <w:left w:w="10" w:type="dxa"/>
              <w:bottom w:w="0" w:type="dxa"/>
              <w:right w:w="10" w:type="dxa"/>
            </w:tcMar>
            <w:vAlign w:val="bottom"/>
            <w:hideMark/>
          </w:tcPr>
          <w:p w14:paraId="26882653" w14:textId="77777777" w:rsidR="00994066" w:rsidRPr="00FC3197" w:rsidRDefault="00994066" w:rsidP="00011813">
            <w:pPr>
              <w:pStyle w:val="Text"/>
            </w:pPr>
            <w:r w:rsidRPr="00FC3197">
              <w:t xml:space="preserve">0.1 </w:t>
            </w:r>
          </w:p>
        </w:tc>
        <w:tc>
          <w:tcPr>
            <w:tcW w:w="937" w:type="dxa"/>
            <w:tcBorders>
              <w:top w:val="nil"/>
              <w:left w:val="nil"/>
              <w:right w:val="nil"/>
            </w:tcBorders>
            <w:shd w:val="clear" w:color="auto" w:fill="auto"/>
            <w:tcMar>
              <w:top w:w="10" w:type="dxa"/>
              <w:left w:w="10" w:type="dxa"/>
              <w:bottom w:w="0" w:type="dxa"/>
              <w:right w:w="10" w:type="dxa"/>
            </w:tcMar>
            <w:vAlign w:val="bottom"/>
            <w:hideMark/>
          </w:tcPr>
          <w:p w14:paraId="50330ABA" w14:textId="77777777" w:rsidR="00994066" w:rsidRPr="00FC3197" w:rsidRDefault="00994066" w:rsidP="00011813">
            <w:pPr>
              <w:pStyle w:val="Text"/>
            </w:pPr>
            <w:r w:rsidRPr="00FC3197">
              <w:t xml:space="preserve">1.0 </w:t>
            </w:r>
          </w:p>
        </w:tc>
      </w:tr>
      <w:tr w:rsidR="00994066" w:rsidRPr="00BB238E" w14:paraId="76C17B8C" w14:textId="77777777" w:rsidTr="006B12F7">
        <w:trPr>
          <w:trHeight w:val="199"/>
          <w:jc w:val="center"/>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
          <w:p w14:paraId="247BB2A8" w14:textId="77777777" w:rsidR="00994066" w:rsidRPr="00BB238E" w:rsidRDefault="00994066" w:rsidP="00011813">
            <w:pPr>
              <w:pStyle w:val="Text"/>
            </w:pP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
          <w:p w14:paraId="3881AFAC" w14:textId="77777777" w:rsidR="00994066" w:rsidRPr="00BB238E" w:rsidRDefault="00994066" w:rsidP="00011813">
            <w:pPr>
              <w:pStyle w:val="Text"/>
            </w:pPr>
          </w:p>
        </w:tc>
        <w:tc>
          <w:tcPr>
            <w:tcW w:w="944" w:type="dxa"/>
            <w:tcBorders>
              <w:top w:val="nil"/>
              <w:left w:val="nil"/>
              <w:right w:val="nil"/>
            </w:tcBorders>
            <w:shd w:val="clear" w:color="auto" w:fill="auto"/>
            <w:tcMar>
              <w:top w:w="10" w:type="dxa"/>
              <w:left w:w="10" w:type="dxa"/>
              <w:bottom w:w="0" w:type="dxa"/>
              <w:right w:w="10" w:type="dxa"/>
            </w:tcMar>
            <w:vAlign w:val="bottom"/>
            <w:hideMark/>
          </w:tcPr>
          <w:p w14:paraId="623D2EC0" w14:textId="77777777" w:rsidR="00994066" w:rsidRPr="00BB238E" w:rsidRDefault="00994066" w:rsidP="00011813">
            <w:pPr>
              <w:pStyle w:val="Text"/>
            </w:pPr>
          </w:p>
        </w:tc>
        <w:tc>
          <w:tcPr>
            <w:tcW w:w="947" w:type="dxa"/>
            <w:tcBorders>
              <w:top w:val="nil"/>
              <w:left w:val="nil"/>
              <w:right w:val="nil"/>
            </w:tcBorders>
            <w:shd w:val="clear" w:color="auto" w:fill="auto"/>
            <w:tcMar>
              <w:top w:w="10" w:type="dxa"/>
              <w:left w:w="10" w:type="dxa"/>
              <w:bottom w:w="0" w:type="dxa"/>
              <w:right w:w="10" w:type="dxa"/>
            </w:tcMar>
            <w:vAlign w:val="bottom"/>
            <w:hideMark/>
          </w:tcPr>
          <w:p w14:paraId="603770B6" w14:textId="77777777" w:rsidR="00994066" w:rsidRPr="00BB238E" w:rsidRDefault="00994066" w:rsidP="00011813">
            <w:pPr>
              <w:pStyle w:val="Text"/>
            </w:pPr>
          </w:p>
        </w:tc>
        <w:tc>
          <w:tcPr>
            <w:tcW w:w="883" w:type="dxa"/>
            <w:tcBorders>
              <w:top w:val="nil"/>
              <w:left w:val="nil"/>
              <w:right w:val="nil"/>
            </w:tcBorders>
            <w:shd w:val="clear" w:color="auto" w:fill="auto"/>
            <w:tcMar>
              <w:top w:w="10" w:type="dxa"/>
              <w:left w:w="10" w:type="dxa"/>
              <w:bottom w:w="0" w:type="dxa"/>
              <w:right w:w="10" w:type="dxa"/>
            </w:tcMar>
            <w:vAlign w:val="bottom"/>
            <w:hideMark/>
          </w:tcPr>
          <w:p w14:paraId="49EBE4B6" w14:textId="77777777" w:rsidR="00994066" w:rsidRPr="00BB238E" w:rsidRDefault="00994066" w:rsidP="00011813">
            <w:pPr>
              <w:pStyle w:val="Text"/>
            </w:pPr>
          </w:p>
        </w:tc>
        <w:tc>
          <w:tcPr>
            <w:tcW w:w="925" w:type="dxa"/>
            <w:tcBorders>
              <w:top w:val="nil"/>
              <w:left w:val="nil"/>
              <w:right w:val="nil"/>
            </w:tcBorders>
            <w:shd w:val="clear" w:color="auto" w:fill="auto"/>
            <w:tcMar>
              <w:top w:w="10" w:type="dxa"/>
              <w:left w:w="10" w:type="dxa"/>
              <w:bottom w:w="0" w:type="dxa"/>
              <w:right w:w="10" w:type="dxa"/>
            </w:tcMar>
            <w:vAlign w:val="bottom"/>
            <w:hideMark/>
          </w:tcPr>
          <w:p w14:paraId="79B1F7D9" w14:textId="77777777" w:rsidR="00994066" w:rsidRPr="00BB238E" w:rsidRDefault="00994066" w:rsidP="00011813">
            <w:pPr>
              <w:pStyle w:val="Text"/>
            </w:pPr>
          </w:p>
        </w:tc>
        <w:tc>
          <w:tcPr>
            <w:tcW w:w="937" w:type="dxa"/>
            <w:tcBorders>
              <w:top w:val="nil"/>
              <w:left w:val="nil"/>
              <w:right w:val="nil"/>
            </w:tcBorders>
            <w:shd w:val="clear" w:color="auto" w:fill="auto"/>
            <w:tcMar>
              <w:top w:w="10" w:type="dxa"/>
              <w:left w:w="10" w:type="dxa"/>
              <w:bottom w:w="0" w:type="dxa"/>
              <w:right w:w="10" w:type="dxa"/>
            </w:tcMar>
            <w:vAlign w:val="bottom"/>
            <w:hideMark/>
          </w:tcPr>
          <w:p w14:paraId="3B7E48F4" w14:textId="77777777" w:rsidR="00994066" w:rsidRPr="00BB238E" w:rsidRDefault="00994066" w:rsidP="00011813">
            <w:pPr>
              <w:pStyle w:val="Text"/>
            </w:pPr>
          </w:p>
        </w:tc>
      </w:tr>
      <w:tr w:rsidR="00994066" w:rsidRPr="00BB238E" w14:paraId="6C7E408C" w14:textId="77777777" w:rsidTr="00B70B6D">
        <w:trPr>
          <w:trHeight w:val="199"/>
          <w:jc w:val="center"/>
          <w:trPrChange w:id="2985" w:author="Aleksander Hansen" w:date="2013-02-16T20:09:00Z">
            <w:trPr>
              <w:gridBefore w:val="1"/>
              <w:trHeight w:val="199"/>
              <w:jc w:val="center"/>
            </w:trPr>
          </w:trPrChange>
        </w:trPr>
        <w:tc>
          <w:tcPr>
            <w:tcW w:w="4175" w:type="dxa"/>
            <w:tcBorders>
              <w:top w:val="nil"/>
              <w:left w:val="nil"/>
              <w:right w:val="nil"/>
            </w:tcBorders>
            <w:shd w:val="clear" w:color="auto" w:fill="auto"/>
            <w:tcMar>
              <w:top w:w="10" w:type="dxa"/>
              <w:left w:w="10" w:type="dxa"/>
              <w:bottom w:w="0" w:type="dxa"/>
              <w:right w:w="10" w:type="dxa"/>
            </w:tcMar>
            <w:vAlign w:val="bottom"/>
            <w:hideMark/>
            <w:tcPrChange w:id="2986" w:author="Aleksander Hansen" w:date="2013-02-16T20:09: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77ADB1ED" w14:textId="77777777" w:rsidR="00994066" w:rsidRPr="00BB238E" w:rsidRDefault="00994066" w:rsidP="00011813">
            <w:pPr>
              <w:pStyle w:val="Text"/>
            </w:pP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987" w:author="Aleksander Hansen" w:date="2013-02-16T20:09: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5D8FCBE7" w14:textId="77777777" w:rsidR="00994066" w:rsidRPr="00BB238E" w:rsidRDefault="00994066" w:rsidP="00011813">
            <w:pPr>
              <w:pStyle w:val="Text"/>
            </w:pPr>
          </w:p>
        </w:tc>
        <w:tc>
          <w:tcPr>
            <w:tcW w:w="944" w:type="dxa"/>
            <w:tcBorders>
              <w:left w:val="nil"/>
              <w:bottom w:val="single" w:sz="4" w:space="0" w:color="000000"/>
              <w:right w:val="nil"/>
            </w:tcBorders>
            <w:shd w:val="clear" w:color="auto" w:fill="auto"/>
            <w:tcMar>
              <w:top w:w="10" w:type="dxa"/>
              <w:left w:w="10" w:type="dxa"/>
              <w:bottom w:w="0" w:type="dxa"/>
              <w:right w:w="10" w:type="dxa"/>
            </w:tcMar>
            <w:vAlign w:val="bottom"/>
            <w:hideMark/>
            <w:tcPrChange w:id="2988" w:author="Aleksander Hansen" w:date="2013-02-16T20:09:00Z">
              <w:tcPr>
                <w:tcW w:w="944" w:type="dxa"/>
                <w:gridSpan w:val="2"/>
                <w:tcBorders>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708E5207" w14:textId="77777777" w:rsidR="00994066" w:rsidRPr="00FC3197" w:rsidRDefault="00994066" w:rsidP="00011813">
            <w:pPr>
              <w:pStyle w:val="Text"/>
            </w:pPr>
            <w:r w:rsidRPr="00FC3197">
              <w:t>1</w:t>
            </w:r>
          </w:p>
        </w:tc>
        <w:tc>
          <w:tcPr>
            <w:tcW w:w="947" w:type="dxa"/>
            <w:tcBorders>
              <w:left w:val="nil"/>
              <w:bottom w:val="single" w:sz="4" w:space="0" w:color="000000"/>
              <w:right w:val="nil"/>
            </w:tcBorders>
            <w:shd w:val="clear" w:color="auto" w:fill="auto"/>
            <w:tcMar>
              <w:top w:w="10" w:type="dxa"/>
              <w:left w:w="10" w:type="dxa"/>
              <w:bottom w:w="0" w:type="dxa"/>
              <w:right w:w="10" w:type="dxa"/>
            </w:tcMar>
            <w:vAlign w:val="bottom"/>
            <w:hideMark/>
            <w:tcPrChange w:id="2989" w:author="Aleksander Hansen" w:date="2013-02-16T20:09:00Z">
              <w:tcPr>
                <w:tcW w:w="947" w:type="dxa"/>
                <w:gridSpan w:val="2"/>
                <w:tcBorders>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1EEDD313" w14:textId="77777777" w:rsidR="00994066" w:rsidRPr="00FC3197" w:rsidRDefault="00994066" w:rsidP="00011813">
            <w:pPr>
              <w:pStyle w:val="Text"/>
            </w:pPr>
            <w:r w:rsidRPr="00FC3197">
              <w:t>2</w:t>
            </w:r>
          </w:p>
        </w:tc>
        <w:tc>
          <w:tcPr>
            <w:tcW w:w="883" w:type="dxa"/>
            <w:tcBorders>
              <w:left w:val="nil"/>
              <w:bottom w:val="single" w:sz="4" w:space="0" w:color="000000"/>
              <w:right w:val="nil"/>
            </w:tcBorders>
            <w:shd w:val="clear" w:color="auto" w:fill="auto"/>
            <w:tcMar>
              <w:top w:w="10" w:type="dxa"/>
              <w:left w:w="10" w:type="dxa"/>
              <w:bottom w:w="0" w:type="dxa"/>
              <w:right w:w="10" w:type="dxa"/>
            </w:tcMar>
            <w:vAlign w:val="bottom"/>
            <w:hideMark/>
            <w:tcPrChange w:id="2990" w:author="Aleksander Hansen" w:date="2013-02-16T20:09:00Z">
              <w:tcPr>
                <w:tcW w:w="883" w:type="dxa"/>
                <w:gridSpan w:val="2"/>
                <w:tcBorders>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24C75566" w14:textId="77777777" w:rsidR="00994066" w:rsidRPr="00FC3197" w:rsidRDefault="00994066" w:rsidP="00011813">
            <w:pPr>
              <w:pStyle w:val="Text"/>
            </w:pPr>
            <w:r w:rsidRPr="00FC3197">
              <w:t>3</w:t>
            </w:r>
          </w:p>
        </w:tc>
        <w:tc>
          <w:tcPr>
            <w:tcW w:w="925" w:type="dxa"/>
            <w:tcBorders>
              <w:left w:val="nil"/>
              <w:bottom w:val="single" w:sz="4" w:space="0" w:color="000000"/>
              <w:right w:val="nil"/>
            </w:tcBorders>
            <w:shd w:val="clear" w:color="auto" w:fill="auto"/>
            <w:tcMar>
              <w:top w:w="10" w:type="dxa"/>
              <w:left w:w="10" w:type="dxa"/>
              <w:bottom w:w="0" w:type="dxa"/>
              <w:right w:w="10" w:type="dxa"/>
            </w:tcMar>
            <w:vAlign w:val="bottom"/>
            <w:hideMark/>
            <w:tcPrChange w:id="2991" w:author="Aleksander Hansen" w:date="2013-02-16T20:09:00Z">
              <w:tcPr>
                <w:tcW w:w="925" w:type="dxa"/>
                <w:gridSpan w:val="2"/>
                <w:tcBorders>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0E23E733" w14:textId="77777777" w:rsidR="00994066" w:rsidRPr="00FC3197" w:rsidRDefault="00994066" w:rsidP="00011813">
            <w:pPr>
              <w:pStyle w:val="Text"/>
            </w:pPr>
            <w:r w:rsidRPr="00FC3197">
              <w:t>4</w:t>
            </w:r>
          </w:p>
        </w:tc>
        <w:tc>
          <w:tcPr>
            <w:tcW w:w="937" w:type="dxa"/>
            <w:tcBorders>
              <w:left w:val="nil"/>
              <w:bottom w:val="single" w:sz="4" w:space="0" w:color="000000"/>
              <w:right w:val="nil"/>
            </w:tcBorders>
            <w:shd w:val="clear" w:color="auto" w:fill="auto"/>
            <w:tcMar>
              <w:top w:w="10" w:type="dxa"/>
              <w:left w:w="10" w:type="dxa"/>
              <w:bottom w:w="0" w:type="dxa"/>
              <w:right w:w="10" w:type="dxa"/>
            </w:tcMar>
            <w:vAlign w:val="bottom"/>
            <w:hideMark/>
            <w:tcPrChange w:id="2992" w:author="Aleksander Hansen" w:date="2013-02-16T20:09:00Z">
              <w:tcPr>
                <w:tcW w:w="937" w:type="dxa"/>
                <w:gridSpan w:val="2"/>
                <w:tcBorders>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12694B66" w14:textId="77777777" w:rsidR="00994066" w:rsidRPr="00FC3197" w:rsidRDefault="00994066" w:rsidP="00011813">
            <w:pPr>
              <w:pStyle w:val="Text"/>
            </w:pPr>
            <w:r w:rsidRPr="00FC3197">
              <w:t>5</w:t>
            </w:r>
          </w:p>
        </w:tc>
      </w:tr>
      <w:tr w:rsidR="00994066" w:rsidRPr="00BB238E" w14:paraId="3158B970" w14:textId="77777777" w:rsidTr="00B70B6D">
        <w:trPr>
          <w:trHeight w:val="199"/>
          <w:jc w:val="center"/>
          <w:trPrChange w:id="2993" w:author="Aleksander Hansen" w:date="2013-02-16T20:09: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994" w:author="Aleksander Hansen" w:date="2013-02-16T20:09:00Z">
              <w:tcPr>
                <w:tcW w:w="4175" w:type="dxa"/>
                <w:gridSpan w:val="2"/>
                <w:tcBorders>
                  <w:top w:val="nil"/>
                  <w:left w:val="nil"/>
                  <w:bottom w:val="nil"/>
                  <w:right w:val="nil"/>
                </w:tcBorders>
                <w:shd w:val="clear" w:color="auto" w:fill="DAEEF3" w:themeFill="accent5" w:themeFillTint="33"/>
                <w:tcMar>
                  <w:top w:w="10" w:type="dxa"/>
                  <w:left w:w="10" w:type="dxa"/>
                  <w:bottom w:w="0" w:type="dxa"/>
                  <w:right w:w="10" w:type="dxa"/>
                </w:tcMar>
                <w:vAlign w:val="bottom"/>
                <w:hideMark/>
              </w:tcPr>
            </w:tcPrChange>
          </w:tcPr>
          <w:p w14:paraId="427F396A" w14:textId="77777777" w:rsidR="00994066" w:rsidRPr="00FC3197" w:rsidRDefault="00994066" w:rsidP="00011813">
            <w:pPr>
              <w:pStyle w:val="Text"/>
            </w:pPr>
            <w:r w:rsidRPr="00FC3197">
              <w:t>2. Cholesky Decomposition (A')</w:t>
            </w: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Change w:id="2995" w:author="Aleksander Hansen" w:date="2013-02-16T20:09:00Z">
              <w:tcPr>
                <w:tcW w:w="331" w:type="dxa"/>
                <w:gridSpan w:val="2"/>
                <w:tcBorders>
                  <w:top w:val="nil"/>
                  <w:left w:val="nil"/>
                  <w:bottom w:val="nil"/>
                  <w:right w:val="single" w:sz="4" w:space="0" w:color="000000"/>
                </w:tcBorders>
                <w:shd w:val="clear" w:color="auto" w:fill="auto"/>
                <w:tcMar>
                  <w:top w:w="10" w:type="dxa"/>
                  <w:left w:w="10" w:type="dxa"/>
                  <w:bottom w:w="0" w:type="dxa"/>
                  <w:right w:w="10" w:type="dxa"/>
                </w:tcMar>
                <w:vAlign w:val="bottom"/>
                <w:hideMark/>
              </w:tcPr>
            </w:tcPrChange>
          </w:tcPr>
          <w:p w14:paraId="25CA6968" w14:textId="77777777" w:rsidR="00994066" w:rsidRPr="00FC3197" w:rsidRDefault="00994066" w:rsidP="00011813">
            <w:pPr>
              <w:pStyle w:val="Text"/>
            </w:pPr>
            <w:r w:rsidRPr="00FC3197">
              <w:t>1</w:t>
            </w:r>
          </w:p>
        </w:tc>
        <w:tc>
          <w:tcPr>
            <w:tcW w:w="944" w:type="dxa"/>
            <w:tcBorders>
              <w:top w:val="single" w:sz="4" w:space="0" w:color="000000"/>
              <w:left w:val="single" w:sz="4" w:space="0" w:color="000000"/>
              <w:bottom w:val="nil"/>
              <w:right w:val="nil"/>
            </w:tcBorders>
            <w:shd w:val="clear" w:color="auto" w:fill="auto"/>
            <w:tcMar>
              <w:top w:w="10" w:type="dxa"/>
              <w:left w:w="10" w:type="dxa"/>
              <w:bottom w:w="0" w:type="dxa"/>
              <w:right w:w="10" w:type="dxa"/>
            </w:tcMar>
            <w:vAlign w:val="bottom"/>
            <w:hideMark/>
            <w:tcPrChange w:id="2996" w:author="Aleksander Hansen" w:date="2013-02-16T20:09:00Z">
              <w:tcPr>
                <w:tcW w:w="944" w:type="dxa"/>
                <w:gridSpan w:val="2"/>
                <w:tcBorders>
                  <w:top w:val="single" w:sz="4" w:space="0" w:color="000000"/>
                  <w:left w:val="single" w:sz="4" w:space="0" w:color="000000"/>
                  <w:bottom w:val="nil"/>
                  <w:right w:val="nil"/>
                </w:tcBorders>
                <w:shd w:val="clear" w:color="auto" w:fill="auto"/>
                <w:tcMar>
                  <w:top w:w="10" w:type="dxa"/>
                  <w:left w:w="10" w:type="dxa"/>
                  <w:bottom w:w="0" w:type="dxa"/>
                  <w:right w:w="10" w:type="dxa"/>
                </w:tcMar>
                <w:vAlign w:val="bottom"/>
                <w:hideMark/>
              </w:tcPr>
            </w:tcPrChange>
          </w:tcPr>
          <w:p w14:paraId="613A82B6" w14:textId="77777777" w:rsidR="00994066" w:rsidRPr="00FC3197" w:rsidRDefault="00994066" w:rsidP="00011813">
            <w:pPr>
              <w:pStyle w:val="Text"/>
            </w:pPr>
            <w:r w:rsidRPr="00FC3197">
              <w:t>0.0400</w:t>
            </w:r>
          </w:p>
        </w:tc>
        <w:tc>
          <w:tcPr>
            <w:tcW w:w="947" w:type="dxa"/>
            <w:tcBorders>
              <w:top w:val="single" w:sz="4" w:space="0" w:color="000000"/>
              <w:left w:val="nil"/>
              <w:bottom w:val="nil"/>
              <w:right w:val="nil"/>
            </w:tcBorders>
            <w:shd w:val="clear" w:color="auto" w:fill="auto"/>
            <w:tcMar>
              <w:top w:w="10" w:type="dxa"/>
              <w:left w:w="10" w:type="dxa"/>
              <w:bottom w:w="0" w:type="dxa"/>
              <w:right w:w="10" w:type="dxa"/>
            </w:tcMar>
            <w:vAlign w:val="bottom"/>
            <w:hideMark/>
            <w:tcPrChange w:id="2997" w:author="Aleksander Hansen" w:date="2013-02-16T20:09:00Z">
              <w:tcPr>
                <w:tcW w:w="947"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1CB56858" w14:textId="77777777" w:rsidR="00994066" w:rsidRPr="00FC3197" w:rsidRDefault="00994066" w:rsidP="00011813">
            <w:pPr>
              <w:pStyle w:val="Text"/>
            </w:pPr>
            <w:r w:rsidRPr="00FC3197">
              <w:t>0.0450</w:t>
            </w:r>
          </w:p>
        </w:tc>
        <w:tc>
          <w:tcPr>
            <w:tcW w:w="883" w:type="dxa"/>
            <w:tcBorders>
              <w:top w:val="single" w:sz="4" w:space="0" w:color="000000"/>
              <w:left w:val="nil"/>
              <w:bottom w:val="nil"/>
              <w:right w:val="nil"/>
            </w:tcBorders>
            <w:shd w:val="clear" w:color="auto" w:fill="auto"/>
            <w:tcMar>
              <w:top w:w="10" w:type="dxa"/>
              <w:left w:w="10" w:type="dxa"/>
              <w:bottom w:w="0" w:type="dxa"/>
              <w:right w:w="10" w:type="dxa"/>
            </w:tcMar>
            <w:vAlign w:val="bottom"/>
            <w:hideMark/>
            <w:tcPrChange w:id="2998" w:author="Aleksander Hansen" w:date="2013-02-16T20:09:00Z">
              <w:tcPr>
                <w:tcW w:w="883"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7670C4D8" w14:textId="77777777" w:rsidR="00994066" w:rsidRPr="00FC3197" w:rsidRDefault="00994066" w:rsidP="00011813">
            <w:pPr>
              <w:pStyle w:val="Text"/>
            </w:pPr>
            <w:r w:rsidRPr="00FC3197">
              <w:t>0.0150</w:t>
            </w:r>
          </w:p>
        </w:tc>
        <w:tc>
          <w:tcPr>
            <w:tcW w:w="925" w:type="dxa"/>
            <w:tcBorders>
              <w:top w:val="single" w:sz="4" w:space="0" w:color="000000"/>
              <w:left w:val="nil"/>
              <w:bottom w:val="nil"/>
              <w:right w:val="nil"/>
            </w:tcBorders>
            <w:shd w:val="clear" w:color="auto" w:fill="auto"/>
            <w:tcMar>
              <w:top w:w="10" w:type="dxa"/>
              <w:left w:w="10" w:type="dxa"/>
              <w:bottom w:w="0" w:type="dxa"/>
              <w:right w:w="10" w:type="dxa"/>
            </w:tcMar>
            <w:vAlign w:val="bottom"/>
            <w:hideMark/>
            <w:tcPrChange w:id="2999" w:author="Aleksander Hansen" w:date="2013-02-16T20:09:00Z">
              <w:tcPr>
                <w:tcW w:w="925"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5F3C7A3E" w14:textId="77777777" w:rsidR="00994066" w:rsidRPr="00FC3197" w:rsidRDefault="00994066" w:rsidP="00011813">
            <w:pPr>
              <w:pStyle w:val="Text"/>
            </w:pPr>
            <w:r w:rsidRPr="00FC3197">
              <w:t>0.0050</w:t>
            </w:r>
          </w:p>
        </w:tc>
        <w:tc>
          <w:tcPr>
            <w:tcW w:w="937" w:type="dxa"/>
            <w:tcBorders>
              <w:top w:val="single" w:sz="4" w:space="0" w:color="000000"/>
              <w:left w:val="nil"/>
              <w:bottom w:val="nil"/>
              <w:right w:val="nil"/>
            </w:tcBorders>
            <w:shd w:val="clear" w:color="auto" w:fill="auto"/>
            <w:tcMar>
              <w:top w:w="10" w:type="dxa"/>
              <w:left w:w="10" w:type="dxa"/>
              <w:bottom w:w="0" w:type="dxa"/>
              <w:right w:w="10" w:type="dxa"/>
            </w:tcMar>
            <w:vAlign w:val="bottom"/>
            <w:hideMark/>
            <w:tcPrChange w:id="3000" w:author="Aleksander Hansen" w:date="2013-02-16T20:09:00Z">
              <w:tcPr>
                <w:tcW w:w="937"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2E2A8C65" w14:textId="77777777" w:rsidR="00994066" w:rsidRPr="00FC3197" w:rsidRDefault="00994066" w:rsidP="00011813">
            <w:pPr>
              <w:pStyle w:val="Text"/>
            </w:pPr>
            <w:r w:rsidRPr="00FC3197">
              <w:t>-0.0040</w:t>
            </w:r>
          </w:p>
        </w:tc>
      </w:tr>
      <w:tr w:rsidR="00994066" w:rsidRPr="00BB238E" w14:paraId="1C9395C0" w14:textId="77777777" w:rsidTr="00B70B6D">
        <w:trPr>
          <w:trHeight w:val="199"/>
          <w:jc w:val="center"/>
          <w:trPrChange w:id="3001" w:author="Aleksander Hansen" w:date="2013-02-16T20:09: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3002" w:author="Aleksander Hansen" w:date="2013-02-16T20:09:00Z">
              <w:tcPr>
                <w:tcW w:w="4175" w:type="dxa"/>
                <w:gridSpan w:val="2"/>
                <w:tcBorders>
                  <w:top w:val="nil"/>
                  <w:left w:val="nil"/>
                  <w:bottom w:val="nil"/>
                  <w:right w:val="nil"/>
                </w:tcBorders>
                <w:shd w:val="clear" w:color="auto" w:fill="DAEEF3" w:themeFill="accent5" w:themeFillTint="33"/>
                <w:tcMar>
                  <w:top w:w="10" w:type="dxa"/>
                  <w:left w:w="10" w:type="dxa"/>
                  <w:bottom w:w="0" w:type="dxa"/>
                  <w:right w:w="10" w:type="dxa"/>
                </w:tcMar>
                <w:vAlign w:val="bottom"/>
                <w:hideMark/>
              </w:tcPr>
            </w:tcPrChange>
          </w:tcPr>
          <w:p w14:paraId="33CEC0C0" w14:textId="77777777" w:rsidR="00994066" w:rsidRPr="00FC3197" w:rsidRDefault="00994066" w:rsidP="00011813">
            <w:pPr>
              <w:pStyle w:val="Text"/>
            </w:pPr>
            <w:r w:rsidRPr="00FC3197">
              <w:t>Scaled to T days</w:t>
            </w: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Change w:id="3003" w:author="Aleksander Hansen" w:date="2013-02-16T20:09:00Z">
              <w:tcPr>
                <w:tcW w:w="331" w:type="dxa"/>
                <w:gridSpan w:val="2"/>
                <w:tcBorders>
                  <w:top w:val="nil"/>
                  <w:left w:val="nil"/>
                  <w:bottom w:val="nil"/>
                  <w:right w:val="single" w:sz="4" w:space="0" w:color="000000"/>
                </w:tcBorders>
                <w:shd w:val="clear" w:color="auto" w:fill="auto"/>
                <w:tcMar>
                  <w:top w:w="10" w:type="dxa"/>
                  <w:left w:w="10" w:type="dxa"/>
                  <w:bottom w:w="0" w:type="dxa"/>
                  <w:right w:w="10" w:type="dxa"/>
                </w:tcMar>
                <w:vAlign w:val="bottom"/>
                <w:hideMark/>
              </w:tcPr>
            </w:tcPrChange>
          </w:tcPr>
          <w:p w14:paraId="1DC54F08" w14:textId="77777777" w:rsidR="00994066" w:rsidRPr="00FC3197" w:rsidRDefault="00994066" w:rsidP="00011813">
            <w:pPr>
              <w:pStyle w:val="Text"/>
            </w:pPr>
            <w:r w:rsidRPr="00FC3197">
              <w:t>2</w:t>
            </w:r>
          </w:p>
        </w:tc>
        <w:tc>
          <w:tcPr>
            <w:tcW w:w="944" w:type="dxa"/>
            <w:tcBorders>
              <w:top w:val="nil"/>
              <w:left w:val="single" w:sz="4" w:space="0" w:color="000000"/>
              <w:bottom w:val="nil"/>
              <w:right w:val="nil"/>
            </w:tcBorders>
            <w:shd w:val="clear" w:color="auto" w:fill="auto"/>
            <w:tcMar>
              <w:top w:w="10" w:type="dxa"/>
              <w:left w:w="10" w:type="dxa"/>
              <w:bottom w:w="0" w:type="dxa"/>
              <w:right w:w="10" w:type="dxa"/>
            </w:tcMar>
            <w:vAlign w:val="bottom"/>
            <w:hideMark/>
            <w:tcPrChange w:id="3004" w:author="Aleksander Hansen" w:date="2013-02-16T20:09:00Z">
              <w:tcPr>
                <w:tcW w:w="944" w:type="dxa"/>
                <w:gridSpan w:val="2"/>
                <w:tcBorders>
                  <w:top w:val="nil"/>
                  <w:left w:val="single" w:sz="4" w:space="0" w:color="000000"/>
                  <w:bottom w:val="nil"/>
                  <w:right w:val="nil"/>
                </w:tcBorders>
                <w:shd w:val="clear" w:color="auto" w:fill="auto"/>
                <w:tcMar>
                  <w:top w:w="10" w:type="dxa"/>
                  <w:left w:w="10" w:type="dxa"/>
                  <w:bottom w:w="0" w:type="dxa"/>
                  <w:right w:w="10" w:type="dxa"/>
                </w:tcMar>
                <w:vAlign w:val="bottom"/>
                <w:hideMark/>
              </w:tcPr>
            </w:tcPrChange>
          </w:tcPr>
          <w:p w14:paraId="3575B21C" w14:textId="77777777" w:rsidR="00994066" w:rsidRPr="00B70B6D" w:rsidRDefault="00994066" w:rsidP="00011813">
            <w:pPr>
              <w:pStyle w:val="Text"/>
              <w:keepNext/>
              <w:keepLines/>
              <w:spacing w:before="200"/>
              <w:outlineLvl w:val="6"/>
              <w:rPr>
                <w:color w:val="808080" w:themeColor="background1" w:themeShade="80"/>
                <w:rPrChange w:id="3005" w:author="Aleksander Hansen" w:date="2013-02-16T20:09:00Z">
                  <w:rPr>
                    <w:rFonts w:eastAsiaTheme="majorEastAsia"/>
                    <w:i/>
                    <w:iCs/>
                  </w:rPr>
                </w:rPrChange>
              </w:rPr>
            </w:pPr>
            <w:r w:rsidRPr="00B70B6D">
              <w:rPr>
                <w:color w:val="808080" w:themeColor="background1" w:themeShade="80"/>
                <w:rPrChange w:id="3006" w:author="Aleksander Hansen" w:date="2013-02-16T20:09:00Z">
                  <w:rPr/>
                </w:rPrChange>
              </w:rPr>
              <w:t>0.0000</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3007" w:author="Aleksander Hansen" w:date="2013-02-16T20:09:00Z">
              <w:tcPr>
                <w:tcW w:w="94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7F3EAB98" w14:textId="77777777" w:rsidR="00994066" w:rsidRPr="00FC3197" w:rsidRDefault="00994066" w:rsidP="00011813">
            <w:pPr>
              <w:pStyle w:val="Text"/>
            </w:pPr>
            <w:r w:rsidRPr="00FC3197">
              <w:t>0.0397</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3008" w:author="Aleksander Hansen" w:date="2013-02-16T20:09:00Z">
              <w:tcPr>
                <w:tcW w:w="883"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249D4BD" w14:textId="77777777" w:rsidR="00994066" w:rsidRPr="00FC3197" w:rsidRDefault="00994066" w:rsidP="00011813">
            <w:pPr>
              <w:pStyle w:val="Text"/>
            </w:pPr>
            <w:r w:rsidRPr="00FC3197">
              <w:t>-0.0057</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3009" w:author="Aleksander Hansen" w:date="2013-02-16T20:09:00Z">
              <w:tcPr>
                <w:tcW w:w="92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05732D82" w14:textId="77777777" w:rsidR="00994066" w:rsidRPr="00FC3197" w:rsidRDefault="00994066" w:rsidP="00011813">
            <w:pPr>
              <w:pStyle w:val="Text"/>
            </w:pPr>
            <w:r w:rsidRPr="00FC3197">
              <w:t>0.0049</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3010" w:author="Aleksander Hansen" w:date="2013-02-16T20:09:00Z">
              <w:tcPr>
                <w:tcW w:w="93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EA57559" w14:textId="77777777" w:rsidR="00994066" w:rsidRPr="00FC3197" w:rsidRDefault="00994066" w:rsidP="00011813">
            <w:pPr>
              <w:pStyle w:val="Text"/>
            </w:pPr>
            <w:r w:rsidRPr="00FC3197">
              <w:t>-0.0257</w:t>
            </w:r>
          </w:p>
        </w:tc>
      </w:tr>
      <w:tr w:rsidR="00994066" w:rsidRPr="00BB238E" w14:paraId="1BE5C718" w14:textId="77777777" w:rsidTr="006B12F7">
        <w:trPr>
          <w:trHeight w:val="199"/>
          <w:jc w:val="center"/>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
          <w:p w14:paraId="64E4A5FD" w14:textId="77777777" w:rsidR="00994066" w:rsidRPr="00FC3197" w:rsidRDefault="00994066" w:rsidP="00011813">
            <w:pPr>
              <w:pStyle w:val="Text"/>
            </w:pPr>
            <w:proofErr w:type="gramStart"/>
            <w:r w:rsidRPr="00FC3197">
              <w:t>i</w:t>
            </w:r>
            <w:proofErr w:type="gramEnd"/>
            <w:r w:rsidRPr="00FC3197">
              <w:t xml:space="preserve">.e., this represents a correlated, </w:t>
            </w: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
          <w:p w14:paraId="32C0C070" w14:textId="77777777" w:rsidR="00994066" w:rsidRPr="00FC3197" w:rsidRDefault="00994066" w:rsidP="00011813">
            <w:pPr>
              <w:pStyle w:val="Text"/>
            </w:pPr>
            <w:r w:rsidRPr="00FC3197">
              <w:t>3</w:t>
            </w:r>
          </w:p>
        </w:tc>
        <w:tc>
          <w:tcPr>
            <w:tcW w:w="944" w:type="dxa"/>
            <w:tcBorders>
              <w:top w:val="nil"/>
              <w:left w:val="single" w:sz="4" w:space="0" w:color="000000"/>
              <w:bottom w:val="nil"/>
              <w:right w:val="nil"/>
            </w:tcBorders>
            <w:shd w:val="clear" w:color="auto" w:fill="auto"/>
            <w:tcMar>
              <w:top w:w="10" w:type="dxa"/>
              <w:left w:w="10" w:type="dxa"/>
              <w:bottom w:w="0" w:type="dxa"/>
              <w:right w:w="10" w:type="dxa"/>
            </w:tcMar>
            <w:vAlign w:val="bottom"/>
            <w:hideMark/>
          </w:tcPr>
          <w:p w14:paraId="27A36740" w14:textId="77777777" w:rsidR="00994066" w:rsidRPr="00B70B6D" w:rsidRDefault="00994066" w:rsidP="00011813">
            <w:pPr>
              <w:pStyle w:val="Text"/>
              <w:keepNext/>
              <w:keepLines/>
              <w:spacing w:before="200"/>
              <w:outlineLvl w:val="6"/>
              <w:rPr>
                <w:color w:val="808080" w:themeColor="background1" w:themeShade="80"/>
                <w:rPrChange w:id="3011" w:author="Aleksander Hansen" w:date="2013-02-16T20:09:00Z">
                  <w:rPr>
                    <w:rFonts w:eastAsiaTheme="majorEastAsia"/>
                    <w:i/>
                    <w:iCs/>
                  </w:rPr>
                </w:rPrChange>
              </w:rPr>
            </w:pPr>
            <w:r w:rsidRPr="00B70B6D">
              <w:rPr>
                <w:color w:val="808080" w:themeColor="background1" w:themeShade="80"/>
                <w:rPrChange w:id="3012" w:author="Aleksander Hansen" w:date="2013-02-16T20:09:00Z">
                  <w:rPr/>
                </w:rPrChange>
              </w:rPr>
              <w:t>0.0000</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
          <w:p w14:paraId="42BCBE91" w14:textId="77777777" w:rsidR="00994066" w:rsidRPr="00B70B6D" w:rsidRDefault="00994066" w:rsidP="00011813">
            <w:pPr>
              <w:pStyle w:val="Text"/>
              <w:keepNext/>
              <w:keepLines/>
              <w:spacing w:before="200"/>
              <w:outlineLvl w:val="6"/>
              <w:rPr>
                <w:color w:val="808080" w:themeColor="background1" w:themeShade="80"/>
                <w:rPrChange w:id="3013" w:author="Aleksander Hansen" w:date="2013-02-16T20:10:00Z">
                  <w:rPr>
                    <w:rFonts w:eastAsiaTheme="majorEastAsia"/>
                    <w:i/>
                    <w:iCs/>
                  </w:rPr>
                </w:rPrChange>
              </w:rPr>
            </w:pPr>
            <w:r w:rsidRPr="00B70B6D">
              <w:rPr>
                <w:color w:val="808080" w:themeColor="background1" w:themeShade="80"/>
                <w:rPrChange w:id="3014" w:author="Aleksander Hansen" w:date="2013-02-16T20:10:00Z">
                  <w:rPr/>
                </w:rPrChange>
              </w:rPr>
              <w:t>0.0000</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
          <w:p w14:paraId="5DE7A2FB" w14:textId="77777777" w:rsidR="00994066" w:rsidRPr="00FC3197" w:rsidRDefault="00994066" w:rsidP="00011813">
            <w:pPr>
              <w:pStyle w:val="Text"/>
            </w:pPr>
            <w:r w:rsidRPr="00FC3197">
              <w:t>0.0254</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
          <w:p w14:paraId="1A645D04" w14:textId="77777777" w:rsidR="00994066" w:rsidRPr="00FC3197" w:rsidRDefault="00994066" w:rsidP="00011813">
            <w:pPr>
              <w:pStyle w:val="Text"/>
            </w:pPr>
            <w:r w:rsidRPr="00FC3197">
              <w:t>0.0100</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
          <w:p w14:paraId="1751102A" w14:textId="77777777" w:rsidR="00994066" w:rsidRPr="00FC3197" w:rsidRDefault="00994066" w:rsidP="00011813">
            <w:pPr>
              <w:pStyle w:val="Text"/>
            </w:pPr>
            <w:r w:rsidRPr="00FC3197">
              <w:t>-0.0507</w:t>
            </w:r>
          </w:p>
        </w:tc>
      </w:tr>
      <w:tr w:rsidR="00994066" w:rsidRPr="00BB238E" w14:paraId="4E58D948" w14:textId="77777777" w:rsidTr="006B12F7">
        <w:trPr>
          <w:trHeight w:val="199"/>
          <w:jc w:val="center"/>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
          <w:p w14:paraId="5913A129" w14:textId="77777777" w:rsidR="00994066" w:rsidRPr="00FC3197" w:rsidRDefault="00994066" w:rsidP="00011813">
            <w:pPr>
              <w:pStyle w:val="Text"/>
            </w:pPr>
            <w:proofErr w:type="gramStart"/>
            <w:r w:rsidRPr="00FC3197">
              <w:t>time</w:t>
            </w:r>
            <w:proofErr w:type="gramEnd"/>
            <w:r w:rsidRPr="00FC3197">
              <w:t>-scaled matrix (Sigma) that</w:t>
            </w: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
          <w:p w14:paraId="611A79A2" w14:textId="77777777" w:rsidR="00994066" w:rsidRPr="00FC3197" w:rsidRDefault="00994066" w:rsidP="00011813">
            <w:pPr>
              <w:pStyle w:val="Text"/>
            </w:pPr>
            <w:r w:rsidRPr="00FC3197">
              <w:t>4</w:t>
            </w:r>
          </w:p>
        </w:tc>
        <w:tc>
          <w:tcPr>
            <w:tcW w:w="944" w:type="dxa"/>
            <w:tcBorders>
              <w:top w:val="nil"/>
              <w:left w:val="single" w:sz="4" w:space="0" w:color="000000"/>
              <w:bottom w:val="nil"/>
              <w:right w:val="nil"/>
            </w:tcBorders>
            <w:shd w:val="clear" w:color="auto" w:fill="auto"/>
            <w:tcMar>
              <w:top w:w="10" w:type="dxa"/>
              <w:left w:w="10" w:type="dxa"/>
              <w:bottom w:w="0" w:type="dxa"/>
              <w:right w:w="10" w:type="dxa"/>
            </w:tcMar>
            <w:vAlign w:val="bottom"/>
            <w:hideMark/>
          </w:tcPr>
          <w:p w14:paraId="4FB93097" w14:textId="77777777" w:rsidR="00994066" w:rsidRPr="00B70B6D" w:rsidRDefault="00994066" w:rsidP="00011813">
            <w:pPr>
              <w:pStyle w:val="Text"/>
              <w:keepNext/>
              <w:keepLines/>
              <w:spacing w:before="200"/>
              <w:outlineLvl w:val="6"/>
              <w:rPr>
                <w:color w:val="808080" w:themeColor="background1" w:themeShade="80"/>
                <w:rPrChange w:id="3015" w:author="Aleksander Hansen" w:date="2013-02-16T20:09:00Z">
                  <w:rPr>
                    <w:rFonts w:eastAsiaTheme="majorEastAsia"/>
                    <w:i/>
                    <w:iCs/>
                  </w:rPr>
                </w:rPrChange>
              </w:rPr>
            </w:pPr>
            <w:r w:rsidRPr="00B70B6D">
              <w:rPr>
                <w:color w:val="808080" w:themeColor="background1" w:themeShade="80"/>
                <w:rPrChange w:id="3016" w:author="Aleksander Hansen" w:date="2013-02-16T20:09:00Z">
                  <w:rPr/>
                </w:rPrChange>
              </w:rPr>
              <w:t>0.0000</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
          <w:p w14:paraId="0E89EA8C" w14:textId="77777777" w:rsidR="00994066" w:rsidRPr="00B70B6D" w:rsidRDefault="00994066" w:rsidP="00011813">
            <w:pPr>
              <w:pStyle w:val="Text"/>
              <w:keepNext/>
              <w:keepLines/>
              <w:spacing w:before="200" w:after="200"/>
              <w:outlineLvl w:val="1"/>
              <w:rPr>
                <w:color w:val="808080" w:themeColor="background1" w:themeShade="80"/>
                <w:rPrChange w:id="3017" w:author="Aleksander Hansen" w:date="2013-02-16T20:10:00Z">
                  <w:rPr>
                    <w:rFonts w:eastAsiaTheme="majorEastAsia"/>
                    <w:b/>
                    <w:bCs/>
                    <w:sz w:val="26"/>
                    <w:szCs w:val="26"/>
                  </w:rPr>
                </w:rPrChange>
              </w:rPr>
            </w:pPr>
            <w:r w:rsidRPr="00B70B6D">
              <w:rPr>
                <w:color w:val="808080" w:themeColor="background1" w:themeShade="80"/>
                <w:rPrChange w:id="3018" w:author="Aleksander Hansen" w:date="2013-02-16T20:10:00Z">
                  <w:rPr/>
                </w:rPrChange>
              </w:rPr>
              <w:t>0.0000</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
          <w:p w14:paraId="5BF7C098" w14:textId="77777777" w:rsidR="00994066" w:rsidRPr="00B70B6D" w:rsidRDefault="00994066" w:rsidP="00011813">
            <w:pPr>
              <w:pStyle w:val="Text"/>
              <w:keepNext/>
              <w:keepLines/>
              <w:spacing w:before="200"/>
              <w:outlineLvl w:val="6"/>
              <w:rPr>
                <w:color w:val="808080" w:themeColor="background1" w:themeShade="80"/>
                <w:rPrChange w:id="3019" w:author="Aleksander Hansen" w:date="2013-02-16T20:10:00Z">
                  <w:rPr>
                    <w:rFonts w:eastAsiaTheme="majorEastAsia"/>
                    <w:i/>
                    <w:iCs/>
                  </w:rPr>
                </w:rPrChange>
              </w:rPr>
            </w:pPr>
            <w:r w:rsidRPr="00B70B6D">
              <w:rPr>
                <w:color w:val="808080" w:themeColor="background1" w:themeShade="80"/>
                <w:rPrChange w:id="3020" w:author="Aleksander Hansen" w:date="2013-02-16T20:10:00Z">
                  <w:rPr/>
                </w:rPrChange>
              </w:rPr>
              <w:t>0.0000</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
          <w:p w14:paraId="4AA468DA" w14:textId="77777777" w:rsidR="00994066" w:rsidRPr="00FC3197" w:rsidRDefault="00994066" w:rsidP="00011813">
            <w:pPr>
              <w:pStyle w:val="Text"/>
            </w:pPr>
            <w:r w:rsidRPr="00FC3197">
              <w:t>0.0159</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
          <w:p w14:paraId="205740AC" w14:textId="77777777" w:rsidR="00994066" w:rsidRPr="00FC3197" w:rsidRDefault="00994066" w:rsidP="00011813">
            <w:pPr>
              <w:pStyle w:val="Text"/>
            </w:pPr>
            <w:r w:rsidRPr="00FC3197">
              <w:t>0.0462</w:t>
            </w:r>
          </w:p>
        </w:tc>
      </w:tr>
      <w:tr w:rsidR="00994066" w:rsidRPr="00BB238E" w14:paraId="48F47FA1" w14:textId="77777777" w:rsidTr="006B12F7">
        <w:trPr>
          <w:trHeight w:val="199"/>
          <w:jc w:val="center"/>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
          <w:p w14:paraId="41946DFB" w14:textId="77777777" w:rsidR="00994066" w:rsidRPr="00FC3197" w:rsidRDefault="00994066" w:rsidP="00011813">
            <w:pPr>
              <w:pStyle w:val="Text"/>
            </w:pPr>
            <w:proofErr w:type="gramStart"/>
            <w:r w:rsidRPr="00FC3197">
              <w:t>can</w:t>
            </w:r>
            <w:proofErr w:type="gramEnd"/>
            <w:r w:rsidRPr="00FC3197">
              <w:t xml:space="preserve"> be multiplied by the normal </w:t>
            </w:r>
            <w:proofErr w:type="spellStart"/>
            <w:r w:rsidRPr="00FC3197">
              <w:t>Zs</w:t>
            </w:r>
            <w:proofErr w:type="spellEnd"/>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
          <w:p w14:paraId="764C1351" w14:textId="77777777" w:rsidR="00994066" w:rsidRPr="00FC3197" w:rsidRDefault="00994066" w:rsidP="00011813">
            <w:pPr>
              <w:pStyle w:val="Text"/>
            </w:pPr>
            <w:r w:rsidRPr="00FC3197">
              <w:t>5</w:t>
            </w:r>
          </w:p>
        </w:tc>
        <w:tc>
          <w:tcPr>
            <w:tcW w:w="944" w:type="dxa"/>
            <w:tcBorders>
              <w:top w:val="nil"/>
              <w:left w:val="single" w:sz="4" w:space="0" w:color="000000"/>
              <w:bottom w:val="nil"/>
              <w:right w:val="nil"/>
            </w:tcBorders>
            <w:shd w:val="clear" w:color="auto" w:fill="auto"/>
            <w:tcMar>
              <w:top w:w="10" w:type="dxa"/>
              <w:left w:w="10" w:type="dxa"/>
              <w:bottom w:w="0" w:type="dxa"/>
              <w:right w:w="10" w:type="dxa"/>
            </w:tcMar>
            <w:vAlign w:val="bottom"/>
            <w:hideMark/>
          </w:tcPr>
          <w:p w14:paraId="5F8E0229" w14:textId="77777777" w:rsidR="00994066" w:rsidRPr="00B70B6D" w:rsidRDefault="00994066" w:rsidP="00011813">
            <w:pPr>
              <w:pStyle w:val="Text"/>
              <w:keepNext/>
              <w:keepLines/>
              <w:spacing w:before="200"/>
              <w:outlineLvl w:val="6"/>
              <w:rPr>
                <w:color w:val="808080" w:themeColor="background1" w:themeShade="80"/>
                <w:rPrChange w:id="3021" w:author="Aleksander Hansen" w:date="2013-02-16T20:09:00Z">
                  <w:rPr>
                    <w:rFonts w:eastAsiaTheme="majorEastAsia"/>
                    <w:i/>
                    <w:iCs/>
                  </w:rPr>
                </w:rPrChange>
              </w:rPr>
            </w:pPr>
            <w:r w:rsidRPr="00B70B6D">
              <w:rPr>
                <w:color w:val="808080" w:themeColor="background1" w:themeShade="80"/>
                <w:rPrChange w:id="3022" w:author="Aleksander Hansen" w:date="2013-02-16T20:09:00Z">
                  <w:rPr/>
                </w:rPrChange>
              </w:rPr>
              <w:t>0.0000</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
          <w:p w14:paraId="65F5C2C6" w14:textId="77777777" w:rsidR="00994066" w:rsidRPr="00B70B6D" w:rsidRDefault="00994066" w:rsidP="00011813">
            <w:pPr>
              <w:pStyle w:val="Text"/>
              <w:keepNext/>
              <w:keepLines/>
              <w:spacing w:before="200" w:after="200"/>
              <w:outlineLvl w:val="1"/>
              <w:rPr>
                <w:color w:val="808080" w:themeColor="background1" w:themeShade="80"/>
                <w:rPrChange w:id="3023" w:author="Aleksander Hansen" w:date="2013-02-16T20:10:00Z">
                  <w:rPr>
                    <w:rFonts w:eastAsiaTheme="majorEastAsia"/>
                    <w:b/>
                    <w:bCs/>
                    <w:sz w:val="26"/>
                    <w:szCs w:val="26"/>
                  </w:rPr>
                </w:rPrChange>
              </w:rPr>
            </w:pPr>
            <w:r w:rsidRPr="00B70B6D">
              <w:rPr>
                <w:color w:val="808080" w:themeColor="background1" w:themeShade="80"/>
                <w:rPrChange w:id="3024" w:author="Aleksander Hansen" w:date="2013-02-16T20:10:00Z">
                  <w:rPr/>
                </w:rPrChange>
              </w:rPr>
              <w:t>0.0000</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
          <w:p w14:paraId="203E04A4" w14:textId="77777777" w:rsidR="00994066" w:rsidRPr="00B70B6D" w:rsidRDefault="00994066" w:rsidP="00011813">
            <w:pPr>
              <w:pStyle w:val="Text"/>
              <w:keepNext/>
              <w:keepLines/>
              <w:spacing w:before="200"/>
              <w:outlineLvl w:val="6"/>
              <w:rPr>
                <w:color w:val="808080" w:themeColor="background1" w:themeShade="80"/>
                <w:rPrChange w:id="3025" w:author="Aleksander Hansen" w:date="2013-02-16T20:10:00Z">
                  <w:rPr>
                    <w:rFonts w:eastAsiaTheme="majorEastAsia"/>
                    <w:i/>
                    <w:iCs/>
                  </w:rPr>
                </w:rPrChange>
              </w:rPr>
            </w:pPr>
            <w:r w:rsidRPr="00B70B6D">
              <w:rPr>
                <w:color w:val="808080" w:themeColor="background1" w:themeShade="80"/>
                <w:rPrChange w:id="3026" w:author="Aleksander Hansen" w:date="2013-02-16T20:10:00Z">
                  <w:rPr/>
                </w:rPrChange>
              </w:rPr>
              <w:t>0.0000</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
          <w:p w14:paraId="0644D1D6" w14:textId="77777777" w:rsidR="00994066" w:rsidRPr="00B70B6D" w:rsidRDefault="00994066" w:rsidP="00011813">
            <w:pPr>
              <w:pStyle w:val="Text"/>
              <w:keepNext/>
              <w:keepLines/>
              <w:spacing w:before="200" w:after="200"/>
              <w:outlineLvl w:val="1"/>
              <w:rPr>
                <w:color w:val="808080" w:themeColor="background1" w:themeShade="80"/>
                <w:rPrChange w:id="3027" w:author="Aleksander Hansen" w:date="2013-02-16T20:10:00Z">
                  <w:rPr>
                    <w:rFonts w:eastAsiaTheme="majorEastAsia"/>
                    <w:b/>
                    <w:bCs/>
                    <w:sz w:val="26"/>
                    <w:szCs w:val="26"/>
                  </w:rPr>
                </w:rPrChange>
              </w:rPr>
            </w:pPr>
            <w:r w:rsidRPr="00B70B6D">
              <w:rPr>
                <w:color w:val="808080" w:themeColor="background1" w:themeShade="80"/>
                <w:rPrChange w:id="3028" w:author="Aleksander Hansen" w:date="2013-02-16T20:10:00Z">
                  <w:rPr/>
                </w:rPrChange>
              </w:rPr>
              <w:t>0.0000</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
          <w:p w14:paraId="1932B272" w14:textId="77777777" w:rsidR="00994066" w:rsidRPr="00FC3197" w:rsidRDefault="00994066" w:rsidP="00011813">
            <w:pPr>
              <w:pStyle w:val="Text"/>
            </w:pPr>
            <w:r w:rsidRPr="00FC3197">
              <w:t>0.0319</w:t>
            </w:r>
          </w:p>
        </w:tc>
      </w:tr>
      <w:tr w:rsidR="00994066" w:rsidRPr="00BB238E" w14:paraId="4BAEDF51" w14:textId="77777777" w:rsidTr="00B70B6D">
        <w:trPr>
          <w:trHeight w:val="199"/>
          <w:jc w:val="center"/>
          <w:trPrChange w:id="3029" w:author="Aleksander Hansen" w:date="2013-02-16T20:09:00Z">
            <w:trPr>
              <w:gridBefore w:val="1"/>
              <w:trHeight w:val="199"/>
              <w:jc w:val="center"/>
            </w:trPr>
          </w:trPrChange>
        </w:trPr>
        <w:tc>
          <w:tcPr>
            <w:tcW w:w="4175" w:type="dxa"/>
            <w:tcBorders>
              <w:top w:val="nil"/>
              <w:left w:val="nil"/>
              <w:right w:val="nil"/>
            </w:tcBorders>
            <w:shd w:val="clear" w:color="auto" w:fill="auto"/>
            <w:tcMar>
              <w:top w:w="10" w:type="dxa"/>
              <w:left w:w="10" w:type="dxa"/>
              <w:bottom w:w="0" w:type="dxa"/>
              <w:right w:w="10" w:type="dxa"/>
            </w:tcMar>
            <w:vAlign w:val="bottom"/>
            <w:hideMark/>
            <w:tcPrChange w:id="3030" w:author="Aleksander Hansen" w:date="2013-02-16T20:09: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66D11083" w14:textId="77777777" w:rsidR="00994066" w:rsidRPr="00BB238E" w:rsidRDefault="00994066" w:rsidP="00011813">
            <w:pPr>
              <w:pStyle w:val="Text"/>
            </w:pPr>
          </w:p>
        </w:tc>
        <w:tc>
          <w:tcPr>
            <w:tcW w:w="331" w:type="dxa"/>
            <w:tcBorders>
              <w:top w:val="nil"/>
              <w:left w:val="nil"/>
              <w:right w:val="nil"/>
            </w:tcBorders>
            <w:shd w:val="clear" w:color="auto" w:fill="auto"/>
            <w:tcMar>
              <w:top w:w="10" w:type="dxa"/>
              <w:left w:w="10" w:type="dxa"/>
              <w:bottom w:w="0" w:type="dxa"/>
              <w:right w:w="10" w:type="dxa"/>
            </w:tcMar>
            <w:vAlign w:val="bottom"/>
            <w:hideMark/>
            <w:tcPrChange w:id="3031" w:author="Aleksander Hansen" w:date="2013-02-16T20:09: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7D73674C" w14:textId="77777777" w:rsidR="00994066" w:rsidRPr="00BB238E" w:rsidRDefault="00994066" w:rsidP="00011813">
            <w:pPr>
              <w:pStyle w:val="Text"/>
            </w:pPr>
          </w:p>
        </w:tc>
        <w:tc>
          <w:tcPr>
            <w:tcW w:w="944" w:type="dxa"/>
            <w:tcBorders>
              <w:top w:val="nil"/>
              <w:left w:val="nil"/>
              <w:right w:val="nil"/>
            </w:tcBorders>
            <w:shd w:val="clear" w:color="auto" w:fill="auto"/>
            <w:tcMar>
              <w:top w:w="10" w:type="dxa"/>
              <w:left w:w="10" w:type="dxa"/>
              <w:bottom w:w="0" w:type="dxa"/>
              <w:right w:w="10" w:type="dxa"/>
            </w:tcMar>
            <w:vAlign w:val="bottom"/>
            <w:hideMark/>
            <w:tcPrChange w:id="3032" w:author="Aleksander Hansen" w:date="2013-02-16T20:09:00Z">
              <w:tcPr>
                <w:tcW w:w="944"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4F4EDC86" w14:textId="77777777" w:rsidR="00994066" w:rsidRPr="00BB238E" w:rsidRDefault="00994066" w:rsidP="00011813">
            <w:pPr>
              <w:pStyle w:val="Text"/>
            </w:pPr>
          </w:p>
        </w:tc>
        <w:tc>
          <w:tcPr>
            <w:tcW w:w="947" w:type="dxa"/>
            <w:tcBorders>
              <w:top w:val="nil"/>
              <w:left w:val="nil"/>
              <w:right w:val="nil"/>
            </w:tcBorders>
            <w:shd w:val="clear" w:color="auto" w:fill="auto"/>
            <w:tcMar>
              <w:top w:w="10" w:type="dxa"/>
              <w:left w:w="10" w:type="dxa"/>
              <w:bottom w:w="0" w:type="dxa"/>
              <w:right w:w="10" w:type="dxa"/>
            </w:tcMar>
            <w:vAlign w:val="bottom"/>
            <w:hideMark/>
            <w:tcPrChange w:id="3033" w:author="Aleksander Hansen" w:date="2013-02-16T20:09:00Z">
              <w:tcPr>
                <w:tcW w:w="94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1F6EDB92" w14:textId="77777777" w:rsidR="00994066" w:rsidRPr="00BB238E" w:rsidRDefault="00994066" w:rsidP="00011813">
            <w:pPr>
              <w:pStyle w:val="Text"/>
            </w:pPr>
          </w:p>
        </w:tc>
        <w:tc>
          <w:tcPr>
            <w:tcW w:w="883" w:type="dxa"/>
            <w:tcBorders>
              <w:top w:val="nil"/>
              <w:left w:val="nil"/>
              <w:right w:val="nil"/>
            </w:tcBorders>
            <w:shd w:val="clear" w:color="auto" w:fill="auto"/>
            <w:tcMar>
              <w:top w:w="10" w:type="dxa"/>
              <w:left w:w="10" w:type="dxa"/>
              <w:bottom w:w="0" w:type="dxa"/>
              <w:right w:w="10" w:type="dxa"/>
            </w:tcMar>
            <w:vAlign w:val="bottom"/>
            <w:hideMark/>
            <w:tcPrChange w:id="3034" w:author="Aleksander Hansen" w:date="2013-02-16T20:09:00Z">
              <w:tcPr>
                <w:tcW w:w="883"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7AEA302D" w14:textId="77777777" w:rsidR="00994066" w:rsidRPr="00BB238E" w:rsidRDefault="00994066" w:rsidP="00011813">
            <w:pPr>
              <w:pStyle w:val="Text"/>
            </w:pPr>
          </w:p>
        </w:tc>
        <w:tc>
          <w:tcPr>
            <w:tcW w:w="925" w:type="dxa"/>
            <w:tcBorders>
              <w:top w:val="nil"/>
              <w:left w:val="nil"/>
              <w:right w:val="nil"/>
            </w:tcBorders>
            <w:shd w:val="clear" w:color="auto" w:fill="auto"/>
            <w:tcMar>
              <w:top w:w="10" w:type="dxa"/>
              <w:left w:w="10" w:type="dxa"/>
              <w:bottom w:w="0" w:type="dxa"/>
              <w:right w:w="10" w:type="dxa"/>
            </w:tcMar>
            <w:vAlign w:val="bottom"/>
            <w:hideMark/>
            <w:tcPrChange w:id="3035" w:author="Aleksander Hansen" w:date="2013-02-16T20:09:00Z">
              <w:tcPr>
                <w:tcW w:w="92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05471AC6" w14:textId="77777777" w:rsidR="00994066" w:rsidRPr="00BB238E" w:rsidRDefault="00994066" w:rsidP="00011813">
            <w:pPr>
              <w:pStyle w:val="Text"/>
            </w:pPr>
          </w:p>
        </w:tc>
        <w:tc>
          <w:tcPr>
            <w:tcW w:w="937" w:type="dxa"/>
            <w:tcBorders>
              <w:top w:val="nil"/>
              <w:left w:val="nil"/>
              <w:right w:val="nil"/>
            </w:tcBorders>
            <w:shd w:val="clear" w:color="auto" w:fill="auto"/>
            <w:tcMar>
              <w:top w:w="10" w:type="dxa"/>
              <w:left w:w="10" w:type="dxa"/>
              <w:bottom w:w="0" w:type="dxa"/>
              <w:right w:w="10" w:type="dxa"/>
            </w:tcMar>
            <w:vAlign w:val="bottom"/>
            <w:hideMark/>
            <w:tcPrChange w:id="3036" w:author="Aleksander Hansen" w:date="2013-02-16T20:09:00Z">
              <w:tcPr>
                <w:tcW w:w="93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13DACB1D" w14:textId="77777777" w:rsidR="00994066" w:rsidRPr="00BB238E" w:rsidRDefault="00994066" w:rsidP="00011813">
            <w:pPr>
              <w:pStyle w:val="Text"/>
            </w:pPr>
          </w:p>
        </w:tc>
      </w:tr>
      <w:tr w:rsidR="00994066" w:rsidRPr="00BB238E" w14:paraId="10BA419A" w14:textId="77777777" w:rsidTr="00B70B6D">
        <w:trPr>
          <w:trHeight w:val="199"/>
          <w:jc w:val="center"/>
          <w:trPrChange w:id="3037" w:author="Aleksander Hansen" w:date="2013-02-16T20:09:00Z">
            <w:trPr>
              <w:gridBefore w:val="1"/>
              <w:trHeight w:val="199"/>
              <w:jc w:val="center"/>
            </w:trPr>
          </w:trPrChange>
        </w:trPr>
        <w:tc>
          <w:tcPr>
            <w:tcW w:w="9142" w:type="dxa"/>
            <w:gridSpan w:val="7"/>
            <w:tcBorders>
              <w:top w:val="nil"/>
              <w:left w:val="nil"/>
              <w:bottom w:val="nil"/>
              <w:right w:val="nil"/>
            </w:tcBorders>
            <w:shd w:val="clear" w:color="auto" w:fill="auto"/>
            <w:tcMar>
              <w:top w:w="10" w:type="dxa"/>
              <w:left w:w="10" w:type="dxa"/>
              <w:bottom w:w="0" w:type="dxa"/>
              <w:right w:w="10" w:type="dxa"/>
            </w:tcMar>
            <w:vAlign w:val="bottom"/>
            <w:hideMark/>
            <w:tcPrChange w:id="3038" w:author="Aleksander Hansen" w:date="2013-02-16T20:09:00Z">
              <w:tcPr>
                <w:tcW w:w="9142" w:type="dxa"/>
                <w:gridSpan w:val="14"/>
                <w:tcBorders>
                  <w:top w:val="nil"/>
                  <w:left w:val="nil"/>
                  <w:bottom w:val="nil"/>
                  <w:right w:val="nil"/>
                </w:tcBorders>
                <w:shd w:val="clear" w:color="auto" w:fill="FFA7A7"/>
                <w:tcMar>
                  <w:top w:w="10" w:type="dxa"/>
                  <w:left w:w="10" w:type="dxa"/>
                  <w:bottom w:w="0" w:type="dxa"/>
                  <w:right w:w="10" w:type="dxa"/>
                </w:tcMar>
                <w:vAlign w:val="bottom"/>
                <w:hideMark/>
              </w:tcPr>
            </w:tcPrChange>
          </w:tcPr>
          <w:p w14:paraId="0EBA00B8" w14:textId="77777777" w:rsidR="00994066" w:rsidRPr="00FC3197" w:rsidRDefault="00994066" w:rsidP="00011813">
            <w:pPr>
              <w:pStyle w:val="Text"/>
            </w:pPr>
            <w:r w:rsidRPr="00FC3197">
              <w:t xml:space="preserve">6. Monte Carlo Value at Risk (VaR): </w:t>
            </w:r>
            <w:r w:rsidRPr="00FC3197">
              <w:tab/>
              <w:t>11.79%</w:t>
            </w:r>
          </w:p>
        </w:tc>
      </w:tr>
    </w:tbl>
    <w:p w14:paraId="2E8EEE6E" w14:textId="5D19F8B8" w:rsidR="00994066" w:rsidRDefault="001B6307" w:rsidP="001B6307">
      <w:pPr>
        <w:pStyle w:val="Heading2"/>
      </w:pPr>
      <w:bookmarkStart w:id="3039" w:name="_Toc223340261"/>
      <w:r>
        <w:t>De</w:t>
      </w:r>
      <w:r w:rsidR="00994066" w:rsidRPr="000409E4">
        <w:t>s</w:t>
      </w:r>
      <w:r>
        <w:t>cribe</w:t>
      </w:r>
      <w:r w:rsidR="00994066" w:rsidRPr="000409E4">
        <w:t xml:space="preserve"> the implications of correlation breakdown for scenario analysis.</w:t>
      </w:r>
      <w:bookmarkEnd w:id="3039"/>
    </w:p>
    <w:p w14:paraId="3C5DB579" w14:textId="77777777" w:rsidR="00994066" w:rsidRPr="007B206F" w:rsidRDefault="00994066" w:rsidP="007B206F">
      <w:pPr>
        <w:pStyle w:val="Text"/>
      </w:pPr>
      <w:r w:rsidRPr="007B206F">
        <w:t xml:space="preserve">The problem with the SMC approach is that the covariance matrix is meant to be “typical” </w:t>
      </w:r>
    </w:p>
    <w:p w14:paraId="7207AFAE" w14:textId="77777777" w:rsidR="00994066" w:rsidRPr="007B206F" w:rsidRDefault="00994066" w:rsidP="007B206F">
      <w:pPr>
        <w:pStyle w:val="Text"/>
      </w:pPr>
      <w:r w:rsidRPr="007B206F">
        <w:t xml:space="preserve">But severe stress events wreak havoc on the correlation matrix. That’s correlation breakdown. </w:t>
      </w:r>
    </w:p>
    <w:p w14:paraId="6D093710" w14:textId="77777777" w:rsidR="007B206F" w:rsidRDefault="007B206F" w:rsidP="007B206F">
      <w:pPr>
        <w:pStyle w:val="Text"/>
      </w:pPr>
    </w:p>
    <w:p w14:paraId="2BEBA66A" w14:textId="77777777" w:rsidR="00994066" w:rsidRPr="007B206F" w:rsidRDefault="00994066" w:rsidP="007B206F">
      <w:pPr>
        <w:pStyle w:val="Text"/>
      </w:pPr>
      <w:r w:rsidRPr="007B206F">
        <w:t>Scenarios can attempt to incorporate correlation breakdowns. One approach is to stress test (simulate) the correlation matrix. This is easier said than done; e.g., the variance-covariance matrix needs to be invertible.</w:t>
      </w:r>
    </w:p>
    <w:p w14:paraId="159259F9" w14:textId="77777777" w:rsidR="007B206F" w:rsidRDefault="007B206F" w:rsidP="007B206F">
      <w:pPr>
        <w:pStyle w:val="Text"/>
      </w:pPr>
    </w:p>
    <w:p w14:paraId="0A5C0242" w14:textId="77777777" w:rsidR="00994066" w:rsidRPr="007B206F" w:rsidRDefault="00994066" w:rsidP="007B206F">
      <w:pPr>
        <w:pStyle w:val="Text"/>
      </w:pPr>
      <w:r w:rsidRPr="007B206F">
        <w:t>Diversification benefits diminish under stress events, which is the worst time for them: “These two events [i.e., Brady Bonds issued by Bulgaria and the Philippines; yield change series of US government bonds and Japanese Government Bonds] of breakdown in historic correlation matrices occur when the investor needs the diversification benefit the most. In particular, note that the increase in volatility that occurs during such crises would require an even stronger diversification effect in order not to generate extreme returns. The opposite is true in the data. Spikes in volatility occur at the same time that correlations approach one because of an observed contagion effect. A rise in volatility and correlation generates an entirely different return generating process.” –Linda Allen</w:t>
      </w:r>
    </w:p>
    <w:p w14:paraId="06CF57FA" w14:textId="77777777" w:rsidR="00994066" w:rsidRDefault="00994066" w:rsidP="007B206F">
      <w:pPr>
        <w:pStyle w:val="Heading2"/>
      </w:pPr>
      <w:bookmarkStart w:id="3040" w:name="_Toc223340262"/>
      <w:r w:rsidRPr="00606617">
        <w:t>Describe worst case scenario analysis</w:t>
      </w:r>
      <w:bookmarkEnd w:id="3040"/>
    </w:p>
    <w:p w14:paraId="5B6EB58F" w14:textId="49FA051C" w:rsidR="00994066" w:rsidRPr="007B206F" w:rsidRDefault="00994066" w:rsidP="007B206F">
      <w:pPr>
        <w:pStyle w:val="Text"/>
      </w:pPr>
      <w:r w:rsidRPr="007B206F">
        <w:t xml:space="preserve">The </w:t>
      </w:r>
      <w:del w:id="3041" w:author="Aleksander Hansen" w:date="2013-02-16T20:25:00Z">
        <w:r w:rsidRPr="007B206F" w:rsidDel="00260EEB">
          <w:delText>worst case</w:delText>
        </w:r>
      </w:del>
      <w:ins w:id="3042" w:author="Aleksander Hansen" w:date="2013-02-16T20:25:00Z">
        <w:r w:rsidR="00260EEB" w:rsidRPr="007B206F">
          <w:t>worst-case</w:t>
        </w:r>
      </w:ins>
      <w:r w:rsidRPr="007B206F">
        <w:t xml:space="preserve"> scenario measure asks, what is the worst loss that can happen over a period of time? </w:t>
      </w:r>
    </w:p>
    <w:p w14:paraId="2A92745C" w14:textId="77777777" w:rsidR="007B206F" w:rsidRDefault="007B206F" w:rsidP="007B206F">
      <w:pPr>
        <w:pStyle w:val="Text"/>
      </w:pPr>
    </w:p>
    <w:p w14:paraId="41382171" w14:textId="77777777" w:rsidR="00994066" w:rsidRPr="007B206F" w:rsidRDefault="00994066" w:rsidP="007B206F">
      <w:pPr>
        <w:pStyle w:val="Text"/>
      </w:pPr>
      <w:r w:rsidRPr="007B206F">
        <w:t>Compare this to VAR, which asks, what is the worst expected loss with 95% or 99% confidence? The probability of a “worst loss” is certain (100%); the issue is its location</w:t>
      </w:r>
    </w:p>
    <w:p w14:paraId="2167B482" w14:textId="77777777" w:rsidR="00994066" w:rsidRPr="007B206F" w:rsidRDefault="00994066" w:rsidP="007B206F">
      <w:pPr>
        <w:pStyle w:val="Text"/>
      </w:pPr>
      <w:r w:rsidRPr="007B206F">
        <w:t>As an extension to VAR, there are three points regarding the WCS:</w:t>
      </w:r>
    </w:p>
    <w:p w14:paraId="4F86AB2A" w14:textId="77777777" w:rsidR="007B206F" w:rsidRDefault="007B206F" w:rsidP="007B206F">
      <w:pPr>
        <w:pStyle w:val="Text"/>
      </w:pPr>
    </w:p>
    <w:p w14:paraId="2284AB81" w14:textId="77777777" w:rsidR="00994066" w:rsidRPr="007B206F" w:rsidRDefault="00994066" w:rsidP="007B206F">
      <w:pPr>
        <w:pStyle w:val="Text"/>
      </w:pPr>
      <w:r w:rsidRPr="007B206F">
        <w:t>The WCS assumes the firm increases its level of investment when gains are realized; i.e., that the firm is “capital efficient.”</w:t>
      </w:r>
    </w:p>
    <w:p w14:paraId="7C613781" w14:textId="77777777" w:rsidR="007B206F" w:rsidRDefault="007B206F" w:rsidP="007B206F">
      <w:pPr>
        <w:pStyle w:val="Text"/>
      </w:pPr>
    </w:p>
    <w:p w14:paraId="56B44A41" w14:textId="77777777" w:rsidR="00994066" w:rsidRPr="007B206F" w:rsidRDefault="00994066" w:rsidP="007B206F">
      <w:pPr>
        <w:pStyle w:val="Text"/>
      </w:pPr>
      <w:r w:rsidRPr="007B206F">
        <w:t>The effects of time-varying volatility are ignored</w:t>
      </w:r>
    </w:p>
    <w:p w14:paraId="389B5A7B" w14:textId="77777777" w:rsidR="007B206F" w:rsidRDefault="007B206F" w:rsidP="007B206F">
      <w:pPr>
        <w:pStyle w:val="Text"/>
      </w:pPr>
    </w:p>
    <w:p w14:paraId="5D918A03" w14:textId="77777777" w:rsidR="00994066" w:rsidRPr="007B206F" w:rsidRDefault="00994066" w:rsidP="007B206F">
      <w:pPr>
        <w:pStyle w:val="Text"/>
      </w:pPr>
      <w:r w:rsidRPr="007B206F">
        <w:t>There is still the extreme tail issue: it is still possible to underestimate the likelihood of extreme left-tail losses</w:t>
      </w:r>
    </w:p>
    <w:p w14:paraId="33686C3C" w14:textId="77777777" w:rsidR="00994066" w:rsidRPr="00606617" w:rsidRDefault="00994066" w:rsidP="00994066">
      <w:pPr>
        <w:pStyle w:val="Paragraph"/>
      </w:pPr>
    </w:p>
    <w:p w14:paraId="480CF6CA" w14:textId="77777777" w:rsidR="00994066" w:rsidRDefault="00994066" w:rsidP="00994066">
      <w:pPr>
        <w:pStyle w:val="Paragraph"/>
      </w:pPr>
    </w:p>
    <w:p w14:paraId="48003264" w14:textId="77777777" w:rsidR="0063209D" w:rsidRDefault="001E7AA1">
      <w:pPr>
        <w:pStyle w:val="Heading2"/>
        <w:rPr>
          <w:ins w:id="3043" w:author="Aleksander Hansen" w:date="2013-02-19T19:18:00Z"/>
        </w:rPr>
        <w:pPrChange w:id="3044" w:author="Aleksander Hansen" w:date="2013-02-19T19:18:00Z">
          <w:pPr/>
        </w:pPrChange>
      </w:pPr>
      <w:ins w:id="3045" w:author="Aleksander Hansen" w:date="2013-02-17T14:15:00Z">
        <w:r>
          <w:br w:type="page"/>
        </w:r>
      </w:ins>
      <w:bookmarkStart w:id="3046" w:name="_Toc223340263"/>
      <w:ins w:id="3047" w:author="Aleksander Hansen" w:date="2013-02-19T19:17:00Z">
        <w:r w:rsidR="0063209D">
          <w:t>Chapter Summary</w:t>
        </w:r>
      </w:ins>
      <w:bookmarkEnd w:id="3046"/>
    </w:p>
    <w:p w14:paraId="4264E769" w14:textId="3F944D03" w:rsidR="0063209D" w:rsidRDefault="0063209D">
      <w:pPr>
        <w:rPr>
          <w:ins w:id="3048" w:author="Aleksander Hansen" w:date="2013-02-19T19:23:00Z"/>
        </w:rPr>
      </w:pPr>
      <w:ins w:id="3049" w:author="Aleksander Hansen" w:date="2013-02-19T19:18:00Z">
        <w:r w:rsidRPr="005C7421">
          <w:t xml:space="preserve">A linear derivative is when the relationship between the derivative and </w:t>
        </w:r>
        <w:r>
          <w:t>the underlying pricing factor</w:t>
        </w:r>
        <w:r w:rsidRPr="005C7421">
          <w:t xml:space="preserve"> is linear</w:t>
        </w:r>
        <w:r>
          <w:t>: the delta</w:t>
        </w:r>
        <w:r w:rsidRPr="005C7421">
          <w:t xml:space="preserve"> needs to be constant for all levels of the underlying factor. A non-linear derivative has a delta that is not constant.</w:t>
        </w:r>
      </w:ins>
      <w:ins w:id="3050" w:author="Aleksander Hansen" w:date="2013-02-19T19:19:00Z">
        <w:r w:rsidR="003D64E8">
          <w:t xml:space="preserve"> We saw that</w:t>
        </w:r>
      </w:ins>
      <w:ins w:id="3051" w:author="Aleksander Hansen" w:date="2013-02-19T19:18:00Z">
        <w:r w:rsidRPr="005C7421">
          <w:t xml:space="preserve"> a futures contract on S&amp;P 500 index is approximately linear</w:t>
        </w:r>
        <w:r w:rsidR="003D64E8">
          <w:t xml:space="preserve">, whereas the price of a stock </w:t>
        </w:r>
      </w:ins>
      <w:ins w:id="3052" w:author="Aleksander Hansen" w:date="2013-02-19T19:20:00Z">
        <w:r w:rsidR="003D64E8">
          <w:t>option</w:t>
        </w:r>
      </w:ins>
      <w:ins w:id="3053" w:author="Aleksander Hansen" w:date="2013-02-19T19:18:00Z">
        <w:r w:rsidR="003D64E8">
          <w:t xml:space="preserve"> </w:t>
        </w:r>
      </w:ins>
      <w:ins w:id="3054" w:author="Aleksander Hansen" w:date="2013-02-19T19:20:00Z">
        <w:r w:rsidR="003D64E8">
          <w:t>is non-linear.</w:t>
        </w:r>
      </w:ins>
    </w:p>
    <w:p w14:paraId="7EA647AA" w14:textId="77777777" w:rsidR="003D64E8" w:rsidRDefault="003D64E8">
      <w:pPr>
        <w:rPr>
          <w:ins w:id="3055" w:author="Aleksander Hansen" w:date="2013-02-19T19:23:00Z"/>
        </w:rPr>
      </w:pPr>
    </w:p>
    <w:p w14:paraId="4C184975" w14:textId="1306547C" w:rsidR="003D64E8" w:rsidRDefault="003D64E8">
      <w:pPr>
        <w:pStyle w:val="Text"/>
        <w:rPr>
          <w:ins w:id="3056" w:author="Aleksander Hansen" w:date="2013-02-19T19:20:00Z"/>
        </w:rPr>
        <w:pPrChange w:id="3057" w:author="Aleksander Hansen" w:date="2013-02-19T19:27:00Z">
          <w:pPr/>
        </w:pPrChange>
      </w:pPr>
      <w:ins w:id="3058" w:author="Aleksander Hansen" w:date="2013-02-19T19:27:00Z">
        <w:r>
          <w:t>For a linear derivative the</w:t>
        </w:r>
      </w:ins>
      <w:ins w:id="3059" w:author="Aleksander Hansen" w:date="2013-02-19T19:25:00Z">
        <w:r>
          <w:t xml:space="preserve"> delta, </w:t>
        </w:r>
        <w:r w:rsidRPr="00DB35B4">
          <w:t>is constant. Therefore, in the case of a linear derivative, VaR scales directly with the underlying risk factor.</w:t>
        </w:r>
      </w:ins>
      <w:ins w:id="3060" w:author="Aleksander Hansen" w:date="2013-02-19T19:27:00Z">
        <w:r>
          <w:t xml:space="preserve"> </w:t>
        </w:r>
      </w:ins>
      <w:ins w:id="3061" w:author="Aleksander Hansen" w:date="2013-02-19T19:23:00Z">
        <w:r>
          <w:t>VaR for a linear derivative can be calculated as</w:t>
        </w:r>
      </w:ins>
      <w:ins w:id="3062" w:author="Aleksander Hansen" w:date="2013-02-19T19:24:00Z">
        <w:r>
          <w:t>:</w:t>
        </w:r>
      </w:ins>
      <w:ins w:id="3063" w:author="Aleksander Hansen" w:date="2013-02-19T19:23:00Z">
        <w:r>
          <w:t xml:space="preserve"> </w:t>
        </w:r>
        <w:r w:rsidRPr="00DB35B4">
          <w:t xml:space="preserve">VaR = |delta| * </w:t>
        </w:r>
      </w:ins>
      <w:ins w:id="3064" w:author="Aleksander Hansen" w:date="2013-02-19T19:34:00Z">
        <w:r w:rsidR="00CB0AB9">
          <w:t>z</w:t>
        </w:r>
      </w:ins>
      <w:ins w:id="3065" w:author="Aleksander Hansen" w:date="2013-02-19T19:23:00Z">
        <w:r w:rsidRPr="00DB35B4">
          <w:t xml:space="preserve"> * sigma * </w:t>
        </w:r>
        <w:proofErr w:type="gramStart"/>
        <w:r w:rsidRPr="00DB35B4">
          <w:t>S(</w:t>
        </w:r>
        <w:proofErr w:type="gramEnd"/>
        <w:r w:rsidRPr="00DB35B4">
          <w:t>0)</w:t>
        </w:r>
      </w:ins>
      <w:ins w:id="3066" w:author="Aleksander Hansen" w:date="2013-02-19T19:34:00Z">
        <w:r w:rsidR="00CB0AB9">
          <w:t xml:space="preserve">. Where sigma is the volatility, z represents the confidence level in </w:t>
        </w:r>
      </w:ins>
      <w:ins w:id="3067" w:author="Aleksander Hansen" w:date="2013-02-19T19:35:00Z">
        <w:r w:rsidR="00CB0AB9">
          <w:t xml:space="preserve">terms of the number of </w:t>
        </w:r>
      </w:ins>
      <w:ins w:id="3068" w:author="Aleksander Hansen" w:date="2013-02-19T19:34:00Z">
        <w:r w:rsidR="00CB0AB9">
          <w:t>standard deviations from the mean</w:t>
        </w:r>
      </w:ins>
      <w:ins w:id="3069" w:author="Aleksander Hansen" w:date="2013-02-19T19:36:00Z">
        <w:r w:rsidR="00CB0AB9">
          <w:t xml:space="preserve">, and </w:t>
        </w:r>
        <w:proofErr w:type="gramStart"/>
        <w:r w:rsidR="00CB0AB9">
          <w:t>S(</w:t>
        </w:r>
        <w:proofErr w:type="gramEnd"/>
        <w:r w:rsidR="00CB0AB9">
          <w:t>0) is the price of the underlying</w:t>
        </w:r>
      </w:ins>
    </w:p>
    <w:p w14:paraId="412C88F0" w14:textId="77777777" w:rsidR="003D64E8" w:rsidRDefault="003D64E8">
      <w:pPr>
        <w:rPr>
          <w:ins w:id="3070" w:author="Aleksander Hansen" w:date="2013-02-19T20:20:00Z"/>
        </w:rPr>
      </w:pPr>
    </w:p>
    <w:p w14:paraId="1F821905" w14:textId="77777777" w:rsidR="00287ABA" w:rsidRDefault="00287ABA">
      <w:pPr>
        <w:rPr>
          <w:ins w:id="3071" w:author="Aleksander Hansen" w:date="2013-02-19T20:37:00Z"/>
        </w:rPr>
      </w:pPr>
      <w:ins w:id="3072" w:author="Aleksander Hansen" w:date="2013-02-19T20:28:00Z">
        <w:r>
          <w:t xml:space="preserve">When </w:t>
        </w:r>
      </w:ins>
      <w:ins w:id="3073" w:author="Aleksander Hansen" w:date="2013-02-19T20:22:00Z">
        <w:r>
          <w:t>u</w:t>
        </w:r>
        <w:r w:rsidR="00D214C7">
          <w:t>sing the delta-normal</w:t>
        </w:r>
      </w:ins>
      <w:ins w:id="3074" w:author="Aleksander Hansen" w:date="2013-02-19T20:21:00Z">
        <w:r w:rsidR="00D214C7">
          <w:t xml:space="preserve"> method we </w:t>
        </w:r>
      </w:ins>
      <w:ins w:id="3075" w:author="Aleksander Hansen" w:date="2013-02-19T20:23:00Z">
        <w:r w:rsidR="00D214C7">
          <w:t>assume that</w:t>
        </w:r>
      </w:ins>
      <w:ins w:id="3076" w:author="Aleksander Hansen" w:date="2013-02-19T20:21:00Z">
        <w:r w:rsidR="00D214C7">
          <w:t xml:space="preserve"> the derivative is</w:t>
        </w:r>
      </w:ins>
      <w:ins w:id="3077" w:author="Aleksander Hansen" w:date="2013-02-19T20:22:00Z">
        <w:r w:rsidR="00D214C7">
          <w:t xml:space="preserve"> </w:t>
        </w:r>
      </w:ins>
      <w:ins w:id="3078" w:author="Aleksander Hansen" w:date="2013-02-19T20:21:00Z">
        <w:r w:rsidR="00D214C7" w:rsidRPr="00287ABA">
          <w:rPr>
            <w:i/>
            <w:rPrChange w:id="3079" w:author="Aleksander Hansen" w:date="2013-02-19T20:29:00Z">
              <w:rPr/>
            </w:rPrChange>
          </w:rPr>
          <w:t>linear</w:t>
        </w:r>
        <w:r w:rsidR="00D214C7">
          <w:t xml:space="preserve"> and that the</w:t>
        </w:r>
        <w:r w:rsidR="00D214C7" w:rsidRPr="00DB35B4">
          <w:t xml:space="preserve"> </w:t>
        </w:r>
        <w:r w:rsidR="00D214C7">
          <w:t xml:space="preserve">underlying factor </w:t>
        </w:r>
        <w:r w:rsidR="00D214C7" w:rsidRPr="00DB35B4">
          <w:t>follow</w:t>
        </w:r>
      </w:ins>
      <w:ins w:id="3080" w:author="Aleksander Hansen" w:date="2013-02-19T20:22:00Z">
        <w:r w:rsidR="00D214C7">
          <w:t>s</w:t>
        </w:r>
      </w:ins>
      <w:ins w:id="3081" w:author="Aleksander Hansen" w:date="2013-02-19T20:21:00Z">
        <w:r w:rsidR="00D214C7" w:rsidRPr="00DB35B4">
          <w:t xml:space="preserve"> a </w:t>
        </w:r>
        <w:r w:rsidR="00D214C7" w:rsidRPr="00287ABA">
          <w:rPr>
            <w:i/>
            <w:rPrChange w:id="3082" w:author="Aleksander Hansen" w:date="2013-02-19T20:29:00Z">
              <w:rPr/>
            </w:rPrChange>
          </w:rPr>
          <w:t xml:space="preserve">normal </w:t>
        </w:r>
      </w:ins>
      <w:ins w:id="3083" w:author="Aleksander Hansen" w:date="2013-02-19T20:23:00Z">
        <w:r w:rsidR="00D214C7" w:rsidRPr="00287ABA">
          <w:rPr>
            <w:i/>
            <w:rPrChange w:id="3084" w:author="Aleksander Hansen" w:date="2013-02-19T20:29:00Z">
              <w:rPr/>
            </w:rPrChange>
          </w:rPr>
          <w:t>distribution</w:t>
        </w:r>
        <w:r w:rsidR="00D214C7">
          <w:t xml:space="preserve">. </w:t>
        </w:r>
      </w:ins>
      <w:ins w:id="3085" w:author="Aleksander Hansen" w:date="2013-02-19T20:25:00Z">
        <w:r w:rsidR="00D214C7">
          <w:t xml:space="preserve">These are two strong assumptions. However, the </w:t>
        </w:r>
      </w:ins>
      <w:ins w:id="3086" w:author="Aleksander Hansen" w:date="2013-02-19T20:19:00Z">
        <w:r w:rsidR="00D214C7">
          <w:t>delta-normal method can be used to approximate the price of</w:t>
        </w:r>
      </w:ins>
      <w:ins w:id="3087" w:author="Aleksander Hansen" w:date="2013-02-19T20:23:00Z">
        <w:r w:rsidR="00D214C7">
          <w:t xml:space="preserve"> a derivative. Alternatively we can use </w:t>
        </w:r>
      </w:ins>
      <w:ins w:id="3088" w:author="Aleksander Hansen" w:date="2013-02-19T20:26:00Z">
        <w:r w:rsidR="00D214C7" w:rsidRPr="00E4605A">
          <w:t>the delta-gamma (Taylor Series) approximation</w:t>
        </w:r>
      </w:ins>
      <w:ins w:id="3089" w:author="Aleksander Hansen" w:date="2013-02-19T20:27:00Z">
        <w:r w:rsidR="00D214C7">
          <w:t>, which accounts for convexity</w:t>
        </w:r>
      </w:ins>
      <w:ins w:id="3090" w:author="Aleksander Hansen" w:date="2013-02-19T20:26:00Z">
        <w:r w:rsidR="00D214C7" w:rsidRPr="00E4605A">
          <w:t>.</w:t>
        </w:r>
        <w:r w:rsidR="00D214C7">
          <w:t xml:space="preserve"> </w:t>
        </w:r>
      </w:ins>
      <w:ins w:id="3091" w:author="Aleksander Hansen" w:date="2013-02-19T20:29:00Z">
        <w:r>
          <w:t xml:space="preserve">Both of these approaches are easy to implement and the major benefit is that it is computationally </w:t>
        </w:r>
        <w:r w:rsidRPr="00E4605A">
          <w:t>inexpensive</w:t>
        </w:r>
      </w:ins>
      <w:ins w:id="3092" w:author="Aleksander Hansen" w:date="2013-02-19T20:30:00Z">
        <w:r>
          <w:t>, and time can often be a critical factor.</w:t>
        </w:r>
      </w:ins>
      <w:ins w:id="3093" w:author="Aleksander Hansen" w:date="2013-02-19T20:31:00Z">
        <w:r>
          <w:t xml:space="preserve"> That being said, the </w:t>
        </w:r>
      </w:ins>
      <w:ins w:id="3094" w:author="Aleksander Hansen" w:date="2013-02-19T20:12:00Z">
        <w:r w:rsidR="003061EF" w:rsidRPr="001B6307">
          <w:t xml:space="preserve">Taylor approximation is not helpful when the derivative </w:t>
        </w:r>
        <w:r w:rsidR="00D214C7">
          <w:t>exhibits extreme non-linearity, suc</w:t>
        </w:r>
        <w:r>
          <w:t>h as a fixed income security with embedded options</w:t>
        </w:r>
        <w:r w:rsidR="003061EF" w:rsidRPr="001B6307">
          <w:t xml:space="preserve">. </w:t>
        </w:r>
      </w:ins>
      <w:ins w:id="3095" w:author="Aleksander Hansen" w:date="2013-02-19T20:31:00Z">
        <w:r>
          <w:t xml:space="preserve">In those cases a precise valuation may only be obtained using the full valuation method. </w:t>
        </w:r>
      </w:ins>
      <w:ins w:id="3096" w:author="Aleksander Hansen" w:date="2013-02-19T20:32:00Z">
        <w:r>
          <w:t xml:space="preserve">The important point to take away from this is that there is a </w:t>
        </w:r>
        <w:r w:rsidRPr="00287ABA">
          <w:rPr>
            <w:i/>
            <w:rPrChange w:id="3097" w:author="Aleksander Hansen" w:date="2013-02-19T20:34:00Z">
              <w:rPr/>
            </w:rPrChange>
          </w:rPr>
          <w:t>trade-off</w:t>
        </w:r>
        <w:r>
          <w:t xml:space="preserve"> between </w:t>
        </w:r>
        <w:r w:rsidRPr="00287ABA">
          <w:rPr>
            <w:i/>
            <w:rPrChange w:id="3098" w:author="Aleksander Hansen" w:date="2013-02-19T20:34:00Z">
              <w:rPr/>
            </w:rPrChange>
          </w:rPr>
          <w:t>computational complexity</w:t>
        </w:r>
        <w:r>
          <w:t xml:space="preserve"> and</w:t>
        </w:r>
      </w:ins>
      <w:ins w:id="3099" w:author="Aleksander Hansen" w:date="2013-02-19T20:33:00Z">
        <w:r>
          <w:t xml:space="preserve"> </w:t>
        </w:r>
        <w:r w:rsidRPr="00287ABA">
          <w:rPr>
            <w:i/>
            <w:rPrChange w:id="3100" w:author="Aleksander Hansen" w:date="2013-02-19T20:34:00Z">
              <w:rPr/>
            </w:rPrChange>
          </w:rPr>
          <w:t>estimation error</w:t>
        </w:r>
        <w:r>
          <w:t>.</w:t>
        </w:r>
      </w:ins>
    </w:p>
    <w:p w14:paraId="62508CC2" w14:textId="77777777" w:rsidR="00287ABA" w:rsidRDefault="00287ABA">
      <w:pPr>
        <w:rPr>
          <w:ins w:id="3101" w:author="Aleksander Hansen" w:date="2013-02-19T20:37:00Z"/>
        </w:rPr>
      </w:pPr>
    </w:p>
    <w:p w14:paraId="22141178" w14:textId="04435052" w:rsidR="00F03C2D" w:rsidRDefault="00344EC7" w:rsidP="00F03C2D">
      <w:pPr>
        <w:pStyle w:val="Text"/>
        <w:rPr>
          <w:ins w:id="3102" w:author="Aleksander Hansen" w:date="2013-02-19T21:11:00Z"/>
        </w:rPr>
      </w:pPr>
      <w:ins w:id="3103" w:author="Aleksander Hansen" w:date="2013-02-19T20:58:00Z">
        <w:r>
          <w:t xml:space="preserve">Structured Monte-Carlo simulation (SMC) </w:t>
        </w:r>
        <w:r w:rsidR="004440F9">
          <w:t>has the great advantage of being able</w:t>
        </w:r>
        <w:r w:rsidRPr="00FC3197">
          <w:t xml:space="preserve"> to generate correlated scenarios based on a statistical distribution</w:t>
        </w:r>
      </w:ins>
      <w:ins w:id="3104" w:author="Aleksander Hansen" w:date="2013-02-19T20:59:00Z">
        <w:r w:rsidR="004440F9">
          <w:t xml:space="preserve"> and thus </w:t>
        </w:r>
      </w:ins>
      <w:ins w:id="3105" w:author="Aleksander Hansen" w:date="2013-02-19T20:58:00Z">
        <w:r w:rsidRPr="00FC3197">
          <w:t>models multiple risk factors</w:t>
        </w:r>
        <w:r>
          <w:t xml:space="preserve"> </w:t>
        </w:r>
      </w:ins>
      <w:ins w:id="3106" w:author="Aleksander Hansen" w:date="2013-02-19T20:59:00Z">
        <w:r w:rsidR="004440F9">
          <w:t xml:space="preserve">simultaneously. </w:t>
        </w:r>
      </w:ins>
      <w:ins w:id="3107" w:author="Aleksander Hansen" w:date="2013-02-19T21:08:00Z">
        <w:r w:rsidR="004440F9">
          <w:t>Thus the SMC approach can help</w:t>
        </w:r>
      </w:ins>
      <w:ins w:id="3108" w:author="Aleksander Hansen" w:date="2013-02-19T21:07:00Z">
        <w:r w:rsidR="004440F9">
          <w:t xml:space="preserve"> understand the </w:t>
        </w:r>
        <w:r w:rsidR="004440F9" w:rsidRPr="00FC3197">
          <w:t xml:space="preserve">portfolio </w:t>
        </w:r>
      </w:ins>
      <w:ins w:id="3109" w:author="Aleksander Hansen" w:date="2013-02-19T21:08:00Z">
        <w:r w:rsidR="004440F9">
          <w:t xml:space="preserve">exposure </w:t>
        </w:r>
      </w:ins>
      <w:ins w:id="3110" w:author="Aleksander Hansen" w:date="2013-02-19T21:07:00Z">
        <w:r w:rsidR="004440F9" w:rsidRPr="00FC3197">
          <w:t>to risk factors</w:t>
        </w:r>
      </w:ins>
      <w:ins w:id="3111" w:author="Aleksander Hansen" w:date="2013-02-19T21:08:00Z">
        <w:r w:rsidR="004440F9">
          <w:t xml:space="preserve">. Moreover, </w:t>
        </w:r>
      </w:ins>
      <w:ins w:id="3112" w:author="Aleksander Hansen" w:date="2013-02-19T21:07:00Z">
        <w:r w:rsidR="004440F9">
          <w:t>we ca</w:t>
        </w:r>
        <w:r w:rsidR="004440F9" w:rsidRPr="00FC3197">
          <w:t>n specifically foc</w:t>
        </w:r>
        <w:r w:rsidR="004440F9">
          <w:t>us on the tails extreme loss scenarios</w:t>
        </w:r>
      </w:ins>
      <w:ins w:id="3113" w:author="Aleksander Hansen" w:date="2013-02-19T21:09:00Z">
        <w:r w:rsidR="00F03C2D">
          <w:t>, and SMC can thus both be used to calculate VaR as well as to complement it. Jorion and Allen notes that drawbacks of SMC</w:t>
        </w:r>
      </w:ins>
      <w:ins w:id="3114" w:author="Aleksander Hansen" w:date="2013-02-19T21:10:00Z">
        <w:r w:rsidR="00F03C2D" w:rsidRPr="00F03C2D">
          <w:t xml:space="preserve"> </w:t>
        </w:r>
      </w:ins>
      <w:ins w:id="3115" w:author="Aleksander Hansen" w:date="2013-02-19T21:11:00Z">
        <w:r w:rsidR="00F03C2D">
          <w:t>include that it</w:t>
        </w:r>
      </w:ins>
      <w:ins w:id="3116" w:author="Aleksander Hansen" w:date="2013-02-19T21:10:00Z">
        <w:r w:rsidR="00F03C2D">
          <w:t xml:space="preserve"> m</w:t>
        </w:r>
        <w:r w:rsidR="00F03C2D" w:rsidRPr="00FC3197">
          <w:t>ay generate unwarranted red flags</w:t>
        </w:r>
      </w:ins>
      <w:ins w:id="3117" w:author="Aleksander Hansen" w:date="2013-02-19T21:11:00Z">
        <w:r w:rsidR="00F03C2D">
          <w:t>, that it is h</w:t>
        </w:r>
      </w:ins>
      <w:ins w:id="3118" w:author="Aleksander Hansen" w:date="2013-02-19T21:10:00Z">
        <w:r w:rsidR="00F03C2D">
          <w:t>ighly subjective and that ge</w:t>
        </w:r>
        <w:r w:rsidR="00F03C2D" w:rsidRPr="00FC3197">
          <w:t>nerated scenarios may not be relevant going forward</w:t>
        </w:r>
      </w:ins>
      <w:ins w:id="3119" w:author="Aleksander Hansen" w:date="2013-02-19T21:11:00Z">
        <w:r w:rsidR="00F03C2D">
          <w:t xml:space="preserve">. </w:t>
        </w:r>
      </w:ins>
      <w:ins w:id="3120" w:author="Aleksander Hansen" w:date="2013-02-19T21:18:00Z">
        <w:r w:rsidR="00F03C2D">
          <w:t>It is important to add o</w:t>
        </w:r>
        <w:r w:rsidR="00AE5496">
          <w:t xml:space="preserve">ne drawback the authors ignore which is general model risk of which the prior examples are </w:t>
        </w:r>
      </w:ins>
      <w:ins w:id="3121" w:author="Aleksander Hansen" w:date="2013-02-19T21:20:00Z">
        <w:r w:rsidR="00AE5496">
          <w:t>just</w:t>
        </w:r>
      </w:ins>
      <w:ins w:id="3122" w:author="Aleksander Hansen" w:date="2013-02-19T21:18:00Z">
        <w:r w:rsidR="00AE5496">
          <w:t xml:space="preserve"> </w:t>
        </w:r>
      </w:ins>
      <w:ins w:id="3123" w:author="Aleksander Hansen" w:date="2013-02-19T21:20:00Z">
        <w:r w:rsidR="00AE5496">
          <w:t>special cases.</w:t>
        </w:r>
      </w:ins>
    </w:p>
    <w:p w14:paraId="45E7AD8E" w14:textId="77777777" w:rsidR="00F03C2D" w:rsidRDefault="00F03C2D" w:rsidP="00F03C2D">
      <w:pPr>
        <w:pStyle w:val="Text"/>
        <w:rPr>
          <w:ins w:id="3124" w:author="Aleksander Hansen" w:date="2013-02-19T21:14:00Z"/>
        </w:rPr>
      </w:pPr>
    </w:p>
    <w:p w14:paraId="6D6B137F" w14:textId="55F158B5" w:rsidR="00F03C2D" w:rsidRPr="007B206F" w:rsidRDefault="00F03C2D" w:rsidP="00F03C2D">
      <w:pPr>
        <w:pStyle w:val="Text"/>
        <w:rPr>
          <w:ins w:id="3125" w:author="Aleksander Hansen" w:date="2013-02-19T21:11:00Z"/>
        </w:rPr>
      </w:pPr>
      <w:ins w:id="3126" w:author="Aleksander Hansen" w:date="2013-02-19T21:15:00Z">
        <w:r>
          <w:t xml:space="preserve">Correlation breakdown can pose problems for </w:t>
        </w:r>
      </w:ins>
      <w:ins w:id="3127" w:author="Aleksander Hansen" w:date="2013-02-19T21:11:00Z">
        <w:r>
          <w:t xml:space="preserve">the SMC approach: </w:t>
        </w:r>
        <w:r w:rsidRPr="007B206F">
          <w:t xml:space="preserve">severe </w:t>
        </w:r>
        <w:r>
          <w:t xml:space="preserve">stress events may radically alter the correlation matrix. </w:t>
        </w:r>
        <w:r w:rsidRPr="007B206F">
          <w:t>Scenarios can attempt to incor</w:t>
        </w:r>
        <w:r>
          <w:t>porate correlation breakdowns and one approach is to</w:t>
        </w:r>
      </w:ins>
      <w:ins w:id="3128" w:author="Aleksander Hansen" w:date="2013-02-19T21:15:00Z">
        <w:r>
          <w:t xml:space="preserve"> </w:t>
        </w:r>
      </w:ins>
      <w:ins w:id="3129" w:author="Aleksander Hansen" w:date="2013-02-19T21:11:00Z">
        <w:r>
          <w:t>simula</w:t>
        </w:r>
      </w:ins>
      <w:ins w:id="3130" w:author="Aleksander Hansen" w:date="2013-02-19T21:15:00Z">
        <w:r>
          <w:t>te</w:t>
        </w:r>
      </w:ins>
      <w:ins w:id="3131" w:author="Aleksander Hansen" w:date="2013-02-19T21:11:00Z">
        <w:r w:rsidRPr="007B206F">
          <w:t xml:space="preserve"> the correlation matrix. </w:t>
        </w:r>
      </w:ins>
      <w:ins w:id="3132" w:author="Aleksander Hansen" w:date="2013-02-19T21:16:00Z">
        <w:r>
          <w:t>Allen says that this is easier</w:t>
        </w:r>
      </w:ins>
      <w:ins w:id="3133" w:author="Aleksander Hansen" w:date="2013-02-19T21:11:00Z">
        <w:r>
          <w:t xml:space="preserve"> said than </w:t>
        </w:r>
      </w:ins>
      <w:ins w:id="3134" w:author="Aleksander Hansen" w:date="2013-02-19T21:17:00Z">
        <w:r>
          <w:t>done,</w:t>
        </w:r>
      </w:ins>
      <w:ins w:id="3135" w:author="Aleksander Hansen" w:date="2013-02-19T21:11:00Z">
        <w:r>
          <w:t xml:space="preserve"> as </w:t>
        </w:r>
        <w:r w:rsidRPr="007B206F">
          <w:t>the variance-covariance matrix needs to be invertible.</w:t>
        </w:r>
      </w:ins>
      <w:ins w:id="3136" w:author="Aleksander Hansen" w:date="2013-02-19T21:16:00Z">
        <w:r>
          <w:t xml:space="preserve"> However,</w:t>
        </w:r>
      </w:ins>
      <w:ins w:id="3137" w:author="Aleksander Hansen" w:date="2013-02-19T21:20:00Z">
        <w:r w:rsidR="00AE5496">
          <w:t xml:space="preserve"> you should </w:t>
        </w:r>
      </w:ins>
      <w:ins w:id="3138" w:author="Aleksander Hansen" w:date="2013-02-19T21:21:00Z">
        <w:r w:rsidR="00AE5496">
          <w:t>be aware</w:t>
        </w:r>
      </w:ins>
      <w:ins w:id="3139" w:author="Aleksander Hansen" w:date="2013-02-19T21:20:00Z">
        <w:r w:rsidR="00AE5496">
          <w:t xml:space="preserve"> that</w:t>
        </w:r>
      </w:ins>
      <w:ins w:id="3140" w:author="Aleksander Hansen" w:date="2013-02-19T21:16:00Z">
        <w:r>
          <w:t xml:space="preserve"> this is no longer a problem as efficient numerical procedures to ensure </w:t>
        </w:r>
      </w:ins>
      <w:ins w:id="3141" w:author="Aleksander Hansen" w:date="2013-02-19T21:18:00Z">
        <w:r>
          <w:t>that</w:t>
        </w:r>
      </w:ins>
      <w:ins w:id="3142" w:author="Aleksander Hansen" w:date="2013-02-19T21:16:00Z">
        <w:r>
          <w:t xml:space="preserve"> </w:t>
        </w:r>
      </w:ins>
      <w:ins w:id="3143" w:author="Aleksander Hansen" w:date="2013-02-19T21:18:00Z">
        <w:r>
          <w:t>the correlation matrix is positive definite now exist.</w:t>
        </w:r>
      </w:ins>
    </w:p>
    <w:p w14:paraId="18F3E2FE" w14:textId="3F56F829" w:rsidR="004440F9" w:rsidRPr="00FC3197" w:rsidRDefault="004440F9" w:rsidP="00F03C2D">
      <w:pPr>
        <w:pStyle w:val="Text"/>
        <w:rPr>
          <w:ins w:id="3144" w:author="Aleksander Hansen" w:date="2013-02-19T21:07:00Z"/>
        </w:rPr>
      </w:pPr>
    </w:p>
    <w:p w14:paraId="3859A79D" w14:textId="622C8142" w:rsidR="0063209D" w:rsidRDefault="007E6502">
      <w:pPr>
        <w:pStyle w:val="Text"/>
        <w:rPr>
          <w:ins w:id="3145" w:author="Aleksander Hansen" w:date="2013-02-19T19:17:00Z"/>
        </w:rPr>
        <w:pPrChange w:id="3146" w:author="Aleksander Hansen" w:date="2013-02-19T21:44:00Z">
          <w:pPr/>
        </w:pPrChange>
      </w:pPr>
      <w:ins w:id="3147" w:author="Aleksander Hansen" w:date="2013-02-19T21:33:00Z">
        <w:r w:rsidRPr="007B206F">
          <w:t xml:space="preserve">The worst-case scenario </w:t>
        </w:r>
        <w:r w:rsidR="00227C33">
          <w:t>analysis (WCS) i</w:t>
        </w:r>
        <w:r>
          <w:t xml:space="preserve">s a useful complement to VaR, since the </w:t>
        </w:r>
        <w:r w:rsidRPr="007B206F">
          <w:t>probability of a</w:t>
        </w:r>
        <w:r w:rsidR="00227C33">
          <w:t xml:space="preserve"> “worst loss” is 100%</w:t>
        </w:r>
      </w:ins>
      <w:ins w:id="3148" w:author="Aleksander Hansen" w:date="2013-02-19T21:40:00Z">
        <w:r w:rsidR="00227C33">
          <w:t xml:space="preserve">. </w:t>
        </w:r>
      </w:ins>
      <w:ins w:id="3149" w:author="Aleksander Hansen" w:date="2013-02-19T21:43:00Z">
        <w:r w:rsidR="00227C33">
          <w:t>WCS focuses on the</w:t>
        </w:r>
      </w:ins>
      <w:ins w:id="3150" w:author="Aleksander Hansen" w:date="2013-02-19T21:45:00Z">
        <w:r w:rsidR="00227C33">
          <w:t xml:space="preserve"> magnitude and</w:t>
        </w:r>
      </w:ins>
      <w:ins w:id="3151" w:author="Aleksander Hansen" w:date="2013-02-19T21:43:00Z">
        <w:r w:rsidR="00227C33">
          <w:t xml:space="preserve"> distribution of the loss during the worst trading period, over a given horizon</w:t>
        </w:r>
      </w:ins>
      <w:ins w:id="3152" w:author="Aleksander Hansen" w:date="2013-02-19T21:45:00Z">
        <w:r w:rsidR="00227C33">
          <w:t xml:space="preserve">, rather than the number of times we can expect </w:t>
        </w:r>
      </w:ins>
      <w:ins w:id="3153" w:author="Aleksander Hansen" w:date="2013-02-19T21:46:00Z">
        <w:r w:rsidR="00227C33">
          <w:t>to lose “some” amount (greater than or equal to VaR)</w:t>
        </w:r>
      </w:ins>
      <w:ins w:id="3154" w:author="Aleksander Hansen" w:date="2013-02-19T19:17:00Z">
        <w:r w:rsidR="0063209D">
          <w:br w:type="page"/>
        </w:r>
      </w:ins>
    </w:p>
    <w:p w14:paraId="1394E379" w14:textId="77777777" w:rsidR="001E7AA1" w:rsidRDefault="001E7AA1">
      <w:pPr>
        <w:rPr>
          <w:ins w:id="3155" w:author="Aleksander Hansen" w:date="2013-02-17T14:15:00Z"/>
          <w:rFonts w:ascii="Cambria" w:hAnsi="Cambria"/>
          <w:color w:val="000000" w:themeColor="text1"/>
          <w:sz w:val="22"/>
          <w:szCs w:val="22"/>
          <w:lang w:bidi="en-US"/>
        </w:rPr>
      </w:pPr>
    </w:p>
    <w:p w14:paraId="6280008F" w14:textId="77777777" w:rsidR="001E7AA1" w:rsidRDefault="001E7AA1" w:rsidP="001E7AA1">
      <w:pPr>
        <w:pStyle w:val="Heading2"/>
        <w:rPr>
          <w:ins w:id="3156" w:author="Aleksander Hansen" w:date="2013-02-17T14:15:00Z"/>
        </w:rPr>
      </w:pPr>
      <w:bookmarkStart w:id="3157" w:name="_Toc223340264"/>
      <w:ins w:id="3158" w:author="Aleksander Hansen" w:date="2013-02-17T14:15:00Z">
        <w:r>
          <w:t>Questions and Answers</w:t>
        </w:r>
        <w:bookmarkEnd w:id="3157"/>
      </w:ins>
    </w:p>
    <w:p w14:paraId="63A25593" w14:textId="77777777" w:rsidR="001E7AA1" w:rsidRDefault="001E7AA1" w:rsidP="001E7AA1">
      <w:pPr>
        <w:pStyle w:val="Heading3SubGTNI"/>
        <w:rPr>
          <w:ins w:id="3159" w:author="Aleksander Hansen" w:date="2013-02-17T14:15:00Z"/>
        </w:rPr>
      </w:pPr>
      <w:bookmarkStart w:id="3160" w:name="_Toc223340265"/>
      <w:ins w:id="3161" w:author="Aleksander Hansen" w:date="2013-02-17T14:15:00Z">
        <w:r>
          <w:t>Questions</w:t>
        </w:r>
        <w:bookmarkEnd w:id="3160"/>
      </w:ins>
    </w:p>
    <w:p w14:paraId="760A2A34" w14:textId="77777777" w:rsidR="00831901" w:rsidRDefault="00831901" w:rsidP="001E7AA1">
      <w:pPr>
        <w:rPr>
          <w:ins w:id="3162" w:author="Aleksander Hansen" w:date="2013-02-19T21:49:00Z"/>
        </w:rPr>
      </w:pPr>
    </w:p>
    <w:p w14:paraId="112584D0" w14:textId="19375709" w:rsidR="00831901" w:rsidRDefault="00831901" w:rsidP="001E7AA1">
      <w:pPr>
        <w:rPr>
          <w:ins w:id="3163" w:author="Aleksander Hansen" w:date="2013-02-19T21:52:00Z"/>
        </w:rPr>
      </w:pPr>
      <w:ins w:id="3164" w:author="Aleksander Hansen" w:date="2013-02-19T21:52:00Z">
        <w:r>
          <w:t xml:space="preserve">18.2.1 </w:t>
        </w:r>
      </w:ins>
      <w:proofErr w:type="gramStart"/>
      <w:ins w:id="3165" w:author="Aleksander Hansen" w:date="2013-02-19T21:49:00Z">
        <w:r>
          <w:t>A</w:t>
        </w:r>
        <w:proofErr w:type="gramEnd"/>
        <w:r>
          <w:t xml:space="preserve"> trader tells you that </w:t>
        </w:r>
      </w:ins>
      <w:ins w:id="3166" w:author="Aleksander Hansen" w:date="2013-02-19T21:54:00Z">
        <w:r>
          <w:t xml:space="preserve">the </w:t>
        </w:r>
      </w:ins>
      <w:ins w:id="3167" w:author="Aleksander Hansen" w:date="2013-02-19T21:49:00Z">
        <w:r>
          <w:t xml:space="preserve">Taylor series approximation </w:t>
        </w:r>
      </w:ins>
      <w:ins w:id="3168" w:author="Aleksander Hansen" w:date="2013-02-19T21:52:00Z">
        <w:r>
          <w:t xml:space="preserve">can be used to price </w:t>
        </w:r>
      </w:ins>
      <w:ins w:id="3169" w:author="Aleksander Hansen" w:date="2013-02-19T21:55:00Z">
        <w:r>
          <w:t>derivatives</w:t>
        </w:r>
      </w:ins>
      <w:ins w:id="3170" w:author="Aleksander Hansen" w:date="2013-02-19T21:52:00Z">
        <w:r>
          <w:t>. Is the trader correct?</w:t>
        </w:r>
      </w:ins>
    </w:p>
    <w:p w14:paraId="052DF7CA" w14:textId="0BFB6C38" w:rsidR="00831901" w:rsidRPr="00831901" w:rsidRDefault="00831901">
      <w:pPr>
        <w:pStyle w:val="ListParagraph"/>
        <w:numPr>
          <w:ilvl w:val="0"/>
          <w:numId w:val="108"/>
        </w:numPr>
        <w:rPr>
          <w:ins w:id="3171" w:author="Aleksander Hansen" w:date="2013-02-19T21:54:00Z"/>
          <w:rFonts w:ascii="Trebuchet MS" w:eastAsiaTheme="majorEastAsia" w:hAnsi="Trebuchet MS" w:cstheme="majorBidi"/>
          <w:b/>
          <w:bCs/>
          <w:color w:val="000000" w:themeColor="text1"/>
          <w:rPrChange w:id="3172" w:author="Aleksander Hansen" w:date="2013-02-19T21:54:00Z">
            <w:rPr>
              <w:ins w:id="3173" w:author="Aleksander Hansen" w:date="2013-02-19T21:54:00Z"/>
            </w:rPr>
          </w:rPrChange>
        </w:rPr>
        <w:pPrChange w:id="3174" w:author="Aleksander Hansen" w:date="2013-02-19T22:00:00Z">
          <w:pPr/>
        </w:pPrChange>
      </w:pPr>
      <w:ins w:id="3175" w:author="Aleksander Hansen" w:date="2013-02-19T21:53:00Z">
        <w:r>
          <w:t xml:space="preserve"> The </w:t>
        </w:r>
      </w:ins>
      <w:ins w:id="3176" w:author="Aleksander Hansen" w:date="2013-02-19T21:54:00Z">
        <w:r>
          <w:t>trader i</w:t>
        </w:r>
      </w:ins>
      <w:ins w:id="3177" w:author="Aleksander Hansen" w:date="2013-02-19T21:59:00Z">
        <w:r w:rsidR="00440774">
          <w:t>s incorrect. The Taylor series approximation is only used in sensitivity analysis</w:t>
        </w:r>
      </w:ins>
      <w:ins w:id="3178" w:author="Aleksander Hansen" w:date="2013-02-19T22:04:00Z">
        <w:r w:rsidR="00180CB4">
          <w:t>.</w:t>
        </w:r>
      </w:ins>
    </w:p>
    <w:p w14:paraId="28014911" w14:textId="44481C93" w:rsidR="00831901" w:rsidRPr="00831901" w:rsidRDefault="00831901">
      <w:pPr>
        <w:pStyle w:val="ListParagraph"/>
        <w:numPr>
          <w:ilvl w:val="0"/>
          <w:numId w:val="108"/>
        </w:numPr>
        <w:rPr>
          <w:ins w:id="3179" w:author="Aleksander Hansen" w:date="2013-02-19T21:56:00Z"/>
          <w:rFonts w:ascii="Trebuchet MS" w:eastAsiaTheme="majorEastAsia" w:hAnsi="Trebuchet MS" w:cstheme="majorBidi"/>
          <w:b/>
          <w:bCs/>
          <w:color w:val="000000" w:themeColor="text1"/>
          <w:rPrChange w:id="3180" w:author="Aleksander Hansen" w:date="2013-02-19T21:56:00Z">
            <w:rPr>
              <w:ins w:id="3181" w:author="Aleksander Hansen" w:date="2013-02-19T21:56:00Z"/>
            </w:rPr>
          </w:rPrChange>
        </w:rPr>
        <w:pPrChange w:id="3182" w:author="Aleksander Hansen" w:date="2013-02-19T22:00:00Z">
          <w:pPr/>
        </w:pPrChange>
      </w:pPr>
      <w:ins w:id="3183" w:author="Aleksander Hansen" w:date="2013-02-19T21:55:00Z">
        <w:r>
          <w:t xml:space="preserve">The Taylor series approximation is only useful for pricing more complex </w:t>
        </w:r>
      </w:ins>
      <w:ins w:id="3184" w:author="Aleksander Hansen" w:date="2013-02-19T22:00:00Z">
        <w:r w:rsidR="00440774">
          <w:t>instruments that</w:t>
        </w:r>
      </w:ins>
      <w:ins w:id="3185" w:author="Aleksander Hansen" w:date="2013-02-19T21:55:00Z">
        <w:r>
          <w:t xml:space="preserve"> exhibit non-</w:t>
        </w:r>
      </w:ins>
      <w:ins w:id="3186" w:author="Aleksander Hansen" w:date="2013-02-19T22:02:00Z">
        <w:r w:rsidR="00440774">
          <w:t>linearity</w:t>
        </w:r>
      </w:ins>
      <w:ins w:id="3187" w:author="Aleksander Hansen" w:date="2013-02-19T21:55:00Z">
        <w:r>
          <w:t>, such as MBS.</w:t>
        </w:r>
      </w:ins>
    </w:p>
    <w:p w14:paraId="34F11D7A" w14:textId="77777777" w:rsidR="00440774" w:rsidRPr="00440774" w:rsidRDefault="00831901">
      <w:pPr>
        <w:pStyle w:val="ListParagraph"/>
        <w:numPr>
          <w:ilvl w:val="0"/>
          <w:numId w:val="108"/>
        </w:numPr>
        <w:rPr>
          <w:ins w:id="3188" w:author="Aleksander Hansen" w:date="2013-02-19T22:01:00Z"/>
          <w:rFonts w:ascii="Trebuchet MS" w:eastAsiaTheme="majorEastAsia" w:hAnsi="Trebuchet MS" w:cstheme="majorBidi"/>
          <w:b/>
          <w:bCs/>
          <w:color w:val="000000" w:themeColor="text1"/>
          <w:rPrChange w:id="3189" w:author="Aleksander Hansen" w:date="2013-02-19T22:01:00Z">
            <w:rPr>
              <w:ins w:id="3190" w:author="Aleksander Hansen" w:date="2013-02-19T22:01:00Z"/>
            </w:rPr>
          </w:rPrChange>
        </w:rPr>
        <w:pPrChange w:id="3191" w:author="Aleksander Hansen" w:date="2013-02-19T22:01:00Z">
          <w:pPr/>
        </w:pPrChange>
      </w:pPr>
      <w:ins w:id="3192" w:author="Aleksander Hansen" w:date="2013-02-19T21:56:00Z">
        <w:r>
          <w:t xml:space="preserve">The trader is partially correct. A Taylor series approximation can be used to </w:t>
        </w:r>
      </w:ins>
      <w:ins w:id="3193" w:author="Aleksander Hansen" w:date="2013-02-19T21:57:00Z">
        <w:r>
          <w:t>approximate the price of derivatives.</w:t>
        </w:r>
      </w:ins>
    </w:p>
    <w:p w14:paraId="65B9CA42" w14:textId="2104A252" w:rsidR="001E7AA1" w:rsidRPr="00440774" w:rsidRDefault="00831901">
      <w:pPr>
        <w:pStyle w:val="ListParagraph"/>
        <w:numPr>
          <w:ilvl w:val="0"/>
          <w:numId w:val="108"/>
        </w:numPr>
        <w:rPr>
          <w:ins w:id="3194" w:author="Aleksander Hansen" w:date="2013-02-17T14:15:00Z"/>
          <w:rFonts w:ascii="Trebuchet MS" w:eastAsiaTheme="majorEastAsia" w:hAnsi="Trebuchet MS" w:cstheme="majorBidi"/>
          <w:b/>
          <w:bCs/>
          <w:color w:val="000000" w:themeColor="text1"/>
          <w:rPrChange w:id="3195" w:author="Aleksander Hansen" w:date="2013-02-19T22:01:00Z">
            <w:rPr>
              <w:ins w:id="3196" w:author="Aleksander Hansen" w:date="2013-02-17T14:15:00Z"/>
              <w:rFonts w:ascii="Trebuchet MS" w:eastAsiaTheme="majorEastAsia" w:hAnsi="Trebuchet MS" w:cstheme="majorBidi"/>
              <w:color w:val="000000" w:themeColor="text1"/>
            </w:rPr>
          </w:rPrChange>
        </w:rPr>
        <w:pPrChange w:id="3197" w:author="Aleksander Hansen" w:date="2013-02-19T22:01:00Z">
          <w:pPr/>
        </w:pPrChange>
      </w:pPr>
      <w:ins w:id="3198" w:author="Aleksander Hansen" w:date="2013-02-19T21:57:00Z">
        <w:r>
          <w:t>The trader is partially correct. A Taylor series approximation can be used to approximate the price of linear derivatives.</w:t>
        </w:r>
      </w:ins>
      <w:ins w:id="3199" w:author="Aleksander Hansen" w:date="2013-02-17T14:15:00Z">
        <w:r w:rsidR="001E7AA1">
          <w:br w:type="page"/>
        </w:r>
      </w:ins>
    </w:p>
    <w:p w14:paraId="47735DC9" w14:textId="77777777" w:rsidR="00180CB4" w:rsidRDefault="001E7AA1">
      <w:pPr>
        <w:pStyle w:val="Heading3SubGTNI"/>
        <w:rPr>
          <w:ins w:id="3200" w:author="Aleksander Hansen" w:date="2013-02-19T22:06:00Z"/>
        </w:rPr>
        <w:pPrChange w:id="3201" w:author="Aleksander Hansen" w:date="2013-02-17T14:15:00Z">
          <w:pPr>
            <w:pStyle w:val="Paragraph"/>
          </w:pPr>
        </w:pPrChange>
      </w:pPr>
      <w:bookmarkStart w:id="3202" w:name="_Toc223340266"/>
      <w:ins w:id="3203" w:author="Aleksander Hansen" w:date="2013-02-17T14:15:00Z">
        <w:r>
          <w:t>Answers</w:t>
        </w:r>
        <w:bookmarkEnd w:id="3202"/>
        <w:r>
          <w:t xml:space="preserve"> </w:t>
        </w:r>
      </w:ins>
    </w:p>
    <w:p w14:paraId="61051F38" w14:textId="77777777" w:rsidR="00180CB4" w:rsidRDefault="00180CB4">
      <w:pPr>
        <w:rPr>
          <w:ins w:id="3204" w:author="Aleksander Hansen" w:date="2013-02-19T22:06:00Z"/>
        </w:rPr>
        <w:pPrChange w:id="3205" w:author="Aleksander Hansen" w:date="2013-02-19T22:06:00Z">
          <w:pPr>
            <w:pStyle w:val="Paragraph"/>
          </w:pPr>
        </w:pPrChange>
      </w:pPr>
    </w:p>
    <w:p w14:paraId="7EE6BEF7" w14:textId="5CAC618C" w:rsidR="00180CB4" w:rsidRPr="00C60D2A" w:rsidRDefault="00180CB4" w:rsidP="00180CB4">
      <w:pPr>
        <w:pStyle w:val="ListParagraph"/>
        <w:numPr>
          <w:ilvl w:val="0"/>
          <w:numId w:val="110"/>
        </w:numPr>
        <w:rPr>
          <w:ins w:id="3206" w:author="Aleksander Hansen" w:date="2013-02-19T22:07:00Z"/>
          <w:rFonts w:ascii="Trebuchet MS" w:eastAsiaTheme="majorEastAsia" w:hAnsi="Trebuchet MS" w:cstheme="majorBidi"/>
          <w:b/>
          <w:bCs/>
          <w:color w:val="000000" w:themeColor="text1"/>
        </w:rPr>
      </w:pPr>
      <w:ins w:id="3207" w:author="Aleksander Hansen" w:date="2013-02-19T22:06:00Z">
        <w:r>
          <w:t>18.2.1 C.</w:t>
        </w:r>
      </w:ins>
      <w:ins w:id="3208" w:author="Aleksander Hansen" w:date="2013-02-19T22:07:00Z">
        <w:r>
          <w:br/>
          <w:t>The trader is partially correct. A Taylor series approximation can be used to approximate the price of derivatives.</w:t>
        </w:r>
      </w:ins>
      <w:ins w:id="3209" w:author="Aleksander Hansen" w:date="2013-02-19T22:08:00Z">
        <w:r>
          <w:t xml:space="preserve"> The derivatives do not necessarily have to be linear as we can add additional terms, s</w:t>
        </w:r>
        <w:r w:rsidR="0026295D">
          <w:t>uch as the second term in the Taylor series expansion to account for curvature of the function. However, the Taylor series approximation should not be used in the case where the security exhibits extreme non-linearity, as is the case with MBS.</w:t>
        </w:r>
      </w:ins>
    </w:p>
    <w:p w14:paraId="346477AE" w14:textId="5F6D4B18" w:rsidR="00994066" w:rsidRDefault="00180CB4">
      <w:pPr>
        <w:rPr>
          <w:sz w:val="40"/>
          <w:szCs w:val="28"/>
        </w:rPr>
        <w:pPrChange w:id="3210" w:author="Aleksander Hansen" w:date="2013-02-19T22:06:00Z">
          <w:pPr>
            <w:pStyle w:val="Paragraph"/>
          </w:pPr>
        </w:pPrChange>
      </w:pPr>
      <w:ins w:id="3211" w:author="Aleksander Hansen" w:date="2013-02-19T22:06:00Z">
        <w:r>
          <w:br/>
        </w:r>
      </w:ins>
      <w:r w:rsidR="00994066">
        <w:br w:type="page"/>
      </w:r>
    </w:p>
    <w:p w14:paraId="160107A9" w14:textId="77777777" w:rsidR="00994066" w:rsidRPr="00011813" w:rsidRDefault="00994066" w:rsidP="00011813">
      <w:pPr>
        <w:pStyle w:val="Heading1"/>
        <w:rPr>
          <w:rStyle w:val="BookTitle"/>
          <w:b/>
          <w:bCs/>
          <w:smallCaps w:val="0"/>
          <w:spacing w:val="0"/>
        </w:rPr>
      </w:pPr>
      <w:bookmarkStart w:id="3212" w:name="_Toc255472366"/>
      <w:bookmarkStart w:id="3213" w:name="_Toc318025264"/>
      <w:bookmarkStart w:id="3214" w:name="_Toc223340267"/>
      <w:r w:rsidRPr="00011813">
        <w:rPr>
          <w:rStyle w:val="BookTitle"/>
          <w:b/>
          <w:bCs/>
          <w:smallCaps w:val="0"/>
          <w:spacing w:val="0"/>
        </w:rPr>
        <w:t>Hull, Chapter 12: Binomial Trees</w:t>
      </w:r>
      <w:bookmarkEnd w:id="3212"/>
      <w:bookmarkEnd w:id="3213"/>
      <w:bookmarkEnd w:id="3214"/>
    </w:p>
    <w:p w14:paraId="63B2F0B5" w14:textId="48979011" w:rsidR="007B206F" w:rsidRDefault="007B206F" w:rsidP="00994066">
      <w:pPr>
        <w:pStyle w:val="Paragraph"/>
      </w:pPr>
      <w:r w:rsidRPr="008568A7">
        <w:rPr>
          <w:rFonts w:ascii="Calibri" w:hAnsi="Calibri"/>
          <w:noProof/>
          <w:lang w:bidi="ar-SA"/>
        </w:rPr>
        <mc:AlternateContent>
          <mc:Choice Requires="wps">
            <w:drawing>
              <wp:inline distT="0" distB="0" distL="0" distR="0" wp14:anchorId="797EC094" wp14:editId="09E4E189">
                <wp:extent cx="5772150" cy="2978727"/>
                <wp:effectExtent l="0" t="0" r="0" b="0"/>
                <wp:docPr id="13" name="Text Box 13"/>
                <wp:cNvGraphicFramePr/>
                <a:graphic xmlns:a="http://schemas.openxmlformats.org/drawingml/2006/main">
                  <a:graphicData uri="http://schemas.microsoft.com/office/word/2010/wordprocessingShape">
                    <wps:wsp>
                      <wps:cNvSpPr txBox="1"/>
                      <wps:spPr>
                        <a:xfrm>
                          <a:off x="0" y="0"/>
                          <a:ext cx="5772150" cy="2978727"/>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BE58B8" w14:textId="77777777" w:rsidR="00BD0D89" w:rsidRPr="007B206F" w:rsidRDefault="00BD0D89" w:rsidP="007B206F">
                            <w:pPr>
                              <w:pStyle w:val="Text"/>
                              <w:rPr>
                                <w:rFonts w:asciiTheme="majorHAnsi" w:hAnsiTheme="majorHAnsi" w:cstheme="minorBidi"/>
                                <w:b/>
                                <w:color w:val="auto"/>
                                <w:kern w:val="0"/>
                                <w:lang w:bidi="ar-SA"/>
                              </w:rPr>
                            </w:pPr>
                            <w:r w:rsidRPr="007B206F">
                              <w:rPr>
                                <w:rFonts w:asciiTheme="majorHAnsi" w:hAnsiTheme="majorHAnsi" w:cstheme="minorBidi"/>
                                <w:b/>
                                <w:color w:val="auto"/>
                                <w:kern w:val="0"/>
                                <w:lang w:bidi="ar-SA"/>
                              </w:rPr>
                              <w:t>Learning Outcomes:</w:t>
                            </w:r>
                          </w:p>
                          <w:p w14:paraId="7D25580D" w14:textId="77777777" w:rsidR="00BD0D89" w:rsidRDefault="00BD0D89" w:rsidP="007B206F">
                            <w:pPr>
                              <w:pStyle w:val="Text"/>
                              <w:rPr>
                                <w:rFonts w:asciiTheme="majorHAnsi" w:hAnsiTheme="majorHAnsi" w:cstheme="minorBidi"/>
                                <w:b/>
                                <w:color w:val="auto"/>
                                <w:kern w:val="0"/>
                                <w:lang w:bidi="ar-SA"/>
                              </w:rPr>
                            </w:pPr>
                          </w:p>
                          <w:p w14:paraId="775E61FB" w14:textId="77777777" w:rsidR="00BD0D89" w:rsidRPr="00011813" w:rsidRDefault="00BD0D89" w:rsidP="007B206F">
                            <w:pPr>
                              <w:pStyle w:val="Text"/>
                              <w:rPr>
                                <w:rFonts w:asciiTheme="majorHAnsi" w:hAnsiTheme="majorHAnsi" w:cstheme="minorBidi"/>
                                <w:color w:val="auto"/>
                                <w:kern w:val="0"/>
                                <w:lang w:bidi="ar-SA"/>
                              </w:rPr>
                            </w:pPr>
                            <w:r w:rsidRPr="007B206F">
                              <w:rPr>
                                <w:rFonts w:asciiTheme="majorHAnsi" w:hAnsiTheme="majorHAnsi" w:cstheme="minorBidi" w:hint="eastAsia"/>
                                <w:b/>
                                <w:color w:val="auto"/>
                                <w:kern w:val="0"/>
                                <w:lang w:bidi="ar-SA"/>
                              </w:rPr>
                              <w:t xml:space="preserve">Calculate </w:t>
                            </w:r>
                            <w:r w:rsidRPr="00011813">
                              <w:rPr>
                                <w:rFonts w:asciiTheme="majorHAnsi" w:hAnsiTheme="majorHAnsi" w:cstheme="minorBidi" w:hint="eastAsia"/>
                                <w:color w:val="auto"/>
                                <w:kern w:val="0"/>
                                <w:lang w:bidi="ar-SA"/>
                              </w:rPr>
                              <w:t>the value of a European call or put option using the one</w:t>
                            </w:r>
                            <w:r w:rsidRPr="00011813">
                              <w:rPr>
                                <w:rFonts w:asciiTheme="majorHAnsi" w:hAnsiTheme="majorHAnsi" w:cstheme="minorBidi" w:hint="eastAsia"/>
                                <w:color w:val="auto"/>
                                <w:kern w:val="0"/>
                                <w:lang w:bidi="ar-SA"/>
                              </w:rPr>
                              <w:t>‐</w:t>
                            </w:r>
                            <w:r w:rsidRPr="00011813">
                              <w:rPr>
                                <w:rFonts w:asciiTheme="majorHAnsi" w:hAnsiTheme="majorHAnsi" w:cstheme="minorBidi" w:hint="eastAsia"/>
                                <w:color w:val="auto"/>
                                <w:kern w:val="0"/>
                                <w:lang w:bidi="ar-SA"/>
                              </w:rPr>
                              <w:t>step and two</w:t>
                            </w:r>
                            <w:r w:rsidRPr="00011813">
                              <w:rPr>
                                <w:rFonts w:asciiTheme="majorHAnsi" w:hAnsiTheme="majorHAnsi" w:cstheme="minorBidi" w:hint="eastAsia"/>
                                <w:color w:val="auto"/>
                                <w:kern w:val="0"/>
                                <w:lang w:bidi="ar-SA"/>
                              </w:rPr>
                              <w:t>‐</w:t>
                            </w:r>
                            <w:r w:rsidRPr="00011813">
                              <w:rPr>
                                <w:rFonts w:asciiTheme="majorHAnsi" w:hAnsiTheme="majorHAnsi" w:cstheme="minorBidi" w:hint="eastAsia"/>
                                <w:color w:val="auto"/>
                                <w:kern w:val="0"/>
                                <w:lang w:bidi="ar-SA"/>
                              </w:rPr>
                              <w:t>step binomial model.</w:t>
                            </w:r>
                          </w:p>
                          <w:p w14:paraId="1CAFD6C6" w14:textId="77777777" w:rsidR="00BD0D89" w:rsidRDefault="00BD0D89" w:rsidP="007B206F">
                            <w:pPr>
                              <w:pStyle w:val="Text"/>
                              <w:rPr>
                                <w:rFonts w:asciiTheme="majorHAnsi" w:hAnsiTheme="majorHAnsi" w:cstheme="minorBidi"/>
                                <w:b/>
                                <w:color w:val="auto"/>
                                <w:kern w:val="0"/>
                                <w:lang w:bidi="ar-SA"/>
                              </w:rPr>
                            </w:pPr>
                          </w:p>
                          <w:p w14:paraId="7AE1E3E6" w14:textId="77777777" w:rsidR="00BD0D89" w:rsidRPr="007B206F" w:rsidRDefault="00BD0D89" w:rsidP="007B206F">
                            <w:pPr>
                              <w:pStyle w:val="Text"/>
                              <w:rPr>
                                <w:rFonts w:asciiTheme="majorHAnsi" w:hAnsiTheme="majorHAnsi" w:cstheme="minorBidi"/>
                                <w:b/>
                                <w:color w:val="auto"/>
                                <w:kern w:val="0"/>
                                <w:lang w:bidi="ar-SA"/>
                              </w:rPr>
                            </w:pPr>
                            <w:r w:rsidRPr="007B206F">
                              <w:rPr>
                                <w:rFonts w:asciiTheme="majorHAnsi" w:hAnsiTheme="majorHAnsi" w:cstheme="minorBidi" w:hint="eastAsia"/>
                                <w:b/>
                                <w:color w:val="auto"/>
                                <w:kern w:val="0"/>
                                <w:lang w:bidi="ar-SA"/>
                              </w:rPr>
                              <w:t xml:space="preserve">Calculate </w:t>
                            </w:r>
                            <w:r w:rsidRPr="00011813">
                              <w:rPr>
                                <w:rFonts w:asciiTheme="majorHAnsi" w:hAnsiTheme="majorHAnsi" w:cstheme="minorBidi" w:hint="eastAsia"/>
                                <w:color w:val="auto"/>
                                <w:kern w:val="0"/>
                                <w:lang w:bidi="ar-SA"/>
                              </w:rPr>
                              <w:t>the value of an American call or put option using a two</w:t>
                            </w:r>
                            <w:r w:rsidRPr="00011813">
                              <w:rPr>
                                <w:rFonts w:asciiTheme="majorHAnsi" w:hAnsiTheme="majorHAnsi" w:cstheme="minorBidi" w:hint="eastAsia"/>
                                <w:color w:val="auto"/>
                                <w:kern w:val="0"/>
                                <w:lang w:bidi="ar-SA"/>
                              </w:rPr>
                              <w:t>‐</w:t>
                            </w:r>
                            <w:r w:rsidRPr="00011813">
                              <w:rPr>
                                <w:rFonts w:asciiTheme="majorHAnsi" w:hAnsiTheme="majorHAnsi" w:cstheme="minorBidi" w:hint="eastAsia"/>
                                <w:color w:val="auto"/>
                                <w:kern w:val="0"/>
                                <w:lang w:bidi="ar-SA"/>
                              </w:rPr>
                              <w:t>step binomial model.</w:t>
                            </w:r>
                          </w:p>
                          <w:p w14:paraId="20CF1A8F" w14:textId="77777777" w:rsidR="00BD0D89" w:rsidRDefault="00BD0D89" w:rsidP="007B206F">
                            <w:pPr>
                              <w:pStyle w:val="Text"/>
                              <w:rPr>
                                <w:rFonts w:asciiTheme="majorHAnsi" w:hAnsiTheme="majorHAnsi" w:cstheme="minorBidi"/>
                                <w:b/>
                                <w:color w:val="auto"/>
                                <w:kern w:val="0"/>
                                <w:lang w:bidi="ar-SA"/>
                              </w:rPr>
                            </w:pPr>
                          </w:p>
                          <w:p w14:paraId="46F0E936" w14:textId="77777777" w:rsidR="00BD0D89" w:rsidRPr="00011813" w:rsidRDefault="00BD0D89" w:rsidP="007B206F">
                            <w:pPr>
                              <w:pStyle w:val="Text"/>
                              <w:rPr>
                                <w:rFonts w:asciiTheme="majorHAnsi" w:hAnsiTheme="majorHAnsi" w:cstheme="minorBidi"/>
                                <w:color w:val="auto"/>
                                <w:kern w:val="0"/>
                                <w:lang w:bidi="ar-SA"/>
                              </w:rPr>
                            </w:pPr>
                            <w:r w:rsidRPr="007B206F">
                              <w:rPr>
                                <w:rFonts w:asciiTheme="majorHAnsi" w:hAnsiTheme="majorHAnsi" w:cstheme="minorBidi"/>
                                <w:b/>
                                <w:color w:val="auto"/>
                                <w:kern w:val="0"/>
                                <w:lang w:bidi="ar-SA"/>
                              </w:rPr>
                              <w:t xml:space="preserve">Describe </w:t>
                            </w:r>
                            <w:r w:rsidRPr="00011813">
                              <w:rPr>
                                <w:rFonts w:asciiTheme="majorHAnsi" w:hAnsiTheme="majorHAnsi" w:cstheme="minorBidi"/>
                                <w:color w:val="auto"/>
                                <w:kern w:val="0"/>
                                <w:lang w:bidi="ar-SA"/>
                              </w:rPr>
                              <w:t>how volatility is captured in the binomial model.</w:t>
                            </w:r>
                          </w:p>
                          <w:p w14:paraId="443AB55E" w14:textId="77777777" w:rsidR="00BD0D89" w:rsidRDefault="00BD0D89" w:rsidP="007B206F">
                            <w:pPr>
                              <w:pStyle w:val="Text"/>
                              <w:rPr>
                                <w:rFonts w:asciiTheme="majorHAnsi" w:hAnsiTheme="majorHAnsi" w:cstheme="minorBidi"/>
                                <w:b/>
                                <w:color w:val="auto"/>
                                <w:kern w:val="0"/>
                                <w:lang w:bidi="ar-SA"/>
                              </w:rPr>
                            </w:pPr>
                          </w:p>
                          <w:p w14:paraId="232FA3CC" w14:textId="77777777" w:rsidR="00BD0D89" w:rsidRPr="00011813" w:rsidRDefault="00BD0D89" w:rsidP="007B206F">
                            <w:pPr>
                              <w:pStyle w:val="Text"/>
                              <w:rPr>
                                <w:rFonts w:asciiTheme="majorHAnsi" w:hAnsiTheme="majorHAnsi" w:cstheme="minorBidi"/>
                                <w:color w:val="auto"/>
                                <w:kern w:val="0"/>
                                <w:lang w:bidi="ar-SA"/>
                              </w:rPr>
                            </w:pPr>
                            <w:r w:rsidRPr="007B206F">
                              <w:rPr>
                                <w:rFonts w:asciiTheme="majorHAnsi" w:hAnsiTheme="majorHAnsi" w:cstheme="minorBidi"/>
                                <w:b/>
                                <w:color w:val="auto"/>
                                <w:kern w:val="0"/>
                                <w:lang w:bidi="ar-SA"/>
                              </w:rPr>
                              <w:t xml:space="preserve">Describe </w:t>
                            </w:r>
                            <w:r w:rsidRPr="00011813">
                              <w:rPr>
                                <w:rFonts w:asciiTheme="majorHAnsi" w:hAnsiTheme="majorHAnsi" w:cstheme="minorBidi"/>
                                <w:color w:val="auto"/>
                                <w:kern w:val="0"/>
                                <w:lang w:bidi="ar-SA"/>
                              </w:rPr>
                              <w:t>how the binomial model value converges as time periods are added.</w:t>
                            </w:r>
                          </w:p>
                          <w:p w14:paraId="1B4CB3B0" w14:textId="77777777" w:rsidR="00BD0D89" w:rsidRDefault="00BD0D89" w:rsidP="007B206F">
                            <w:pPr>
                              <w:pStyle w:val="Text"/>
                              <w:rPr>
                                <w:rFonts w:asciiTheme="majorHAnsi" w:hAnsiTheme="majorHAnsi" w:cstheme="minorBidi"/>
                                <w:b/>
                                <w:color w:val="auto"/>
                                <w:kern w:val="0"/>
                                <w:lang w:bidi="ar-SA"/>
                              </w:rPr>
                            </w:pPr>
                          </w:p>
                          <w:p w14:paraId="75AB8127" w14:textId="77777777" w:rsidR="00BD0D89" w:rsidRPr="00011813" w:rsidRDefault="00BD0D89" w:rsidP="007B206F">
                            <w:pPr>
                              <w:pStyle w:val="Text"/>
                              <w:rPr>
                                <w:rFonts w:asciiTheme="majorHAnsi" w:hAnsiTheme="majorHAnsi" w:cstheme="minorBidi"/>
                                <w:color w:val="auto"/>
                                <w:kern w:val="0"/>
                                <w:lang w:bidi="ar-SA"/>
                              </w:rPr>
                            </w:pPr>
                            <w:r w:rsidRPr="007B206F">
                              <w:rPr>
                                <w:rFonts w:asciiTheme="majorHAnsi" w:hAnsiTheme="majorHAnsi" w:cstheme="minorBidi"/>
                                <w:b/>
                                <w:color w:val="auto"/>
                                <w:kern w:val="0"/>
                                <w:lang w:bidi="ar-SA"/>
                              </w:rPr>
                              <w:t xml:space="preserve">Explain </w:t>
                            </w:r>
                            <w:r w:rsidRPr="00011813">
                              <w:rPr>
                                <w:rFonts w:asciiTheme="majorHAnsi" w:hAnsiTheme="majorHAnsi" w:cstheme="minorBidi"/>
                                <w:color w:val="auto"/>
                                <w:kern w:val="0"/>
                                <w:lang w:bidi="ar-SA"/>
                              </w:rPr>
                              <w:t>how the binomial model can be altered to price options on: stocks with dividends, stock indices, currencies, and futures.</w:t>
                            </w:r>
                          </w:p>
                          <w:p w14:paraId="689626ED" w14:textId="77777777" w:rsidR="00BD0D89" w:rsidRDefault="00BD0D89" w:rsidP="007B206F">
                            <w:pPr>
                              <w:pStyle w:val="Text"/>
                              <w:rPr>
                                <w:rFonts w:asciiTheme="majorHAnsi" w:hAnsiTheme="majorHAnsi" w:cstheme="minorBidi"/>
                                <w:b/>
                                <w:color w:val="auto"/>
                                <w:kern w:val="0"/>
                                <w:lang w:bidi="ar-SA"/>
                              </w:rPr>
                            </w:pPr>
                          </w:p>
                          <w:p w14:paraId="22FFC0E3" w14:textId="4F86B046" w:rsidR="00BD0D89" w:rsidRPr="005C7421" w:rsidRDefault="00BD0D89" w:rsidP="007B206F">
                            <w:pPr>
                              <w:pStyle w:val="Text"/>
                            </w:pPr>
                            <w:r w:rsidRPr="007B206F">
                              <w:rPr>
                                <w:rFonts w:asciiTheme="majorHAnsi" w:hAnsiTheme="majorHAnsi" w:cstheme="minorBidi"/>
                                <w:b/>
                                <w:color w:val="auto"/>
                                <w:kern w:val="0"/>
                                <w:lang w:bidi="ar-SA"/>
                              </w:rPr>
                              <w:t xml:space="preserve">Describe </w:t>
                            </w:r>
                            <w:r w:rsidRPr="00011813">
                              <w:rPr>
                                <w:rFonts w:asciiTheme="majorHAnsi" w:hAnsiTheme="majorHAnsi" w:cstheme="minorBidi"/>
                                <w:color w:val="auto"/>
                                <w:kern w:val="0"/>
                                <w:lang w:bidi="ar-SA"/>
                              </w:rPr>
                              <w:t>how volatility is captured in the binomial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3" o:spid="_x0000_s1034" type="#_x0000_t202" style="width:454.5pt;height:234.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" fillcolor="#b1c2a3" stroked="f">
                <v:textbox>
                  <w:txbxContent>
                    <w:p w14:paraId="4EBE58B8" w14:textId="77777777" w:rsidR="00BD0D89" w:rsidRPr="007B206F" w:rsidRDefault="00BD0D89" w:rsidP="007B206F">
                      <w:pPr>
                        <w:pStyle w:val="Text"/>
                        <w:rPr>
                          <w:rFonts w:asciiTheme="majorHAnsi" w:hAnsiTheme="majorHAnsi" w:cstheme="minorBidi"/>
                          <w:b/>
                          <w:color w:val="auto"/>
                          <w:kern w:val="0"/>
                          <w:lang w:bidi="ar-SA"/>
                        </w:rPr>
                      </w:pPr>
                      <w:r w:rsidRPr="007B206F">
                        <w:rPr>
                          <w:rFonts w:asciiTheme="majorHAnsi" w:hAnsiTheme="majorHAnsi" w:cstheme="minorBidi"/>
                          <w:b/>
                          <w:color w:val="auto"/>
                          <w:kern w:val="0"/>
                          <w:lang w:bidi="ar-SA"/>
                        </w:rPr>
                        <w:t>Learning Outcomes:</w:t>
                      </w:r>
                    </w:p>
                    <w:p w14:paraId="7D25580D" w14:textId="77777777" w:rsidR="00BD0D89" w:rsidRDefault="00BD0D89" w:rsidP="007B206F">
                      <w:pPr>
                        <w:pStyle w:val="Text"/>
                        <w:rPr>
                          <w:rFonts w:asciiTheme="majorHAnsi" w:hAnsiTheme="majorHAnsi" w:cstheme="minorBidi"/>
                          <w:b/>
                          <w:color w:val="auto"/>
                          <w:kern w:val="0"/>
                          <w:lang w:bidi="ar-SA"/>
                        </w:rPr>
                      </w:pPr>
                    </w:p>
                    <w:p w14:paraId="775E61FB" w14:textId="77777777" w:rsidR="00BD0D89" w:rsidRPr="00011813" w:rsidRDefault="00BD0D89" w:rsidP="007B206F">
                      <w:pPr>
                        <w:pStyle w:val="Text"/>
                        <w:rPr>
                          <w:rFonts w:asciiTheme="majorHAnsi" w:hAnsiTheme="majorHAnsi" w:cstheme="minorBidi"/>
                          <w:color w:val="auto"/>
                          <w:kern w:val="0"/>
                          <w:lang w:bidi="ar-SA"/>
                        </w:rPr>
                      </w:pPr>
                      <w:r w:rsidRPr="007B206F">
                        <w:rPr>
                          <w:rFonts w:asciiTheme="majorHAnsi" w:hAnsiTheme="majorHAnsi" w:cstheme="minorBidi" w:hint="eastAsia"/>
                          <w:b/>
                          <w:color w:val="auto"/>
                          <w:kern w:val="0"/>
                          <w:lang w:bidi="ar-SA"/>
                        </w:rPr>
                        <w:t xml:space="preserve">Calculate </w:t>
                      </w:r>
                      <w:r w:rsidRPr="00011813">
                        <w:rPr>
                          <w:rFonts w:asciiTheme="majorHAnsi" w:hAnsiTheme="majorHAnsi" w:cstheme="minorBidi" w:hint="eastAsia"/>
                          <w:color w:val="auto"/>
                          <w:kern w:val="0"/>
                          <w:lang w:bidi="ar-SA"/>
                        </w:rPr>
                        <w:t>the value of a European call or put option using the one</w:t>
                      </w:r>
                      <w:r w:rsidRPr="00011813">
                        <w:rPr>
                          <w:rFonts w:asciiTheme="majorHAnsi" w:hAnsiTheme="majorHAnsi" w:cstheme="minorBidi" w:hint="eastAsia"/>
                          <w:color w:val="auto"/>
                          <w:kern w:val="0"/>
                          <w:lang w:bidi="ar-SA"/>
                        </w:rPr>
                        <w:t>‐</w:t>
                      </w:r>
                      <w:r w:rsidRPr="00011813">
                        <w:rPr>
                          <w:rFonts w:asciiTheme="majorHAnsi" w:hAnsiTheme="majorHAnsi" w:cstheme="minorBidi" w:hint="eastAsia"/>
                          <w:color w:val="auto"/>
                          <w:kern w:val="0"/>
                          <w:lang w:bidi="ar-SA"/>
                        </w:rPr>
                        <w:t>step and two</w:t>
                      </w:r>
                      <w:r w:rsidRPr="00011813">
                        <w:rPr>
                          <w:rFonts w:asciiTheme="majorHAnsi" w:hAnsiTheme="majorHAnsi" w:cstheme="minorBidi" w:hint="eastAsia"/>
                          <w:color w:val="auto"/>
                          <w:kern w:val="0"/>
                          <w:lang w:bidi="ar-SA"/>
                        </w:rPr>
                        <w:t>‐</w:t>
                      </w:r>
                      <w:r w:rsidRPr="00011813">
                        <w:rPr>
                          <w:rFonts w:asciiTheme="majorHAnsi" w:hAnsiTheme="majorHAnsi" w:cstheme="minorBidi" w:hint="eastAsia"/>
                          <w:color w:val="auto"/>
                          <w:kern w:val="0"/>
                          <w:lang w:bidi="ar-SA"/>
                        </w:rPr>
                        <w:t>step binomial model.</w:t>
                      </w:r>
                    </w:p>
                    <w:p w14:paraId="1CAFD6C6" w14:textId="77777777" w:rsidR="00BD0D89" w:rsidRDefault="00BD0D89" w:rsidP="007B206F">
                      <w:pPr>
                        <w:pStyle w:val="Text"/>
                        <w:rPr>
                          <w:rFonts w:asciiTheme="majorHAnsi" w:hAnsiTheme="majorHAnsi" w:cstheme="minorBidi"/>
                          <w:b/>
                          <w:color w:val="auto"/>
                          <w:kern w:val="0"/>
                          <w:lang w:bidi="ar-SA"/>
                        </w:rPr>
                      </w:pPr>
                    </w:p>
                    <w:p w14:paraId="7AE1E3E6" w14:textId="77777777" w:rsidR="00BD0D89" w:rsidRPr="007B206F" w:rsidRDefault="00BD0D89" w:rsidP="007B206F">
                      <w:pPr>
                        <w:pStyle w:val="Text"/>
                        <w:rPr>
                          <w:rFonts w:asciiTheme="majorHAnsi" w:hAnsiTheme="majorHAnsi" w:cstheme="minorBidi"/>
                          <w:b/>
                          <w:color w:val="auto"/>
                          <w:kern w:val="0"/>
                          <w:lang w:bidi="ar-SA"/>
                        </w:rPr>
                      </w:pPr>
                      <w:r w:rsidRPr="007B206F">
                        <w:rPr>
                          <w:rFonts w:asciiTheme="majorHAnsi" w:hAnsiTheme="majorHAnsi" w:cstheme="minorBidi" w:hint="eastAsia"/>
                          <w:b/>
                          <w:color w:val="auto"/>
                          <w:kern w:val="0"/>
                          <w:lang w:bidi="ar-SA"/>
                        </w:rPr>
                        <w:t xml:space="preserve">Calculate </w:t>
                      </w:r>
                      <w:r w:rsidRPr="00011813">
                        <w:rPr>
                          <w:rFonts w:asciiTheme="majorHAnsi" w:hAnsiTheme="majorHAnsi" w:cstheme="minorBidi" w:hint="eastAsia"/>
                          <w:color w:val="auto"/>
                          <w:kern w:val="0"/>
                          <w:lang w:bidi="ar-SA"/>
                        </w:rPr>
                        <w:t>the value of an American call or put option using a two</w:t>
                      </w:r>
                      <w:r w:rsidRPr="00011813">
                        <w:rPr>
                          <w:rFonts w:asciiTheme="majorHAnsi" w:hAnsiTheme="majorHAnsi" w:cstheme="minorBidi" w:hint="eastAsia"/>
                          <w:color w:val="auto"/>
                          <w:kern w:val="0"/>
                          <w:lang w:bidi="ar-SA"/>
                        </w:rPr>
                        <w:t>‐</w:t>
                      </w:r>
                      <w:r w:rsidRPr="00011813">
                        <w:rPr>
                          <w:rFonts w:asciiTheme="majorHAnsi" w:hAnsiTheme="majorHAnsi" w:cstheme="minorBidi" w:hint="eastAsia"/>
                          <w:color w:val="auto"/>
                          <w:kern w:val="0"/>
                          <w:lang w:bidi="ar-SA"/>
                        </w:rPr>
                        <w:t>step binomial model.</w:t>
                      </w:r>
                    </w:p>
                    <w:p w14:paraId="20CF1A8F" w14:textId="77777777" w:rsidR="00BD0D89" w:rsidRDefault="00BD0D89" w:rsidP="007B206F">
                      <w:pPr>
                        <w:pStyle w:val="Text"/>
                        <w:rPr>
                          <w:rFonts w:asciiTheme="majorHAnsi" w:hAnsiTheme="majorHAnsi" w:cstheme="minorBidi"/>
                          <w:b/>
                          <w:color w:val="auto"/>
                          <w:kern w:val="0"/>
                          <w:lang w:bidi="ar-SA"/>
                        </w:rPr>
                      </w:pPr>
                    </w:p>
                    <w:p w14:paraId="46F0E936" w14:textId="77777777" w:rsidR="00BD0D89" w:rsidRPr="00011813" w:rsidRDefault="00BD0D89" w:rsidP="007B206F">
                      <w:pPr>
                        <w:pStyle w:val="Text"/>
                        <w:rPr>
                          <w:rFonts w:asciiTheme="majorHAnsi" w:hAnsiTheme="majorHAnsi" w:cstheme="minorBidi"/>
                          <w:color w:val="auto"/>
                          <w:kern w:val="0"/>
                          <w:lang w:bidi="ar-SA"/>
                        </w:rPr>
                      </w:pPr>
                      <w:r w:rsidRPr="007B206F">
                        <w:rPr>
                          <w:rFonts w:asciiTheme="majorHAnsi" w:hAnsiTheme="majorHAnsi" w:cstheme="minorBidi"/>
                          <w:b/>
                          <w:color w:val="auto"/>
                          <w:kern w:val="0"/>
                          <w:lang w:bidi="ar-SA"/>
                        </w:rPr>
                        <w:t xml:space="preserve">Describe </w:t>
                      </w:r>
                      <w:r w:rsidRPr="00011813">
                        <w:rPr>
                          <w:rFonts w:asciiTheme="majorHAnsi" w:hAnsiTheme="majorHAnsi" w:cstheme="minorBidi"/>
                          <w:color w:val="auto"/>
                          <w:kern w:val="0"/>
                          <w:lang w:bidi="ar-SA"/>
                        </w:rPr>
                        <w:t>how volatility is captured in the binomial model.</w:t>
                      </w:r>
                    </w:p>
                    <w:p w14:paraId="443AB55E" w14:textId="77777777" w:rsidR="00BD0D89" w:rsidRDefault="00BD0D89" w:rsidP="007B206F">
                      <w:pPr>
                        <w:pStyle w:val="Text"/>
                        <w:rPr>
                          <w:rFonts w:asciiTheme="majorHAnsi" w:hAnsiTheme="majorHAnsi" w:cstheme="minorBidi"/>
                          <w:b/>
                          <w:color w:val="auto"/>
                          <w:kern w:val="0"/>
                          <w:lang w:bidi="ar-SA"/>
                        </w:rPr>
                      </w:pPr>
                    </w:p>
                    <w:p w14:paraId="232FA3CC" w14:textId="77777777" w:rsidR="00BD0D89" w:rsidRPr="00011813" w:rsidRDefault="00BD0D89" w:rsidP="007B206F">
                      <w:pPr>
                        <w:pStyle w:val="Text"/>
                        <w:rPr>
                          <w:rFonts w:asciiTheme="majorHAnsi" w:hAnsiTheme="majorHAnsi" w:cstheme="minorBidi"/>
                          <w:color w:val="auto"/>
                          <w:kern w:val="0"/>
                          <w:lang w:bidi="ar-SA"/>
                        </w:rPr>
                      </w:pPr>
                      <w:r w:rsidRPr="007B206F">
                        <w:rPr>
                          <w:rFonts w:asciiTheme="majorHAnsi" w:hAnsiTheme="majorHAnsi" w:cstheme="minorBidi"/>
                          <w:b/>
                          <w:color w:val="auto"/>
                          <w:kern w:val="0"/>
                          <w:lang w:bidi="ar-SA"/>
                        </w:rPr>
                        <w:t xml:space="preserve">Describe </w:t>
                      </w:r>
                      <w:r w:rsidRPr="00011813">
                        <w:rPr>
                          <w:rFonts w:asciiTheme="majorHAnsi" w:hAnsiTheme="majorHAnsi" w:cstheme="minorBidi"/>
                          <w:color w:val="auto"/>
                          <w:kern w:val="0"/>
                          <w:lang w:bidi="ar-SA"/>
                        </w:rPr>
                        <w:t>how the binomial model value converges as time periods are added.</w:t>
                      </w:r>
                    </w:p>
                    <w:p w14:paraId="1B4CB3B0" w14:textId="77777777" w:rsidR="00BD0D89" w:rsidRDefault="00BD0D89" w:rsidP="007B206F">
                      <w:pPr>
                        <w:pStyle w:val="Text"/>
                        <w:rPr>
                          <w:rFonts w:asciiTheme="majorHAnsi" w:hAnsiTheme="majorHAnsi" w:cstheme="minorBidi"/>
                          <w:b/>
                          <w:color w:val="auto"/>
                          <w:kern w:val="0"/>
                          <w:lang w:bidi="ar-SA"/>
                        </w:rPr>
                      </w:pPr>
                    </w:p>
                    <w:p w14:paraId="75AB8127" w14:textId="77777777" w:rsidR="00BD0D89" w:rsidRPr="00011813" w:rsidRDefault="00BD0D89" w:rsidP="007B206F">
                      <w:pPr>
                        <w:pStyle w:val="Text"/>
                        <w:rPr>
                          <w:rFonts w:asciiTheme="majorHAnsi" w:hAnsiTheme="majorHAnsi" w:cstheme="minorBidi"/>
                          <w:color w:val="auto"/>
                          <w:kern w:val="0"/>
                          <w:lang w:bidi="ar-SA"/>
                        </w:rPr>
                      </w:pPr>
                      <w:r w:rsidRPr="007B206F">
                        <w:rPr>
                          <w:rFonts w:asciiTheme="majorHAnsi" w:hAnsiTheme="majorHAnsi" w:cstheme="minorBidi"/>
                          <w:b/>
                          <w:color w:val="auto"/>
                          <w:kern w:val="0"/>
                          <w:lang w:bidi="ar-SA"/>
                        </w:rPr>
                        <w:t xml:space="preserve">Explain </w:t>
                      </w:r>
                      <w:r w:rsidRPr="00011813">
                        <w:rPr>
                          <w:rFonts w:asciiTheme="majorHAnsi" w:hAnsiTheme="majorHAnsi" w:cstheme="minorBidi"/>
                          <w:color w:val="auto"/>
                          <w:kern w:val="0"/>
                          <w:lang w:bidi="ar-SA"/>
                        </w:rPr>
                        <w:t>how the binomial model can be altered to price options on: stocks with dividends, stock indices, currencies, and futures.</w:t>
                      </w:r>
                    </w:p>
                    <w:p w14:paraId="689626ED" w14:textId="77777777" w:rsidR="00BD0D89" w:rsidRDefault="00BD0D89" w:rsidP="007B206F">
                      <w:pPr>
                        <w:pStyle w:val="Text"/>
                        <w:rPr>
                          <w:rFonts w:asciiTheme="majorHAnsi" w:hAnsiTheme="majorHAnsi" w:cstheme="minorBidi"/>
                          <w:b/>
                          <w:color w:val="auto"/>
                          <w:kern w:val="0"/>
                          <w:lang w:bidi="ar-SA"/>
                        </w:rPr>
                      </w:pPr>
                    </w:p>
                    <w:p w14:paraId="22FFC0E3" w14:textId="4F86B046" w:rsidR="00BD0D89" w:rsidRPr="005C7421" w:rsidRDefault="00BD0D89" w:rsidP="007B206F">
                      <w:pPr>
                        <w:pStyle w:val="Text"/>
                      </w:pPr>
                      <w:r w:rsidRPr="007B206F">
                        <w:rPr>
                          <w:rFonts w:asciiTheme="majorHAnsi" w:hAnsiTheme="majorHAnsi" w:cstheme="minorBidi"/>
                          <w:b/>
                          <w:color w:val="auto"/>
                          <w:kern w:val="0"/>
                          <w:lang w:bidi="ar-SA"/>
                        </w:rPr>
                        <w:t xml:space="preserve">Describe </w:t>
                      </w:r>
                      <w:r w:rsidRPr="00011813">
                        <w:rPr>
                          <w:rFonts w:asciiTheme="majorHAnsi" w:hAnsiTheme="majorHAnsi" w:cstheme="minorBidi"/>
                          <w:color w:val="auto"/>
                          <w:kern w:val="0"/>
                          <w:lang w:bidi="ar-SA"/>
                        </w:rPr>
                        <w:t>how volatility is captured in the binomial model.</w:t>
                      </w:r>
                    </w:p>
                  </w:txbxContent>
                </v:textbox>
                <w10:anchorlock/>
              </v:shape>
            </w:pict>
          </mc:Fallback>
        </mc:AlternateContent>
      </w:r>
    </w:p>
    <w:p w14:paraId="38455829" w14:textId="77777777" w:rsidR="00994066" w:rsidRPr="00011813" w:rsidRDefault="00994066" w:rsidP="00011813">
      <w:pPr>
        <w:pStyle w:val="Text"/>
      </w:pPr>
      <w:r w:rsidRPr="00011813">
        <w:t>Two basic approaches to option valuation</w:t>
      </w:r>
    </w:p>
    <w:p w14:paraId="271E1144" w14:textId="77777777" w:rsidR="00011813" w:rsidRDefault="00011813" w:rsidP="00011813">
      <w:pPr>
        <w:pStyle w:val="Text"/>
      </w:pPr>
    </w:p>
    <w:p w14:paraId="5753F024" w14:textId="77777777" w:rsidR="00994066" w:rsidRPr="00011813" w:rsidRDefault="00994066" w:rsidP="00011813">
      <w:pPr>
        <w:pStyle w:val="Text"/>
      </w:pPr>
      <w:r w:rsidRPr="00011813">
        <w:t>The two basic approaches to option valuation are Black-Scholes (analytical or closed-form) and Binomial (simulation or “open” lattice)</w:t>
      </w:r>
    </w:p>
    <w:p w14:paraId="4A306759" w14:textId="77777777" w:rsidR="00994066" w:rsidRPr="00DA3396" w:rsidRDefault="00994066" w:rsidP="00994066">
      <w:pPr>
        <w:pStyle w:val="Paragraph"/>
      </w:pPr>
      <w:r>
        <w:rPr>
          <w:noProof/>
          <w:lang w:bidi="ar-SA"/>
        </w:rPr>
        <w:drawing>
          <wp:anchor distT="0" distB="0" distL="114300" distR="114300" simplePos="0" relativeHeight="251717120" behindDoc="1" locked="0" layoutInCell="1" allowOverlap="1" wp14:anchorId="1782410F" wp14:editId="7B069B76">
            <wp:simplePos x="0" y="0"/>
            <wp:positionH relativeFrom="column">
              <wp:posOffset>266700</wp:posOffset>
            </wp:positionH>
            <wp:positionV relativeFrom="paragraph">
              <wp:posOffset>154130</wp:posOffset>
            </wp:positionV>
            <wp:extent cx="2838450" cy="1715310"/>
            <wp:effectExtent l="0" t="0" r="0" b="0"/>
            <wp:wrapNone/>
            <wp:docPr id="244" name="Picture 4" descr="FIG152-2"/>
            <wp:cNvGraphicFramePr/>
            <a:graphic xmlns:a="http://schemas.openxmlformats.org/drawingml/2006/main">
              <a:graphicData uri="http://schemas.openxmlformats.org/drawingml/2006/picture">
                <pic:pic xmlns:pic="http://schemas.openxmlformats.org/drawingml/2006/picture">
                  <pic:nvPicPr>
                    <pic:cNvPr id="1031" name="Picture 5" descr="FIG152-2"/>
                    <pic:cNvPicPr>
                      <a:picLocks noChangeAspect="1" noChangeArrowheads="1"/>
                    </pic:cNvPicPr>
                  </pic:nvPicPr>
                  <pic:blipFill>
                    <a:blip r:embed="rId57" cstate="print"/>
                    <a:srcRect t="7074" b="11925"/>
                    <a:stretch>
                      <a:fillRect/>
                    </a:stretch>
                  </pic:blipFill>
                  <pic:spPr bwMode="auto">
                    <a:xfrm>
                      <a:off x="0" y="0"/>
                      <a:ext cx="2840949" cy="1716820"/>
                    </a:xfrm>
                    <a:prstGeom prst="rect">
                      <a:avLst/>
                    </a:prstGeom>
                    <a:solidFill>
                      <a:srgbClr val="FFE2C5"/>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DF9AC1B" w14:textId="77777777" w:rsidR="00994066" w:rsidRDefault="0051240F" w:rsidP="00994066">
      <w:pPr>
        <w:pStyle w:val="Paragraph"/>
      </w:pPr>
      <w:r>
        <w:rPr>
          <w:noProof/>
          <w:position w:val="-12"/>
        </w:rPr>
        <w:pict w14:anchorId="38DC86AA">
          <v:shape id="_x0000_s1091" type="#_x0000_t75" style="position:absolute;margin-left:268.55pt;margin-top:22.5pt;width:179.05pt;height:26.75pt;z-index:251785728" fillcolor="#b6dde8 [1304]">
            <v:imagedata r:id="rId58" o:title=""/>
          </v:shape>
        </w:pict>
      </w:r>
      <w:r w:rsidR="00994066">
        <w:tab/>
      </w:r>
      <w:r w:rsidR="00994066">
        <w:tab/>
      </w:r>
      <w:r w:rsidR="00994066">
        <w:tab/>
      </w:r>
      <w:r w:rsidR="00994066">
        <w:tab/>
      </w:r>
      <w:r w:rsidR="00994066">
        <w:tab/>
      </w:r>
      <w:r w:rsidR="00994066">
        <w:tab/>
      </w:r>
      <w:r w:rsidR="00994066">
        <w:tab/>
      </w:r>
      <w:r w:rsidR="00994066">
        <w:tab/>
      </w:r>
      <w:r w:rsidR="00994066">
        <w:tab/>
      </w:r>
      <w:r w:rsidR="00994066">
        <w:tab/>
      </w:r>
      <w:r w:rsidR="00994066">
        <w:tab/>
      </w:r>
      <w:r w:rsidR="00994066">
        <w:tab/>
      </w:r>
      <w:r w:rsidR="00994066">
        <w:tab/>
        <w:t xml:space="preserve">               </w:t>
      </w:r>
      <w:r>
        <w:rPr>
          <w:position w:val="-4"/>
        </w:rPr>
        <w:pict w14:anchorId="415C3D94">
          <v:shape id="_x0000_i1047" type="#_x0000_t75" style="width:8.9pt;height:14.55pt">
            <v:imagedata r:id="rId59" o:title=""/>
          </v:shape>
        </w:pict>
      </w:r>
      <w:r w:rsidR="00994066">
        <w:t xml:space="preserve">                                                                            </w:t>
      </w:r>
    </w:p>
    <w:p w14:paraId="2E4C5B6E" w14:textId="77777777" w:rsidR="00994066" w:rsidRDefault="00994066" w:rsidP="00994066">
      <w:pPr>
        <w:pStyle w:val="Paragraph"/>
      </w:pPr>
    </w:p>
    <w:p w14:paraId="425C59B6" w14:textId="77777777" w:rsidR="00994066" w:rsidRDefault="00994066" w:rsidP="00994066">
      <w:pPr>
        <w:pStyle w:val="Paragraph"/>
      </w:pPr>
    </w:p>
    <w:p w14:paraId="6BEA7148" w14:textId="77777777" w:rsidR="00994066" w:rsidRDefault="00994066" w:rsidP="00994066">
      <w:pPr>
        <w:pStyle w:val="Paragraph"/>
      </w:pPr>
    </w:p>
    <w:p w14:paraId="1C08D304" w14:textId="77777777" w:rsidR="00994066" w:rsidRDefault="00994066" w:rsidP="00994066">
      <w:pPr>
        <w:pStyle w:val="Paragraph"/>
      </w:pPr>
    </w:p>
    <w:p w14:paraId="1993FDAC" w14:textId="77777777" w:rsidR="00994066" w:rsidRDefault="00994066" w:rsidP="00994066">
      <w:pPr>
        <w:pStyle w:val="Paragraph"/>
      </w:pPr>
      <w:r>
        <w:rPr>
          <w:noProof/>
          <w:lang w:bidi="ar-SA"/>
        </w:rPr>
        <mc:AlternateContent>
          <mc:Choice Requires="wps">
            <w:drawing>
              <wp:anchor distT="0" distB="0" distL="114300" distR="114300" simplePos="0" relativeHeight="251741696" behindDoc="0" locked="0" layoutInCell="1" allowOverlap="1" wp14:anchorId="4786F4DA" wp14:editId="547AC4C8">
                <wp:simplePos x="0" y="0"/>
                <wp:positionH relativeFrom="column">
                  <wp:posOffset>3742690</wp:posOffset>
                </wp:positionH>
                <wp:positionV relativeFrom="paragraph">
                  <wp:posOffset>110953</wp:posOffset>
                </wp:positionV>
                <wp:extent cx="1656080" cy="713105"/>
                <wp:effectExtent l="0" t="0" r="45720" b="48895"/>
                <wp:wrapNone/>
                <wp:docPr id="9610" name="Text Box 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6080" cy="713105"/>
                        </a:xfrm>
                        <a:prstGeom prst="rect">
                          <a:avLst/>
                        </a:prstGeom>
                        <a:solidFill>
                          <a:srgbClr val="A2B593"/>
                        </a:solidFill>
                        <a:ln>
                          <a:noFill/>
                        </a:ln>
                        <a:effectLst>
                          <a:outerShdw dist="53882" dir="2700000" algn="ctr" rotWithShape="0">
                            <a:srgbClr val="808080">
                              <a:alpha val="50000"/>
                            </a:srgbClr>
                          </a:outerShdw>
                        </a:effectLst>
                        <a:extLst/>
                      </wps:spPr>
                      <wps:txbx>
                        <w:txbxContent>
                          <w:p w14:paraId="24A74084" w14:textId="77777777" w:rsidR="00BD0D89" w:rsidRPr="004B519B" w:rsidRDefault="00BD0D89" w:rsidP="00994066">
                            <w:pPr>
                              <w:spacing w:before="60" w:after="60"/>
                              <w:jc w:val="center"/>
                            </w:pPr>
                            <w:r w:rsidRPr="004B519B">
                              <w:rPr>
                                <w:b/>
                              </w:rPr>
                              <w:t>Black-Scholes</w:t>
                            </w:r>
                            <w:r>
                              <w:rPr>
                                <w:b/>
                              </w:rPr>
                              <w:br/>
                            </w:r>
                            <w:r w:rsidRPr="004B519B">
                              <w:rPr>
                                <w:b/>
                              </w:rPr>
                              <w:t>(continuous time)</w:t>
                            </w:r>
                            <w:r>
                              <w:rPr>
                                <w:b/>
                              </w:rPr>
                              <w:br/>
                            </w:r>
                            <w:r w:rsidRPr="004B519B">
                              <w:rPr>
                                <w:b/>
                              </w:rPr>
                              <w:t>(closed form)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52" o:spid="_x0000_s1035" type="#_x0000_t202" style="position:absolute;margin-left:294.7pt;margin-top:8.75pt;width:130.4pt;height:56.1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" fillcolor="#a2b593" stroked="f">
                <v:shadow on="t" color="gray" opacity=".5" mv:blur="0" offset="3pt,3pt"/>
                <v:textbox>
                  <w:txbxContent>
                    <w:p w14:paraId="24A74084" w14:textId="77777777" w:rsidR="00BD0D89" w:rsidRPr="004B519B" w:rsidRDefault="00BD0D89" w:rsidP="00994066">
                      <w:pPr>
                        <w:spacing w:before="60" w:after="60"/>
                        <w:jc w:val="center"/>
                      </w:pPr>
                      <w:r w:rsidRPr="004B519B">
                        <w:rPr>
                          <w:b/>
                        </w:rPr>
                        <w:t>Black-Scholes</w:t>
                      </w:r>
                      <w:r>
                        <w:rPr>
                          <w:b/>
                        </w:rPr>
                        <w:br/>
                      </w:r>
                      <w:r w:rsidRPr="004B519B">
                        <w:rPr>
                          <w:b/>
                        </w:rPr>
                        <w:t>(continuous time)</w:t>
                      </w:r>
                      <w:r>
                        <w:rPr>
                          <w:b/>
                        </w:rPr>
                        <w:br/>
                      </w:r>
                      <w:r w:rsidRPr="004B519B">
                        <w:rPr>
                          <w:b/>
                        </w:rPr>
                        <w:t>(closed form)</w:t>
                      </w:r>
                    </w:p>
                  </w:txbxContent>
                </v:textbox>
              </v:shape>
            </w:pict>
          </mc:Fallback>
        </mc:AlternateContent>
      </w:r>
      <w:r>
        <w:rPr>
          <w:noProof/>
          <w:lang w:bidi="ar-SA"/>
        </w:rPr>
        <mc:AlternateContent>
          <mc:Choice Requires="wps">
            <w:drawing>
              <wp:anchor distT="0" distB="0" distL="114300" distR="114300" simplePos="0" relativeHeight="251742720" behindDoc="0" locked="0" layoutInCell="1" allowOverlap="1" wp14:anchorId="15FE7275" wp14:editId="567EE4A8">
                <wp:simplePos x="0" y="0"/>
                <wp:positionH relativeFrom="column">
                  <wp:posOffset>794385</wp:posOffset>
                </wp:positionH>
                <wp:positionV relativeFrom="paragraph">
                  <wp:posOffset>111125</wp:posOffset>
                </wp:positionV>
                <wp:extent cx="1656080" cy="713105"/>
                <wp:effectExtent l="0" t="0" r="45720" b="48895"/>
                <wp:wrapNone/>
                <wp:docPr id="9611" name="Text Box 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6080" cy="713105"/>
                        </a:xfrm>
                        <a:prstGeom prst="rect">
                          <a:avLst/>
                        </a:prstGeom>
                        <a:solidFill>
                          <a:srgbClr val="A2B593"/>
                        </a:solidFill>
                        <a:ln>
                          <a:noFill/>
                        </a:ln>
                        <a:effectLst>
                          <a:outerShdw dist="53882" dir="2700000" algn="ctr" rotWithShape="0">
                            <a:srgbClr val="808080">
                              <a:alpha val="50000"/>
                            </a:srgbClr>
                          </a:outerShdw>
                        </a:effectLst>
                        <a:extLst/>
                      </wps:spPr>
                      <wps:txbx>
                        <w:txbxContent>
                          <w:p w14:paraId="3F62C745" w14:textId="77777777" w:rsidR="00BD0D89" w:rsidRPr="00DA3396" w:rsidRDefault="00BD0D89" w:rsidP="00994066">
                            <w:pPr>
                              <w:spacing w:before="60" w:after="60"/>
                              <w:jc w:val="center"/>
                              <w:rPr>
                                <w:b/>
                              </w:rPr>
                            </w:pPr>
                            <w:r w:rsidRPr="00DA3396">
                              <w:rPr>
                                <w:b/>
                              </w:rPr>
                              <w:t>Binomial</w:t>
                            </w:r>
                            <w:r w:rsidRPr="00DA3396">
                              <w:rPr>
                                <w:b/>
                              </w:rPr>
                              <w:br/>
                              <w:t>(discrete time)</w:t>
                            </w:r>
                            <w:r w:rsidRPr="00DA3396">
                              <w:rPr>
                                <w:b/>
                              </w:rPr>
                              <w:br/>
                              <w:t>(lattice)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53" o:spid="_x0000_s1036" type="#_x0000_t202" style="position:absolute;margin-left:62.55pt;margin-top:8.75pt;width:130.4pt;height:56.1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" fillcolor="#a2b593" stroked="f">
                <v:shadow on="t" color="gray" opacity=".5" mv:blur="0" offset="3pt,3pt"/>
                <v:textbox>
                  <w:txbxContent>
                    <w:p w14:paraId="3F62C745" w14:textId="77777777" w:rsidR="00BD0D89" w:rsidRPr="00DA3396" w:rsidRDefault="00BD0D89" w:rsidP="00994066">
                      <w:pPr>
                        <w:spacing w:before="60" w:after="60"/>
                        <w:jc w:val="center"/>
                        <w:rPr>
                          <w:b/>
                        </w:rPr>
                      </w:pPr>
                      <w:r w:rsidRPr="00DA3396">
                        <w:rPr>
                          <w:b/>
                        </w:rPr>
                        <w:t>Binomial</w:t>
                      </w:r>
                      <w:r w:rsidRPr="00DA3396">
                        <w:rPr>
                          <w:b/>
                        </w:rPr>
                        <w:br/>
                        <w:t>(discrete time)</w:t>
                      </w:r>
                      <w:r w:rsidRPr="00DA3396">
                        <w:rPr>
                          <w:b/>
                        </w:rPr>
                        <w:br/>
                        <w:t>(lattice)</w:t>
                      </w:r>
                    </w:p>
                  </w:txbxContent>
                </v:textbox>
              </v:shape>
            </w:pict>
          </mc:Fallback>
        </mc:AlternateContent>
      </w:r>
    </w:p>
    <w:p w14:paraId="5D777252" w14:textId="77777777" w:rsidR="00994066" w:rsidRDefault="00994066" w:rsidP="00994066">
      <w:pPr>
        <w:pStyle w:val="Paragraph"/>
      </w:pPr>
    </w:p>
    <w:p w14:paraId="4A698E87" w14:textId="77777777" w:rsidR="00994066" w:rsidRDefault="00994066" w:rsidP="00994066">
      <w:pPr>
        <w:pStyle w:val="Paragraph"/>
      </w:pPr>
    </w:p>
    <w:p w14:paraId="4E8DA99C" w14:textId="77777777" w:rsidR="00994066" w:rsidRDefault="00994066" w:rsidP="00994066">
      <w:pPr>
        <w:pStyle w:val="Paragraph"/>
        <w:rPr>
          <w:rFonts w:asciiTheme="majorHAnsi" w:eastAsiaTheme="majorEastAsia" w:hAnsiTheme="majorHAnsi" w:cstheme="majorBidi"/>
          <w:b/>
          <w:bCs/>
          <w:color w:val="5B5B5B"/>
          <w:position w:val="6"/>
          <w:sz w:val="26"/>
          <w:szCs w:val="26"/>
        </w:rPr>
      </w:pPr>
      <w:r>
        <w:br w:type="page"/>
      </w:r>
    </w:p>
    <w:p w14:paraId="2BB093F9" w14:textId="77777777" w:rsidR="00994066" w:rsidRDefault="00994066" w:rsidP="00011813">
      <w:pPr>
        <w:pStyle w:val="Heading2"/>
      </w:pPr>
      <w:bookmarkStart w:id="3215" w:name="_Toc223340268"/>
      <w:r w:rsidRPr="004B519B">
        <w:t>Calculate the value of a European call or put option using the one‐step and two‐step binomial model.</w:t>
      </w:r>
      <w:bookmarkEnd w:id="3215"/>
    </w:p>
    <w:p w14:paraId="30298A2E" w14:textId="77777777" w:rsidR="00994066" w:rsidRDefault="00994066" w:rsidP="00011813">
      <w:pPr>
        <w:pStyle w:val="Text"/>
      </w:pPr>
      <w:r>
        <w:t>We need the following notation:</w:t>
      </w:r>
    </w:p>
    <w:p w14:paraId="44A6CE91" w14:textId="77777777" w:rsidR="00994066" w:rsidRDefault="0051240F" w:rsidP="00011813">
      <w:pPr>
        <w:pStyle w:val="Text"/>
      </w:pPr>
      <w:r>
        <w:rPr>
          <w:position w:val="-58"/>
        </w:rPr>
        <w:pict w14:anchorId="0AB32166">
          <v:shape id="_x0000_i1048" type="#_x0000_t75" style="width:402.05pt;height:58.25pt">
            <v:imagedata r:id="rId60" o:title=""/>
          </v:shape>
        </w:pict>
      </w:r>
    </w:p>
    <w:p w14:paraId="20E03FF8" w14:textId="77777777" w:rsidR="0089589F" w:rsidRDefault="0089589F" w:rsidP="00011813">
      <w:pPr>
        <w:pStyle w:val="Text"/>
      </w:pPr>
    </w:p>
    <w:p w14:paraId="4E4F71EF" w14:textId="77777777" w:rsidR="00994066" w:rsidRDefault="00994066" w:rsidP="00011813">
      <w:pPr>
        <w:pStyle w:val="Text"/>
      </w:pPr>
      <w:r>
        <w:t xml:space="preserve">The </w:t>
      </w:r>
      <w:r w:rsidRPr="009D425E">
        <w:rPr>
          <w:b/>
        </w:rPr>
        <w:t>risk-neutral probability of an “up jump”</w:t>
      </w:r>
      <w:r>
        <w:t xml:space="preserve"> (up movement) is denoted by (p) and given by:</w:t>
      </w:r>
    </w:p>
    <w:p w14:paraId="5602D88C" w14:textId="77777777" w:rsidR="0089589F" w:rsidRDefault="0089589F" w:rsidP="00011813">
      <w:pPr>
        <w:pStyle w:val="Text"/>
      </w:pPr>
    </w:p>
    <w:p w14:paraId="58D2AED2" w14:textId="04DC0D8B" w:rsidR="00994066" w:rsidRDefault="0051240F">
      <w:pPr>
        <w:pStyle w:val="Text"/>
        <w:jc w:val="center"/>
        <w:pPrChange w:id="3216" w:author="Aleksander Hansen" w:date="2013-02-16T20:26:00Z">
          <w:pPr>
            <w:pStyle w:val="Text"/>
          </w:pPr>
        </w:pPrChange>
      </w:pPr>
      <w:r>
        <w:rPr>
          <w:position w:val="-26"/>
        </w:rPr>
        <w:pict w14:anchorId="1514F63D">
          <v:shape id="_x0000_i1049" type="#_x0000_t75" style="width:66.35pt;height:38.85pt">
            <v:imagedata r:id="rId61" o:title=""/>
          </v:shape>
        </w:pict>
      </w:r>
    </w:p>
    <w:p w14:paraId="463A4954" w14:textId="77777777" w:rsidR="0089589F" w:rsidRDefault="0089589F" w:rsidP="00011813">
      <w:pPr>
        <w:pStyle w:val="Text"/>
      </w:pPr>
    </w:p>
    <w:p w14:paraId="258995B1" w14:textId="77777777" w:rsidR="00994066" w:rsidRDefault="00994066" w:rsidP="00011813">
      <w:pPr>
        <w:pStyle w:val="Text"/>
      </w:pPr>
      <w:r>
        <w:t>This probability (p) then plugs into the equation that solves for the option price:</w:t>
      </w:r>
    </w:p>
    <w:p w14:paraId="451BE685" w14:textId="77777777" w:rsidR="0089589F" w:rsidRDefault="0089589F" w:rsidP="00011813">
      <w:pPr>
        <w:pStyle w:val="Text"/>
      </w:pPr>
    </w:p>
    <w:p w14:paraId="2A407441" w14:textId="77777777" w:rsidR="00994066" w:rsidRDefault="0051240F">
      <w:pPr>
        <w:pStyle w:val="Text"/>
        <w:jc w:val="center"/>
        <w:pPrChange w:id="3217" w:author="Aleksander Hansen" w:date="2013-02-16T20:26:00Z">
          <w:pPr>
            <w:pStyle w:val="Text"/>
          </w:pPr>
        </w:pPrChange>
      </w:pPr>
      <w:r>
        <w:rPr>
          <w:position w:val="-12"/>
        </w:rPr>
        <w:pict w14:anchorId="60372DC4">
          <v:shape id="_x0000_i1050" type="#_x0000_t75" style="width:142.4pt;height:23.45pt">
            <v:imagedata r:id="rId62" o:title=""/>
          </v:shape>
        </w:pict>
      </w:r>
    </w:p>
    <w:p w14:paraId="5A674F56" w14:textId="77777777" w:rsidR="0089589F" w:rsidRDefault="0089589F" w:rsidP="00011813">
      <w:pPr>
        <w:pStyle w:val="Text"/>
      </w:pPr>
    </w:p>
    <w:p w14:paraId="05B8A9FF" w14:textId="77777777" w:rsidR="00994066" w:rsidRDefault="00994066">
      <w:pPr>
        <w:pStyle w:val="Heading3SubGTNI"/>
        <w:pPrChange w:id="3218" w:author="Aleksander Hansen" w:date="2013-02-16T20:26:00Z">
          <w:pPr>
            <w:pStyle w:val="Text"/>
          </w:pPr>
        </w:pPrChange>
      </w:pPr>
      <w:bookmarkStart w:id="3219" w:name="_Toc223340269"/>
      <w:r>
        <w:t>Risk neutral Valuation</w:t>
      </w:r>
      <w:bookmarkEnd w:id="3219"/>
    </w:p>
    <w:p w14:paraId="485B79F9" w14:textId="77777777" w:rsidR="0089589F" w:rsidRDefault="0089589F" w:rsidP="00011813">
      <w:pPr>
        <w:pStyle w:val="Text"/>
      </w:pPr>
    </w:p>
    <w:p w14:paraId="185E60F3" w14:textId="77777777" w:rsidR="00994066" w:rsidRDefault="00994066" w:rsidP="00011813">
      <w:pPr>
        <w:pStyle w:val="Text"/>
      </w:pPr>
      <w:r>
        <w:t>In a risk–neutral world all individuals are indifferent to risk, and investors would require no compensation for risk. The expected return on a stock would be the risk free rate:</w:t>
      </w:r>
    </w:p>
    <w:p w14:paraId="7863163A" w14:textId="77777777" w:rsidR="0089589F" w:rsidRDefault="0089589F" w:rsidP="00011813">
      <w:pPr>
        <w:pStyle w:val="Text"/>
      </w:pPr>
    </w:p>
    <w:p w14:paraId="77B9FE6D" w14:textId="09003BA8" w:rsidR="00994066" w:rsidRPr="00E4605A" w:rsidRDefault="0051240F">
      <w:pPr>
        <w:pStyle w:val="Text"/>
        <w:jc w:val="center"/>
        <w:pPrChange w:id="3220" w:author="Aleksander Hansen" w:date="2013-02-16T20:26:00Z">
          <w:pPr>
            <w:pStyle w:val="Text"/>
          </w:pPr>
        </w:pPrChange>
      </w:pPr>
      <w:r>
        <w:pict w14:anchorId="3FE3AD77">
          <v:shape id="_x0000_i1051" type="#_x0000_t75" style="width:112.45pt;height:29.1pt">
            <v:imagedata r:id="rId63" o:title=""/>
          </v:shape>
        </w:pict>
      </w:r>
    </w:p>
    <w:p w14:paraId="0C58A7EF" w14:textId="77777777" w:rsidR="0089589F" w:rsidRDefault="0089589F" w:rsidP="00011813">
      <w:pPr>
        <w:pStyle w:val="Text"/>
      </w:pPr>
    </w:p>
    <w:p w14:paraId="3562859F" w14:textId="77777777" w:rsidR="00994066" w:rsidRPr="00E4605A" w:rsidRDefault="00994066" w:rsidP="00011813">
      <w:pPr>
        <w:pStyle w:val="Text"/>
      </w:pPr>
      <w:r w:rsidRPr="00E4605A">
        <w:t>The principle of risk–neutral valuation says that we can generalize: when pricing an option under the risk–neutral assumption, our result will be accurate in the “real world” (i.e., where individuals are not indifferent to risk). Keep in mind there are two basic steps in the binomial pricing model: (</w:t>
      </w:r>
      <w:proofErr w:type="spellStart"/>
      <w:r w:rsidRPr="00E4605A">
        <w:t>i</w:t>
      </w:r>
      <w:proofErr w:type="spellEnd"/>
      <w:r w:rsidRPr="00E4605A">
        <w:t>) building the paths forward and (ii) backward induction</w:t>
      </w:r>
    </w:p>
    <w:p w14:paraId="402F2EDA" w14:textId="77777777" w:rsidR="0089589F" w:rsidRDefault="0089589F" w:rsidP="00011813">
      <w:pPr>
        <w:pStyle w:val="Text"/>
        <w:rPr>
          <w:rFonts w:asciiTheme="majorHAnsi" w:eastAsiaTheme="majorEastAsia" w:hAnsiTheme="majorHAnsi" w:cstheme="majorBidi"/>
          <w:b/>
          <w:bCs/>
          <w:color w:val="006600"/>
        </w:rPr>
      </w:pPr>
    </w:p>
    <w:p w14:paraId="1FACFF81" w14:textId="77777777" w:rsidR="00994066" w:rsidRDefault="00994066">
      <w:pPr>
        <w:pStyle w:val="Text"/>
        <w:jc w:val="center"/>
        <w:rPr>
          <w:rFonts w:asciiTheme="majorHAnsi" w:eastAsiaTheme="majorEastAsia" w:hAnsiTheme="majorHAnsi" w:cstheme="majorBidi"/>
          <w:b/>
          <w:bCs/>
          <w:color w:val="006600"/>
        </w:rPr>
        <w:pPrChange w:id="3221" w:author="Aleksander Hansen" w:date="2013-02-16T20:26:00Z">
          <w:pPr>
            <w:pStyle w:val="Text"/>
          </w:pPr>
        </w:pPrChange>
      </w:pPr>
      <w:r>
        <w:rPr>
          <w:noProof/>
          <w:lang w:bidi="ar-SA"/>
        </w:rPr>
        <w:drawing>
          <wp:inline distT="0" distB="0" distL="0" distR="0" wp14:anchorId="21BB7F02" wp14:editId="31043E2D">
            <wp:extent cx="4371975" cy="2473717"/>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371975" cy="2473717"/>
                    </a:xfrm>
                    <a:prstGeom prst="rect">
                      <a:avLst/>
                    </a:prstGeom>
                  </pic:spPr>
                </pic:pic>
              </a:graphicData>
            </a:graphic>
          </wp:inline>
        </w:drawing>
      </w:r>
    </w:p>
    <w:p w14:paraId="4AD2AA11" w14:textId="77777777" w:rsidR="00994066" w:rsidRDefault="00994066">
      <w:pPr>
        <w:pStyle w:val="Heading3SubGTNI"/>
        <w:pPrChange w:id="3222" w:author="Aleksander Hansen" w:date="2013-02-16T20:26:00Z">
          <w:pPr>
            <w:pStyle w:val="Text"/>
          </w:pPr>
        </w:pPrChange>
      </w:pPr>
      <w:bookmarkStart w:id="3223" w:name="_Toc223340270"/>
      <w:r>
        <w:t>Two step Binomial Trees</w:t>
      </w:r>
      <w:bookmarkEnd w:id="3223"/>
    </w:p>
    <w:p w14:paraId="6D252F6B" w14:textId="77777777" w:rsidR="0089589F" w:rsidRDefault="0089589F" w:rsidP="00011813">
      <w:pPr>
        <w:pStyle w:val="Text"/>
      </w:pPr>
    </w:p>
    <w:p w14:paraId="0ED31C7B" w14:textId="77777777" w:rsidR="00994066" w:rsidRDefault="00994066" w:rsidP="00011813">
      <w:pPr>
        <w:pStyle w:val="Text"/>
      </w:pPr>
      <w:r w:rsidRPr="00E4605A">
        <w:t>Here is the two-step binomial for a European call option on a stock index (Asset = $800, Strike = $800, Time = 0.25 years, Volatility = 20%, Riskless rate = 5%, and Dividend Yield = 2%)</w:t>
      </w:r>
    </w:p>
    <w:p w14:paraId="46990DFD" w14:textId="77777777" w:rsidR="0089589F" w:rsidRPr="00E4605A" w:rsidRDefault="0089589F" w:rsidP="00011813">
      <w:pPr>
        <w:pStyle w:val="Text"/>
      </w:pPr>
    </w:p>
    <w:tbl>
      <w:tblPr>
        <w:tblW w:w="7809" w:type="dxa"/>
        <w:jc w:val="center"/>
        <w:tblInd w:w="-2" w:type="dxa"/>
        <w:tblCellMar>
          <w:left w:w="0" w:type="dxa"/>
          <w:right w:w="0" w:type="dxa"/>
        </w:tblCellMar>
        <w:tblLook w:val="04A0" w:firstRow="1" w:lastRow="0" w:firstColumn="1" w:lastColumn="0" w:noHBand="0" w:noVBand="1"/>
        <w:tblPrChange w:id="3224" w:author="Aleksander Hansen" w:date="2013-02-16T20:27:00Z">
          <w:tblPr>
            <w:tblW w:w="7809" w:type="dxa"/>
            <w:jc w:val="center"/>
            <w:tblInd w:w="-2" w:type="dxa"/>
            <w:tblCellMar>
              <w:left w:w="0" w:type="dxa"/>
              <w:right w:w="0" w:type="dxa"/>
            </w:tblCellMar>
            <w:tblLook w:val="04A0" w:firstRow="1" w:lastRow="0" w:firstColumn="1" w:lastColumn="0" w:noHBand="0" w:noVBand="1"/>
          </w:tblPr>
        </w:tblPrChange>
      </w:tblPr>
      <w:tblGrid>
        <w:gridCol w:w="1291"/>
        <w:gridCol w:w="1076"/>
        <w:gridCol w:w="174"/>
        <w:gridCol w:w="1131"/>
        <w:gridCol w:w="1131"/>
        <w:gridCol w:w="1305"/>
        <w:gridCol w:w="579"/>
        <w:gridCol w:w="1122"/>
        <w:tblGridChange w:id="3225">
          <w:tblGrid>
            <w:gridCol w:w="190"/>
            <w:gridCol w:w="1101"/>
            <w:gridCol w:w="190"/>
            <w:gridCol w:w="886"/>
            <w:gridCol w:w="174"/>
            <w:gridCol w:w="16"/>
            <w:gridCol w:w="174"/>
            <w:gridCol w:w="941"/>
            <w:gridCol w:w="190"/>
            <w:gridCol w:w="941"/>
            <w:gridCol w:w="190"/>
            <w:gridCol w:w="1115"/>
            <w:gridCol w:w="190"/>
            <w:gridCol w:w="389"/>
            <w:gridCol w:w="190"/>
            <w:gridCol w:w="932"/>
            <w:gridCol w:w="190"/>
          </w:tblGrid>
        </w:tblGridChange>
      </w:tblGrid>
      <w:tr w:rsidR="00994066" w:rsidRPr="00997884" w14:paraId="57EE3D6A" w14:textId="77777777" w:rsidTr="00260EEB">
        <w:trPr>
          <w:trHeight w:hRule="exact" w:val="274"/>
          <w:jc w:val="center"/>
          <w:trPrChange w:id="3226" w:author="Aleksander Hansen" w:date="2013-02-16T20:27: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27" w:author="Aleksander Hansen" w:date="2013-02-16T20:27: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3F8470A" w14:textId="77777777" w:rsidR="00994066" w:rsidRPr="00997884" w:rsidRDefault="00994066" w:rsidP="0089589F">
            <w:pPr>
              <w:pStyle w:val="Text"/>
              <w:rPr>
                <w:rStyle w:val="Strong"/>
              </w:rPr>
            </w:pPr>
            <w:r w:rsidRPr="00997884">
              <w:t>Asset</w:t>
            </w: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28" w:author="Aleksander Hansen" w:date="2013-02-16T20:27:00Z">
              <w:tcPr>
                <w:tcW w:w="1076" w:type="dxa"/>
                <w:gridSpan w:val="3"/>
                <w:tcBorders>
                  <w:top w:val="nil"/>
                  <w:left w:val="nil"/>
                  <w:bottom w:val="nil"/>
                  <w:right w:val="nil"/>
                </w:tcBorders>
                <w:shd w:val="clear" w:color="auto" w:fill="FFFF99"/>
                <w:noWrap/>
                <w:tcMar>
                  <w:top w:w="17" w:type="dxa"/>
                  <w:left w:w="17" w:type="dxa"/>
                  <w:bottom w:w="0" w:type="dxa"/>
                  <w:right w:w="17" w:type="dxa"/>
                </w:tcMar>
                <w:vAlign w:val="center"/>
                <w:hideMark/>
              </w:tcPr>
            </w:tcPrChange>
          </w:tcPr>
          <w:p w14:paraId="76CA38D9" w14:textId="77777777" w:rsidR="00994066" w:rsidRPr="00997884" w:rsidRDefault="00994066" w:rsidP="0089589F">
            <w:pPr>
              <w:pStyle w:val="Text"/>
              <w:rPr>
                <w:rStyle w:val="Strong"/>
              </w:rPr>
            </w:pPr>
            <w:r w:rsidRPr="00997884">
              <w:t>$810.00</w:t>
            </w: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29" w:author="Aleksander Hansen" w:date="2013-02-16T20:27: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6F3E474" w14:textId="77777777" w:rsidR="00994066" w:rsidRPr="00997884" w:rsidRDefault="00994066" w:rsidP="0089589F">
            <w:pPr>
              <w:pStyle w:val="Text"/>
            </w:pPr>
          </w:p>
        </w:tc>
        <w:tc>
          <w:tcPr>
            <w:tcW w:w="1131" w:type="dxa"/>
            <w:tcBorders>
              <w:top w:val="nil"/>
              <w:left w:val="nil"/>
              <w:bottom w:val="nil"/>
              <w:right w:val="nil"/>
            </w:tcBorders>
            <w:shd w:val="clear" w:color="auto" w:fill="auto"/>
            <w:noWrap/>
            <w:tcMar>
              <w:top w:w="17" w:type="dxa"/>
              <w:left w:w="17" w:type="dxa"/>
              <w:bottom w:w="0" w:type="dxa"/>
              <w:right w:w="17" w:type="dxa"/>
            </w:tcMar>
            <w:vAlign w:val="center"/>
            <w:hideMark/>
            <w:tcPrChange w:id="3230" w:author="Aleksander Hansen" w:date="2013-02-16T20:27:00Z">
              <w:tcPr>
                <w:tcW w:w="1131" w:type="dxa"/>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15900724" w14:textId="77777777" w:rsidR="00994066" w:rsidRPr="00997884" w:rsidRDefault="00994066" w:rsidP="0089589F">
            <w:pPr>
              <w:pStyle w:val="Text"/>
              <w:rPr>
                <w:rStyle w:val="Strong"/>
              </w:rPr>
            </w:pPr>
            <w:r w:rsidRPr="00997884">
              <w:t>Solved:</w:t>
            </w:r>
          </w:p>
        </w:tc>
        <w:tc>
          <w:tcPr>
            <w:tcW w:w="1131" w:type="dxa"/>
            <w:tcBorders>
              <w:top w:val="nil"/>
              <w:left w:val="nil"/>
              <w:bottom w:val="nil"/>
              <w:right w:val="nil"/>
            </w:tcBorders>
            <w:shd w:val="clear" w:color="auto" w:fill="auto"/>
            <w:noWrap/>
            <w:tcMar>
              <w:top w:w="17" w:type="dxa"/>
              <w:left w:w="17" w:type="dxa"/>
              <w:bottom w:w="0" w:type="dxa"/>
              <w:right w:w="17" w:type="dxa"/>
            </w:tcMar>
            <w:vAlign w:val="center"/>
            <w:hideMark/>
            <w:tcPrChange w:id="3231" w:author="Aleksander Hansen" w:date="2013-02-16T20:27:00Z">
              <w:tcPr>
                <w:tcW w:w="1131" w:type="dxa"/>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516EB11D" w14:textId="77777777" w:rsidR="00994066" w:rsidRPr="00997884" w:rsidRDefault="00994066" w:rsidP="0089589F">
            <w:pPr>
              <w:pStyle w:val="Text"/>
            </w:pPr>
          </w:p>
        </w:tc>
        <w:tc>
          <w:tcPr>
            <w:tcW w:w="1305" w:type="dxa"/>
            <w:tcBorders>
              <w:top w:val="nil"/>
              <w:left w:val="nil"/>
              <w:bottom w:val="nil"/>
              <w:right w:val="nil"/>
            </w:tcBorders>
            <w:shd w:val="clear" w:color="auto" w:fill="auto"/>
            <w:noWrap/>
            <w:tcMar>
              <w:top w:w="17" w:type="dxa"/>
              <w:left w:w="17" w:type="dxa"/>
              <w:bottom w:w="0" w:type="dxa"/>
              <w:right w:w="17" w:type="dxa"/>
            </w:tcMar>
            <w:vAlign w:val="center"/>
            <w:hideMark/>
            <w:tcPrChange w:id="3232" w:author="Aleksander Hansen" w:date="2013-02-16T20:27:00Z">
              <w:tcPr>
                <w:tcW w:w="1305"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E8D98DA" w14:textId="77777777" w:rsidR="00994066" w:rsidRPr="00997884" w:rsidRDefault="00994066" w:rsidP="0089589F">
            <w:pPr>
              <w:pStyle w:val="Text"/>
            </w:pPr>
          </w:p>
        </w:tc>
        <w:tc>
          <w:tcPr>
            <w:tcW w:w="579" w:type="dxa"/>
            <w:tcBorders>
              <w:top w:val="nil"/>
              <w:left w:val="nil"/>
              <w:bottom w:val="nil"/>
              <w:right w:val="nil"/>
            </w:tcBorders>
            <w:shd w:val="clear" w:color="auto" w:fill="auto"/>
            <w:noWrap/>
            <w:tcMar>
              <w:top w:w="17" w:type="dxa"/>
              <w:left w:w="17" w:type="dxa"/>
              <w:bottom w:w="0" w:type="dxa"/>
              <w:right w:w="17" w:type="dxa"/>
            </w:tcMar>
            <w:vAlign w:val="center"/>
            <w:hideMark/>
            <w:tcPrChange w:id="3233" w:author="Aleksander Hansen" w:date="2013-02-16T20:27: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92DAB94" w14:textId="77777777" w:rsidR="00994066" w:rsidRPr="00997884" w:rsidRDefault="00994066" w:rsidP="0089589F">
            <w:pPr>
              <w:pStyle w:val="Text"/>
            </w:pPr>
          </w:p>
        </w:tc>
        <w:tc>
          <w:tcPr>
            <w:tcW w:w="1122" w:type="dxa"/>
            <w:tcBorders>
              <w:top w:val="nil"/>
              <w:left w:val="nil"/>
              <w:bottom w:val="nil"/>
              <w:right w:val="nil"/>
            </w:tcBorders>
            <w:shd w:val="clear" w:color="auto" w:fill="auto"/>
            <w:noWrap/>
            <w:tcMar>
              <w:top w:w="17" w:type="dxa"/>
              <w:left w:w="17" w:type="dxa"/>
              <w:bottom w:w="0" w:type="dxa"/>
              <w:right w:w="17" w:type="dxa"/>
            </w:tcMar>
            <w:vAlign w:val="center"/>
            <w:hideMark/>
            <w:tcPrChange w:id="3234" w:author="Aleksander Hansen" w:date="2013-02-16T20:27:00Z">
              <w:tcPr>
                <w:tcW w:w="1122"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281C1213" w14:textId="77777777" w:rsidR="00994066" w:rsidRPr="00997884" w:rsidRDefault="00994066" w:rsidP="0089589F">
            <w:pPr>
              <w:pStyle w:val="Text"/>
            </w:pPr>
          </w:p>
        </w:tc>
      </w:tr>
      <w:tr w:rsidR="00994066" w:rsidRPr="00997884" w14:paraId="05C6DF4E" w14:textId="77777777" w:rsidTr="00260EEB">
        <w:trPr>
          <w:trHeight w:hRule="exact" w:val="352"/>
          <w:jc w:val="center"/>
          <w:trPrChange w:id="3235" w:author="Aleksander Hansen" w:date="2013-02-16T20:27:00Z">
            <w:trPr>
              <w:gridBefore w:val="1"/>
              <w:trHeight w:hRule="exact" w:val="352"/>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36" w:author="Aleksander Hansen" w:date="2013-02-16T20:27: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9B6F587" w14:textId="77777777" w:rsidR="00994066" w:rsidRPr="00997884" w:rsidRDefault="00994066" w:rsidP="0089589F">
            <w:pPr>
              <w:pStyle w:val="Text"/>
              <w:rPr>
                <w:rStyle w:val="Strong"/>
              </w:rPr>
            </w:pPr>
            <w:r w:rsidRPr="00997884">
              <w:t>Strike</w:t>
            </w: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37" w:author="Aleksander Hansen" w:date="2013-02-16T20:27:00Z">
              <w:tcPr>
                <w:tcW w:w="1076" w:type="dxa"/>
                <w:gridSpan w:val="3"/>
                <w:tcBorders>
                  <w:top w:val="nil"/>
                  <w:left w:val="nil"/>
                  <w:bottom w:val="nil"/>
                  <w:right w:val="nil"/>
                </w:tcBorders>
                <w:shd w:val="clear" w:color="auto" w:fill="FFFF99"/>
                <w:noWrap/>
                <w:tcMar>
                  <w:top w:w="17" w:type="dxa"/>
                  <w:left w:w="17" w:type="dxa"/>
                  <w:bottom w:w="0" w:type="dxa"/>
                  <w:right w:w="17" w:type="dxa"/>
                </w:tcMar>
                <w:vAlign w:val="center"/>
                <w:hideMark/>
              </w:tcPr>
            </w:tcPrChange>
          </w:tcPr>
          <w:p w14:paraId="2AF63D12" w14:textId="77777777" w:rsidR="00994066" w:rsidRPr="00997884" w:rsidRDefault="00994066" w:rsidP="0089589F">
            <w:pPr>
              <w:pStyle w:val="Text"/>
              <w:rPr>
                <w:rStyle w:val="Strong"/>
              </w:rPr>
            </w:pPr>
            <w:r w:rsidRPr="00997884">
              <w:t>$800.00</w:t>
            </w: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38" w:author="Aleksander Hansen" w:date="2013-02-16T20:27: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391AD23"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39"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46ABEA23" w14:textId="77777777" w:rsidR="00994066" w:rsidRPr="00997884" w:rsidRDefault="00994066" w:rsidP="0089589F">
            <w:pPr>
              <w:pStyle w:val="Text"/>
              <w:rPr>
                <w:rStyle w:val="Strong"/>
              </w:rPr>
            </w:pPr>
            <w:proofErr w:type="gramStart"/>
            <w:r w:rsidRPr="00997884">
              <w:t>u</w:t>
            </w:r>
            <w:proofErr w:type="gramEnd"/>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40"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4C421310" w14:textId="77777777" w:rsidR="00994066" w:rsidRPr="00997884" w:rsidRDefault="00994066" w:rsidP="0089589F">
            <w:pPr>
              <w:pStyle w:val="Text"/>
            </w:pPr>
            <w:r w:rsidRPr="00997884">
              <w:t>1.1052</w:t>
            </w:r>
          </w:p>
        </w:tc>
        <w:tc>
          <w:tcPr>
            <w:tcW w:w="300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Change w:id="3241" w:author="Aleksander Hansen" w:date="2013-02-16T20:27:00Z">
              <w:tcPr>
                <w:tcW w:w="3006" w:type="dxa"/>
                <w:gridSpan w:val="6"/>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DE21831" w14:textId="7541A73E" w:rsidR="00994066" w:rsidRPr="00997884" w:rsidRDefault="00994066" w:rsidP="0089589F">
            <w:pPr>
              <w:pStyle w:val="Text"/>
              <w:rPr>
                <w:i/>
              </w:rPr>
            </w:pPr>
            <w:r w:rsidRPr="00997884">
              <w:rPr>
                <w:i/>
              </w:rPr>
              <w:t xml:space="preserve"> &lt;&lt; </w:t>
            </w:r>
            <w:del w:id="3242" w:author="Aleksander Hansen" w:date="2013-02-17T13:18:00Z">
              <w:r w:rsidRPr="00997884" w:rsidDel="00CA343E">
                <w:rPr>
                  <w:i/>
                </w:rPr>
                <w:delText>magnitude</w:delText>
              </w:r>
            </w:del>
            <w:ins w:id="3243" w:author="Aleksander Hansen" w:date="2013-02-17T13:18:00Z">
              <w:r w:rsidR="00CA343E" w:rsidRPr="00997884">
                <w:rPr>
                  <w:i/>
                </w:rPr>
                <w:t>Magnitude</w:t>
              </w:r>
            </w:ins>
            <w:r w:rsidRPr="00997884">
              <w:rPr>
                <w:i/>
              </w:rPr>
              <w:t xml:space="preserve"> of up jump</w:t>
            </w:r>
          </w:p>
        </w:tc>
      </w:tr>
      <w:tr w:rsidR="00994066" w:rsidRPr="00997884" w14:paraId="54E7BC78" w14:textId="77777777" w:rsidTr="00260EEB">
        <w:trPr>
          <w:trHeight w:hRule="exact" w:val="343"/>
          <w:jc w:val="center"/>
          <w:trPrChange w:id="3244" w:author="Aleksander Hansen" w:date="2013-02-16T20:27:00Z">
            <w:trPr>
              <w:gridBefore w:val="1"/>
              <w:trHeight w:hRule="exact" w:val="343"/>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45" w:author="Aleksander Hansen" w:date="2013-02-16T20:27: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9715C19" w14:textId="3C106478" w:rsidR="00994066" w:rsidRPr="00997884" w:rsidRDefault="00994066" w:rsidP="0089589F">
            <w:pPr>
              <w:pStyle w:val="Text"/>
              <w:rPr>
                <w:rStyle w:val="Strong"/>
              </w:rPr>
            </w:pPr>
            <w:r w:rsidRPr="00997884">
              <w:t>Time (</w:t>
            </w:r>
            <w:del w:id="3246" w:author="Aleksander Hansen" w:date="2013-02-17T13:18:00Z">
              <w:r w:rsidRPr="00997884" w:rsidDel="00CA343E">
                <w:delText>Yrs</w:delText>
              </w:r>
            </w:del>
            <w:ins w:id="3247" w:author="Aleksander Hansen" w:date="2013-02-17T13:18:00Z">
              <w:r w:rsidR="00CA343E" w:rsidRPr="00997884">
                <w:t>Yrs.</w:t>
              </w:r>
            </w:ins>
            <w:r w:rsidRPr="00997884">
              <w:t>)</w:t>
            </w: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48" w:author="Aleksander Hansen" w:date="2013-02-16T20:27:00Z">
              <w:tcPr>
                <w:tcW w:w="1076" w:type="dxa"/>
                <w:gridSpan w:val="3"/>
                <w:tcBorders>
                  <w:top w:val="nil"/>
                  <w:left w:val="nil"/>
                  <w:bottom w:val="nil"/>
                  <w:right w:val="nil"/>
                </w:tcBorders>
                <w:shd w:val="clear" w:color="auto" w:fill="FFFF99"/>
                <w:noWrap/>
                <w:tcMar>
                  <w:top w:w="17" w:type="dxa"/>
                  <w:left w:w="17" w:type="dxa"/>
                  <w:bottom w:w="0" w:type="dxa"/>
                  <w:right w:w="17" w:type="dxa"/>
                </w:tcMar>
                <w:vAlign w:val="center"/>
                <w:hideMark/>
              </w:tcPr>
            </w:tcPrChange>
          </w:tcPr>
          <w:p w14:paraId="4CE6FDBA" w14:textId="77777777" w:rsidR="00994066" w:rsidRPr="00997884" w:rsidRDefault="00994066" w:rsidP="0089589F">
            <w:pPr>
              <w:pStyle w:val="Text"/>
              <w:rPr>
                <w:rStyle w:val="Strong"/>
              </w:rPr>
            </w:pPr>
            <w:r w:rsidRPr="00997884">
              <w:t>0.25</w:t>
            </w: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49" w:author="Aleksander Hansen" w:date="2013-02-16T20:27: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4A0AFD2"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50"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3385F0AB" w14:textId="77777777" w:rsidR="00994066" w:rsidRPr="00997884" w:rsidRDefault="00994066" w:rsidP="0089589F">
            <w:pPr>
              <w:pStyle w:val="Text"/>
              <w:rPr>
                <w:rStyle w:val="Strong"/>
              </w:rPr>
            </w:pPr>
            <w:proofErr w:type="gramStart"/>
            <w:r w:rsidRPr="00997884">
              <w:t>d</w:t>
            </w:r>
            <w:proofErr w:type="gramEnd"/>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51"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346EA0BF" w14:textId="77777777" w:rsidR="00994066" w:rsidRPr="00997884" w:rsidRDefault="00994066" w:rsidP="0089589F">
            <w:pPr>
              <w:pStyle w:val="Text"/>
            </w:pPr>
            <w:r w:rsidRPr="00997884">
              <w:t>0.9048</w:t>
            </w:r>
          </w:p>
        </w:tc>
        <w:tc>
          <w:tcPr>
            <w:tcW w:w="300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Change w:id="3252" w:author="Aleksander Hansen" w:date="2013-02-16T20:27:00Z">
              <w:tcPr>
                <w:tcW w:w="3006" w:type="dxa"/>
                <w:gridSpan w:val="6"/>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31983F3" w14:textId="63D82985" w:rsidR="00994066" w:rsidRPr="00997884" w:rsidRDefault="00994066" w:rsidP="0089589F">
            <w:pPr>
              <w:pStyle w:val="Text"/>
              <w:rPr>
                <w:i/>
              </w:rPr>
            </w:pPr>
            <w:r w:rsidRPr="00997884">
              <w:rPr>
                <w:i/>
              </w:rPr>
              <w:t xml:space="preserve"> &lt;&lt; </w:t>
            </w:r>
            <w:del w:id="3253" w:author="Aleksander Hansen" w:date="2013-02-17T13:18:00Z">
              <w:r w:rsidRPr="00997884" w:rsidDel="00CA343E">
                <w:rPr>
                  <w:i/>
                </w:rPr>
                <w:delText>magnitude</w:delText>
              </w:r>
            </w:del>
            <w:ins w:id="3254" w:author="Aleksander Hansen" w:date="2013-02-17T13:18:00Z">
              <w:r w:rsidR="00CA343E" w:rsidRPr="00997884">
                <w:rPr>
                  <w:i/>
                </w:rPr>
                <w:t>Magnitude</w:t>
              </w:r>
            </w:ins>
            <w:r w:rsidRPr="00997884">
              <w:rPr>
                <w:i/>
              </w:rPr>
              <w:t xml:space="preserve"> of down jump</w:t>
            </w:r>
          </w:p>
        </w:tc>
      </w:tr>
      <w:tr w:rsidR="00994066" w:rsidRPr="00997884" w14:paraId="721153C0" w14:textId="77777777" w:rsidTr="00260EEB">
        <w:trPr>
          <w:trHeight w:hRule="exact" w:val="343"/>
          <w:jc w:val="center"/>
          <w:trPrChange w:id="3255" w:author="Aleksander Hansen" w:date="2013-02-16T20:27:00Z">
            <w:trPr>
              <w:gridBefore w:val="1"/>
              <w:trHeight w:hRule="exact" w:val="343"/>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56" w:author="Aleksander Hansen" w:date="2013-02-16T20:27: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9363477" w14:textId="77777777" w:rsidR="00994066" w:rsidRPr="00997884" w:rsidRDefault="00994066" w:rsidP="0089589F">
            <w:pPr>
              <w:pStyle w:val="Text"/>
              <w:rPr>
                <w:rStyle w:val="Strong"/>
              </w:rPr>
            </w:pPr>
            <w:r w:rsidRPr="00997884">
              <w:t>Volatility</w:t>
            </w: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57" w:author="Aleksander Hansen" w:date="2013-02-16T20:27:00Z">
              <w:tcPr>
                <w:tcW w:w="1076" w:type="dxa"/>
                <w:gridSpan w:val="3"/>
                <w:tcBorders>
                  <w:top w:val="nil"/>
                  <w:left w:val="nil"/>
                  <w:bottom w:val="nil"/>
                  <w:right w:val="nil"/>
                </w:tcBorders>
                <w:shd w:val="clear" w:color="auto" w:fill="FFFF99"/>
                <w:noWrap/>
                <w:tcMar>
                  <w:top w:w="17" w:type="dxa"/>
                  <w:left w:w="17" w:type="dxa"/>
                  <w:bottom w:w="0" w:type="dxa"/>
                  <w:right w:w="17" w:type="dxa"/>
                </w:tcMar>
                <w:vAlign w:val="center"/>
                <w:hideMark/>
              </w:tcPr>
            </w:tcPrChange>
          </w:tcPr>
          <w:p w14:paraId="0F879027" w14:textId="77777777" w:rsidR="00994066" w:rsidRPr="00997884" w:rsidRDefault="00994066" w:rsidP="0089589F">
            <w:pPr>
              <w:pStyle w:val="Text"/>
              <w:rPr>
                <w:rStyle w:val="Strong"/>
              </w:rPr>
            </w:pPr>
            <w:r w:rsidRPr="00997884">
              <w:t>20%</w:t>
            </w: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58" w:author="Aleksander Hansen" w:date="2013-02-16T20:27: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EB1D041"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59"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668F2E45" w14:textId="77777777" w:rsidR="00994066" w:rsidRPr="00997884" w:rsidRDefault="00994066" w:rsidP="0089589F">
            <w:pPr>
              <w:pStyle w:val="Text"/>
              <w:rPr>
                <w:rStyle w:val="Strong"/>
              </w:rPr>
            </w:pPr>
            <w:proofErr w:type="gramStart"/>
            <w:r w:rsidRPr="00997884">
              <w:t>a</w:t>
            </w:r>
            <w:proofErr w:type="gramEnd"/>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60"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1DEEF30C" w14:textId="77777777" w:rsidR="00994066" w:rsidRPr="00997884" w:rsidRDefault="00994066" w:rsidP="0089589F">
            <w:pPr>
              <w:pStyle w:val="Text"/>
            </w:pPr>
            <w:r w:rsidRPr="00997884">
              <w:t>1.0075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61" w:author="Aleksander Hansen" w:date="2013-02-16T20:27: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2EECF00" w14:textId="77777777" w:rsidR="00994066" w:rsidRPr="00997884" w:rsidRDefault="00994066" w:rsidP="0089589F">
            <w:pPr>
              <w:pStyle w:val="Text"/>
              <w:rPr>
                <w:i/>
              </w:rPr>
            </w:pPr>
          </w:p>
        </w:tc>
        <w:tc>
          <w:tcPr>
            <w:tcW w:w="579" w:type="dxa"/>
            <w:tcBorders>
              <w:top w:val="nil"/>
              <w:left w:val="nil"/>
              <w:bottom w:val="nil"/>
              <w:right w:val="nil"/>
            </w:tcBorders>
            <w:shd w:val="clear" w:color="auto" w:fill="auto"/>
            <w:noWrap/>
            <w:tcMar>
              <w:top w:w="17" w:type="dxa"/>
              <w:left w:w="17" w:type="dxa"/>
              <w:bottom w:w="0" w:type="dxa"/>
              <w:right w:w="17" w:type="dxa"/>
            </w:tcMar>
            <w:vAlign w:val="center"/>
            <w:hideMark/>
            <w:tcPrChange w:id="3262" w:author="Aleksander Hansen" w:date="2013-02-16T20:27: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E882351" w14:textId="77777777" w:rsidR="00994066" w:rsidRPr="00997884" w:rsidRDefault="00994066" w:rsidP="0089589F">
            <w:pPr>
              <w:pStyle w:val="Text"/>
              <w:rPr>
                <w:i/>
              </w:rPr>
            </w:pPr>
          </w:p>
        </w:tc>
        <w:tc>
          <w:tcPr>
            <w:tcW w:w="1122" w:type="dxa"/>
            <w:tcBorders>
              <w:top w:val="nil"/>
              <w:left w:val="nil"/>
              <w:bottom w:val="nil"/>
              <w:right w:val="nil"/>
            </w:tcBorders>
            <w:shd w:val="clear" w:color="auto" w:fill="auto"/>
            <w:noWrap/>
            <w:tcMar>
              <w:top w:w="17" w:type="dxa"/>
              <w:left w:w="17" w:type="dxa"/>
              <w:bottom w:w="0" w:type="dxa"/>
              <w:right w:w="17" w:type="dxa"/>
            </w:tcMar>
            <w:vAlign w:val="center"/>
            <w:hideMark/>
            <w:tcPrChange w:id="3263" w:author="Aleksander Hansen" w:date="2013-02-16T20:27:00Z">
              <w:tcPr>
                <w:tcW w:w="1122"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7BFBF0E" w14:textId="77777777" w:rsidR="00994066" w:rsidRPr="00997884" w:rsidRDefault="00994066" w:rsidP="0089589F">
            <w:pPr>
              <w:pStyle w:val="Text"/>
              <w:rPr>
                <w:i/>
              </w:rPr>
            </w:pPr>
          </w:p>
        </w:tc>
      </w:tr>
      <w:tr w:rsidR="00994066" w:rsidRPr="00997884" w14:paraId="420008FC" w14:textId="77777777" w:rsidTr="00260EEB">
        <w:trPr>
          <w:trHeight w:hRule="exact" w:val="343"/>
          <w:jc w:val="center"/>
          <w:trPrChange w:id="3264" w:author="Aleksander Hansen" w:date="2013-02-16T20:27:00Z">
            <w:trPr>
              <w:gridBefore w:val="1"/>
              <w:trHeight w:hRule="exact" w:val="343"/>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65" w:author="Aleksander Hansen" w:date="2013-02-16T20:27: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DC6DA86" w14:textId="77777777" w:rsidR="00994066" w:rsidRPr="00997884" w:rsidRDefault="00994066" w:rsidP="0089589F">
            <w:pPr>
              <w:pStyle w:val="Text"/>
              <w:rPr>
                <w:rStyle w:val="Strong"/>
              </w:rPr>
            </w:pPr>
            <w:r w:rsidRPr="00997884">
              <w:t>Riskless</w:t>
            </w: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66" w:author="Aleksander Hansen" w:date="2013-02-16T20:27:00Z">
              <w:tcPr>
                <w:tcW w:w="1076" w:type="dxa"/>
                <w:gridSpan w:val="3"/>
                <w:tcBorders>
                  <w:top w:val="nil"/>
                  <w:left w:val="nil"/>
                  <w:bottom w:val="nil"/>
                  <w:right w:val="nil"/>
                </w:tcBorders>
                <w:shd w:val="clear" w:color="auto" w:fill="FFFF99"/>
                <w:noWrap/>
                <w:tcMar>
                  <w:top w:w="17" w:type="dxa"/>
                  <w:left w:w="17" w:type="dxa"/>
                  <w:bottom w:w="0" w:type="dxa"/>
                  <w:right w:w="17" w:type="dxa"/>
                </w:tcMar>
                <w:vAlign w:val="center"/>
                <w:hideMark/>
              </w:tcPr>
            </w:tcPrChange>
          </w:tcPr>
          <w:p w14:paraId="70B9FE33" w14:textId="77777777" w:rsidR="00994066" w:rsidRPr="00997884" w:rsidRDefault="00994066" w:rsidP="0089589F">
            <w:pPr>
              <w:pStyle w:val="Text"/>
              <w:rPr>
                <w:rStyle w:val="Strong"/>
              </w:rPr>
            </w:pPr>
            <w:r w:rsidRPr="00997884">
              <w:t>5.0%</w:t>
            </w: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67" w:author="Aleksander Hansen" w:date="2013-02-16T20:27: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2A59DB39"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68"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543BD460" w14:textId="77777777" w:rsidR="00994066" w:rsidRPr="00997884" w:rsidRDefault="00994066" w:rsidP="0089589F">
            <w:pPr>
              <w:pStyle w:val="Text"/>
              <w:rPr>
                <w:rStyle w:val="Strong"/>
              </w:rPr>
            </w:pPr>
            <w:proofErr w:type="gramStart"/>
            <w:r w:rsidRPr="00997884">
              <w:t>p</w:t>
            </w:r>
            <w:proofErr w:type="gramEnd"/>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69"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164F4955" w14:textId="77777777" w:rsidR="00994066" w:rsidRPr="00997884" w:rsidRDefault="00994066" w:rsidP="0089589F">
            <w:pPr>
              <w:pStyle w:val="Text"/>
            </w:pPr>
            <w:r w:rsidRPr="00997884">
              <w:t>0.5126</w:t>
            </w:r>
          </w:p>
        </w:tc>
        <w:tc>
          <w:tcPr>
            <w:tcW w:w="300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Change w:id="3270" w:author="Aleksander Hansen" w:date="2013-02-16T20:27:00Z">
              <w:tcPr>
                <w:tcW w:w="3006" w:type="dxa"/>
                <w:gridSpan w:val="6"/>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ABD0F47" w14:textId="6AA4EFC8" w:rsidR="00994066" w:rsidRPr="00997884" w:rsidRDefault="00994066" w:rsidP="0089589F">
            <w:pPr>
              <w:pStyle w:val="Text"/>
              <w:rPr>
                <w:i/>
              </w:rPr>
            </w:pPr>
            <w:r w:rsidRPr="00997884">
              <w:rPr>
                <w:i/>
              </w:rPr>
              <w:t xml:space="preserve"> &lt;&lt; </w:t>
            </w:r>
            <w:del w:id="3271" w:author="Aleksander Hansen" w:date="2013-02-17T13:18:00Z">
              <w:r w:rsidRPr="00997884" w:rsidDel="00CA343E">
                <w:rPr>
                  <w:i/>
                </w:rPr>
                <w:delText>probability</w:delText>
              </w:r>
            </w:del>
            <w:ins w:id="3272" w:author="Aleksander Hansen" w:date="2013-02-17T13:18:00Z">
              <w:r w:rsidR="00CA343E" w:rsidRPr="00997884">
                <w:rPr>
                  <w:i/>
                </w:rPr>
                <w:t>Probability</w:t>
              </w:r>
            </w:ins>
            <w:r w:rsidRPr="00997884">
              <w:rPr>
                <w:i/>
              </w:rPr>
              <w:t xml:space="preserve"> of up jump</w:t>
            </w:r>
          </w:p>
        </w:tc>
      </w:tr>
      <w:tr w:rsidR="00994066" w:rsidRPr="00997884" w14:paraId="4D1A5093" w14:textId="77777777" w:rsidTr="00260EEB">
        <w:trPr>
          <w:trHeight w:hRule="exact" w:val="352"/>
          <w:jc w:val="center"/>
          <w:trPrChange w:id="3273" w:author="Aleksander Hansen" w:date="2013-02-16T20:27:00Z">
            <w:trPr>
              <w:gridBefore w:val="1"/>
              <w:trHeight w:hRule="exact" w:val="352"/>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74" w:author="Aleksander Hansen" w:date="2013-02-16T20:27: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6657E7F" w14:textId="77777777" w:rsidR="00994066" w:rsidRPr="00997884" w:rsidRDefault="00994066" w:rsidP="0089589F">
            <w:pPr>
              <w:pStyle w:val="Text"/>
              <w:rPr>
                <w:rStyle w:val="Strong"/>
              </w:rPr>
            </w:pPr>
            <w:r w:rsidRPr="00997884">
              <w:t>Div. Yield</w:t>
            </w: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75" w:author="Aleksander Hansen" w:date="2013-02-16T20:27:00Z">
              <w:tcPr>
                <w:tcW w:w="1076" w:type="dxa"/>
                <w:gridSpan w:val="3"/>
                <w:tcBorders>
                  <w:top w:val="nil"/>
                  <w:left w:val="nil"/>
                  <w:bottom w:val="nil"/>
                  <w:right w:val="nil"/>
                </w:tcBorders>
                <w:shd w:val="clear" w:color="auto" w:fill="FFFF99"/>
                <w:noWrap/>
                <w:tcMar>
                  <w:top w:w="17" w:type="dxa"/>
                  <w:left w:w="17" w:type="dxa"/>
                  <w:bottom w:w="0" w:type="dxa"/>
                  <w:right w:w="17" w:type="dxa"/>
                </w:tcMar>
                <w:vAlign w:val="center"/>
                <w:hideMark/>
              </w:tcPr>
            </w:tcPrChange>
          </w:tcPr>
          <w:p w14:paraId="4EB28489" w14:textId="77777777" w:rsidR="00994066" w:rsidRPr="00997884" w:rsidRDefault="00994066" w:rsidP="0089589F">
            <w:pPr>
              <w:pStyle w:val="Text"/>
              <w:rPr>
                <w:rStyle w:val="Strong"/>
              </w:rPr>
            </w:pPr>
            <w:r w:rsidRPr="00997884">
              <w:t>2.0%</w:t>
            </w: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76" w:author="Aleksander Hansen" w:date="2013-02-16T20:27: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19350AA"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77"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7B8A5BE0" w14:textId="77777777" w:rsidR="00994066" w:rsidRPr="00997884" w:rsidRDefault="00994066" w:rsidP="0089589F">
            <w:pPr>
              <w:pStyle w:val="Text"/>
              <w:rPr>
                <w:rStyle w:val="Strong"/>
              </w:rPr>
            </w:pPr>
            <w:r w:rsidRPr="00997884">
              <w:t>1-p</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78"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05F3A394" w14:textId="77777777" w:rsidR="00994066" w:rsidRPr="00997884" w:rsidRDefault="00994066" w:rsidP="0089589F">
            <w:pPr>
              <w:pStyle w:val="Text"/>
            </w:pPr>
            <w:r w:rsidRPr="00997884">
              <w:t>0.4874</w:t>
            </w:r>
          </w:p>
        </w:tc>
        <w:tc>
          <w:tcPr>
            <w:tcW w:w="300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Change w:id="3279" w:author="Aleksander Hansen" w:date="2013-02-16T20:27:00Z">
              <w:tcPr>
                <w:tcW w:w="3006" w:type="dxa"/>
                <w:gridSpan w:val="6"/>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ED71A56" w14:textId="2781B727" w:rsidR="00994066" w:rsidRPr="00997884" w:rsidRDefault="00994066" w:rsidP="0089589F">
            <w:pPr>
              <w:pStyle w:val="Text"/>
              <w:rPr>
                <w:i/>
              </w:rPr>
            </w:pPr>
            <w:r w:rsidRPr="00997884">
              <w:rPr>
                <w:i/>
              </w:rPr>
              <w:t xml:space="preserve"> &lt;&lt; </w:t>
            </w:r>
            <w:del w:id="3280" w:author="Aleksander Hansen" w:date="2013-02-17T13:18:00Z">
              <w:r w:rsidRPr="00997884" w:rsidDel="00CA343E">
                <w:rPr>
                  <w:i/>
                </w:rPr>
                <w:delText>probability</w:delText>
              </w:r>
            </w:del>
            <w:ins w:id="3281" w:author="Aleksander Hansen" w:date="2013-02-17T13:18:00Z">
              <w:r w:rsidR="00CA343E" w:rsidRPr="00997884">
                <w:rPr>
                  <w:i/>
                </w:rPr>
                <w:t>Probability</w:t>
              </w:r>
            </w:ins>
            <w:r w:rsidRPr="00997884">
              <w:rPr>
                <w:i/>
              </w:rPr>
              <w:t xml:space="preserve"> of down jump</w:t>
            </w:r>
          </w:p>
        </w:tc>
      </w:tr>
      <w:tr w:rsidR="00994066" w:rsidRPr="00997884" w14:paraId="7F4CD26F" w14:textId="77777777" w:rsidTr="006B12F7">
        <w:trPr>
          <w:trHeight w:hRule="exact" w:val="274"/>
          <w:jc w:val="center"/>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
          <w:p w14:paraId="0591F07F"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
          <w:p w14:paraId="4AC3EA7D" w14:textId="77777777" w:rsidR="00994066" w:rsidRPr="00997884" w:rsidRDefault="00994066" w:rsidP="0089589F">
            <w:pPr>
              <w:pStyle w:val="Text"/>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p w14:paraId="590799A5"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39E3FC9"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901CAA0"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4C73657" w14:textId="77777777" w:rsidR="00994066" w:rsidRPr="00997884" w:rsidRDefault="00994066" w:rsidP="0089589F">
            <w:pPr>
              <w:pStyle w:val="Text"/>
            </w:pPr>
          </w:p>
        </w:tc>
        <w:tc>
          <w:tcPr>
            <w:tcW w:w="579" w:type="dxa"/>
            <w:tcBorders>
              <w:top w:val="nil"/>
              <w:left w:val="nil"/>
              <w:bottom w:val="nil"/>
              <w:right w:val="nil"/>
            </w:tcBorders>
            <w:shd w:val="clear" w:color="auto" w:fill="auto"/>
            <w:noWrap/>
            <w:tcMar>
              <w:top w:w="17" w:type="dxa"/>
              <w:left w:w="17" w:type="dxa"/>
              <w:bottom w:w="0" w:type="dxa"/>
              <w:right w:w="17" w:type="dxa"/>
            </w:tcMar>
            <w:vAlign w:val="center"/>
            <w:hideMark/>
          </w:tcPr>
          <w:p w14:paraId="397C75C2" w14:textId="77777777" w:rsidR="00994066" w:rsidRPr="00997884" w:rsidRDefault="00994066" w:rsidP="0089589F">
            <w:pPr>
              <w:pStyle w:val="Text"/>
            </w:pPr>
          </w:p>
        </w:tc>
        <w:tc>
          <w:tcPr>
            <w:tcW w:w="1122" w:type="dxa"/>
            <w:tcBorders>
              <w:top w:val="nil"/>
              <w:left w:val="nil"/>
              <w:bottom w:val="nil"/>
              <w:right w:val="nil"/>
            </w:tcBorders>
            <w:shd w:val="clear" w:color="auto" w:fill="auto"/>
            <w:noWrap/>
            <w:tcMar>
              <w:top w:w="17" w:type="dxa"/>
              <w:left w:w="17" w:type="dxa"/>
              <w:bottom w:w="0" w:type="dxa"/>
              <w:right w:w="17" w:type="dxa"/>
            </w:tcMar>
            <w:vAlign w:val="center"/>
            <w:hideMark/>
          </w:tcPr>
          <w:p w14:paraId="76BE5842" w14:textId="77777777" w:rsidR="00994066" w:rsidRPr="00997884" w:rsidRDefault="00994066" w:rsidP="0089589F">
            <w:pPr>
              <w:pStyle w:val="Text"/>
            </w:pPr>
          </w:p>
        </w:tc>
      </w:tr>
      <w:tr w:rsidR="00994066" w:rsidRPr="00997884" w14:paraId="4478C153" w14:textId="77777777" w:rsidTr="00260EEB">
        <w:trPr>
          <w:trHeight w:hRule="exact" w:val="274"/>
          <w:jc w:val="center"/>
          <w:trPrChange w:id="3282" w:author="Aleksander Hansen" w:date="2013-02-16T20:30: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83" w:author="Aleksander Hansen" w:date="2013-02-16T20:30: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131F345"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84" w:author="Aleksander Hansen" w:date="2013-02-16T20:30:00Z">
              <w:tcPr>
                <w:tcW w:w="107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44E7D27" w14:textId="77777777" w:rsidR="00994066" w:rsidRPr="00997884" w:rsidRDefault="00994066" w:rsidP="0089589F">
            <w:pPr>
              <w:pStyle w:val="Text"/>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85" w:author="Aleksander Hansen" w:date="2013-02-16T20:30: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22407E7" w14:textId="77777777" w:rsidR="00994066" w:rsidRPr="00997884" w:rsidRDefault="00994066" w:rsidP="0089589F">
            <w:pPr>
              <w:pStyle w:val="Text"/>
            </w:pPr>
          </w:p>
        </w:tc>
        <w:tc>
          <w:tcPr>
            <w:tcW w:w="5268" w:type="dxa"/>
            <w:gridSpan w:val="5"/>
            <w:tcBorders>
              <w:top w:val="nil"/>
              <w:left w:val="nil"/>
              <w:right w:val="nil"/>
            </w:tcBorders>
            <w:shd w:val="clear" w:color="auto" w:fill="auto"/>
            <w:noWrap/>
            <w:tcMar>
              <w:top w:w="17" w:type="dxa"/>
              <w:left w:w="17" w:type="dxa"/>
              <w:bottom w:w="0" w:type="dxa"/>
              <w:right w:w="17" w:type="dxa"/>
            </w:tcMar>
            <w:vAlign w:val="center"/>
            <w:hideMark/>
            <w:tcPrChange w:id="3286" w:author="Aleksander Hansen" w:date="2013-02-16T20:30:00Z">
              <w:tcPr>
                <w:tcW w:w="5268" w:type="dxa"/>
                <w:gridSpan w:val="10"/>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B4FEE60" w14:textId="77777777" w:rsidR="00994066" w:rsidRPr="00997884" w:rsidRDefault="00994066" w:rsidP="0089589F">
            <w:pPr>
              <w:pStyle w:val="Text"/>
              <w:rPr>
                <w:rStyle w:val="Strong"/>
              </w:rPr>
            </w:pPr>
            <w:r w:rsidRPr="00997884">
              <w:t>Time Node (two steps @ three months = six months)</w:t>
            </w:r>
          </w:p>
        </w:tc>
      </w:tr>
      <w:tr w:rsidR="00994066" w:rsidRPr="00997884" w14:paraId="7F46BAD4" w14:textId="77777777" w:rsidTr="00304C3E">
        <w:trPr>
          <w:trHeight w:hRule="exact" w:val="274"/>
          <w:jc w:val="center"/>
          <w:trPrChange w:id="3287" w:author="Aleksander Hansen" w:date="2013-02-16T20:42: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88" w:author="Aleksander Hansen" w:date="2013-02-16T20:42: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79D6EEF"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89" w:author="Aleksander Hansen" w:date="2013-02-16T20:42:00Z">
              <w:tcPr>
                <w:tcW w:w="107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DB5A23D" w14:textId="77777777" w:rsidR="00994066" w:rsidRPr="00997884" w:rsidRDefault="00994066" w:rsidP="0089589F">
            <w:pPr>
              <w:pStyle w:val="Text"/>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90" w:author="Aleksander Hansen" w:date="2013-02-16T20:42: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C1DC8B6" w14:textId="77777777" w:rsidR="00994066" w:rsidRPr="00997884" w:rsidRDefault="00994066" w:rsidP="0089589F">
            <w:pPr>
              <w:pStyle w:val="Text"/>
            </w:pPr>
          </w:p>
        </w:tc>
        <w:tc>
          <w:tcPr>
            <w:tcW w:w="0" w:type="auto"/>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291" w:author="Aleksander Hansen" w:date="2013-02-16T20:42:00Z">
              <w:tcPr>
                <w:tcW w:w="0" w:type="auto"/>
                <w:gridSpan w:val="2"/>
                <w:tcBorders>
                  <w:top w:val="nil"/>
                  <w:left w:val="nil"/>
                  <w:bottom w:val="single" w:sz="4" w:space="0" w:color="auto"/>
                  <w:right w:val="nil"/>
                </w:tcBorders>
                <w:shd w:val="clear" w:color="000000" w:fill="DBE5F1"/>
                <w:noWrap/>
                <w:tcMar>
                  <w:top w:w="17" w:type="dxa"/>
                  <w:left w:w="17" w:type="dxa"/>
                  <w:bottom w:w="0" w:type="dxa"/>
                  <w:right w:w="17" w:type="dxa"/>
                </w:tcMar>
                <w:vAlign w:val="center"/>
                <w:hideMark/>
              </w:tcPr>
            </w:tcPrChange>
          </w:tcPr>
          <w:p w14:paraId="7DA9E40D" w14:textId="77777777" w:rsidR="00994066" w:rsidRPr="00260EEB" w:rsidRDefault="00994066" w:rsidP="0089589F">
            <w:pPr>
              <w:pStyle w:val="Text"/>
              <w:rPr>
                <w:rStyle w:val="Strong"/>
              </w:rPr>
            </w:pPr>
            <w:r w:rsidRPr="00260EEB">
              <w:rPr>
                <w:b/>
                <w:rPrChange w:id="3292" w:author="Aleksander Hansen" w:date="2013-02-16T20:30:00Z">
                  <w:rPr>
                    <w:b/>
                    <w:bCs/>
                  </w:rPr>
                </w:rPrChange>
              </w:rPr>
              <w:t>0.0</w:t>
            </w:r>
          </w:p>
        </w:tc>
        <w:tc>
          <w:tcPr>
            <w:tcW w:w="0" w:type="auto"/>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293" w:author="Aleksander Hansen" w:date="2013-02-16T20:42:00Z">
              <w:tcPr>
                <w:tcW w:w="0" w:type="auto"/>
                <w:gridSpan w:val="2"/>
                <w:tcBorders>
                  <w:top w:val="nil"/>
                  <w:left w:val="nil"/>
                  <w:bottom w:val="single" w:sz="4" w:space="0" w:color="auto"/>
                  <w:right w:val="nil"/>
                </w:tcBorders>
                <w:shd w:val="clear" w:color="000000" w:fill="DBE5F1"/>
                <w:noWrap/>
                <w:tcMar>
                  <w:top w:w="17" w:type="dxa"/>
                  <w:left w:w="17" w:type="dxa"/>
                  <w:bottom w:w="0" w:type="dxa"/>
                  <w:right w:w="17" w:type="dxa"/>
                </w:tcMar>
                <w:vAlign w:val="center"/>
                <w:hideMark/>
              </w:tcPr>
            </w:tcPrChange>
          </w:tcPr>
          <w:p w14:paraId="799EC32D" w14:textId="77777777" w:rsidR="00994066" w:rsidRPr="00260EEB" w:rsidRDefault="00994066" w:rsidP="0089589F">
            <w:pPr>
              <w:pStyle w:val="Text"/>
              <w:rPr>
                <w:rStyle w:val="Strong"/>
              </w:rPr>
            </w:pPr>
          </w:p>
        </w:tc>
        <w:tc>
          <w:tcPr>
            <w:tcW w:w="0" w:type="auto"/>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294" w:author="Aleksander Hansen" w:date="2013-02-16T20:42:00Z">
              <w:tcPr>
                <w:tcW w:w="0" w:type="auto"/>
                <w:gridSpan w:val="2"/>
                <w:tcBorders>
                  <w:top w:val="nil"/>
                  <w:left w:val="nil"/>
                  <w:bottom w:val="single" w:sz="4" w:space="0" w:color="auto"/>
                  <w:right w:val="nil"/>
                </w:tcBorders>
                <w:shd w:val="clear" w:color="000000" w:fill="DBE5F1"/>
                <w:noWrap/>
                <w:tcMar>
                  <w:top w:w="17" w:type="dxa"/>
                  <w:left w:w="17" w:type="dxa"/>
                  <w:bottom w:w="0" w:type="dxa"/>
                  <w:right w:w="17" w:type="dxa"/>
                </w:tcMar>
                <w:vAlign w:val="center"/>
                <w:hideMark/>
              </w:tcPr>
            </w:tcPrChange>
          </w:tcPr>
          <w:p w14:paraId="5AB28A4F" w14:textId="77777777" w:rsidR="00994066" w:rsidRPr="00260EEB" w:rsidRDefault="00994066" w:rsidP="0089589F">
            <w:pPr>
              <w:pStyle w:val="Text"/>
              <w:rPr>
                <w:rStyle w:val="Strong"/>
              </w:rPr>
            </w:pPr>
            <w:r w:rsidRPr="00354BB2">
              <w:rPr>
                <w:b/>
              </w:rPr>
              <w:t>0.25</w:t>
            </w:r>
          </w:p>
        </w:tc>
        <w:tc>
          <w:tcPr>
            <w:tcW w:w="579"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295" w:author="Aleksander Hansen" w:date="2013-02-16T20:42:00Z">
              <w:tcPr>
                <w:tcW w:w="579" w:type="dxa"/>
                <w:gridSpan w:val="2"/>
                <w:tcBorders>
                  <w:top w:val="nil"/>
                  <w:left w:val="nil"/>
                  <w:bottom w:val="single" w:sz="4" w:space="0" w:color="auto"/>
                  <w:right w:val="nil"/>
                </w:tcBorders>
                <w:shd w:val="clear" w:color="000000" w:fill="DBE5F1"/>
                <w:noWrap/>
                <w:tcMar>
                  <w:top w:w="17" w:type="dxa"/>
                  <w:left w:w="17" w:type="dxa"/>
                  <w:bottom w:w="0" w:type="dxa"/>
                  <w:right w:w="17" w:type="dxa"/>
                </w:tcMar>
                <w:vAlign w:val="center"/>
                <w:hideMark/>
              </w:tcPr>
            </w:tcPrChange>
          </w:tcPr>
          <w:p w14:paraId="0E70E75F" w14:textId="77777777" w:rsidR="00994066" w:rsidRPr="00260EEB" w:rsidRDefault="00994066" w:rsidP="0089589F">
            <w:pPr>
              <w:pStyle w:val="Text"/>
              <w:rPr>
                <w:rStyle w:val="Strong"/>
              </w:rPr>
            </w:pPr>
          </w:p>
        </w:tc>
        <w:tc>
          <w:tcPr>
            <w:tcW w:w="1122"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296" w:author="Aleksander Hansen" w:date="2013-02-16T20:42:00Z">
              <w:tcPr>
                <w:tcW w:w="1122" w:type="dxa"/>
                <w:gridSpan w:val="2"/>
                <w:tcBorders>
                  <w:top w:val="nil"/>
                  <w:left w:val="nil"/>
                  <w:bottom w:val="single" w:sz="4" w:space="0" w:color="auto"/>
                  <w:right w:val="nil"/>
                </w:tcBorders>
                <w:shd w:val="clear" w:color="000000" w:fill="DBE5F1"/>
                <w:noWrap/>
                <w:tcMar>
                  <w:top w:w="17" w:type="dxa"/>
                  <w:left w:w="17" w:type="dxa"/>
                  <w:bottom w:w="0" w:type="dxa"/>
                  <w:right w:w="17" w:type="dxa"/>
                </w:tcMar>
                <w:vAlign w:val="center"/>
                <w:hideMark/>
              </w:tcPr>
            </w:tcPrChange>
          </w:tcPr>
          <w:p w14:paraId="1C68E5DB" w14:textId="77777777" w:rsidR="00994066" w:rsidRPr="00260EEB" w:rsidRDefault="00994066" w:rsidP="0089589F">
            <w:pPr>
              <w:pStyle w:val="Text"/>
              <w:rPr>
                <w:rStyle w:val="Strong"/>
              </w:rPr>
            </w:pPr>
            <w:r w:rsidRPr="00354BB2">
              <w:rPr>
                <w:b/>
              </w:rPr>
              <w:t>0.50</w:t>
            </w:r>
          </w:p>
        </w:tc>
      </w:tr>
      <w:tr w:rsidR="00994066" w:rsidRPr="00997884" w14:paraId="20D0AD80" w14:textId="77777777" w:rsidTr="00304C3E">
        <w:trPr>
          <w:trHeight w:hRule="exact" w:val="274"/>
          <w:jc w:val="center"/>
          <w:trPrChange w:id="3297" w:author="Aleksander Hansen" w:date="2013-02-16T20:42: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98" w:author="Aleksander Hansen" w:date="2013-02-16T20:42: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77A40AA"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99" w:author="Aleksander Hansen" w:date="2013-02-16T20:42:00Z">
              <w:tcPr>
                <w:tcW w:w="107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80F97F2" w14:textId="77777777" w:rsidR="00994066" w:rsidRPr="00997884" w:rsidRDefault="00994066" w:rsidP="0089589F">
            <w:pPr>
              <w:pStyle w:val="Text"/>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300" w:author="Aleksander Hansen" w:date="2013-02-16T20:42: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944DEC0"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301" w:author="Aleksander Hansen" w:date="2013-02-16T20:42: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22262A9"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302" w:author="Aleksander Hansen" w:date="2013-02-16T20:42: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C2FD159" w14:textId="77777777" w:rsidR="00994066" w:rsidRPr="00997884" w:rsidRDefault="00994066" w:rsidP="0089589F">
            <w:pPr>
              <w:pStyle w:val="Text"/>
              <w:rPr>
                <w:rStyle w:val="Strong"/>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303" w:author="Aleksander Hansen" w:date="2013-02-16T20:42: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17F2903" w14:textId="77777777" w:rsidR="00994066" w:rsidRPr="00997884" w:rsidRDefault="00994066" w:rsidP="0089589F">
            <w:pPr>
              <w:pStyle w:val="Text"/>
              <w:rPr>
                <w:rStyle w:val="Strong"/>
              </w:rPr>
            </w:pPr>
          </w:p>
        </w:tc>
        <w:tc>
          <w:tcPr>
            <w:tcW w:w="579"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304" w:author="Aleksander Hansen" w:date="2013-02-16T20:42: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6551E39" w14:textId="77777777" w:rsidR="00994066" w:rsidRPr="00997884" w:rsidRDefault="00994066" w:rsidP="0089589F">
            <w:pPr>
              <w:pStyle w:val="Text"/>
              <w:rPr>
                <w:rStyle w:val="Strong"/>
              </w:rPr>
            </w:pPr>
          </w:p>
        </w:tc>
        <w:tc>
          <w:tcPr>
            <w:tcW w:w="1122"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305" w:author="Aleksander Hansen" w:date="2013-02-16T20:42:00Z">
              <w:tcPr>
                <w:tcW w:w="1122" w:type="dxa"/>
                <w:gridSpan w:val="2"/>
                <w:tcBorders>
                  <w:top w:val="nil"/>
                  <w:left w:val="nil"/>
                  <w:bottom w:val="nil"/>
                  <w:right w:val="nil"/>
                </w:tcBorders>
                <w:shd w:val="clear" w:color="auto" w:fill="BEFEC0"/>
                <w:noWrap/>
                <w:tcMar>
                  <w:top w:w="17" w:type="dxa"/>
                  <w:left w:w="17" w:type="dxa"/>
                  <w:bottom w:w="0" w:type="dxa"/>
                  <w:right w:w="17" w:type="dxa"/>
                </w:tcMar>
                <w:vAlign w:val="center"/>
                <w:hideMark/>
              </w:tcPr>
            </w:tcPrChange>
          </w:tcPr>
          <w:p w14:paraId="1A754B26" w14:textId="77777777" w:rsidR="00994066" w:rsidRPr="00997884" w:rsidRDefault="00994066" w:rsidP="0089589F">
            <w:pPr>
              <w:pStyle w:val="Text"/>
              <w:rPr>
                <w:rStyle w:val="Strong"/>
              </w:rPr>
            </w:pPr>
            <w:r w:rsidRPr="00997884">
              <w:t>989.34</w:t>
            </w:r>
          </w:p>
        </w:tc>
      </w:tr>
      <w:tr w:rsidR="00994066" w:rsidRPr="00997884" w14:paraId="0D2A6456" w14:textId="77777777" w:rsidTr="00304C3E">
        <w:trPr>
          <w:trHeight w:hRule="exact" w:val="274"/>
          <w:jc w:val="center"/>
          <w:trPrChange w:id="3306" w:author="Aleksander Hansen" w:date="2013-02-16T20:42: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307" w:author="Aleksander Hansen" w:date="2013-02-16T20:42: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09CBFED"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308" w:author="Aleksander Hansen" w:date="2013-02-16T20:42:00Z">
              <w:tcPr>
                <w:tcW w:w="107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87B91F6" w14:textId="77777777" w:rsidR="00994066" w:rsidRPr="00997884" w:rsidRDefault="00994066" w:rsidP="0089589F">
            <w:pPr>
              <w:pStyle w:val="Text"/>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309" w:author="Aleksander Hansen" w:date="2013-02-16T20:42: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79B39F2"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310" w:author="Aleksander Hansen" w:date="2013-02-16T20:42: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90AEB5D"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311" w:author="Aleksander Hansen" w:date="2013-02-16T20:42: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2F44D57" w14:textId="77777777" w:rsidR="00994066" w:rsidRPr="00997884" w:rsidRDefault="00994066" w:rsidP="0089589F">
            <w:pPr>
              <w:pStyle w:val="Text"/>
              <w:rPr>
                <w:rStyle w:val="Strong"/>
              </w:rPr>
            </w:pPr>
          </w:p>
        </w:tc>
        <w:tc>
          <w:tcPr>
            <w:tcW w:w="0" w:type="auto"/>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312" w:author="Aleksander Hansen" w:date="2013-02-16T20:42: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147D480" w14:textId="77777777" w:rsidR="00994066" w:rsidRPr="00997884" w:rsidRDefault="00994066" w:rsidP="0089589F">
            <w:pPr>
              <w:pStyle w:val="Text"/>
              <w:rPr>
                <w:rStyle w:val="Strong"/>
              </w:rPr>
            </w:pPr>
          </w:p>
        </w:tc>
        <w:tc>
          <w:tcPr>
            <w:tcW w:w="579"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313" w:author="Aleksander Hansen" w:date="2013-02-16T20:42: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BB020CC" w14:textId="77777777" w:rsidR="00994066" w:rsidRPr="00997884" w:rsidRDefault="00994066" w:rsidP="0089589F">
            <w:pPr>
              <w:pStyle w:val="Text"/>
              <w:rPr>
                <w:rStyle w:val="Strong"/>
              </w:rPr>
            </w:pPr>
          </w:p>
        </w:tc>
        <w:tc>
          <w:tcPr>
            <w:tcW w:w="1122"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314" w:author="Aleksander Hansen" w:date="2013-02-16T20:42:00Z">
              <w:tcPr>
                <w:tcW w:w="1122" w:type="dxa"/>
                <w:gridSpan w:val="2"/>
                <w:tcBorders>
                  <w:top w:val="nil"/>
                  <w:left w:val="nil"/>
                  <w:bottom w:val="nil"/>
                  <w:right w:val="nil"/>
                </w:tcBorders>
                <w:shd w:val="clear" w:color="auto" w:fill="DAEFFE"/>
                <w:noWrap/>
                <w:tcMar>
                  <w:top w:w="17" w:type="dxa"/>
                  <w:left w:w="17" w:type="dxa"/>
                  <w:bottom w:w="0" w:type="dxa"/>
                  <w:right w:w="17" w:type="dxa"/>
                </w:tcMar>
                <w:vAlign w:val="center"/>
                <w:hideMark/>
              </w:tcPr>
            </w:tcPrChange>
          </w:tcPr>
          <w:p w14:paraId="4EE6F3F9" w14:textId="77777777" w:rsidR="00994066" w:rsidRPr="00997884" w:rsidRDefault="00994066" w:rsidP="0089589F">
            <w:pPr>
              <w:pStyle w:val="Text"/>
              <w:rPr>
                <w:rStyle w:val="Strong"/>
              </w:rPr>
            </w:pPr>
            <w:r w:rsidRPr="00997884">
              <w:t>1</w:t>
            </w:r>
            <w:r w:rsidRPr="00304C3E">
              <w:t>89.34</w:t>
            </w:r>
          </w:p>
        </w:tc>
      </w:tr>
      <w:tr w:rsidR="00994066" w:rsidRPr="00997884" w14:paraId="25DEB2D1" w14:textId="77777777" w:rsidTr="00304C3E">
        <w:trPr>
          <w:trHeight w:hRule="exact" w:val="274"/>
          <w:jc w:val="center"/>
          <w:trPrChange w:id="3315" w:author="Aleksander Hansen" w:date="2013-02-16T20:42: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316" w:author="Aleksander Hansen" w:date="2013-02-16T20:42: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2E57F8A8"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317" w:author="Aleksander Hansen" w:date="2013-02-16T20:42:00Z">
              <w:tcPr>
                <w:tcW w:w="107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FEB0E75" w14:textId="77777777" w:rsidR="00994066" w:rsidRPr="00997884" w:rsidRDefault="00994066" w:rsidP="0089589F">
            <w:pPr>
              <w:pStyle w:val="Text"/>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318" w:author="Aleksander Hansen" w:date="2013-02-16T20:42: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7969F01"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319" w:author="Aleksander Hansen" w:date="2013-02-16T20:42: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85ED6FB" w14:textId="77777777" w:rsidR="00994066" w:rsidRPr="00997884" w:rsidRDefault="00994066" w:rsidP="0089589F">
            <w:pPr>
              <w:pStyle w:val="Text"/>
            </w:pPr>
          </w:p>
        </w:tc>
        <w:tc>
          <w:tcPr>
            <w:tcW w:w="0" w:type="auto"/>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320" w:author="Aleksander Hansen" w:date="2013-02-16T20:42: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96A517F" w14:textId="77777777" w:rsidR="00994066" w:rsidRPr="00997884" w:rsidRDefault="00994066" w:rsidP="0089589F">
            <w:pPr>
              <w:pStyle w:val="Text"/>
              <w:rPr>
                <w:rStyle w:val="Strong"/>
              </w:rPr>
            </w:pPr>
          </w:p>
        </w:tc>
        <w:tc>
          <w:tcPr>
            <w:tcW w:w="0" w:type="auto"/>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321" w:author="Aleksander Hansen" w:date="2013-02-16T20:42:00Z">
              <w:tcPr>
                <w:tcW w:w="0" w:type="auto"/>
                <w:gridSpan w:val="2"/>
                <w:tcBorders>
                  <w:top w:val="nil"/>
                  <w:left w:val="nil"/>
                  <w:bottom w:val="nil"/>
                  <w:right w:val="nil"/>
                </w:tcBorders>
                <w:shd w:val="clear" w:color="auto" w:fill="BEFEC0"/>
                <w:noWrap/>
                <w:tcMar>
                  <w:top w:w="17" w:type="dxa"/>
                  <w:left w:w="17" w:type="dxa"/>
                  <w:bottom w:w="0" w:type="dxa"/>
                  <w:right w:w="17" w:type="dxa"/>
                </w:tcMar>
                <w:vAlign w:val="center"/>
                <w:hideMark/>
              </w:tcPr>
            </w:tcPrChange>
          </w:tcPr>
          <w:p w14:paraId="1EC547B6" w14:textId="77777777" w:rsidR="00994066" w:rsidRPr="00997884" w:rsidRDefault="00994066" w:rsidP="0089589F">
            <w:pPr>
              <w:pStyle w:val="Text"/>
              <w:rPr>
                <w:rStyle w:val="Strong"/>
              </w:rPr>
            </w:pPr>
            <w:r w:rsidRPr="00997884">
              <w:t>895.19</w:t>
            </w:r>
          </w:p>
        </w:tc>
        <w:tc>
          <w:tcPr>
            <w:tcW w:w="579"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322" w:author="Aleksander Hansen" w:date="2013-02-16T20:42: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15CCB0A" w14:textId="77777777" w:rsidR="00994066" w:rsidRPr="00997884" w:rsidRDefault="00994066" w:rsidP="0089589F">
            <w:pPr>
              <w:pStyle w:val="Text"/>
              <w:rPr>
                <w:rStyle w:val="Strong"/>
              </w:rPr>
            </w:pPr>
          </w:p>
        </w:tc>
        <w:tc>
          <w:tcPr>
            <w:tcW w:w="1122"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323" w:author="Aleksander Hansen" w:date="2013-02-16T20:42:00Z">
              <w:tcPr>
                <w:tcW w:w="1122"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2FE601C5" w14:textId="77777777" w:rsidR="00994066" w:rsidRPr="00997884" w:rsidRDefault="00994066" w:rsidP="0089589F">
            <w:pPr>
              <w:pStyle w:val="Text"/>
              <w:rPr>
                <w:rStyle w:val="Strong"/>
              </w:rPr>
            </w:pPr>
          </w:p>
        </w:tc>
      </w:tr>
      <w:tr w:rsidR="00994066" w:rsidRPr="00997884" w14:paraId="4FCAE52B" w14:textId="77777777" w:rsidTr="00304C3E">
        <w:trPr>
          <w:trHeight w:hRule="exact" w:val="274"/>
          <w:jc w:val="center"/>
          <w:trPrChange w:id="3324" w:author="Aleksander Hansen" w:date="2013-02-16T20:43: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325" w:author="Aleksander Hansen" w:date="2013-02-16T20:43: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B7EC401" w14:textId="77777777" w:rsidR="00994066" w:rsidRPr="00997884" w:rsidRDefault="00994066" w:rsidP="0089589F">
            <w:pPr>
              <w:pStyle w:val="Text"/>
            </w:pPr>
          </w:p>
        </w:tc>
        <w:tc>
          <w:tcPr>
            <w:tcW w:w="1076"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326" w:author="Aleksander Hansen" w:date="2013-02-16T20:43:00Z">
              <w:tcPr>
                <w:tcW w:w="107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9325086" w14:textId="77777777" w:rsidR="00994066" w:rsidRPr="00997884" w:rsidRDefault="00994066" w:rsidP="0089589F">
            <w:pPr>
              <w:pStyle w:val="Text"/>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327" w:author="Aleksander Hansen" w:date="2013-02-16T20:43: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A480FC1" w14:textId="77777777" w:rsidR="00994066" w:rsidRPr="00997884" w:rsidRDefault="00994066" w:rsidP="0089589F">
            <w:pPr>
              <w:pStyle w:val="Text"/>
            </w:pPr>
          </w:p>
        </w:tc>
        <w:tc>
          <w:tcPr>
            <w:tcW w:w="0" w:type="auto"/>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328" w:author="Aleksander Hansen" w:date="2013-02-16T20:43: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9912851" w14:textId="77777777" w:rsidR="00994066" w:rsidRPr="00997884" w:rsidRDefault="00994066" w:rsidP="0089589F">
            <w:pPr>
              <w:pStyle w:val="Text"/>
            </w:pPr>
          </w:p>
        </w:tc>
        <w:tc>
          <w:tcPr>
            <w:tcW w:w="0" w:type="auto"/>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329" w:author="Aleksander Hansen" w:date="2013-02-16T20:43: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0C49706" w14:textId="77777777" w:rsidR="00994066" w:rsidRPr="00997884" w:rsidRDefault="00994066" w:rsidP="0089589F">
            <w:pPr>
              <w:pStyle w:val="Text"/>
              <w:rPr>
                <w:rStyle w:val="Strong"/>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330" w:author="Aleksander Hansen" w:date="2013-02-16T20:43:00Z">
              <w:tcPr>
                <w:tcW w:w="0" w:type="auto"/>
                <w:gridSpan w:val="2"/>
                <w:tcBorders>
                  <w:top w:val="nil"/>
                  <w:left w:val="nil"/>
                  <w:bottom w:val="nil"/>
                  <w:right w:val="nil"/>
                </w:tcBorders>
                <w:shd w:val="clear" w:color="auto" w:fill="DAEFFE"/>
                <w:noWrap/>
                <w:tcMar>
                  <w:top w:w="17" w:type="dxa"/>
                  <w:left w:w="17" w:type="dxa"/>
                  <w:bottom w:w="0" w:type="dxa"/>
                  <w:right w:w="17" w:type="dxa"/>
                </w:tcMar>
                <w:vAlign w:val="center"/>
                <w:hideMark/>
              </w:tcPr>
            </w:tcPrChange>
          </w:tcPr>
          <w:p w14:paraId="00E294BB" w14:textId="77777777" w:rsidR="00994066" w:rsidRPr="00997884" w:rsidRDefault="00994066" w:rsidP="0089589F">
            <w:pPr>
              <w:pStyle w:val="Text"/>
              <w:rPr>
                <w:rStyle w:val="Strong"/>
              </w:rPr>
            </w:pPr>
            <w:r w:rsidRPr="00997884">
              <w:t>100.66</w:t>
            </w:r>
          </w:p>
        </w:tc>
        <w:tc>
          <w:tcPr>
            <w:tcW w:w="579"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331" w:author="Aleksander Hansen" w:date="2013-02-16T20:43: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F706B5B" w14:textId="77777777" w:rsidR="00994066" w:rsidRPr="00997884" w:rsidRDefault="00994066" w:rsidP="0089589F">
            <w:pPr>
              <w:pStyle w:val="Text"/>
              <w:rPr>
                <w:rStyle w:val="Strong"/>
              </w:rPr>
            </w:pPr>
          </w:p>
        </w:tc>
        <w:tc>
          <w:tcPr>
            <w:tcW w:w="1122"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332" w:author="Aleksander Hansen" w:date="2013-02-16T20:43:00Z">
              <w:tcPr>
                <w:tcW w:w="1122"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6D335FC" w14:textId="77777777" w:rsidR="00994066" w:rsidRPr="00997884" w:rsidRDefault="00994066" w:rsidP="0089589F">
            <w:pPr>
              <w:pStyle w:val="Text"/>
              <w:rPr>
                <w:rStyle w:val="Strong"/>
              </w:rPr>
            </w:pPr>
          </w:p>
        </w:tc>
      </w:tr>
      <w:tr w:rsidR="00304C3E" w:rsidRPr="00997884" w14:paraId="751AEEF0" w14:textId="77777777" w:rsidTr="00304C3E">
        <w:trPr>
          <w:trHeight w:hRule="exact" w:val="274"/>
          <w:jc w:val="center"/>
          <w:trPrChange w:id="3333" w:author="Aleksander Hansen" w:date="2013-02-16T20:43:00Z">
            <w:trPr>
              <w:gridBefore w:val="1"/>
              <w:trHeight w:hRule="exact" w:val="274"/>
              <w:jc w:val="center"/>
            </w:trPr>
          </w:trPrChange>
        </w:trPr>
        <w:tc>
          <w:tcPr>
            <w:tcW w:w="1291"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334" w:author="Aleksander Hansen" w:date="2013-02-16T20:43:00Z">
              <w:tcPr>
                <w:tcW w:w="1291" w:type="dxa"/>
                <w:gridSpan w:val="2"/>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35C671F9" w14:textId="77777777" w:rsidR="00994066" w:rsidRPr="00997884" w:rsidRDefault="00994066" w:rsidP="0089589F">
            <w:pPr>
              <w:pStyle w:val="Text"/>
            </w:pPr>
          </w:p>
        </w:tc>
        <w:tc>
          <w:tcPr>
            <w:tcW w:w="1076"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335" w:author="Aleksander Hansen" w:date="2013-02-16T20:43:00Z">
              <w:tcPr>
                <w:tcW w:w="1076" w:type="dxa"/>
                <w:gridSpan w:val="3"/>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190F1EA6" w14:textId="77777777" w:rsidR="00994066" w:rsidRPr="00997884" w:rsidRDefault="00994066" w:rsidP="0089589F">
            <w:pPr>
              <w:pStyle w:val="Text"/>
              <w:rPr>
                <w:rStyle w:val="Strong"/>
              </w:rPr>
            </w:pPr>
            <w:r w:rsidRPr="00997884">
              <w:t>Stock</w:t>
            </w:r>
          </w:p>
        </w:tc>
        <w:tc>
          <w:tcPr>
            <w:tcW w:w="174" w:type="dxa"/>
            <w:tcBorders>
              <w:top w:val="nil"/>
              <w:left w:val="single" w:sz="4" w:space="0" w:color="auto"/>
              <w:bottom w:val="nil"/>
              <w:right w:val="single" w:sz="4" w:space="0" w:color="auto"/>
            </w:tcBorders>
            <w:shd w:val="clear" w:color="auto" w:fill="auto"/>
            <w:noWrap/>
            <w:tcMar>
              <w:top w:w="17" w:type="dxa"/>
              <w:left w:w="17" w:type="dxa"/>
              <w:bottom w:w="0" w:type="dxa"/>
              <w:right w:w="17" w:type="dxa"/>
            </w:tcMar>
            <w:vAlign w:val="center"/>
            <w:hideMark/>
            <w:tcPrChange w:id="3336" w:author="Aleksander Hansen" w:date="2013-02-16T20:43:00Z">
              <w:tcPr>
                <w:tcW w:w="174" w:type="dxa"/>
                <w:tcBorders>
                  <w:top w:val="nil"/>
                  <w:left w:val="single" w:sz="4" w:space="0" w:color="auto"/>
                  <w:bottom w:val="nil"/>
                  <w:right w:val="single" w:sz="4" w:space="0" w:color="auto"/>
                </w:tcBorders>
                <w:shd w:val="clear" w:color="auto" w:fill="auto"/>
                <w:noWrap/>
                <w:tcMar>
                  <w:top w:w="17" w:type="dxa"/>
                  <w:left w:w="17" w:type="dxa"/>
                  <w:bottom w:w="0" w:type="dxa"/>
                  <w:right w:w="17" w:type="dxa"/>
                </w:tcMar>
                <w:vAlign w:val="center"/>
                <w:hideMark/>
              </w:tcPr>
            </w:tcPrChange>
          </w:tcPr>
          <w:p w14:paraId="74177AD4" w14:textId="77777777" w:rsidR="00994066" w:rsidRPr="00997884" w:rsidRDefault="00994066" w:rsidP="0089589F">
            <w:pPr>
              <w:pStyle w:val="Text"/>
              <w:rPr>
                <w:rStyle w:val="Strong"/>
              </w:rPr>
            </w:pPr>
          </w:p>
        </w:tc>
        <w:tc>
          <w:tcPr>
            <w:tcW w:w="0" w:type="auto"/>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337" w:author="Aleksander Hansen" w:date="2013-02-16T20:43:00Z">
              <w:tcPr>
                <w:tcW w:w="0" w:type="auto"/>
                <w:gridSpan w:val="2"/>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43CFFD85" w14:textId="77777777" w:rsidR="00994066" w:rsidRPr="00997884" w:rsidRDefault="00994066" w:rsidP="0089589F">
            <w:pPr>
              <w:pStyle w:val="Text"/>
              <w:rPr>
                <w:rStyle w:val="Strong"/>
              </w:rPr>
            </w:pPr>
            <w:r w:rsidRPr="00997884">
              <w:t>810.00</w:t>
            </w:r>
          </w:p>
        </w:tc>
        <w:tc>
          <w:tcPr>
            <w:tcW w:w="0" w:type="auto"/>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338" w:author="Aleksander Hansen" w:date="2013-02-16T20:43:00Z">
              <w:tcPr>
                <w:tcW w:w="0" w:type="auto"/>
                <w:gridSpan w:val="2"/>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
            </w:tcPrChange>
          </w:tcPr>
          <w:p w14:paraId="1D3D9D60" w14:textId="77777777" w:rsidR="00994066" w:rsidRPr="00997884" w:rsidRDefault="00994066" w:rsidP="0089589F">
            <w:pPr>
              <w:pStyle w:val="Text"/>
              <w:rPr>
                <w:rStyle w:val="Strong"/>
              </w:rPr>
            </w:pPr>
          </w:p>
        </w:tc>
        <w:tc>
          <w:tcPr>
            <w:tcW w:w="0" w:type="auto"/>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339" w:author="Aleksander Hansen" w:date="2013-02-16T20:43:00Z">
              <w:tcPr>
                <w:tcW w:w="0" w:type="auto"/>
                <w:gridSpan w:val="2"/>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
            </w:tcPrChange>
          </w:tcPr>
          <w:p w14:paraId="5FCB3F58" w14:textId="77777777" w:rsidR="00994066" w:rsidRPr="00997884" w:rsidRDefault="00994066" w:rsidP="0089589F">
            <w:pPr>
              <w:pStyle w:val="Text"/>
              <w:rPr>
                <w:rStyle w:val="Strong"/>
              </w:rPr>
            </w:pPr>
          </w:p>
        </w:tc>
        <w:tc>
          <w:tcPr>
            <w:tcW w:w="579"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340" w:author="Aleksander Hansen" w:date="2013-02-16T20:43:00Z">
              <w:tcPr>
                <w:tcW w:w="579" w:type="dxa"/>
                <w:gridSpan w:val="2"/>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1349FA26" w14:textId="77777777" w:rsidR="00994066" w:rsidRPr="00997884" w:rsidRDefault="00994066" w:rsidP="0089589F">
            <w:pPr>
              <w:pStyle w:val="Text"/>
              <w:rPr>
                <w:rStyle w:val="Strong"/>
              </w:rPr>
            </w:pPr>
          </w:p>
        </w:tc>
        <w:tc>
          <w:tcPr>
            <w:tcW w:w="1122"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341" w:author="Aleksander Hansen" w:date="2013-02-16T20:43:00Z">
              <w:tcPr>
                <w:tcW w:w="1122" w:type="dxa"/>
                <w:gridSpan w:val="2"/>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180E3BDB" w14:textId="77777777" w:rsidR="00994066" w:rsidRPr="00997884" w:rsidRDefault="00994066" w:rsidP="0089589F">
            <w:pPr>
              <w:pStyle w:val="Text"/>
              <w:rPr>
                <w:rStyle w:val="Strong"/>
              </w:rPr>
            </w:pPr>
            <w:r w:rsidRPr="00997884">
              <w:t>810.00</w:t>
            </w:r>
          </w:p>
        </w:tc>
      </w:tr>
      <w:tr w:rsidR="00304C3E" w:rsidRPr="00997884" w14:paraId="4933EEA2" w14:textId="77777777" w:rsidTr="00304C3E">
        <w:trPr>
          <w:trHeight w:hRule="exact" w:val="274"/>
          <w:jc w:val="center"/>
        </w:trPr>
        <w:tc>
          <w:tcPr>
            <w:tcW w:w="1291"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p w14:paraId="254D57BD" w14:textId="77777777" w:rsidR="00994066" w:rsidRPr="00997884" w:rsidRDefault="00994066" w:rsidP="0089589F">
            <w:pPr>
              <w:pStyle w:val="Text"/>
            </w:pPr>
          </w:p>
        </w:tc>
        <w:tc>
          <w:tcPr>
            <w:tcW w:w="1076"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p w14:paraId="232BAC61" w14:textId="77777777" w:rsidR="00994066" w:rsidRPr="00997884" w:rsidRDefault="00994066" w:rsidP="0089589F">
            <w:pPr>
              <w:pStyle w:val="Text"/>
              <w:rPr>
                <w:rStyle w:val="Strong"/>
              </w:rPr>
            </w:pPr>
            <w:r w:rsidRPr="00304C3E">
              <w:t>Option</w:t>
            </w:r>
          </w:p>
        </w:tc>
        <w:tc>
          <w:tcPr>
            <w:tcW w:w="174" w:type="dxa"/>
            <w:tcBorders>
              <w:top w:val="nil"/>
              <w:left w:val="single" w:sz="4" w:space="0" w:color="auto"/>
              <w:bottom w:val="nil"/>
              <w:right w:val="single" w:sz="4" w:space="0" w:color="auto"/>
            </w:tcBorders>
            <w:shd w:val="clear" w:color="auto" w:fill="auto"/>
            <w:noWrap/>
            <w:tcMar>
              <w:top w:w="17" w:type="dxa"/>
              <w:left w:w="17" w:type="dxa"/>
              <w:bottom w:w="0" w:type="dxa"/>
              <w:right w:w="17" w:type="dxa"/>
            </w:tcMar>
            <w:vAlign w:val="center"/>
            <w:hideMark/>
          </w:tcPr>
          <w:p w14:paraId="5D80B9FC" w14:textId="77777777" w:rsidR="00994066" w:rsidRPr="00997884" w:rsidRDefault="00994066" w:rsidP="0089589F">
            <w:pPr>
              <w:pStyle w:val="Text"/>
              <w:rPr>
                <w:rStyle w:val="Strong"/>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p w14:paraId="2E6BF3F5" w14:textId="77777777" w:rsidR="00994066" w:rsidRPr="00997884" w:rsidRDefault="00994066" w:rsidP="0089589F">
            <w:pPr>
              <w:pStyle w:val="Text"/>
              <w:rPr>
                <w:rStyle w:val="Strong"/>
              </w:rPr>
            </w:pPr>
            <w:r w:rsidRPr="00997884">
              <w:t>53.39</w:t>
            </w:r>
          </w:p>
        </w:tc>
        <w:tc>
          <w:tcPr>
            <w:tcW w:w="0" w:type="auto"/>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
          <w:p w14:paraId="7E7AB7B2" w14:textId="77777777" w:rsidR="00994066" w:rsidRPr="00997884" w:rsidRDefault="00994066" w:rsidP="0089589F">
            <w:pPr>
              <w:pStyle w:val="Text"/>
              <w:rPr>
                <w:rStyle w:val="Strong"/>
              </w:rPr>
            </w:pPr>
          </w:p>
        </w:tc>
        <w:tc>
          <w:tcPr>
            <w:tcW w:w="0" w:type="auto"/>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
          <w:p w14:paraId="44E6229F" w14:textId="77777777" w:rsidR="00994066" w:rsidRPr="00997884" w:rsidRDefault="00994066" w:rsidP="0089589F">
            <w:pPr>
              <w:pStyle w:val="Text"/>
              <w:rPr>
                <w:rStyle w:val="Strong"/>
              </w:rPr>
            </w:pPr>
          </w:p>
        </w:tc>
        <w:tc>
          <w:tcPr>
            <w:tcW w:w="579"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p w14:paraId="4BCB0A73" w14:textId="77777777" w:rsidR="00994066" w:rsidRPr="00997884" w:rsidRDefault="00994066" w:rsidP="0089589F">
            <w:pPr>
              <w:pStyle w:val="Text"/>
              <w:rPr>
                <w:rStyle w:val="Strong"/>
              </w:rPr>
            </w:pPr>
          </w:p>
        </w:tc>
        <w:tc>
          <w:tcPr>
            <w:tcW w:w="1122"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p w14:paraId="475CABB4" w14:textId="77777777" w:rsidR="00994066" w:rsidRPr="00997884" w:rsidRDefault="00994066" w:rsidP="0089589F">
            <w:pPr>
              <w:pStyle w:val="Text"/>
              <w:rPr>
                <w:rStyle w:val="Strong"/>
              </w:rPr>
            </w:pPr>
            <w:r w:rsidRPr="00997884">
              <w:t>10.00</w:t>
            </w:r>
          </w:p>
        </w:tc>
      </w:tr>
      <w:tr w:rsidR="00994066" w:rsidRPr="00997884" w14:paraId="42E14CAA" w14:textId="77777777" w:rsidTr="00304C3E">
        <w:trPr>
          <w:trHeight w:hRule="exact" w:val="274"/>
          <w:jc w:val="center"/>
          <w:trPrChange w:id="3342" w:author="Aleksander Hansen" w:date="2013-02-16T20:43: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343" w:author="Aleksander Hansen" w:date="2013-02-16T20:43: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8569950" w14:textId="77777777" w:rsidR="00994066" w:rsidRPr="00997884" w:rsidRDefault="00994066" w:rsidP="0089589F">
            <w:pPr>
              <w:pStyle w:val="Text"/>
            </w:pPr>
          </w:p>
        </w:tc>
        <w:tc>
          <w:tcPr>
            <w:tcW w:w="1076"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344" w:author="Aleksander Hansen" w:date="2013-02-16T20:43:00Z">
              <w:tcPr>
                <w:tcW w:w="107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D447172" w14:textId="77777777" w:rsidR="00994066" w:rsidRPr="00997884" w:rsidRDefault="00994066" w:rsidP="0089589F">
            <w:pPr>
              <w:pStyle w:val="Text"/>
              <w:rPr>
                <w:rStyle w:val="Strong"/>
              </w:rPr>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345" w:author="Aleksander Hansen" w:date="2013-02-16T20:43: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25C10506" w14:textId="77777777" w:rsidR="00994066" w:rsidRPr="00997884" w:rsidRDefault="00994066" w:rsidP="0089589F">
            <w:pPr>
              <w:pStyle w:val="Text"/>
              <w:rPr>
                <w:rStyle w:val="Strong"/>
              </w:rPr>
            </w:pPr>
          </w:p>
        </w:tc>
        <w:tc>
          <w:tcPr>
            <w:tcW w:w="0" w:type="auto"/>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346" w:author="Aleksander Hansen" w:date="2013-02-16T20:43: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8EA6C27" w14:textId="77777777" w:rsidR="00994066" w:rsidRPr="00997884" w:rsidRDefault="00994066" w:rsidP="0089589F">
            <w:pPr>
              <w:pStyle w:val="Text"/>
              <w:rPr>
                <w:rStyle w:val="Strong"/>
              </w:rPr>
            </w:pPr>
          </w:p>
        </w:tc>
        <w:tc>
          <w:tcPr>
            <w:tcW w:w="0" w:type="auto"/>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347" w:author="Aleksander Hansen" w:date="2013-02-16T20:43: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443FE1E" w14:textId="77777777" w:rsidR="00994066" w:rsidRPr="00997884" w:rsidRDefault="00994066" w:rsidP="0089589F">
            <w:pPr>
              <w:pStyle w:val="Text"/>
              <w:rPr>
                <w:rStyle w:val="Strong"/>
              </w:rPr>
            </w:pPr>
          </w:p>
        </w:tc>
        <w:tc>
          <w:tcPr>
            <w:tcW w:w="0" w:type="auto"/>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348" w:author="Aleksander Hansen" w:date="2013-02-16T20:43:00Z">
              <w:tcPr>
                <w:tcW w:w="0" w:type="auto"/>
                <w:gridSpan w:val="2"/>
                <w:tcBorders>
                  <w:top w:val="nil"/>
                  <w:left w:val="nil"/>
                  <w:bottom w:val="nil"/>
                  <w:right w:val="nil"/>
                </w:tcBorders>
                <w:shd w:val="clear" w:color="auto" w:fill="BEFEC0"/>
                <w:noWrap/>
                <w:tcMar>
                  <w:top w:w="17" w:type="dxa"/>
                  <w:left w:w="17" w:type="dxa"/>
                  <w:bottom w:w="0" w:type="dxa"/>
                  <w:right w:w="17" w:type="dxa"/>
                </w:tcMar>
                <w:vAlign w:val="center"/>
                <w:hideMark/>
              </w:tcPr>
            </w:tcPrChange>
          </w:tcPr>
          <w:p w14:paraId="4F789898" w14:textId="77777777" w:rsidR="00994066" w:rsidRPr="00997884" w:rsidRDefault="00994066" w:rsidP="0089589F">
            <w:pPr>
              <w:pStyle w:val="Text"/>
              <w:rPr>
                <w:rStyle w:val="Strong"/>
              </w:rPr>
            </w:pPr>
            <w:r w:rsidRPr="00997884">
              <w:t>732.92</w:t>
            </w:r>
          </w:p>
        </w:tc>
        <w:tc>
          <w:tcPr>
            <w:tcW w:w="579"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349" w:author="Aleksander Hansen" w:date="2013-02-16T20:43: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082D4EF" w14:textId="77777777" w:rsidR="00994066" w:rsidRPr="00997884" w:rsidRDefault="00994066" w:rsidP="0089589F">
            <w:pPr>
              <w:pStyle w:val="Text"/>
              <w:rPr>
                <w:rStyle w:val="Strong"/>
              </w:rPr>
            </w:pPr>
          </w:p>
        </w:tc>
        <w:tc>
          <w:tcPr>
            <w:tcW w:w="1122"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350" w:author="Aleksander Hansen" w:date="2013-02-16T20:43:00Z">
              <w:tcPr>
                <w:tcW w:w="1122"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62FCD3D" w14:textId="77777777" w:rsidR="00994066" w:rsidRPr="00997884" w:rsidRDefault="00994066" w:rsidP="0089589F">
            <w:pPr>
              <w:pStyle w:val="Text"/>
              <w:rPr>
                <w:rStyle w:val="Strong"/>
              </w:rPr>
            </w:pPr>
          </w:p>
        </w:tc>
      </w:tr>
      <w:tr w:rsidR="00994066" w:rsidRPr="00997884" w14:paraId="6DC32711" w14:textId="77777777" w:rsidTr="00304C3E">
        <w:trPr>
          <w:trHeight w:hRule="exact" w:val="274"/>
          <w:jc w:val="center"/>
          <w:trPrChange w:id="3351" w:author="Aleksander Hansen" w:date="2013-02-16T20:43: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352" w:author="Aleksander Hansen" w:date="2013-02-16T20:43: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846F5BD"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353" w:author="Aleksander Hansen" w:date="2013-02-16T20:43:00Z">
              <w:tcPr>
                <w:tcW w:w="107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54E47A6" w14:textId="77777777" w:rsidR="00994066" w:rsidRPr="00997884" w:rsidRDefault="00994066" w:rsidP="0089589F">
            <w:pPr>
              <w:pStyle w:val="Text"/>
              <w:rPr>
                <w:rStyle w:val="Strong"/>
              </w:rPr>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354" w:author="Aleksander Hansen" w:date="2013-02-16T20:43: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71F8C0A" w14:textId="77777777" w:rsidR="00994066" w:rsidRPr="00997884" w:rsidRDefault="00994066" w:rsidP="0089589F">
            <w:pPr>
              <w:pStyle w:val="Text"/>
              <w:rPr>
                <w:rStyle w:val="Strong"/>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355" w:author="Aleksander Hansen" w:date="2013-02-16T20:43: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04C2237" w14:textId="77777777" w:rsidR="00994066" w:rsidRPr="00997884" w:rsidRDefault="00994066" w:rsidP="0089589F">
            <w:pPr>
              <w:pStyle w:val="Text"/>
              <w:rPr>
                <w:rStyle w:val="Strong"/>
              </w:rPr>
            </w:pPr>
          </w:p>
        </w:tc>
        <w:tc>
          <w:tcPr>
            <w:tcW w:w="0" w:type="auto"/>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356" w:author="Aleksander Hansen" w:date="2013-02-16T20:43: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3C975DD" w14:textId="77777777" w:rsidR="00994066" w:rsidRPr="00997884" w:rsidRDefault="00994066" w:rsidP="0089589F">
            <w:pPr>
              <w:pStyle w:val="Text"/>
              <w:rPr>
                <w:rStyle w:val="Strong"/>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357" w:author="Aleksander Hansen" w:date="2013-02-16T20:43:00Z">
              <w:tcPr>
                <w:tcW w:w="0" w:type="auto"/>
                <w:gridSpan w:val="2"/>
                <w:tcBorders>
                  <w:top w:val="nil"/>
                  <w:left w:val="nil"/>
                  <w:bottom w:val="nil"/>
                  <w:right w:val="nil"/>
                </w:tcBorders>
                <w:shd w:val="clear" w:color="auto" w:fill="DAEFFE"/>
                <w:noWrap/>
                <w:tcMar>
                  <w:top w:w="17" w:type="dxa"/>
                  <w:left w:w="17" w:type="dxa"/>
                  <w:bottom w:w="0" w:type="dxa"/>
                  <w:right w:w="17" w:type="dxa"/>
                </w:tcMar>
                <w:vAlign w:val="center"/>
                <w:hideMark/>
              </w:tcPr>
            </w:tcPrChange>
          </w:tcPr>
          <w:p w14:paraId="12BB8FFB" w14:textId="77777777" w:rsidR="00994066" w:rsidRPr="00997884" w:rsidRDefault="00994066" w:rsidP="0089589F">
            <w:pPr>
              <w:pStyle w:val="Text"/>
              <w:rPr>
                <w:rStyle w:val="Strong"/>
              </w:rPr>
            </w:pPr>
            <w:r w:rsidRPr="00997884">
              <w:t>5.06</w:t>
            </w:r>
          </w:p>
        </w:tc>
        <w:tc>
          <w:tcPr>
            <w:tcW w:w="579"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358" w:author="Aleksander Hansen" w:date="2013-02-16T20:43: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08F4ADA" w14:textId="77777777" w:rsidR="00994066" w:rsidRPr="00997884" w:rsidRDefault="00994066" w:rsidP="0089589F">
            <w:pPr>
              <w:pStyle w:val="Text"/>
              <w:rPr>
                <w:rStyle w:val="Strong"/>
              </w:rPr>
            </w:pPr>
          </w:p>
        </w:tc>
        <w:tc>
          <w:tcPr>
            <w:tcW w:w="1122"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359" w:author="Aleksander Hansen" w:date="2013-02-16T20:43:00Z">
              <w:tcPr>
                <w:tcW w:w="1122"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4376FA6" w14:textId="77777777" w:rsidR="00994066" w:rsidRPr="00997884" w:rsidRDefault="00994066" w:rsidP="0089589F">
            <w:pPr>
              <w:pStyle w:val="Text"/>
              <w:rPr>
                <w:rStyle w:val="Strong"/>
              </w:rPr>
            </w:pPr>
          </w:p>
        </w:tc>
      </w:tr>
      <w:tr w:rsidR="00994066" w:rsidRPr="00997884" w14:paraId="31A7D464" w14:textId="77777777" w:rsidTr="00304C3E">
        <w:trPr>
          <w:trHeight w:hRule="exact" w:val="274"/>
          <w:jc w:val="center"/>
          <w:trPrChange w:id="3360" w:author="Aleksander Hansen" w:date="2013-02-16T20:44: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361" w:author="Aleksander Hansen" w:date="2013-02-16T20:44: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2BEA95D"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362" w:author="Aleksander Hansen" w:date="2013-02-16T20:44:00Z">
              <w:tcPr>
                <w:tcW w:w="107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7744E19" w14:textId="77777777" w:rsidR="00994066" w:rsidRPr="00997884" w:rsidRDefault="00994066" w:rsidP="0089589F">
            <w:pPr>
              <w:pStyle w:val="Text"/>
              <w:rPr>
                <w:rStyle w:val="Strong"/>
              </w:rPr>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363" w:author="Aleksander Hansen" w:date="2013-02-16T20:44: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3E4CB8E" w14:textId="77777777" w:rsidR="00994066" w:rsidRPr="00997884" w:rsidRDefault="00994066" w:rsidP="0089589F">
            <w:pPr>
              <w:pStyle w:val="Text"/>
              <w:rPr>
                <w:rStyle w:val="Strong"/>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364" w:author="Aleksander Hansen" w:date="2013-02-16T20:44: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B61E272" w14:textId="77777777" w:rsidR="00994066" w:rsidRPr="00997884" w:rsidRDefault="00994066" w:rsidP="0089589F">
            <w:pPr>
              <w:pStyle w:val="Text"/>
              <w:rPr>
                <w:rStyle w:val="Strong"/>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365" w:author="Aleksander Hansen" w:date="2013-02-16T20:44: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53923C7" w14:textId="77777777" w:rsidR="00994066" w:rsidRPr="00997884" w:rsidRDefault="00994066" w:rsidP="0089589F">
            <w:pPr>
              <w:pStyle w:val="Text"/>
              <w:rPr>
                <w:rStyle w:val="Strong"/>
              </w:rPr>
            </w:pPr>
          </w:p>
        </w:tc>
        <w:tc>
          <w:tcPr>
            <w:tcW w:w="0" w:type="auto"/>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366" w:author="Aleksander Hansen" w:date="2013-02-16T20:44: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C1E6682" w14:textId="77777777" w:rsidR="00994066" w:rsidRPr="00997884" w:rsidRDefault="00994066" w:rsidP="0089589F">
            <w:pPr>
              <w:pStyle w:val="Text"/>
              <w:rPr>
                <w:rStyle w:val="Strong"/>
              </w:rPr>
            </w:pPr>
          </w:p>
        </w:tc>
        <w:tc>
          <w:tcPr>
            <w:tcW w:w="579"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367" w:author="Aleksander Hansen" w:date="2013-02-16T20:44: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54F3B35" w14:textId="77777777" w:rsidR="00994066" w:rsidRPr="00997884" w:rsidRDefault="00994066" w:rsidP="0089589F">
            <w:pPr>
              <w:pStyle w:val="Text"/>
              <w:rPr>
                <w:rStyle w:val="Strong"/>
              </w:rPr>
            </w:pPr>
          </w:p>
        </w:tc>
        <w:tc>
          <w:tcPr>
            <w:tcW w:w="1122"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368" w:author="Aleksander Hansen" w:date="2013-02-16T20:44:00Z">
              <w:tcPr>
                <w:tcW w:w="1122" w:type="dxa"/>
                <w:gridSpan w:val="2"/>
                <w:tcBorders>
                  <w:top w:val="nil"/>
                  <w:left w:val="nil"/>
                  <w:bottom w:val="nil"/>
                  <w:right w:val="nil"/>
                </w:tcBorders>
                <w:shd w:val="clear" w:color="auto" w:fill="BEFEC0"/>
                <w:noWrap/>
                <w:tcMar>
                  <w:top w:w="17" w:type="dxa"/>
                  <w:left w:w="17" w:type="dxa"/>
                  <w:bottom w:w="0" w:type="dxa"/>
                  <w:right w:w="17" w:type="dxa"/>
                </w:tcMar>
                <w:vAlign w:val="center"/>
                <w:hideMark/>
              </w:tcPr>
            </w:tcPrChange>
          </w:tcPr>
          <w:p w14:paraId="4B9F19A6" w14:textId="77777777" w:rsidR="00994066" w:rsidRPr="00997884" w:rsidRDefault="00994066" w:rsidP="0089589F">
            <w:pPr>
              <w:pStyle w:val="Text"/>
              <w:rPr>
                <w:rStyle w:val="Strong"/>
              </w:rPr>
            </w:pPr>
            <w:r w:rsidRPr="00997884">
              <w:t>663.17</w:t>
            </w:r>
          </w:p>
        </w:tc>
      </w:tr>
      <w:tr w:rsidR="00994066" w:rsidRPr="00997884" w14:paraId="5D7D5B05" w14:textId="77777777" w:rsidTr="00304C3E">
        <w:trPr>
          <w:trHeight w:hRule="exact" w:val="274"/>
          <w:jc w:val="center"/>
          <w:trPrChange w:id="3369" w:author="Aleksander Hansen" w:date="2013-02-16T20:44: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370" w:author="Aleksander Hansen" w:date="2013-02-16T20:44: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E8BC710"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371" w:author="Aleksander Hansen" w:date="2013-02-16T20:44:00Z">
              <w:tcPr>
                <w:tcW w:w="107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23607646" w14:textId="77777777" w:rsidR="00994066" w:rsidRPr="00997884" w:rsidRDefault="00994066" w:rsidP="0089589F">
            <w:pPr>
              <w:pStyle w:val="Text"/>
              <w:rPr>
                <w:rStyle w:val="Strong"/>
              </w:rPr>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372" w:author="Aleksander Hansen" w:date="2013-02-16T20:44: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6A61D84" w14:textId="77777777" w:rsidR="00994066" w:rsidRPr="00997884" w:rsidRDefault="00994066" w:rsidP="0089589F">
            <w:pPr>
              <w:pStyle w:val="Text"/>
              <w:rPr>
                <w:rStyle w:val="Strong"/>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373" w:author="Aleksander Hansen" w:date="2013-02-16T20:44: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DC732BB" w14:textId="77777777" w:rsidR="00994066" w:rsidRPr="00997884" w:rsidRDefault="00994066" w:rsidP="0089589F">
            <w:pPr>
              <w:pStyle w:val="Text"/>
              <w:rPr>
                <w:rStyle w:val="Strong"/>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374" w:author="Aleksander Hansen" w:date="2013-02-16T20:44: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DF231B6" w14:textId="77777777" w:rsidR="00994066" w:rsidRPr="00997884" w:rsidRDefault="00994066" w:rsidP="0089589F">
            <w:pPr>
              <w:pStyle w:val="Text"/>
              <w:rPr>
                <w:rStyle w:val="Strong"/>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375" w:author="Aleksander Hansen" w:date="2013-02-16T20:44: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F69DDAC" w14:textId="77777777" w:rsidR="00994066" w:rsidRPr="00997884" w:rsidRDefault="00994066" w:rsidP="0089589F">
            <w:pPr>
              <w:pStyle w:val="Text"/>
              <w:rPr>
                <w:rStyle w:val="Strong"/>
              </w:rPr>
            </w:pPr>
          </w:p>
        </w:tc>
        <w:tc>
          <w:tcPr>
            <w:tcW w:w="579"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376" w:author="Aleksander Hansen" w:date="2013-02-16T20:44: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B69DF0F" w14:textId="77777777" w:rsidR="00994066" w:rsidRPr="00997884" w:rsidRDefault="00994066" w:rsidP="0089589F">
            <w:pPr>
              <w:pStyle w:val="Text"/>
              <w:rPr>
                <w:rStyle w:val="Strong"/>
              </w:rPr>
            </w:pPr>
          </w:p>
        </w:tc>
        <w:tc>
          <w:tcPr>
            <w:tcW w:w="1122"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377" w:author="Aleksander Hansen" w:date="2013-02-16T20:44:00Z">
              <w:tcPr>
                <w:tcW w:w="1122" w:type="dxa"/>
                <w:gridSpan w:val="2"/>
                <w:tcBorders>
                  <w:top w:val="nil"/>
                  <w:left w:val="nil"/>
                  <w:bottom w:val="nil"/>
                  <w:right w:val="nil"/>
                </w:tcBorders>
                <w:shd w:val="clear" w:color="auto" w:fill="DAEFFE"/>
                <w:noWrap/>
                <w:tcMar>
                  <w:top w:w="17" w:type="dxa"/>
                  <w:left w:w="17" w:type="dxa"/>
                  <w:bottom w:w="0" w:type="dxa"/>
                  <w:right w:w="17" w:type="dxa"/>
                </w:tcMar>
                <w:vAlign w:val="center"/>
                <w:hideMark/>
              </w:tcPr>
            </w:tcPrChange>
          </w:tcPr>
          <w:p w14:paraId="679F188A" w14:textId="3E4F3081" w:rsidR="00994066" w:rsidRPr="00997884" w:rsidRDefault="00304C3E" w:rsidP="0089589F">
            <w:pPr>
              <w:pStyle w:val="Text"/>
              <w:rPr>
                <w:rStyle w:val="Strong"/>
              </w:rPr>
            </w:pPr>
            <w:ins w:id="3378" w:author="Aleksander Hansen" w:date="2013-02-16T20:44:00Z">
              <w:r>
                <w:t xml:space="preserve"> </w:t>
              </w:r>
            </w:ins>
            <w:del w:id="3379" w:author="Aleksander Hansen" w:date="2013-02-16T20:44:00Z">
              <w:r w:rsidR="00994066" w:rsidRPr="00997884" w:rsidDel="00304C3E">
                <w:delText>$</w:delText>
              </w:r>
            </w:del>
            <w:r w:rsidR="00994066" w:rsidRPr="00997884">
              <w:t>0</w:t>
            </w:r>
          </w:p>
        </w:tc>
      </w:tr>
    </w:tbl>
    <w:p w14:paraId="5EFE23BE" w14:textId="77777777" w:rsidR="0089589F" w:rsidRDefault="0089589F" w:rsidP="00011813">
      <w:pPr>
        <w:pStyle w:val="Text"/>
      </w:pPr>
    </w:p>
    <w:p w14:paraId="2D19B672" w14:textId="77777777" w:rsidR="00994066" w:rsidRDefault="00994066" w:rsidP="00011813">
      <w:pPr>
        <w:pStyle w:val="Text"/>
      </w:pPr>
      <w:r w:rsidRPr="00E4605A">
        <w:t xml:space="preserve">Here is the two-step binomial for a </w:t>
      </w:r>
      <w:r w:rsidRPr="00E4605A">
        <w:rPr>
          <w:b/>
        </w:rPr>
        <w:t>European put option</w:t>
      </w:r>
      <w:r w:rsidRPr="00E4605A">
        <w:t xml:space="preserve"> (Asset = $50, Strike = $52, Time = 1.0 year, Volatility = 30%, Riskless rate = 5%, and Dividend Yield = 0%)</w:t>
      </w:r>
    </w:p>
    <w:p w14:paraId="56AE060A" w14:textId="77777777" w:rsidR="0089589F" w:rsidRPr="00E4605A" w:rsidRDefault="0089589F" w:rsidP="00011813">
      <w:pPr>
        <w:pStyle w:val="Text"/>
      </w:pPr>
    </w:p>
    <w:tbl>
      <w:tblPr>
        <w:tblW w:w="7652" w:type="dxa"/>
        <w:jc w:val="center"/>
        <w:tblInd w:w="-487" w:type="dxa"/>
        <w:tblCellMar>
          <w:left w:w="0" w:type="dxa"/>
          <w:right w:w="0" w:type="dxa"/>
        </w:tblCellMar>
        <w:tblLook w:val="04A0" w:firstRow="1" w:lastRow="0" w:firstColumn="1" w:lastColumn="0" w:noHBand="0" w:noVBand="1"/>
        <w:tblPrChange w:id="3380" w:author="Aleksander Hansen" w:date="2013-02-16T20:46:00Z">
          <w:tblPr>
            <w:tblW w:w="7472" w:type="dxa"/>
            <w:jc w:val="center"/>
            <w:tblInd w:w="-487" w:type="dxa"/>
            <w:tblCellMar>
              <w:left w:w="0" w:type="dxa"/>
              <w:right w:w="0" w:type="dxa"/>
            </w:tblCellMar>
            <w:tblLook w:val="04A0" w:firstRow="1" w:lastRow="0" w:firstColumn="1" w:lastColumn="0" w:noHBand="0" w:noVBand="1"/>
          </w:tblPr>
        </w:tblPrChange>
      </w:tblPr>
      <w:tblGrid>
        <w:gridCol w:w="1226"/>
        <w:gridCol w:w="1056"/>
        <w:gridCol w:w="176"/>
        <w:gridCol w:w="1056"/>
        <w:gridCol w:w="1141"/>
        <w:gridCol w:w="1317"/>
        <w:gridCol w:w="527"/>
        <w:gridCol w:w="1153"/>
        <w:tblGridChange w:id="3381">
          <w:tblGrid>
            <w:gridCol w:w="1226"/>
            <w:gridCol w:w="1056"/>
            <w:gridCol w:w="176"/>
            <w:gridCol w:w="1056"/>
            <w:gridCol w:w="1141"/>
            <w:gridCol w:w="385"/>
            <w:gridCol w:w="932"/>
            <w:gridCol w:w="265"/>
            <w:gridCol w:w="262"/>
            <w:gridCol w:w="769"/>
            <w:gridCol w:w="172"/>
            <w:gridCol w:w="212"/>
            <w:gridCol w:w="819"/>
            <w:gridCol w:w="1114"/>
            <w:gridCol w:w="1286"/>
            <w:gridCol w:w="515"/>
            <w:gridCol w:w="1126"/>
          </w:tblGrid>
        </w:tblGridChange>
      </w:tblGrid>
      <w:tr w:rsidR="00036EF4" w:rsidRPr="00997884" w14:paraId="5AFC662E" w14:textId="77777777" w:rsidTr="00036EF4">
        <w:trPr>
          <w:trHeight w:hRule="exact" w:val="257"/>
          <w:jc w:val="center"/>
          <w:trPrChange w:id="3382" w:author="Aleksander Hansen" w:date="2013-02-16T20:46:00Z">
            <w:trPr>
              <w:gridBefore w:val="6"/>
              <w:trHeight w:hRule="exact" w:val="263"/>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383"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E78EEE8" w14:textId="77777777" w:rsidR="00994066" w:rsidRPr="00997884" w:rsidRDefault="00994066" w:rsidP="0089589F">
            <w:pPr>
              <w:pStyle w:val="Text"/>
              <w:rPr>
                <w:rStyle w:val="Strong"/>
              </w:rPr>
            </w:pPr>
            <w:r w:rsidRPr="00997884">
              <w:t>Asset</w:t>
            </w: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384"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0721CAA" w14:textId="77777777" w:rsidR="00994066" w:rsidRPr="00997884" w:rsidRDefault="00994066" w:rsidP="0089589F">
            <w:pPr>
              <w:pStyle w:val="Text"/>
              <w:rPr>
                <w:rStyle w:val="Strong"/>
              </w:rPr>
            </w:pPr>
            <w:r w:rsidRPr="00997884">
              <w:t>$50.00</w:t>
            </w: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385"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04C26C32"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386"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1BD63C0" w14:textId="77777777" w:rsidR="00994066" w:rsidRPr="00997884" w:rsidRDefault="00994066" w:rsidP="0089589F">
            <w:pPr>
              <w:pStyle w:val="Text"/>
              <w:rPr>
                <w:rStyle w:val="Strong"/>
              </w:rPr>
            </w:pPr>
            <w:r w:rsidRPr="00997884">
              <w:t>Solved:</w:t>
            </w:r>
          </w:p>
        </w:tc>
        <w:tc>
          <w:tcPr>
            <w:tcW w:w="1141" w:type="dxa"/>
            <w:tcBorders>
              <w:top w:val="nil"/>
              <w:left w:val="nil"/>
              <w:bottom w:val="nil"/>
              <w:right w:val="nil"/>
            </w:tcBorders>
            <w:shd w:val="clear" w:color="auto" w:fill="auto"/>
            <w:noWrap/>
            <w:tcMar>
              <w:top w:w="17" w:type="dxa"/>
              <w:left w:w="17" w:type="dxa"/>
              <w:bottom w:w="0" w:type="dxa"/>
              <w:right w:w="17" w:type="dxa"/>
            </w:tcMar>
            <w:vAlign w:val="bottom"/>
            <w:hideMark/>
            <w:tcPrChange w:id="3387" w:author="Aleksander Hansen" w:date="2013-02-16T20:46:00Z">
              <w:tcPr>
                <w:tcW w:w="1114"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9A88F52" w14:textId="77777777" w:rsidR="00994066" w:rsidRPr="00997884" w:rsidRDefault="00994066" w:rsidP="0089589F">
            <w:pPr>
              <w:pStyle w:val="Text"/>
            </w:pPr>
            <w:r w:rsidRPr="00997884">
              <w:t> </w:t>
            </w:r>
          </w:p>
        </w:tc>
        <w:tc>
          <w:tcPr>
            <w:tcW w:w="1317" w:type="dxa"/>
            <w:tcBorders>
              <w:top w:val="nil"/>
              <w:left w:val="nil"/>
              <w:bottom w:val="nil"/>
              <w:right w:val="nil"/>
            </w:tcBorders>
            <w:shd w:val="clear" w:color="auto" w:fill="auto"/>
            <w:noWrap/>
            <w:tcMar>
              <w:top w:w="17" w:type="dxa"/>
              <w:left w:w="17" w:type="dxa"/>
              <w:bottom w:w="0" w:type="dxa"/>
              <w:right w:w="17" w:type="dxa"/>
            </w:tcMar>
            <w:vAlign w:val="bottom"/>
            <w:hideMark/>
            <w:tcPrChange w:id="3388" w:author="Aleksander Hansen" w:date="2013-02-16T20:46:00Z">
              <w:tcPr>
                <w:tcW w:w="1286"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628F1D12" w14:textId="77777777" w:rsidR="00994066" w:rsidRPr="00997884" w:rsidRDefault="00994066" w:rsidP="0089589F">
            <w:pPr>
              <w:pStyle w:val="Text"/>
            </w:pPr>
          </w:p>
        </w:tc>
        <w:tc>
          <w:tcPr>
            <w:tcW w:w="527" w:type="dxa"/>
            <w:tcBorders>
              <w:top w:val="nil"/>
              <w:left w:val="nil"/>
              <w:bottom w:val="nil"/>
              <w:right w:val="nil"/>
            </w:tcBorders>
            <w:shd w:val="clear" w:color="auto" w:fill="auto"/>
            <w:noWrap/>
            <w:tcMar>
              <w:top w:w="17" w:type="dxa"/>
              <w:left w:w="17" w:type="dxa"/>
              <w:bottom w:w="0" w:type="dxa"/>
              <w:right w:w="17" w:type="dxa"/>
            </w:tcMar>
            <w:vAlign w:val="bottom"/>
            <w:hideMark/>
            <w:tcPrChange w:id="3389" w:author="Aleksander Hansen" w:date="2013-02-16T20:46:00Z">
              <w:tcPr>
                <w:tcW w:w="515"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275B250A" w14:textId="77777777" w:rsidR="00994066" w:rsidRPr="00997884" w:rsidRDefault="00994066" w:rsidP="0089589F">
            <w:pPr>
              <w:pStyle w:val="Text"/>
            </w:pPr>
          </w:p>
        </w:tc>
        <w:tc>
          <w:tcPr>
            <w:tcW w:w="1153" w:type="dxa"/>
            <w:tcBorders>
              <w:top w:val="nil"/>
              <w:left w:val="nil"/>
              <w:bottom w:val="nil"/>
              <w:right w:val="nil"/>
            </w:tcBorders>
            <w:shd w:val="clear" w:color="auto" w:fill="auto"/>
            <w:noWrap/>
            <w:tcMar>
              <w:top w:w="17" w:type="dxa"/>
              <w:left w:w="17" w:type="dxa"/>
              <w:bottom w:w="0" w:type="dxa"/>
              <w:right w:w="17" w:type="dxa"/>
            </w:tcMar>
            <w:vAlign w:val="bottom"/>
            <w:hideMark/>
            <w:tcPrChange w:id="3390" w:author="Aleksander Hansen" w:date="2013-02-16T20:46:00Z">
              <w:tcPr>
                <w:tcW w:w="1126"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6EA8C0E1" w14:textId="77777777" w:rsidR="00994066" w:rsidRPr="00997884" w:rsidRDefault="00994066" w:rsidP="0089589F">
            <w:pPr>
              <w:pStyle w:val="Text"/>
            </w:pPr>
          </w:p>
        </w:tc>
      </w:tr>
      <w:tr w:rsidR="00036EF4" w:rsidRPr="00997884" w14:paraId="4DA64C66" w14:textId="77777777" w:rsidTr="00036EF4">
        <w:trPr>
          <w:trHeight w:hRule="exact" w:val="373"/>
          <w:jc w:val="center"/>
          <w:trPrChange w:id="3391" w:author="Aleksander Hansen" w:date="2013-02-16T20:46:00Z">
            <w:trPr>
              <w:gridBefore w:val="6"/>
              <w:trHeight w:hRule="exact" w:val="257"/>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392"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FE8E8E0" w14:textId="77777777" w:rsidR="00994066" w:rsidRPr="00997884" w:rsidRDefault="00994066" w:rsidP="0089589F">
            <w:pPr>
              <w:pStyle w:val="Text"/>
              <w:rPr>
                <w:rStyle w:val="Strong"/>
              </w:rPr>
            </w:pPr>
            <w:r w:rsidRPr="00997884">
              <w:t>Strike</w:t>
            </w: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393"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53A9E02" w14:textId="77777777" w:rsidR="00994066" w:rsidRPr="00997884" w:rsidRDefault="00994066" w:rsidP="0089589F">
            <w:pPr>
              <w:pStyle w:val="Text"/>
              <w:rPr>
                <w:rStyle w:val="Strong"/>
              </w:rPr>
            </w:pPr>
            <w:r w:rsidRPr="00997884">
              <w:t>$52.00</w:t>
            </w: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394"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4CC9B40"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395"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86CCEFF" w14:textId="77777777" w:rsidR="00994066" w:rsidRPr="00997884" w:rsidRDefault="00994066" w:rsidP="0089589F">
            <w:pPr>
              <w:pStyle w:val="Text"/>
              <w:rPr>
                <w:rStyle w:val="Strong"/>
              </w:rPr>
            </w:pPr>
            <w:proofErr w:type="gramStart"/>
            <w:r w:rsidRPr="00997884">
              <w:t>u</w:t>
            </w:r>
            <w:proofErr w:type="gramEnd"/>
          </w:p>
        </w:tc>
        <w:tc>
          <w:tcPr>
            <w:tcW w:w="1141" w:type="dxa"/>
            <w:tcBorders>
              <w:top w:val="nil"/>
              <w:left w:val="nil"/>
              <w:bottom w:val="nil"/>
              <w:right w:val="nil"/>
            </w:tcBorders>
            <w:shd w:val="clear" w:color="auto" w:fill="auto"/>
            <w:noWrap/>
            <w:tcMar>
              <w:top w:w="17" w:type="dxa"/>
              <w:left w:w="17" w:type="dxa"/>
              <w:bottom w:w="0" w:type="dxa"/>
              <w:right w:w="17" w:type="dxa"/>
            </w:tcMar>
            <w:vAlign w:val="bottom"/>
            <w:hideMark/>
            <w:tcPrChange w:id="3396" w:author="Aleksander Hansen" w:date="2013-02-16T20:46:00Z">
              <w:tcPr>
                <w:tcW w:w="1114"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314E0A4B" w14:textId="77777777" w:rsidR="00994066" w:rsidRPr="00997884" w:rsidRDefault="00994066" w:rsidP="0089589F">
            <w:pPr>
              <w:pStyle w:val="Text"/>
            </w:pPr>
            <w:r w:rsidRPr="00997884">
              <w:t>1.3499</w:t>
            </w:r>
          </w:p>
        </w:tc>
        <w:tc>
          <w:tcPr>
            <w:tcW w:w="2997" w:type="dxa"/>
            <w:gridSpan w:val="3"/>
            <w:tcBorders>
              <w:top w:val="nil"/>
              <w:left w:val="nil"/>
              <w:bottom w:val="nil"/>
              <w:right w:val="nil"/>
            </w:tcBorders>
            <w:shd w:val="clear" w:color="auto" w:fill="auto"/>
            <w:noWrap/>
            <w:tcMar>
              <w:top w:w="17" w:type="dxa"/>
              <w:left w:w="17" w:type="dxa"/>
              <w:bottom w:w="0" w:type="dxa"/>
              <w:right w:w="17" w:type="dxa"/>
            </w:tcMar>
            <w:vAlign w:val="bottom"/>
            <w:hideMark/>
            <w:tcPrChange w:id="3397" w:author="Aleksander Hansen" w:date="2013-02-16T20:46:00Z">
              <w:tcPr>
                <w:tcW w:w="2927" w:type="dxa"/>
                <w:gridSpan w:val="3"/>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9EDAA2D" w14:textId="77777777" w:rsidR="00994066" w:rsidRPr="00997884" w:rsidRDefault="00994066" w:rsidP="0089589F">
            <w:pPr>
              <w:pStyle w:val="Text"/>
              <w:rPr>
                <w:i/>
              </w:rPr>
            </w:pPr>
            <w:r w:rsidRPr="00997884">
              <w:rPr>
                <w:i/>
              </w:rPr>
              <w:t xml:space="preserve"> &lt;&lt; </w:t>
            </w:r>
            <w:proofErr w:type="gramStart"/>
            <w:r w:rsidRPr="00997884">
              <w:rPr>
                <w:i/>
              </w:rPr>
              <w:t>magnitude</w:t>
            </w:r>
            <w:proofErr w:type="gramEnd"/>
            <w:r w:rsidRPr="00997884">
              <w:rPr>
                <w:i/>
              </w:rPr>
              <w:t xml:space="preserve"> of up jump</w:t>
            </w:r>
          </w:p>
        </w:tc>
      </w:tr>
      <w:tr w:rsidR="00036EF4" w:rsidRPr="00997884" w14:paraId="69C6F0DC" w14:textId="77777777" w:rsidTr="00036EF4">
        <w:trPr>
          <w:trHeight w:hRule="exact" w:val="257"/>
          <w:jc w:val="center"/>
          <w:trPrChange w:id="3398" w:author="Aleksander Hansen" w:date="2013-02-16T20:46:00Z">
            <w:trPr>
              <w:gridBefore w:val="6"/>
              <w:trHeight w:hRule="exact" w:val="257"/>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399"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FCDCCE7" w14:textId="77777777" w:rsidR="00994066" w:rsidRPr="00997884" w:rsidRDefault="00994066" w:rsidP="0089589F">
            <w:pPr>
              <w:pStyle w:val="Text"/>
              <w:rPr>
                <w:rStyle w:val="Strong"/>
              </w:rPr>
            </w:pPr>
            <w:r w:rsidRPr="00997884">
              <w:t>Time (</w:t>
            </w:r>
            <w:proofErr w:type="spellStart"/>
            <w:r w:rsidRPr="00997884">
              <w:t>Yrs</w:t>
            </w:r>
            <w:proofErr w:type="spellEnd"/>
            <w:r w:rsidRPr="00997884">
              <w:t>)</w:t>
            </w: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400"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53AB0AF" w14:textId="77777777" w:rsidR="00994066" w:rsidRPr="00997884" w:rsidRDefault="00994066" w:rsidP="0089589F">
            <w:pPr>
              <w:pStyle w:val="Text"/>
              <w:rPr>
                <w:rStyle w:val="Strong"/>
              </w:rPr>
            </w:pPr>
            <w:r w:rsidRPr="00997884">
              <w:t>1.0</w:t>
            </w: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401"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0798D94F"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402"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DD553DD" w14:textId="77777777" w:rsidR="00994066" w:rsidRPr="00997884" w:rsidRDefault="00994066" w:rsidP="0089589F">
            <w:pPr>
              <w:pStyle w:val="Text"/>
              <w:rPr>
                <w:rStyle w:val="Strong"/>
              </w:rPr>
            </w:pPr>
            <w:proofErr w:type="gramStart"/>
            <w:r w:rsidRPr="00997884">
              <w:t>d</w:t>
            </w:r>
            <w:proofErr w:type="gramEnd"/>
          </w:p>
        </w:tc>
        <w:tc>
          <w:tcPr>
            <w:tcW w:w="1141" w:type="dxa"/>
            <w:tcBorders>
              <w:top w:val="nil"/>
              <w:left w:val="nil"/>
              <w:bottom w:val="nil"/>
              <w:right w:val="nil"/>
            </w:tcBorders>
            <w:shd w:val="clear" w:color="auto" w:fill="auto"/>
            <w:noWrap/>
            <w:tcMar>
              <w:top w:w="17" w:type="dxa"/>
              <w:left w:w="17" w:type="dxa"/>
              <w:bottom w:w="0" w:type="dxa"/>
              <w:right w:w="17" w:type="dxa"/>
            </w:tcMar>
            <w:vAlign w:val="bottom"/>
            <w:hideMark/>
            <w:tcPrChange w:id="3403" w:author="Aleksander Hansen" w:date="2013-02-16T20:46:00Z">
              <w:tcPr>
                <w:tcW w:w="1114"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BFF068C" w14:textId="77777777" w:rsidR="00994066" w:rsidRPr="00997884" w:rsidRDefault="00994066" w:rsidP="0089589F">
            <w:pPr>
              <w:pStyle w:val="Text"/>
            </w:pPr>
            <w:r w:rsidRPr="00997884">
              <w:t>0.7408</w:t>
            </w:r>
          </w:p>
        </w:tc>
        <w:tc>
          <w:tcPr>
            <w:tcW w:w="2997" w:type="dxa"/>
            <w:gridSpan w:val="3"/>
            <w:tcBorders>
              <w:top w:val="nil"/>
              <w:left w:val="nil"/>
              <w:bottom w:val="nil"/>
              <w:right w:val="nil"/>
            </w:tcBorders>
            <w:shd w:val="clear" w:color="auto" w:fill="auto"/>
            <w:noWrap/>
            <w:tcMar>
              <w:top w:w="17" w:type="dxa"/>
              <w:left w:w="17" w:type="dxa"/>
              <w:bottom w:w="0" w:type="dxa"/>
              <w:right w:w="17" w:type="dxa"/>
            </w:tcMar>
            <w:vAlign w:val="bottom"/>
            <w:hideMark/>
            <w:tcPrChange w:id="3404" w:author="Aleksander Hansen" w:date="2013-02-16T20:46:00Z">
              <w:tcPr>
                <w:tcW w:w="2927" w:type="dxa"/>
                <w:gridSpan w:val="3"/>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1AB0AB8" w14:textId="77777777" w:rsidR="00994066" w:rsidRPr="00997884" w:rsidRDefault="00994066" w:rsidP="0089589F">
            <w:pPr>
              <w:pStyle w:val="Text"/>
              <w:rPr>
                <w:i/>
              </w:rPr>
            </w:pPr>
            <w:r w:rsidRPr="00997884">
              <w:rPr>
                <w:i/>
              </w:rPr>
              <w:t xml:space="preserve"> &lt;&lt; </w:t>
            </w:r>
            <w:proofErr w:type="gramStart"/>
            <w:r w:rsidRPr="00997884">
              <w:rPr>
                <w:i/>
              </w:rPr>
              <w:t>magnitude</w:t>
            </w:r>
            <w:proofErr w:type="gramEnd"/>
            <w:r w:rsidRPr="00997884">
              <w:rPr>
                <w:i/>
              </w:rPr>
              <w:t xml:space="preserve"> of down jump</w:t>
            </w:r>
          </w:p>
        </w:tc>
      </w:tr>
      <w:tr w:rsidR="00036EF4" w:rsidRPr="00997884" w14:paraId="611582E9" w14:textId="77777777" w:rsidTr="00036EF4">
        <w:trPr>
          <w:trHeight w:hRule="exact" w:val="257"/>
          <w:jc w:val="center"/>
          <w:trPrChange w:id="3405" w:author="Aleksander Hansen" w:date="2013-02-16T20:46:00Z">
            <w:trPr>
              <w:gridBefore w:val="6"/>
              <w:trHeight w:hRule="exact" w:val="263"/>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406"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01314B9" w14:textId="77777777" w:rsidR="00994066" w:rsidRPr="00997884" w:rsidRDefault="00994066" w:rsidP="0089589F">
            <w:pPr>
              <w:pStyle w:val="Text"/>
              <w:rPr>
                <w:rStyle w:val="Strong"/>
              </w:rPr>
            </w:pPr>
            <w:r w:rsidRPr="00997884">
              <w:t>Volatility</w:t>
            </w: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407"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70EA6CB" w14:textId="77777777" w:rsidR="00994066" w:rsidRPr="00997884" w:rsidRDefault="00994066" w:rsidP="0089589F">
            <w:pPr>
              <w:pStyle w:val="Text"/>
              <w:rPr>
                <w:rStyle w:val="Strong"/>
              </w:rPr>
            </w:pPr>
            <w:r w:rsidRPr="00997884">
              <w:t>30%</w:t>
            </w: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408"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8218C52"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409"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A10DFB5" w14:textId="77777777" w:rsidR="00994066" w:rsidRPr="00997884" w:rsidRDefault="00994066" w:rsidP="0089589F">
            <w:pPr>
              <w:pStyle w:val="Text"/>
              <w:rPr>
                <w:rStyle w:val="Strong"/>
              </w:rPr>
            </w:pPr>
            <w:proofErr w:type="gramStart"/>
            <w:r w:rsidRPr="00997884">
              <w:t>a</w:t>
            </w:r>
            <w:proofErr w:type="gramEnd"/>
          </w:p>
        </w:tc>
        <w:tc>
          <w:tcPr>
            <w:tcW w:w="1141" w:type="dxa"/>
            <w:tcBorders>
              <w:top w:val="nil"/>
              <w:left w:val="nil"/>
              <w:bottom w:val="nil"/>
              <w:right w:val="nil"/>
            </w:tcBorders>
            <w:shd w:val="clear" w:color="auto" w:fill="auto"/>
            <w:noWrap/>
            <w:tcMar>
              <w:top w:w="17" w:type="dxa"/>
              <w:left w:w="17" w:type="dxa"/>
              <w:bottom w:w="0" w:type="dxa"/>
              <w:right w:w="17" w:type="dxa"/>
            </w:tcMar>
            <w:vAlign w:val="bottom"/>
            <w:hideMark/>
            <w:tcPrChange w:id="3410" w:author="Aleksander Hansen" w:date="2013-02-16T20:46:00Z">
              <w:tcPr>
                <w:tcW w:w="1114"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54630C41" w14:textId="77777777" w:rsidR="00994066" w:rsidRPr="00997884" w:rsidRDefault="00994066" w:rsidP="0089589F">
            <w:pPr>
              <w:pStyle w:val="Text"/>
            </w:pPr>
            <w:r w:rsidRPr="00997884">
              <w:t>1.0513</w:t>
            </w:r>
          </w:p>
        </w:tc>
        <w:tc>
          <w:tcPr>
            <w:tcW w:w="1317" w:type="dxa"/>
            <w:tcBorders>
              <w:top w:val="nil"/>
              <w:left w:val="nil"/>
              <w:bottom w:val="nil"/>
              <w:right w:val="nil"/>
            </w:tcBorders>
            <w:shd w:val="clear" w:color="auto" w:fill="auto"/>
            <w:noWrap/>
            <w:tcMar>
              <w:top w:w="17" w:type="dxa"/>
              <w:left w:w="17" w:type="dxa"/>
              <w:bottom w:w="0" w:type="dxa"/>
              <w:right w:w="17" w:type="dxa"/>
            </w:tcMar>
            <w:vAlign w:val="bottom"/>
            <w:hideMark/>
            <w:tcPrChange w:id="3411" w:author="Aleksander Hansen" w:date="2013-02-16T20:46:00Z">
              <w:tcPr>
                <w:tcW w:w="1286"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6D9E9DC" w14:textId="77777777" w:rsidR="00994066" w:rsidRPr="00997884" w:rsidRDefault="00994066" w:rsidP="0089589F">
            <w:pPr>
              <w:pStyle w:val="Text"/>
              <w:rPr>
                <w:i/>
              </w:rPr>
            </w:pPr>
          </w:p>
        </w:tc>
        <w:tc>
          <w:tcPr>
            <w:tcW w:w="527" w:type="dxa"/>
            <w:tcBorders>
              <w:top w:val="nil"/>
              <w:left w:val="nil"/>
              <w:bottom w:val="nil"/>
              <w:right w:val="nil"/>
            </w:tcBorders>
            <w:shd w:val="clear" w:color="auto" w:fill="auto"/>
            <w:noWrap/>
            <w:tcMar>
              <w:top w:w="17" w:type="dxa"/>
              <w:left w:w="17" w:type="dxa"/>
              <w:bottom w:w="0" w:type="dxa"/>
              <w:right w:w="17" w:type="dxa"/>
            </w:tcMar>
            <w:vAlign w:val="bottom"/>
            <w:hideMark/>
            <w:tcPrChange w:id="3412" w:author="Aleksander Hansen" w:date="2013-02-16T20:46:00Z">
              <w:tcPr>
                <w:tcW w:w="515"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20ED8B5E" w14:textId="77777777" w:rsidR="00994066" w:rsidRPr="00997884" w:rsidRDefault="00994066" w:rsidP="0089589F">
            <w:pPr>
              <w:pStyle w:val="Text"/>
              <w:rPr>
                <w:i/>
              </w:rPr>
            </w:pPr>
          </w:p>
        </w:tc>
        <w:tc>
          <w:tcPr>
            <w:tcW w:w="1153" w:type="dxa"/>
            <w:tcBorders>
              <w:top w:val="nil"/>
              <w:left w:val="nil"/>
              <w:bottom w:val="nil"/>
              <w:right w:val="nil"/>
            </w:tcBorders>
            <w:shd w:val="clear" w:color="auto" w:fill="auto"/>
            <w:noWrap/>
            <w:tcMar>
              <w:top w:w="17" w:type="dxa"/>
              <w:left w:w="17" w:type="dxa"/>
              <w:bottom w:w="0" w:type="dxa"/>
              <w:right w:w="17" w:type="dxa"/>
            </w:tcMar>
            <w:vAlign w:val="bottom"/>
            <w:hideMark/>
            <w:tcPrChange w:id="3413" w:author="Aleksander Hansen" w:date="2013-02-16T20:46:00Z">
              <w:tcPr>
                <w:tcW w:w="1126"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540864F2" w14:textId="77777777" w:rsidR="00994066" w:rsidRPr="00997884" w:rsidRDefault="00994066" w:rsidP="0089589F">
            <w:pPr>
              <w:pStyle w:val="Text"/>
              <w:rPr>
                <w:i/>
              </w:rPr>
            </w:pPr>
          </w:p>
        </w:tc>
      </w:tr>
      <w:tr w:rsidR="00036EF4" w:rsidRPr="00997884" w14:paraId="5D52C0A1" w14:textId="77777777" w:rsidTr="00036EF4">
        <w:trPr>
          <w:trHeight w:hRule="exact" w:val="257"/>
          <w:jc w:val="center"/>
          <w:trPrChange w:id="3414" w:author="Aleksander Hansen" w:date="2013-02-16T20:46:00Z">
            <w:trPr>
              <w:gridBefore w:val="6"/>
              <w:trHeight w:hRule="exact" w:val="257"/>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415"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14C0D2C" w14:textId="77777777" w:rsidR="00994066" w:rsidRPr="00997884" w:rsidRDefault="00994066" w:rsidP="0089589F">
            <w:pPr>
              <w:pStyle w:val="Text"/>
              <w:rPr>
                <w:rStyle w:val="Strong"/>
              </w:rPr>
            </w:pPr>
            <w:r w:rsidRPr="00997884">
              <w:t>Riskless</w:t>
            </w: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416"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2DA2135F" w14:textId="77777777" w:rsidR="00994066" w:rsidRPr="00997884" w:rsidRDefault="00994066" w:rsidP="0089589F">
            <w:pPr>
              <w:pStyle w:val="Text"/>
              <w:rPr>
                <w:rStyle w:val="Strong"/>
              </w:rPr>
            </w:pPr>
            <w:r w:rsidRPr="00997884">
              <w:t>5.0%</w:t>
            </w: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417"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3DCDFACE"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418"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221B7BC4" w14:textId="77777777" w:rsidR="00994066" w:rsidRPr="00997884" w:rsidRDefault="00994066" w:rsidP="0089589F">
            <w:pPr>
              <w:pStyle w:val="Text"/>
              <w:rPr>
                <w:rStyle w:val="Strong"/>
              </w:rPr>
            </w:pPr>
            <w:proofErr w:type="gramStart"/>
            <w:r w:rsidRPr="00997884">
              <w:t>p</w:t>
            </w:r>
            <w:proofErr w:type="gramEnd"/>
          </w:p>
        </w:tc>
        <w:tc>
          <w:tcPr>
            <w:tcW w:w="1141" w:type="dxa"/>
            <w:tcBorders>
              <w:top w:val="nil"/>
              <w:left w:val="nil"/>
              <w:bottom w:val="nil"/>
              <w:right w:val="nil"/>
            </w:tcBorders>
            <w:shd w:val="clear" w:color="auto" w:fill="auto"/>
            <w:noWrap/>
            <w:tcMar>
              <w:top w:w="17" w:type="dxa"/>
              <w:left w:w="17" w:type="dxa"/>
              <w:bottom w:w="0" w:type="dxa"/>
              <w:right w:w="17" w:type="dxa"/>
            </w:tcMar>
            <w:vAlign w:val="bottom"/>
            <w:hideMark/>
            <w:tcPrChange w:id="3419" w:author="Aleksander Hansen" w:date="2013-02-16T20:46:00Z">
              <w:tcPr>
                <w:tcW w:w="1114"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367DA42" w14:textId="77777777" w:rsidR="00994066" w:rsidRPr="00997884" w:rsidRDefault="00994066" w:rsidP="0089589F">
            <w:pPr>
              <w:pStyle w:val="Text"/>
            </w:pPr>
            <w:r w:rsidRPr="00997884">
              <w:t>0.5097</w:t>
            </w:r>
          </w:p>
        </w:tc>
        <w:tc>
          <w:tcPr>
            <w:tcW w:w="2997" w:type="dxa"/>
            <w:gridSpan w:val="3"/>
            <w:tcBorders>
              <w:top w:val="nil"/>
              <w:left w:val="nil"/>
              <w:bottom w:val="nil"/>
              <w:right w:val="nil"/>
            </w:tcBorders>
            <w:shd w:val="clear" w:color="auto" w:fill="auto"/>
            <w:noWrap/>
            <w:tcMar>
              <w:top w:w="17" w:type="dxa"/>
              <w:left w:w="17" w:type="dxa"/>
              <w:bottom w:w="0" w:type="dxa"/>
              <w:right w:w="17" w:type="dxa"/>
            </w:tcMar>
            <w:vAlign w:val="bottom"/>
            <w:hideMark/>
            <w:tcPrChange w:id="3420" w:author="Aleksander Hansen" w:date="2013-02-16T20:46:00Z">
              <w:tcPr>
                <w:tcW w:w="2927" w:type="dxa"/>
                <w:gridSpan w:val="3"/>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22CD778" w14:textId="77777777" w:rsidR="00994066" w:rsidRPr="00997884" w:rsidRDefault="00994066" w:rsidP="0089589F">
            <w:pPr>
              <w:pStyle w:val="Text"/>
              <w:rPr>
                <w:i/>
              </w:rPr>
            </w:pPr>
            <w:r w:rsidRPr="00997884">
              <w:rPr>
                <w:i/>
              </w:rPr>
              <w:t xml:space="preserve"> &lt;&lt; </w:t>
            </w:r>
            <w:proofErr w:type="gramStart"/>
            <w:r w:rsidRPr="00997884">
              <w:rPr>
                <w:i/>
              </w:rPr>
              <w:t>probability</w:t>
            </w:r>
            <w:proofErr w:type="gramEnd"/>
            <w:r w:rsidRPr="00997884">
              <w:rPr>
                <w:i/>
              </w:rPr>
              <w:t xml:space="preserve"> of up jump</w:t>
            </w:r>
          </w:p>
        </w:tc>
      </w:tr>
      <w:tr w:rsidR="00036EF4" w:rsidRPr="00997884" w14:paraId="075F3293" w14:textId="77777777" w:rsidTr="00036EF4">
        <w:trPr>
          <w:trHeight w:hRule="exact" w:val="319"/>
          <w:jc w:val="center"/>
          <w:trPrChange w:id="3421" w:author="Aleksander Hansen" w:date="2013-02-16T20:47:00Z">
            <w:trPr>
              <w:gridBefore w:val="6"/>
              <w:trHeight w:hRule="exact" w:val="257"/>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422" w:author="Aleksander Hansen" w:date="2013-02-16T20:47: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AB4B681" w14:textId="77777777" w:rsidR="00994066" w:rsidRPr="00997884" w:rsidRDefault="00994066" w:rsidP="0089589F">
            <w:pPr>
              <w:pStyle w:val="Text"/>
              <w:rPr>
                <w:rStyle w:val="Strong"/>
              </w:rPr>
            </w:pPr>
            <w:proofErr w:type="spellStart"/>
            <w:r w:rsidRPr="00997884">
              <w:t>Div</w:t>
            </w:r>
            <w:proofErr w:type="spellEnd"/>
            <w:r w:rsidRPr="00997884">
              <w:t xml:space="preserve"> Yield</w:t>
            </w: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423" w:author="Aleksander Hansen" w:date="2013-02-16T20:47: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1CA60C9" w14:textId="77777777" w:rsidR="00994066" w:rsidRPr="00997884" w:rsidRDefault="00994066" w:rsidP="0089589F">
            <w:pPr>
              <w:pStyle w:val="Text"/>
              <w:rPr>
                <w:rStyle w:val="Strong"/>
              </w:rPr>
            </w:pPr>
            <w:r w:rsidRPr="00997884">
              <w:t>0.0%</w:t>
            </w: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424" w:author="Aleksander Hansen" w:date="2013-02-16T20:47: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BEFC468"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425" w:author="Aleksander Hansen" w:date="2013-02-16T20:47: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84E84E6" w14:textId="77777777" w:rsidR="00994066" w:rsidRPr="00997884" w:rsidRDefault="00994066" w:rsidP="0089589F">
            <w:pPr>
              <w:pStyle w:val="Text"/>
              <w:rPr>
                <w:rStyle w:val="Strong"/>
              </w:rPr>
            </w:pPr>
            <w:r w:rsidRPr="00997884">
              <w:t>1-p</w:t>
            </w:r>
          </w:p>
        </w:tc>
        <w:tc>
          <w:tcPr>
            <w:tcW w:w="1141" w:type="dxa"/>
            <w:tcBorders>
              <w:top w:val="nil"/>
              <w:left w:val="nil"/>
              <w:bottom w:val="nil"/>
              <w:right w:val="nil"/>
            </w:tcBorders>
            <w:shd w:val="clear" w:color="auto" w:fill="auto"/>
            <w:noWrap/>
            <w:tcMar>
              <w:top w:w="17" w:type="dxa"/>
              <w:left w:w="17" w:type="dxa"/>
              <w:bottom w:w="0" w:type="dxa"/>
              <w:right w:w="17" w:type="dxa"/>
            </w:tcMar>
            <w:vAlign w:val="bottom"/>
            <w:hideMark/>
            <w:tcPrChange w:id="3426" w:author="Aleksander Hansen" w:date="2013-02-16T20:47:00Z">
              <w:tcPr>
                <w:tcW w:w="1114"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574D5175" w14:textId="77777777" w:rsidR="00994066" w:rsidRPr="00997884" w:rsidRDefault="00994066" w:rsidP="0089589F">
            <w:pPr>
              <w:pStyle w:val="Text"/>
            </w:pPr>
            <w:r w:rsidRPr="00997884">
              <w:t>0.4903</w:t>
            </w:r>
          </w:p>
        </w:tc>
        <w:tc>
          <w:tcPr>
            <w:tcW w:w="2997" w:type="dxa"/>
            <w:gridSpan w:val="3"/>
            <w:tcBorders>
              <w:top w:val="nil"/>
              <w:left w:val="nil"/>
              <w:bottom w:val="nil"/>
              <w:right w:val="nil"/>
            </w:tcBorders>
            <w:shd w:val="clear" w:color="auto" w:fill="auto"/>
            <w:noWrap/>
            <w:tcMar>
              <w:top w:w="17" w:type="dxa"/>
              <w:left w:w="17" w:type="dxa"/>
              <w:bottom w:w="0" w:type="dxa"/>
              <w:right w:w="17" w:type="dxa"/>
            </w:tcMar>
            <w:vAlign w:val="bottom"/>
            <w:hideMark/>
            <w:tcPrChange w:id="3427" w:author="Aleksander Hansen" w:date="2013-02-16T20:47:00Z">
              <w:tcPr>
                <w:tcW w:w="2927" w:type="dxa"/>
                <w:gridSpan w:val="3"/>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C3AD08B" w14:textId="77777777" w:rsidR="00994066" w:rsidRPr="00997884" w:rsidRDefault="00994066" w:rsidP="0089589F">
            <w:pPr>
              <w:pStyle w:val="Text"/>
              <w:rPr>
                <w:i/>
              </w:rPr>
            </w:pPr>
            <w:r w:rsidRPr="00997884">
              <w:rPr>
                <w:i/>
              </w:rPr>
              <w:t xml:space="preserve"> &lt;&lt; </w:t>
            </w:r>
            <w:proofErr w:type="gramStart"/>
            <w:r w:rsidRPr="00997884">
              <w:rPr>
                <w:i/>
              </w:rPr>
              <w:t>probability</w:t>
            </w:r>
            <w:proofErr w:type="gramEnd"/>
            <w:r w:rsidRPr="00997884">
              <w:rPr>
                <w:i/>
              </w:rPr>
              <w:t xml:space="preserve"> of down jump</w:t>
            </w:r>
          </w:p>
        </w:tc>
      </w:tr>
      <w:tr w:rsidR="00036EF4" w:rsidRPr="00997884" w14:paraId="21B51AD4" w14:textId="77777777" w:rsidTr="00036EF4">
        <w:trPr>
          <w:trHeight w:hRule="exact" w:val="257"/>
          <w:jc w:val="center"/>
          <w:trPrChange w:id="3428" w:author="Aleksander Hansen" w:date="2013-02-16T20:46:00Z">
            <w:trPr>
              <w:gridBefore w:val="6"/>
              <w:trHeight w:hRule="exact" w:val="263"/>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429"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6A23EF37"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Change w:id="3430"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F9D0B8F" w14:textId="77777777" w:rsidR="00994066" w:rsidRPr="00997884" w:rsidRDefault="00994066" w:rsidP="0089589F">
            <w:pPr>
              <w:pStyle w:val="Text"/>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431"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6D17372"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Change w:id="3432"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6C46B80D" w14:textId="77777777" w:rsidR="00994066" w:rsidRPr="00997884" w:rsidRDefault="00994066" w:rsidP="0089589F">
            <w:pPr>
              <w:pStyle w:val="Text"/>
            </w:pPr>
          </w:p>
        </w:tc>
        <w:tc>
          <w:tcPr>
            <w:tcW w:w="1141" w:type="dxa"/>
            <w:tcBorders>
              <w:top w:val="nil"/>
              <w:left w:val="nil"/>
              <w:bottom w:val="nil"/>
              <w:right w:val="nil"/>
            </w:tcBorders>
            <w:shd w:val="clear" w:color="auto" w:fill="auto"/>
            <w:noWrap/>
            <w:tcMar>
              <w:top w:w="17" w:type="dxa"/>
              <w:left w:w="17" w:type="dxa"/>
              <w:bottom w:w="0" w:type="dxa"/>
              <w:right w:w="17" w:type="dxa"/>
            </w:tcMar>
            <w:vAlign w:val="bottom"/>
            <w:hideMark/>
            <w:tcPrChange w:id="3433" w:author="Aleksander Hansen" w:date="2013-02-16T20:46:00Z">
              <w:tcPr>
                <w:tcW w:w="1114"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00FAA2E" w14:textId="77777777" w:rsidR="00994066" w:rsidRPr="00997884" w:rsidRDefault="00994066" w:rsidP="0089589F">
            <w:pPr>
              <w:pStyle w:val="Text"/>
            </w:pPr>
          </w:p>
        </w:tc>
        <w:tc>
          <w:tcPr>
            <w:tcW w:w="1317" w:type="dxa"/>
            <w:tcBorders>
              <w:top w:val="nil"/>
              <w:left w:val="nil"/>
              <w:bottom w:val="nil"/>
              <w:right w:val="nil"/>
            </w:tcBorders>
            <w:shd w:val="clear" w:color="auto" w:fill="auto"/>
            <w:noWrap/>
            <w:tcMar>
              <w:top w:w="17" w:type="dxa"/>
              <w:left w:w="17" w:type="dxa"/>
              <w:bottom w:w="0" w:type="dxa"/>
              <w:right w:w="17" w:type="dxa"/>
            </w:tcMar>
            <w:vAlign w:val="bottom"/>
            <w:hideMark/>
            <w:tcPrChange w:id="3434" w:author="Aleksander Hansen" w:date="2013-02-16T20:46:00Z">
              <w:tcPr>
                <w:tcW w:w="1286"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24009049" w14:textId="77777777" w:rsidR="00994066" w:rsidRPr="00997884" w:rsidRDefault="00994066" w:rsidP="0089589F">
            <w:pPr>
              <w:pStyle w:val="Text"/>
            </w:pPr>
          </w:p>
        </w:tc>
        <w:tc>
          <w:tcPr>
            <w:tcW w:w="527" w:type="dxa"/>
            <w:tcBorders>
              <w:top w:val="nil"/>
              <w:left w:val="nil"/>
              <w:bottom w:val="nil"/>
              <w:right w:val="nil"/>
            </w:tcBorders>
            <w:shd w:val="clear" w:color="auto" w:fill="auto"/>
            <w:noWrap/>
            <w:tcMar>
              <w:top w:w="17" w:type="dxa"/>
              <w:left w:w="17" w:type="dxa"/>
              <w:bottom w:w="0" w:type="dxa"/>
              <w:right w:w="17" w:type="dxa"/>
            </w:tcMar>
            <w:vAlign w:val="bottom"/>
            <w:hideMark/>
            <w:tcPrChange w:id="3435" w:author="Aleksander Hansen" w:date="2013-02-16T20:46:00Z">
              <w:tcPr>
                <w:tcW w:w="515"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4AC17D0" w14:textId="77777777" w:rsidR="00994066" w:rsidRPr="00997884" w:rsidRDefault="00994066" w:rsidP="0089589F">
            <w:pPr>
              <w:pStyle w:val="Text"/>
            </w:pPr>
          </w:p>
        </w:tc>
        <w:tc>
          <w:tcPr>
            <w:tcW w:w="1153" w:type="dxa"/>
            <w:tcBorders>
              <w:top w:val="nil"/>
              <w:left w:val="nil"/>
              <w:bottom w:val="nil"/>
              <w:right w:val="nil"/>
            </w:tcBorders>
            <w:shd w:val="clear" w:color="auto" w:fill="auto"/>
            <w:noWrap/>
            <w:tcMar>
              <w:top w:w="17" w:type="dxa"/>
              <w:left w:w="17" w:type="dxa"/>
              <w:bottom w:w="0" w:type="dxa"/>
              <w:right w:w="17" w:type="dxa"/>
            </w:tcMar>
            <w:vAlign w:val="bottom"/>
            <w:hideMark/>
            <w:tcPrChange w:id="3436" w:author="Aleksander Hansen" w:date="2013-02-16T20:46:00Z">
              <w:tcPr>
                <w:tcW w:w="1126"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91A517E" w14:textId="77777777" w:rsidR="00994066" w:rsidRPr="00997884" w:rsidRDefault="00994066" w:rsidP="0089589F">
            <w:pPr>
              <w:pStyle w:val="Text"/>
            </w:pPr>
          </w:p>
        </w:tc>
      </w:tr>
      <w:tr w:rsidR="00036EF4" w:rsidRPr="00997884" w14:paraId="0A1BC3A5" w14:textId="77777777" w:rsidTr="00036EF4">
        <w:trPr>
          <w:trHeight w:hRule="exact" w:val="257"/>
          <w:jc w:val="center"/>
          <w:trPrChange w:id="3437" w:author="Aleksander Hansen" w:date="2013-02-16T20:46:00Z">
            <w:trPr>
              <w:gridBefore w:val="6"/>
              <w:trHeight w:hRule="exact" w:val="257"/>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438"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3BD2F881"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Change w:id="3439"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27943D43" w14:textId="77777777" w:rsidR="00994066" w:rsidRPr="00997884" w:rsidRDefault="00994066" w:rsidP="0089589F">
            <w:pPr>
              <w:pStyle w:val="Text"/>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440"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CFF095B" w14:textId="77777777" w:rsidR="00994066" w:rsidRPr="00997884" w:rsidRDefault="00994066" w:rsidP="0089589F">
            <w:pPr>
              <w:pStyle w:val="Text"/>
            </w:pPr>
          </w:p>
        </w:tc>
        <w:tc>
          <w:tcPr>
            <w:tcW w:w="5194" w:type="dxa"/>
            <w:gridSpan w:val="5"/>
            <w:tcBorders>
              <w:top w:val="nil"/>
              <w:left w:val="nil"/>
              <w:right w:val="nil"/>
            </w:tcBorders>
            <w:shd w:val="clear" w:color="auto" w:fill="auto"/>
            <w:noWrap/>
            <w:tcMar>
              <w:top w:w="17" w:type="dxa"/>
              <w:left w:w="17" w:type="dxa"/>
              <w:bottom w:w="0" w:type="dxa"/>
              <w:right w:w="17" w:type="dxa"/>
            </w:tcMar>
            <w:vAlign w:val="bottom"/>
            <w:hideMark/>
            <w:tcPrChange w:id="3441" w:author="Aleksander Hansen" w:date="2013-02-16T20:46:00Z">
              <w:tcPr>
                <w:tcW w:w="5072" w:type="dxa"/>
                <w:gridSpan w:val="6"/>
                <w:tcBorders>
                  <w:top w:val="nil"/>
                  <w:left w:val="nil"/>
                  <w:right w:val="nil"/>
                </w:tcBorders>
                <w:shd w:val="clear" w:color="auto" w:fill="auto"/>
                <w:noWrap/>
                <w:tcMar>
                  <w:top w:w="17" w:type="dxa"/>
                  <w:left w:w="17" w:type="dxa"/>
                  <w:bottom w:w="0" w:type="dxa"/>
                  <w:right w:w="17" w:type="dxa"/>
                </w:tcMar>
                <w:vAlign w:val="bottom"/>
                <w:hideMark/>
              </w:tcPr>
            </w:tcPrChange>
          </w:tcPr>
          <w:p w14:paraId="5F16D5FA" w14:textId="1E929824" w:rsidR="00994066" w:rsidRPr="00036EF4" w:rsidRDefault="00994066" w:rsidP="0089589F">
            <w:pPr>
              <w:pStyle w:val="Text"/>
              <w:keepNext/>
              <w:keepLines/>
              <w:spacing w:before="200" w:after="200"/>
              <w:outlineLvl w:val="6"/>
              <w:rPr>
                <w:rStyle w:val="Strong"/>
                <w:sz w:val="22"/>
                <w:rPrChange w:id="3442" w:author="Aleksander Hansen" w:date="2013-02-16T20:48:00Z">
                  <w:rPr>
                    <w:rStyle w:val="Strong"/>
                  </w:rPr>
                </w:rPrChange>
              </w:rPr>
            </w:pPr>
            <w:del w:id="3443" w:author="Aleksander Hansen" w:date="2013-02-16T20:48:00Z">
              <w:r w:rsidRPr="00036EF4" w:rsidDel="00036EF4">
                <w:rPr>
                  <w:sz w:val="22"/>
                  <w:rPrChange w:id="3444" w:author="Aleksander Hansen" w:date="2013-02-16T20:48:00Z">
                    <w:rPr>
                      <w:b/>
                      <w:bCs/>
                    </w:rPr>
                  </w:rPrChange>
                </w:rPr>
                <w:delText xml:space="preserve">Time Node </w:delText>
              </w:r>
            </w:del>
            <w:r w:rsidRPr="00036EF4">
              <w:rPr>
                <w:sz w:val="22"/>
                <w:rPrChange w:id="3445" w:author="Aleksander Hansen" w:date="2013-02-16T20:48:00Z">
                  <w:rPr/>
                </w:rPrChange>
              </w:rPr>
              <w:t>Time Node (two steps @ 1 year = 2 years)</w:t>
            </w:r>
          </w:p>
        </w:tc>
      </w:tr>
      <w:tr w:rsidR="00036EF4" w:rsidRPr="00997884" w14:paraId="2F331E5F" w14:textId="77777777" w:rsidTr="00036EF4">
        <w:trPr>
          <w:trHeight w:hRule="exact" w:val="257"/>
          <w:jc w:val="center"/>
          <w:trPrChange w:id="3446" w:author="Aleksander Hansen" w:date="2013-02-16T20:46:00Z">
            <w:trPr>
              <w:gridBefore w:val="6"/>
              <w:trHeight w:hRule="exact" w:val="263"/>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447"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662D5307"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Change w:id="3448"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3D71552" w14:textId="77777777" w:rsidR="00994066" w:rsidRPr="00997884" w:rsidRDefault="00994066" w:rsidP="0089589F">
            <w:pPr>
              <w:pStyle w:val="Text"/>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449"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D59EC91" w14:textId="77777777" w:rsidR="00994066" w:rsidRPr="00997884" w:rsidRDefault="00994066" w:rsidP="0089589F">
            <w:pPr>
              <w:pStyle w:val="Text"/>
            </w:pPr>
          </w:p>
        </w:tc>
        <w:tc>
          <w:tcPr>
            <w:tcW w:w="1056"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450" w:author="Aleksander Hansen" w:date="2013-02-16T20:46:00Z">
              <w:tcPr>
                <w:tcW w:w="1031" w:type="dxa"/>
                <w:gridSpan w:val="2"/>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
            </w:tcPrChange>
          </w:tcPr>
          <w:p w14:paraId="1DD5413B" w14:textId="77777777" w:rsidR="00994066" w:rsidRPr="00E32933" w:rsidRDefault="00994066" w:rsidP="0089589F">
            <w:pPr>
              <w:pStyle w:val="Text"/>
              <w:rPr>
                <w:rStyle w:val="Strong"/>
                <w:b w:val="0"/>
              </w:rPr>
            </w:pPr>
            <w:r w:rsidRPr="00354BB2">
              <w:rPr>
                <w:b/>
              </w:rPr>
              <w:t>0.0</w:t>
            </w:r>
          </w:p>
        </w:tc>
        <w:tc>
          <w:tcPr>
            <w:tcW w:w="1141"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451" w:author="Aleksander Hansen" w:date="2013-02-16T20:46:00Z">
              <w:tcPr>
                <w:tcW w:w="1114"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
            </w:tcPrChange>
          </w:tcPr>
          <w:p w14:paraId="19344403" w14:textId="77777777" w:rsidR="00994066" w:rsidRPr="000A06C5" w:rsidRDefault="00994066" w:rsidP="0089589F">
            <w:pPr>
              <w:pStyle w:val="Text"/>
              <w:rPr>
                <w:rStyle w:val="Strong"/>
                <w:b w:val="0"/>
              </w:rPr>
            </w:pPr>
            <w:r w:rsidRPr="00822175">
              <w:rPr>
                <w:b/>
              </w:rPr>
              <w:t> </w:t>
            </w:r>
          </w:p>
        </w:tc>
        <w:tc>
          <w:tcPr>
            <w:tcW w:w="1317"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452" w:author="Aleksander Hansen" w:date="2013-02-16T20:46:00Z">
              <w:tcPr>
                <w:tcW w:w="1286"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
            </w:tcPrChange>
          </w:tcPr>
          <w:p w14:paraId="0521D6D3" w14:textId="77777777" w:rsidR="00994066" w:rsidRPr="00712709" w:rsidRDefault="00994066" w:rsidP="0089589F">
            <w:pPr>
              <w:pStyle w:val="Text"/>
              <w:rPr>
                <w:rStyle w:val="Strong"/>
                <w:b w:val="0"/>
              </w:rPr>
            </w:pPr>
            <w:r w:rsidRPr="00A12AC0">
              <w:rPr>
                <w:b/>
              </w:rPr>
              <w:t>1.00</w:t>
            </w:r>
          </w:p>
        </w:tc>
        <w:tc>
          <w:tcPr>
            <w:tcW w:w="527"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453" w:author="Aleksander Hansen" w:date="2013-02-16T20:46:00Z">
              <w:tcPr>
                <w:tcW w:w="515"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
            </w:tcPrChange>
          </w:tcPr>
          <w:p w14:paraId="7E3B04CF" w14:textId="77777777" w:rsidR="00994066" w:rsidRPr="00534268" w:rsidRDefault="00994066" w:rsidP="0089589F">
            <w:pPr>
              <w:pStyle w:val="Text"/>
              <w:rPr>
                <w:rStyle w:val="Strong"/>
                <w:b w:val="0"/>
              </w:rPr>
            </w:pPr>
            <w:r w:rsidRPr="009933B7">
              <w:rPr>
                <w:b/>
              </w:rPr>
              <w:t> </w:t>
            </w:r>
          </w:p>
        </w:tc>
        <w:tc>
          <w:tcPr>
            <w:tcW w:w="1153"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454" w:author="Aleksander Hansen" w:date="2013-02-16T20:46:00Z">
              <w:tcPr>
                <w:tcW w:w="1126"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
            </w:tcPrChange>
          </w:tcPr>
          <w:p w14:paraId="39348730" w14:textId="77777777" w:rsidR="00994066" w:rsidRPr="0032182C" w:rsidRDefault="00994066" w:rsidP="0089589F">
            <w:pPr>
              <w:pStyle w:val="Text"/>
              <w:rPr>
                <w:rStyle w:val="Strong"/>
                <w:b w:val="0"/>
              </w:rPr>
            </w:pPr>
            <w:r w:rsidRPr="009A3BA7">
              <w:rPr>
                <w:b/>
              </w:rPr>
              <w:t>2.00</w:t>
            </w:r>
          </w:p>
        </w:tc>
      </w:tr>
      <w:tr w:rsidR="00036EF4" w:rsidRPr="00997884" w14:paraId="2951A0B1" w14:textId="77777777" w:rsidTr="00036EF4">
        <w:trPr>
          <w:trHeight w:hRule="exact" w:val="257"/>
          <w:jc w:val="center"/>
          <w:trPrChange w:id="3455" w:author="Aleksander Hansen" w:date="2013-02-16T20:46:00Z">
            <w:trPr>
              <w:gridBefore w:val="6"/>
              <w:trHeight w:hRule="exact" w:val="263"/>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456"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5720E57F"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Change w:id="3457"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241121D0" w14:textId="77777777" w:rsidR="00994066" w:rsidRPr="00997884" w:rsidRDefault="00994066" w:rsidP="0089589F">
            <w:pPr>
              <w:pStyle w:val="Text"/>
              <w:rPr>
                <w:rStyle w:val="Strong"/>
              </w:rPr>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458"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04AF8E3" w14:textId="77777777" w:rsidR="00994066" w:rsidRPr="00997884" w:rsidRDefault="00994066" w:rsidP="0089589F">
            <w:pPr>
              <w:pStyle w:val="Text"/>
              <w:rPr>
                <w:rStyle w:val="Strong"/>
              </w:rPr>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459"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73AEB84" w14:textId="77777777" w:rsidR="00994066" w:rsidRPr="00997884" w:rsidRDefault="00994066" w:rsidP="0089589F">
            <w:pPr>
              <w:pStyle w:val="Text"/>
              <w:rPr>
                <w:rStyle w:val="Strong"/>
              </w:rPr>
            </w:pPr>
          </w:p>
        </w:tc>
        <w:tc>
          <w:tcPr>
            <w:tcW w:w="1141" w:type="dxa"/>
            <w:tcBorders>
              <w:top w:val="nil"/>
              <w:left w:val="nil"/>
              <w:bottom w:val="nil"/>
              <w:right w:val="nil"/>
            </w:tcBorders>
            <w:shd w:val="clear" w:color="auto" w:fill="auto"/>
            <w:noWrap/>
            <w:tcMar>
              <w:top w:w="17" w:type="dxa"/>
              <w:left w:w="17" w:type="dxa"/>
              <w:bottom w:w="0" w:type="dxa"/>
              <w:right w:w="17" w:type="dxa"/>
            </w:tcMar>
            <w:vAlign w:val="center"/>
            <w:hideMark/>
            <w:tcPrChange w:id="3460" w:author="Aleksander Hansen" w:date="2013-02-16T20:46:00Z">
              <w:tcPr>
                <w:tcW w:w="111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A69F2A1" w14:textId="77777777" w:rsidR="00994066" w:rsidRPr="00997884" w:rsidRDefault="00994066" w:rsidP="0089589F">
            <w:pPr>
              <w:pStyle w:val="Text"/>
              <w:rPr>
                <w:rStyle w:val="Strong"/>
              </w:rPr>
            </w:pPr>
          </w:p>
        </w:tc>
        <w:tc>
          <w:tcPr>
            <w:tcW w:w="1317" w:type="dxa"/>
            <w:tcBorders>
              <w:top w:val="nil"/>
              <w:left w:val="nil"/>
              <w:bottom w:val="nil"/>
              <w:right w:val="nil"/>
            </w:tcBorders>
            <w:shd w:val="clear" w:color="auto" w:fill="auto"/>
            <w:noWrap/>
            <w:tcMar>
              <w:top w:w="17" w:type="dxa"/>
              <w:left w:w="17" w:type="dxa"/>
              <w:bottom w:w="0" w:type="dxa"/>
              <w:right w:w="17" w:type="dxa"/>
            </w:tcMar>
            <w:vAlign w:val="center"/>
            <w:hideMark/>
            <w:tcPrChange w:id="3461" w:author="Aleksander Hansen" w:date="2013-02-16T20:46:00Z">
              <w:tcPr>
                <w:tcW w:w="1286"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D8DF5DC" w14:textId="77777777" w:rsidR="00994066" w:rsidRPr="00997884" w:rsidRDefault="00994066" w:rsidP="0089589F">
            <w:pPr>
              <w:pStyle w:val="Text"/>
              <w:rPr>
                <w:rStyle w:val="Strong"/>
              </w:rPr>
            </w:pPr>
          </w:p>
        </w:tc>
        <w:tc>
          <w:tcPr>
            <w:tcW w:w="527"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462" w:author="Aleksander Hansen" w:date="2013-02-16T20:46:00Z">
              <w:tcPr>
                <w:tcW w:w="515"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2A1DDDED" w14:textId="77777777" w:rsidR="00994066" w:rsidRPr="00997884" w:rsidRDefault="00994066" w:rsidP="0089589F">
            <w:pPr>
              <w:pStyle w:val="Text"/>
              <w:rPr>
                <w:rStyle w:val="Strong"/>
              </w:rPr>
            </w:pPr>
          </w:p>
        </w:tc>
        <w:tc>
          <w:tcPr>
            <w:tcW w:w="1153"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463" w:author="Aleksander Hansen" w:date="2013-02-16T20:46:00Z">
              <w:tcPr>
                <w:tcW w:w="1126"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56D7A13E" w14:textId="77777777" w:rsidR="00994066" w:rsidRPr="00997884" w:rsidRDefault="00994066" w:rsidP="0089589F">
            <w:pPr>
              <w:pStyle w:val="Text"/>
              <w:rPr>
                <w:rStyle w:val="Strong"/>
              </w:rPr>
            </w:pPr>
            <w:r w:rsidRPr="00997884">
              <w:t xml:space="preserve">     91.11 </w:t>
            </w:r>
          </w:p>
        </w:tc>
      </w:tr>
      <w:tr w:rsidR="00036EF4" w:rsidRPr="00997884" w14:paraId="39CE26CF" w14:textId="77777777" w:rsidTr="00036EF4">
        <w:trPr>
          <w:trHeight w:hRule="exact" w:val="244"/>
          <w:jc w:val="center"/>
          <w:trPrChange w:id="3464" w:author="Aleksander Hansen" w:date="2013-02-16T20:46:00Z">
            <w:trPr>
              <w:gridBefore w:val="6"/>
              <w:trHeight w:hRule="exact" w:val="250"/>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465"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3B8E5F9F"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Change w:id="3466"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5FF72EE0" w14:textId="77777777" w:rsidR="00994066" w:rsidRPr="00997884" w:rsidRDefault="00994066" w:rsidP="0089589F">
            <w:pPr>
              <w:pStyle w:val="Text"/>
              <w:rPr>
                <w:rStyle w:val="Strong"/>
              </w:rPr>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467"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28CE3898" w14:textId="77777777" w:rsidR="00994066" w:rsidRPr="00997884" w:rsidRDefault="00994066" w:rsidP="0089589F">
            <w:pPr>
              <w:pStyle w:val="Text"/>
              <w:rPr>
                <w:rStyle w:val="Strong"/>
              </w:rPr>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468"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A5DE44E" w14:textId="77777777" w:rsidR="00994066" w:rsidRPr="00997884" w:rsidRDefault="00994066" w:rsidP="0089589F">
            <w:pPr>
              <w:pStyle w:val="Text"/>
              <w:rPr>
                <w:rStyle w:val="Strong"/>
              </w:rPr>
            </w:pPr>
          </w:p>
        </w:tc>
        <w:tc>
          <w:tcPr>
            <w:tcW w:w="1141" w:type="dxa"/>
            <w:tcBorders>
              <w:top w:val="nil"/>
              <w:left w:val="nil"/>
              <w:bottom w:val="nil"/>
              <w:right w:val="nil"/>
            </w:tcBorders>
            <w:shd w:val="clear" w:color="auto" w:fill="auto"/>
            <w:noWrap/>
            <w:tcMar>
              <w:top w:w="17" w:type="dxa"/>
              <w:left w:w="17" w:type="dxa"/>
              <w:bottom w:w="0" w:type="dxa"/>
              <w:right w:w="17" w:type="dxa"/>
            </w:tcMar>
            <w:vAlign w:val="center"/>
            <w:hideMark/>
            <w:tcPrChange w:id="3469" w:author="Aleksander Hansen" w:date="2013-02-16T20:46:00Z">
              <w:tcPr>
                <w:tcW w:w="111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F0C49F2" w14:textId="77777777" w:rsidR="00994066" w:rsidRPr="00997884" w:rsidRDefault="00994066" w:rsidP="0089589F">
            <w:pPr>
              <w:pStyle w:val="Text"/>
              <w:rPr>
                <w:rStyle w:val="Strong"/>
              </w:rPr>
            </w:pPr>
          </w:p>
        </w:tc>
        <w:tc>
          <w:tcPr>
            <w:tcW w:w="1317"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470" w:author="Aleksander Hansen" w:date="2013-02-16T20:46:00Z">
              <w:tcPr>
                <w:tcW w:w="1286"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
            </w:tcPrChange>
          </w:tcPr>
          <w:p w14:paraId="257D98F0" w14:textId="77777777" w:rsidR="00994066" w:rsidRPr="00997884" w:rsidRDefault="00994066" w:rsidP="0089589F">
            <w:pPr>
              <w:pStyle w:val="Text"/>
              <w:rPr>
                <w:rStyle w:val="Strong"/>
              </w:rPr>
            </w:pPr>
          </w:p>
        </w:tc>
        <w:tc>
          <w:tcPr>
            <w:tcW w:w="527"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471" w:author="Aleksander Hansen" w:date="2013-02-16T20:46:00Z">
              <w:tcPr>
                <w:tcW w:w="515"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5E6108BA" w14:textId="77777777" w:rsidR="00994066" w:rsidRPr="00997884" w:rsidRDefault="00994066" w:rsidP="0089589F">
            <w:pPr>
              <w:pStyle w:val="Text"/>
              <w:rPr>
                <w:rStyle w:val="Strong"/>
              </w:rPr>
            </w:pPr>
          </w:p>
        </w:tc>
        <w:tc>
          <w:tcPr>
            <w:tcW w:w="1153"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472" w:author="Aleksander Hansen" w:date="2013-02-16T20:46:00Z">
              <w:tcPr>
                <w:tcW w:w="1126"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tcPrChange>
          </w:tcPr>
          <w:p w14:paraId="4B98A3BB" w14:textId="77777777" w:rsidR="00994066" w:rsidRPr="00997884" w:rsidRDefault="00994066" w:rsidP="0089589F">
            <w:pPr>
              <w:pStyle w:val="Text"/>
              <w:rPr>
                <w:rStyle w:val="Strong"/>
              </w:rPr>
            </w:pPr>
            <w:r w:rsidRPr="00997884">
              <w:t xml:space="preserve">          </w:t>
            </w:r>
            <w:proofErr w:type="gramStart"/>
            <w:r w:rsidRPr="00997884">
              <w:t xml:space="preserve">-   </w:t>
            </w:r>
            <w:proofErr w:type="gramEnd"/>
          </w:p>
        </w:tc>
      </w:tr>
      <w:tr w:rsidR="00036EF4" w:rsidRPr="00997884" w14:paraId="524A5AFC" w14:textId="77777777" w:rsidTr="00036EF4">
        <w:trPr>
          <w:trHeight w:hRule="exact" w:val="257"/>
          <w:jc w:val="center"/>
          <w:trPrChange w:id="3473" w:author="Aleksander Hansen" w:date="2013-02-16T20:46:00Z">
            <w:trPr>
              <w:gridBefore w:val="6"/>
              <w:trHeight w:hRule="exact" w:val="263"/>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474"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34B39FED"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Change w:id="3475"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6A0B20EF" w14:textId="77777777" w:rsidR="00994066" w:rsidRPr="00997884" w:rsidRDefault="00994066" w:rsidP="0089589F">
            <w:pPr>
              <w:pStyle w:val="Text"/>
              <w:rPr>
                <w:rStyle w:val="Strong"/>
              </w:rPr>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476"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7FB68DC" w14:textId="77777777" w:rsidR="00994066" w:rsidRPr="00997884" w:rsidRDefault="00994066" w:rsidP="0089589F">
            <w:pPr>
              <w:pStyle w:val="Text"/>
              <w:rPr>
                <w:rStyle w:val="Strong"/>
              </w:rPr>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477"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2F29950" w14:textId="77777777" w:rsidR="00994066" w:rsidRPr="00997884" w:rsidRDefault="00994066" w:rsidP="0089589F">
            <w:pPr>
              <w:pStyle w:val="Text"/>
              <w:rPr>
                <w:rStyle w:val="Strong"/>
              </w:rPr>
            </w:pPr>
          </w:p>
        </w:tc>
        <w:tc>
          <w:tcPr>
            <w:tcW w:w="1141"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478" w:author="Aleksander Hansen" w:date="2013-02-16T20:46:00Z">
              <w:tcPr>
                <w:tcW w:w="1114"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7FF06049" w14:textId="77777777" w:rsidR="00994066" w:rsidRPr="00997884" w:rsidRDefault="00994066" w:rsidP="0089589F">
            <w:pPr>
              <w:pStyle w:val="Text"/>
              <w:rPr>
                <w:rStyle w:val="Strong"/>
              </w:rPr>
            </w:pPr>
          </w:p>
        </w:tc>
        <w:tc>
          <w:tcPr>
            <w:tcW w:w="1317"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479" w:author="Aleksander Hansen" w:date="2013-02-16T20:46:00Z">
              <w:tcPr>
                <w:tcW w:w="1286"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43AAC2A3" w14:textId="77777777" w:rsidR="00994066" w:rsidRPr="00997884" w:rsidRDefault="00994066" w:rsidP="0089589F">
            <w:pPr>
              <w:pStyle w:val="Text"/>
              <w:rPr>
                <w:rStyle w:val="Strong"/>
              </w:rPr>
            </w:pPr>
            <w:r w:rsidRPr="00997884">
              <w:t xml:space="preserve">     67.49 </w:t>
            </w:r>
          </w:p>
        </w:tc>
        <w:tc>
          <w:tcPr>
            <w:tcW w:w="527"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480" w:author="Aleksander Hansen" w:date="2013-02-16T20:46:00Z">
              <w:tcPr>
                <w:tcW w:w="515"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
            </w:tcPrChange>
          </w:tcPr>
          <w:p w14:paraId="08F9B345" w14:textId="77777777" w:rsidR="00994066" w:rsidRPr="00997884" w:rsidRDefault="00994066" w:rsidP="0089589F">
            <w:pPr>
              <w:pStyle w:val="Text"/>
              <w:rPr>
                <w:rStyle w:val="Strong"/>
              </w:rPr>
            </w:pPr>
          </w:p>
        </w:tc>
        <w:tc>
          <w:tcPr>
            <w:tcW w:w="1153"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481" w:author="Aleksander Hansen" w:date="2013-02-16T20:46:00Z">
              <w:tcPr>
                <w:tcW w:w="1126"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
            </w:tcPrChange>
          </w:tcPr>
          <w:p w14:paraId="6E5F1F8D" w14:textId="77777777" w:rsidR="00994066" w:rsidRPr="00997884" w:rsidRDefault="00994066" w:rsidP="0089589F">
            <w:pPr>
              <w:pStyle w:val="Text"/>
              <w:rPr>
                <w:rStyle w:val="Strong"/>
              </w:rPr>
            </w:pPr>
          </w:p>
        </w:tc>
      </w:tr>
      <w:tr w:rsidR="00036EF4" w:rsidRPr="00997884" w14:paraId="66B37435" w14:textId="77777777" w:rsidTr="00036EF4">
        <w:trPr>
          <w:trHeight w:hRule="exact" w:val="262"/>
          <w:jc w:val="center"/>
          <w:trPrChange w:id="3482" w:author="Aleksander Hansen" w:date="2013-02-16T20:46:00Z">
            <w:trPr>
              <w:gridBefore w:val="6"/>
              <w:trHeight w:hRule="exact" w:val="268"/>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483"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09914BA5" w14:textId="77777777" w:rsidR="00994066" w:rsidRPr="00997884" w:rsidRDefault="00994066" w:rsidP="0089589F">
            <w:pPr>
              <w:pStyle w:val="Text"/>
            </w:pPr>
          </w:p>
        </w:tc>
        <w:tc>
          <w:tcPr>
            <w:tcW w:w="1056" w:type="dxa"/>
            <w:tcBorders>
              <w:top w:val="nil"/>
              <w:left w:val="nil"/>
              <w:bottom w:val="single" w:sz="4" w:space="0" w:color="auto"/>
              <w:right w:val="nil"/>
            </w:tcBorders>
            <w:shd w:val="clear" w:color="auto" w:fill="auto"/>
            <w:noWrap/>
            <w:tcMar>
              <w:top w:w="17" w:type="dxa"/>
              <w:left w:w="17" w:type="dxa"/>
              <w:bottom w:w="0" w:type="dxa"/>
              <w:right w:w="17" w:type="dxa"/>
            </w:tcMar>
            <w:vAlign w:val="bottom"/>
            <w:hideMark/>
            <w:tcPrChange w:id="3484" w:author="Aleksander Hansen" w:date="2013-02-16T20:46:00Z">
              <w:tcPr>
                <w:tcW w:w="1031" w:type="dxa"/>
                <w:gridSpan w:val="2"/>
                <w:tcBorders>
                  <w:top w:val="nil"/>
                  <w:left w:val="nil"/>
                  <w:bottom w:val="single" w:sz="4" w:space="0" w:color="auto"/>
                  <w:right w:val="nil"/>
                </w:tcBorders>
                <w:shd w:val="clear" w:color="auto" w:fill="auto"/>
                <w:noWrap/>
                <w:tcMar>
                  <w:top w:w="17" w:type="dxa"/>
                  <w:left w:w="17" w:type="dxa"/>
                  <w:bottom w:w="0" w:type="dxa"/>
                  <w:right w:w="17" w:type="dxa"/>
                </w:tcMar>
                <w:vAlign w:val="bottom"/>
                <w:hideMark/>
              </w:tcPr>
            </w:tcPrChange>
          </w:tcPr>
          <w:p w14:paraId="260FA11B" w14:textId="77777777" w:rsidR="00994066" w:rsidRPr="00997884" w:rsidRDefault="00994066" w:rsidP="0089589F">
            <w:pPr>
              <w:pStyle w:val="Text"/>
              <w:rPr>
                <w:rStyle w:val="Strong"/>
              </w:rPr>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485"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0A44A12" w14:textId="77777777" w:rsidR="00994066" w:rsidRPr="00997884" w:rsidRDefault="00994066" w:rsidP="0089589F">
            <w:pPr>
              <w:pStyle w:val="Text"/>
              <w:rPr>
                <w:rStyle w:val="Strong"/>
              </w:rPr>
            </w:pPr>
          </w:p>
        </w:tc>
        <w:tc>
          <w:tcPr>
            <w:tcW w:w="1056"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486" w:author="Aleksander Hansen" w:date="2013-02-16T20:46:00Z">
              <w:tcPr>
                <w:tcW w:w="1031" w:type="dxa"/>
                <w:gridSpan w:val="2"/>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
            </w:tcPrChange>
          </w:tcPr>
          <w:p w14:paraId="79BA7664" w14:textId="77777777" w:rsidR="00994066" w:rsidRPr="00997884" w:rsidRDefault="00994066" w:rsidP="0089589F">
            <w:pPr>
              <w:pStyle w:val="Text"/>
              <w:rPr>
                <w:rStyle w:val="Strong"/>
              </w:rPr>
            </w:pPr>
          </w:p>
        </w:tc>
        <w:tc>
          <w:tcPr>
            <w:tcW w:w="1141"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487" w:author="Aleksander Hansen" w:date="2013-02-16T20:46:00Z">
              <w:tcPr>
                <w:tcW w:w="1114"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015CE314" w14:textId="77777777" w:rsidR="00994066" w:rsidRPr="00997884" w:rsidRDefault="00994066" w:rsidP="0089589F">
            <w:pPr>
              <w:pStyle w:val="Text"/>
              <w:rPr>
                <w:rStyle w:val="Strong"/>
              </w:rPr>
            </w:pPr>
          </w:p>
        </w:tc>
        <w:tc>
          <w:tcPr>
            <w:tcW w:w="1317"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488" w:author="Aleksander Hansen" w:date="2013-02-16T20:46:00Z">
              <w:tcPr>
                <w:tcW w:w="1286"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tcPrChange>
          </w:tcPr>
          <w:p w14:paraId="63801668" w14:textId="77777777" w:rsidR="00994066" w:rsidRPr="00997884" w:rsidRDefault="00994066" w:rsidP="0089589F">
            <w:pPr>
              <w:pStyle w:val="Text"/>
              <w:rPr>
                <w:rStyle w:val="Strong"/>
              </w:rPr>
            </w:pPr>
            <w:r w:rsidRPr="00997884">
              <w:t xml:space="preserve">       0.93 </w:t>
            </w:r>
          </w:p>
        </w:tc>
        <w:tc>
          <w:tcPr>
            <w:tcW w:w="527"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489" w:author="Aleksander Hansen" w:date="2013-02-16T20:46:00Z">
              <w:tcPr>
                <w:tcW w:w="515"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
            </w:tcPrChange>
          </w:tcPr>
          <w:p w14:paraId="43E89110" w14:textId="77777777" w:rsidR="00994066" w:rsidRPr="00997884" w:rsidRDefault="00994066" w:rsidP="0089589F">
            <w:pPr>
              <w:pStyle w:val="Text"/>
              <w:rPr>
                <w:rStyle w:val="Strong"/>
              </w:rPr>
            </w:pPr>
          </w:p>
        </w:tc>
        <w:tc>
          <w:tcPr>
            <w:tcW w:w="1153"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490" w:author="Aleksander Hansen" w:date="2013-02-16T20:46:00Z">
              <w:tcPr>
                <w:tcW w:w="1126"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
            </w:tcPrChange>
          </w:tcPr>
          <w:p w14:paraId="4C11ECBA" w14:textId="77777777" w:rsidR="00994066" w:rsidRPr="00997884" w:rsidRDefault="00994066" w:rsidP="0089589F">
            <w:pPr>
              <w:pStyle w:val="Text"/>
              <w:rPr>
                <w:rStyle w:val="Strong"/>
              </w:rPr>
            </w:pPr>
          </w:p>
        </w:tc>
      </w:tr>
      <w:tr w:rsidR="00036EF4" w:rsidRPr="00997884" w14:paraId="1EFB396B" w14:textId="77777777" w:rsidTr="00036EF4">
        <w:trPr>
          <w:trHeight w:hRule="exact" w:val="257"/>
          <w:jc w:val="center"/>
          <w:trPrChange w:id="3491" w:author="Aleksander Hansen" w:date="2013-02-16T20:46:00Z">
            <w:trPr>
              <w:gridBefore w:val="6"/>
              <w:trHeight w:hRule="exact" w:val="263"/>
              <w:jc w:val="center"/>
            </w:trPr>
          </w:trPrChange>
        </w:trPr>
        <w:tc>
          <w:tcPr>
            <w:tcW w:w="1226" w:type="dxa"/>
            <w:tcBorders>
              <w:top w:val="nil"/>
              <w:left w:val="nil"/>
              <w:bottom w:val="nil"/>
              <w:right w:val="single" w:sz="4" w:space="0" w:color="auto"/>
            </w:tcBorders>
            <w:shd w:val="clear" w:color="auto" w:fill="auto"/>
            <w:noWrap/>
            <w:tcMar>
              <w:top w:w="17" w:type="dxa"/>
              <w:left w:w="17" w:type="dxa"/>
              <w:bottom w:w="0" w:type="dxa"/>
              <w:right w:w="17" w:type="dxa"/>
            </w:tcMar>
            <w:vAlign w:val="bottom"/>
            <w:hideMark/>
            <w:tcPrChange w:id="3492" w:author="Aleksander Hansen" w:date="2013-02-16T20:46:00Z">
              <w:tcPr>
                <w:tcW w:w="1197" w:type="dxa"/>
                <w:gridSpan w:val="2"/>
                <w:tcBorders>
                  <w:top w:val="nil"/>
                  <w:left w:val="nil"/>
                  <w:bottom w:val="nil"/>
                  <w:right w:val="single" w:sz="4" w:space="0" w:color="auto"/>
                </w:tcBorders>
                <w:shd w:val="clear" w:color="auto" w:fill="auto"/>
                <w:noWrap/>
                <w:tcMar>
                  <w:top w:w="17" w:type="dxa"/>
                  <w:left w:w="17" w:type="dxa"/>
                  <w:bottom w:w="0" w:type="dxa"/>
                  <w:right w:w="17" w:type="dxa"/>
                </w:tcMar>
                <w:vAlign w:val="bottom"/>
                <w:hideMark/>
              </w:tcPr>
            </w:tcPrChange>
          </w:tcPr>
          <w:p w14:paraId="0D7E10E4" w14:textId="77777777" w:rsidR="00994066" w:rsidRPr="00997884" w:rsidRDefault="00994066" w:rsidP="0089589F">
            <w:pPr>
              <w:pStyle w:val="Text"/>
            </w:pPr>
          </w:p>
        </w:tc>
        <w:tc>
          <w:tcPr>
            <w:tcW w:w="1056"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493" w:author="Aleksander Hansen" w:date="2013-02-16T20:46:00Z">
              <w:tcPr>
                <w:tcW w:w="1031" w:type="dxa"/>
                <w:gridSpan w:val="2"/>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385AA311" w14:textId="77777777" w:rsidR="00994066" w:rsidRPr="00997884" w:rsidRDefault="00994066" w:rsidP="0089589F">
            <w:pPr>
              <w:pStyle w:val="Text"/>
              <w:rPr>
                <w:rStyle w:val="Strong"/>
              </w:rPr>
            </w:pPr>
            <w:r w:rsidRPr="00997884">
              <w:t xml:space="preserve"> </w:t>
            </w:r>
            <w:r w:rsidRPr="00260EEB">
              <w:rPr>
                <w:shd w:val="clear" w:color="auto" w:fill="A2B593"/>
                <w:rPrChange w:id="3494" w:author="Aleksander Hansen" w:date="2013-02-16T20:33:00Z">
                  <w:rPr/>
                </w:rPrChange>
              </w:rPr>
              <w:t xml:space="preserve">Stock </w:t>
            </w:r>
          </w:p>
        </w:tc>
        <w:tc>
          <w:tcPr>
            <w:tcW w:w="176" w:type="dxa"/>
            <w:tcBorders>
              <w:top w:val="nil"/>
              <w:left w:val="single" w:sz="4" w:space="0" w:color="auto"/>
              <w:bottom w:val="nil"/>
              <w:right w:val="single" w:sz="4" w:space="0" w:color="auto"/>
            </w:tcBorders>
            <w:shd w:val="clear" w:color="auto" w:fill="auto"/>
            <w:noWrap/>
            <w:tcMar>
              <w:top w:w="17" w:type="dxa"/>
              <w:left w:w="17" w:type="dxa"/>
              <w:bottom w:w="0" w:type="dxa"/>
              <w:right w:w="17" w:type="dxa"/>
            </w:tcMar>
            <w:vAlign w:val="bottom"/>
            <w:hideMark/>
            <w:tcPrChange w:id="3495" w:author="Aleksander Hansen" w:date="2013-02-16T20:46:00Z">
              <w:tcPr>
                <w:tcW w:w="172" w:type="dxa"/>
                <w:tcBorders>
                  <w:top w:val="nil"/>
                  <w:left w:val="single" w:sz="4" w:space="0" w:color="auto"/>
                  <w:bottom w:val="nil"/>
                  <w:right w:val="single" w:sz="4" w:space="0" w:color="auto"/>
                </w:tcBorders>
                <w:shd w:val="clear" w:color="auto" w:fill="auto"/>
                <w:noWrap/>
                <w:tcMar>
                  <w:top w:w="17" w:type="dxa"/>
                  <w:left w:w="17" w:type="dxa"/>
                  <w:bottom w:w="0" w:type="dxa"/>
                  <w:right w:w="17" w:type="dxa"/>
                </w:tcMar>
                <w:vAlign w:val="bottom"/>
                <w:hideMark/>
              </w:tcPr>
            </w:tcPrChange>
          </w:tcPr>
          <w:p w14:paraId="082E8B69" w14:textId="77777777" w:rsidR="00994066" w:rsidRPr="00997884" w:rsidRDefault="00994066" w:rsidP="0089589F">
            <w:pPr>
              <w:pStyle w:val="Text"/>
              <w:rPr>
                <w:rStyle w:val="Strong"/>
              </w:rPr>
            </w:pPr>
          </w:p>
        </w:tc>
        <w:tc>
          <w:tcPr>
            <w:tcW w:w="1056"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496" w:author="Aleksander Hansen" w:date="2013-02-16T20:46:00Z">
              <w:tcPr>
                <w:tcW w:w="1031" w:type="dxa"/>
                <w:gridSpan w:val="2"/>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7CA6F283" w14:textId="77777777" w:rsidR="00994066" w:rsidRPr="00997884" w:rsidRDefault="00994066" w:rsidP="0089589F">
            <w:pPr>
              <w:pStyle w:val="Text"/>
              <w:rPr>
                <w:rStyle w:val="Strong"/>
              </w:rPr>
            </w:pPr>
            <w:r w:rsidRPr="00997884">
              <w:t xml:space="preserve">  </w:t>
            </w:r>
            <w:r w:rsidRPr="00260EEB">
              <w:rPr>
                <w:shd w:val="clear" w:color="auto" w:fill="A2B593"/>
                <w:rPrChange w:id="3497" w:author="Aleksander Hansen" w:date="2013-02-16T20:33:00Z">
                  <w:rPr/>
                </w:rPrChange>
              </w:rPr>
              <w:t xml:space="preserve">   50.00 </w:t>
            </w:r>
          </w:p>
        </w:tc>
        <w:tc>
          <w:tcPr>
            <w:tcW w:w="1141"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498" w:author="Aleksander Hansen" w:date="2013-02-16T20:46:00Z">
              <w:tcPr>
                <w:tcW w:w="1114"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
            </w:tcPrChange>
          </w:tcPr>
          <w:p w14:paraId="2BB294B6" w14:textId="77777777" w:rsidR="00994066" w:rsidRPr="00997884" w:rsidRDefault="00994066" w:rsidP="0089589F">
            <w:pPr>
              <w:pStyle w:val="Text"/>
              <w:rPr>
                <w:rStyle w:val="Strong"/>
              </w:rPr>
            </w:pPr>
          </w:p>
        </w:tc>
        <w:tc>
          <w:tcPr>
            <w:tcW w:w="1317"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499" w:author="Aleksander Hansen" w:date="2013-02-16T20:46:00Z">
              <w:tcPr>
                <w:tcW w:w="1286"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
            </w:tcPrChange>
          </w:tcPr>
          <w:p w14:paraId="7CFFCD06" w14:textId="77777777" w:rsidR="00994066" w:rsidRPr="00997884" w:rsidRDefault="00994066" w:rsidP="0089589F">
            <w:pPr>
              <w:pStyle w:val="Text"/>
              <w:rPr>
                <w:rStyle w:val="Strong"/>
              </w:rPr>
            </w:pPr>
          </w:p>
        </w:tc>
        <w:tc>
          <w:tcPr>
            <w:tcW w:w="527"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500" w:author="Aleksander Hansen" w:date="2013-02-16T20:46:00Z">
              <w:tcPr>
                <w:tcW w:w="515"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7C69673F" w14:textId="77777777" w:rsidR="00994066" w:rsidRPr="00997884" w:rsidRDefault="00994066" w:rsidP="0089589F">
            <w:pPr>
              <w:pStyle w:val="Text"/>
              <w:rPr>
                <w:rStyle w:val="Strong"/>
              </w:rPr>
            </w:pPr>
          </w:p>
        </w:tc>
        <w:tc>
          <w:tcPr>
            <w:tcW w:w="1153"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501" w:author="Aleksander Hansen" w:date="2013-02-16T20:46:00Z">
              <w:tcPr>
                <w:tcW w:w="1126"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72AAD6B1" w14:textId="77777777" w:rsidR="00994066" w:rsidRPr="00997884" w:rsidRDefault="00994066" w:rsidP="0089589F">
            <w:pPr>
              <w:pStyle w:val="Text"/>
              <w:rPr>
                <w:rStyle w:val="Strong"/>
              </w:rPr>
            </w:pPr>
            <w:r w:rsidRPr="00997884">
              <w:t xml:space="preserve">     50.00 </w:t>
            </w:r>
          </w:p>
        </w:tc>
      </w:tr>
      <w:tr w:rsidR="00036EF4" w:rsidRPr="00997884" w14:paraId="68110F19" w14:textId="77777777" w:rsidTr="00036EF4">
        <w:trPr>
          <w:trHeight w:hRule="exact" w:val="257"/>
          <w:jc w:val="center"/>
          <w:trPrChange w:id="3502" w:author="Aleksander Hansen" w:date="2013-02-16T20:46:00Z">
            <w:trPr>
              <w:gridBefore w:val="6"/>
              <w:trHeight w:hRule="exact" w:val="263"/>
              <w:jc w:val="center"/>
            </w:trPr>
          </w:trPrChange>
        </w:trPr>
        <w:tc>
          <w:tcPr>
            <w:tcW w:w="1226" w:type="dxa"/>
            <w:tcBorders>
              <w:top w:val="nil"/>
              <w:left w:val="nil"/>
              <w:bottom w:val="nil"/>
              <w:right w:val="single" w:sz="4" w:space="0" w:color="auto"/>
            </w:tcBorders>
            <w:shd w:val="clear" w:color="auto" w:fill="auto"/>
            <w:noWrap/>
            <w:tcMar>
              <w:top w:w="17" w:type="dxa"/>
              <w:left w:w="17" w:type="dxa"/>
              <w:bottom w:w="0" w:type="dxa"/>
              <w:right w:w="17" w:type="dxa"/>
            </w:tcMar>
            <w:vAlign w:val="bottom"/>
            <w:hideMark/>
            <w:tcPrChange w:id="3503" w:author="Aleksander Hansen" w:date="2013-02-16T20:46:00Z">
              <w:tcPr>
                <w:tcW w:w="1197" w:type="dxa"/>
                <w:gridSpan w:val="2"/>
                <w:tcBorders>
                  <w:top w:val="nil"/>
                  <w:left w:val="nil"/>
                  <w:bottom w:val="nil"/>
                  <w:right w:val="single" w:sz="4" w:space="0" w:color="auto"/>
                </w:tcBorders>
                <w:shd w:val="clear" w:color="auto" w:fill="auto"/>
                <w:noWrap/>
                <w:tcMar>
                  <w:top w:w="17" w:type="dxa"/>
                  <w:left w:w="17" w:type="dxa"/>
                  <w:bottom w:w="0" w:type="dxa"/>
                  <w:right w:w="17" w:type="dxa"/>
                </w:tcMar>
                <w:vAlign w:val="bottom"/>
                <w:hideMark/>
              </w:tcPr>
            </w:tcPrChange>
          </w:tcPr>
          <w:p w14:paraId="26D66DC1" w14:textId="77777777" w:rsidR="00994066" w:rsidRPr="00997884" w:rsidRDefault="00994066" w:rsidP="0089589F">
            <w:pPr>
              <w:pStyle w:val="Text"/>
            </w:pPr>
          </w:p>
        </w:tc>
        <w:tc>
          <w:tcPr>
            <w:tcW w:w="1056"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504" w:author="Aleksander Hansen" w:date="2013-02-16T20:46:00Z">
              <w:tcPr>
                <w:tcW w:w="1031" w:type="dxa"/>
                <w:gridSpan w:val="2"/>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tcPrChange>
          </w:tcPr>
          <w:p w14:paraId="0B3D3B37" w14:textId="77777777" w:rsidR="00994066" w:rsidRPr="00997884" w:rsidRDefault="00994066" w:rsidP="0089589F">
            <w:pPr>
              <w:pStyle w:val="Text"/>
              <w:rPr>
                <w:rStyle w:val="Strong"/>
              </w:rPr>
            </w:pPr>
            <w:r w:rsidRPr="00997884">
              <w:t xml:space="preserve"> Option </w:t>
            </w:r>
          </w:p>
        </w:tc>
        <w:tc>
          <w:tcPr>
            <w:tcW w:w="176" w:type="dxa"/>
            <w:tcBorders>
              <w:top w:val="nil"/>
              <w:left w:val="single" w:sz="4" w:space="0" w:color="auto"/>
              <w:bottom w:val="nil"/>
              <w:right w:val="single" w:sz="4" w:space="0" w:color="auto"/>
            </w:tcBorders>
            <w:shd w:val="clear" w:color="auto" w:fill="auto"/>
            <w:noWrap/>
            <w:tcMar>
              <w:top w:w="17" w:type="dxa"/>
              <w:left w:w="17" w:type="dxa"/>
              <w:bottom w:w="0" w:type="dxa"/>
              <w:right w:w="17" w:type="dxa"/>
            </w:tcMar>
            <w:vAlign w:val="bottom"/>
            <w:hideMark/>
            <w:tcPrChange w:id="3505" w:author="Aleksander Hansen" w:date="2013-02-16T20:46:00Z">
              <w:tcPr>
                <w:tcW w:w="172" w:type="dxa"/>
                <w:tcBorders>
                  <w:top w:val="nil"/>
                  <w:left w:val="single" w:sz="4" w:space="0" w:color="auto"/>
                  <w:bottom w:val="nil"/>
                  <w:right w:val="single" w:sz="4" w:space="0" w:color="auto"/>
                </w:tcBorders>
                <w:shd w:val="clear" w:color="auto" w:fill="auto"/>
                <w:noWrap/>
                <w:tcMar>
                  <w:top w:w="17" w:type="dxa"/>
                  <w:left w:w="17" w:type="dxa"/>
                  <w:bottom w:w="0" w:type="dxa"/>
                  <w:right w:w="17" w:type="dxa"/>
                </w:tcMar>
                <w:vAlign w:val="bottom"/>
                <w:hideMark/>
              </w:tcPr>
            </w:tcPrChange>
          </w:tcPr>
          <w:p w14:paraId="47156600" w14:textId="77777777" w:rsidR="00994066" w:rsidRPr="00997884" w:rsidRDefault="00994066" w:rsidP="0089589F">
            <w:pPr>
              <w:pStyle w:val="Text"/>
              <w:rPr>
                <w:rStyle w:val="Strong"/>
              </w:rPr>
            </w:pPr>
          </w:p>
        </w:tc>
        <w:tc>
          <w:tcPr>
            <w:tcW w:w="1056"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506" w:author="Aleksander Hansen" w:date="2013-02-16T20:46:00Z">
              <w:tcPr>
                <w:tcW w:w="1031" w:type="dxa"/>
                <w:gridSpan w:val="2"/>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tcPrChange>
          </w:tcPr>
          <w:p w14:paraId="1AF6F09C" w14:textId="77777777" w:rsidR="00994066" w:rsidRPr="00997884" w:rsidRDefault="00994066" w:rsidP="0089589F">
            <w:pPr>
              <w:pStyle w:val="Text"/>
              <w:rPr>
                <w:rStyle w:val="Strong"/>
              </w:rPr>
            </w:pPr>
            <w:r w:rsidRPr="00997884">
              <w:t xml:space="preserve">       6.25 </w:t>
            </w:r>
          </w:p>
        </w:tc>
        <w:tc>
          <w:tcPr>
            <w:tcW w:w="1141"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507" w:author="Aleksander Hansen" w:date="2013-02-16T20:46:00Z">
              <w:tcPr>
                <w:tcW w:w="1114"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
            </w:tcPrChange>
          </w:tcPr>
          <w:p w14:paraId="0E7945A6" w14:textId="77777777" w:rsidR="00994066" w:rsidRPr="00997884" w:rsidRDefault="00994066" w:rsidP="0089589F">
            <w:pPr>
              <w:pStyle w:val="Text"/>
              <w:rPr>
                <w:rStyle w:val="Strong"/>
              </w:rPr>
            </w:pPr>
          </w:p>
        </w:tc>
        <w:tc>
          <w:tcPr>
            <w:tcW w:w="1317"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508" w:author="Aleksander Hansen" w:date="2013-02-16T20:46:00Z">
              <w:tcPr>
                <w:tcW w:w="1286"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
            </w:tcPrChange>
          </w:tcPr>
          <w:p w14:paraId="5D71B4E3" w14:textId="77777777" w:rsidR="00994066" w:rsidRPr="00997884" w:rsidRDefault="00994066" w:rsidP="0089589F">
            <w:pPr>
              <w:pStyle w:val="Text"/>
              <w:rPr>
                <w:rStyle w:val="Strong"/>
              </w:rPr>
            </w:pPr>
          </w:p>
        </w:tc>
        <w:tc>
          <w:tcPr>
            <w:tcW w:w="527"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509" w:author="Aleksander Hansen" w:date="2013-02-16T20:46:00Z">
              <w:tcPr>
                <w:tcW w:w="515"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6E356285" w14:textId="77777777" w:rsidR="00994066" w:rsidRPr="00997884" w:rsidRDefault="00994066" w:rsidP="0089589F">
            <w:pPr>
              <w:pStyle w:val="Text"/>
              <w:rPr>
                <w:rStyle w:val="Strong"/>
              </w:rPr>
            </w:pPr>
          </w:p>
        </w:tc>
        <w:tc>
          <w:tcPr>
            <w:tcW w:w="1153"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510" w:author="Aleksander Hansen" w:date="2013-02-16T20:46:00Z">
              <w:tcPr>
                <w:tcW w:w="1126"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tcPrChange>
          </w:tcPr>
          <w:p w14:paraId="11118467" w14:textId="77777777" w:rsidR="00994066" w:rsidRPr="00997884" w:rsidRDefault="00994066" w:rsidP="0089589F">
            <w:pPr>
              <w:pStyle w:val="Text"/>
              <w:rPr>
                <w:rStyle w:val="Strong"/>
              </w:rPr>
            </w:pPr>
            <w:r w:rsidRPr="00997884">
              <w:t xml:space="preserve">       2.00 </w:t>
            </w:r>
          </w:p>
        </w:tc>
      </w:tr>
      <w:tr w:rsidR="00036EF4" w:rsidRPr="00997884" w14:paraId="326F2935" w14:textId="77777777" w:rsidTr="00036EF4">
        <w:trPr>
          <w:trHeight w:hRule="exact" w:val="257"/>
          <w:jc w:val="center"/>
          <w:trPrChange w:id="3511" w:author="Aleksander Hansen" w:date="2013-02-16T20:46:00Z">
            <w:trPr>
              <w:gridBefore w:val="6"/>
              <w:trHeight w:hRule="exact" w:val="263"/>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512"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17D2E4F" w14:textId="77777777" w:rsidR="00994066" w:rsidRPr="00997884" w:rsidRDefault="00994066" w:rsidP="0089589F">
            <w:pPr>
              <w:pStyle w:val="Text"/>
            </w:pPr>
          </w:p>
        </w:tc>
        <w:tc>
          <w:tcPr>
            <w:tcW w:w="1056" w:type="dxa"/>
            <w:tcBorders>
              <w:top w:val="single" w:sz="4" w:space="0" w:color="auto"/>
              <w:left w:val="nil"/>
              <w:bottom w:val="nil"/>
              <w:right w:val="nil"/>
            </w:tcBorders>
            <w:shd w:val="clear" w:color="auto" w:fill="auto"/>
            <w:noWrap/>
            <w:tcMar>
              <w:top w:w="17" w:type="dxa"/>
              <w:left w:w="17" w:type="dxa"/>
              <w:bottom w:w="0" w:type="dxa"/>
              <w:right w:w="17" w:type="dxa"/>
            </w:tcMar>
            <w:vAlign w:val="bottom"/>
            <w:hideMark/>
            <w:tcPrChange w:id="3513" w:author="Aleksander Hansen" w:date="2013-02-16T20:46:00Z">
              <w:tcPr>
                <w:tcW w:w="1031" w:type="dxa"/>
                <w:gridSpan w:val="2"/>
                <w:tcBorders>
                  <w:top w:val="single" w:sz="4" w:space="0" w:color="auto"/>
                  <w:left w:val="nil"/>
                  <w:bottom w:val="nil"/>
                  <w:right w:val="nil"/>
                </w:tcBorders>
                <w:shd w:val="clear" w:color="auto" w:fill="auto"/>
                <w:noWrap/>
                <w:tcMar>
                  <w:top w:w="17" w:type="dxa"/>
                  <w:left w:w="17" w:type="dxa"/>
                  <w:bottom w:w="0" w:type="dxa"/>
                  <w:right w:w="17" w:type="dxa"/>
                </w:tcMar>
                <w:vAlign w:val="bottom"/>
                <w:hideMark/>
              </w:tcPr>
            </w:tcPrChange>
          </w:tcPr>
          <w:p w14:paraId="6A66930B" w14:textId="77777777" w:rsidR="00994066" w:rsidRPr="00997884" w:rsidRDefault="00994066" w:rsidP="0089589F">
            <w:pPr>
              <w:pStyle w:val="Text"/>
              <w:rPr>
                <w:rStyle w:val="Strong"/>
              </w:rPr>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514"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C24010F" w14:textId="77777777" w:rsidR="00994066" w:rsidRPr="00997884" w:rsidRDefault="00994066" w:rsidP="0089589F">
            <w:pPr>
              <w:pStyle w:val="Text"/>
              <w:rPr>
                <w:rStyle w:val="Strong"/>
              </w:rPr>
            </w:pPr>
          </w:p>
        </w:tc>
        <w:tc>
          <w:tcPr>
            <w:tcW w:w="1056"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515" w:author="Aleksander Hansen" w:date="2013-02-16T20:46:00Z">
              <w:tcPr>
                <w:tcW w:w="1031" w:type="dxa"/>
                <w:gridSpan w:val="2"/>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
            </w:tcPrChange>
          </w:tcPr>
          <w:p w14:paraId="0C498427" w14:textId="77777777" w:rsidR="00994066" w:rsidRPr="00997884" w:rsidRDefault="00994066" w:rsidP="0089589F">
            <w:pPr>
              <w:pStyle w:val="Text"/>
              <w:rPr>
                <w:rStyle w:val="Strong"/>
              </w:rPr>
            </w:pPr>
          </w:p>
        </w:tc>
        <w:tc>
          <w:tcPr>
            <w:tcW w:w="1141"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516" w:author="Aleksander Hansen" w:date="2013-02-16T20:46:00Z">
              <w:tcPr>
                <w:tcW w:w="1114"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7B5F8EA0" w14:textId="77777777" w:rsidR="00994066" w:rsidRPr="00997884" w:rsidRDefault="00994066" w:rsidP="0089589F">
            <w:pPr>
              <w:pStyle w:val="Text"/>
              <w:rPr>
                <w:rStyle w:val="Strong"/>
              </w:rPr>
            </w:pPr>
          </w:p>
        </w:tc>
        <w:tc>
          <w:tcPr>
            <w:tcW w:w="1317"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517" w:author="Aleksander Hansen" w:date="2013-02-16T20:46:00Z">
              <w:tcPr>
                <w:tcW w:w="1286"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1BEF94C0" w14:textId="77777777" w:rsidR="00994066" w:rsidRPr="00997884" w:rsidRDefault="00994066" w:rsidP="0089589F">
            <w:pPr>
              <w:pStyle w:val="Text"/>
              <w:rPr>
                <w:rStyle w:val="Strong"/>
              </w:rPr>
            </w:pPr>
            <w:r w:rsidRPr="00997884">
              <w:t xml:space="preserve">     37.04 </w:t>
            </w:r>
          </w:p>
        </w:tc>
        <w:tc>
          <w:tcPr>
            <w:tcW w:w="527"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518" w:author="Aleksander Hansen" w:date="2013-02-16T20:46:00Z">
              <w:tcPr>
                <w:tcW w:w="515"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
            </w:tcPrChange>
          </w:tcPr>
          <w:p w14:paraId="512A508E" w14:textId="77777777" w:rsidR="00994066" w:rsidRPr="00997884" w:rsidRDefault="00994066" w:rsidP="0089589F">
            <w:pPr>
              <w:pStyle w:val="Text"/>
              <w:rPr>
                <w:rStyle w:val="Strong"/>
              </w:rPr>
            </w:pPr>
          </w:p>
        </w:tc>
        <w:tc>
          <w:tcPr>
            <w:tcW w:w="1153"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519" w:author="Aleksander Hansen" w:date="2013-02-16T20:46:00Z">
              <w:tcPr>
                <w:tcW w:w="1126"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
            </w:tcPrChange>
          </w:tcPr>
          <w:p w14:paraId="5F614A60" w14:textId="77777777" w:rsidR="00994066" w:rsidRPr="00997884" w:rsidRDefault="00994066" w:rsidP="0089589F">
            <w:pPr>
              <w:pStyle w:val="Text"/>
              <w:rPr>
                <w:rStyle w:val="Strong"/>
              </w:rPr>
            </w:pPr>
          </w:p>
        </w:tc>
      </w:tr>
      <w:tr w:rsidR="00036EF4" w:rsidRPr="00997884" w14:paraId="7D4EDEF1" w14:textId="77777777" w:rsidTr="00036EF4">
        <w:trPr>
          <w:trHeight w:hRule="exact" w:val="292"/>
          <w:jc w:val="center"/>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
          <w:p w14:paraId="6D8C920B"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
          <w:p w14:paraId="44CBAE40" w14:textId="77777777" w:rsidR="00994066" w:rsidRPr="00997884" w:rsidRDefault="00994066" w:rsidP="0089589F">
            <w:pPr>
              <w:pStyle w:val="Text"/>
              <w:rPr>
                <w:rStyle w:val="Strong"/>
              </w:rPr>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
          <w:p w14:paraId="54E8A9A3" w14:textId="77777777" w:rsidR="00994066" w:rsidRPr="00997884" w:rsidRDefault="00994066" w:rsidP="0089589F">
            <w:pPr>
              <w:pStyle w:val="Text"/>
              <w:rPr>
                <w:rStyle w:val="Strong"/>
              </w:rPr>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
          <w:p w14:paraId="7CC0AAA0" w14:textId="77777777" w:rsidR="00994066" w:rsidRPr="00997884" w:rsidRDefault="00994066" w:rsidP="0089589F">
            <w:pPr>
              <w:pStyle w:val="Text"/>
              <w:rPr>
                <w:rStyle w:val="Strong"/>
              </w:rPr>
            </w:pPr>
          </w:p>
        </w:tc>
        <w:tc>
          <w:tcPr>
            <w:tcW w:w="1141"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p w14:paraId="065EC938" w14:textId="77777777" w:rsidR="00994066" w:rsidRPr="00997884" w:rsidRDefault="00994066" w:rsidP="0089589F">
            <w:pPr>
              <w:pStyle w:val="Text"/>
              <w:rPr>
                <w:rStyle w:val="Strong"/>
              </w:rPr>
            </w:pPr>
          </w:p>
        </w:tc>
        <w:tc>
          <w:tcPr>
            <w:tcW w:w="1317"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p w14:paraId="7D5A1E04" w14:textId="77777777" w:rsidR="00994066" w:rsidRPr="00997884" w:rsidRDefault="00994066" w:rsidP="0089589F">
            <w:pPr>
              <w:pStyle w:val="Text"/>
              <w:rPr>
                <w:rStyle w:val="Strong"/>
              </w:rPr>
            </w:pPr>
            <w:r w:rsidRPr="00997884">
              <w:t xml:space="preserve">     12.42 </w:t>
            </w:r>
          </w:p>
        </w:tc>
        <w:tc>
          <w:tcPr>
            <w:tcW w:w="527"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
          <w:p w14:paraId="053E73E5" w14:textId="77777777" w:rsidR="00994066" w:rsidRPr="00997884" w:rsidRDefault="00994066" w:rsidP="0089589F">
            <w:pPr>
              <w:pStyle w:val="Text"/>
              <w:rPr>
                <w:rStyle w:val="Strong"/>
              </w:rPr>
            </w:pPr>
          </w:p>
        </w:tc>
        <w:tc>
          <w:tcPr>
            <w:tcW w:w="1153"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
          <w:p w14:paraId="47F0D602" w14:textId="77777777" w:rsidR="00994066" w:rsidRPr="00997884" w:rsidRDefault="00994066" w:rsidP="0089589F">
            <w:pPr>
              <w:pStyle w:val="Text"/>
              <w:rPr>
                <w:rStyle w:val="Strong"/>
              </w:rPr>
            </w:pPr>
          </w:p>
        </w:tc>
      </w:tr>
      <w:tr w:rsidR="00036EF4" w:rsidRPr="00997884" w14:paraId="06FFCCBF" w14:textId="77777777" w:rsidTr="00036EF4">
        <w:trPr>
          <w:trHeight w:hRule="exact" w:val="258"/>
          <w:jc w:val="center"/>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
          <w:p w14:paraId="55CBCA0C"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
          <w:p w14:paraId="06130A00" w14:textId="77777777" w:rsidR="00994066" w:rsidRPr="00997884" w:rsidRDefault="00994066" w:rsidP="0089589F">
            <w:pPr>
              <w:pStyle w:val="Text"/>
              <w:rPr>
                <w:rStyle w:val="Strong"/>
              </w:rPr>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
          <w:p w14:paraId="23735B19" w14:textId="77777777" w:rsidR="00994066" w:rsidRPr="00997884" w:rsidRDefault="00994066" w:rsidP="0089589F">
            <w:pPr>
              <w:pStyle w:val="Text"/>
              <w:rPr>
                <w:rStyle w:val="Strong"/>
              </w:rPr>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
          <w:p w14:paraId="1B7A914C" w14:textId="77777777" w:rsidR="00994066" w:rsidRPr="00997884" w:rsidRDefault="00994066" w:rsidP="0089589F">
            <w:pPr>
              <w:pStyle w:val="Text"/>
              <w:rPr>
                <w:rStyle w:val="Strong"/>
              </w:rPr>
            </w:pPr>
          </w:p>
        </w:tc>
        <w:tc>
          <w:tcPr>
            <w:tcW w:w="1141" w:type="dxa"/>
            <w:tcBorders>
              <w:top w:val="nil"/>
              <w:left w:val="nil"/>
              <w:bottom w:val="nil"/>
              <w:right w:val="nil"/>
            </w:tcBorders>
            <w:shd w:val="clear" w:color="auto" w:fill="auto"/>
            <w:noWrap/>
            <w:tcMar>
              <w:top w:w="17" w:type="dxa"/>
              <w:left w:w="17" w:type="dxa"/>
              <w:bottom w:w="0" w:type="dxa"/>
              <w:right w:w="17" w:type="dxa"/>
            </w:tcMar>
            <w:vAlign w:val="center"/>
            <w:hideMark/>
          </w:tcPr>
          <w:p w14:paraId="4824C176" w14:textId="77777777" w:rsidR="00994066" w:rsidRPr="00997884" w:rsidRDefault="00994066" w:rsidP="0089589F">
            <w:pPr>
              <w:pStyle w:val="Text"/>
              <w:rPr>
                <w:rStyle w:val="Strong"/>
              </w:rPr>
            </w:pPr>
          </w:p>
        </w:tc>
        <w:tc>
          <w:tcPr>
            <w:tcW w:w="1317"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
          <w:p w14:paraId="451EB631" w14:textId="77777777" w:rsidR="00994066" w:rsidRPr="00997884" w:rsidRDefault="00994066" w:rsidP="0089589F">
            <w:pPr>
              <w:pStyle w:val="Text"/>
              <w:rPr>
                <w:rStyle w:val="Strong"/>
              </w:rPr>
            </w:pPr>
          </w:p>
        </w:tc>
        <w:tc>
          <w:tcPr>
            <w:tcW w:w="527"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p w14:paraId="464045F9" w14:textId="77777777" w:rsidR="00994066" w:rsidRPr="00997884" w:rsidRDefault="00994066" w:rsidP="0089589F">
            <w:pPr>
              <w:pStyle w:val="Text"/>
              <w:rPr>
                <w:rStyle w:val="Strong"/>
              </w:rPr>
            </w:pPr>
          </w:p>
        </w:tc>
        <w:tc>
          <w:tcPr>
            <w:tcW w:w="1153"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p w14:paraId="2AC948EF" w14:textId="77777777" w:rsidR="00994066" w:rsidRPr="00997884" w:rsidRDefault="00994066" w:rsidP="0089589F">
            <w:pPr>
              <w:pStyle w:val="Text"/>
              <w:rPr>
                <w:rStyle w:val="Strong"/>
              </w:rPr>
            </w:pPr>
            <w:r w:rsidRPr="00997884">
              <w:t xml:space="preserve">     27.44 </w:t>
            </w:r>
          </w:p>
        </w:tc>
      </w:tr>
      <w:tr w:rsidR="00036EF4" w:rsidRPr="00997884" w14:paraId="54170820" w14:textId="77777777" w:rsidTr="00036EF4">
        <w:trPr>
          <w:trHeight w:hRule="exact" w:val="319"/>
          <w:jc w:val="center"/>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
          <w:p w14:paraId="1E5E7FA6"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
          <w:p w14:paraId="2A53C8FD" w14:textId="77777777" w:rsidR="00994066" w:rsidRPr="00997884" w:rsidRDefault="00994066" w:rsidP="0089589F">
            <w:pPr>
              <w:pStyle w:val="Text"/>
              <w:rPr>
                <w:rStyle w:val="Strong"/>
              </w:rPr>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
          <w:p w14:paraId="6B5268E6" w14:textId="77777777" w:rsidR="00994066" w:rsidRPr="00997884" w:rsidRDefault="00994066" w:rsidP="0089589F">
            <w:pPr>
              <w:pStyle w:val="Text"/>
              <w:rPr>
                <w:rStyle w:val="Strong"/>
              </w:rPr>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
          <w:p w14:paraId="538F3B56" w14:textId="77777777" w:rsidR="00994066" w:rsidRPr="00997884" w:rsidRDefault="00994066" w:rsidP="0089589F">
            <w:pPr>
              <w:pStyle w:val="Text"/>
              <w:rPr>
                <w:rStyle w:val="Strong"/>
              </w:rPr>
            </w:pPr>
          </w:p>
        </w:tc>
        <w:tc>
          <w:tcPr>
            <w:tcW w:w="1141" w:type="dxa"/>
            <w:tcBorders>
              <w:top w:val="nil"/>
              <w:left w:val="nil"/>
              <w:bottom w:val="nil"/>
              <w:right w:val="nil"/>
            </w:tcBorders>
            <w:shd w:val="clear" w:color="auto" w:fill="auto"/>
            <w:noWrap/>
            <w:tcMar>
              <w:top w:w="17" w:type="dxa"/>
              <w:left w:w="17" w:type="dxa"/>
              <w:bottom w:w="0" w:type="dxa"/>
              <w:right w:w="17" w:type="dxa"/>
            </w:tcMar>
            <w:vAlign w:val="center"/>
            <w:hideMark/>
          </w:tcPr>
          <w:p w14:paraId="38E42EC8" w14:textId="77777777" w:rsidR="00994066" w:rsidRPr="00997884" w:rsidRDefault="00994066" w:rsidP="0089589F">
            <w:pPr>
              <w:pStyle w:val="Text"/>
              <w:rPr>
                <w:rStyle w:val="Strong"/>
              </w:rPr>
            </w:pPr>
          </w:p>
        </w:tc>
        <w:tc>
          <w:tcPr>
            <w:tcW w:w="1317" w:type="dxa"/>
            <w:tcBorders>
              <w:top w:val="nil"/>
              <w:left w:val="nil"/>
              <w:bottom w:val="nil"/>
              <w:right w:val="nil"/>
            </w:tcBorders>
            <w:shd w:val="clear" w:color="auto" w:fill="auto"/>
            <w:noWrap/>
            <w:tcMar>
              <w:top w:w="17" w:type="dxa"/>
              <w:left w:w="17" w:type="dxa"/>
              <w:bottom w:w="0" w:type="dxa"/>
              <w:right w:w="17" w:type="dxa"/>
            </w:tcMar>
            <w:vAlign w:val="center"/>
            <w:hideMark/>
          </w:tcPr>
          <w:p w14:paraId="24E36EA6" w14:textId="77777777" w:rsidR="00994066" w:rsidRPr="00997884" w:rsidRDefault="00994066" w:rsidP="0089589F">
            <w:pPr>
              <w:pStyle w:val="Text"/>
              <w:rPr>
                <w:rStyle w:val="Strong"/>
              </w:rPr>
            </w:pPr>
          </w:p>
        </w:tc>
        <w:tc>
          <w:tcPr>
            <w:tcW w:w="527"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p w14:paraId="44188E6D" w14:textId="77777777" w:rsidR="00994066" w:rsidRPr="00997884" w:rsidRDefault="00994066" w:rsidP="0089589F">
            <w:pPr>
              <w:pStyle w:val="Text"/>
              <w:rPr>
                <w:rStyle w:val="Strong"/>
              </w:rPr>
            </w:pPr>
          </w:p>
        </w:tc>
        <w:tc>
          <w:tcPr>
            <w:tcW w:w="1153"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p w14:paraId="7D1CC74E" w14:textId="77777777" w:rsidR="00994066" w:rsidRPr="00997884" w:rsidRDefault="00994066" w:rsidP="0089589F">
            <w:pPr>
              <w:pStyle w:val="Text"/>
              <w:rPr>
                <w:rStyle w:val="Strong"/>
              </w:rPr>
            </w:pPr>
            <w:r w:rsidRPr="00997884">
              <w:t xml:space="preserve">     24.56 </w:t>
            </w:r>
          </w:p>
        </w:tc>
      </w:tr>
    </w:tbl>
    <w:p w14:paraId="129F9928" w14:textId="77777777" w:rsidR="00994066" w:rsidRDefault="00994066" w:rsidP="00011813">
      <w:pPr>
        <w:pStyle w:val="Text"/>
      </w:pPr>
    </w:p>
    <w:p w14:paraId="0FC34BBB" w14:textId="77777777" w:rsidR="00994066" w:rsidRDefault="00994066" w:rsidP="00011813">
      <w:pPr>
        <w:pStyle w:val="Text"/>
      </w:pPr>
      <w:r w:rsidRPr="00E4605A">
        <w:br/>
        <w:t xml:space="preserve">Here is the two-step binomial for a </w:t>
      </w:r>
      <w:r w:rsidRPr="00E4605A">
        <w:rPr>
          <w:b/>
        </w:rPr>
        <w:t>European call option</w:t>
      </w:r>
      <w:r w:rsidRPr="00E4605A">
        <w:t xml:space="preserve"> (Asset = $20, Strike = $21, Time = six months, Volatility = 19%, Riskless rate = 12%, and Dividend Yield = 0%)</w:t>
      </w:r>
    </w:p>
    <w:p w14:paraId="6D2A9B8D" w14:textId="77777777" w:rsidR="0089589F" w:rsidRPr="00E4605A" w:rsidRDefault="0089589F" w:rsidP="00011813">
      <w:pPr>
        <w:pStyle w:val="Text"/>
      </w:pPr>
    </w:p>
    <w:tbl>
      <w:tblPr>
        <w:tblW w:w="7812" w:type="dxa"/>
        <w:jc w:val="center"/>
        <w:tblInd w:w="181" w:type="dxa"/>
        <w:tblCellMar>
          <w:left w:w="0" w:type="dxa"/>
          <w:right w:w="0" w:type="dxa"/>
        </w:tblCellMar>
        <w:tblLook w:val="04A0" w:firstRow="1" w:lastRow="0" w:firstColumn="1" w:lastColumn="0" w:noHBand="0" w:noVBand="1"/>
        <w:tblPrChange w:id="3520" w:author="Aleksander Hansen" w:date="2013-02-16T20:48:00Z">
          <w:tblPr>
            <w:tblW w:w="7812" w:type="dxa"/>
            <w:jc w:val="center"/>
            <w:tblInd w:w="181" w:type="dxa"/>
            <w:tblCellMar>
              <w:left w:w="0" w:type="dxa"/>
              <w:right w:w="0" w:type="dxa"/>
            </w:tblCellMar>
            <w:tblLook w:val="04A0" w:firstRow="1" w:lastRow="0" w:firstColumn="1" w:lastColumn="0" w:noHBand="0" w:noVBand="1"/>
          </w:tblPr>
        </w:tblPrChange>
      </w:tblPr>
      <w:tblGrid>
        <w:gridCol w:w="1350"/>
        <w:gridCol w:w="1251"/>
        <w:gridCol w:w="180"/>
        <w:gridCol w:w="1306"/>
        <w:gridCol w:w="1170"/>
        <w:gridCol w:w="1212"/>
        <w:gridCol w:w="138"/>
        <w:gridCol w:w="1205"/>
        <w:tblGridChange w:id="3521">
          <w:tblGrid>
            <w:gridCol w:w="1350"/>
            <w:gridCol w:w="1251"/>
            <w:gridCol w:w="180"/>
            <w:gridCol w:w="1306"/>
            <w:gridCol w:w="1170"/>
            <w:gridCol w:w="1212"/>
            <w:gridCol w:w="138"/>
            <w:gridCol w:w="1205"/>
          </w:tblGrid>
        </w:tblGridChange>
      </w:tblGrid>
      <w:tr w:rsidR="00994066" w:rsidRPr="00997884" w14:paraId="664E829A" w14:textId="77777777" w:rsidTr="00036EF4">
        <w:trPr>
          <w:trHeight w:hRule="exact" w:val="295"/>
          <w:jc w:val="center"/>
          <w:trPrChange w:id="3522" w:author="Aleksander Hansen" w:date="2013-02-16T20:48: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23" w:author="Aleksander Hansen" w:date="2013-02-16T20:48: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23D0140" w14:textId="77777777" w:rsidR="00994066" w:rsidRPr="00997884" w:rsidRDefault="00994066" w:rsidP="0089589F">
            <w:pPr>
              <w:pStyle w:val="Text"/>
            </w:pPr>
            <w:r w:rsidRPr="00997884">
              <w:t xml:space="preserve">1=call, 0=put </w:t>
            </w: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524" w:author="Aleksander Hansen" w:date="2013-02-16T20:48:00Z">
              <w:tcPr>
                <w:tcW w:w="1251" w:type="dxa"/>
                <w:tcBorders>
                  <w:top w:val="nil"/>
                  <w:left w:val="nil"/>
                  <w:bottom w:val="nil"/>
                  <w:right w:val="nil"/>
                </w:tcBorders>
                <w:shd w:val="clear" w:color="auto" w:fill="FFFF8F"/>
                <w:tcMar>
                  <w:top w:w="15" w:type="dxa"/>
                  <w:left w:w="15" w:type="dxa"/>
                  <w:bottom w:w="0" w:type="dxa"/>
                  <w:right w:w="15" w:type="dxa"/>
                </w:tcMar>
                <w:vAlign w:val="center"/>
                <w:hideMark/>
              </w:tcPr>
            </w:tcPrChange>
          </w:tcPr>
          <w:p w14:paraId="0965D68F" w14:textId="77777777" w:rsidR="00994066" w:rsidRPr="00997884" w:rsidRDefault="00994066" w:rsidP="0089589F">
            <w:pPr>
              <w:pStyle w:val="Text"/>
              <w:rPr>
                <w:b/>
                <w:bCs/>
              </w:rPr>
            </w:pPr>
            <w:r w:rsidRPr="00997884">
              <w:rPr>
                <w:b/>
                <w:bCs/>
              </w:rPr>
              <w:t xml:space="preserve">          1 </w:t>
            </w:r>
          </w:p>
          <w:p w14:paraId="22E4EB6A" w14:textId="77777777" w:rsidR="00994066" w:rsidRPr="00997884" w:rsidRDefault="00994066" w:rsidP="0089589F">
            <w:pPr>
              <w:pStyle w:val="Text"/>
            </w:pPr>
          </w:p>
        </w:tc>
        <w:tc>
          <w:tcPr>
            <w:tcW w:w="180" w:type="dxa"/>
            <w:tcBorders>
              <w:top w:val="nil"/>
              <w:left w:val="nil"/>
              <w:bottom w:val="nil"/>
              <w:right w:val="nil"/>
            </w:tcBorders>
            <w:shd w:val="clear" w:color="auto" w:fill="auto"/>
            <w:tcMar>
              <w:top w:w="15" w:type="dxa"/>
              <w:left w:w="15" w:type="dxa"/>
              <w:bottom w:w="0" w:type="dxa"/>
              <w:right w:w="15" w:type="dxa"/>
            </w:tcMar>
            <w:vAlign w:val="bottom"/>
            <w:hideMark/>
            <w:tcPrChange w:id="3525" w:author="Aleksander Hansen" w:date="2013-02-16T20:48:00Z">
              <w:tcPr>
                <w:tcW w:w="18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3281594" w14:textId="77777777" w:rsidR="00994066" w:rsidRPr="00997884" w:rsidRDefault="00994066" w:rsidP="0089589F">
            <w:pPr>
              <w:pStyle w:val="Text"/>
            </w:pPr>
          </w:p>
        </w:tc>
        <w:tc>
          <w:tcPr>
            <w:tcW w:w="2476"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3526" w:author="Aleksander Hansen" w:date="2013-02-16T20:48:00Z">
              <w:tcPr>
                <w:tcW w:w="247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3D0A0F6" w14:textId="77777777" w:rsidR="00994066" w:rsidRPr="00036EF4" w:rsidRDefault="00994066" w:rsidP="0089589F">
            <w:pPr>
              <w:pStyle w:val="Text"/>
              <w:keepNext/>
              <w:keepLines/>
              <w:spacing w:before="200"/>
              <w:outlineLvl w:val="6"/>
              <w:rPr>
                <w:color w:val="000000" w:themeColor="text1"/>
                <w:rPrChange w:id="3527" w:author="Aleksander Hansen" w:date="2013-02-16T20:48:00Z">
                  <w:rPr>
                    <w:rFonts w:eastAsiaTheme="majorEastAsia"/>
                    <w:i/>
                    <w:iCs/>
                  </w:rPr>
                </w:rPrChange>
              </w:rPr>
            </w:pPr>
            <w:r w:rsidRPr="00036EF4">
              <w:rPr>
                <w:b/>
                <w:bCs/>
                <w:color w:val="000000" w:themeColor="text1"/>
                <w:rPrChange w:id="3528" w:author="Aleksander Hansen" w:date="2013-02-16T20:48:00Z">
                  <w:rPr>
                    <w:b/>
                    <w:bCs/>
                    <w:color w:val="0000CC"/>
                  </w:rPr>
                </w:rPrChange>
              </w:rPr>
              <w:t>Call Option</w:t>
            </w:r>
          </w:p>
        </w:tc>
        <w:tc>
          <w:tcPr>
            <w:tcW w:w="1212" w:type="dxa"/>
            <w:tcBorders>
              <w:top w:val="nil"/>
              <w:left w:val="nil"/>
              <w:bottom w:val="nil"/>
              <w:right w:val="nil"/>
            </w:tcBorders>
            <w:shd w:val="clear" w:color="auto" w:fill="auto"/>
            <w:tcMar>
              <w:top w:w="15" w:type="dxa"/>
              <w:left w:w="15" w:type="dxa"/>
              <w:bottom w:w="0" w:type="dxa"/>
              <w:right w:w="15" w:type="dxa"/>
            </w:tcMar>
            <w:vAlign w:val="bottom"/>
            <w:hideMark/>
            <w:tcPrChange w:id="3529" w:author="Aleksander Hansen" w:date="2013-02-16T20:48:00Z">
              <w:tcPr>
                <w:tcW w:w="121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5BBE12C" w14:textId="77777777" w:rsidR="00994066" w:rsidRPr="00997884" w:rsidRDefault="00994066" w:rsidP="0089589F">
            <w:pPr>
              <w:pStyle w:val="Text"/>
            </w:pPr>
          </w:p>
        </w:tc>
        <w:tc>
          <w:tcPr>
            <w:tcW w:w="138" w:type="dxa"/>
            <w:tcBorders>
              <w:top w:val="nil"/>
              <w:left w:val="nil"/>
              <w:bottom w:val="nil"/>
              <w:right w:val="nil"/>
            </w:tcBorders>
            <w:shd w:val="clear" w:color="auto" w:fill="auto"/>
            <w:tcMar>
              <w:top w:w="15" w:type="dxa"/>
              <w:left w:w="15" w:type="dxa"/>
              <w:bottom w:w="0" w:type="dxa"/>
              <w:right w:w="15" w:type="dxa"/>
            </w:tcMar>
            <w:vAlign w:val="bottom"/>
            <w:hideMark/>
            <w:tcPrChange w:id="3530" w:author="Aleksander Hansen" w:date="2013-02-16T20:48:00Z">
              <w:tcPr>
                <w:tcW w:w="138"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3BA2CBA" w14:textId="77777777" w:rsidR="00994066" w:rsidRPr="00997884" w:rsidRDefault="00994066" w:rsidP="0089589F">
            <w:pPr>
              <w:pStyle w:val="Text"/>
            </w:pPr>
          </w:p>
        </w:tc>
        <w:tc>
          <w:tcPr>
            <w:tcW w:w="1205" w:type="dxa"/>
            <w:tcBorders>
              <w:top w:val="nil"/>
              <w:left w:val="nil"/>
              <w:bottom w:val="nil"/>
              <w:right w:val="nil"/>
            </w:tcBorders>
            <w:shd w:val="clear" w:color="auto" w:fill="auto"/>
            <w:tcMar>
              <w:top w:w="15" w:type="dxa"/>
              <w:left w:w="15" w:type="dxa"/>
              <w:bottom w:w="0" w:type="dxa"/>
              <w:right w:w="15" w:type="dxa"/>
            </w:tcMar>
            <w:vAlign w:val="bottom"/>
            <w:hideMark/>
            <w:tcPrChange w:id="3531" w:author="Aleksander Hansen" w:date="2013-02-16T20:48:00Z">
              <w:tcPr>
                <w:tcW w:w="120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852A9F3" w14:textId="77777777" w:rsidR="00994066" w:rsidRPr="00997884" w:rsidRDefault="00994066" w:rsidP="0089589F">
            <w:pPr>
              <w:pStyle w:val="Text"/>
            </w:pPr>
          </w:p>
        </w:tc>
      </w:tr>
      <w:tr w:rsidR="00994066" w:rsidRPr="00997884" w14:paraId="504E5720" w14:textId="77777777" w:rsidTr="00036EF4">
        <w:trPr>
          <w:trHeight w:hRule="exact" w:val="295"/>
          <w:jc w:val="center"/>
          <w:trPrChange w:id="3532" w:author="Aleksander Hansen" w:date="2013-02-16T20:48: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33" w:author="Aleksander Hansen" w:date="2013-02-16T20:48: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CF5380B" w14:textId="77777777" w:rsidR="00994066" w:rsidRPr="00997884" w:rsidRDefault="00994066" w:rsidP="0089589F">
            <w:pPr>
              <w:pStyle w:val="Text"/>
            </w:pPr>
            <w:r w:rsidRPr="00997884">
              <w:rPr>
                <w:b/>
                <w:bCs/>
              </w:rPr>
              <w:t>Asset</w:t>
            </w: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534" w:author="Aleksander Hansen" w:date="2013-02-16T20:48:00Z">
              <w:tcPr>
                <w:tcW w:w="1251" w:type="dxa"/>
                <w:tcBorders>
                  <w:top w:val="nil"/>
                  <w:left w:val="nil"/>
                  <w:bottom w:val="nil"/>
                  <w:right w:val="nil"/>
                </w:tcBorders>
                <w:shd w:val="clear" w:color="auto" w:fill="FFFF8F"/>
                <w:tcMar>
                  <w:top w:w="15" w:type="dxa"/>
                  <w:left w:w="15" w:type="dxa"/>
                  <w:bottom w:w="0" w:type="dxa"/>
                  <w:right w:w="15" w:type="dxa"/>
                </w:tcMar>
                <w:vAlign w:val="center"/>
                <w:hideMark/>
              </w:tcPr>
            </w:tcPrChange>
          </w:tcPr>
          <w:p w14:paraId="1673DFA1" w14:textId="77777777" w:rsidR="00994066" w:rsidRPr="00997884" w:rsidRDefault="00994066" w:rsidP="0089589F">
            <w:pPr>
              <w:pStyle w:val="Text"/>
            </w:pPr>
            <w:r w:rsidRPr="00997884">
              <w:rPr>
                <w:b/>
                <w:bCs/>
              </w:rPr>
              <w:t xml:space="preserve">        20 </w:t>
            </w:r>
          </w:p>
        </w:tc>
        <w:tc>
          <w:tcPr>
            <w:tcW w:w="180" w:type="dxa"/>
            <w:tcBorders>
              <w:top w:val="nil"/>
              <w:left w:val="nil"/>
              <w:bottom w:val="nil"/>
              <w:right w:val="nil"/>
            </w:tcBorders>
            <w:shd w:val="clear" w:color="auto" w:fill="auto"/>
            <w:tcMar>
              <w:top w:w="15" w:type="dxa"/>
              <w:left w:w="15" w:type="dxa"/>
              <w:bottom w:w="0" w:type="dxa"/>
              <w:right w:w="15" w:type="dxa"/>
            </w:tcMar>
            <w:vAlign w:val="bottom"/>
            <w:hideMark/>
            <w:tcPrChange w:id="3535" w:author="Aleksander Hansen" w:date="2013-02-16T20:48:00Z">
              <w:tcPr>
                <w:tcW w:w="18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656F109"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bottom"/>
            <w:hideMark/>
            <w:tcPrChange w:id="3536" w:author="Aleksander Hansen" w:date="2013-02-16T20:48:00Z">
              <w:tcPr>
                <w:tcW w:w="1306"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0069E667" w14:textId="77777777" w:rsidR="00994066" w:rsidRPr="00997884" w:rsidRDefault="00994066" w:rsidP="0089589F">
            <w:pPr>
              <w:pStyle w:val="Text"/>
            </w:pPr>
            <w:r w:rsidRPr="00997884">
              <w:rPr>
                <w:b/>
                <w:bCs/>
              </w:rPr>
              <w:t>Solved:</w:t>
            </w:r>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Change w:id="3537" w:author="Aleksander Hansen" w:date="2013-02-16T20:48:00Z">
              <w:tcPr>
                <w:tcW w:w="1170"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79B8A1C1" w14:textId="77777777" w:rsidR="00994066" w:rsidRPr="00997884" w:rsidRDefault="00994066" w:rsidP="0089589F">
            <w:pPr>
              <w:pStyle w:val="Text"/>
            </w:pPr>
            <w:r w:rsidRPr="00997884">
              <w:t> </w:t>
            </w:r>
          </w:p>
        </w:tc>
        <w:tc>
          <w:tcPr>
            <w:tcW w:w="1212" w:type="dxa"/>
            <w:tcBorders>
              <w:top w:val="nil"/>
              <w:left w:val="nil"/>
              <w:bottom w:val="nil"/>
              <w:right w:val="nil"/>
            </w:tcBorders>
            <w:shd w:val="clear" w:color="auto" w:fill="auto"/>
            <w:tcMar>
              <w:top w:w="15" w:type="dxa"/>
              <w:left w:w="15" w:type="dxa"/>
              <w:bottom w:w="0" w:type="dxa"/>
              <w:right w:w="15" w:type="dxa"/>
            </w:tcMar>
            <w:vAlign w:val="bottom"/>
            <w:hideMark/>
            <w:tcPrChange w:id="3538" w:author="Aleksander Hansen" w:date="2013-02-16T20:48:00Z">
              <w:tcPr>
                <w:tcW w:w="121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B226CFD" w14:textId="77777777" w:rsidR="00994066" w:rsidRPr="00997884" w:rsidRDefault="00994066" w:rsidP="0089589F">
            <w:pPr>
              <w:pStyle w:val="Text"/>
            </w:pPr>
          </w:p>
        </w:tc>
        <w:tc>
          <w:tcPr>
            <w:tcW w:w="138" w:type="dxa"/>
            <w:tcBorders>
              <w:top w:val="nil"/>
              <w:left w:val="nil"/>
              <w:bottom w:val="nil"/>
              <w:right w:val="nil"/>
            </w:tcBorders>
            <w:shd w:val="clear" w:color="auto" w:fill="auto"/>
            <w:tcMar>
              <w:top w:w="15" w:type="dxa"/>
              <w:left w:w="15" w:type="dxa"/>
              <w:bottom w:w="0" w:type="dxa"/>
              <w:right w:w="15" w:type="dxa"/>
            </w:tcMar>
            <w:vAlign w:val="bottom"/>
            <w:hideMark/>
            <w:tcPrChange w:id="3539" w:author="Aleksander Hansen" w:date="2013-02-16T20:48:00Z">
              <w:tcPr>
                <w:tcW w:w="138"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2BC0226" w14:textId="77777777" w:rsidR="00994066" w:rsidRPr="00997884" w:rsidRDefault="00994066" w:rsidP="0089589F">
            <w:pPr>
              <w:pStyle w:val="Text"/>
            </w:pPr>
          </w:p>
        </w:tc>
        <w:tc>
          <w:tcPr>
            <w:tcW w:w="1205" w:type="dxa"/>
            <w:tcBorders>
              <w:top w:val="nil"/>
              <w:left w:val="nil"/>
              <w:bottom w:val="nil"/>
              <w:right w:val="nil"/>
            </w:tcBorders>
            <w:shd w:val="clear" w:color="auto" w:fill="auto"/>
            <w:tcMar>
              <w:top w:w="15" w:type="dxa"/>
              <w:left w:w="15" w:type="dxa"/>
              <w:bottom w:w="0" w:type="dxa"/>
              <w:right w:w="15" w:type="dxa"/>
            </w:tcMar>
            <w:vAlign w:val="bottom"/>
            <w:hideMark/>
            <w:tcPrChange w:id="3540" w:author="Aleksander Hansen" w:date="2013-02-16T20:48:00Z">
              <w:tcPr>
                <w:tcW w:w="120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1AB3648" w14:textId="77777777" w:rsidR="00994066" w:rsidRPr="00997884" w:rsidRDefault="00994066" w:rsidP="0089589F">
            <w:pPr>
              <w:pStyle w:val="Text"/>
            </w:pPr>
          </w:p>
        </w:tc>
      </w:tr>
      <w:tr w:rsidR="00994066" w:rsidRPr="00997884" w14:paraId="179284CC" w14:textId="77777777" w:rsidTr="00036EF4">
        <w:trPr>
          <w:trHeight w:hRule="exact" w:val="295"/>
          <w:jc w:val="center"/>
          <w:trPrChange w:id="3541" w:author="Aleksander Hansen" w:date="2013-02-16T20:48: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42" w:author="Aleksander Hansen" w:date="2013-02-16T20:48: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87140E9" w14:textId="77777777" w:rsidR="00994066" w:rsidRPr="00997884" w:rsidRDefault="00994066" w:rsidP="0089589F">
            <w:pPr>
              <w:pStyle w:val="Text"/>
            </w:pPr>
            <w:r w:rsidRPr="00997884">
              <w:rPr>
                <w:b/>
                <w:bCs/>
              </w:rPr>
              <w:t>Strike</w:t>
            </w: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543" w:author="Aleksander Hansen" w:date="2013-02-16T20:48:00Z">
              <w:tcPr>
                <w:tcW w:w="1251" w:type="dxa"/>
                <w:tcBorders>
                  <w:top w:val="nil"/>
                  <w:left w:val="nil"/>
                  <w:bottom w:val="nil"/>
                  <w:right w:val="nil"/>
                </w:tcBorders>
                <w:shd w:val="clear" w:color="auto" w:fill="FFFF8F"/>
                <w:tcMar>
                  <w:top w:w="15" w:type="dxa"/>
                  <w:left w:w="15" w:type="dxa"/>
                  <w:bottom w:w="0" w:type="dxa"/>
                  <w:right w:w="15" w:type="dxa"/>
                </w:tcMar>
                <w:vAlign w:val="center"/>
                <w:hideMark/>
              </w:tcPr>
            </w:tcPrChange>
          </w:tcPr>
          <w:p w14:paraId="5BD42620" w14:textId="77777777" w:rsidR="00994066" w:rsidRPr="00997884" w:rsidRDefault="00994066" w:rsidP="0089589F">
            <w:pPr>
              <w:pStyle w:val="Text"/>
            </w:pPr>
            <w:r w:rsidRPr="00997884">
              <w:rPr>
                <w:b/>
                <w:bCs/>
              </w:rPr>
              <w:t xml:space="preserve">        21 </w:t>
            </w:r>
          </w:p>
        </w:tc>
        <w:tc>
          <w:tcPr>
            <w:tcW w:w="180" w:type="dxa"/>
            <w:tcBorders>
              <w:top w:val="nil"/>
              <w:left w:val="nil"/>
              <w:bottom w:val="nil"/>
              <w:right w:val="nil"/>
            </w:tcBorders>
            <w:shd w:val="clear" w:color="auto" w:fill="auto"/>
            <w:tcMar>
              <w:top w:w="15" w:type="dxa"/>
              <w:left w:w="15" w:type="dxa"/>
              <w:bottom w:w="0" w:type="dxa"/>
              <w:right w:w="15" w:type="dxa"/>
            </w:tcMar>
            <w:vAlign w:val="bottom"/>
            <w:hideMark/>
            <w:tcPrChange w:id="3544" w:author="Aleksander Hansen" w:date="2013-02-16T20:48:00Z">
              <w:tcPr>
                <w:tcW w:w="18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4C780A6"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bottom"/>
            <w:hideMark/>
            <w:tcPrChange w:id="3545" w:author="Aleksander Hansen" w:date="2013-02-16T20:48:00Z">
              <w:tcPr>
                <w:tcW w:w="1306"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249F5725" w14:textId="77777777" w:rsidR="00994066" w:rsidRPr="00997884" w:rsidRDefault="00994066" w:rsidP="0089589F">
            <w:pPr>
              <w:pStyle w:val="Text"/>
            </w:pPr>
            <w:proofErr w:type="gramStart"/>
            <w:r w:rsidRPr="00997884">
              <w:rPr>
                <w:b/>
                <w:bCs/>
              </w:rPr>
              <w:t>u</w:t>
            </w:r>
            <w:proofErr w:type="gramEnd"/>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Change w:id="3546" w:author="Aleksander Hansen" w:date="2013-02-16T20:48:00Z">
              <w:tcPr>
                <w:tcW w:w="1170"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0FDEDD11" w14:textId="77777777" w:rsidR="00994066" w:rsidRPr="00997884" w:rsidRDefault="00994066" w:rsidP="0089589F">
            <w:pPr>
              <w:pStyle w:val="Text"/>
            </w:pPr>
            <w:r w:rsidRPr="00997884">
              <w:t>1.100</w:t>
            </w:r>
          </w:p>
        </w:tc>
        <w:tc>
          <w:tcPr>
            <w:tcW w:w="2555" w:type="dxa"/>
            <w:gridSpan w:val="3"/>
            <w:tcBorders>
              <w:top w:val="nil"/>
              <w:left w:val="nil"/>
              <w:bottom w:val="nil"/>
              <w:right w:val="nil"/>
            </w:tcBorders>
            <w:shd w:val="clear" w:color="auto" w:fill="auto"/>
            <w:tcMar>
              <w:top w:w="15" w:type="dxa"/>
              <w:left w:w="15" w:type="dxa"/>
              <w:bottom w:w="0" w:type="dxa"/>
              <w:right w:w="15" w:type="dxa"/>
            </w:tcMar>
            <w:vAlign w:val="bottom"/>
            <w:hideMark/>
            <w:tcPrChange w:id="3547" w:author="Aleksander Hansen" w:date="2013-02-16T20:48:00Z">
              <w:tcPr>
                <w:tcW w:w="2555"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73D3989C" w14:textId="77777777" w:rsidR="00994066" w:rsidRPr="00997884" w:rsidRDefault="00994066" w:rsidP="0089589F">
            <w:pPr>
              <w:pStyle w:val="Text"/>
              <w:rPr>
                <w:i/>
              </w:rPr>
            </w:pPr>
            <w:r w:rsidRPr="00997884">
              <w:rPr>
                <w:i/>
              </w:rPr>
              <w:t xml:space="preserve">  &lt;&lt; </w:t>
            </w:r>
            <w:proofErr w:type="gramStart"/>
            <w:r w:rsidRPr="00997884">
              <w:rPr>
                <w:i/>
              </w:rPr>
              <w:t>magnitude</w:t>
            </w:r>
            <w:proofErr w:type="gramEnd"/>
            <w:r w:rsidRPr="00997884">
              <w:rPr>
                <w:i/>
              </w:rPr>
              <w:t xml:space="preserve"> of up jump</w:t>
            </w:r>
          </w:p>
        </w:tc>
      </w:tr>
      <w:tr w:rsidR="00994066" w:rsidRPr="00997884" w14:paraId="3CD2706A" w14:textId="77777777" w:rsidTr="00036EF4">
        <w:trPr>
          <w:trHeight w:hRule="exact" w:val="295"/>
          <w:jc w:val="center"/>
          <w:trPrChange w:id="3548" w:author="Aleksander Hansen" w:date="2013-02-16T20:48: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49" w:author="Aleksander Hansen" w:date="2013-02-16T20:48: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AFD3DC7" w14:textId="77777777" w:rsidR="00994066" w:rsidRPr="00997884" w:rsidRDefault="00994066" w:rsidP="0089589F">
            <w:pPr>
              <w:pStyle w:val="Text"/>
            </w:pPr>
            <w:r w:rsidRPr="00997884">
              <w:rPr>
                <w:b/>
                <w:bCs/>
              </w:rPr>
              <w:t>Time (</w:t>
            </w:r>
            <w:proofErr w:type="spellStart"/>
            <w:r w:rsidRPr="00997884">
              <w:rPr>
                <w:b/>
                <w:bCs/>
              </w:rPr>
              <w:t>yrs</w:t>
            </w:r>
            <w:proofErr w:type="spellEnd"/>
            <w:r w:rsidRPr="00997884">
              <w:rPr>
                <w:b/>
                <w:bCs/>
              </w:rPr>
              <w:t>)</w:t>
            </w: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550" w:author="Aleksander Hansen" w:date="2013-02-16T20:48:00Z">
              <w:tcPr>
                <w:tcW w:w="1251" w:type="dxa"/>
                <w:tcBorders>
                  <w:top w:val="nil"/>
                  <w:left w:val="nil"/>
                  <w:bottom w:val="nil"/>
                  <w:right w:val="nil"/>
                </w:tcBorders>
                <w:shd w:val="clear" w:color="auto" w:fill="FFFF8F"/>
                <w:tcMar>
                  <w:top w:w="15" w:type="dxa"/>
                  <w:left w:w="15" w:type="dxa"/>
                  <w:bottom w:w="0" w:type="dxa"/>
                  <w:right w:w="15" w:type="dxa"/>
                </w:tcMar>
                <w:vAlign w:val="center"/>
                <w:hideMark/>
              </w:tcPr>
            </w:tcPrChange>
          </w:tcPr>
          <w:p w14:paraId="1037F9ED" w14:textId="77777777" w:rsidR="00994066" w:rsidRPr="00997884" w:rsidRDefault="00994066" w:rsidP="0089589F">
            <w:pPr>
              <w:pStyle w:val="Text"/>
            </w:pPr>
            <w:r w:rsidRPr="00997884">
              <w:rPr>
                <w:b/>
                <w:bCs/>
              </w:rPr>
              <w:t>0.25</w:t>
            </w:r>
          </w:p>
        </w:tc>
        <w:tc>
          <w:tcPr>
            <w:tcW w:w="180" w:type="dxa"/>
            <w:tcBorders>
              <w:top w:val="nil"/>
              <w:left w:val="nil"/>
              <w:bottom w:val="nil"/>
              <w:right w:val="nil"/>
            </w:tcBorders>
            <w:shd w:val="clear" w:color="auto" w:fill="auto"/>
            <w:tcMar>
              <w:top w:w="15" w:type="dxa"/>
              <w:left w:w="15" w:type="dxa"/>
              <w:bottom w:w="0" w:type="dxa"/>
              <w:right w:w="15" w:type="dxa"/>
            </w:tcMar>
            <w:vAlign w:val="bottom"/>
            <w:hideMark/>
            <w:tcPrChange w:id="3551" w:author="Aleksander Hansen" w:date="2013-02-16T20:48:00Z">
              <w:tcPr>
                <w:tcW w:w="18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E7BAB86"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bottom"/>
            <w:hideMark/>
            <w:tcPrChange w:id="3552" w:author="Aleksander Hansen" w:date="2013-02-16T20:48:00Z">
              <w:tcPr>
                <w:tcW w:w="1306"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797016E2" w14:textId="77777777" w:rsidR="00994066" w:rsidRPr="00997884" w:rsidRDefault="00994066" w:rsidP="0089589F">
            <w:pPr>
              <w:pStyle w:val="Text"/>
            </w:pPr>
            <w:proofErr w:type="gramStart"/>
            <w:r w:rsidRPr="00997884">
              <w:rPr>
                <w:b/>
                <w:bCs/>
              </w:rPr>
              <w:t>d</w:t>
            </w:r>
            <w:proofErr w:type="gramEnd"/>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Change w:id="3553" w:author="Aleksander Hansen" w:date="2013-02-16T20:48:00Z">
              <w:tcPr>
                <w:tcW w:w="1170"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5C2AC8D2" w14:textId="77777777" w:rsidR="00994066" w:rsidRPr="00997884" w:rsidRDefault="00994066" w:rsidP="0089589F">
            <w:pPr>
              <w:pStyle w:val="Text"/>
            </w:pPr>
            <w:r w:rsidRPr="00997884">
              <w:t>0.900</w:t>
            </w:r>
          </w:p>
        </w:tc>
        <w:tc>
          <w:tcPr>
            <w:tcW w:w="2555" w:type="dxa"/>
            <w:gridSpan w:val="3"/>
            <w:tcBorders>
              <w:top w:val="nil"/>
              <w:left w:val="nil"/>
              <w:bottom w:val="nil"/>
              <w:right w:val="nil"/>
            </w:tcBorders>
            <w:shd w:val="clear" w:color="auto" w:fill="auto"/>
            <w:tcMar>
              <w:top w:w="15" w:type="dxa"/>
              <w:left w:w="15" w:type="dxa"/>
              <w:bottom w:w="0" w:type="dxa"/>
              <w:right w:w="15" w:type="dxa"/>
            </w:tcMar>
            <w:vAlign w:val="bottom"/>
            <w:hideMark/>
            <w:tcPrChange w:id="3554" w:author="Aleksander Hansen" w:date="2013-02-16T20:48:00Z">
              <w:tcPr>
                <w:tcW w:w="2555"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70670FB4" w14:textId="77777777" w:rsidR="00994066" w:rsidRPr="00997884" w:rsidRDefault="00994066" w:rsidP="0089589F">
            <w:pPr>
              <w:pStyle w:val="Text"/>
              <w:rPr>
                <w:i/>
              </w:rPr>
            </w:pPr>
            <w:r w:rsidRPr="00997884">
              <w:rPr>
                <w:i/>
              </w:rPr>
              <w:t xml:space="preserve">  &lt;&lt; </w:t>
            </w:r>
            <w:proofErr w:type="gramStart"/>
            <w:r w:rsidRPr="00997884">
              <w:rPr>
                <w:i/>
              </w:rPr>
              <w:t>magnitude</w:t>
            </w:r>
            <w:proofErr w:type="gramEnd"/>
            <w:r w:rsidRPr="00997884">
              <w:rPr>
                <w:i/>
              </w:rPr>
              <w:t xml:space="preserve"> of down jump</w:t>
            </w:r>
          </w:p>
        </w:tc>
      </w:tr>
      <w:tr w:rsidR="00994066" w:rsidRPr="00997884" w14:paraId="6AA95723" w14:textId="77777777" w:rsidTr="00036EF4">
        <w:trPr>
          <w:trHeight w:hRule="exact" w:val="295"/>
          <w:jc w:val="center"/>
          <w:trPrChange w:id="3555" w:author="Aleksander Hansen" w:date="2013-02-16T20:48: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56" w:author="Aleksander Hansen" w:date="2013-02-16T20:48: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02F6E4B" w14:textId="77777777" w:rsidR="00994066" w:rsidRPr="00997884" w:rsidRDefault="00994066" w:rsidP="0089589F">
            <w:pPr>
              <w:pStyle w:val="Text"/>
            </w:pPr>
            <w:r w:rsidRPr="00997884">
              <w:rPr>
                <w:b/>
                <w:bCs/>
              </w:rPr>
              <w:t>Volatility</w:t>
            </w: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557" w:author="Aleksander Hansen" w:date="2013-02-16T20:48:00Z">
              <w:tcPr>
                <w:tcW w:w="1251" w:type="dxa"/>
                <w:tcBorders>
                  <w:top w:val="nil"/>
                  <w:left w:val="nil"/>
                  <w:bottom w:val="nil"/>
                  <w:right w:val="nil"/>
                </w:tcBorders>
                <w:shd w:val="clear" w:color="auto" w:fill="FFFF8F"/>
                <w:tcMar>
                  <w:top w:w="15" w:type="dxa"/>
                  <w:left w:w="15" w:type="dxa"/>
                  <w:bottom w:w="0" w:type="dxa"/>
                  <w:right w:w="15" w:type="dxa"/>
                </w:tcMar>
                <w:vAlign w:val="center"/>
                <w:hideMark/>
              </w:tcPr>
            </w:tcPrChange>
          </w:tcPr>
          <w:p w14:paraId="66A720A4" w14:textId="77777777" w:rsidR="00994066" w:rsidRPr="00997884" w:rsidRDefault="00994066" w:rsidP="0089589F">
            <w:pPr>
              <w:pStyle w:val="Text"/>
            </w:pPr>
            <w:r w:rsidRPr="00997884">
              <w:rPr>
                <w:b/>
                <w:bCs/>
              </w:rPr>
              <w:t>19%</w:t>
            </w:r>
          </w:p>
        </w:tc>
        <w:tc>
          <w:tcPr>
            <w:tcW w:w="180" w:type="dxa"/>
            <w:tcBorders>
              <w:top w:val="nil"/>
              <w:left w:val="nil"/>
              <w:bottom w:val="nil"/>
              <w:right w:val="nil"/>
            </w:tcBorders>
            <w:shd w:val="clear" w:color="auto" w:fill="auto"/>
            <w:tcMar>
              <w:top w:w="15" w:type="dxa"/>
              <w:left w:w="15" w:type="dxa"/>
              <w:bottom w:w="0" w:type="dxa"/>
              <w:right w:w="15" w:type="dxa"/>
            </w:tcMar>
            <w:vAlign w:val="bottom"/>
            <w:hideMark/>
            <w:tcPrChange w:id="3558" w:author="Aleksander Hansen" w:date="2013-02-16T20:48:00Z">
              <w:tcPr>
                <w:tcW w:w="18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49C14E9"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bottom"/>
            <w:hideMark/>
            <w:tcPrChange w:id="3559" w:author="Aleksander Hansen" w:date="2013-02-16T20:48:00Z">
              <w:tcPr>
                <w:tcW w:w="1306"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62DB069C" w14:textId="77777777" w:rsidR="00994066" w:rsidRPr="00997884" w:rsidRDefault="00994066" w:rsidP="0089589F">
            <w:pPr>
              <w:pStyle w:val="Text"/>
            </w:pPr>
            <w:proofErr w:type="gramStart"/>
            <w:r w:rsidRPr="00997884">
              <w:rPr>
                <w:b/>
                <w:bCs/>
              </w:rPr>
              <w:t>a</w:t>
            </w:r>
            <w:proofErr w:type="gramEnd"/>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Change w:id="3560" w:author="Aleksander Hansen" w:date="2013-02-16T20:48:00Z">
              <w:tcPr>
                <w:tcW w:w="1170"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079971F5" w14:textId="77777777" w:rsidR="00994066" w:rsidRPr="00997884" w:rsidRDefault="00994066" w:rsidP="0089589F">
            <w:pPr>
              <w:pStyle w:val="Text"/>
            </w:pPr>
            <w:r w:rsidRPr="00997884">
              <w:t>1.030</w:t>
            </w:r>
          </w:p>
        </w:tc>
        <w:tc>
          <w:tcPr>
            <w:tcW w:w="1212" w:type="dxa"/>
            <w:tcBorders>
              <w:top w:val="nil"/>
              <w:left w:val="nil"/>
              <w:bottom w:val="nil"/>
              <w:right w:val="nil"/>
            </w:tcBorders>
            <w:shd w:val="clear" w:color="auto" w:fill="auto"/>
            <w:tcMar>
              <w:top w:w="15" w:type="dxa"/>
              <w:left w:w="15" w:type="dxa"/>
              <w:bottom w:w="0" w:type="dxa"/>
              <w:right w:w="15" w:type="dxa"/>
            </w:tcMar>
            <w:vAlign w:val="bottom"/>
            <w:hideMark/>
            <w:tcPrChange w:id="3561" w:author="Aleksander Hansen" w:date="2013-02-16T20:48:00Z">
              <w:tcPr>
                <w:tcW w:w="121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4B56AF8" w14:textId="77777777" w:rsidR="00994066" w:rsidRPr="00997884" w:rsidRDefault="00994066" w:rsidP="0089589F">
            <w:pPr>
              <w:pStyle w:val="Text"/>
              <w:rPr>
                <w:i/>
              </w:rPr>
            </w:pPr>
          </w:p>
        </w:tc>
        <w:tc>
          <w:tcPr>
            <w:tcW w:w="138" w:type="dxa"/>
            <w:tcBorders>
              <w:top w:val="nil"/>
              <w:left w:val="nil"/>
              <w:bottom w:val="nil"/>
              <w:right w:val="nil"/>
            </w:tcBorders>
            <w:shd w:val="clear" w:color="auto" w:fill="auto"/>
            <w:tcMar>
              <w:top w:w="15" w:type="dxa"/>
              <w:left w:w="15" w:type="dxa"/>
              <w:bottom w:w="0" w:type="dxa"/>
              <w:right w:w="15" w:type="dxa"/>
            </w:tcMar>
            <w:vAlign w:val="bottom"/>
            <w:hideMark/>
            <w:tcPrChange w:id="3562" w:author="Aleksander Hansen" w:date="2013-02-16T20:48:00Z">
              <w:tcPr>
                <w:tcW w:w="138"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ED570F4" w14:textId="77777777" w:rsidR="00994066" w:rsidRPr="00997884" w:rsidRDefault="00994066" w:rsidP="0089589F">
            <w:pPr>
              <w:pStyle w:val="Text"/>
              <w:rPr>
                <w:i/>
              </w:rPr>
            </w:pPr>
          </w:p>
        </w:tc>
        <w:tc>
          <w:tcPr>
            <w:tcW w:w="1205" w:type="dxa"/>
            <w:tcBorders>
              <w:top w:val="nil"/>
              <w:left w:val="nil"/>
              <w:bottom w:val="nil"/>
              <w:right w:val="nil"/>
            </w:tcBorders>
            <w:shd w:val="clear" w:color="auto" w:fill="auto"/>
            <w:tcMar>
              <w:top w:w="15" w:type="dxa"/>
              <w:left w:w="15" w:type="dxa"/>
              <w:bottom w:w="0" w:type="dxa"/>
              <w:right w:w="15" w:type="dxa"/>
            </w:tcMar>
            <w:vAlign w:val="bottom"/>
            <w:hideMark/>
            <w:tcPrChange w:id="3563" w:author="Aleksander Hansen" w:date="2013-02-16T20:48:00Z">
              <w:tcPr>
                <w:tcW w:w="120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D5B17B5" w14:textId="77777777" w:rsidR="00994066" w:rsidRPr="00997884" w:rsidRDefault="00994066" w:rsidP="0089589F">
            <w:pPr>
              <w:pStyle w:val="Text"/>
              <w:rPr>
                <w:i/>
              </w:rPr>
            </w:pPr>
          </w:p>
        </w:tc>
      </w:tr>
      <w:tr w:rsidR="00994066" w:rsidRPr="00997884" w14:paraId="7DA4D4A0" w14:textId="77777777" w:rsidTr="00036EF4">
        <w:trPr>
          <w:trHeight w:hRule="exact" w:val="295"/>
          <w:jc w:val="center"/>
          <w:trPrChange w:id="3564" w:author="Aleksander Hansen" w:date="2013-02-16T20:48: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65" w:author="Aleksander Hansen" w:date="2013-02-16T20:48: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D80D87D" w14:textId="77777777" w:rsidR="00994066" w:rsidRPr="00997884" w:rsidRDefault="00994066" w:rsidP="0089589F">
            <w:pPr>
              <w:pStyle w:val="Text"/>
            </w:pPr>
            <w:r w:rsidRPr="00997884">
              <w:rPr>
                <w:b/>
                <w:bCs/>
              </w:rPr>
              <w:t>Riskless</w:t>
            </w: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566" w:author="Aleksander Hansen" w:date="2013-02-16T20:48:00Z">
              <w:tcPr>
                <w:tcW w:w="1251" w:type="dxa"/>
                <w:tcBorders>
                  <w:top w:val="nil"/>
                  <w:left w:val="nil"/>
                  <w:bottom w:val="nil"/>
                  <w:right w:val="nil"/>
                </w:tcBorders>
                <w:shd w:val="clear" w:color="auto" w:fill="FFFF8F"/>
                <w:tcMar>
                  <w:top w:w="15" w:type="dxa"/>
                  <w:left w:w="15" w:type="dxa"/>
                  <w:bottom w:w="0" w:type="dxa"/>
                  <w:right w:w="15" w:type="dxa"/>
                </w:tcMar>
                <w:vAlign w:val="center"/>
                <w:hideMark/>
              </w:tcPr>
            </w:tcPrChange>
          </w:tcPr>
          <w:p w14:paraId="52FE4080" w14:textId="77777777" w:rsidR="00994066" w:rsidRPr="00997884" w:rsidRDefault="00994066" w:rsidP="0089589F">
            <w:pPr>
              <w:pStyle w:val="Text"/>
            </w:pPr>
            <w:r w:rsidRPr="00997884">
              <w:rPr>
                <w:b/>
                <w:bCs/>
              </w:rPr>
              <w:t>12.0%</w:t>
            </w:r>
          </w:p>
        </w:tc>
        <w:tc>
          <w:tcPr>
            <w:tcW w:w="180" w:type="dxa"/>
            <w:tcBorders>
              <w:top w:val="nil"/>
              <w:left w:val="nil"/>
              <w:bottom w:val="nil"/>
              <w:right w:val="nil"/>
            </w:tcBorders>
            <w:shd w:val="clear" w:color="auto" w:fill="auto"/>
            <w:tcMar>
              <w:top w:w="15" w:type="dxa"/>
              <w:left w:w="15" w:type="dxa"/>
              <w:bottom w:w="0" w:type="dxa"/>
              <w:right w:w="15" w:type="dxa"/>
            </w:tcMar>
            <w:vAlign w:val="bottom"/>
            <w:hideMark/>
            <w:tcPrChange w:id="3567" w:author="Aleksander Hansen" w:date="2013-02-16T20:48:00Z">
              <w:tcPr>
                <w:tcW w:w="18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EFD4989"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bottom"/>
            <w:hideMark/>
            <w:tcPrChange w:id="3568" w:author="Aleksander Hansen" w:date="2013-02-16T20:48:00Z">
              <w:tcPr>
                <w:tcW w:w="1306"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55FB0135" w14:textId="77777777" w:rsidR="00994066" w:rsidRPr="00997884" w:rsidRDefault="00994066" w:rsidP="0089589F">
            <w:pPr>
              <w:pStyle w:val="Text"/>
            </w:pPr>
            <w:proofErr w:type="gramStart"/>
            <w:r w:rsidRPr="00997884">
              <w:rPr>
                <w:b/>
                <w:bCs/>
              </w:rPr>
              <w:t>p</w:t>
            </w:r>
            <w:proofErr w:type="gramEnd"/>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Change w:id="3569" w:author="Aleksander Hansen" w:date="2013-02-16T20:48:00Z">
              <w:tcPr>
                <w:tcW w:w="1170"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196A3270" w14:textId="77777777" w:rsidR="00994066" w:rsidRPr="00997884" w:rsidRDefault="00994066" w:rsidP="0089589F">
            <w:pPr>
              <w:pStyle w:val="Text"/>
            </w:pPr>
            <w:r w:rsidRPr="00997884">
              <w:t>0.652</w:t>
            </w:r>
          </w:p>
        </w:tc>
        <w:tc>
          <w:tcPr>
            <w:tcW w:w="2555" w:type="dxa"/>
            <w:gridSpan w:val="3"/>
            <w:tcBorders>
              <w:top w:val="nil"/>
              <w:left w:val="nil"/>
              <w:bottom w:val="nil"/>
              <w:right w:val="nil"/>
            </w:tcBorders>
            <w:shd w:val="clear" w:color="auto" w:fill="auto"/>
            <w:tcMar>
              <w:top w:w="15" w:type="dxa"/>
              <w:left w:w="15" w:type="dxa"/>
              <w:bottom w:w="0" w:type="dxa"/>
              <w:right w:w="15" w:type="dxa"/>
            </w:tcMar>
            <w:vAlign w:val="bottom"/>
            <w:hideMark/>
            <w:tcPrChange w:id="3570" w:author="Aleksander Hansen" w:date="2013-02-16T20:48:00Z">
              <w:tcPr>
                <w:tcW w:w="2555"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1A1DA08C" w14:textId="77777777" w:rsidR="00994066" w:rsidRPr="00997884" w:rsidRDefault="00994066" w:rsidP="0089589F">
            <w:pPr>
              <w:pStyle w:val="Text"/>
              <w:rPr>
                <w:i/>
              </w:rPr>
            </w:pPr>
            <w:r w:rsidRPr="00997884">
              <w:rPr>
                <w:i/>
              </w:rPr>
              <w:t xml:space="preserve">  &lt;&lt; </w:t>
            </w:r>
            <w:proofErr w:type="gramStart"/>
            <w:r w:rsidRPr="00997884">
              <w:rPr>
                <w:i/>
              </w:rPr>
              <w:t>probability</w:t>
            </w:r>
            <w:proofErr w:type="gramEnd"/>
            <w:r w:rsidRPr="00997884">
              <w:rPr>
                <w:i/>
              </w:rPr>
              <w:t xml:space="preserve"> of up jump</w:t>
            </w:r>
          </w:p>
        </w:tc>
      </w:tr>
      <w:tr w:rsidR="00994066" w:rsidRPr="00997884" w14:paraId="16466201" w14:textId="77777777" w:rsidTr="00036EF4">
        <w:trPr>
          <w:trHeight w:hRule="exact" w:val="295"/>
          <w:jc w:val="center"/>
          <w:trPrChange w:id="3571" w:author="Aleksander Hansen" w:date="2013-02-16T20:48: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72" w:author="Aleksander Hansen" w:date="2013-02-16T20:48: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77E000D" w14:textId="77777777" w:rsidR="00994066" w:rsidRPr="00997884" w:rsidRDefault="00994066" w:rsidP="0089589F">
            <w:pPr>
              <w:pStyle w:val="Text"/>
            </w:pPr>
            <w:proofErr w:type="spellStart"/>
            <w:r w:rsidRPr="00997884">
              <w:rPr>
                <w:b/>
                <w:bCs/>
              </w:rPr>
              <w:t>Div</w:t>
            </w:r>
            <w:proofErr w:type="spellEnd"/>
            <w:r w:rsidRPr="00997884">
              <w:rPr>
                <w:b/>
                <w:bCs/>
              </w:rPr>
              <w:t xml:space="preserve"> Yield</w:t>
            </w: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573" w:author="Aleksander Hansen" w:date="2013-02-16T20:48:00Z">
              <w:tcPr>
                <w:tcW w:w="1251" w:type="dxa"/>
                <w:tcBorders>
                  <w:top w:val="nil"/>
                  <w:left w:val="nil"/>
                  <w:bottom w:val="nil"/>
                  <w:right w:val="nil"/>
                </w:tcBorders>
                <w:shd w:val="clear" w:color="auto" w:fill="FFFF8F"/>
                <w:tcMar>
                  <w:top w:w="15" w:type="dxa"/>
                  <w:left w:w="15" w:type="dxa"/>
                  <w:bottom w:w="0" w:type="dxa"/>
                  <w:right w:w="15" w:type="dxa"/>
                </w:tcMar>
                <w:vAlign w:val="center"/>
                <w:hideMark/>
              </w:tcPr>
            </w:tcPrChange>
          </w:tcPr>
          <w:p w14:paraId="77D4CB36" w14:textId="77777777" w:rsidR="00994066" w:rsidRPr="00997884" w:rsidRDefault="00994066" w:rsidP="0089589F">
            <w:pPr>
              <w:pStyle w:val="Text"/>
            </w:pPr>
            <w:r w:rsidRPr="00997884">
              <w:rPr>
                <w:b/>
                <w:bCs/>
              </w:rPr>
              <w:t>0.0%</w:t>
            </w:r>
          </w:p>
        </w:tc>
        <w:tc>
          <w:tcPr>
            <w:tcW w:w="180" w:type="dxa"/>
            <w:tcBorders>
              <w:top w:val="nil"/>
              <w:left w:val="nil"/>
              <w:bottom w:val="nil"/>
              <w:right w:val="nil"/>
            </w:tcBorders>
            <w:shd w:val="clear" w:color="auto" w:fill="auto"/>
            <w:tcMar>
              <w:top w:w="15" w:type="dxa"/>
              <w:left w:w="15" w:type="dxa"/>
              <w:bottom w:w="0" w:type="dxa"/>
              <w:right w:w="15" w:type="dxa"/>
            </w:tcMar>
            <w:vAlign w:val="bottom"/>
            <w:hideMark/>
            <w:tcPrChange w:id="3574" w:author="Aleksander Hansen" w:date="2013-02-16T20:48:00Z">
              <w:tcPr>
                <w:tcW w:w="18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984C450"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bottom"/>
            <w:hideMark/>
            <w:tcPrChange w:id="3575" w:author="Aleksander Hansen" w:date="2013-02-16T20:48:00Z">
              <w:tcPr>
                <w:tcW w:w="1306"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356C07E8" w14:textId="77777777" w:rsidR="00994066" w:rsidRPr="00997884" w:rsidRDefault="00994066" w:rsidP="0089589F">
            <w:pPr>
              <w:pStyle w:val="Text"/>
            </w:pPr>
            <w:r w:rsidRPr="00997884">
              <w:rPr>
                <w:b/>
                <w:bCs/>
              </w:rPr>
              <w:t>1-p</w:t>
            </w:r>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Change w:id="3576" w:author="Aleksander Hansen" w:date="2013-02-16T20:48:00Z">
              <w:tcPr>
                <w:tcW w:w="1170"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0C7816C4" w14:textId="77777777" w:rsidR="00994066" w:rsidRPr="00997884" w:rsidRDefault="00994066" w:rsidP="0089589F">
            <w:pPr>
              <w:pStyle w:val="Text"/>
            </w:pPr>
            <w:r w:rsidRPr="00997884">
              <w:t>0.348</w:t>
            </w:r>
          </w:p>
        </w:tc>
        <w:tc>
          <w:tcPr>
            <w:tcW w:w="2555" w:type="dxa"/>
            <w:gridSpan w:val="3"/>
            <w:tcBorders>
              <w:top w:val="nil"/>
              <w:left w:val="nil"/>
              <w:bottom w:val="nil"/>
              <w:right w:val="nil"/>
            </w:tcBorders>
            <w:shd w:val="clear" w:color="auto" w:fill="auto"/>
            <w:tcMar>
              <w:top w:w="15" w:type="dxa"/>
              <w:left w:w="15" w:type="dxa"/>
              <w:bottom w:w="0" w:type="dxa"/>
              <w:right w:w="15" w:type="dxa"/>
            </w:tcMar>
            <w:vAlign w:val="bottom"/>
            <w:hideMark/>
            <w:tcPrChange w:id="3577" w:author="Aleksander Hansen" w:date="2013-02-16T20:48:00Z">
              <w:tcPr>
                <w:tcW w:w="2555"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760E1B9E" w14:textId="77777777" w:rsidR="00994066" w:rsidRPr="00997884" w:rsidRDefault="00994066" w:rsidP="0089589F">
            <w:pPr>
              <w:pStyle w:val="Text"/>
              <w:rPr>
                <w:i/>
              </w:rPr>
            </w:pPr>
            <w:r w:rsidRPr="00997884">
              <w:rPr>
                <w:i/>
              </w:rPr>
              <w:t xml:space="preserve">  &lt;&lt; </w:t>
            </w:r>
            <w:proofErr w:type="gramStart"/>
            <w:r w:rsidRPr="00997884">
              <w:rPr>
                <w:i/>
              </w:rPr>
              <w:t>probability</w:t>
            </w:r>
            <w:proofErr w:type="gramEnd"/>
            <w:r w:rsidRPr="00997884">
              <w:rPr>
                <w:i/>
              </w:rPr>
              <w:t xml:space="preserve"> of down jump</w:t>
            </w:r>
          </w:p>
        </w:tc>
      </w:tr>
      <w:tr w:rsidR="00994066" w:rsidRPr="00997884" w14:paraId="46D60F1A" w14:textId="77777777" w:rsidTr="00036EF4">
        <w:trPr>
          <w:trHeight w:hRule="exact" w:val="295"/>
          <w:jc w:val="center"/>
          <w:trPrChange w:id="3578" w:author="Aleksander Hansen" w:date="2013-02-16T20:49: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79" w:author="Aleksander Hansen" w:date="2013-02-16T20:49: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52A7F88" w14:textId="77777777" w:rsidR="00994066" w:rsidRPr="00997884" w:rsidRDefault="00994066" w:rsidP="0089589F">
            <w:pPr>
              <w:pStyle w:val="Text"/>
            </w:pPr>
          </w:p>
        </w:tc>
        <w:tc>
          <w:tcPr>
            <w:tcW w:w="1251" w:type="dxa"/>
            <w:tcBorders>
              <w:top w:val="nil"/>
              <w:left w:val="nil"/>
              <w:right w:val="nil"/>
            </w:tcBorders>
            <w:shd w:val="clear" w:color="auto" w:fill="auto"/>
            <w:tcMar>
              <w:top w:w="15" w:type="dxa"/>
              <w:left w:w="15" w:type="dxa"/>
              <w:bottom w:w="0" w:type="dxa"/>
              <w:right w:w="15" w:type="dxa"/>
            </w:tcMar>
            <w:vAlign w:val="bottom"/>
            <w:hideMark/>
            <w:tcPrChange w:id="3580" w:author="Aleksander Hansen" w:date="2013-02-16T20:49:00Z">
              <w:tcPr>
                <w:tcW w:w="1251"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A6B3C9A" w14:textId="77777777" w:rsidR="00994066" w:rsidRPr="00997884" w:rsidRDefault="00994066" w:rsidP="0089589F">
            <w:pPr>
              <w:pStyle w:val="Text"/>
            </w:pPr>
          </w:p>
        </w:tc>
        <w:tc>
          <w:tcPr>
            <w:tcW w:w="180" w:type="dxa"/>
            <w:tcBorders>
              <w:top w:val="nil"/>
              <w:left w:val="nil"/>
              <w:right w:val="nil"/>
            </w:tcBorders>
            <w:shd w:val="clear" w:color="auto" w:fill="auto"/>
            <w:tcMar>
              <w:top w:w="15" w:type="dxa"/>
              <w:left w:w="15" w:type="dxa"/>
              <w:bottom w:w="0" w:type="dxa"/>
              <w:right w:w="15" w:type="dxa"/>
            </w:tcMar>
            <w:vAlign w:val="bottom"/>
            <w:hideMark/>
            <w:tcPrChange w:id="3581" w:author="Aleksander Hansen" w:date="2013-02-16T20:49:00Z">
              <w:tcPr>
                <w:tcW w:w="18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F00C2A1" w14:textId="77777777" w:rsidR="00994066" w:rsidRPr="00997884" w:rsidRDefault="00994066" w:rsidP="0089589F">
            <w:pPr>
              <w:pStyle w:val="Text"/>
            </w:pPr>
          </w:p>
        </w:tc>
        <w:tc>
          <w:tcPr>
            <w:tcW w:w="1306" w:type="dxa"/>
            <w:tcBorders>
              <w:top w:val="nil"/>
              <w:left w:val="nil"/>
              <w:right w:val="nil"/>
            </w:tcBorders>
            <w:shd w:val="clear" w:color="auto" w:fill="auto"/>
            <w:tcMar>
              <w:top w:w="15" w:type="dxa"/>
              <w:left w:w="15" w:type="dxa"/>
              <w:bottom w:w="0" w:type="dxa"/>
              <w:right w:w="15" w:type="dxa"/>
            </w:tcMar>
            <w:vAlign w:val="bottom"/>
            <w:hideMark/>
            <w:tcPrChange w:id="3582" w:author="Aleksander Hansen" w:date="2013-02-16T20:49:00Z">
              <w:tcPr>
                <w:tcW w:w="130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B37566E" w14:textId="77777777" w:rsidR="00994066" w:rsidRPr="00997884" w:rsidRDefault="00994066" w:rsidP="0089589F">
            <w:pPr>
              <w:pStyle w:val="Text"/>
            </w:pPr>
          </w:p>
        </w:tc>
        <w:tc>
          <w:tcPr>
            <w:tcW w:w="1170" w:type="dxa"/>
            <w:tcBorders>
              <w:top w:val="nil"/>
              <w:left w:val="nil"/>
              <w:right w:val="nil"/>
            </w:tcBorders>
            <w:shd w:val="clear" w:color="auto" w:fill="auto"/>
            <w:tcMar>
              <w:top w:w="15" w:type="dxa"/>
              <w:left w:w="15" w:type="dxa"/>
              <w:bottom w:w="0" w:type="dxa"/>
              <w:right w:w="15" w:type="dxa"/>
            </w:tcMar>
            <w:vAlign w:val="bottom"/>
            <w:hideMark/>
            <w:tcPrChange w:id="3583" w:author="Aleksander Hansen" w:date="2013-02-16T20:49:00Z">
              <w:tcPr>
                <w:tcW w:w="117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4FB9FCA" w14:textId="77777777" w:rsidR="00994066" w:rsidRPr="00997884" w:rsidRDefault="00994066" w:rsidP="0089589F">
            <w:pPr>
              <w:pStyle w:val="Text"/>
            </w:pPr>
          </w:p>
        </w:tc>
        <w:tc>
          <w:tcPr>
            <w:tcW w:w="1212" w:type="dxa"/>
            <w:tcBorders>
              <w:top w:val="nil"/>
              <w:left w:val="nil"/>
              <w:right w:val="nil"/>
            </w:tcBorders>
            <w:shd w:val="clear" w:color="auto" w:fill="auto"/>
            <w:tcMar>
              <w:top w:w="15" w:type="dxa"/>
              <w:left w:w="15" w:type="dxa"/>
              <w:bottom w:w="0" w:type="dxa"/>
              <w:right w:w="15" w:type="dxa"/>
            </w:tcMar>
            <w:vAlign w:val="bottom"/>
            <w:hideMark/>
            <w:tcPrChange w:id="3584" w:author="Aleksander Hansen" w:date="2013-02-16T20:49:00Z">
              <w:tcPr>
                <w:tcW w:w="121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42DDC73" w14:textId="77777777" w:rsidR="00994066" w:rsidRPr="00997884" w:rsidRDefault="00994066" w:rsidP="0089589F">
            <w:pPr>
              <w:pStyle w:val="Text"/>
            </w:pPr>
          </w:p>
        </w:tc>
        <w:tc>
          <w:tcPr>
            <w:tcW w:w="138" w:type="dxa"/>
            <w:tcBorders>
              <w:top w:val="nil"/>
              <w:left w:val="nil"/>
              <w:right w:val="nil"/>
            </w:tcBorders>
            <w:shd w:val="clear" w:color="auto" w:fill="auto"/>
            <w:tcMar>
              <w:top w:w="15" w:type="dxa"/>
              <w:left w:w="15" w:type="dxa"/>
              <w:bottom w:w="0" w:type="dxa"/>
              <w:right w:w="15" w:type="dxa"/>
            </w:tcMar>
            <w:vAlign w:val="bottom"/>
            <w:hideMark/>
            <w:tcPrChange w:id="3585" w:author="Aleksander Hansen" w:date="2013-02-16T20:49:00Z">
              <w:tcPr>
                <w:tcW w:w="138"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E6F2056" w14:textId="77777777" w:rsidR="00994066" w:rsidRPr="00997884" w:rsidRDefault="00994066" w:rsidP="0089589F">
            <w:pPr>
              <w:pStyle w:val="Text"/>
            </w:pPr>
          </w:p>
        </w:tc>
        <w:tc>
          <w:tcPr>
            <w:tcW w:w="1205" w:type="dxa"/>
            <w:tcBorders>
              <w:top w:val="nil"/>
              <w:left w:val="nil"/>
              <w:right w:val="nil"/>
            </w:tcBorders>
            <w:shd w:val="clear" w:color="auto" w:fill="auto"/>
            <w:tcMar>
              <w:top w:w="15" w:type="dxa"/>
              <w:left w:w="15" w:type="dxa"/>
              <w:bottom w:w="0" w:type="dxa"/>
              <w:right w:w="15" w:type="dxa"/>
            </w:tcMar>
            <w:vAlign w:val="bottom"/>
            <w:hideMark/>
            <w:tcPrChange w:id="3586" w:author="Aleksander Hansen" w:date="2013-02-16T20:49:00Z">
              <w:tcPr>
                <w:tcW w:w="120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838670D" w14:textId="77777777" w:rsidR="00994066" w:rsidRPr="00997884" w:rsidRDefault="00994066" w:rsidP="0089589F">
            <w:pPr>
              <w:pStyle w:val="Text"/>
            </w:pPr>
          </w:p>
        </w:tc>
      </w:tr>
      <w:tr w:rsidR="00994066" w:rsidRPr="00997884" w14:paraId="16C07B2A" w14:textId="77777777" w:rsidTr="00036EF4">
        <w:trPr>
          <w:trHeight w:hRule="exact" w:val="295"/>
          <w:jc w:val="center"/>
          <w:trPrChange w:id="3587" w:author="Aleksander Hansen" w:date="2013-02-16T20:51: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88" w:author="Aleksander Hansen" w:date="2013-02-16T20:51: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D0E26D3" w14:textId="77777777" w:rsidR="00994066" w:rsidRPr="00997884" w:rsidRDefault="00994066" w:rsidP="0089589F">
            <w:pPr>
              <w:pStyle w:val="Text"/>
            </w:pPr>
          </w:p>
        </w:tc>
        <w:tc>
          <w:tcPr>
            <w:tcW w:w="1431" w:type="dxa"/>
            <w:gridSpan w:val="2"/>
            <w:tcBorders>
              <w:top w:val="nil"/>
              <w:left w:val="nil"/>
              <w:bottom w:val="single" w:sz="4" w:space="0" w:color="auto"/>
              <w:right w:val="nil"/>
            </w:tcBorders>
            <w:shd w:val="clear" w:color="auto" w:fill="auto"/>
            <w:tcMar>
              <w:top w:w="15" w:type="dxa"/>
              <w:left w:w="15" w:type="dxa"/>
              <w:bottom w:w="0" w:type="dxa"/>
              <w:right w:w="15" w:type="dxa"/>
            </w:tcMar>
            <w:vAlign w:val="bottom"/>
            <w:hideMark/>
            <w:tcPrChange w:id="3589" w:author="Aleksander Hansen" w:date="2013-02-16T20:51:00Z">
              <w:tcPr>
                <w:tcW w:w="1431"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2F41FFA" w14:textId="77777777" w:rsidR="00994066" w:rsidRPr="00997884" w:rsidRDefault="00994066" w:rsidP="0089589F">
            <w:pPr>
              <w:pStyle w:val="Text"/>
            </w:pPr>
            <w:r w:rsidRPr="00997884">
              <w:rPr>
                <w:b/>
                <w:bCs/>
              </w:rPr>
              <w:t>Time Node</w:t>
            </w:r>
          </w:p>
        </w:tc>
        <w:tc>
          <w:tcPr>
            <w:tcW w:w="1306"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Change w:id="3590" w:author="Aleksander Hansen" w:date="2013-02-16T20:51:00Z">
              <w:tcPr>
                <w:tcW w:w="1306" w:type="dxa"/>
                <w:tcBorders>
                  <w:top w:val="nil"/>
                  <w:left w:val="nil"/>
                  <w:bottom w:val="single" w:sz="4" w:space="0" w:color="000000"/>
                  <w:right w:val="nil"/>
                </w:tcBorders>
                <w:shd w:val="clear" w:color="auto" w:fill="DBE5F1"/>
                <w:tcMar>
                  <w:top w:w="15" w:type="dxa"/>
                  <w:left w:w="15" w:type="dxa"/>
                  <w:bottom w:w="0" w:type="dxa"/>
                  <w:right w:w="15" w:type="dxa"/>
                </w:tcMar>
                <w:vAlign w:val="bottom"/>
                <w:hideMark/>
              </w:tcPr>
            </w:tcPrChange>
          </w:tcPr>
          <w:p w14:paraId="2A7BA3EC" w14:textId="77777777" w:rsidR="00994066" w:rsidRPr="00997884" w:rsidRDefault="00994066" w:rsidP="0089589F">
            <w:pPr>
              <w:pStyle w:val="Text"/>
            </w:pPr>
            <w:r w:rsidRPr="00997884">
              <w:rPr>
                <w:b/>
                <w:bCs/>
              </w:rPr>
              <w:t>0.0</w:t>
            </w:r>
          </w:p>
        </w:tc>
        <w:tc>
          <w:tcPr>
            <w:tcW w:w="117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Change w:id="3591" w:author="Aleksander Hansen" w:date="2013-02-16T20:51:00Z">
              <w:tcPr>
                <w:tcW w:w="1170" w:type="dxa"/>
                <w:tcBorders>
                  <w:top w:val="nil"/>
                  <w:left w:val="nil"/>
                  <w:bottom w:val="single" w:sz="4" w:space="0" w:color="000000"/>
                  <w:right w:val="nil"/>
                </w:tcBorders>
                <w:shd w:val="clear" w:color="auto" w:fill="DBE5F1"/>
                <w:tcMar>
                  <w:top w:w="15" w:type="dxa"/>
                  <w:left w:w="15" w:type="dxa"/>
                  <w:bottom w:w="0" w:type="dxa"/>
                  <w:right w:w="15" w:type="dxa"/>
                </w:tcMar>
                <w:vAlign w:val="bottom"/>
                <w:hideMark/>
              </w:tcPr>
            </w:tcPrChange>
          </w:tcPr>
          <w:p w14:paraId="644C5000" w14:textId="77777777" w:rsidR="00994066" w:rsidRPr="00997884" w:rsidRDefault="00994066" w:rsidP="0089589F">
            <w:pPr>
              <w:pStyle w:val="Text"/>
            </w:pPr>
            <w:r w:rsidRPr="00997884">
              <w:rPr>
                <w:b/>
                <w:bCs/>
              </w:rPr>
              <w:t> </w:t>
            </w:r>
          </w:p>
        </w:tc>
        <w:tc>
          <w:tcPr>
            <w:tcW w:w="1212"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Change w:id="3592" w:author="Aleksander Hansen" w:date="2013-02-16T20:51:00Z">
              <w:tcPr>
                <w:tcW w:w="1212" w:type="dxa"/>
                <w:tcBorders>
                  <w:top w:val="nil"/>
                  <w:left w:val="nil"/>
                  <w:bottom w:val="single" w:sz="4" w:space="0" w:color="000000"/>
                  <w:right w:val="nil"/>
                </w:tcBorders>
                <w:shd w:val="clear" w:color="auto" w:fill="DBE5F1"/>
                <w:tcMar>
                  <w:top w:w="15" w:type="dxa"/>
                  <w:left w:w="15" w:type="dxa"/>
                  <w:bottom w:w="0" w:type="dxa"/>
                  <w:right w:w="15" w:type="dxa"/>
                </w:tcMar>
                <w:vAlign w:val="bottom"/>
                <w:hideMark/>
              </w:tcPr>
            </w:tcPrChange>
          </w:tcPr>
          <w:p w14:paraId="5EA603D6" w14:textId="77777777" w:rsidR="00994066" w:rsidRPr="00997884" w:rsidRDefault="00994066" w:rsidP="0089589F">
            <w:pPr>
              <w:pStyle w:val="Text"/>
            </w:pPr>
            <w:r w:rsidRPr="00997884">
              <w:rPr>
                <w:b/>
                <w:bCs/>
              </w:rPr>
              <w:t>0.25</w:t>
            </w:r>
          </w:p>
        </w:tc>
        <w:tc>
          <w:tcPr>
            <w:tcW w:w="138"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Change w:id="3593" w:author="Aleksander Hansen" w:date="2013-02-16T20:51:00Z">
              <w:tcPr>
                <w:tcW w:w="138" w:type="dxa"/>
                <w:tcBorders>
                  <w:top w:val="nil"/>
                  <w:left w:val="nil"/>
                  <w:bottom w:val="single" w:sz="4" w:space="0" w:color="000000"/>
                  <w:right w:val="nil"/>
                </w:tcBorders>
                <w:shd w:val="clear" w:color="auto" w:fill="DBE5F1"/>
                <w:tcMar>
                  <w:top w:w="15" w:type="dxa"/>
                  <w:left w:w="15" w:type="dxa"/>
                  <w:bottom w:w="0" w:type="dxa"/>
                  <w:right w:w="15" w:type="dxa"/>
                </w:tcMar>
                <w:vAlign w:val="bottom"/>
                <w:hideMark/>
              </w:tcPr>
            </w:tcPrChange>
          </w:tcPr>
          <w:p w14:paraId="21EE21E7" w14:textId="77777777" w:rsidR="00994066" w:rsidRPr="00997884" w:rsidRDefault="00994066" w:rsidP="0089589F">
            <w:pPr>
              <w:pStyle w:val="Text"/>
            </w:pPr>
            <w:r w:rsidRPr="00997884">
              <w:rPr>
                <w:b/>
                <w:bCs/>
              </w:rPr>
              <w:t> </w:t>
            </w:r>
          </w:p>
        </w:tc>
        <w:tc>
          <w:tcPr>
            <w:tcW w:w="1205"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Change w:id="3594" w:author="Aleksander Hansen" w:date="2013-02-16T20:51:00Z">
              <w:tcPr>
                <w:tcW w:w="1205" w:type="dxa"/>
                <w:tcBorders>
                  <w:top w:val="nil"/>
                  <w:left w:val="nil"/>
                  <w:bottom w:val="single" w:sz="4" w:space="0" w:color="000000"/>
                  <w:right w:val="nil"/>
                </w:tcBorders>
                <w:shd w:val="clear" w:color="auto" w:fill="DBE5F1"/>
                <w:tcMar>
                  <w:top w:w="15" w:type="dxa"/>
                  <w:left w:w="15" w:type="dxa"/>
                  <w:bottom w:w="0" w:type="dxa"/>
                  <w:right w:w="15" w:type="dxa"/>
                </w:tcMar>
                <w:vAlign w:val="bottom"/>
                <w:hideMark/>
              </w:tcPr>
            </w:tcPrChange>
          </w:tcPr>
          <w:p w14:paraId="479769BE" w14:textId="77777777" w:rsidR="00994066" w:rsidRPr="00997884" w:rsidRDefault="00994066" w:rsidP="0089589F">
            <w:pPr>
              <w:pStyle w:val="Text"/>
            </w:pPr>
            <w:r w:rsidRPr="00997884">
              <w:rPr>
                <w:b/>
                <w:bCs/>
              </w:rPr>
              <w:t>0.50</w:t>
            </w:r>
          </w:p>
        </w:tc>
      </w:tr>
      <w:tr w:rsidR="00994066" w:rsidRPr="00997884" w14:paraId="3FC53B91" w14:textId="77777777" w:rsidTr="00036EF4">
        <w:trPr>
          <w:trHeight w:hRule="exact" w:val="295"/>
          <w:jc w:val="center"/>
          <w:trPrChange w:id="3595" w:author="Aleksander Hansen" w:date="2013-02-16T20:51: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96" w:author="Aleksander Hansen" w:date="2013-02-16T20:51: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141A544" w14:textId="77777777" w:rsidR="00994066" w:rsidRPr="00997884" w:rsidRDefault="00994066" w:rsidP="0089589F">
            <w:pPr>
              <w:pStyle w:val="Text"/>
            </w:pPr>
          </w:p>
        </w:tc>
        <w:tc>
          <w:tcPr>
            <w:tcW w:w="1251"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597" w:author="Aleksander Hansen" w:date="2013-02-16T20:51:00Z">
              <w:tcPr>
                <w:tcW w:w="125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E6E0594" w14:textId="77777777" w:rsidR="00994066" w:rsidRPr="00997884" w:rsidRDefault="00994066" w:rsidP="0089589F">
            <w:pPr>
              <w:pStyle w:val="Text"/>
            </w:pPr>
          </w:p>
        </w:tc>
        <w:tc>
          <w:tcPr>
            <w:tcW w:w="180"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598" w:author="Aleksander Hansen" w:date="2013-02-16T20:51: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DD903E9" w14:textId="77777777" w:rsidR="00994066" w:rsidRPr="00997884" w:rsidRDefault="00994066" w:rsidP="0089589F">
            <w:pPr>
              <w:pStyle w:val="Text"/>
            </w:pPr>
          </w:p>
        </w:tc>
        <w:tc>
          <w:tcPr>
            <w:tcW w:w="1306"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599" w:author="Aleksander Hansen" w:date="2013-02-16T20:51:00Z">
              <w:tcPr>
                <w:tcW w:w="130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6977F94E" w14:textId="77777777" w:rsidR="00994066" w:rsidRPr="00997884" w:rsidRDefault="00994066" w:rsidP="0089589F">
            <w:pPr>
              <w:pStyle w:val="Text"/>
            </w:pPr>
          </w:p>
        </w:tc>
        <w:tc>
          <w:tcPr>
            <w:tcW w:w="1170"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600" w:author="Aleksander Hansen" w:date="2013-02-16T20:51:00Z">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3AA4023F" w14:textId="77777777" w:rsidR="00994066" w:rsidRPr="00997884" w:rsidRDefault="00994066" w:rsidP="0089589F">
            <w:pPr>
              <w:pStyle w:val="Text"/>
            </w:pPr>
          </w:p>
        </w:tc>
        <w:tc>
          <w:tcPr>
            <w:tcW w:w="1212"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601" w:author="Aleksander Hansen" w:date="2013-02-16T20:51:00Z">
              <w:tcPr>
                <w:tcW w:w="121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40F70DB8" w14:textId="77777777" w:rsidR="00994066" w:rsidRPr="00997884" w:rsidRDefault="00994066" w:rsidP="0089589F">
            <w:pPr>
              <w:pStyle w:val="Text"/>
            </w:pPr>
          </w:p>
        </w:tc>
        <w:tc>
          <w:tcPr>
            <w:tcW w:w="138" w:type="dxa"/>
            <w:tcBorders>
              <w:top w:val="single" w:sz="4" w:space="0" w:color="auto"/>
              <w:left w:val="nil"/>
              <w:bottom w:val="nil"/>
              <w:right w:val="single" w:sz="4" w:space="0" w:color="auto"/>
            </w:tcBorders>
            <w:shd w:val="clear" w:color="auto" w:fill="auto"/>
            <w:tcMar>
              <w:top w:w="15" w:type="dxa"/>
              <w:left w:w="15" w:type="dxa"/>
              <w:bottom w:w="0" w:type="dxa"/>
              <w:right w:w="15" w:type="dxa"/>
            </w:tcMar>
            <w:vAlign w:val="center"/>
            <w:hideMark/>
            <w:tcPrChange w:id="3602" w:author="Aleksander Hansen" w:date="2013-02-16T20:51:00Z">
              <w:tcPr>
                <w:tcW w:w="13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60D615B9" w14:textId="77777777" w:rsidR="00994066" w:rsidRPr="00997884" w:rsidRDefault="00994066" w:rsidP="0089589F">
            <w:pPr>
              <w:pStyle w:val="Text"/>
            </w:pPr>
          </w:p>
        </w:tc>
        <w:tc>
          <w:tcPr>
            <w:tcW w:w="1205" w:type="dxa"/>
            <w:tcBorders>
              <w:top w:val="single" w:sz="4" w:space="0" w:color="auto"/>
              <w:left w:val="single" w:sz="4" w:space="0" w:color="auto"/>
              <w:bottom w:val="nil"/>
              <w:right w:val="single" w:sz="4" w:space="0" w:color="auto"/>
            </w:tcBorders>
            <w:shd w:val="clear" w:color="auto" w:fill="A2B593"/>
            <w:tcMar>
              <w:top w:w="15" w:type="dxa"/>
              <w:left w:w="15" w:type="dxa"/>
              <w:bottom w:w="0" w:type="dxa"/>
              <w:right w:w="15" w:type="dxa"/>
            </w:tcMar>
            <w:vAlign w:val="center"/>
            <w:hideMark/>
            <w:tcPrChange w:id="3603" w:author="Aleksander Hansen" w:date="2013-02-16T20:51:00Z">
              <w:tcPr>
                <w:tcW w:w="1205" w:type="dxa"/>
                <w:tcBorders>
                  <w:top w:val="single" w:sz="4" w:space="0" w:color="000000"/>
                  <w:left w:val="nil"/>
                  <w:bottom w:val="nil"/>
                  <w:right w:val="nil"/>
                </w:tcBorders>
                <w:shd w:val="clear" w:color="auto" w:fill="BEFEC0"/>
                <w:tcMar>
                  <w:top w:w="15" w:type="dxa"/>
                  <w:left w:w="15" w:type="dxa"/>
                  <w:bottom w:w="0" w:type="dxa"/>
                  <w:right w:w="15" w:type="dxa"/>
                </w:tcMar>
                <w:vAlign w:val="center"/>
                <w:hideMark/>
              </w:tcPr>
            </w:tcPrChange>
          </w:tcPr>
          <w:p w14:paraId="100C37CC" w14:textId="77777777" w:rsidR="00994066" w:rsidRPr="00997884" w:rsidRDefault="00994066" w:rsidP="0089589F">
            <w:pPr>
              <w:pStyle w:val="Text"/>
            </w:pPr>
            <w:r w:rsidRPr="00997884">
              <w:rPr>
                <w:b/>
                <w:bCs/>
              </w:rPr>
              <w:t xml:space="preserve">     24.20 </w:t>
            </w:r>
          </w:p>
        </w:tc>
      </w:tr>
      <w:tr w:rsidR="00994066" w:rsidRPr="00997884" w14:paraId="2A336A11" w14:textId="77777777" w:rsidTr="00036EF4">
        <w:trPr>
          <w:trHeight w:hRule="exact" w:val="295"/>
          <w:jc w:val="center"/>
          <w:trPrChange w:id="3604" w:author="Aleksander Hansen" w:date="2013-02-16T20:51: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605" w:author="Aleksander Hansen" w:date="2013-02-16T20:51: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C8AF4D5" w14:textId="77777777" w:rsidR="00994066" w:rsidRPr="00997884" w:rsidRDefault="00994066" w:rsidP="0089589F">
            <w:pPr>
              <w:pStyle w:val="Text"/>
            </w:pP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606" w:author="Aleksander Hansen" w:date="2013-02-16T20:51:00Z">
              <w:tcPr>
                <w:tcW w:w="125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9DF49F9" w14:textId="77777777" w:rsidR="00994066" w:rsidRPr="00997884" w:rsidRDefault="00994066" w:rsidP="0089589F">
            <w:pPr>
              <w:pStyle w:val="Text"/>
            </w:pPr>
          </w:p>
        </w:tc>
        <w:tc>
          <w:tcPr>
            <w:tcW w:w="180" w:type="dxa"/>
            <w:tcBorders>
              <w:top w:val="nil"/>
              <w:left w:val="nil"/>
              <w:bottom w:val="nil"/>
              <w:right w:val="nil"/>
            </w:tcBorders>
            <w:shd w:val="clear" w:color="auto" w:fill="auto"/>
            <w:tcMar>
              <w:top w:w="15" w:type="dxa"/>
              <w:left w:w="15" w:type="dxa"/>
              <w:bottom w:w="0" w:type="dxa"/>
              <w:right w:w="15" w:type="dxa"/>
            </w:tcMar>
            <w:vAlign w:val="center"/>
            <w:hideMark/>
            <w:tcPrChange w:id="3607" w:author="Aleksander Hansen" w:date="2013-02-16T20:51: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625B0F3"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center"/>
            <w:hideMark/>
            <w:tcPrChange w:id="3608" w:author="Aleksander Hansen" w:date="2013-02-16T20:51:00Z">
              <w:tcPr>
                <w:tcW w:w="130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F020570" w14:textId="77777777" w:rsidR="00994066" w:rsidRPr="00997884" w:rsidRDefault="00994066" w:rsidP="0089589F">
            <w:pPr>
              <w:pStyle w:val="Text"/>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Change w:id="3609" w:author="Aleksander Hansen" w:date="2013-02-16T20:51:00Z">
              <w:tcPr>
                <w:tcW w:w="11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B976524" w14:textId="77777777" w:rsidR="00994066" w:rsidRPr="00997884" w:rsidRDefault="00994066" w:rsidP="0089589F">
            <w:pPr>
              <w:pStyle w:val="Text"/>
            </w:pPr>
          </w:p>
        </w:tc>
        <w:tc>
          <w:tcPr>
            <w:tcW w:w="1212"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610" w:author="Aleksander Hansen" w:date="2013-02-16T20:51:00Z">
              <w:tcPr>
                <w:tcW w:w="121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A0FEC8D" w14:textId="77777777" w:rsidR="00994066" w:rsidRPr="00997884" w:rsidRDefault="00994066" w:rsidP="0089589F">
            <w:pPr>
              <w:pStyle w:val="Text"/>
            </w:pPr>
          </w:p>
        </w:tc>
        <w:tc>
          <w:tcPr>
            <w:tcW w:w="138"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611" w:author="Aleksander Hansen" w:date="2013-02-16T20:51:00Z">
              <w:tcPr>
                <w:tcW w:w="13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FF281DD" w14:textId="77777777" w:rsidR="00994066" w:rsidRPr="00997884" w:rsidRDefault="00994066" w:rsidP="0089589F">
            <w:pPr>
              <w:pStyle w:val="Text"/>
            </w:pPr>
          </w:p>
        </w:tc>
        <w:tc>
          <w:tcPr>
            <w:tcW w:w="1205"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612" w:author="Aleksander Hansen" w:date="2013-02-16T20:51:00Z">
              <w:tcPr>
                <w:tcW w:w="1205"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356CCE4F" w14:textId="77777777" w:rsidR="00994066" w:rsidRPr="00997884" w:rsidRDefault="00994066" w:rsidP="0089589F">
            <w:pPr>
              <w:pStyle w:val="Text"/>
            </w:pPr>
            <w:r w:rsidRPr="00997884">
              <w:rPr>
                <w:b/>
                <w:bCs/>
              </w:rPr>
              <w:t xml:space="preserve">     3.200 </w:t>
            </w:r>
          </w:p>
        </w:tc>
      </w:tr>
      <w:tr w:rsidR="00994066" w:rsidRPr="00997884" w14:paraId="10537168" w14:textId="77777777" w:rsidTr="00036EF4">
        <w:trPr>
          <w:trHeight w:hRule="exact" w:val="295"/>
          <w:jc w:val="center"/>
          <w:trPrChange w:id="3613" w:author="Aleksander Hansen" w:date="2013-02-16T20:51: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614" w:author="Aleksander Hansen" w:date="2013-02-16T20:51: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178DEF4" w14:textId="77777777" w:rsidR="00994066" w:rsidRPr="00997884" w:rsidRDefault="00994066" w:rsidP="0089589F">
            <w:pPr>
              <w:pStyle w:val="Text"/>
            </w:pP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615" w:author="Aleksander Hansen" w:date="2013-02-16T20:51:00Z">
              <w:tcPr>
                <w:tcW w:w="125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50DE2C5" w14:textId="77777777" w:rsidR="00994066" w:rsidRPr="00997884" w:rsidRDefault="00994066" w:rsidP="0089589F">
            <w:pPr>
              <w:pStyle w:val="Text"/>
            </w:pPr>
          </w:p>
        </w:tc>
        <w:tc>
          <w:tcPr>
            <w:tcW w:w="180" w:type="dxa"/>
            <w:tcBorders>
              <w:top w:val="nil"/>
              <w:left w:val="nil"/>
              <w:bottom w:val="nil"/>
              <w:right w:val="nil"/>
            </w:tcBorders>
            <w:shd w:val="clear" w:color="auto" w:fill="auto"/>
            <w:tcMar>
              <w:top w:w="15" w:type="dxa"/>
              <w:left w:w="15" w:type="dxa"/>
              <w:bottom w:w="0" w:type="dxa"/>
              <w:right w:w="15" w:type="dxa"/>
            </w:tcMar>
            <w:vAlign w:val="center"/>
            <w:hideMark/>
            <w:tcPrChange w:id="3616" w:author="Aleksander Hansen" w:date="2013-02-16T20:51: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0C19F3E"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center"/>
            <w:hideMark/>
            <w:tcPrChange w:id="3617" w:author="Aleksander Hansen" w:date="2013-02-16T20:51:00Z">
              <w:tcPr>
                <w:tcW w:w="130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F06FB24" w14:textId="77777777" w:rsidR="00994066" w:rsidRPr="00997884" w:rsidRDefault="00994066" w:rsidP="0089589F">
            <w:pPr>
              <w:pStyle w:val="Text"/>
            </w:pPr>
          </w:p>
        </w:tc>
        <w:tc>
          <w:tcPr>
            <w:tcW w:w="1170"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618" w:author="Aleksander Hansen" w:date="2013-02-16T20:51:00Z">
              <w:tcPr>
                <w:tcW w:w="11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9DD8A51" w14:textId="77777777" w:rsidR="00994066" w:rsidRPr="00997884" w:rsidRDefault="00994066" w:rsidP="0089589F">
            <w:pPr>
              <w:pStyle w:val="Text"/>
            </w:pPr>
          </w:p>
        </w:tc>
        <w:tc>
          <w:tcPr>
            <w:tcW w:w="1212"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619" w:author="Aleksander Hansen" w:date="2013-02-16T20:51:00Z">
              <w:tcPr>
                <w:tcW w:w="1212" w:type="dxa"/>
                <w:tcBorders>
                  <w:top w:val="nil"/>
                  <w:left w:val="nil"/>
                  <w:bottom w:val="nil"/>
                  <w:right w:val="nil"/>
                </w:tcBorders>
                <w:shd w:val="clear" w:color="auto" w:fill="BEFEC0"/>
                <w:tcMar>
                  <w:top w:w="15" w:type="dxa"/>
                  <w:left w:w="15" w:type="dxa"/>
                  <w:bottom w:w="0" w:type="dxa"/>
                  <w:right w:w="15" w:type="dxa"/>
                </w:tcMar>
                <w:vAlign w:val="center"/>
                <w:hideMark/>
              </w:tcPr>
            </w:tcPrChange>
          </w:tcPr>
          <w:p w14:paraId="53101107" w14:textId="77777777" w:rsidR="00994066" w:rsidRPr="00997884" w:rsidRDefault="00994066" w:rsidP="0089589F">
            <w:pPr>
              <w:pStyle w:val="Text"/>
            </w:pPr>
            <w:r w:rsidRPr="00997884">
              <w:rPr>
                <w:b/>
                <w:bCs/>
              </w:rPr>
              <w:t xml:space="preserve">     22.00 </w:t>
            </w:r>
          </w:p>
        </w:tc>
        <w:tc>
          <w:tcPr>
            <w:tcW w:w="138"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620" w:author="Aleksander Hansen" w:date="2013-02-16T20:51:00Z">
              <w:tcPr>
                <w:tcW w:w="13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A6A1DF3" w14:textId="77777777" w:rsidR="00994066" w:rsidRPr="00997884" w:rsidRDefault="00994066" w:rsidP="0089589F">
            <w:pPr>
              <w:pStyle w:val="Text"/>
            </w:pPr>
          </w:p>
        </w:tc>
        <w:tc>
          <w:tcPr>
            <w:tcW w:w="1205"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621" w:author="Aleksander Hansen" w:date="2013-02-16T20:51:00Z">
              <w:tcPr>
                <w:tcW w:w="1205"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40BB60A" w14:textId="77777777" w:rsidR="00994066" w:rsidRPr="00997884" w:rsidRDefault="00994066" w:rsidP="0089589F">
            <w:pPr>
              <w:pStyle w:val="Text"/>
            </w:pPr>
          </w:p>
        </w:tc>
      </w:tr>
      <w:tr w:rsidR="00994066" w:rsidRPr="00997884" w14:paraId="0E832075" w14:textId="77777777" w:rsidTr="00036EF4">
        <w:trPr>
          <w:trHeight w:hRule="exact" w:val="295"/>
          <w:jc w:val="center"/>
          <w:trPrChange w:id="3622" w:author="Aleksander Hansen" w:date="2013-02-16T20:52: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623" w:author="Aleksander Hansen" w:date="2013-02-16T20:52: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C32591A" w14:textId="77777777" w:rsidR="00994066" w:rsidRPr="00997884" w:rsidRDefault="00994066" w:rsidP="0089589F">
            <w:pPr>
              <w:pStyle w:val="Text"/>
            </w:pPr>
          </w:p>
        </w:tc>
        <w:tc>
          <w:tcPr>
            <w:tcW w:w="1251"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624" w:author="Aleksander Hansen" w:date="2013-02-16T20:52:00Z">
              <w:tcPr>
                <w:tcW w:w="125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2912EBB" w14:textId="77777777" w:rsidR="00994066" w:rsidRPr="00997884" w:rsidRDefault="00994066" w:rsidP="0089589F">
            <w:pPr>
              <w:pStyle w:val="Text"/>
            </w:pPr>
          </w:p>
        </w:tc>
        <w:tc>
          <w:tcPr>
            <w:tcW w:w="180" w:type="dxa"/>
            <w:tcBorders>
              <w:top w:val="nil"/>
              <w:left w:val="nil"/>
              <w:bottom w:val="nil"/>
              <w:right w:val="nil"/>
            </w:tcBorders>
            <w:shd w:val="clear" w:color="auto" w:fill="auto"/>
            <w:tcMar>
              <w:top w:w="15" w:type="dxa"/>
              <w:left w:w="15" w:type="dxa"/>
              <w:bottom w:w="0" w:type="dxa"/>
              <w:right w:w="15" w:type="dxa"/>
            </w:tcMar>
            <w:vAlign w:val="center"/>
            <w:hideMark/>
            <w:tcPrChange w:id="3625" w:author="Aleksander Hansen" w:date="2013-02-16T20:52: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6BAB889" w14:textId="77777777" w:rsidR="00994066" w:rsidRPr="00997884" w:rsidRDefault="00994066" w:rsidP="0089589F">
            <w:pPr>
              <w:pStyle w:val="Text"/>
            </w:pPr>
          </w:p>
        </w:tc>
        <w:tc>
          <w:tcPr>
            <w:tcW w:w="1306"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626" w:author="Aleksander Hansen" w:date="2013-02-16T20:52:00Z">
              <w:tcPr>
                <w:tcW w:w="130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4466297" w14:textId="77777777" w:rsidR="00994066" w:rsidRPr="00997884" w:rsidRDefault="00994066" w:rsidP="0089589F">
            <w:pPr>
              <w:pStyle w:val="Text"/>
            </w:pPr>
          </w:p>
        </w:tc>
        <w:tc>
          <w:tcPr>
            <w:tcW w:w="1170"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627" w:author="Aleksander Hansen" w:date="2013-02-16T20:52:00Z">
              <w:tcPr>
                <w:tcW w:w="11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B41409A" w14:textId="77777777" w:rsidR="00994066" w:rsidRPr="00997884" w:rsidRDefault="00994066" w:rsidP="0089589F">
            <w:pPr>
              <w:pStyle w:val="Text"/>
            </w:pPr>
          </w:p>
        </w:tc>
        <w:tc>
          <w:tcPr>
            <w:tcW w:w="1212"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628" w:author="Aleksander Hansen" w:date="2013-02-16T20:52:00Z">
              <w:tcPr>
                <w:tcW w:w="1212"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215836A1" w14:textId="77777777" w:rsidR="00994066" w:rsidRPr="00997884" w:rsidRDefault="00994066" w:rsidP="0089589F">
            <w:pPr>
              <w:pStyle w:val="Text"/>
            </w:pPr>
            <w:r w:rsidRPr="00997884">
              <w:rPr>
                <w:b/>
                <w:bCs/>
              </w:rPr>
              <w:t xml:space="preserve">    2.0256 </w:t>
            </w:r>
          </w:p>
        </w:tc>
        <w:tc>
          <w:tcPr>
            <w:tcW w:w="138"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629" w:author="Aleksander Hansen" w:date="2013-02-16T20:52:00Z">
              <w:tcPr>
                <w:tcW w:w="13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0347A6E" w14:textId="77777777" w:rsidR="00994066" w:rsidRPr="00997884" w:rsidRDefault="00994066" w:rsidP="0089589F">
            <w:pPr>
              <w:pStyle w:val="Text"/>
            </w:pPr>
          </w:p>
        </w:tc>
        <w:tc>
          <w:tcPr>
            <w:tcW w:w="1205"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630" w:author="Aleksander Hansen" w:date="2013-02-16T20:52:00Z">
              <w:tcPr>
                <w:tcW w:w="1205"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849B3CB" w14:textId="77777777" w:rsidR="00994066" w:rsidRPr="00997884" w:rsidRDefault="00994066" w:rsidP="0089589F">
            <w:pPr>
              <w:pStyle w:val="Text"/>
            </w:pPr>
          </w:p>
        </w:tc>
      </w:tr>
      <w:tr w:rsidR="00036EF4" w:rsidRPr="00997884" w14:paraId="5D3CA61A" w14:textId="77777777" w:rsidTr="00036EF4">
        <w:trPr>
          <w:trHeight w:hRule="exact" w:val="295"/>
          <w:jc w:val="center"/>
          <w:trPrChange w:id="3631" w:author="Aleksander Hansen" w:date="2013-02-16T20:52:00Z">
            <w:trPr>
              <w:trHeight w:hRule="exact" w:val="295"/>
              <w:jc w:val="center"/>
            </w:trPr>
          </w:trPrChange>
        </w:trPr>
        <w:tc>
          <w:tcPr>
            <w:tcW w:w="135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Change w:id="3632" w:author="Aleksander Hansen" w:date="2013-02-16T20:52:00Z">
              <w:tcPr>
                <w:tcW w:w="135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tcPrChange>
          </w:tcPr>
          <w:p w14:paraId="5780D456" w14:textId="77777777" w:rsidR="00994066" w:rsidRPr="00997884" w:rsidRDefault="00994066" w:rsidP="0089589F">
            <w:pPr>
              <w:pStyle w:val="Text"/>
            </w:pPr>
          </w:p>
        </w:tc>
        <w:tc>
          <w:tcPr>
            <w:tcW w:w="1251"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633" w:author="Aleksander Hansen" w:date="2013-02-16T20:52:00Z">
              <w:tcPr>
                <w:tcW w:w="1251"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
            </w:tcPrChange>
          </w:tcPr>
          <w:p w14:paraId="045ECB0D" w14:textId="77777777" w:rsidR="00994066" w:rsidRPr="00997884" w:rsidRDefault="00994066" w:rsidP="0089589F">
            <w:pPr>
              <w:pStyle w:val="Text"/>
            </w:pPr>
            <w:r w:rsidRPr="00997884">
              <w:rPr>
                <w:b/>
                <w:bCs/>
              </w:rPr>
              <w:t xml:space="preserve"> Stock </w:t>
            </w:r>
          </w:p>
        </w:tc>
        <w:tc>
          <w:tcPr>
            <w:tcW w:w="180" w:type="dxa"/>
            <w:tcBorders>
              <w:top w:val="nil"/>
              <w:left w:val="single" w:sz="4" w:space="0" w:color="auto"/>
              <w:bottom w:val="nil"/>
              <w:right w:val="single" w:sz="4" w:space="0" w:color="auto"/>
            </w:tcBorders>
            <w:shd w:val="clear" w:color="auto" w:fill="auto"/>
            <w:tcMar>
              <w:top w:w="15" w:type="dxa"/>
              <w:left w:w="15" w:type="dxa"/>
              <w:bottom w:w="0" w:type="dxa"/>
              <w:right w:w="15" w:type="dxa"/>
            </w:tcMar>
            <w:vAlign w:val="center"/>
            <w:hideMark/>
            <w:tcPrChange w:id="3634" w:author="Aleksander Hansen" w:date="2013-02-16T20:52:00Z">
              <w:tcPr>
                <w:tcW w:w="180" w:type="dxa"/>
                <w:tcBorders>
                  <w:top w:val="nil"/>
                  <w:left w:val="single" w:sz="4" w:space="0" w:color="auto"/>
                  <w:bottom w:val="nil"/>
                  <w:right w:val="single" w:sz="4" w:space="0" w:color="auto"/>
                </w:tcBorders>
                <w:shd w:val="clear" w:color="auto" w:fill="auto"/>
                <w:tcMar>
                  <w:top w:w="15" w:type="dxa"/>
                  <w:left w:w="15" w:type="dxa"/>
                  <w:bottom w:w="0" w:type="dxa"/>
                  <w:right w:w="15" w:type="dxa"/>
                </w:tcMar>
                <w:vAlign w:val="center"/>
                <w:hideMark/>
              </w:tcPr>
            </w:tcPrChange>
          </w:tcPr>
          <w:p w14:paraId="43A0631A" w14:textId="77777777" w:rsidR="00994066" w:rsidRPr="00997884" w:rsidRDefault="00994066" w:rsidP="0089589F">
            <w:pPr>
              <w:pStyle w:val="Text"/>
            </w:pPr>
          </w:p>
        </w:tc>
        <w:tc>
          <w:tcPr>
            <w:tcW w:w="1306"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635" w:author="Aleksander Hansen" w:date="2013-02-16T20:52:00Z">
              <w:tcPr>
                <w:tcW w:w="1306"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
            </w:tcPrChange>
          </w:tcPr>
          <w:p w14:paraId="7B06AAD1" w14:textId="77777777" w:rsidR="00994066" w:rsidRPr="00997884" w:rsidRDefault="00994066" w:rsidP="0089589F">
            <w:pPr>
              <w:pStyle w:val="Text"/>
            </w:pPr>
            <w:r w:rsidRPr="00997884">
              <w:rPr>
                <w:b/>
                <w:bCs/>
              </w:rPr>
              <w:t xml:space="preserve">     20.00 </w:t>
            </w:r>
          </w:p>
        </w:tc>
        <w:tc>
          <w:tcPr>
            <w:tcW w:w="1170"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636" w:author="Aleksander Hansen" w:date="2013-02-16T20:52:00Z">
              <w:tcPr>
                <w:tcW w:w="1170"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
            </w:tcPrChange>
          </w:tcPr>
          <w:p w14:paraId="49D413FA" w14:textId="77777777" w:rsidR="00994066" w:rsidRPr="00997884" w:rsidRDefault="00994066" w:rsidP="0089589F">
            <w:pPr>
              <w:pStyle w:val="Text"/>
            </w:pPr>
          </w:p>
        </w:tc>
        <w:tc>
          <w:tcPr>
            <w:tcW w:w="1212"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637" w:author="Aleksander Hansen" w:date="2013-02-16T20:52:00Z">
              <w:tcPr>
                <w:tcW w:w="1212"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
            </w:tcPrChange>
          </w:tcPr>
          <w:p w14:paraId="680F47FE" w14:textId="77777777" w:rsidR="00994066" w:rsidRPr="00997884" w:rsidRDefault="00994066" w:rsidP="0089589F">
            <w:pPr>
              <w:pStyle w:val="Text"/>
            </w:pPr>
          </w:p>
        </w:tc>
        <w:tc>
          <w:tcPr>
            <w:tcW w:w="138"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638" w:author="Aleksander Hansen" w:date="2013-02-16T20:52:00Z">
              <w:tcPr>
                <w:tcW w:w="138"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
            </w:tcPrChange>
          </w:tcPr>
          <w:p w14:paraId="2D49C3E0" w14:textId="77777777" w:rsidR="00994066" w:rsidRPr="00997884" w:rsidRDefault="00994066" w:rsidP="0089589F">
            <w:pPr>
              <w:pStyle w:val="Text"/>
            </w:pPr>
          </w:p>
        </w:tc>
        <w:tc>
          <w:tcPr>
            <w:tcW w:w="1205"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639" w:author="Aleksander Hansen" w:date="2013-02-16T20:52:00Z">
              <w:tcPr>
                <w:tcW w:w="120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tcPrChange>
          </w:tcPr>
          <w:p w14:paraId="01EC31BC" w14:textId="77777777" w:rsidR="00994066" w:rsidRPr="00997884" w:rsidRDefault="00994066" w:rsidP="0089589F">
            <w:pPr>
              <w:pStyle w:val="Text"/>
            </w:pPr>
            <w:r w:rsidRPr="00997884">
              <w:rPr>
                <w:b/>
                <w:bCs/>
              </w:rPr>
              <w:t xml:space="preserve">     19.80 </w:t>
            </w:r>
          </w:p>
        </w:tc>
      </w:tr>
      <w:tr w:rsidR="00994066" w:rsidRPr="00997884" w14:paraId="59CD4A97" w14:textId="77777777" w:rsidTr="00036EF4">
        <w:trPr>
          <w:trHeight w:hRule="exact" w:val="295"/>
          <w:jc w:val="center"/>
          <w:trPrChange w:id="3640" w:author="Aleksander Hansen" w:date="2013-02-16T20:52:00Z">
            <w:trPr>
              <w:trHeight w:hRule="exact" w:val="295"/>
              <w:jc w:val="center"/>
            </w:trPr>
          </w:trPrChange>
        </w:trPr>
        <w:tc>
          <w:tcPr>
            <w:tcW w:w="135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Change w:id="3641" w:author="Aleksander Hansen" w:date="2013-02-16T20:52: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ABD251C" w14:textId="77777777" w:rsidR="00994066" w:rsidRPr="00997884" w:rsidRDefault="00994066" w:rsidP="0089589F">
            <w:pPr>
              <w:pStyle w:val="Text"/>
            </w:pPr>
          </w:p>
        </w:tc>
        <w:tc>
          <w:tcPr>
            <w:tcW w:w="1251"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642" w:author="Aleksander Hansen" w:date="2013-02-16T20:52:00Z">
              <w:tcPr>
                <w:tcW w:w="1251"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4545A912" w14:textId="77777777" w:rsidR="00994066" w:rsidRPr="00997884" w:rsidRDefault="00994066" w:rsidP="0089589F">
            <w:pPr>
              <w:pStyle w:val="Text"/>
            </w:pPr>
            <w:r w:rsidRPr="00997884">
              <w:rPr>
                <w:b/>
                <w:bCs/>
              </w:rPr>
              <w:t xml:space="preserve"> Option </w:t>
            </w:r>
          </w:p>
        </w:tc>
        <w:tc>
          <w:tcPr>
            <w:tcW w:w="180" w:type="dxa"/>
            <w:tcBorders>
              <w:top w:val="nil"/>
              <w:left w:val="single" w:sz="4" w:space="0" w:color="auto"/>
              <w:bottom w:val="nil"/>
              <w:right w:val="single" w:sz="4" w:space="0" w:color="auto"/>
            </w:tcBorders>
            <w:shd w:val="clear" w:color="auto" w:fill="auto"/>
            <w:tcMar>
              <w:top w:w="15" w:type="dxa"/>
              <w:left w:w="15" w:type="dxa"/>
              <w:bottom w:w="0" w:type="dxa"/>
              <w:right w:w="15" w:type="dxa"/>
            </w:tcMar>
            <w:vAlign w:val="center"/>
            <w:hideMark/>
            <w:tcPrChange w:id="3643" w:author="Aleksander Hansen" w:date="2013-02-16T20:52: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C73E1CC" w14:textId="77777777" w:rsidR="00994066" w:rsidRPr="00997884" w:rsidRDefault="00994066" w:rsidP="0089589F">
            <w:pPr>
              <w:pStyle w:val="Text"/>
            </w:pPr>
          </w:p>
        </w:tc>
        <w:tc>
          <w:tcPr>
            <w:tcW w:w="130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644" w:author="Aleksander Hansen" w:date="2013-02-16T20:52:00Z">
              <w:tcPr>
                <w:tcW w:w="1306"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24AA02D0" w14:textId="77777777" w:rsidR="00994066" w:rsidRPr="00997884" w:rsidRDefault="00994066" w:rsidP="0089589F">
            <w:pPr>
              <w:pStyle w:val="Text"/>
            </w:pPr>
            <w:r w:rsidRPr="00997884">
              <w:rPr>
                <w:b/>
                <w:bCs/>
              </w:rPr>
              <w:t xml:space="preserve">   1.2822 </w:t>
            </w:r>
          </w:p>
        </w:tc>
        <w:tc>
          <w:tcPr>
            <w:tcW w:w="1170"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645" w:author="Aleksander Hansen" w:date="2013-02-16T20:52:00Z">
              <w:tcPr>
                <w:tcW w:w="11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93AA5C7" w14:textId="77777777" w:rsidR="00994066" w:rsidRPr="00997884" w:rsidRDefault="00994066" w:rsidP="0089589F">
            <w:pPr>
              <w:pStyle w:val="Text"/>
            </w:pPr>
          </w:p>
        </w:tc>
        <w:tc>
          <w:tcPr>
            <w:tcW w:w="1212"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646" w:author="Aleksander Hansen" w:date="2013-02-16T20:52:00Z">
              <w:tcPr>
                <w:tcW w:w="121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9F69052" w14:textId="77777777" w:rsidR="00994066" w:rsidRPr="00997884" w:rsidRDefault="00994066" w:rsidP="0089589F">
            <w:pPr>
              <w:pStyle w:val="Text"/>
            </w:pPr>
          </w:p>
        </w:tc>
        <w:tc>
          <w:tcPr>
            <w:tcW w:w="138"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647" w:author="Aleksander Hansen" w:date="2013-02-16T20:52:00Z">
              <w:tcPr>
                <w:tcW w:w="13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30B6924" w14:textId="77777777" w:rsidR="00994066" w:rsidRPr="00997884" w:rsidRDefault="00994066" w:rsidP="0089589F">
            <w:pPr>
              <w:pStyle w:val="Text"/>
            </w:pPr>
          </w:p>
        </w:tc>
        <w:tc>
          <w:tcPr>
            <w:tcW w:w="120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648" w:author="Aleksander Hansen" w:date="2013-02-16T20:52:00Z">
              <w:tcPr>
                <w:tcW w:w="1205"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37CD4B44" w14:textId="77777777" w:rsidR="00994066" w:rsidRPr="00997884" w:rsidRDefault="00994066" w:rsidP="0089589F">
            <w:pPr>
              <w:pStyle w:val="Text"/>
            </w:pPr>
            <w:r w:rsidRPr="00997884">
              <w:rPr>
                <w:b/>
                <w:bCs/>
              </w:rPr>
              <w:t xml:space="preserve">          </w:t>
            </w:r>
            <w:proofErr w:type="gramStart"/>
            <w:r w:rsidRPr="00997884">
              <w:rPr>
                <w:b/>
                <w:bCs/>
              </w:rPr>
              <w:t xml:space="preserve">-   </w:t>
            </w:r>
            <w:proofErr w:type="gramEnd"/>
          </w:p>
        </w:tc>
      </w:tr>
      <w:tr w:rsidR="00994066" w:rsidRPr="00997884" w14:paraId="138D3DF8" w14:textId="77777777" w:rsidTr="00036EF4">
        <w:trPr>
          <w:trHeight w:hRule="exact" w:val="295"/>
          <w:jc w:val="center"/>
          <w:trPrChange w:id="3649" w:author="Aleksander Hansen" w:date="2013-02-16T20:52: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650" w:author="Aleksander Hansen" w:date="2013-02-16T20:52: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3B3695C" w14:textId="77777777" w:rsidR="00994066" w:rsidRPr="00997884" w:rsidRDefault="00994066" w:rsidP="0089589F">
            <w:pPr>
              <w:pStyle w:val="Text"/>
            </w:pPr>
          </w:p>
        </w:tc>
        <w:tc>
          <w:tcPr>
            <w:tcW w:w="1251"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651" w:author="Aleksander Hansen" w:date="2013-02-16T20:52:00Z">
              <w:tcPr>
                <w:tcW w:w="125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4DDB47C" w14:textId="77777777" w:rsidR="00994066" w:rsidRPr="00997884" w:rsidRDefault="00994066" w:rsidP="0089589F">
            <w:pPr>
              <w:pStyle w:val="Text"/>
            </w:pPr>
          </w:p>
        </w:tc>
        <w:tc>
          <w:tcPr>
            <w:tcW w:w="180" w:type="dxa"/>
            <w:tcBorders>
              <w:top w:val="nil"/>
              <w:left w:val="nil"/>
              <w:bottom w:val="nil"/>
              <w:right w:val="nil"/>
            </w:tcBorders>
            <w:shd w:val="clear" w:color="auto" w:fill="auto"/>
            <w:tcMar>
              <w:top w:w="15" w:type="dxa"/>
              <w:left w:w="15" w:type="dxa"/>
              <w:bottom w:w="0" w:type="dxa"/>
              <w:right w:w="15" w:type="dxa"/>
            </w:tcMar>
            <w:vAlign w:val="center"/>
            <w:hideMark/>
            <w:tcPrChange w:id="3652" w:author="Aleksander Hansen" w:date="2013-02-16T20:52: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861A627" w14:textId="77777777" w:rsidR="00994066" w:rsidRPr="00997884" w:rsidRDefault="00994066" w:rsidP="0089589F">
            <w:pPr>
              <w:pStyle w:val="Text"/>
            </w:pPr>
          </w:p>
        </w:tc>
        <w:tc>
          <w:tcPr>
            <w:tcW w:w="1306"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653" w:author="Aleksander Hansen" w:date="2013-02-16T20:52:00Z">
              <w:tcPr>
                <w:tcW w:w="130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5300D58" w14:textId="77777777" w:rsidR="00994066" w:rsidRPr="00997884" w:rsidRDefault="00994066" w:rsidP="0089589F">
            <w:pPr>
              <w:pStyle w:val="Text"/>
            </w:pPr>
          </w:p>
        </w:tc>
        <w:tc>
          <w:tcPr>
            <w:tcW w:w="1170"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654" w:author="Aleksander Hansen" w:date="2013-02-16T20:52:00Z">
              <w:tcPr>
                <w:tcW w:w="11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F7CC760" w14:textId="77777777" w:rsidR="00994066" w:rsidRPr="00997884" w:rsidRDefault="00994066" w:rsidP="0089589F">
            <w:pPr>
              <w:pStyle w:val="Text"/>
            </w:pPr>
          </w:p>
        </w:tc>
        <w:tc>
          <w:tcPr>
            <w:tcW w:w="1212"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655" w:author="Aleksander Hansen" w:date="2013-02-16T20:52:00Z">
              <w:tcPr>
                <w:tcW w:w="1212" w:type="dxa"/>
                <w:tcBorders>
                  <w:top w:val="nil"/>
                  <w:left w:val="nil"/>
                  <w:bottom w:val="nil"/>
                  <w:right w:val="nil"/>
                </w:tcBorders>
                <w:shd w:val="clear" w:color="auto" w:fill="BEFEC0"/>
                <w:tcMar>
                  <w:top w:w="15" w:type="dxa"/>
                  <w:left w:w="15" w:type="dxa"/>
                  <w:bottom w:w="0" w:type="dxa"/>
                  <w:right w:w="15" w:type="dxa"/>
                </w:tcMar>
                <w:vAlign w:val="center"/>
                <w:hideMark/>
              </w:tcPr>
            </w:tcPrChange>
          </w:tcPr>
          <w:p w14:paraId="70F9A8FB" w14:textId="77777777" w:rsidR="00994066" w:rsidRPr="00997884" w:rsidRDefault="00994066" w:rsidP="0089589F">
            <w:pPr>
              <w:pStyle w:val="Text"/>
            </w:pPr>
            <w:r w:rsidRPr="00997884">
              <w:rPr>
                <w:b/>
                <w:bCs/>
              </w:rPr>
              <w:t xml:space="preserve">     18.00 </w:t>
            </w:r>
          </w:p>
        </w:tc>
        <w:tc>
          <w:tcPr>
            <w:tcW w:w="138"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656" w:author="Aleksander Hansen" w:date="2013-02-16T20:52:00Z">
              <w:tcPr>
                <w:tcW w:w="13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4D48FCF" w14:textId="77777777" w:rsidR="00994066" w:rsidRPr="00997884" w:rsidRDefault="00994066" w:rsidP="0089589F">
            <w:pPr>
              <w:pStyle w:val="Text"/>
            </w:pPr>
          </w:p>
        </w:tc>
        <w:tc>
          <w:tcPr>
            <w:tcW w:w="1205"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657" w:author="Aleksander Hansen" w:date="2013-02-16T20:52:00Z">
              <w:tcPr>
                <w:tcW w:w="1205"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99DBDF5" w14:textId="77777777" w:rsidR="00994066" w:rsidRPr="00997884" w:rsidRDefault="00994066" w:rsidP="0089589F">
            <w:pPr>
              <w:pStyle w:val="Text"/>
            </w:pPr>
          </w:p>
        </w:tc>
      </w:tr>
      <w:tr w:rsidR="00994066" w:rsidRPr="00997884" w14:paraId="3EEFA12A" w14:textId="77777777" w:rsidTr="00036EF4">
        <w:trPr>
          <w:trHeight w:hRule="exact" w:val="295"/>
          <w:jc w:val="center"/>
          <w:trPrChange w:id="3658" w:author="Aleksander Hansen" w:date="2013-02-16T20:53: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659" w:author="Aleksander Hansen" w:date="2013-02-16T20:53: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C8EFE07" w14:textId="77777777" w:rsidR="00994066" w:rsidRPr="00997884" w:rsidRDefault="00994066" w:rsidP="0089589F">
            <w:pPr>
              <w:pStyle w:val="Text"/>
            </w:pP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660" w:author="Aleksander Hansen" w:date="2013-02-16T20:53:00Z">
              <w:tcPr>
                <w:tcW w:w="125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4B42F75" w14:textId="77777777" w:rsidR="00994066" w:rsidRPr="00997884" w:rsidRDefault="00994066" w:rsidP="0089589F">
            <w:pPr>
              <w:pStyle w:val="Text"/>
            </w:pPr>
          </w:p>
        </w:tc>
        <w:tc>
          <w:tcPr>
            <w:tcW w:w="180" w:type="dxa"/>
            <w:tcBorders>
              <w:top w:val="nil"/>
              <w:left w:val="nil"/>
              <w:bottom w:val="nil"/>
              <w:right w:val="nil"/>
            </w:tcBorders>
            <w:shd w:val="clear" w:color="auto" w:fill="auto"/>
            <w:tcMar>
              <w:top w:w="15" w:type="dxa"/>
              <w:left w:w="15" w:type="dxa"/>
              <w:bottom w:w="0" w:type="dxa"/>
              <w:right w:w="15" w:type="dxa"/>
            </w:tcMar>
            <w:vAlign w:val="center"/>
            <w:hideMark/>
            <w:tcPrChange w:id="3661" w:author="Aleksander Hansen" w:date="2013-02-16T20:53: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F8D57F9"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center"/>
            <w:hideMark/>
            <w:tcPrChange w:id="3662" w:author="Aleksander Hansen" w:date="2013-02-16T20:53:00Z">
              <w:tcPr>
                <w:tcW w:w="130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C74B556" w14:textId="77777777" w:rsidR="00994066" w:rsidRPr="00997884" w:rsidRDefault="00994066" w:rsidP="0089589F">
            <w:pPr>
              <w:pStyle w:val="Text"/>
            </w:pPr>
          </w:p>
        </w:tc>
        <w:tc>
          <w:tcPr>
            <w:tcW w:w="1170"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663" w:author="Aleksander Hansen" w:date="2013-02-16T20:53:00Z">
              <w:tcPr>
                <w:tcW w:w="11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45D81D3" w14:textId="77777777" w:rsidR="00994066" w:rsidRPr="00997884" w:rsidRDefault="00994066" w:rsidP="0089589F">
            <w:pPr>
              <w:pStyle w:val="Text"/>
            </w:pPr>
          </w:p>
        </w:tc>
        <w:tc>
          <w:tcPr>
            <w:tcW w:w="1212"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664" w:author="Aleksander Hansen" w:date="2013-02-16T20:53:00Z">
              <w:tcPr>
                <w:tcW w:w="1212"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724A76D5" w14:textId="77777777" w:rsidR="00994066" w:rsidRPr="00997884" w:rsidRDefault="00994066" w:rsidP="0089589F">
            <w:pPr>
              <w:pStyle w:val="Text"/>
            </w:pPr>
            <w:r w:rsidRPr="00997884">
              <w:rPr>
                <w:b/>
                <w:bCs/>
              </w:rPr>
              <w:t xml:space="preserve">          </w:t>
            </w:r>
            <w:proofErr w:type="gramStart"/>
            <w:r w:rsidRPr="00997884">
              <w:rPr>
                <w:b/>
                <w:bCs/>
              </w:rPr>
              <w:t xml:space="preserve">-   </w:t>
            </w:r>
            <w:proofErr w:type="gramEnd"/>
          </w:p>
        </w:tc>
        <w:tc>
          <w:tcPr>
            <w:tcW w:w="138"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665" w:author="Aleksander Hansen" w:date="2013-02-16T20:53:00Z">
              <w:tcPr>
                <w:tcW w:w="13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DBDBAE6" w14:textId="77777777" w:rsidR="00994066" w:rsidRPr="00997884" w:rsidRDefault="00994066" w:rsidP="0089589F">
            <w:pPr>
              <w:pStyle w:val="Text"/>
            </w:pPr>
          </w:p>
        </w:tc>
        <w:tc>
          <w:tcPr>
            <w:tcW w:w="1205"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666" w:author="Aleksander Hansen" w:date="2013-02-16T20:53:00Z">
              <w:tcPr>
                <w:tcW w:w="1205"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2B7C439" w14:textId="77777777" w:rsidR="00994066" w:rsidRPr="00997884" w:rsidRDefault="00994066" w:rsidP="0089589F">
            <w:pPr>
              <w:pStyle w:val="Text"/>
            </w:pPr>
          </w:p>
        </w:tc>
      </w:tr>
      <w:tr w:rsidR="00994066" w:rsidRPr="00997884" w14:paraId="6A6FCBB5" w14:textId="77777777" w:rsidTr="00036EF4">
        <w:trPr>
          <w:trHeight w:hRule="exact" w:val="295"/>
          <w:jc w:val="center"/>
          <w:trPrChange w:id="3667" w:author="Aleksander Hansen" w:date="2013-02-16T20:53: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668" w:author="Aleksander Hansen" w:date="2013-02-16T20:53: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A0695AA" w14:textId="77777777" w:rsidR="00994066" w:rsidRPr="00997884" w:rsidRDefault="00994066" w:rsidP="0089589F">
            <w:pPr>
              <w:pStyle w:val="Text"/>
            </w:pP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669" w:author="Aleksander Hansen" w:date="2013-02-16T20:53:00Z">
              <w:tcPr>
                <w:tcW w:w="125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9A84039" w14:textId="77777777" w:rsidR="00994066" w:rsidRPr="00997884" w:rsidRDefault="00994066" w:rsidP="0089589F">
            <w:pPr>
              <w:pStyle w:val="Text"/>
            </w:pPr>
          </w:p>
        </w:tc>
        <w:tc>
          <w:tcPr>
            <w:tcW w:w="180" w:type="dxa"/>
            <w:tcBorders>
              <w:top w:val="nil"/>
              <w:left w:val="nil"/>
              <w:bottom w:val="nil"/>
              <w:right w:val="nil"/>
            </w:tcBorders>
            <w:shd w:val="clear" w:color="auto" w:fill="auto"/>
            <w:tcMar>
              <w:top w:w="15" w:type="dxa"/>
              <w:left w:w="15" w:type="dxa"/>
              <w:bottom w:w="0" w:type="dxa"/>
              <w:right w:w="15" w:type="dxa"/>
            </w:tcMar>
            <w:vAlign w:val="center"/>
            <w:hideMark/>
            <w:tcPrChange w:id="3670" w:author="Aleksander Hansen" w:date="2013-02-16T20:53: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6B49DA8"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center"/>
            <w:hideMark/>
            <w:tcPrChange w:id="3671" w:author="Aleksander Hansen" w:date="2013-02-16T20:53:00Z">
              <w:tcPr>
                <w:tcW w:w="130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A10EC6E" w14:textId="77777777" w:rsidR="00994066" w:rsidRPr="00997884" w:rsidRDefault="00994066" w:rsidP="0089589F">
            <w:pPr>
              <w:pStyle w:val="Text"/>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Change w:id="3672" w:author="Aleksander Hansen" w:date="2013-02-16T20:53:00Z">
              <w:tcPr>
                <w:tcW w:w="11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64B0CDB" w14:textId="77777777" w:rsidR="00994066" w:rsidRPr="00997884" w:rsidRDefault="00994066" w:rsidP="0089589F">
            <w:pPr>
              <w:pStyle w:val="Text"/>
            </w:pPr>
          </w:p>
        </w:tc>
        <w:tc>
          <w:tcPr>
            <w:tcW w:w="1212"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673" w:author="Aleksander Hansen" w:date="2013-02-16T20:53:00Z">
              <w:tcPr>
                <w:tcW w:w="121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838FFAF" w14:textId="77777777" w:rsidR="00994066" w:rsidRPr="00997884" w:rsidRDefault="00994066" w:rsidP="0089589F">
            <w:pPr>
              <w:pStyle w:val="Text"/>
            </w:pPr>
          </w:p>
        </w:tc>
        <w:tc>
          <w:tcPr>
            <w:tcW w:w="138"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674" w:author="Aleksander Hansen" w:date="2013-02-16T20:53:00Z">
              <w:tcPr>
                <w:tcW w:w="13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DB5930C" w14:textId="77777777" w:rsidR="00994066" w:rsidRPr="00997884" w:rsidRDefault="00994066" w:rsidP="0089589F">
            <w:pPr>
              <w:pStyle w:val="Text"/>
            </w:pPr>
          </w:p>
        </w:tc>
        <w:tc>
          <w:tcPr>
            <w:tcW w:w="1205"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675" w:author="Aleksander Hansen" w:date="2013-02-16T20:53:00Z">
              <w:tcPr>
                <w:tcW w:w="1205" w:type="dxa"/>
                <w:tcBorders>
                  <w:top w:val="nil"/>
                  <w:left w:val="nil"/>
                  <w:bottom w:val="nil"/>
                  <w:right w:val="nil"/>
                </w:tcBorders>
                <w:shd w:val="clear" w:color="auto" w:fill="BEFEC0"/>
                <w:tcMar>
                  <w:top w:w="15" w:type="dxa"/>
                  <w:left w:w="15" w:type="dxa"/>
                  <w:bottom w:w="0" w:type="dxa"/>
                  <w:right w:w="15" w:type="dxa"/>
                </w:tcMar>
                <w:vAlign w:val="center"/>
                <w:hideMark/>
              </w:tcPr>
            </w:tcPrChange>
          </w:tcPr>
          <w:p w14:paraId="19D70F39" w14:textId="77777777" w:rsidR="00994066" w:rsidRPr="00997884" w:rsidRDefault="00994066" w:rsidP="0089589F">
            <w:pPr>
              <w:pStyle w:val="Text"/>
            </w:pPr>
            <w:r w:rsidRPr="00997884">
              <w:rPr>
                <w:b/>
                <w:bCs/>
              </w:rPr>
              <w:t xml:space="preserve">     16.20 </w:t>
            </w:r>
          </w:p>
        </w:tc>
      </w:tr>
      <w:tr w:rsidR="00994066" w:rsidRPr="00997884" w14:paraId="0BB2584B" w14:textId="77777777" w:rsidTr="00036EF4">
        <w:trPr>
          <w:trHeight w:hRule="exact" w:val="295"/>
          <w:jc w:val="center"/>
          <w:trPrChange w:id="3676" w:author="Aleksander Hansen" w:date="2013-02-16T20:52: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677" w:author="Aleksander Hansen" w:date="2013-02-16T20:52: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DE6BBF7" w14:textId="77777777" w:rsidR="00994066" w:rsidRPr="00997884" w:rsidRDefault="00994066" w:rsidP="0089589F">
            <w:pPr>
              <w:pStyle w:val="Text"/>
            </w:pP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678" w:author="Aleksander Hansen" w:date="2013-02-16T20:52:00Z">
              <w:tcPr>
                <w:tcW w:w="125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7C5CB11" w14:textId="77777777" w:rsidR="00994066" w:rsidRPr="00997884" w:rsidRDefault="00994066" w:rsidP="0089589F">
            <w:pPr>
              <w:pStyle w:val="Text"/>
            </w:pPr>
          </w:p>
        </w:tc>
        <w:tc>
          <w:tcPr>
            <w:tcW w:w="180" w:type="dxa"/>
            <w:tcBorders>
              <w:top w:val="nil"/>
              <w:left w:val="nil"/>
              <w:bottom w:val="nil"/>
              <w:right w:val="nil"/>
            </w:tcBorders>
            <w:shd w:val="clear" w:color="auto" w:fill="auto"/>
            <w:tcMar>
              <w:top w:w="15" w:type="dxa"/>
              <w:left w:w="15" w:type="dxa"/>
              <w:bottom w:w="0" w:type="dxa"/>
              <w:right w:w="15" w:type="dxa"/>
            </w:tcMar>
            <w:vAlign w:val="center"/>
            <w:hideMark/>
            <w:tcPrChange w:id="3679" w:author="Aleksander Hansen" w:date="2013-02-16T20:52: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A0C514B"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center"/>
            <w:hideMark/>
            <w:tcPrChange w:id="3680" w:author="Aleksander Hansen" w:date="2013-02-16T20:52:00Z">
              <w:tcPr>
                <w:tcW w:w="130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597AFB2" w14:textId="77777777" w:rsidR="00994066" w:rsidRPr="00997884" w:rsidRDefault="00994066" w:rsidP="0089589F">
            <w:pPr>
              <w:pStyle w:val="Text"/>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Change w:id="3681" w:author="Aleksander Hansen" w:date="2013-02-16T20:52:00Z">
              <w:tcPr>
                <w:tcW w:w="11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73C0678" w14:textId="77777777" w:rsidR="00994066" w:rsidRPr="00997884" w:rsidRDefault="00994066" w:rsidP="0089589F">
            <w:pPr>
              <w:pStyle w:val="Text"/>
            </w:pPr>
          </w:p>
        </w:tc>
        <w:tc>
          <w:tcPr>
            <w:tcW w:w="1212" w:type="dxa"/>
            <w:tcBorders>
              <w:top w:val="nil"/>
              <w:left w:val="nil"/>
              <w:bottom w:val="nil"/>
              <w:right w:val="nil"/>
            </w:tcBorders>
            <w:shd w:val="clear" w:color="auto" w:fill="auto"/>
            <w:tcMar>
              <w:top w:w="15" w:type="dxa"/>
              <w:left w:w="15" w:type="dxa"/>
              <w:bottom w:w="0" w:type="dxa"/>
              <w:right w:w="15" w:type="dxa"/>
            </w:tcMar>
            <w:vAlign w:val="center"/>
            <w:hideMark/>
            <w:tcPrChange w:id="3682" w:author="Aleksander Hansen" w:date="2013-02-16T20:52:00Z">
              <w:tcPr>
                <w:tcW w:w="121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4D11C63" w14:textId="77777777" w:rsidR="00994066" w:rsidRPr="00997884" w:rsidRDefault="00994066" w:rsidP="0089589F">
            <w:pPr>
              <w:pStyle w:val="Text"/>
            </w:pPr>
          </w:p>
        </w:tc>
        <w:tc>
          <w:tcPr>
            <w:tcW w:w="138"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683" w:author="Aleksander Hansen" w:date="2013-02-16T20:52:00Z">
              <w:tcPr>
                <w:tcW w:w="13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53ABFEE" w14:textId="77777777" w:rsidR="00994066" w:rsidRPr="00997884" w:rsidRDefault="00994066" w:rsidP="0089589F">
            <w:pPr>
              <w:pStyle w:val="Text"/>
            </w:pPr>
          </w:p>
        </w:tc>
        <w:tc>
          <w:tcPr>
            <w:tcW w:w="120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684" w:author="Aleksander Hansen" w:date="2013-02-16T20:52:00Z">
              <w:tcPr>
                <w:tcW w:w="1205"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19E1EF9F" w14:textId="71FEF3B9" w:rsidR="00994066" w:rsidRPr="00997884" w:rsidRDefault="00994066">
            <w:pPr>
              <w:pStyle w:val="Text"/>
              <w:jc w:val="center"/>
              <w:pPrChange w:id="3685" w:author="Aleksander Hansen" w:date="2013-02-16T20:52:00Z">
                <w:pPr>
                  <w:pStyle w:val="Text"/>
                </w:pPr>
              </w:pPrChange>
            </w:pPr>
            <w:del w:id="3686" w:author="Aleksander Hansen" w:date="2013-02-16T20:52:00Z">
              <w:r w:rsidRPr="00997884" w:rsidDel="00036EF4">
                <w:rPr>
                  <w:b/>
                  <w:bCs/>
                </w:rPr>
                <w:delText>$</w:delText>
              </w:r>
            </w:del>
            <w:r w:rsidRPr="00997884">
              <w:rPr>
                <w:b/>
                <w:bCs/>
              </w:rPr>
              <w:t>0.0</w:t>
            </w:r>
          </w:p>
        </w:tc>
      </w:tr>
    </w:tbl>
    <w:p w14:paraId="53F1EB32" w14:textId="77777777" w:rsidR="00994066" w:rsidRDefault="00994066" w:rsidP="00011813">
      <w:pPr>
        <w:pStyle w:val="Text"/>
      </w:pPr>
    </w:p>
    <w:p w14:paraId="4DAF8185" w14:textId="77777777" w:rsidR="00994066" w:rsidRDefault="00994066" w:rsidP="0089589F">
      <w:pPr>
        <w:pStyle w:val="Heading2"/>
      </w:pPr>
      <w:bookmarkStart w:id="3687" w:name="_Toc223340271"/>
      <w:r w:rsidRPr="00873B20">
        <w:t>Calcul</w:t>
      </w:r>
      <w:r>
        <w:t xml:space="preserve">ate value of an American call or </w:t>
      </w:r>
      <w:r w:rsidRPr="00873B20">
        <w:t>put option using a two‐step binomial model</w:t>
      </w:r>
      <w:bookmarkEnd w:id="3687"/>
    </w:p>
    <w:p w14:paraId="6108A5E8" w14:textId="77777777" w:rsidR="00994066" w:rsidRPr="00F061AA" w:rsidRDefault="00994066" w:rsidP="0089589F">
      <w:pPr>
        <w:pStyle w:val="Text"/>
      </w:pPr>
      <w:r>
        <w:t>The key difference is that each node is a MAXIMUM function of [intrinsic value if option were exercised, discounted value of two subsequent nodes]</w:t>
      </w:r>
    </w:p>
    <w:tbl>
      <w:tblPr>
        <w:tblW w:w="9090" w:type="dxa"/>
        <w:tblInd w:w="15" w:type="dxa"/>
        <w:tblLayout w:type="fixed"/>
        <w:tblCellMar>
          <w:left w:w="0" w:type="dxa"/>
          <w:right w:w="0" w:type="dxa"/>
        </w:tblCellMar>
        <w:tblLook w:val="04A0" w:firstRow="1" w:lastRow="0" w:firstColumn="1" w:lastColumn="0" w:noHBand="0" w:noVBand="1"/>
        <w:tblPrChange w:id="3688" w:author="Aleksander Hansen" w:date="2013-02-16T20:53:00Z">
          <w:tblPr>
            <w:tblW w:w="9090" w:type="dxa"/>
            <w:tblInd w:w="15" w:type="dxa"/>
            <w:tblLayout w:type="fixed"/>
            <w:tblCellMar>
              <w:left w:w="0" w:type="dxa"/>
              <w:right w:w="0" w:type="dxa"/>
            </w:tblCellMar>
            <w:tblLook w:val="04A0" w:firstRow="1" w:lastRow="0" w:firstColumn="1" w:lastColumn="0" w:noHBand="0" w:noVBand="1"/>
          </w:tblPr>
        </w:tblPrChange>
      </w:tblPr>
      <w:tblGrid>
        <w:gridCol w:w="1440"/>
        <w:gridCol w:w="1260"/>
        <w:gridCol w:w="856"/>
        <w:gridCol w:w="1124"/>
        <w:gridCol w:w="995"/>
        <w:gridCol w:w="1344"/>
        <w:gridCol w:w="1192"/>
        <w:gridCol w:w="879"/>
        <w:tblGridChange w:id="3689">
          <w:tblGrid>
            <w:gridCol w:w="1440"/>
            <w:gridCol w:w="1260"/>
            <w:gridCol w:w="856"/>
            <w:gridCol w:w="1124"/>
            <w:gridCol w:w="995"/>
            <w:gridCol w:w="1344"/>
            <w:gridCol w:w="1192"/>
            <w:gridCol w:w="879"/>
          </w:tblGrid>
        </w:tblGridChange>
      </w:tblGrid>
      <w:tr w:rsidR="00994066" w:rsidRPr="007431F3" w14:paraId="6C8D4667" w14:textId="77777777" w:rsidTr="00036EF4">
        <w:trPr>
          <w:trHeight w:val="315"/>
          <w:trPrChange w:id="3690" w:author="Aleksander Hansen" w:date="2013-02-16T20:53:00Z">
            <w:trPr>
              <w:trHeight w:val="315"/>
            </w:trPr>
          </w:trPrChange>
        </w:trPr>
        <w:tc>
          <w:tcPr>
            <w:tcW w:w="1440" w:type="dxa"/>
            <w:tcBorders>
              <w:top w:val="nil"/>
              <w:left w:val="nil"/>
              <w:bottom w:val="nil"/>
              <w:right w:val="nil"/>
            </w:tcBorders>
            <w:shd w:val="clear" w:color="auto" w:fill="auto"/>
            <w:tcMar>
              <w:top w:w="15" w:type="dxa"/>
              <w:left w:w="15" w:type="dxa"/>
              <w:bottom w:w="0" w:type="dxa"/>
              <w:right w:w="15" w:type="dxa"/>
            </w:tcMar>
            <w:vAlign w:val="center"/>
            <w:hideMark/>
            <w:tcPrChange w:id="3691" w:author="Aleksander Hansen" w:date="2013-02-16T20:53:00Z">
              <w:tcPr>
                <w:tcW w:w="144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3D196EA" w14:textId="77777777" w:rsidR="00994066" w:rsidRPr="007431F3" w:rsidRDefault="00994066" w:rsidP="0089589F">
            <w:pPr>
              <w:pStyle w:val="Text"/>
              <w:rPr>
                <w:rStyle w:val="Strong"/>
              </w:rPr>
            </w:pPr>
            <w:r w:rsidRPr="007431F3">
              <w:t>1=call, 0=put</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Change w:id="3692" w:author="Aleksander Hansen" w:date="2013-02-16T20:53:00Z">
              <w:tcPr>
                <w:tcW w:w="1260" w:type="dxa"/>
                <w:tcBorders>
                  <w:top w:val="nil"/>
                  <w:left w:val="nil"/>
                  <w:bottom w:val="nil"/>
                  <w:right w:val="nil"/>
                </w:tcBorders>
                <w:shd w:val="clear" w:color="auto" w:fill="FFFF99"/>
                <w:tcMar>
                  <w:top w:w="15" w:type="dxa"/>
                  <w:left w:w="15" w:type="dxa"/>
                  <w:bottom w:w="0" w:type="dxa"/>
                  <w:right w:w="15" w:type="dxa"/>
                </w:tcMar>
                <w:vAlign w:val="center"/>
                <w:hideMark/>
              </w:tcPr>
            </w:tcPrChange>
          </w:tcPr>
          <w:p w14:paraId="3A975C7C" w14:textId="77777777" w:rsidR="00994066" w:rsidRPr="007431F3" w:rsidRDefault="00994066" w:rsidP="0089589F">
            <w:pPr>
              <w:pStyle w:val="Text"/>
              <w:rPr>
                <w:rStyle w:val="Strong"/>
              </w:rPr>
            </w:pPr>
            <w:r w:rsidRPr="007431F3">
              <w:t xml:space="preserve">          0 </w:t>
            </w: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693" w:author="Aleksander Hansen" w:date="2013-02-16T20:53: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BC3D3D7" w14:textId="77777777" w:rsidR="00994066" w:rsidRPr="007431F3" w:rsidRDefault="00994066" w:rsidP="0089589F">
            <w:pPr>
              <w:pStyle w:val="Text"/>
              <w:rPr>
                <w:rStyle w:val="Strong"/>
              </w:rPr>
            </w:pPr>
          </w:p>
        </w:tc>
        <w:tc>
          <w:tcPr>
            <w:tcW w:w="1124" w:type="dxa"/>
            <w:tcBorders>
              <w:top w:val="nil"/>
              <w:left w:val="nil"/>
              <w:bottom w:val="nil"/>
              <w:right w:val="nil"/>
            </w:tcBorders>
            <w:shd w:val="clear" w:color="auto" w:fill="auto"/>
            <w:tcMar>
              <w:top w:w="15" w:type="dxa"/>
              <w:left w:w="15" w:type="dxa"/>
              <w:bottom w:w="0" w:type="dxa"/>
              <w:right w:w="15" w:type="dxa"/>
            </w:tcMar>
            <w:vAlign w:val="center"/>
            <w:hideMark/>
            <w:tcPrChange w:id="3694" w:author="Aleksander Hansen" w:date="2013-02-16T20:53:00Z">
              <w:tcPr>
                <w:tcW w:w="1124"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2A2D44C" w14:textId="77777777" w:rsidR="00994066" w:rsidRPr="007431F3" w:rsidRDefault="00994066" w:rsidP="0089589F">
            <w:pPr>
              <w:pStyle w:val="Text"/>
              <w:rPr>
                <w:rStyle w:val="Strong"/>
              </w:rPr>
            </w:pPr>
            <w:r w:rsidRPr="007431F3">
              <w:t xml:space="preserve">PUT </w:t>
            </w:r>
          </w:p>
        </w:tc>
        <w:tc>
          <w:tcPr>
            <w:tcW w:w="995" w:type="dxa"/>
            <w:tcBorders>
              <w:top w:val="nil"/>
              <w:left w:val="nil"/>
              <w:bottom w:val="nil"/>
              <w:right w:val="nil"/>
            </w:tcBorders>
            <w:shd w:val="clear" w:color="auto" w:fill="auto"/>
            <w:tcMar>
              <w:top w:w="15" w:type="dxa"/>
              <w:left w:w="15" w:type="dxa"/>
              <w:bottom w:w="0" w:type="dxa"/>
              <w:right w:w="15" w:type="dxa"/>
            </w:tcMar>
            <w:vAlign w:val="center"/>
            <w:hideMark/>
            <w:tcPrChange w:id="3695" w:author="Aleksander Hansen" w:date="2013-02-16T20:53:00Z">
              <w:tcPr>
                <w:tcW w:w="995"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BB71E62" w14:textId="77777777" w:rsidR="00994066" w:rsidRPr="007431F3" w:rsidRDefault="00994066" w:rsidP="0089589F">
            <w:pPr>
              <w:pStyle w:val="Text"/>
              <w:rPr>
                <w:rStyle w:val="Strong"/>
              </w:rPr>
            </w:pPr>
          </w:p>
        </w:tc>
        <w:tc>
          <w:tcPr>
            <w:tcW w:w="1344" w:type="dxa"/>
            <w:tcBorders>
              <w:top w:val="nil"/>
              <w:left w:val="nil"/>
              <w:bottom w:val="nil"/>
              <w:right w:val="nil"/>
            </w:tcBorders>
            <w:shd w:val="clear" w:color="auto" w:fill="auto"/>
            <w:tcMar>
              <w:top w:w="15" w:type="dxa"/>
              <w:left w:w="15" w:type="dxa"/>
              <w:bottom w:w="0" w:type="dxa"/>
              <w:right w:w="15" w:type="dxa"/>
            </w:tcMar>
            <w:vAlign w:val="bottom"/>
            <w:hideMark/>
            <w:tcPrChange w:id="3696" w:author="Aleksander Hansen" w:date="2013-02-16T20:53:00Z">
              <w:tcPr>
                <w:tcW w:w="134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B1566F9" w14:textId="77777777" w:rsidR="00994066" w:rsidRPr="007431F3" w:rsidRDefault="00994066" w:rsidP="0089589F">
            <w:pPr>
              <w:pStyle w:val="Text"/>
            </w:pPr>
          </w:p>
        </w:tc>
        <w:tc>
          <w:tcPr>
            <w:tcW w:w="1192" w:type="dxa"/>
            <w:tcBorders>
              <w:top w:val="nil"/>
              <w:left w:val="nil"/>
              <w:bottom w:val="nil"/>
              <w:right w:val="nil"/>
            </w:tcBorders>
            <w:shd w:val="clear" w:color="auto" w:fill="auto"/>
            <w:tcMar>
              <w:top w:w="15" w:type="dxa"/>
              <w:left w:w="15" w:type="dxa"/>
              <w:bottom w:w="0" w:type="dxa"/>
              <w:right w:w="15" w:type="dxa"/>
            </w:tcMar>
            <w:vAlign w:val="bottom"/>
            <w:hideMark/>
            <w:tcPrChange w:id="3697" w:author="Aleksander Hansen" w:date="2013-02-16T20:53:00Z">
              <w:tcPr>
                <w:tcW w:w="119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F1C5956" w14:textId="77777777" w:rsidR="00994066" w:rsidRPr="007431F3" w:rsidRDefault="00994066" w:rsidP="0089589F">
            <w:pPr>
              <w:pStyle w:val="Text"/>
            </w:pPr>
          </w:p>
        </w:tc>
        <w:tc>
          <w:tcPr>
            <w:tcW w:w="879" w:type="dxa"/>
            <w:tcBorders>
              <w:top w:val="nil"/>
              <w:left w:val="nil"/>
              <w:bottom w:val="nil"/>
              <w:right w:val="nil"/>
            </w:tcBorders>
            <w:shd w:val="clear" w:color="auto" w:fill="auto"/>
            <w:tcMar>
              <w:top w:w="15" w:type="dxa"/>
              <w:left w:w="15" w:type="dxa"/>
              <w:bottom w:w="0" w:type="dxa"/>
              <w:right w:w="15" w:type="dxa"/>
            </w:tcMar>
            <w:vAlign w:val="bottom"/>
            <w:hideMark/>
            <w:tcPrChange w:id="3698" w:author="Aleksander Hansen" w:date="2013-02-16T20:53:00Z">
              <w:tcPr>
                <w:tcW w:w="8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D9C343F" w14:textId="77777777" w:rsidR="00994066" w:rsidRPr="007431F3" w:rsidRDefault="00994066" w:rsidP="0089589F">
            <w:pPr>
              <w:pStyle w:val="Text"/>
            </w:pPr>
          </w:p>
        </w:tc>
      </w:tr>
      <w:tr w:rsidR="00994066" w:rsidRPr="007431F3" w14:paraId="73ACAA98" w14:textId="77777777" w:rsidTr="00036EF4">
        <w:trPr>
          <w:trHeight w:val="179"/>
          <w:trPrChange w:id="3699" w:author="Aleksander Hansen" w:date="2013-02-16T20:53: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center"/>
            <w:hideMark/>
            <w:tcPrChange w:id="3700" w:author="Aleksander Hansen" w:date="2013-02-16T20:53:00Z">
              <w:tcPr>
                <w:tcW w:w="144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2D2BE74" w14:textId="77777777" w:rsidR="00994066" w:rsidRPr="007431F3" w:rsidRDefault="00994066" w:rsidP="0089589F">
            <w:pPr>
              <w:pStyle w:val="Text"/>
              <w:rPr>
                <w:rStyle w:val="Strong"/>
              </w:rPr>
            </w:pPr>
            <w:r w:rsidRPr="007431F3">
              <w:t>Asset</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Change w:id="3701" w:author="Aleksander Hansen" w:date="2013-02-16T20:53:00Z">
              <w:tcPr>
                <w:tcW w:w="1260" w:type="dxa"/>
                <w:tcBorders>
                  <w:top w:val="nil"/>
                  <w:left w:val="nil"/>
                  <w:bottom w:val="nil"/>
                  <w:right w:val="nil"/>
                </w:tcBorders>
                <w:shd w:val="clear" w:color="auto" w:fill="FFFF99"/>
                <w:tcMar>
                  <w:top w:w="15" w:type="dxa"/>
                  <w:left w:w="15" w:type="dxa"/>
                  <w:bottom w:w="0" w:type="dxa"/>
                  <w:right w:w="15" w:type="dxa"/>
                </w:tcMar>
                <w:vAlign w:val="center"/>
                <w:hideMark/>
              </w:tcPr>
            </w:tcPrChange>
          </w:tcPr>
          <w:p w14:paraId="69E1244E" w14:textId="77777777" w:rsidR="00994066" w:rsidRPr="007431F3" w:rsidRDefault="00994066" w:rsidP="0089589F">
            <w:pPr>
              <w:pStyle w:val="Text"/>
              <w:rPr>
                <w:rStyle w:val="Strong"/>
              </w:rPr>
            </w:pPr>
            <w:r w:rsidRPr="007431F3">
              <w:t>$50.00</w:t>
            </w: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702" w:author="Aleksander Hansen" w:date="2013-02-16T20:53: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D3ABF11" w14:textId="77777777" w:rsidR="00994066" w:rsidRPr="007431F3" w:rsidRDefault="00994066" w:rsidP="0089589F">
            <w:pPr>
              <w:pStyle w:val="Text"/>
              <w:rPr>
                <w:rStyle w:val="Strong"/>
              </w:rPr>
            </w:pPr>
          </w:p>
        </w:tc>
        <w:tc>
          <w:tcPr>
            <w:tcW w:w="1124" w:type="dxa"/>
            <w:tcBorders>
              <w:top w:val="nil"/>
              <w:left w:val="nil"/>
              <w:bottom w:val="nil"/>
              <w:right w:val="nil"/>
            </w:tcBorders>
            <w:shd w:val="clear" w:color="auto" w:fill="auto"/>
            <w:tcMar>
              <w:top w:w="15" w:type="dxa"/>
              <w:left w:w="15" w:type="dxa"/>
              <w:bottom w:w="0" w:type="dxa"/>
              <w:right w:w="15" w:type="dxa"/>
            </w:tcMar>
            <w:vAlign w:val="center"/>
            <w:hideMark/>
            <w:tcPrChange w:id="3703" w:author="Aleksander Hansen" w:date="2013-02-16T20:53:00Z">
              <w:tcPr>
                <w:tcW w:w="1124"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51C0F43F" w14:textId="77777777" w:rsidR="00994066" w:rsidRPr="007431F3" w:rsidRDefault="00994066" w:rsidP="0089589F">
            <w:pPr>
              <w:pStyle w:val="Text"/>
              <w:rPr>
                <w:rStyle w:val="Strong"/>
              </w:rPr>
            </w:pPr>
            <w:r w:rsidRPr="007431F3">
              <w:t>Solved:</w:t>
            </w:r>
          </w:p>
        </w:tc>
        <w:tc>
          <w:tcPr>
            <w:tcW w:w="995" w:type="dxa"/>
            <w:tcBorders>
              <w:top w:val="nil"/>
              <w:left w:val="nil"/>
              <w:bottom w:val="nil"/>
              <w:right w:val="nil"/>
            </w:tcBorders>
            <w:shd w:val="clear" w:color="auto" w:fill="auto"/>
            <w:tcMar>
              <w:top w:w="15" w:type="dxa"/>
              <w:left w:w="15" w:type="dxa"/>
              <w:bottom w:w="0" w:type="dxa"/>
              <w:right w:w="15" w:type="dxa"/>
            </w:tcMar>
            <w:vAlign w:val="center"/>
            <w:hideMark/>
            <w:tcPrChange w:id="3704" w:author="Aleksander Hansen" w:date="2013-02-16T20:53:00Z">
              <w:tcPr>
                <w:tcW w:w="995"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72670580" w14:textId="77777777" w:rsidR="00994066" w:rsidRPr="007431F3" w:rsidRDefault="00994066" w:rsidP="0089589F">
            <w:pPr>
              <w:pStyle w:val="Text"/>
              <w:rPr>
                <w:rStyle w:val="Strong"/>
              </w:rPr>
            </w:pPr>
            <w:r w:rsidRPr="007431F3">
              <w:t> </w:t>
            </w:r>
          </w:p>
        </w:tc>
        <w:tc>
          <w:tcPr>
            <w:tcW w:w="1344" w:type="dxa"/>
            <w:tcBorders>
              <w:top w:val="nil"/>
              <w:left w:val="nil"/>
              <w:bottom w:val="nil"/>
              <w:right w:val="nil"/>
            </w:tcBorders>
            <w:shd w:val="clear" w:color="auto" w:fill="auto"/>
            <w:tcMar>
              <w:top w:w="15" w:type="dxa"/>
              <w:left w:w="15" w:type="dxa"/>
              <w:bottom w:w="0" w:type="dxa"/>
              <w:right w:w="15" w:type="dxa"/>
            </w:tcMar>
            <w:vAlign w:val="bottom"/>
            <w:hideMark/>
            <w:tcPrChange w:id="3705" w:author="Aleksander Hansen" w:date="2013-02-16T20:53:00Z">
              <w:tcPr>
                <w:tcW w:w="134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54AFFED" w14:textId="77777777" w:rsidR="00994066" w:rsidRPr="007431F3" w:rsidRDefault="00994066" w:rsidP="0089589F">
            <w:pPr>
              <w:pStyle w:val="Text"/>
            </w:pPr>
          </w:p>
        </w:tc>
        <w:tc>
          <w:tcPr>
            <w:tcW w:w="1192" w:type="dxa"/>
            <w:tcBorders>
              <w:top w:val="nil"/>
              <w:left w:val="nil"/>
              <w:bottom w:val="nil"/>
              <w:right w:val="nil"/>
            </w:tcBorders>
            <w:shd w:val="clear" w:color="auto" w:fill="auto"/>
            <w:tcMar>
              <w:top w:w="15" w:type="dxa"/>
              <w:left w:w="15" w:type="dxa"/>
              <w:bottom w:w="0" w:type="dxa"/>
              <w:right w:w="15" w:type="dxa"/>
            </w:tcMar>
            <w:vAlign w:val="bottom"/>
            <w:hideMark/>
            <w:tcPrChange w:id="3706" w:author="Aleksander Hansen" w:date="2013-02-16T20:53:00Z">
              <w:tcPr>
                <w:tcW w:w="119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9490DAC" w14:textId="77777777" w:rsidR="00994066" w:rsidRPr="007431F3" w:rsidRDefault="00994066" w:rsidP="0089589F">
            <w:pPr>
              <w:pStyle w:val="Text"/>
            </w:pPr>
          </w:p>
        </w:tc>
        <w:tc>
          <w:tcPr>
            <w:tcW w:w="879" w:type="dxa"/>
            <w:tcBorders>
              <w:top w:val="nil"/>
              <w:left w:val="nil"/>
              <w:bottom w:val="nil"/>
              <w:right w:val="nil"/>
            </w:tcBorders>
            <w:shd w:val="clear" w:color="auto" w:fill="auto"/>
            <w:tcMar>
              <w:top w:w="15" w:type="dxa"/>
              <w:left w:w="15" w:type="dxa"/>
              <w:bottom w:w="0" w:type="dxa"/>
              <w:right w:w="15" w:type="dxa"/>
            </w:tcMar>
            <w:vAlign w:val="bottom"/>
            <w:hideMark/>
            <w:tcPrChange w:id="3707" w:author="Aleksander Hansen" w:date="2013-02-16T20:53:00Z">
              <w:tcPr>
                <w:tcW w:w="8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29E72F2" w14:textId="77777777" w:rsidR="00994066" w:rsidRPr="007431F3" w:rsidRDefault="00994066" w:rsidP="0089589F">
            <w:pPr>
              <w:pStyle w:val="Text"/>
            </w:pPr>
          </w:p>
        </w:tc>
      </w:tr>
      <w:tr w:rsidR="00994066" w:rsidRPr="007431F3" w14:paraId="7E5B3B75" w14:textId="77777777" w:rsidTr="00036EF4">
        <w:trPr>
          <w:trHeight w:val="179"/>
          <w:trPrChange w:id="3708" w:author="Aleksander Hansen" w:date="2013-02-16T20:53: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center"/>
            <w:hideMark/>
            <w:tcPrChange w:id="3709" w:author="Aleksander Hansen" w:date="2013-02-16T20:53:00Z">
              <w:tcPr>
                <w:tcW w:w="144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2196CA6" w14:textId="77777777" w:rsidR="00994066" w:rsidRPr="007431F3" w:rsidRDefault="00994066" w:rsidP="0089589F">
            <w:pPr>
              <w:pStyle w:val="Text"/>
              <w:rPr>
                <w:rStyle w:val="Strong"/>
              </w:rPr>
            </w:pPr>
            <w:r w:rsidRPr="007431F3">
              <w:t>Strike</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Change w:id="3710" w:author="Aleksander Hansen" w:date="2013-02-16T20:53:00Z">
              <w:tcPr>
                <w:tcW w:w="1260" w:type="dxa"/>
                <w:tcBorders>
                  <w:top w:val="nil"/>
                  <w:left w:val="nil"/>
                  <w:bottom w:val="nil"/>
                  <w:right w:val="nil"/>
                </w:tcBorders>
                <w:shd w:val="clear" w:color="auto" w:fill="FFFF99"/>
                <w:tcMar>
                  <w:top w:w="15" w:type="dxa"/>
                  <w:left w:w="15" w:type="dxa"/>
                  <w:bottom w:w="0" w:type="dxa"/>
                  <w:right w:w="15" w:type="dxa"/>
                </w:tcMar>
                <w:vAlign w:val="center"/>
                <w:hideMark/>
              </w:tcPr>
            </w:tcPrChange>
          </w:tcPr>
          <w:p w14:paraId="6469F7A4" w14:textId="77777777" w:rsidR="00994066" w:rsidRPr="007431F3" w:rsidRDefault="00994066" w:rsidP="0089589F">
            <w:pPr>
              <w:pStyle w:val="Text"/>
              <w:rPr>
                <w:rStyle w:val="Strong"/>
              </w:rPr>
            </w:pPr>
            <w:r w:rsidRPr="007431F3">
              <w:t>$52.00</w:t>
            </w: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711" w:author="Aleksander Hansen" w:date="2013-02-16T20:53: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04E3887" w14:textId="77777777" w:rsidR="00994066" w:rsidRPr="007431F3" w:rsidRDefault="00994066" w:rsidP="0089589F">
            <w:pPr>
              <w:pStyle w:val="Text"/>
              <w:rPr>
                <w:rStyle w:val="Strong"/>
              </w:rPr>
            </w:pPr>
          </w:p>
        </w:tc>
        <w:tc>
          <w:tcPr>
            <w:tcW w:w="1124" w:type="dxa"/>
            <w:tcBorders>
              <w:top w:val="nil"/>
              <w:left w:val="nil"/>
              <w:bottom w:val="nil"/>
              <w:right w:val="nil"/>
            </w:tcBorders>
            <w:shd w:val="clear" w:color="auto" w:fill="auto"/>
            <w:tcMar>
              <w:top w:w="15" w:type="dxa"/>
              <w:left w:w="15" w:type="dxa"/>
              <w:bottom w:w="0" w:type="dxa"/>
              <w:right w:w="15" w:type="dxa"/>
            </w:tcMar>
            <w:vAlign w:val="center"/>
            <w:hideMark/>
            <w:tcPrChange w:id="3712" w:author="Aleksander Hansen" w:date="2013-02-16T20:53:00Z">
              <w:tcPr>
                <w:tcW w:w="1124"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63DB66BC" w14:textId="77777777" w:rsidR="00994066" w:rsidRPr="007431F3" w:rsidRDefault="00994066" w:rsidP="0089589F">
            <w:pPr>
              <w:pStyle w:val="Text"/>
              <w:rPr>
                <w:rStyle w:val="Strong"/>
              </w:rPr>
            </w:pPr>
            <w:proofErr w:type="gramStart"/>
            <w:r w:rsidRPr="007431F3">
              <w:t>u</w:t>
            </w:r>
            <w:proofErr w:type="gramEnd"/>
          </w:p>
        </w:tc>
        <w:tc>
          <w:tcPr>
            <w:tcW w:w="995" w:type="dxa"/>
            <w:tcBorders>
              <w:top w:val="nil"/>
              <w:left w:val="nil"/>
              <w:bottom w:val="nil"/>
              <w:right w:val="nil"/>
            </w:tcBorders>
            <w:shd w:val="clear" w:color="auto" w:fill="auto"/>
            <w:tcMar>
              <w:top w:w="15" w:type="dxa"/>
              <w:left w:w="15" w:type="dxa"/>
              <w:bottom w:w="0" w:type="dxa"/>
              <w:right w:w="15" w:type="dxa"/>
            </w:tcMar>
            <w:vAlign w:val="center"/>
            <w:hideMark/>
            <w:tcPrChange w:id="3713" w:author="Aleksander Hansen" w:date="2013-02-16T20:53:00Z">
              <w:tcPr>
                <w:tcW w:w="995"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73013660" w14:textId="77777777" w:rsidR="00994066" w:rsidRPr="007431F3" w:rsidRDefault="00994066" w:rsidP="0089589F">
            <w:pPr>
              <w:pStyle w:val="Text"/>
              <w:rPr>
                <w:rStyle w:val="Strong"/>
              </w:rPr>
            </w:pPr>
            <w:r w:rsidRPr="007431F3">
              <w:t>1.2000</w:t>
            </w:r>
          </w:p>
        </w:tc>
        <w:tc>
          <w:tcPr>
            <w:tcW w:w="3415"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714" w:author="Aleksander Hansen" w:date="2013-02-16T20:53:00Z">
              <w:tcPr>
                <w:tcW w:w="3415"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108FF94A" w14:textId="77777777" w:rsidR="00994066" w:rsidRPr="007431F3" w:rsidRDefault="00994066" w:rsidP="0089589F">
            <w:pPr>
              <w:pStyle w:val="Text"/>
              <w:rPr>
                <w:i/>
              </w:rPr>
            </w:pPr>
            <w:r w:rsidRPr="007431F3">
              <w:rPr>
                <w:i/>
              </w:rPr>
              <w:t xml:space="preserve">&lt;&lt; </w:t>
            </w:r>
            <w:proofErr w:type="gramStart"/>
            <w:r w:rsidRPr="007431F3">
              <w:rPr>
                <w:i/>
              </w:rPr>
              <w:t>magnitude</w:t>
            </w:r>
            <w:proofErr w:type="gramEnd"/>
            <w:r w:rsidRPr="007431F3">
              <w:rPr>
                <w:i/>
              </w:rPr>
              <w:t xml:space="preserve"> of up jump</w:t>
            </w:r>
          </w:p>
        </w:tc>
      </w:tr>
      <w:tr w:rsidR="00994066" w:rsidRPr="007431F3" w14:paraId="79110DD7" w14:textId="77777777" w:rsidTr="00036EF4">
        <w:trPr>
          <w:trHeight w:val="179"/>
          <w:trPrChange w:id="3715" w:author="Aleksander Hansen" w:date="2013-02-16T20:53: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center"/>
            <w:hideMark/>
            <w:tcPrChange w:id="3716" w:author="Aleksander Hansen" w:date="2013-02-16T20:53:00Z">
              <w:tcPr>
                <w:tcW w:w="144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D0504D2" w14:textId="77777777" w:rsidR="00994066" w:rsidRPr="007431F3" w:rsidRDefault="00994066" w:rsidP="0089589F">
            <w:pPr>
              <w:pStyle w:val="Text"/>
              <w:rPr>
                <w:rStyle w:val="Strong"/>
              </w:rPr>
            </w:pPr>
            <w:r w:rsidRPr="007431F3">
              <w:t>Time (</w:t>
            </w:r>
            <w:proofErr w:type="spellStart"/>
            <w:r w:rsidRPr="007431F3">
              <w:t>yrs</w:t>
            </w:r>
            <w:proofErr w:type="spellEnd"/>
            <w:r w:rsidRPr="007431F3">
              <w:t>)</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Change w:id="3717" w:author="Aleksander Hansen" w:date="2013-02-16T20:53:00Z">
              <w:tcPr>
                <w:tcW w:w="1260" w:type="dxa"/>
                <w:tcBorders>
                  <w:top w:val="nil"/>
                  <w:left w:val="nil"/>
                  <w:bottom w:val="nil"/>
                  <w:right w:val="nil"/>
                </w:tcBorders>
                <w:shd w:val="clear" w:color="auto" w:fill="FFFF99"/>
                <w:tcMar>
                  <w:top w:w="15" w:type="dxa"/>
                  <w:left w:w="15" w:type="dxa"/>
                  <w:bottom w:w="0" w:type="dxa"/>
                  <w:right w:w="15" w:type="dxa"/>
                </w:tcMar>
                <w:vAlign w:val="center"/>
                <w:hideMark/>
              </w:tcPr>
            </w:tcPrChange>
          </w:tcPr>
          <w:p w14:paraId="1496B5CC" w14:textId="77777777" w:rsidR="00994066" w:rsidRPr="007431F3" w:rsidRDefault="00994066" w:rsidP="0089589F">
            <w:pPr>
              <w:pStyle w:val="Text"/>
              <w:rPr>
                <w:rStyle w:val="Strong"/>
              </w:rPr>
            </w:pPr>
            <w:r w:rsidRPr="007431F3">
              <w:t>1.0</w:t>
            </w: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718" w:author="Aleksander Hansen" w:date="2013-02-16T20:53: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4C90DDA" w14:textId="77777777" w:rsidR="00994066" w:rsidRPr="007431F3" w:rsidRDefault="00994066" w:rsidP="0089589F">
            <w:pPr>
              <w:pStyle w:val="Text"/>
              <w:rPr>
                <w:rStyle w:val="Strong"/>
              </w:rPr>
            </w:pPr>
          </w:p>
        </w:tc>
        <w:tc>
          <w:tcPr>
            <w:tcW w:w="1124" w:type="dxa"/>
            <w:tcBorders>
              <w:top w:val="nil"/>
              <w:left w:val="nil"/>
              <w:bottom w:val="nil"/>
              <w:right w:val="nil"/>
            </w:tcBorders>
            <w:shd w:val="clear" w:color="auto" w:fill="auto"/>
            <w:tcMar>
              <w:top w:w="15" w:type="dxa"/>
              <w:left w:w="15" w:type="dxa"/>
              <w:bottom w:w="0" w:type="dxa"/>
              <w:right w:w="15" w:type="dxa"/>
            </w:tcMar>
            <w:vAlign w:val="center"/>
            <w:hideMark/>
            <w:tcPrChange w:id="3719" w:author="Aleksander Hansen" w:date="2013-02-16T20:53:00Z">
              <w:tcPr>
                <w:tcW w:w="1124"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60254D9E" w14:textId="77777777" w:rsidR="00994066" w:rsidRPr="007431F3" w:rsidRDefault="00994066" w:rsidP="0089589F">
            <w:pPr>
              <w:pStyle w:val="Text"/>
              <w:rPr>
                <w:rStyle w:val="Strong"/>
              </w:rPr>
            </w:pPr>
            <w:proofErr w:type="gramStart"/>
            <w:r w:rsidRPr="007431F3">
              <w:t>d</w:t>
            </w:r>
            <w:proofErr w:type="gramEnd"/>
          </w:p>
        </w:tc>
        <w:tc>
          <w:tcPr>
            <w:tcW w:w="995" w:type="dxa"/>
            <w:tcBorders>
              <w:top w:val="nil"/>
              <w:left w:val="nil"/>
              <w:bottom w:val="nil"/>
              <w:right w:val="nil"/>
            </w:tcBorders>
            <w:shd w:val="clear" w:color="auto" w:fill="auto"/>
            <w:tcMar>
              <w:top w:w="15" w:type="dxa"/>
              <w:left w:w="15" w:type="dxa"/>
              <w:bottom w:w="0" w:type="dxa"/>
              <w:right w:w="15" w:type="dxa"/>
            </w:tcMar>
            <w:vAlign w:val="center"/>
            <w:hideMark/>
            <w:tcPrChange w:id="3720" w:author="Aleksander Hansen" w:date="2013-02-16T20:53:00Z">
              <w:tcPr>
                <w:tcW w:w="995"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121F961F" w14:textId="77777777" w:rsidR="00994066" w:rsidRPr="007431F3" w:rsidRDefault="00994066" w:rsidP="0089589F">
            <w:pPr>
              <w:pStyle w:val="Text"/>
              <w:rPr>
                <w:rStyle w:val="Strong"/>
              </w:rPr>
            </w:pPr>
            <w:r w:rsidRPr="007431F3">
              <w:t>0.8000</w:t>
            </w:r>
          </w:p>
        </w:tc>
        <w:tc>
          <w:tcPr>
            <w:tcW w:w="3415"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721" w:author="Aleksander Hansen" w:date="2013-02-16T20:53:00Z">
              <w:tcPr>
                <w:tcW w:w="3415"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60CED011" w14:textId="77777777" w:rsidR="00994066" w:rsidRPr="007431F3" w:rsidRDefault="00994066" w:rsidP="0089589F">
            <w:pPr>
              <w:pStyle w:val="Text"/>
              <w:rPr>
                <w:i/>
              </w:rPr>
            </w:pPr>
            <w:r w:rsidRPr="007431F3">
              <w:rPr>
                <w:i/>
              </w:rPr>
              <w:t xml:space="preserve">&lt;&lt; </w:t>
            </w:r>
            <w:proofErr w:type="gramStart"/>
            <w:r w:rsidRPr="007431F3">
              <w:rPr>
                <w:i/>
              </w:rPr>
              <w:t>magnitude</w:t>
            </w:r>
            <w:proofErr w:type="gramEnd"/>
            <w:r w:rsidRPr="007431F3">
              <w:rPr>
                <w:i/>
              </w:rPr>
              <w:t xml:space="preserve"> of down jump</w:t>
            </w:r>
          </w:p>
        </w:tc>
      </w:tr>
      <w:tr w:rsidR="00994066" w:rsidRPr="007431F3" w14:paraId="5631020F" w14:textId="77777777" w:rsidTr="00036EF4">
        <w:trPr>
          <w:trHeight w:val="179"/>
          <w:trPrChange w:id="3722" w:author="Aleksander Hansen" w:date="2013-02-16T20:53: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center"/>
            <w:hideMark/>
            <w:tcPrChange w:id="3723" w:author="Aleksander Hansen" w:date="2013-02-16T20:53:00Z">
              <w:tcPr>
                <w:tcW w:w="144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E4CE000" w14:textId="77777777" w:rsidR="00994066" w:rsidRPr="007431F3" w:rsidRDefault="00994066" w:rsidP="0089589F">
            <w:pPr>
              <w:pStyle w:val="Text"/>
              <w:rPr>
                <w:rStyle w:val="Strong"/>
              </w:rPr>
            </w:pPr>
            <w:r w:rsidRPr="007431F3">
              <w:t>Volatility</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Change w:id="3724" w:author="Aleksander Hansen" w:date="2013-02-16T20:53:00Z">
              <w:tcPr>
                <w:tcW w:w="1260" w:type="dxa"/>
                <w:tcBorders>
                  <w:top w:val="nil"/>
                  <w:left w:val="nil"/>
                  <w:bottom w:val="nil"/>
                  <w:right w:val="nil"/>
                </w:tcBorders>
                <w:shd w:val="clear" w:color="auto" w:fill="FFFF99"/>
                <w:tcMar>
                  <w:top w:w="15" w:type="dxa"/>
                  <w:left w:w="15" w:type="dxa"/>
                  <w:bottom w:w="0" w:type="dxa"/>
                  <w:right w:w="15" w:type="dxa"/>
                </w:tcMar>
                <w:vAlign w:val="center"/>
                <w:hideMark/>
              </w:tcPr>
            </w:tcPrChange>
          </w:tcPr>
          <w:p w14:paraId="063A3340" w14:textId="77777777" w:rsidR="00994066" w:rsidRPr="007431F3" w:rsidRDefault="00994066" w:rsidP="0089589F">
            <w:pPr>
              <w:pStyle w:val="Text"/>
              <w:rPr>
                <w:rStyle w:val="Strong"/>
              </w:rPr>
            </w:pPr>
            <w:r w:rsidRPr="007431F3">
              <w:t>30%</w:t>
            </w: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725" w:author="Aleksander Hansen" w:date="2013-02-16T20:53: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1CCCA29" w14:textId="77777777" w:rsidR="00994066" w:rsidRPr="007431F3" w:rsidRDefault="00994066" w:rsidP="0089589F">
            <w:pPr>
              <w:pStyle w:val="Text"/>
              <w:rPr>
                <w:rStyle w:val="Strong"/>
              </w:rPr>
            </w:pPr>
          </w:p>
        </w:tc>
        <w:tc>
          <w:tcPr>
            <w:tcW w:w="1124" w:type="dxa"/>
            <w:tcBorders>
              <w:top w:val="nil"/>
              <w:left w:val="nil"/>
              <w:bottom w:val="nil"/>
              <w:right w:val="nil"/>
            </w:tcBorders>
            <w:shd w:val="clear" w:color="auto" w:fill="auto"/>
            <w:tcMar>
              <w:top w:w="15" w:type="dxa"/>
              <w:left w:w="15" w:type="dxa"/>
              <w:bottom w:w="0" w:type="dxa"/>
              <w:right w:w="15" w:type="dxa"/>
            </w:tcMar>
            <w:vAlign w:val="center"/>
            <w:hideMark/>
            <w:tcPrChange w:id="3726" w:author="Aleksander Hansen" w:date="2013-02-16T20:53:00Z">
              <w:tcPr>
                <w:tcW w:w="1124"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28744B4E" w14:textId="77777777" w:rsidR="00994066" w:rsidRPr="007431F3" w:rsidRDefault="00994066" w:rsidP="0089589F">
            <w:pPr>
              <w:pStyle w:val="Text"/>
              <w:rPr>
                <w:rStyle w:val="Strong"/>
              </w:rPr>
            </w:pPr>
            <w:proofErr w:type="gramStart"/>
            <w:r w:rsidRPr="007431F3">
              <w:t>a</w:t>
            </w:r>
            <w:proofErr w:type="gramEnd"/>
          </w:p>
        </w:tc>
        <w:tc>
          <w:tcPr>
            <w:tcW w:w="995" w:type="dxa"/>
            <w:tcBorders>
              <w:top w:val="nil"/>
              <w:left w:val="nil"/>
              <w:bottom w:val="nil"/>
              <w:right w:val="nil"/>
            </w:tcBorders>
            <w:shd w:val="clear" w:color="auto" w:fill="auto"/>
            <w:tcMar>
              <w:top w:w="15" w:type="dxa"/>
              <w:left w:w="15" w:type="dxa"/>
              <w:bottom w:w="0" w:type="dxa"/>
              <w:right w:w="15" w:type="dxa"/>
            </w:tcMar>
            <w:vAlign w:val="center"/>
            <w:hideMark/>
            <w:tcPrChange w:id="3727" w:author="Aleksander Hansen" w:date="2013-02-16T20:53:00Z">
              <w:tcPr>
                <w:tcW w:w="995"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1079C2F6" w14:textId="77777777" w:rsidR="00994066" w:rsidRPr="007431F3" w:rsidRDefault="00994066" w:rsidP="0089589F">
            <w:pPr>
              <w:pStyle w:val="Text"/>
              <w:rPr>
                <w:rStyle w:val="Strong"/>
              </w:rPr>
            </w:pPr>
            <w:r w:rsidRPr="007431F3">
              <w:t>1.0513</w:t>
            </w:r>
          </w:p>
        </w:tc>
        <w:tc>
          <w:tcPr>
            <w:tcW w:w="1344" w:type="dxa"/>
            <w:tcBorders>
              <w:top w:val="nil"/>
              <w:left w:val="nil"/>
              <w:bottom w:val="nil"/>
              <w:right w:val="nil"/>
            </w:tcBorders>
            <w:shd w:val="clear" w:color="auto" w:fill="auto"/>
            <w:tcMar>
              <w:top w:w="15" w:type="dxa"/>
              <w:left w:w="15" w:type="dxa"/>
              <w:bottom w:w="0" w:type="dxa"/>
              <w:right w:w="15" w:type="dxa"/>
            </w:tcMar>
            <w:vAlign w:val="center"/>
            <w:hideMark/>
            <w:tcPrChange w:id="3728" w:author="Aleksander Hansen" w:date="2013-02-16T20:53:00Z">
              <w:tcPr>
                <w:tcW w:w="1344"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A3916C2" w14:textId="77777777" w:rsidR="00994066" w:rsidRPr="007431F3" w:rsidRDefault="00994066" w:rsidP="0089589F">
            <w:pPr>
              <w:pStyle w:val="Text"/>
              <w:rPr>
                <w:i/>
              </w:rPr>
            </w:pPr>
          </w:p>
        </w:tc>
        <w:tc>
          <w:tcPr>
            <w:tcW w:w="1192" w:type="dxa"/>
            <w:tcBorders>
              <w:top w:val="nil"/>
              <w:left w:val="nil"/>
              <w:bottom w:val="nil"/>
              <w:right w:val="nil"/>
            </w:tcBorders>
            <w:shd w:val="clear" w:color="auto" w:fill="auto"/>
            <w:tcMar>
              <w:top w:w="15" w:type="dxa"/>
              <w:left w:w="15" w:type="dxa"/>
              <w:bottom w:w="0" w:type="dxa"/>
              <w:right w:w="15" w:type="dxa"/>
            </w:tcMar>
            <w:vAlign w:val="center"/>
            <w:hideMark/>
            <w:tcPrChange w:id="3729" w:author="Aleksander Hansen" w:date="2013-02-16T20:53: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B2ADD93" w14:textId="77777777" w:rsidR="00994066" w:rsidRPr="007431F3" w:rsidRDefault="00994066" w:rsidP="0089589F">
            <w:pPr>
              <w:pStyle w:val="Text"/>
              <w:rPr>
                <w:i/>
              </w:rPr>
            </w:pPr>
          </w:p>
        </w:tc>
        <w:tc>
          <w:tcPr>
            <w:tcW w:w="879" w:type="dxa"/>
            <w:tcBorders>
              <w:top w:val="nil"/>
              <w:left w:val="nil"/>
              <w:bottom w:val="nil"/>
              <w:right w:val="nil"/>
            </w:tcBorders>
            <w:shd w:val="clear" w:color="auto" w:fill="auto"/>
            <w:tcMar>
              <w:top w:w="15" w:type="dxa"/>
              <w:left w:w="15" w:type="dxa"/>
              <w:bottom w:w="0" w:type="dxa"/>
              <w:right w:w="15" w:type="dxa"/>
            </w:tcMar>
            <w:vAlign w:val="center"/>
            <w:hideMark/>
            <w:tcPrChange w:id="3730" w:author="Aleksander Hansen" w:date="2013-02-16T20:53:00Z">
              <w:tcPr>
                <w:tcW w:w="87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6834D15" w14:textId="77777777" w:rsidR="00994066" w:rsidRPr="007431F3" w:rsidRDefault="00994066" w:rsidP="0089589F">
            <w:pPr>
              <w:pStyle w:val="Text"/>
              <w:rPr>
                <w:i/>
              </w:rPr>
            </w:pPr>
          </w:p>
        </w:tc>
      </w:tr>
      <w:tr w:rsidR="00994066" w:rsidRPr="007431F3" w14:paraId="04780D69" w14:textId="77777777" w:rsidTr="00036EF4">
        <w:trPr>
          <w:trHeight w:val="179"/>
          <w:trPrChange w:id="3731" w:author="Aleksander Hansen" w:date="2013-02-16T20:53: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center"/>
            <w:hideMark/>
            <w:tcPrChange w:id="3732" w:author="Aleksander Hansen" w:date="2013-02-16T20:53:00Z">
              <w:tcPr>
                <w:tcW w:w="144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128D4B7" w14:textId="77777777" w:rsidR="00994066" w:rsidRPr="007431F3" w:rsidRDefault="00994066" w:rsidP="0089589F">
            <w:pPr>
              <w:pStyle w:val="Text"/>
              <w:rPr>
                <w:rStyle w:val="Strong"/>
              </w:rPr>
            </w:pPr>
            <w:r w:rsidRPr="007431F3">
              <w:t>Riskless</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Change w:id="3733" w:author="Aleksander Hansen" w:date="2013-02-16T20:53:00Z">
              <w:tcPr>
                <w:tcW w:w="1260" w:type="dxa"/>
                <w:tcBorders>
                  <w:top w:val="nil"/>
                  <w:left w:val="nil"/>
                  <w:bottom w:val="nil"/>
                  <w:right w:val="nil"/>
                </w:tcBorders>
                <w:shd w:val="clear" w:color="auto" w:fill="FFFF99"/>
                <w:tcMar>
                  <w:top w:w="15" w:type="dxa"/>
                  <w:left w:w="15" w:type="dxa"/>
                  <w:bottom w:w="0" w:type="dxa"/>
                  <w:right w:w="15" w:type="dxa"/>
                </w:tcMar>
                <w:vAlign w:val="center"/>
                <w:hideMark/>
              </w:tcPr>
            </w:tcPrChange>
          </w:tcPr>
          <w:p w14:paraId="06752D1A" w14:textId="77777777" w:rsidR="00994066" w:rsidRPr="007431F3" w:rsidRDefault="00994066" w:rsidP="0089589F">
            <w:pPr>
              <w:pStyle w:val="Text"/>
              <w:rPr>
                <w:rStyle w:val="Strong"/>
              </w:rPr>
            </w:pPr>
            <w:r w:rsidRPr="007431F3">
              <w:t>5.0%</w:t>
            </w: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734" w:author="Aleksander Hansen" w:date="2013-02-16T20:53: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84FEFE6" w14:textId="77777777" w:rsidR="00994066" w:rsidRPr="007431F3" w:rsidRDefault="00994066" w:rsidP="0089589F">
            <w:pPr>
              <w:pStyle w:val="Text"/>
              <w:rPr>
                <w:rStyle w:val="Strong"/>
              </w:rPr>
            </w:pPr>
          </w:p>
        </w:tc>
        <w:tc>
          <w:tcPr>
            <w:tcW w:w="1124" w:type="dxa"/>
            <w:tcBorders>
              <w:top w:val="nil"/>
              <w:left w:val="nil"/>
              <w:bottom w:val="nil"/>
              <w:right w:val="nil"/>
            </w:tcBorders>
            <w:shd w:val="clear" w:color="auto" w:fill="auto"/>
            <w:tcMar>
              <w:top w:w="15" w:type="dxa"/>
              <w:left w:w="15" w:type="dxa"/>
              <w:bottom w:w="0" w:type="dxa"/>
              <w:right w:w="15" w:type="dxa"/>
            </w:tcMar>
            <w:vAlign w:val="center"/>
            <w:hideMark/>
            <w:tcPrChange w:id="3735" w:author="Aleksander Hansen" w:date="2013-02-16T20:53:00Z">
              <w:tcPr>
                <w:tcW w:w="1124"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0DB31FE7" w14:textId="77777777" w:rsidR="00994066" w:rsidRPr="007431F3" w:rsidRDefault="00994066" w:rsidP="0089589F">
            <w:pPr>
              <w:pStyle w:val="Text"/>
              <w:rPr>
                <w:rStyle w:val="Strong"/>
              </w:rPr>
            </w:pPr>
            <w:proofErr w:type="gramStart"/>
            <w:r w:rsidRPr="007431F3">
              <w:t>p</w:t>
            </w:r>
            <w:proofErr w:type="gramEnd"/>
          </w:p>
        </w:tc>
        <w:tc>
          <w:tcPr>
            <w:tcW w:w="995" w:type="dxa"/>
            <w:tcBorders>
              <w:top w:val="nil"/>
              <w:left w:val="nil"/>
              <w:bottom w:val="nil"/>
              <w:right w:val="nil"/>
            </w:tcBorders>
            <w:shd w:val="clear" w:color="auto" w:fill="auto"/>
            <w:tcMar>
              <w:top w:w="15" w:type="dxa"/>
              <w:left w:w="15" w:type="dxa"/>
              <w:bottom w:w="0" w:type="dxa"/>
              <w:right w:w="15" w:type="dxa"/>
            </w:tcMar>
            <w:vAlign w:val="center"/>
            <w:hideMark/>
            <w:tcPrChange w:id="3736" w:author="Aleksander Hansen" w:date="2013-02-16T20:53:00Z">
              <w:tcPr>
                <w:tcW w:w="995"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2BDB9020" w14:textId="77777777" w:rsidR="00994066" w:rsidRPr="007431F3" w:rsidRDefault="00994066" w:rsidP="0089589F">
            <w:pPr>
              <w:pStyle w:val="Text"/>
              <w:rPr>
                <w:rStyle w:val="Strong"/>
              </w:rPr>
            </w:pPr>
            <w:r w:rsidRPr="007431F3">
              <w:t>0.6282</w:t>
            </w:r>
          </w:p>
        </w:tc>
        <w:tc>
          <w:tcPr>
            <w:tcW w:w="3415"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737" w:author="Aleksander Hansen" w:date="2013-02-16T20:53:00Z">
              <w:tcPr>
                <w:tcW w:w="3415"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2134DFBD" w14:textId="77777777" w:rsidR="00994066" w:rsidRPr="007431F3" w:rsidRDefault="00994066" w:rsidP="0089589F">
            <w:pPr>
              <w:pStyle w:val="Text"/>
              <w:rPr>
                <w:i/>
              </w:rPr>
            </w:pPr>
            <w:r w:rsidRPr="007431F3">
              <w:rPr>
                <w:i/>
              </w:rPr>
              <w:t xml:space="preserve">&lt;&lt; </w:t>
            </w:r>
            <w:proofErr w:type="gramStart"/>
            <w:r w:rsidRPr="007431F3">
              <w:rPr>
                <w:i/>
              </w:rPr>
              <w:t>probability</w:t>
            </w:r>
            <w:proofErr w:type="gramEnd"/>
            <w:r w:rsidRPr="007431F3">
              <w:rPr>
                <w:i/>
              </w:rPr>
              <w:t xml:space="preserve"> of up jump</w:t>
            </w:r>
          </w:p>
        </w:tc>
      </w:tr>
      <w:tr w:rsidR="00994066" w:rsidRPr="007431F3" w14:paraId="25983AE5" w14:textId="77777777" w:rsidTr="00036EF4">
        <w:trPr>
          <w:trHeight w:val="179"/>
          <w:trPrChange w:id="3738" w:author="Aleksander Hansen" w:date="2013-02-16T20:53: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center"/>
            <w:hideMark/>
            <w:tcPrChange w:id="3739" w:author="Aleksander Hansen" w:date="2013-02-16T20:53:00Z">
              <w:tcPr>
                <w:tcW w:w="144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CA72E05" w14:textId="77777777" w:rsidR="00994066" w:rsidRPr="007431F3" w:rsidRDefault="00994066" w:rsidP="0089589F">
            <w:pPr>
              <w:pStyle w:val="Text"/>
              <w:rPr>
                <w:rStyle w:val="Strong"/>
              </w:rPr>
            </w:pPr>
            <w:proofErr w:type="spellStart"/>
            <w:r w:rsidRPr="007431F3">
              <w:t>Div</w:t>
            </w:r>
            <w:proofErr w:type="spellEnd"/>
            <w:r w:rsidRPr="007431F3">
              <w:t xml:space="preserve"> Yield</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Change w:id="3740" w:author="Aleksander Hansen" w:date="2013-02-16T20:53:00Z">
              <w:tcPr>
                <w:tcW w:w="1260" w:type="dxa"/>
                <w:tcBorders>
                  <w:top w:val="nil"/>
                  <w:left w:val="nil"/>
                  <w:bottom w:val="nil"/>
                  <w:right w:val="nil"/>
                </w:tcBorders>
                <w:shd w:val="clear" w:color="auto" w:fill="FFFF99"/>
                <w:tcMar>
                  <w:top w:w="15" w:type="dxa"/>
                  <w:left w:w="15" w:type="dxa"/>
                  <w:bottom w:w="0" w:type="dxa"/>
                  <w:right w:w="15" w:type="dxa"/>
                </w:tcMar>
                <w:vAlign w:val="center"/>
                <w:hideMark/>
              </w:tcPr>
            </w:tcPrChange>
          </w:tcPr>
          <w:p w14:paraId="049D2420" w14:textId="77777777" w:rsidR="00994066" w:rsidRPr="007431F3" w:rsidRDefault="00994066" w:rsidP="0089589F">
            <w:pPr>
              <w:pStyle w:val="Text"/>
              <w:rPr>
                <w:rStyle w:val="Strong"/>
              </w:rPr>
            </w:pPr>
            <w:r w:rsidRPr="007431F3">
              <w:t>0.0%</w:t>
            </w: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741" w:author="Aleksander Hansen" w:date="2013-02-16T20:53: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B7F9CD8" w14:textId="77777777" w:rsidR="00994066" w:rsidRPr="007431F3" w:rsidRDefault="00994066" w:rsidP="0089589F">
            <w:pPr>
              <w:pStyle w:val="Text"/>
              <w:rPr>
                <w:rStyle w:val="Strong"/>
              </w:rPr>
            </w:pPr>
          </w:p>
        </w:tc>
        <w:tc>
          <w:tcPr>
            <w:tcW w:w="1124" w:type="dxa"/>
            <w:tcBorders>
              <w:top w:val="nil"/>
              <w:left w:val="nil"/>
              <w:bottom w:val="nil"/>
              <w:right w:val="nil"/>
            </w:tcBorders>
            <w:shd w:val="clear" w:color="auto" w:fill="auto"/>
            <w:tcMar>
              <w:top w:w="15" w:type="dxa"/>
              <w:left w:w="15" w:type="dxa"/>
              <w:bottom w:w="0" w:type="dxa"/>
              <w:right w:w="15" w:type="dxa"/>
            </w:tcMar>
            <w:vAlign w:val="center"/>
            <w:hideMark/>
            <w:tcPrChange w:id="3742" w:author="Aleksander Hansen" w:date="2013-02-16T20:53:00Z">
              <w:tcPr>
                <w:tcW w:w="1124"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09B0CD4F" w14:textId="77777777" w:rsidR="00994066" w:rsidRPr="007431F3" w:rsidRDefault="00994066" w:rsidP="0089589F">
            <w:pPr>
              <w:pStyle w:val="Text"/>
              <w:rPr>
                <w:rStyle w:val="Strong"/>
              </w:rPr>
            </w:pPr>
            <w:r w:rsidRPr="007431F3">
              <w:t>1-p</w:t>
            </w:r>
          </w:p>
        </w:tc>
        <w:tc>
          <w:tcPr>
            <w:tcW w:w="995" w:type="dxa"/>
            <w:tcBorders>
              <w:top w:val="nil"/>
              <w:left w:val="nil"/>
              <w:bottom w:val="nil"/>
              <w:right w:val="nil"/>
            </w:tcBorders>
            <w:shd w:val="clear" w:color="auto" w:fill="auto"/>
            <w:tcMar>
              <w:top w:w="15" w:type="dxa"/>
              <w:left w:w="15" w:type="dxa"/>
              <w:bottom w:w="0" w:type="dxa"/>
              <w:right w:w="15" w:type="dxa"/>
            </w:tcMar>
            <w:vAlign w:val="center"/>
            <w:hideMark/>
            <w:tcPrChange w:id="3743" w:author="Aleksander Hansen" w:date="2013-02-16T20:53:00Z">
              <w:tcPr>
                <w:tcW w:w="995"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5EC10413" w14:textId="77777777" w:rsidR="00994066" w:rsidRPr="007431F3" w:rsidRDefault="00994066" w:rsidP="0089589F">
            <w:pPr>
              <w:pStyle w:val="Text"/>
              <w:rPr>
                <w:rStyle w:val="Strong"/>
              </w:rPr>
            </w:pPr>
            <w:r w:rsidRPr="007431F3">
              <w:t>0.3718</w:t>
            </w:r>
          </w:p>
        </w:tc>
        <w:tc>
          <w:tcPr>
            <w:tcW w:w="3415"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744" w:author="Aleksander Hansen" w:date="2013-02-16T20:53:00Z">
              <w:tcPr>
                <w:tcW w:w="3415"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2DC62578" w14:textId="77777777" w:rsidR="00994066" w:rsidRPr="007431F3" w:rsidRDefault="00994066" w:rsidP="0089589F">
            <w:pPr>
              <w:pStyle w:val="Text"/>
              <w:rPr>
                <w:i/>
              </w:rPr>
            </w:pPr>
            <w:r w:rsidRPr="007431F3">
              <w:rPr>
                <w:i/>
              </w:rPr>
              <w:t xml:space="preserve">&lt;&lt; </w:t>
            </w:r>
            <w:proofErr w:type="gramStart"/>
            <w:r w:rsidRPr="007431F3">
              <w:rPr>
                <w:i/>
              </w:rPr>
              <w:t>probability</w:t>
            </w:r>
            <w:proofErr w:type="gramEnd"/>
            <w:r w:rsidRPr="007431F3">
              <w:rPr>
                <w:i/>
              </w:rPr>
              <w:t xml:space="preserve"> of down jump</w:t>
            </w:r>
          </w:p>
        </w:tc>
      </w:tr>
      <w:tr w:rsidR="00994066" w:rsidRPr="007431F3" w14:paraId="605D098D" w14:textId="77777777" w:rsidTr="006B12F7">
        <w:trPr>
          <w:trHeight w:val="179"/>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
          <w:p w14:paraId="5C1835E9" w14:textId="77777777" w:rsidR="00994066" w:rsidRPr="007431F3" w:rsidRDefault="00994066" w:rsidP="0089589F">
            <w:pPr>
              <w:pStyle w:val="Text"/>
            </w:pPr>
          </w:p>
        </w:tc>
        <w:tc>
          <w:tcPr>
            <w:tcW w:w="1260" w:type="dxa"/>
            <w:tcBorders>
              <w:top w:val="nil"/>
              <w:left w:val="nil"/>
              <w:bottom w:val="nil"/>
              <w:right w:val="nil"/>
            </w:tcBorders>
            <w:shd w:val="clear" w:color="auto" w:fill="auto"/>
            <w:tcMar>
              <w:top w:w="15" w:type="dxa"/>
              <w:left w:w="15" w:type="dxa"/>
              <w:bottom w:w="0" w:type="dxa"/>
              <w:right w:w="15" w:type="dxa"/>
            </w:tcMar>
            <w:vAlign w:val="bottom"/>
            <w:hideMark/>
          </w:tcPr>
          <w:p w14:paraId="27D919DE"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
          <w:p w14:paraId="4EC2148B" w14:textId="77777777" w:rsidR="00994066" w:rsidRPr="007431F3" w:rsidRDefault="00994066" w:rsidP="0089589F">
            <w:pPr>
              <w:pStyle w:val="Text"/>
            </w:pPr>
          </w:p>
        </w:tc>
        <w:tc>
          <w:tcPr>
            <w:tcW w:w="1124" w:type="dxa"/>
            <w:tcBorders>
              <w:top w:val="nil"/>
              <w:left w:val="nil"/>
              <w:bottom w:val="nil"/>
              <w:right w:val="nil"/>
            </w:tcBorders>
            <w:shd w:val="clear" w:color="auto" w:fill="auto"/>
            <w:tcMar>
              <w:top w:w="15" w:type="dxa"/>
              <w:left w:w="15" w:type="dxa"/>
              <w:bottom w:w="0" w:type="dxa"/>
              <w:right w:w="15" w:type="dxa"/>
            </w:tcMar>
            <w:vAlign w:val="bottom"/>
            <w:hideMark/>
          </w:tcPr>
          <w:p w14:paraId="069AE97F" w14:textId="77777777" w:rsidR="00994066" w:rsidRPr="007431F3" w:rsidRDefault="00994066" w:rsidP="0089589F">
            <w:pPr>
              <w:pStyle w:val="Text"/>
            </w:pPr>
          </w:p>
        </w:tc>
        <w:tc>
          <w:tcPr>
            <w:tcW w:w="995" w:type="dxa"/>
            <w:tcBorders>
              <w:top w:val="nil"/>
              <w:left w:val="nil"/>
              <w:bottom w:val="nil"/>
              <w:right w:val="nil"/>
            </w:tcBorders>
            <w:shd w:val="clear" w:color="auto" w:fill="auto"/>
            <w:tcMar>
              <w:top w:w="15" w:type="dxa"/>
              <w:left w:w="15" w:type="dxa"/>
              <w:bottom w:w="0" w:type="dxa"/>
              <w:right w:w="15" w:type="dxa"/>
            </w:tcMar>
            <w:vAlign w:val="bottom"/>
            <w:hideMark/>
          </w:tcPr>
          <w:p w14:paraId="7FFC6E2C" w14:textId="77777777" w:rsidR="00994066" w:rsidRPr="007431F3" w:rsidRDefault="00994066" w:rsidP="0089589F">
            <w:pPr>
              <w:pStyle w:val="Text"/>
            </w:pPr>
          </w:p>
        </w:tc>
        <w:tc>
          <w:tcPr>
            <w:tcW w:w="1344" w:type="dxa"/>
            <w:tcBorders>
              <w:top w:val="nil"/>
              <w:left w:val="nil"/>
              <w:bottom w:val="nil"/>
              <w:right w:val="nil"/>
            </w:tcBorders>
            <w:shd w:val="clear" w:color="auto" w:fill="auto"/>
            <w:tcMar>
              <w:top w:w="15" w:type="dxa"/>
              <w:left w:w="15" w:type="dxa"/>
              <w:bottom w:w="0" w:type="dxa"/>
              <w:right w:w="15" w:type="dxa"/>
            </w:tcMar>
            <w:vAlign w:val="bottom"/>
            <w:hideMark/>
          </w:tcPr>
          <w:p w14:paraId="121B814D" w14:textId="77777777" w:rsidR="00994066" w:rsidRPr="007431F3" w:rsidRDefault="00994066" w:rsidP="0089589F">
            <w:pPr>
              <w:pStyle w:val="Text"/>
            </w:pPr>
          </w:p>
        </w:tc>
        <w:tc>
          <w:tcPr>
            <w:tcW w:w="1192" w:type="dxa"/>
            <w:tcBorders>
              <w:top w:val="nil"/>
              <w:left w:val="nil"/>
              <w:bottom w:val="nil"/>
              <w:right w:val="nil"/>
            </w:tcBorders>
            <w:shd w:val="clear" w:color="auto" w:fill="auto"/>
            <w:tcMar>
              <w:top w:w="15" w:type="dxa"/>
              <w:left w:w="15" w:type="dxa"/>
              <w:bottom w:w="0" w:type="dxa"/>
              <w:right w:w="15" w:type="dxa"/>
            </w:tcMar>
            <w:vAlign w:val="bottom"/>
            <w:hideMark/>
          </w:tcPr>
          <w:p w14:paraId="443C2F6E" w14:textId="77777777" w:rsidR="00994066" w:rsidRPr="007431F3" w:rsidRDefault="00994066" w:rsidP="0089589F">
            <w:pPr>
              <w:pStyle w:val="Text"/>
            </w:pPr>
          </w:p>
        </w:tc>
        <w:tc>
          <w:tcPr>
            <w:tcW w:w="879" w:type="dxa"/>
            <w:tcBorders>
              <w:top w:val="nil"/>
              <w:left w:val="nil"/>
              <w:bottom w:val="nil"/>
              <w:right w:val="nil"/>
            </w:tcBorders>
            <w:shd w:val="clear" w:color="auto" w:fill="auto"/>
            <w:tcMar>
              <w:top w:w="15" w:type="dxa"/>
              <w:left w:w="15" w:type="dxa"/>
              <w:bottom w:w="0" w:type="dxa"/>
              <w:right w:w="15" w:type="dxa"/>
            </w:tcMar>
            <w:vAlign w:val="bottom"/>
            <w:hideMark/>
          </w:tcPr>
          <w:p w14:paraId="53F45B3D" w14:textId="77777777" w:rsidR="00994066" w:rsidRPr="007431F3" w:rsidRDefault="00994066" w:rsidP="0089589F">
            <w:pPr>
              <w:pStyle w:val="Text"/>
            </w:pPr>
          </w:p>
        </w:tc>
      </w:tr>
      <w:tr w:rsidR="00994066" w:rsidRPr="007431F3" w14:paraId="783CE9A1" w14:textId="77777777" w:rsidTr="00036EF4">
        <w:trPr>
          <w:trHeight w:val="179"/>
          <w:trPrChange w:id="3745" w:author="Aleksander Hansen" w:date="2013-02-16T20:53: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Change w:id="3746" w:author="Aleksander Hansen" w:date="2013-02-16T20:53: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C44509E" w14:textId="77777777" w:rsidR="00994066" w:rsidRPr="007431F3" w:rsidRDefault="00994066" w:rsidP="0089589F">
            <w:pPr>
              <w:pStyle w:val="Text"/>
            </w:pPr>
          </w:p>
        </w:tc>
        <w:tc>
          <w:tcPr>
            <w:tcW w:w="1260" w:type="dxa"/>
            <w:tcBorders>
              <w:top w:val="nil"/>
              <w:left w:val="nil"/>
              <w:bottom w:val="nil"/>
              <w:right w:val="nil"/>
            </w:tcBorders>
            <w:shd w:val="clear" w:color="auto" w:fill="auto"/>
            <w:tcMar>
              <w:top w:w="15" w:type="dxa"/>
              <w:left w:w="15" w:type="dxa"/>
              <w:bottom w:w="0" w:type="dxa"/>
              <w:right w:w="15" w:type="dxa"/>
            </w:tcMar>
            <w:vAlign w:val="bottom"/>
            <w:hideMark/>
            <w:tcPrChange w:id="3747" w:author="Aleksander Hansen" w:date="2013-02-16T20:53: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3D5BAE8"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748" w:author="Aleksander Hansen" w:date="2013-02-16T20:53: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970135A" w14:textId="77777777" w:rsidR="00994066" w:rsidRPr="007431F3" w:rsidRDefault="00994066" w:rsidP="0089589F">
            <w:pPr>
              <w:pStyle w:val="Text"/>
            </w:pPr>
          </w:p>
        </w:tc>
        <w:tc>
          <w:tcPr>
            <w:tcW w:w="2119" w:type="dxa"/>
            <w:gridSpan w:val="2"/>
            <w:tcBorders>
              <w:top w:val="nil"/>
              <w:left w:val="nil"/>
              <w:right w:val="nil"/>
            </w:tcBorders>
            <w:shd w:val="clear" w:color="auto" w:fill="auto"/>
            <w:tcMar>
              <w:top w:w="15" w:type="dxa"/>
              <w:left w:w="15" w:type="dxa"/>
              <w:bottom w:w="0" w:type="dxa"/>
              <w:right w:w="15" w:type="dxa"/>
            </w:tcMar>
            <w:vAlign w:val="bottom"/>
            <w:hideMark/>
            <w:tcPrChange w:id="3749" w:author="Aleksander Hansen" w:date="2013-02-16T20:53:00Z">
              <w:tcPr>
                <w:tcW w:w="2119"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BA31899" w14:textId="77777777" w:rsidR="00994066" w:rsidRPr="00036EF4" w:rsidRDefault="00994066" w:rsidP="0089589F">
            <w:pPr>
              <w:pStyle w:val="Text"/>
              <w:rPr>
                <w:rStyle w:val="Strong"/>
              </w:rPr>
            </w:pPr>
            <w:r w:rsidRPr="00036EF4">
              <w:rPr>
                <w:b/>
                <w:rPrChange w:id="3750" w:author="Aleksander Hansen" w:date="2013-02-16T20:53:00Z">
                  <w:rPr>
                    <w:b/>
                    <w:bCs/>
                  </w:rPr>
                </w:rPrChange>
              </w:rPr>
              <w:t>Time Node</w:t>
            </w:r>
          </w:p>
        </w:tc>
        <w:tc>
          <w:tcPr>
            <w:tcW w:w="1344" w:type="dxa"/>
            <w:tcBorders>
              <w:top w:val="nil"/>
              <w:left w:val="nil"/>
              <w:right w:val="nil"/>
            </w:tcBorders>
            <w:shd w:val="clear" w:color="auto" w:fill="auto"/>
            <w:tcMar>
              <w:top w:w="15" w:type="dxa"/>
              <w:left w:w="15" w:type="dxa"/>
              <w:bottom w:w="0" w:type="dxa"/>
              <w:right w:w="15" w:type="dxa"/>
            </w:tcMar>
            <w:vAlign w:val="bottom"/>
            <w:hideMark/>
            <w:tcPrChange w:id="3751" w:author="Aleksander Hansen" w:date="2013-02-16T20:53:00Z">
              <w:tcPr>
                <w:tcW w:w="134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AF36233" w14:textId="77777777" w:rsidR="00994066" w:rsidRPr="00036EF4" w:rsidRDefault="00994066" w:rsidP="0089589F">
            <w:pPr>
              <w:pStyle w:val="Text"/>
              <w:rPr>
                <w:rStyle w:val="Strong"/>
              </w:rPr>
            </w:pPr>
          </w:p>
        </w:tc>
        <w:tc>
          <w:tcPr>
            <w:tcW w:w="1192" w:type="dxa"/>
            <w:tcBorders>
              <w:top w:val="nil"/>
              <w:left w:val="nil"/>
              <w:right w:val="nil"/>
            </w:tcBorders>
            <w:shd w:val="clear" w:color="auto" w:fill="auto"/>
            <w:tcMar>
              <w:top w:w="15" w:type="dxa"/>
              <w:left w:w="15" w:type="dxa"/>
              <w:bottom w:w="0" w:type="dxa"/>
              <w:right w:w="15" w:type="dxa"/>
            </w:tcMar>
            <w:vAlign w:val="bottom"/>
            <w:hideMark/>
            <w:tcPrChange w:id="3752" w:author="Aleksander Hansen" w:date="2013-02-16T20:53:00Z">
              <w:tcPr>
                <w:tcW w:w="119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60B1658" w14:textId="77777777" w:rsidR="00994066" w:rsidRPr="00036EF4" w:rsidRDefault="00994066" w:rsidP="0089589F">
            <w:pPr>
              <w:pStyle w:val="Text"/>
              <w:rPr>
                <w:rStyle w:val="Strong"/>
              </w:rPr>
            </w:pPr>
          </w:p>
        </w:tc>
        <w:tc>
          <w:tcPr>
            <w:tcW w:w="879" w:type="dxa"/>
            <w:tcBorders>
              <w:top w:val="nil"/>
              <w:left w:val="nil"/>
              <w:right w:val="nil"/>
            </w:tcBorders>
            <w:shd w:val="clear" w:color="auto" w:fill="auto"/>
            <w:tcMar>
              <w:top w:w="15" w:type="dxa"/>
              <w:left w:w="15" w:type="dxa"/>
              <w:bottom w:w="0" w:type="dxa"/>
              <w:right w:w="15" w:type="dxa"/>
            </w:tcMar>
            <w:vAlign w:val="bottom"/>
            <w:hideMark/>
            <w:tcPrChange w:id="3753" w:author="Aleksander Hansen" w:date="2013-02-16T20:53:00Z">
              <w:tcPr>
                <w:tcW w:w="8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2650351" w14:textId="77777777" w:rsidR="00994066" w:rsidRPr="00036EF4" w:rsidRDefault="00994066" w:rsidP="0089589F">
            <w:pPr>
              <w:pStyle w:val="Text"/>
              <w:rPr>
                <w:rStyle w:val="Strong"/>
              </w:rPr>
            </w:pPr>
          </w:p>
        </w:tc>
      </w:tr>
      <w:tr w:rsidR="00994066" w:rsidRPr="007431F3" w14:paraId="3815A656" w14:textId="77777777" w:rsidTr="00036EF4">
        <w:trPr>
          <w:trHeight w:val="179"/>
          <w:trPrChange w:id="3754" w:author="Aleksander Hansen" w:date="2013-02-16T20:54:00Z">
            <w:trPr>
              <w:trHeight w:val="179"/>
            </w:trPr>
          </w:trPrChange>
        </w:trPr>
        <w:tc>
          <w:tcPr>
            <w:tcW w:w="1440" w:type="dxa"/>
            <w:tcBorders>
              <w:top w:val="nil"/>
              <w:left w:val="nil"/>
              <w:right w:val="nil"/>
            </w:tcBorders>
            <w:shd w:val="clear" w:color="auto" w:fill="auto"/>
            <w:tcMar>
              <w:top w:w="15" w:type="dxa"/>
              <w:left w:w="15" w:type="dxa"/>
              <w:bottom w:w="0" w:type="dxa"/>
              <w:right w:w="15" w:type="dxa"/>
            </w:tcMar>
            <w:vAlign w:val="bottom"/>
            <w:hideMark/>
            <w:tcPrChange w:id="3755" w:author="Aleksander Hansen" w:date="2013-02-16T20:54: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3DBAFF6" w14:textId="77777777" w:rsidR="00994066" w:rsidRPr="007431F3" w:rsidRDefault="00994066" w:rsidP="0089589F">
            <w:pPr>
              <w:pStyle w:val="Text"/>
            </w:pPr>
          </w:p>
        </w:tc>
        <w:tc>
          <w:tcPr>
            <w:tcW w:w="1260" w:type="dxa"/>
            <w:tcBorders>
              <w:top w:val="nil"/>
              <w:left w:val="nil"/>
              <w:right w:val="nil"/>
            </w:tcBorders>
            <w:shd w:val="clear" w:color="auto" w:fill="auto"/>
            <w:tcMar>
              <w:top w:w="15" w:type="dxa"/>
              <w:left w:w="15" w:type="dxa"/>
              <w:bottom w:w="0" w:type="dxa"/>
              <w:right w:w="15" w:type="dxa"/>
            </w:tcMar>
            <w:vAlign w:val="bottom"/>
            <w:hideMark/>
            <w:tcPrChange w:id="3756" w:author="Aleksander Hansen" w:date="2013-02-16T20:54: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DFA657B" w14:textId="77777777" w:rsidR="00994066" w:rsidRPr="007431F3" w:rsidRDefault="00994066" w:rsidP="0089589F">
            <w:pPr>
              <w:pStyle w:val="Text"/>
            </w:pPr>
          </w:p>
        </w:tc>
        <w:tc>
          <w:tcPr>
            <w:tcW w:w="856" w:type="dxa"/>
            <w:tcBorders>
              <w:top w:val="nil"/>
              <w:left w:val="nil"/>
              <w:right w:val="nil"/>
            </w:tcBorders>
            <w:shd w:val="clear" w:color="auto" w:fill="auto"/>
            <w:tcMar>
              <w:top w:w="15" w:type="dxa"/>
              <w:left w:w="15" w:type="dxa"/>
              <w:bottom w:w="0" w:type="dxa"/>
              <w:right w:w="15" w:type="dxa"/>
            </w:tcMar>
            <w:vAlign w:val="bottom"/>
            <w:hideMark/>
            <w:tcPrChange w:id="3757" w:author="Aleksander Hansen" w:date="2013-02-16T20:54: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A13F5D9" w14:textId="77777777" w:rsidR="00994066" w:rsidRPr="007431F3" w:rsidRDefault="00994066" w:rsidP="0089589F">
            <w:pPr>
              <w:pStyle w:val="Text"/>
            </w:pPr>
          </w:p>
        </w:tc>
        <w:tc>
          <w:tcPr>
            <w:tcW w:w="1124"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758" w:author="Aleksander Hansen" w:date="2013-02-16T20:54:00Z">
              <w:tcPr>
                <w:tcW w:w="1124" w:type="dxa"/>
                <w:tcBorders>
                  <w:top w:val="nil"/>
                  <w:left w:val="nil"/>
                  <w:bottom w:val="single" w:sz="4" w:space="0" w:color="000000"/>
                  <w:right w:val="nil"/>
                </w:tcBorders>
                <w:shd w:val="clear" w:color="auto" w:fill="DBE5F1"/>
                <w:tcMar>
                  <w:top w:w="15" w:type="dxa"/>
                  <w:left w:w="15" w:type="dxa"/>
                  <w:bottom w:w="0" w:type="dxa"/>
                  <w:right w:w="15" w:type="dxa"/>
                </w:tcMar>
                <w:vAlign w:val="center"/>
                <w:hideMark/>
              </w:tcPr>
            </w:tcPrChange>
          </w:tcPr>
          <w:p w14:paraId="6ACB81B0" w14:textId="77777777" w:rsidR="00994066" w:rsidRPr="00E32933" w:rsidRDefault="00994066" w:rsidP="0089589F">
            <w:pPr>
              <w:pStyle w:val="Text"/>
              <w:rPr>
                <w:rStyle w:val="Strong"/>
                <w:b w:val="0"/>
              </w:rPr>
            </w:pPr>
            <w:r w:rsidRPr="00354BB2">
              <w:rPr>
                <w:b/>
              </w:rPr>
              <w:t>0.0</w:t>
            </w:r>
          </w:p>
        </w:tc>
        <w:tc>
          <w:tcPr>
            <w:tcW w:w="995"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759" w:author="Aleksander Hansen" w:date="2013-02-16T20:54:00Z">
              <w:tcPr>
                <w:tcW w:w="995" w:type="dxa"/>
                <w:tcBorders>
                  <w:top w:val="nil"/>
                  <w:left w:val="nil"/>
                  <w:bottom w:val="single" w:sz="4" w:space="0" w:color="000000"/>
                  <w:right w:val="nil"/>
                </w:tcBorders>
                <w:shd w:val="clear" w:color="auto" w:fill="DBE5F1"/>
                <w:tcMar>
                  <w:top w:w="15" w:type="dxa"/>
                  <w:left w:w="15" w:type="dxa"/>
                  <w:bottom w:w="0" w:type="dxa"/>
                  <w:right w:w="15" w:type="dxa"/>
                </w:tcMar>
                <w:vAlign w:val="center"/>
                <w:hideMark/>
              </w:tcPr>
            </w:tcPrChange>
          </w:tcPr>
          <w:p w14:paraId="1C3B2085" w14:textId="77777777" w:rsidR="00994066" w:rsidRPr="000A06C5" w:rsidRDefault="00994066" w:rsidP="0089589F">
            <w:pPr>
              <w:pStyle w:val="Text"/>
              <w:rPr>
                <w:rStyle w:val="Strong"/>
                <w:b w:val="0"/>
              </w:rPr>
            </w:pPr>
            <w:r w:rsidRPr="00822175">
              <w:rPr>
                <w:b/>
              </w:rPr>
              <w:t> </w:t>
            </w:r>
          </w:p>
        </w:tc>
        <w:tc>
          <w:tcPr>
            <w:tcW w:w="1344"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760" w:author="Aleksander Hansen" w:date="2013-02-16T20:54:00Z">
              <w:tcPr>
                <w:tcW w:w="1344" w:type="dxa"/>
                <w:tcBorders>
                  <w:top w:val="nil"/>
                  <w:left w:val="nil"/>
                  <w:bottom w:val="single" w:sz="4" w:space="0" w:color="000000"/>
                  <w:right w:val="nil"/>
                </w:tcBorders>
                <w:shd w:val="clear" w:color="auto" w:fill="DBE5F1"/>
                <w:tcMar>
                  <w:top w:w="15" w:type="dxa"/>
                  <w:left w:w="15" w:type="dxa"/>
                  <w:bottom w:w="0" w:type="dxa"/>
                  <w:right w:w="15" w:type="dxa"/>
                </w:tcMar>
                <w:vAlign w:val="center"/>
                <w:hideMark/>
              </w:tcPr>
            </w:tcPrChange>
          </w:tcPr>
          <w:p w14:paraId="235B513B" w14:textId="77777777" w:rsidR="00994066" w:rsidRPr="00712709" w:rsidRDefault="00994066" w:rsidP="0089589F">
            <w:pPr>
              <w:pStyle w:val="Text"/>
              <w:rPr>
                <w:rStyle w:val="Strong"/>
                <w:b w:val="0"/>
              </w:rPr>
            </w:pPr>
            <w:r w:rsidRPr="00A12AC0">
              <w:rPr>
                <w:b/>
              </w:rPr>
              <w:t>1.00</w:t>
            </w:r>
          </w:p>
        </w:tc>
        <w:tc>
          <w:tcPr>
            <w:tcW w:w="1192"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761" w:author="Aleksander Hansen" w:date="2013-02-16T20:54:00Z">
              <w:tcPr>
                <w:tcW w:w="1192" w:type="dxa"/>
                <w:tcBorders>
                  <w:top w:val="nil"/>
                  <w:left w:val="nil"/>
                  <w:bottom w:val="single" w:sz="4" w:space="0" w:color="000000"/>
                  <w:right w:val="nil"/>
                </w:tcBorders>
                <w:shd w:val="clear" w:color="auto" w:fill="DBE5F1"/>
                <w:tcMar>
                  <w:top w:w="15" w:type="dxa"/>
                  <w:left w:w="15" w:type="dxa"/>
                  <w:bottom w:w="0" w:type="dxa"/>
                  <w:right w:w="15" w:type="dxa"/>
                </w:tcMar>
                <w:vAlign w:val="center"/>
                <w:hideMark/>
              </w:tcPr>
            </w:tcPrChange>
          </w:tcPr>
          <w:p w14:paraId="0147FFC8" w14:textId="77777777" w:rsidR="00994066" w:rsidRPr="00534268" w:rsidRDefault="00994066" w:rsidP="0089589F">
            <w:pPr>
              <w:pStyle w:val="Text"/>
              <w:rPr>
                <w:rStyle w:val="Strong"/>
                <w:b w:val="0"/>
              </w:rPr>
            </w:pPr>
            <w:r w:rsidRPr="009933B7">
              <w:rPr>
                <w:b/>
              </w:rPr>
              <w:t> </w:t>
            </w:r>
          </w:p>
        </w:tc>
        <w:tc>
          <w:tcPr>
            <w:tcW w:w="879"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762" w:author="Aleksander Hansen" w:date="2013-02-16T20:54:00Z">
              <w:tcPr>
                <w:tcW w:w="879" w:type="dxa"/>
                <w:tcBorders>
                  <w:top w:val="nil"/>
                  <w:left w:val="nil"/>
                  <w:bottom w:val="single" w:sz="4" w:space="0" w:color="000000"/>
                  <w:right w:val="nil"/>
                </w:tcBorders>
                <w:shd w:val="clear" w:color="auto" w:fill="DBE5F1"/>
                <w:tcMar>
                  <w:top w:w="15" w:type="dxa"/>
                  <w:left w:w="15" w:type="dxa"/>
                  <w:bottom w:w="0" w:type="dxa"/>
                  <w:right w:w="15" w:type="dxa"/>
                </w:tcMar>
                <w:vAlign w:val="center"/>
                <w:hideMark/>
              </w:tcPr>
            </w:tcPrChange>
          </w:tcPr>
          <w:p w14:paraId="422C49BD" w14:textId="77777777" w:rsidR="00994066" w:rsidRPr="0032182C" w:rsidRDefault="00994066" w:rsidP="0089589F">
            <w:pPr>
              <w:pStyle w:val="Text"/>
              <w:rPr>
                <w:rStyle w:val="Strong"/>
                <w:b w:val="0"/>
              </w:rPr>
            </w:pPr>
            <w:r w:rsidRPr="009A3BA7">
              <w:rPr>
                <w:b/>
              </w:rPr>
              <w:t>2.00</w:t>
            </w:r>
          </w:p>
        </w:tc>
      </w:tr>
      <w:tr w:rsidR="00994066" w:rsidRPr="007431F3" w14:paraId="63315468" w14:textId="77777777" w:rsidTr="00036EF4">
        <w:trPr>
          <w:trHeight w:val="179"/>
          <w:trPrChange w:id="3763" w:author="Aleksander Hansen" w:date="2013-02-16T20:54:00Z">
            <w:trPr>
              <w:trHeight w:val="179"/>
            </w:trPr>
          </w:trPrChange>
        </w:trPr>
        <w:tc>
          <w:tcPr>
            <w:tcW w:w="1440" w:type="dxa"/>
            <w:tcBorders>
              <w:left w:val="nil"/>
              <w:bottom w:val="nil"/>
              <w:right w:val="nil"/>
            </w:tcBorders>
            <w:shd w:val="clear" w:color="auto" w:fill="auto"/>
            <w:tcMar>
              <w:top w:w="15" w:type="dxa"/>
              <w:left w:w="15" w:type="dxa"/>
              <w:bottom w:w="0" w:type="dxa"/>
              <w:right w:w="15" w:type="dxa"/>
            </w:tcMar>
            <w:vAlign w:val="bottom"/>
            <w:hideMark/>
            <w:tcPrChange w:id="3764" w:author="Aleksander Hansen" w:date="2013-02-16T20:54: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19B0BE8" w14:textId="77777777" w:rsidR="00994066" w:rsidRPr="007431F3" w:rsidRDefault="00994066" w:rsidP="0089589F">
            <w:pPr>
              <w:pStyle w:val="Text"/>
            </w:pPr>
          </w:p>
        </w:tc>
        <w:tc>
          <w:tcPr>
            <w:tcW w:w="1260" w:type="dxa"/>
            <w:tcBorders>
              <w:left w:val="nil"/>
              <w:bottom w:val="nil"/>
              <w:right w:val="nil"/>
            </w:tcBorders>
            <w:shd w:val="clear" w:color="auto" w:fill="auto"/>
            <w:tcMar>
              <w:top w:w="15" w:type="dxa"/>
              <w:left w:w="15" w:type="dxa"/>
              <w:bottom w:w="0" w:type="dxa"/>
              <w:right w:w="15" w:type="dxa"/>
            </w:tcMar>
            <w:vAlign w:val="bottom"/>
            <w:hideMark/>
            <w:tcPrChange w:id="3765" w:author="Aleksander Hansen" w:date="2013-02-16T20:54: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42494E1" w14:textId="77777777" w:rsidR="00994066" w:rsidRPr="007431F3" w:rsidRDefault="00994066" w:rsidP="0089589F">
            <w:pPr>
              <w:pStyle w:val="Text"/>
            </w:pPr>
          </w:p>
        </w:tc>
        <w:tc>
          <w:tcPr>
            <w:tcW w:w="856" w:type="dxa"/>
            <w:tcBorders>
              <w:left w:val="nil"/>
              <w:bottom w:val="nil"/>
              <w:right w:val="nil"/>
            </w:tcBorders>
            <w:shd w:val="clear" w:color="auto" w:fill="auto"/>
            <w:tcMar>
              <w:top w:w="15" w:type="dxa"/>
              <w:left w:w="15" w:type="dxa"/>
              <w:bottom w:w="0" w:type="dxa"/>
              <w:right w:w="15" w:type="dxa"/>
            </w:tcMar>
            <w:vAlign w:val="bottom"/>
            <w:hideMark/>
            <w:tcPrChange w:id="3766" w:author="Aleksander Hansen" w:date="2013-02-16T20:54: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A704E29" w14:textId="77777777" w:rsidR="00994066" w:rsidRPr="007431F3" w:rsidRDefault="00994066" w:rsidP="0089589F">
            <w:pPr>
              <w:pStyle w:val="Text"/>
            </w:pPr>
          </w:p>
        </w:tc>
        <w:tc>
          <w:tcPr>
            <w:tcW w:w="1124"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Change w:id="3767" w:author="Aleksander Hansen" w:date="2013-02-16T20:54:00Z">
              <w:tcPr>
                <w:tcW w:w="112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31734D3E" w14:textId="77777777" w:rsidR="00994066" w:rsidRPr="007431F3" w:rsidRDefault="00994066" w:rsidP="0089589F">
            <w:pPr>
              <w:pStyle w:val="Text"/>
            </w:pPr>
          </w:p>
        </w:tc>
        <w:tc>
          <w:tcPr>
            <w:tcW w:w="995"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Change w:id="3768" w:author="Aleksander Hansen" w:date="2013-02-16T20:54:00Z">
              <w:tcPr>
                <w:tcW w:w="995"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2F670EE7" w14:textId="77777777" w:rsidR="00994066" w:rsidRPr="007431F3" w:rsidRDefault="00994066" w:rsidP="0089589F">
            <w:pPr>
              <w:pStyle w:val="Text"/>
            </w:pPr>
          </w:p>
        </w:tc>
        <w:tc>
          <w:tcPr>
            <w:tcW w:w="1344"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769" w:author="Aleksander Hansen" w:date="2013-02-16T20:54:00Z">
              <w:tcPr>
                <w:tcW w:w="134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1FB3836B" w14:textId="77777777" w:rsidR="00994066" w:rsidRPr="007431F3" w:rsidRDefault="00994066" w:rsidP="0089589F">
            <w:pPr>
              <w:pStyle w:val="Text"/>
            </w:pPr>
          </w:p>
        </w:tc>
        <w:tc>
          <w:tcPr>
            <w:tcW w:w="1192" w:type="dxa"/>
            <w:tcBorders>
              <w:top w:val="single" w:sz="4" w:space="0" w:color="auto"/>
              <w:left w:val="nil"/>
              <w:bottom w:val="nil"/>
              <w:right w:val="single" w:sz="4" w:space="0" w:color="auto"/>
            </w:tcBorders>
            <w:shd w:val="clear" w:color="auto" w:fill="auto"/>
            <w:tcMar>
              <w:top w:w="15" w:type="dxa"/>
              <w:left w:w="15" w:type="dxa"/>
              <w:bottom w:w="0" w:type="dxa"/>
              <w:right w:w="15" w:type="dxa"/>
            </w:tcMar>
            <w:vAlign w:val="center"/>
            <w:hideMark/>
            <w:tcPrChange w:id="3770" w:author="Aleksander Hansen" w:date="2013-02-16T20:54:00Z">
              <w:tcPr>
                <w:tcW w:w="119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44C56EFF" w14:textId="77777777" w:rsidR="00994066" w:rsidRPr="007431F3" w:rsidRDefault="00994066" w:rsidP="0089589F">
            <w:pPr>
              <w:pStyle w:val="Text"/>
            </w:pPr>
          </w:p>
        </w:tc>
        <w:tc>
          <w:tcPr>
            <w:tcW w:w="879"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771" w:author="Aleksander Hansen" w:date="2013-02-16T20:54:00Z">
              <w:tcPr>
                <w:tcW w:w="879" w:type="dxa"/>
                <w:tcBorders>
                  <w:top w:val="single" w:sz="4" w:space="0" w:color="000000"/>
                  <w:left w:val="nil"/>
                  <w:bottom w:val="nil"/>
                  <w:right w:val="nil"/>
                </w:tcBorders>
                <w:shd w:val="clear" w:color="auto" w:fill="BEFEC0"/>
                <w:tcMar>
                  <w:top w:w="15" w:type="dxa"/>
                  <w:left w:w="15" w:type="dxa"/>
                  <w:bottom w:w="0" w:type="dxa"/>
                  <w:right w:w="15" w:type="dxa"/>
                </w:tcMar>
                <w:vAlign w:val="center"/>
                <w:hideMark/>
              </w:tcPr>
            </w:tcPrChange>
          </w:tcPr>
          <w:p w14:paraId="653FFF48" w14:textId="77777777" w:rsidR="00994066" w:rsidRPr="007431F3" w:rsidRDefault="00994066" w:rsidP="0089589F">
            <w:pPr>
              <w:pStyle w:val="Text"/>
              <w:rPr>
                <w:rStyle w:val="Strong"/>
              </w:rPr>
            </w:pPr>
            <w:r w:rsidRPr="007431F3">
              <w:t>72.00</w:t>
            </w:r>
          </w:p>
        </w:tc>
      </w:tr>
      <w:tr w:rsidR="00994066" w:rsidRPr="007431F3" w14:paraId="08AC7C9A" w14:textId="77777777" w:rsidTr="00036EF4">
        <w:trPr>
          <w:trHeight w:val="179"/>
          <w:trPrChange w:id="3772" w:author="Aleksander Hansen" w:date="2013-02-16T20:55: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Change w:id="3773" w:author="Aleksander Hansen" w:date="2013-02-16T20:55: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67FFF28" w14:textId="77777777" w:rsidR="00994066" w:rsidRPr="007431F3" w:rsidRDefault="00994066" w:rsidP="0089589F">
            <w:pPr>
              <w:pStyle w:val="Text"/>
            </w:pPr>
          </w:p>
        </w:tc>
        <w:tc>
          <w:tcPr>
            <w:tcW w:w="1260" w:type="dxa"/>
            <w:tcBorders>
              <w:top w:val="nil"/>
              <w:left w:val="nil"/>
              <w:bottom w:val="nil"/>
              <w:right w:val="nil"/>
            </w:tcBorders>
            <w:shd w:val="clear" w:color="auto" w:fill="auto"/>
            <w:tcMar>
              <w:top w:w="15" w:type="dxa"/>
              <w:left w:w="15" w:type="dxa"/>
              <w:bottom w:w="0" w:type="dxa"/>
              <w:right w:w="15" w:type="dxa"/>
            </w:tcMar>
            <w:vAlign w:val="bottom"/>
            <w:hideMark/>
            <w:tcPrChange w:id="3774" w:author="Aleksander Hansen" w:date="2013-02-16T20:55: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76C9885"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775" w:author="Aleksander Hansen" w:date="2013-02-16T20:55: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C23EAE1" w14:textId="77777777" w:rsidR="00994066" w:rsidRPr="007431F3" w:rsidRDefault="00994066" w:rsidP="0089589F">
            <w:pPr>
              <w:pStyle w:val="Text"/>
            </w:pPr>
          </w:p>
        </w:tc>
        <w:tc>
          <w:tcPr>
            <w:tcW w:w="1124" w:type="dxa"/>
            <w:tcBorders>
              <w:top w:val="nil"/>
              <w:left w:val="nil"/>
              <w:bottom w:val="nil"/>
              <w:right w:val="nil"/>
            </w:tcBorders>
            <w:shd w:val="clear" w:color="auto" w:fill="auto"/>
            <w:tcMar>
              <w:top w:w="15" w:type="dxa"/>
              <w:left w:w="15" w:type="dxa"/>
              <w:bottom w:w="0" w:type="dxa"/>
              <w:right w:w="15" w:type="dxa"/>
            </w:tcMar>
            <w:vAlign w:val="bottom"/>
            <w:hideMark/>
            <w:tcPrChange w:id="3776" w:author="Aleksander Hansen" w:date="2013-02-16T20:55:00Z">
              <w:tcPr>
                <w:tcW w:w="112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8F674EE" w14:textId="77777777" w:rsidR="00994066" w:rsidRPr="007431F3" w:rsidRDefault="00994066" w:rsidP="0089589F">
            <w:pPr>
              <w:pStyle w:val="Text"/>
            </w:pPr>
          </w:p>
        </w:tc>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3777" w:author="Aleksander Hansen" w:date="2013-02-16T20:55:00Z">
              <w:tcPr>
                <w:tcW w:w="9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1F0BB56" w14:textId="77777777" w:rsidR="00994066" w:rsidRPr="007431F3" w:rsidRDefault="00994066" w:rsidP="0089589F">
            <w:pPr>
              <w:pStyle w:val="Text"/>
            </w:pPr>
          </w:p>
        </w:tc>
        <w:tc>
          <w:tcPr>
            <w:tcW w:w="1344"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778" w:author="Aleksander Hansen" w:date="2013-02-16T20:55:00Z">
              <w:tcPr>
                <w:tcW w:w="1344"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B4F82CD" w14:textId="77777777" w:rsidR="00994066" w:rsidRPr="007431F3" w:rsidRDefault="00994066" w:rsidP="0089589F">
            <w:pPr>
              <w:pStyle w:val="Text"/>
            </w:pPr>
          </w:p>
        </w:tc>
        <w:tc>
          <w:tcPr>
            <w:tcW w:w="1192"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779" w:author="Aleksander Hansen" w:date="2013-02-16T20:55: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4599A91" w14:textId="77777777" w:rsidR="00994066" w:rsidRPr="007431F3" w:rsidRDefault="00994066" w:rsidP="0089589F">
            <w:pPr>
              <w:pStyle w:val="Text"/>
            </w:pPr>
          </w:p>
        </w:tc>
        <w:tc>
          <w:tcPr>
            <w:tcW w:w="879"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780" w:author="Aleksander Hansen" w:date="2013-02-16T20:55:00Z">
              <w:tcPr>
                <w:tcW w:w="879"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7C8B5799" w14:textId="77777777" w:rsidR="00994066" w:rsidRPr="007431F3" w:rsidRDefault="00994066" w:rsidP="0089589F">
            <w:pPr>
              <w:pStyle w:val="Text"/>
              <w:rPr>
                <w:rStyle w:val="Strong"/>
              </w:rPr>
            </w:pPr>
            <w:r w:rsidRPr="007431F3">
              <w:t>-</w:t>
            </w:r>
          </w:p>
        </w:tc>
      </w:tr>
      <w:tr w:rsidR="00994066" w:rsidRPr="007431F3" w14:paraId="762C8335" w14:textId="77777777" w:rsidTr="00036EF4">
        <w:trPr>
          <w:trHeight w:val="179"/>
          <w:trPrChange w:id="3781" w:author="Aleksander Hansen" w:date="2013-02-16T20:55: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Change w:id="3782" w:author="Aleksander Hansen" w:date="2013-02-16T20:55: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C34E1A8" w14:textId="77777777" w:rsidR="00994066" w:rsidRPr="007431F3" w:rsidRDefault="00994066" w:rsidP="0089589F">
            <w:pPr>
              <w:pStyle w:val="Text"/>
            </w:pPr>
            <w:r w:rsidRPr="007431F3">
              <w:rPr>
                <w:noProof/>
                <w:lang w:bidi="ar-SA"/>
              </w:rPr>
              <mc:AlternateContent>
                <mc:Choice Requires="wps">
                  <w:drawing>
                    <wp:anchor distT="0" distB="0" distL="114300" distR="114300" simplePos="0" relativeHeight="251743744" behindDoc="0" locked="0" layoutInCell="1" allowOverlap="1" wp14:anchorId="0AD22502" wp14:editId="0B3FA443">
                      <wp:simplePos x="0" y="0"/>
                      <wp:positionH relativeFrom="column">
                        <wp:posOffset>362585</wp:posOffset>
                      </wp:positionH>
                      <wp:positionV relativeFrom="paragraph">
                        <wp:posOffset>-161925</wp:posOffset>
                      </wp:positionV>
                      <wp:extent cx="2566035" cy="323850"/>
                      <wp:effectExtent l="0" t="0" r="0" b="6350"/>
                      <wp:wrapNone/>
                      <wp:docPr id="9589"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6035" cy="323850"/>
                              </a:xfrm>
                              <a:prstGeom prst="rect">
                                <a:avLst/>
                              </a:prstGeom>
                              <a:noFill/>
                              <a:ln>
                                <a:noFill/>
                              </a:ln>
                              <a:effectLst/>
                              <a:extLst/>
                            </wps:spPr>
                            <wps:txbx>
                              <w:txbxContent>
                                <w:p w14:paraId="4B836833" w14:textId="77777777" w:rsidR="00BD0D89" w:rsidRPr="00F061AA" w:rsidRDefault="00BD0D89" w:rsidP="00994066">
                                  <w:pPr>
                                    <w:spacing w:before="60" w:after="60"/>
                                    <w:jc w:val="center"/>
                                    <w:rPr>
                                      <w:b/>
                                      <w:color w:val="000000" w:themeColor="text1"/>
                                      <w:szCs w:val="20"/>
                                    </w:rPr>
                                  </w:pPr>
                                  <w:r w:rsidRPr="00F061AA">
                                    <w:rPr>
                                      <w:b/>
                                      <w:color w:val="000000" w:themeColor="text1"/>
                                      <w:szCs w:val="20"/>
                                    </w:rPr>
                                    <w:t>Weighted PV of future option nodes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0" o:spid="_x0000_s1037" type="#_x0000_t202" style="position:absolute;margin-left:28.55pt;margin-top:-12.7pt;width:202.05pt;height:25.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" filled="f" stroked="f">
                      <v:textbox>
                        <w:txbxContent>
                          <w:p w14:paraId="4B836833" w14:textId="77777777" w:rsidR="00BD0D89" w:rsidRPr="00F061AA" w:rsidRDefault="00BD0D89" w:rsidP="00994066">
                            <w:pPr>
                              <w:spacing w:before="60" w:after="60"/>
                              <w:jc w:val="center"/>
                              <w:rPr>
                                <w:b/>
                                <w:color w:val="000000" w:themeColor="text1"/>
                                <w:szCs w:val="20"/>
                              </w:rPr>
                            </w:pPr>
                            <w:r w:rsidRPr="00F061AA">
                              <w:rPr>
                                <w:b/>
                                <w:color w:val="000000" w:themeColor="text1"/>
                                <w:szCs w:val="20"/>
                              </w:rPr>
                              <w:t>Weighted PV of future option nodes</w:t>
                            </w:r>
                          </w:p>
                        </w:txbxContent>
                      </v:textbox>
                    </v:shape>
                  </w:pict>
                </mc:Fallback>
              </mc:AlternateContent>
            </w:r>
          </w:p>
        </w:tc>
        <w:tc>
          <w:tcPr>
            <w:tcW w:w="1260" w:type="dxa"/>
            <w:tcBorders>
              <w:top w:val="nil"/>
              <w:left w:val="nil"/>
              <w:bottom w:val="nil"/>
              <w:right w:val="nil"/>
            </w:tcBorders>
            <w:shd w:val="clear" w:color="auto" w:fill="auto"/>
            <w:tcMar>
              <w:top w:w="15" w:type="dxa"/>
              <w:left w:w="15" w:type="dxa"/>
              <w:bottom w:w="0" w:type="dxa"/>
              <w:right w:w="15" w:type="dxa"/>
            </w:tcMar>
            <w:vAlign w:val="bottom"/>
            <w:hideMark/>
            <w:tcPrChange w:id="3783" w:author="Aleksander Hansen" w:date="2013-02-16T20:55: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3C1CF55"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784" w:author="Aleksander Hansen" w:date="2013-02-16T20:55: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D3BDFE5" w14:textId="77777777" w:rsidR="00994066" w:rsidRPr="007431F3" w:rsidRDefault="00994066" w:rsidP="0089589F">
            <w:pPr>
              <w:pStyle w:val="Text"/>
            </w:pPr>
          </w:p>
        </w:tc>
        <w:tc>
          <w:tcPr>
            <w:tcW w:w="1124" w:type="dxa"/>
            <w:tcBorders>
              <w:top w:val="nil"/>
              <w:left w:val="nil"/>
              <w:bottom w:val="nil"/>
              <w:right w:val="nil"/>
            </w:tcBorders>
            <w:shd w:val="clear" w:color="auto" w:fill="auto"/>
            <w:tcMar>
              <w:top w:w="15" w:type="dxa"/>
              <w:left w:w="15" w:type="dxa"/>
              <w:bottom w:w="0" w:type="dxa"/>
              <w:right w:w="15" w:type="dxa"/>
            </w:tcMar>
            <w:vAlign w:val="bottom"/>
            <w:hideMark/>
            <w:tcPrChange w:id="3785" w:author="Aleksander Hansen" w:date="2013-02-16T20:55:00Z">
              <w:tcPr>
                <w:tcW w:w="112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D094350" w14:textId="77777777" w:rsidR="00994066" w:rsidRPr="007431F3" w:rsidRDefault="00994066" w:rsidP="0089589F">
            <w:pPr>
              <w:pStyle w:val="Text"/>
            </w:pPr>
            <w:r w:rsidRPr="007431F3">
              <w:rPr>
                <w:noProof/>
                <w:lang w:bidi="ar-SA"/>
              </w:rPr>
              <mc:AlternateContent>
                <mc:Choice Requires="wps">
                  <w:drawing>
                    <wp:anchor distT="0" distB="0" distL="114300" distR="114300" simplePos="0" relativeHeight="251745792" behindDoc="0" locked="0" layoutInCell="1" allowOverlap="1" wp14:anchorId="1DEF549D" wp14:editId="62A77A2C">
                      <wp:simplePos x="0" y="0"/>
                      <wp:positionH relativeFrom="column">
                        <wp:posOffset>476885</wp:posOffset>
                      </wp:positionH>
                      <wp:positionV relativeFrom="paragraph">
                        <wp:posOffset>50165</wp:posOffset>
                      </wp:positionV>
                      <wp:extent cx="915035" cy="259080"/>
                      <wp:effectExtent l="25400" t="25400" r="24765" b="96520"/>
                      <wp:wrapNone/>
                      <wp:docPr id="9588" name="AutoShape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5035" cy="259080"/>
                              </a:xfrm>
                              <a:prstGeom prst="straightConnector1">
                                <a:avLst/>
                              </a:prstGeom>
                              <a:noFill/>
                              <a:ln w="38100">
                                <a:solidFill>
                                  <a:srgbClr val="CF5A5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3" o:spid="_x0000_s1026" type="#_x0000_t32" style="position:absolute;margin-left:37.55pt;margin-top:3.95pt;width:72.05pt;height:20.4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" strokecolor="#cf5a51" strokeweight="3pt">
                      <v:stroke endarrow="block"/>
                    </v:shape>
                  </w:pict>
                </mc:Fallback>
              </mc:AlternateContent>
            </w:r>
          </w:p>
        </w:tc>
        <w:tc>
          <w:tcPr>
            <w:tcW w:w="995"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Change w:id="3786" w:author="Aleksander Hansen" w:date="2013-02-16T20:55:00Z">
              <w:tcPr>
                <w:tcW w:w="9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76815EC" w14:textId="77777777" w:rsidR="00994066" w:rsidRPr="007431F3" w:rsidRDefault="00994066" w:rsidP="0089589F">
            <w:pPr>
              <w:pStyle w:val="Text"/>
            </w:pPr>
          </w:p>
        </w:tc>
        <w:tc>
          <w:tcPr>
            <w:tcW w:w="1344"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787" w:author="Aleksander Hansen" w:date="2013-02-16T20:55:00Z">
              <w:tcPr>
                <w:tcW w:w="1344" w:type="dxa"/>
                <w:tcBorders>
                  <w:top w:val="nil"/>
                  <w:left w:val="nil"/>
                  <w:bottom w:val="nil"/>
                  <w:right w:val="nil"/>
                </w:tcBorders>
                <w:shd w:val="clear" w:color="auto" w:fill="BEFEC0"/>
                <w:tcMar>
                  <w:top w:w="15" w:type="dxa"/>
                  <w:left w:w="15" w:type="dxa"/>
                  <w:bottom w:w="0" w:type="dxa"/>
                  <w:right w:w="15" w:type="dxa"/>
                </w:tcMar>
                <w:vAlign w:val="center"/>
                <w:hideMark/>
              </w:tcPr>
            </w:tcPrChange>
          </w:tcPr>
          <w:p w14:paraId="4F1DF1F9" w14:textId="77777777" w:rsidR="00994066" w:rsidRPr="007431F3" w:rsidRDefault="00994066" w:rsidP="0089589F">
            <w:pPr>
              <w:pStyle w:val="Text"/>
              <w:rPr>
                <w:rStyle w:val="Strong"/>
              </w:rPr>
            </w:pPr>
            <w:r w:rsidRPr="007431F3">
              <w:t>60.00</w:t>
            </w:r>
          </w:p>
        </w:tc>
        <w:tc>
          <w:tcPr>
            <w:tcW w:w="1192"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788" w:author="Aleksander Hansen" w:date="2013-02-16T20:55: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AD8C53B" w14:textId="77777777" w:rsidR="00994066" w:rsidRPr="007431F3" w:rsidRDefault="00994066" w:rsidP="0089589F">
            <w:pPr>
              <w:pStyle w:val="Text"/>
            </w:pPr>
          </w:p>
        </w:tc>
        <w:tc>
          <w:tcPr>
            <w:tcW w:w="879"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789" w:author="Aleksander Hansen" w:date="2013-02-16T20:55:00Z">
              <w:tcPr>
                <w:tcW w:w="87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9135839" w14:textId="77777777" w:rsidR="00994066" w:rsidRPr="007431F3" w:rsidRDefault="00994066" w:rsidP="0089589F">
            <w:pPr>
              <w:pStyle w:val="Text"/>
            </w:pPr>
          </w:p>
        </w:tc>
      </w:tr>
      <w:tr w:rsidR="00994066" w:rsidRPr="007431F3" w14:paraId="72335D24" w14:textId="77777777" w:rsidTr="00AD5114">
        <w:trPr>
          <w:trHeight w:val="179"/>
          <w:trPrChange w:id="3790" w:author="Aleksander Hansen" w:date="2013-02-16T20:57: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Change w:id="3791" w:author="Aleksander Hansen" w:date="2013-02-16T20:57: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4B275E0" w14:textId="77777777" w:rsidR="00994066" w:rsidRPr="007431F3" w:rsidRDefault="00994066" w:rsidP="0089589F">
            <w:pPr>
              <w:pStyle w:val="Text"/>
            </w:pPr>
          </w:p>
        </w:tc>
        <w:tc>
          <w:tcPr>
            <w:tcW w:w="126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Change w:id="3792" w:author="Aleksander Hansen" w:date="2013-02-16T20:57: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D60E252"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793" w:author="Aleksander Hansen" w:date="2013-02-16T20:57: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8D75CB9" w14:textId="77777777" w:rsidR="00994066" w:rsidRPr="007431F3" w:rsidRDefault="00994066" w:rsidP="0089589F">
            <w:pPr>
              <w:pStyle w:val="Text"/>
            </w:pPr>
          </w:p>
        </w:tc>
        <w:tc>
          <w:tcPr>
            <w:tcW w:w="1124"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Change w:id="3794" w:author="Aleksander Hansen" w:date="2013-02-16T20:57:00Z">
              <w:tcPr>
                <w:tcW w:w="112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90D057E" w14:textId="77777777" w:rsidR="00994066" w:rsidRPr="007431F3" w:rsidRDefault="00994066" w:rsidP="0089589F">
            <w:pPr>
              <w:pStyle w:val="Text"/>
            </w:pPr>
          </w:p>
        </w:tc>
        <w:tc>
          <w:tcPr>
            <w:tcW w:w="995"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Change w:id="3795" w:author="Aleksander Hansen" w:date="2013-02-16T20:57:00Z">
              <w:tcPr>
                <w:tcW w:w="9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39875E9" w14:textId="77777777" w:rsidR="00994066" w:rsidRPr="007431F3" w:rsidRDefault="00994066" w:rsidP="0089589F">
            <w:pPr>
              <w:pStyle w:val="Text"/>
            </w:pPr>
          </w:p>
        </w:tc>
        <w:tc>
          <w:tcPr>
            <w:tcW w:w="134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796" w:author="Aleksander Hansen" w:date="2013-02-16T20:57:00Z">
              <w:tcPr>
                <w:tcW w:w="1344"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4AF03BE4" w14:textId="77777777" w:rsidR="00994066" w:rsidRPr="007431F3" w:rsidRDefault="00994066" w:rsidP="0089589F">
            <w:pPr>
              <w:pStyle w:val="Text"/>
              <w:rPr>
                <w:rStyle w:val="Strong"/>
              </w:rPr>
            </w:pPr>
            <w:r w:rsidRPr="007431F3">
              <w:t>1.41</w:t>
            </w:r>
          </w:p>
        </w:tc>
        <w:tc>
          <w:tcPr>
            <w:tcW w:w="1192"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797" w:author="Aleksander Hansen" w:date="2013-02-16T20:57: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D368845" w14:textId="77777777" w:rsidR="00994066" w:rsidRPr="007431F3" w:rsidRDefault="00994066" w:rsidP="0089589F">
            <w:pPr>
              <w:pStyle w:val="Text"/>
            </w:pPr>
          </w:p>
        </w:tc>
        <w:tc>
          <w:tcPr>
            <w:tcW w:w="879"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798" w:author="Aleksander Hansen" w:date="2013-02-16T20:57:00Z">
              <w:tcPr>
                <w:tcW w:w="87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016B53B" w14:textId="77777777" w:rsidR="00994066" w:rsidRPr="007431F3" w:rsidRDefault="00994066" w:rsidP="0089589F">
            <w:pPr>
              <w:pStyle w:val="Text"/>
            </w:pPr>
          </w:p>
        </w:tc>
      </w:tr>
      <w:tr w:rsidR="00AD5114" w:rsidRPr="007431F3" w14:paraId="307972CB" w14:textId="77777777" w:rsidTr="00AD5114">
        <w:trPr>
          <w:trHeight w:val="179"/>
        </w:trPr>
        <w:tc>
          <w:tcPr>
            <w:tcW w:w="144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14:paraId="37891D92" w14:textId="77777777" w:rsidR="00994066" w:rsidRPr="007431F3" w:rsidRDefault="00994066" w:rsidP="0089589F">
            <w:pPr>
              <w:pStyle w:val="Text"/>
            </w:pPr>
          </w:p>
        </w:tc>
        <w:tc>
          <w:tcPr>
            <w:tcW w:w="1260"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
          <w:p w14:paraId="22404EAB" w14:textId="77777777" w:rsidR="00994066" w:rsidRPr="007431F3" w:rsidRDefault="00994066" w:rsidP="0089589F">
            <w:pPr>
              <w:pStyle w:val="Text"/>
              <w:rPr>
                <w:rStyle w:val="Strong"/>
              </w:rPr>
            </w:pPr>
            <w:r w:rsidRPr="007431F3">
              <w:t xml:space="preserve"> Stock </w:t>
            </w:r>
          </w:p>
        </w:tc>
        <w:tc>
          <w:tcPr>
            <w:tcW w:w="856" w:type="dxa"/>
            <w:tcBorders>
              <w:top w:val="nil"/>
              <w:left w:val="single" w:sz="4" w:space="0" w:color="auto"/>
              <w:bottom w:val="nil"/>
              <w:right w:val="single" w:sz="4" w:space="0" w:color="auto"/>
            </w:tcBorders>
            <w:shd w:val="clear" w:color="auto" w:fill="auto"/>
            <w:tcMar>
              <w:top w:w="15" w:type="dxa"/>
              <w:left w:w="15" w:type="dxa"/>
              <w:bottom w:w="0" w:type="dxa"/>
              <w:right w:w="15" w:type="dxa"/>
            </w:tcMar>
            <w:vAlign w:val="bottom"/>
            <w:hideMark/>
          </w:tcPr>
          <w:p w14:paraId="1816CDCA" w14:textId="77777777" w:rsidR="00994066" w:rsidRPr="007431F3" w:rsidRDefault="00994066" w:rsidP="0089589F">
            <w:pPr>
              <w:pStyle w:val="Text"/>
              <w:rPr>
                <w:rStyle w:val="Strong"/>
              </w:rPr>
            </w:pPr>
          </w:p>
        </w:tc>
        <w:tc>
          <w:tcPr>
            <w:tcW w:w="1124"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
          <w:p w14:paraId="3DE185CA" w14:textId="77777777" w:rsidR="00994066" w:rsidRPr="007431F3" w:rsidRDefault="00994066" w:rsidP="0089589F">
            <w:pPr>
              <w:pStyle w:val="Text"/>
              <w:rPr>
                <w:rStyle w:val="Strong"/>
              </w:rPr>
            </w:pPr>
            <w:r w:rsidRPr="007431F3">
              <w:t>50.00</w:t>
            </w:r>
          </w:p>
        </w:tc>
        <w:tc>
          <w:tcPr>
            <w:tcW w:w="995"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14:paraId="0FD67432" w14:textId="77777777" w:rsidR="00994066" w:rsidRPr="007431F3" w:rsidRDefault="00994066" w:rsidP="0089589F">
            <w:pPr>
              <w:pStyle w:val="Text"/>
            </w:pPr>
          </w:p>
        </w:tc>
        <w:tc>
          <w:tcPr>
            <w:tcW w:w="1344"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31346587" w14:textId="77777777" w:rsidR="00994066" w:rsidRPr="007431F3" w:rsidRDefault="00994066" w:rsidP="0089589F">
            <w:pPr>
              <w:pStyle w:val="Text"/>
            </w:pPr>
          </w:p>
        </w:tc>
        <w:tc>
          <w:tcPr>
            <w:tcW w:w="1192"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
          <w:p w14:paraId="4227AAD5" w14:textId="77777777" w:rsidR="00994066" w:rsidRPr="007431F3" w:rsidRDefault="00994066" w:rsidP="0089589F">
            <w:pPr>
              <w:pStyle w:val="Text"/>
            </w:pPr>
          </w:p>
        </w:tc>
        <w:tc>
          <w:tcPr>
            <w:tcW w:w="879"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
          <w:p w14:paraId="06D18F77" w14:textId="77777777" w:rsidR="00994066" w:rsidRPr="007431F3" w:rsidRDefault="00994066" w:rsidP="0089589F">
            <w:pPr>
              <w:pStyle w:val="Text"/>
              <w:rPr>
                <w:rStyle w:val="Strong"/>
              </w:rPr>
            </w:pPr>
            <w:r w:rsidRPr="007431F3">
              <w:t>48.00</w:t>
            </w:r>
          </w:p>
        </w:tc>
      </w:tr>
      <w:tr w:rsidR="00994066" w:rsidRPr="007431F3" w14:paraId="353E277B" w14:textId="77777777" w:rsidTr="00AD5114">
        <w:trPr>
          <w:trHeight w:val="179"/>
          <w:trPrChange w:id="3799" w:author="Aleksander Hansen" w:date="2013-02-16T20:56:00Z">
            <w:trPr>
              <w:trHeight w:val="179"/>
            </w:trPr>
          </w:trPrChange>
        </w:trPr>
        <w:tc>
          <w:tcPr>
            <w:tcW w:w="144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Change w:id="3800" w:author="Aleksander Hansen" w:date="2013-02-16T20:56: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E358FD1" w14:textId="77777777" w:rsidR="00994066" w:rsidRPr="007431F3" w:rsidRDefault="00994066" w:rsidP="0089589F">
            <w:pPr>
              <w:pStyle w:val="Text"/>
            </w:pPr>
          </w:p>
        </w:tc>
        <w:tc>
          <w:tcPr>
            <w:tcW w:w="126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801" w:author="Aleksander Hansen" w:date="2013-02-16T20:56:00Z">
              <w:tcPr>
                <w:tcW w:w="1260"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27DB1600" w14:textId="77777777" w:rsidR="00994066" w:rsidRPr="007431F3" w:rsidRDefault="00994066" w:rsidP="0089589F">
            <w:pPr>
              <w:pStyle w:val="Text"/>
              <w:rPr>
                <w:rStyle w:val="Strong"/>
              </w:rPr>
            </w:pPr>
            <w:r w:rsidRPr="007431F3">
              <w:t xml:space="preserve"> Option </w:t>
            </w:r>
          </w:p>
        </w:tc>
        <w:tc>
          <w:tcPr>
            <w:tcW w:w="856" w:type="dxa"/>
            <w:tcBorders>
              <w:top w:val="nil"/>
              <w:left w:val="single" w:sz="4" w:space="0" w:color="auto"/>
              <w:bottom w:val="nil"/>
              <w:right w:val="single" w:sz="4" w:space="0" w:color="auto"/>
            </w:tcBorders>
            <w:shd w:val="clear" w:color="auto" w:fill="auto"/>
            <w:tcMar>
              <w:top w:w="15" w:type="dxa"/>
              <w:left w:w="15" w:type="dxa"/>
              <w:bottom w:w="0" w:type="dxa"/>
              <w:right w:w="15" w:type="dxa"/>
            </w:tcMar>
            <w:vAlign w:val="bottom"/>
            <w:hideMark/>
            <w:tcPrChange w:id="3802" w:author="Aleksander Hansen" w:date="2013-02-16T20:56: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AE7C602" w14:textId="77777777" w:rsidR="00994066" w:rsidRPr="007431F3" w:rsidRDefault="00994066" w:rsidP="0089589F">
            <w:pPr>
              <w:pStyle w:val="Text"/>
              <w:rPr>
                <w:rStyle w:val="Strong"/>
              </w:rPr>
            </w:pPr>
          </w:p>
        </w:tc>
        <w:tc>
          <w:tcPr>
            <w:tcW w:w="112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803" w:author="Aleksander Hansen" w:date="2013-02-16T20:56:00Z">
              <w:tcPr>
                <w:tcW w:w="1124"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48A4038F" w14:textId="77777777" w:rsidR="00994066" w:rsidRPr="007431F3" w:rsidRDefault="00994066" w:rsidP="0089589F">
            <w:pPr>
              <w:pStyle w:val="Text"/>
              <w:rPr>
                <w:rStyle w:val="Strong"/>
              </w:rPr>
            </w:pPr>
            <w:r w:rsidRPr="007431F3">
              <w:t>5.090</w:t>
            </w:r>
          </w:p>
        </w:tc>
        <w:tc>
          <w:tcPr>
            <w:tcW w:w="995"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Change w:id="3804" w:author="Aleksander Hansen" w:date="2013-02-16T20:56:00Z">
              <w:tcPr>
                <w:tcW w:w="9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7294DB4" w14:textId="77777777" w:rsidR="00994066" w:rsidRPr="007431F3" w:rsidRDefault="00994066" w:rsidP="0089589F">
            <w:pPr>
              <w:pStyle w:val="Text"/>
            </w:pPr>
          </w:p>
        </w:tc>
        <w:tc>
          <w:tcPr>
            <w:tcW w:w="1344"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805" w:author="Aleksander Hansen" w:date="2013-02-16T20:56:00Z">
              <w:tcPr>
                <w:tcW w:w="1344"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696DA8A" w14:textId="77777777" w:rsidR="00994066" w:rsidRPr="007431F3" w:rsidRDefault="00994066" w:rsidP="0089589F">
            <w:pPr>
              <w:pStyle w:val="Text"/>
            </w:pPr>
          </w:p>
        </w:tc>
        <w:tc>
          <w:tcPr>
            <w:tcW w:w="1192"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806" w:author="Aleksander Hansen" w:date="2013-02-16T20:56: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44ACC67" w14:textId="77777777" w:rsidR="00994066" w:rsidRPr="007431F3" w:rsidRDefault="00994066" w:rsidP="0089589F">
            <w:pPr>
              <w:pStyle w:val="Text"/>
            </w:pPr>
          </w:p>
        </w:tc>
        <w:tc>
          <w:tcPr>
            <w:tcW w:w="879"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807" w:author="Aleksander Hansen" w:date="2013-02-16T20:56:00Z">
              <w:tcPr>
                <w:tcW w:w="879"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04907752" w14:textId="77777777" w:rsidR="00994066" w:rsidRPr="007431F3" w:rsidRDefault="00994066" w:rsidP="0089589F">
            <w:pPr>
              <w:pStyle w:val="Text"/>
              <w:rPr>
                <w:rStyle w:val="Strong"/>
              </w:rPr>
            </w:pPr>
            <w:r w:rsidRPr="007431F3">
              <w:t>4.00</w:t>
            </w:r>
          </w:p>
        </w:tc>
      </w:tr>
      <w:tr w:rsidR="00994066" w:rsidRPr="007431F3" w14:paraId="03F3BBB0" w14:textId="77777777" w:rsidTr="00AD5114">
        <w:trPr>
          <w:trHeight w:val="179"/>
          <w:trPrChange w:id="3808" w:author="Aleksander Hansen" w:date="2013-02-16T20:56: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Change w:id="3809" w:author="Aleksander Hansen" w:date="2013-02-16T20:56: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C7D7758" w14:textId="77777777" w:rsidR="00994066" w:rsidRPr="007431F3" w:rsidRDefault="00994066" w:rsidP="0089589F">
            <w:pPr>
              <w:pStyle w:val="Text"/>
            </w:pPr>
          </w:p>
        </w:tc>
        <w:tc>
          <w:tcPr>
            <w:tcW w:w="126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Change w:id="3810" w:author="Aleksander Hansen" w:date="2013-02-16T20:56: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45846C1"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811" w:author="Aleksander Hansen" w:date="2013-02-16T20:56: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99F4783" w14:textId="77777777" w:rsidR="00994066" w:rsidRPr="007431F3" w:rsidRDefault="00994066" w:rsidP="0089589F">
            <w:pPr>
              <w:pStyle w:val="Text"/>
            </w:pPr>
          </w:p>
        </w:tc>
        <w:tc>
          <w:tcPr>
            <w:tcW w:w="1124"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Change w:id="3812" w:author="Aleksander Hansen" w:date="2013-02-16T20:56:00Z">
              <w:tcPr>
                <w:tcW w:w="112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E87278F" w14:textId="77777777" w:rsidR="00994066" w:rsidRPr="007431F3" w:rsidRDefault="00994066" w:rsidP="0089589F">
            <w:pPr>
              <w:pStyle w:val="Text"/>
            </w:pPr>
          </w:p>
        </w:tc>
        <w:tc>
          <w:tcPr>
            <w:tcW w:w="995"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Change w:id="3813" w:author="Aleksander Hansen" w:date="2013-02-16T20:56:00Z">
              <w:tcPr>
                <w:tcW w:w="9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20570EB" w14:textId="77777777" w:rsidR="00994066" w:rsidRPr="007431F3" w:rsidRDefault="00994066" w:rsidP="0089589F">
            <w:pPr>
              <w:pStyle w:val="Text"/>
            </w:pPr>
          </w:p>
        </w:tc>
        <w:tc>
          <w:tcPr>
            <w:tcW w:w="1344"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814" w:author="Aleksander Hansen" w:date="2013-02-16T20:56:00Z">
              <w:tcPr>
                <w:tcW w:w="1344" w:type="dxa"/>
                <w:tcBorders>
                  <w:top w:val="nil"/>
                  <w:left w:val="nil"/>
                  <w:bottom w:val="nil"/>
                  <w:right w:val="nil"/>
                </w:tcBorders>
                <w:shd w:val="clear" w:color="auto" w:fill="BEFEC0"/>
                <w:tcMar>
                  <w:top w:w="15" w:type="dxa"/>
                  <w:left w:w="15" w:type="dxa"/>
                  <w:bottom w:w="0" w:type="dxa"/>
                  <w:right w:w="15" w:type="dxa"/>
                </w:tcMar>
                <w:vAlign w:val="center"/>
                <w:hideMark/>
              </w:tcPr>
            </w:tcPrChange>
          </w:tcPr>
          <w:p w14:paraId="25C9A44A" w14:textId="77777777" w:rsidR="00994066" w:rsidRPr="007431F3" w:rsidRDefault="00994066" w:rsidP="0089589F">
            <w:pPr>
              <w:pStyle w:val="Text"/>
              <w:rPr>
                <w:rStyle w:val="Strong"/>
              </w:rPr>
            </w:pPr>
            <w:r w:rsidRPr="007431F3">
              <w:t>40.00</w:t>
            </w:r>
          </w:p>
        </w:tc>
        <w:tc>
          <w:tcPr>
            <w:tcW w:w="1192"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815" w:author="Aleksander Hansen" w:date="2013-02-16T20:56: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3B07836" w14:textId="77777777" w:rsidR="00994066" w:rsidRPr="007431F3" w:rsidRDefault="00994066" w:rsidP="0089589F">
            <w:pPr>
              <w:pStyle w:val="Text"/>
            </w:pPr>
          </w:p>
        </w:tc>
        <w:tc>
          <w:tcPr>
            <w:tcW w:w="879"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816" w:author="Aleksander Hansen" w:date="2013-02-16T20:56:00Z">
              <w:tcPr>
                <w:tcW w:w="87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4008B7A" w14:textId="77777777" w:rsidR="00994066" w:rsidRPr="007431F3" w:rsidRDefault="00994066" w:rsidP="0089589F">
            <w:pPr>
              <w:pStyle w:val="Text"/>
            </w:pPr>
          </w:p>
        </w:tc>
      </w:tr>
      <w:tr w:rsidR="00994066" w:rsidRPr="007431F3" w14:paraId="47F15A2D" w14:textId="77777777" w:rsidTr="00AD5114">
        <w:trPr>
          <w:trHeight w:val="179"/>
          <w:trPrChange w:id="3817" w:author="Aleksander Hansen" w:date="2013-02-16T20:57: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Change w:id="3818" w:author="Aleksander Hansen" w:date="2013-02-16T20:57: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87405C9" w14:textId="77777777" w:rsidR="00994066" w:rsidRPr="007431F3" w:rsidRDefault="00994066" w:rsidP="0089589F">
            <w:pPr>
              <w:pStyle w:val="Text"/>
            </w:pPr>
          </w:p>
        </w:tc>
        <w:tc>
          <w:tcPr>
            <w:tcW w:w="1260" w:type="dxa"/>
            <w:tcBorders>
              <w:top w:val="nil"/>
              <w:left w:val="nil"/>
              <w:bottom w:val="nil"/>
              <w:right w:val="nil"/>
            </w:tcBorders>
            <w:shd w:val="clear" w:color="auto" w:fill="auto"/>
            <w:tcMar>
              <w:top w:w="15" w:type="dxa"/>
              <w:left w:w="15" w:type="dxa"/>
              <w:bottom w:w="0" w:type="dxa"/>
              <w:right w:w="15" w:type="dxa"/>
            </w:tcMar>
            <w:vAlign w:val="bottom"/>
            <w:hideMark/>
            <w:tcPrChange w:id="3819" w:author="Aleksander Hansen" w:date="2013-02-16T20:57: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60EC85C"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820" w:author="Aleksander Hansen" w:date="2013-02-16T20:57: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029512F" w14:textId="77777777" w:rsidR="00994066" w:rsidRPr="007431F3" w:rsidRDefault="00994066" w:rsidP="0089589F">
            <w:pPr>
              <w:pStyle w:val="Text"/>
            </w:pPr>
          </w:p>
        </w:tc>
        <w:tc>
          <w:tcPr>
            <w:tcW w:w="1124" w:type="dxa"/>
            <w:tcBorders>
              <w:top w:val="nil"/>
              <w:left w:val="nil"/>
              <w:bottom w:val="nil"/>
              <w:right w:val="nil"/>
            </w:tcBorders>
            <w:shd w:val="clear" w:color="auto" w:fill="auto"/>
            <w:tcMar>
              <w:top w:w="15" w:type="dxa"/>
              <w:left w:w="15" w:type="dxa"/>
              <w:bottom w:w="0" w:type="dxa"/>
              <w:right w:w="15" w:type="dxa"/>
            </w:tcMar>
            <w:vAlign w:val="bottom"/>
            <w:hideMark/>
            <w:tcPrChange w:id="3821" w:author="Aleksander Hansen" w:date="2013-02-16T20:57:00Z">
              <w:tcPr>
                <w:tcW w:w="112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C1C30CC" w14:textId="38425715" w:rsidR="00994066" w:rsidRPr="007431F3" w:rsidRDefault="00AD5114" w:rsidP="0089589F">
            <w:pPr>
              <w:pStyle w:val="Text"/>
            </w:pPr>
            <w:r w:rsidRPr="007431F3">
              <w:rPr>
                <w:noProof/>
                <w:lang w:bidi="ar-SA"/>
              </w:rPr>
              <mc:AlternateContent>
                <mc:Choice Requires="wps">
                  <w:drawing>
                    <wp:anchor distT="0" distB="0" distL="114300" distR="114300" simplePos="0" relativeHeight="251746816" behindDoc="0" locked="0" layoutInCell="1" allowOverlap="1" wp14:anchorId="3930D277" wp14:editId="627C47E6">
                      <wp:simplePos x="0" y="0"/>
                      <wp:positionH relativeFrom="column">
                        <wp:posOffset>518795</wp:posOffset>
                      </wp:positionH>
                      <wp:positionV relativeFrom="paragraph">
                        <wp:posOffset>167640</wp:posOffset>
                      </wp:positionV>
                      <wp:extent cx="984250" cy="266065"/>
                      <wp:effectExtent l="25400" t="101600" r="0" b="38735"/>
                      <wp:wrapNone/>
                      <wp:docPr id="9587" name="AutoShape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84250" cy="266065"/>
                              </a:xfrm>
                              <a:prstGeom prst="straightConnector1">
                                <a:avLst/>
                              </a:prstGeom>
                              <a:noFill/>
                              <a:ln w="38100">
                                <a:solidFill>
                                  <a:srgbClr val="707B9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4" o:spid="_x0000_s1026" type="#_x0000_t32" style="position:absolute;margin-left:40.85pt;margin-top:13.2pt;width:77.5pt;height:20.95pt;flip: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" strokecolor="#707b93" strokeweight="3pt">
                      <v:stroke endarrow="block"/>
                    </v:shape>
                  </w:pict>
                </mc:Fallback>
              </mc:AlternateContent>
            </w:r>
          </w:p>
        </w:tc>
        <w:tc>
          <w:tcPr>
            <w:tcW w:w="995"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Change w:id="3822" w:author="Aleksander Hansen" w:date="2013-02-16T20:57:00Z">
              <w:tcPr>
                <w:tcW w:w="9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088C8D9" w14:textId="77777777" w:rsidR="00994066" w:rsidRPr="007431F3" w:rsidRDefault="00994066" w:rsidP="0089589F">
            <w:pPr>
              <w:pStyle w:val="Text"/>
            </w:pPr>
          </w:p>
        </w:tc>
        <w:tc>
          <w:tcPr>
            <w:tcW w:w="134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823" w:author="Aleksander Hansen" w:date="2013-02-16T20:57:00Z">
              <w:tcPr>
                <w:tcW w:w="1344"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1A8DCBEE" w14:textId="77777777" w:rsidR="00994066" w:rsidRPr="007431F3" w:rsidRDefault="00994066" w:rsidP="0089589F">
            <w:pPr>
              <w:pStyle w:val="Text"/>
              <w:rPr>
                <w:rStyle w:val="Strong"/>
              </w:rPr>
            </w:pPr>
            <w:r w:rsidRPr="007431F3">
              <w:t>12.00</w:t>
            </w:r>
          </w:p>
        </w:tc>
        <w:tc>
          <w:tcPr>
            <w:tcW w:w="1192"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824" w:author="Aleksander Hansen" w:date="2013-02-16T20:57: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CD52B8C" w14:textId="77777777" w:rsidR="00994066" w:rsidRPr="007431F3" w:rsidRDefault="00994066" w:rsidP="0089589F">
            <w:pPr>
              <w:pStyle w:val="Text"/>
            </w:pPr>
          </w:p>
        </w:tc>
        <w:tc>
          <w:tcPr>
            <w:tcW w:w="879"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825" w:author="Aleksander Hansen" w:date="2013-02-16T20:57:00Z">
              <w:tcPr>
                <w:tcW w:w="87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8F48725" w14:textId="77777777" w:rsidR="00994066" w:rsidRPr="007431F3" w:rsidRDefault="00994066" w:rsidP="0089589F">
            <w:pPr>
              <w:pStyle w:val="Text"/>
            </w:pPr>
          </w:p>
        </w:tc>
      </w:tr>
      <w:tr w:rsidR="00994066" w:rsidRPr="007431F3" w14:paraId="687C4795" w14:textId="77777777" w:rsidTr="00AD5114">
        <w:trPr>
          <w:trHeight w:val="179"/>
          <w:trPrChange w:id="3826" w:author="Aleksander Hansen" w:date="2013-02-16T20:57: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Change w:id="3827" w:author="Aleksander Hansen" w:date="2013-02-16T20:57: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11D51FB" w14:textId="77777777" w:rsidR="00994066" w:rsidRPr="007431F3" w:rsidRDefault="00994066" w:rsidP="0089589F">
            <w:pPr>
              <w:pStyle w:val="Text"/>
            </w:pPr>
            <w:r w:rsidRPr="007431F3">
              <w:rPr>
                <w:noProof/>
                <w:lang w:bidi="ar-SA"/>
              </w:rPr>
              <mc:AlternateContent>
                <mc:Choice Requires="wps">
                  <w:drawing>
                    <wp:anchor distT="0" distB="0" distL="114300" distR="114300" simplePos="0" relativeHeight="251744768" behindDoc="0" locked="0" layoutInCell="1" allowOverlap="1" wp14:anchorId="222F5474" wp14:editId="7EA6976B">
                      <wp:simplePos x="0" y="0"/>
                      <wp:positionH relativeFrom="column">
                        <wp:posOffset>815340</wp:posOffset>
                      </wp:positionH>
                      <wp:positionV relativeFrom="paragraph">
                        <wp:posOffset>55245</wp:posOffset>
                      </wp:positionV>
                      <wp:extent cx="2218055" cy="323850"/>
                      <wp:effectExtent l="0" t="0" r="0" b="6350"/>
                      <wp:wrapNone/>
                      <wp:docPr id="9586"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8055" cy="323850"/>
                              </a:xfrm>
                              <a:prstGeom prst="rect">
                                <a:avLst/>
                              </a:prstGeom>
                              <a:noFill/>
                              <a:ln>
                                <a:noFill/>
                              </a:ln>
                              <a:effectLst/>
                              <a:extLst/>
                            </wps:spPr>
                            <wps:txbx>
                              <w:txbxContent>
                                <w:p w14:paraId="0B4146F8" w14:textId="77777777" w:rsidR="00BD0D89" w:rsidRPr="00F061AA" w:rsidRDefault="00BD0D89" w:rsidP="00994066">
                                  <w:pPr>
                                    <w:spacing w:before="60" w:after="60"/>
                                    <w:jc w:val="center"/>
                                    <w:rPr>
                                      <w:b/>
                                      <w:color w:val="000000" w:themeColor="text1"/>
                                      <w:szCs w:val="20"/>
                                    </w:rPr>
                                  </w:pPr>
                                  <w:r w:rsidRPr="00F061AA">
                                    <w:rPr>
                                      <w:b/>
                                      <w:color w:val="000000" w:themeColor="text1"/>
                                      <w:szCs w:val="20"/>
                                    </w:rPr>
                                    <w:t>Intrinsic value = $40 - $52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1" o:spid="_x0000_s1038" type="#_x0000_t202" style="position:absolute;margin-left:64.2pt;margin-top:4.35pt;width:174.65pt;height:25.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" filled="f" stroked="f">
                      <v:textbox>
                        <w:txbxContent>
                          <w:p w14:paraId="0B4146F8" w14:textId="77777777" w:rsidR="00BD0D89" w:rsidRPr="00F061AA" w:rsidRDefault="00BD0D89" w:rsidP="00994066">
                            <w:pPr>
                              <w:spacing w:before="60" w:after="60"/>
                              <w:jc w:val="center"/>
                              <w:rPr>
                                <w:b/>
                                <w:color w:val="000000" w:themeColor="text1"/>
                                <w:szCs w:val="20"/>
                              </w:rPr>
                            </w:pPr>
                            <w:r w:rsidRPr="00F061AA">
                              <w:rPr>
                                <w:b/>
                                <w:color w:val="000000" w:themeColor="text1"/>
                                <w:szCs w:val="20"/>
                              </w:rPr>
                              <w:t>Intrinsic value = $40 - $52</w:t>
                            </w:r>
                          </w:p>
                        </w:txbxContent>
                      </v:textbox>
                    </v:shape>
                  </w:pict>
                </mc:Fallback>
              </mc:AlternateContent>
            </w:r>
          </w:p>
        </w:tc>
        <w:tc>
          <w:tcPr>
            <w:tcW w:w="1260" w:type="dxa"/>
            <w:tcBorders>
              <w:top w:val="nil"/>
              <w:left w:val="nil"/>
              <w:bottom w:val="nil"/>
              <w:right w:val="nil"/>
            </w:tcBorders>
            <w:shd w:val="clear" w:color="auto" w:fill="auto"/>
            <w:tcMar>
              <w:top w:w="15" w:type="dxa"/>
              <w:left w:w="15" w:type="dxa"/>
              <w:bottom w:w="0" w:type="dxa"/>
              <w:right w:w="15" w:type="dxa"/>
            </w:tcMar>
            <w:vAlign w:val="bottom"/>
            <w:hideMark/>
            <w:tcPrChange w:id="3828" w:author="Aleksander Hansen" w:date="2013-02-16T20:57: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CDED7A9"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829" w:author="Aleksander Hansen" w:date="2013-02-16T20:57: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C044130" w14:textId="77777777" w:rsidR="00994066" w:rsidRPr="007431F3" w:rsidRDefault="00994066" w:rsidP="0089589F">
            <w:pPr>
              <w:pStyle w:val="Text"/>
            </w:pPr>
          </w:p>
        </w:tc>
        <w:tc>
          <w:tcPr>
            <w:tcW w:w="1124" w:type="dxa"/>
            <w:tcBorders>
              <w:top w:val="nil"/>
              <w:left w:val="nil"/>
              <w:bottom w:val="nil"/>
              <w:right w:val="nil"/>
            </w:tcBorders>
            <w:shd w:val="clear" w:color="auto" w:fill="auto"/>
            <w:tcMar>
              <w:top w:w="15" w:type="dxa"/>
              <w:left w:w="15" w:type="dxa"/>
              <w:bottom w:w="0" w:type="dxa"/>
              <w:right w:w="15" w:type="dxa"/>
            </w:tcMar>
            <w:vAlign w:val="bottom"/>
            <w:hideMark/>
            <w:tcPrChange w:id="3830" w:author="Aleksander Hansen" w:date="2013-02-16T20:57:00Z">
              <w:tcPr>
                <w:tcW w:w="112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A45C3A0" w14:textId="277B1787" w:rsidR="00994066" w:rsidRPr="007431F3" w:rsidRDefault="00994066" w:rsidP="0089589F">
            <w:pPr>
              <w:pStyle w:val="Text"/>
            </w:pPr>
          </w:p>
        </w:tc>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3831" w:author="Aleksander Hansen" w:date="2013-02-16T20:57:00Z">
              <w:tcPr>
                <w:tcW w:w="9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16EAE42" w14:textId="77777777" w:rsidR="00994066" w:rsidRPr="007431F3" w:rsidRDefault="00994066" w:rsidP="0089589F">
            <w:pPr>
              <w:pStyle w:val="Text"/>
            </w:pPr>
          </w:p>
        </w:tc>
        <w:tc>
          <w:tcPr>
            <w:tcW w:w="1344"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832" w:author="Aleksander Hansen" w:date="2013-02-16T20:57:00Z">
              <w:tcPr>
                <w:tcW w:w="1344"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E2011B6" w14:textId="77777777" w:rsidR="00994066" w:rsidRPr="007431F3" w:rsidRDefault="00994066" w:rsidP="0089589F">
            <w:pPr>
              <w:pStyle w:val="Text"/>
            </w:pPr>
          </w:p>
        </w:tc>
        <w:tc>
          <w:tcPr>
            <w:tcW w:w="1192"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833" w:author="Aleksander Hansen" w:date="2013-02-16T20:57: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F5456FE" w14:textId="77777777" w:rsidR="00994066" w:rsidRPr="007431F3" w:rsidRDefault="00994066" w:rsidP="0089589F">
            <w:pPr>
              <w:pStyle w:val="Text"/>
            </w:pPr>
          </w:p>
        </w:tc>
        <w:tc>
          <w:tcPr>
            <w:tcW w:w="879"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834" w:author="Aleksander Hansen" w:date="2013-02-16T20:57:00Z">
              <w:tcPr>
                <w:tcW w:w="879" w:type="dxa"/>
                <w:tcBorders>
                  <w:top w:val="nil"/>
                  <w:left w:val="nil"/>
                  <w:bottom w:val="nil"/>
                  <w:right w:val="nil"/>
                </w:tcBorders>
                <w:shd w:val="clear" w:color="auto" w:fill="BEFEC0"/>
                <w:tcMar>
                  <w:top w:w="15" w:type="dxa"/>
                  <w:left w:w="15" w:type="dxa"/>
                  <w:bottom w:w="0" w:type="dxa"/>
                  <w:right w:w="15" w:type="dxa"/>
                </w:tcMar>
                <w:vAlign w:val="center"/>
                <w:hideMark/>
              </w:tcPr>
            </w:tcPrChange>
          </w:tcPr>
          <w:p w14:paraId="119A5359" w14:textId="77777777" w:rsidR="00994066" w:rsidRPr="007431F3" w:rsidRDefault="00994066" w:rsidP="0089589F">
            <w:pPr>
              <w:pStyle w:val="Text"/>
              <w:rPr>
                <w:rStyle w:val="Strong"/>
              </w:rPr>
            </w:pPr>
            <w:r w:rsidRPr="007431F3">
              <w:t>32.00</w:t>
            </w:r>
          </w:p>
        </w:tc>
      </w:tr>
      <w:tr w:rsidR="00994066" w:rsidRPr="007431F3" w14:paraId="5A20DBA5" w14:textId="77777777" w:rsidTr="00AD5114">
        <w:trPr>
          <w:trHeight w:val="179"/>
          <w:trPrChange w:id="3835" w:author="Aleksander Hansen" w:date="2013-02-16T20:57: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Change w:id="3836" w:author="Aleksander Hansen" w:date="2013-02-16T20:57: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2D31F8F" w14:textId="77777777" w:rsidR="00994066" w:rsidRPr="007431F3" w:rsidRDefault="00994066" w:rsidP="0089589F">
            <w:pPr>
              <w:pStyle w:val="Text"/>
            </w:pPr>
          </w:p>
        </w:tc>
        <w:tc>
          <w:tcPr>
            <w:tcW w:w="1260" w:type="dxa"/>
            <w:tcBorders>
              <w:top w:val="nil"/>
              <w:left w:val="nil"/>
              <w:bottom w:val="nil"/>
              <w:right w:val="nil"/>
            </w:tcBorders>
            <w:shd w:val="clear" w:color="auto" w:fill="auto"/>
            <w:tcMar>
              <w:top w:w="15" w:type="dxa"/>
              <w:left w:w="15" w:type="dxa"/>
              <w:bottom w:w="0" w:type="dxa"/>
              <w:right w:w="15" w:type="dxa"/>
            </w:tcMar>
            <w:vAlign w:val="bottom"/>
            <w:hideMark/>
            <w:tcPrChange w:id="3837" w:author="Aleksander Hansen" w:date="2013-02-16T20:57: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86E7129"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838" w:author="Aleksander Hansen" w:date="2013-02-16T20:57: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FF82549" w14:textId="77777777" w:rsidR="00994066" w:rsidRPr="007431F3" w:rsidRDefault="00994066" w:rsidP="0089589F">
            <w:pPr>
              <w:pStyle w:val="Text"/>
            </w:pPr>
          </w:p>
        </w:tc>
        <w:tc>
          <w:tcPr>
            <w:tcW w:w="1124" w:type="dxa"/>
            <w:tcBorders>
              <w:top w:val="nil"/>
              <w:left w:val="nil"/>
              <w:bottom w:val="nil"/>
              <w:right w:val="nil"/>
            </w:tcBorders>
            <w:shd w:val="clear" w:color="auto" w:fill="auto"/>
            <w:tcMar>
              <w:top w:w="15" w:type="dxa"/>
              <w:left w:w="15" w:type="dxa"/>
              <w:bottom w:w="0" w:type="dxa"/>
              <w:right w:w="15" w:type="dxa"/>
            </w:tcMar>
            <w:vAlign w:val="bottom"/>
            <w:hideMark/>
            <w:tcPrChange w:id="3839" w:author="Aleksander Hansen" w:date="2013-02-16T20:57:00Z">
              <w:tcPr>
                <w:tcW w:w="112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DBB47CC" w14:textId="77777777" w:rsidR="00994066" w:rsidRPr="007431F3" w:rsidRDefault="00994066" w:rsidP="0089589F">
            <w:pPr>
              <w:pStyle w:val="Text"/>
            </w:pPr>
          </w:p>
        </w:tc>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3840" w:author="Aleksander Hansen" w:date="2013-02-16T20:57:00Z">
              <w:tcPr>
                <w:tcW w:w="9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4BE34A1" w14:textId="77777777" w:rsidR="00994066" w:rsidRPr="007431F3" w:rsidRDefault="00994066" w:rsidP="0089589F">
            <w:pPr>
              <w:pStyle w:val="Text"/>
            </w:pPr>
          </w:p>
        </w:tc>
        <w:tc>
          <w:tcPr>
            <w:tcW w:w="1344" w:type="dxa"/>
            <w:tcBorders>
              <w:top w:val="nil"/>
              <w:left w:val="nil"/>
              <w:bottom w:val="nil"/>
              <w:right w:val="nil"/>
            </w:tcBorders>
            <w:shd w:val="clear" w:color="auto" w:fill="auto"/>
            <w:tcMar>
              <w:top w:w="15" w:type="dxa"/>
              <w:left w:w="15" w:type="dxa"/>
              <w:bottom w:w="0" w:type="dxa"/>
              <w:right w:w="15" w:type="dxa"/>
            </w:tcMar>
            <w:vAlign w:val="center"/>
            <w:hideMark/>
            <w:tcPrChange w:id="3841" w:author="Aleksander Hansen" w:date="2013-02-16T20:57:00Z">
              <w:tcPr>
                <w:tcW w:w="1344"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FF5BDF6" w14:textId="77777777" w:rsidR="00994066" w:rsidRPr="007431F3" w:rsidRDefault="00994066" w:rsidP="0089589F">
            <w:pPr>
              <w:pStyle w:val="Text"/>
            </w:pPr>
          </w:p>
        </w:tc>
        <w:tc>
          <w:tcPr>
            <w:tcW w:w="1192"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842" w:author="Aleksander Hansen" w:date="2013-02-16T20:57: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185460E" w14:textId="77777777" w:rsidR="00994066" w:rsidRPr="007431F3" w:rsidRDefault="00994066" w:rsidP="0089589F">
            <w:pPr>
              <w:pStyle w:val="Text"/>
            </w:pPr>
          </w:p>
        </w:tc>
        <w:tc>
          <w:tcPr>
            <w:tcW w:w="879"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843" w:author="Aleksander Hansen" w:date="2013-02-16T20:57:00Z">
              <w:tcPr>
                <w:tcW w:w="879"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50DD700F" w14:textId="77777777" w:rsidR="00994066" w:rsidRPr="007431F3" w:rsidRDefault="00994066" w:rsidP="0089589F">
            <w:pPr>
              <w:pStyle w:val="Text"/>
              <w:rPr>
                <w:rStyle w:val="Strong"/>
              </w:rPr>
            </w:pPr>
            <w:r w:rsidRPr="007431F3">
              <w:t>20.00</w:t>
            </w:r>
          </w:p>
        </w:tc>
      </w:tr>
    </w:tbl>
    <w:p w14:paraId="39972DDF" w14:textId="0B175E6C" w:rsidR="00994066" w:rsidRPr="00E4605A" w:rsidRDefault="0089589F" w:rsidP="0089589F">
      <w:pPr>
        <w:pStyle w:val="Heading2"/>
      </w:pPr>
      <w:bookmarkStart w:id="3844" w:name="_Toc223340272"/>
      <w:r>
        <w:t>Describe</w:t>
      </w:r>
      <w:r w:rsidR="00994066" w:rsidRPr="00E4605A">
        <w:t xml:space="preserve"> how volatility is captured in the binomial model</w:t>
      </w:r>
      <w:bookmarkEnd w:id="3844"/>
    </w:p>
    <w:p w14:paraId="77C7912F" w14:textId="77777777" w:rsidR="00994066" w:rsidRPr="00E4605A" w:rsidRDefault="00994066" w:rsidP="0089589F">
      <w:pPr>
        <w:pStyle w:val="Text"/>
      </w:pPr>
      <w:r w:rsidRPr="00E4605A">
        <w:t>In this case, volatility informs the magnitude of up (u) and down (d) jumps, and therefore also the probability (p) of an up jump. Let:</w:t>
      </w:r>
    </w:p>
    <w:p w14:paraId="41844707" w14:textId="77777777" w:rsidR="0089589F" w:rsidRDefault="0089589F" w:rsidP="0089589F">
      <w:pPr>
        <w:pStyle w:val="Text"/>
      </w:pPr>
    </w:p>
    <w:p w14:paraId="3E19BBB9" w14:textId="77777777" w:rsidR="00994066" w:rsidRPr="00E4605A" w:rsidRDefault="00994066" w:rsidP="0089589F">
      <w:pPr>
        <w:pStyle w:val="Text"/>
      </w:pPr>
      <w:proofErr w:type="gramStart"/>
      <w:r w:rsidRPr="00E4605A">
        <w:t>p</w:t>
      </w:r>
      <w:proofErr w:type="gramEnd"/>
      <w:r w:rsidRPr="00E4605A">
        <w:t xml:space="preserve"> = </w:t>
      </w:r>
      <w:r w:rsidRPr="00FC3197">
        <w:t>probability</w:t>
      </w:r>
      <w:r w:rsidRPr="00E4605A">
        <w:t xml:space="preserve"> of up movement; 1-p probability of down movement</w:t>
      </w:r>
    </w:p>
    <w:p w14:paraId="0AA59C55" w14:textId="77777777" w:rsidR="0089589F" w:rsidRDefault="0089589F" w:rsidP="0089589F">
      <w:pPr>
        <w:pStyle w:val="Text"/>
      </w:pPr>
    </w:p>
    <w:p w14:paraId="7C438796" w14:textId="66F5B855" w:rsidR="00994066" w:rsidRPr="00E4605A" w:rsidRDefault="00994066" w:rsidP="0089589F">
      <w:pPr>
        <w:pStyle w:val="Text"/>
      </w:pPr>
      <w:proofErr w:type="gramStart"/>
      <w:r w:rsidRPr="00E4605A">
        <w:t>u</w:t>
      </w:r>
      <w:proofErr w:type="gramEnd"/>
      <w:r w:rsidRPr="00E4605A">
        <w:t xml:space="preserve"> = </w:t>
      </w:r>
      <w:r w:rsidRPr="00FC3197">
        <w:t>magnitude</w:t>
      </w:r>
      <w:r w:rsidRPr="00E4605A">
        <w:t xml:space="preserve"> of up movement, </w:t>
      </w:r>
    </w:p>
    <w:p w14:paraId="0E6B129E" w14:textId="77777777" w:rsidR="0089589F" w:rsidRDefault="0089589F" w:rsidP="0089589F">
      <w:pPr>
        <w:pStyle w:val="Text"/>
      </w:pPr>
    </w:p>
    <w:p w14:paraId="45B58E76" w14:textId="7BAD84D2" w:rsidR="00994066" w:rsidRPr="00E4605A" w:rsidRDefault="00CA343E" w:rsidP="0089589F">
      <w:pPr>
        <w:pStyle w:val="Text"/>
      </w:pPr>
      <w:r w:rsidRPr="00E4605A">
        <w:rPr>
          <w:noProof/>
          <w:lang w:bidi="ar-SA"/>
        </w:rPr>
        <mc:AlternateContent>
          <mc:Choice Requires="wps">
            <w:drawing>
              <wp:anchor distT="0" distB="0" distL="114300" distR="114300" simplePos="0" relativeHeight="251747840" behindDoc="0" locked="0" layoutInCell="1" allowOverlap="1" wp14:anchorId="6573397C" wp14:editId="4ACD545D">
                <wp:simplePos x="0" y="0"/>
                <wp:positionH relativeFrom="column">
                  <wp:posOffset>4114800</wp:posOffset>
                </wp:positionH>
                <wp:positionV relativeFrom="paragraph">
                  <wp:posOffset>6350</wp:posOffset>
                </wp:positionV>
                <wp:extent cx="1515110" cy="800100"/>
                <wp:effectExtent l="0" t="0" r="59690" b="63500"/>
                <wp:wrapNone/>
                <wp:docPr id="9585"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5110" cy="800100"/>
                        </a:xfrm>
                        <a:prstGeom prst="rect">
                          <a:avLst/>
                        </a:prstGeom>
                        <a:solidFill>
                          <a:srgbClr val="A2B593"/>
                        </a:solidFill>
                        <a:ln>
                          <a:solidFill>
                            <a:schemeClr val="tx1"/>
                          </a:solidFill>
                        </a:ln>
                        <a:effectLst>
                          <a:outerShdw dist="35921" dir="2700000" algn="ctr" rotWithShape="0">
                            <a:srgbClr val="808080">
                              <a:alpha val="50000"/>
                            </a:srgbClr>
                          </a:outerShdw>
                        </a:effectLst>
                        <a:extLst/>
                      </wps:spPr>
                      <wps:txbx>
                        <w:txbxContent>
                          <w:p w14:paraId="624C54C9" w14:textId="77777777" w:rsidR="00BD0D89" w:rsidRPr="00F061AA" w:rsidRDefault="00BD0D89">
                            <w:pPr>
                              <w:jc w:val="center"/>
                              <w:rPr>
                                <w:b/>
                                <w:szCs w:val="20"/>
                              </w:rPr>
                              <w:pPrChange w:id="3845" w:author="Aleksander Hansen" w:date="2013-02-17T13:19:00Z">
                                <w:pPr/>
                              </w:pPrChange>
                            </w:pPr>
                            <w:r w:rsidRPr="00F061AA">
                              <w:rPr>
                                <w:b/>
                                <w:szCs w:val="20"/>
                              </w:rPr>
                              <w:t xml:space="preserve">Up movement (u) and </w:t>
                            </w:r>
                            <w:r>
                              <w:rPr>
                                <w:b/>
                                <w:szCs w:val="20"/>
                              </w:rPr>
                              <w:t>d</w:t>
                            </w:r>
                            <w:r w:rsidRPr="00F061AA">
                              <w:rPr>
                                <w:b/>
                                <w:szCs w:val="20"/>
                              </w:rPr>
                              <w:t>own movement (d)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6" o:spid="_x0000_s1039" type="#_x0000_t202" style="position:absolute;margin-left:324pt;margin-top:.5pt;width:119.3pt;height:63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" fillcolor="#a2b593" strokecolor="black [3213]">
                <v:shadow on="t" color="gray" opacity=".5" mv:blur="0" offset="2pt,2pt"/>
                <v:textbox>
                  <w:txbxContent>
                    <w:p w14:paraId="624C54C9" w14:textId="77777777" w:rsidR="00BD0D89" w:rsidRPr="00F061AA" w:rsidRDefault="00BD0D89">
                      <w:pPr>
                        <w:jc w:val="center"/>
                        <w:rPr>
                          <w:b/>
                          <w:szCs w:val="20"/>
                        </w:rPr>
                        <w:pPrChange w:id="3846" w:author="Aleksander Hansen" w:date="2013-02-17T13:19:00Z">
                          <w:pPr/>
                        </w:pPrChange>
                      </w:pPr>
                      <w:r w:rsidRPr="00F061AA">
                        <w:rPr>
                          <w:b/>
                          <w:szCs w:val="20"/>
                        </w:rPr>
                        <w:t xml:space="preserve">Up movement (u) and </w:t>
                      </w:r>
                      <w:r>
                        <w:rPr>
                          <w:b/>
                          <w:szCs w:val="20"/>
                        </w:rPr>
                        <w:t>d</w:t>
                      </w:r>
                      <w:r w:rsidRPr="00F061AA">
                        <w:rPr>
                          <w:b/>
                          <w:szCs w:val="20"/>
                        </w:rPr>
                        <w:t>own movement (d)</w:t>
                      </w:r>
                    </w:p>
                  </w:txbxContent>
                </v:textbox>
              </v:shape>
            </w:pict>
          </mc:Fallback>
        </mc:AlternateContent>
      </w:r>
      <w:proofErr w:type="gramStart"/>
      <w:r w:rsidR="00994066" w:rsidRPr="00E4605A">
        <w:t>d</w:t>
      </w:r>
      <w:proofErr w:type="gramEnd"/>
      <w:r w:rsidR="00994066" w:rsidRPr="00E4605A">
        <w:t xml:space="preserve"> = magnitude of down movement</w:t>
      </w:r>
    </w:p>
    <w:p w14:paraId="3CB5F18B" w14:textId="736BC90E" w:rsidR="0089589F" w:rsidRDefault="00CA343E" w:rsidP="0089589F">
      <w:pPr>
        <w:pStyle w:val="Text"/>
      </w:pPr>
      <w:r w:rsidRPr="00E4605A">
        <w:rPr>
          <w:noProof/>
          <w:lang w:bidi="ar-SA"/>
        </w:rPr>
        <mc:AlternateContent>
          <mc:Choice Requires="wps">
            <w:drawing>
              <wp:anchor distT="4294967295" distB="4294967295" distL="114300" distR="114300" simplePos="0" relativeHeight="251748864" behindDoc="0" locked="0" layoutInCell="1" allowOverlap="1" wp14:anchorId="615A978A" wp14:editId="090D15D3">
                <wp:simplePos x="0" y="0"/>
                <wp:positionH relativeFrom="column">
                  <wp:posOffset>3669665</wp:posOffset>
                </wp:positionH>
                <wp:positionV relativeFrom="paragraph">
                  <wp:posOffset>48895</wp:posOffset>
                </wp:positionV>
                <wp:extent cx="338455" cy="0"/>
                <wp:effectExtent l="0" t="76200" r="42545" b="101600"/>
                <wp:wrapNone/>
                <wp:docPr id="9584" name="AutoShape 6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8455" cy="0"/>
                        </a:xfrm>
                        <a:prstGeom prst="straightConnector1">
                          <a:avLst/>
                        </a:prstGeom>
                        <a:noFill/>
                        <a:ln w="19050">
                          <a:solidFill>
                            <a:schemeClr val="tx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AutoShape 637" o:spid="_x0000_s1026" type="#_x0000_t32" style="position:absolute;margin-left:288.95pt;margin-top:3.85pt;width:26.65pt;height:0;z-index:251748864;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" strokecolor="black [3213]" strokeweight="1.5pt">
                <v:stroke endarrow="block"/>
              </v:shape>
            </w:pict>
          </mc:Fallback>
        </mc:AlternateContent>
      </w:r>
    </w:p>
    <w:p w14:paraId="61272034" w14:textId="62EE84DC" w:rsidR="00994066" w:rsidRPr="00E4605A" w:rsidRDefault="0051240F">
      <w:pPr>
        <w:pStyle w:val="Text"/>
        <w:jc w:val="center"/>
        <w:pPrChange w:id="3847" w:author="Aleksander Hansen" w:date="2013-02-17T13:19:00Z">
          <w:pPr>
            <w:pStyle w:val="Text"/>
          </w:pPr>
        </w:pPrChange>
      </w:pPr>
      <w:r>
        <w:pict w14:anchorId="1C829256">
          <v:shape id="_x0000_i1052" type="#_x0000_t75" style="width:177.15pt;height:25.9pt">
            <v:imagedata r:id="rId65" o:title=""/>
          </v:shape>
        </w:pict>
      </w:r>
    </w:p>
    <w:p w14:paraId="2B00398A" w14:textId="77777777" w:rsidR="0089589F" w:rsidRDefault="0089589F" w:rsidP="0089589F">
      <w:pPr>
        <w:pStyle w:val="Text"/>
      </w:pPr>
    </w:p>
    <w:p w14:paraId="350B54D7" w14:textId="65F605DF" w:rsidR="00994066" w:rsidRPr="00E4605A" w:rsidRDefault="00CA343E">
      <w:pPr>
        <w:pStyle w:val="Text"/>
        <w:jc w:val="center"/>
        <w:pPrChange w:id="3848" w:author="Aleksander Hansen" w:date="2013-02-17T13:19:00Z">
          <w:pPr>
            <w:pStyle w:val="Text"/>
          </w:pPr>
        </w:pPrChange>
      </w:pPr>
      <w:r w:rsidRPr="00E4605A">
        <w:rPr>
          <w:noProof/>
          <w:lang w:bidi="ar-SA"/>
        </w:rPr>
        <mc:AlternateContent>
          <mc:Choice Requires="wps">
            <w:drawing>
              <wp:anchor distT="4294967295" distB="4294967295" distL="114300" distR="114300" simplePos="0" relativeHeight="251749888" behindDoc="0" locked="0" layoutInCell="1" allowOverlap="1" wp14:anchorId="6E77677A" wp14:editId="44FA71D7">
                <wp:simplePos x="0" y="0"/>
                <wp:positionH relativeFrom="column">
                  <wp:posOffset>3543300</wp:posOffset>
                </wp:positionH>
                <wp:positionV relativeFrom="paragraph">
                  <wp:posOffset>285750</wp:posOffset>
                </wp:positionV>
                <wp:extent cx="338455" cy="0"/>
                <wp:effectExtent l="0" t="76200" r="42545" b="101600"/>
                <wp:wrapNone/>
                <wp:docPr id="9581" name="AutoShape 6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8455" cy="0"/>
                        </a:xfrm>
                        <a:prstGeom prst="straightConnector1">
                          <a:avLst/>
                        </a:prstGeom>
                        <a:noFill/>
                        <a:ln w="19050">
                          <a:solidFill>
                            <a:schemeClr val="tx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8" o:spid="_x0000_s1026" type="#_x0000_t32" style="position:absolute;margin-left:279pt;margin-top:22.5pt;width:26.65pt;height:0;z-index:251749888;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" strokecolor="black [3213]" strokeweight="1.5pt">
                <v:stroke endarrow="block"/>
              </v:shape>
            </w:pict>
          </mc:Fallback>
        </mc:AlternateContent>
      </w:r>
      <w:r w:rsidR="00994066" w:rsidRPr="00E4605A">
        <w:rPr>
          <w:noProof/>
          <w:lang w:bidi="ar-SA"/>
        </w:rPr>
        <mc:AlternateContent>
          <mc:Choice Requires="wps">
            <w:drawing>
              <wp:anchor distT="0" distB="0" distL="114300" distR="114300" simplePos="0" relativeHeight="251750912" behindDoc="0" locked="0" layoutInCell="1" allowOverlap="1" wp14:anchorId="6B4D98E5" wp14:editId="2A4C1CD2">
                <wp:simplePos x="0" y="0"/>
                <wp:positionH relativeFrom="column">
                  <wp:posOffset>4114800</wp:posOffset>
                </wp:positionH>
                <wp:positionV relativeFrom="paragraph">
                  <wp:posOffset>61124</wp:posOffset>
                </wp:positionV>
                <wp:extent cx="1531620" cy="403225"/>
                <wp:effectExtent l="0" t="0" r="43180" b="53975"/>
                <wp:wrapNone/>
                <wp:docPr id="9583" name="Text Box 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620" cy="403225"/>
                        </a:xfrm>
                        <a:prstGeom prst="rect">
                          <a:avLst/>
                        </a:prstGeom>
                        <a:solidFill>
                          <a:srgbClr val="A2B593"/>
                        </a:solidFill>
                        <a:ln w="9525">
                          <a:solidFill>
                            <a:srgbClr val="000000"/>
                          </a:solidFill>
                          <a:miter lim="800000"/>
                          <a:headEnd/>
                          <a:tailEnd/>
                        </a:ln>
                        <a:effectLst>
                          <a:outerShdw dist="35921" dir="2700000" algn="ctr" rotWithShape="0">
                            <a:srgbClr val="808080">
                              <a:alpha val="50000"/>
                            </a:srgbClr>
                          </a:outerShdw>
                        </a:effectLst>
                        <a:extLst/>
                      </wps:spPr>
                      <wps:txbx>
                        <w:txbxContent>
                          <w:p w14:paraId="255D81CE" w14:textId="77777777" w:rsidR="00BD0D89" w:rsidRPr="00F061AA" w:rsidRDefault="00BD0D89" w:rsidP="00994066">
                            <w:pPr>
                              <w:rPr>
                                <w:b/>
                                <w:szCs w:val="20"/>
                              </w:rPr>
                            </w:pPr>
                            <w:r w:rsidRPr="00F061AA">
                              <w:rPr>
                                <w:b/>
                                <w:szCs w:val="20"/>
                              </w:rPr>
                              <w:t>Probability of up (p)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9" o:spid="_x0000_s1040" type="#_x0000_t202" style="position:absolute;left:0;text-align:left;margin-left:324pt;margin-top:4.8pt;width:120.6pt;height:31.7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" fillcolor="#a2b593">
                <v:shadow on="t" color="gray" opacity=".5" mv:blur="0" offset="2pt,2pt"/>
                <v:textbox>
                  <w:txbxContent>
                    <w:p w14:paraId="255D81CE" w14:textId="77777777" w:rsidR="00BD0D89" w:rsidRPr="00F061AA" w:rsidRDefault="00BD0D89" w:rsidP="00994066">
                      <w:pPr>
                        <w:rPr>
                          <w:b/>
                          <w:szCs w:val="20"/>
                        </w:rPr>
                      </w:pPr>
                      <w:r w:rsidRPr="00F061AA">
                        <w:rPr>
                          <w:b/>
                          <w:szCs w:val="20"/>
                        </w:rPr>
                        <w:t>Probability of up (p)</w:t>
                      </w:r>
                    </w:p>
                  </w:txbxContent>
                </v:textbox>
              </v:shape>
            </w:pict>
          </mc:Fallback>
        </mc:AlternateContent>
      </w:r>
      <w:r w:rsidR="0051240F">
        <w:pict w14:anchorId="5834BA7E">
          <v:shape id="_x0000_i1053" type="#_x0000_t75" style="width:80.1pt;height:43.7pt">
            <v:imagedata r:id="rId66" o:title=""/>
          </v:shape>
        </w:pict>
      </w:r>
    </w:p>
    <w:p w14:paraId="0EC28FCE" w14:textId="77777777" w:rsidR="00994066" w:rsidRPr="00E4605A" w:rsidRDefault="00994066" w:rsidP="0089589F">
      <w:pPr>
        <w:pStyle w:val="Text"/>
      </w:pPr>
    </w:p>
    <w:p w14:paraId="59138130" w14:textId="77777777" w:rsidR="00994066" w:rsidRPr="00E4605A" w:rsidRDefault="00994066" w:rsidP="0089589F">
      <w:pPr>
        <w:pStyle w:val="Text"/>
      </w:pPr>
      <w:r w:rsidRPr="00E4605A">
        <w:t>The probability (p) is based on the discounted expected value of the option given by:</w:t>
      </w:r>
    </w:p>
    <w:p w14:paraId="42AC2705" w14:textId="77777777" w:rsidR="0089589F" w:rsidRDefault="0089589F" w:rsidP="0089589F">
      <w:pPr>
        <w:pStyle w:val="Text"/>
      </w:pPr>
    </w:p>
    <w:p w14:paraId="5C5006D9" w14:textId="77777777" w:rsidR="00994066" w:rsidRPr="00E4605A" w:rsidRDefault="0051240F">
      <w:pPr>
        <w:pStyle w:val="Text"/>
        <w:jc w:val="center"/>
        <w:rPr>
          <w:b/>
        </w:rPr>
        <w:pPrChange w:id="3849" w:author="Aleksander Hansen" w:date="2013-02-16T21:03:00Z">
          <w:pPr>
            <w:pStyle w:val="Text"/>
          </w:pPr>
        </w:pPrChange>
      </w:pPr>
      <w:r>
        <w:pict w14:anchorId="79E35806">
          <v:shape id="_x0000_i1054" type="#_x0000_t75" style="width:206.3pt;height:31.55pt">
            <v:imagedata r:id="rId67" o:title=""/>
          </v:shape>
        </w:pict>
      </w:r>
    </w:p>
    <w:p w14:paraId="6161B405" w14:textId="77777777" w:rsidR="0089589F" w:rsidRDefault="0089589F" w:rsidP="0089589F">
      <w:pPr>
        <w:pStyle w:val="Text"/>
        <w:rPr>
          <w:b/>
        </w:rPr>
      </w:pPr>
    </w:p>
    <w:p w14:paraId="052388B4" w14:textId="77777777" w:rsidR="00994066" w:rsidRPr="0089589F" w:rsidRDefault="00994066" w:rsidP="0089589F">
      <w:pPr>
        <w:pStyle w:val="Text"/>
      </w:pPr>
      <w:r w:rsidRPr="0089589F">
        <w:t>For example</w:t>
      </w:r>
    </w:p>
    <w:p w14:paraId="7C440F69" w14:textId="77777777" w:rsidR="0089589F" w:rsidRPr="0089589F" w:rsidRDefault="0089589F" w:rsidP="0089589F">
      <w:pPr>
        <w:pStyle w:val="Text"/>
      </w:pPr>
    </w:p>
    <w:p w14:paraId="3F401B03" w14:textId="77777777" w:rsidR="00994066" w:rsidRPr="0089589F" w:rsidRDefault="00994066" w:rsidP="0089589F">
      <w:pPr>
        <w:pStyle w:val="Text"/>
      </w:pPr>
      <w:r w:rsidRPr="0089589F">
        <w:t>Make sure you can do these calculations. These calculations allow you to calculate u, d, and p from the volatility (</w:t>
      </w:r>
      <w:r w:rsidRPr="0089589F">
        <w:sym w:font="Symbol" w:char="F073"/>
      </w:r>
      <w:r w:rsidRPr="0089589F">
        <w:t xml:space="preserve">) and time (t). </w:t>
      </w:r>
    </w:p>
    <w:p w14:paraId="5A10290D" w14:textId="77777777" w:rsidR="0089589F" w:rsidRDefault="0089589F" w:rsidP="0089589F">
      <w:pPr>
        <w:pStyle w:val="Text"/>
      </w:pPr>
    </w:p>
    <w:p w14:paraId="19590FB8" w14:textId="77777777" w:rsidR="00994066" w:rsidRPr="0089589F" w:rsidRDefault="00994066">
      <w:pPr>
        <w:pStyle w:val="Heading3SubGTNI"/>
        <w:pPrChange w:id="3850" w:author="Aleksander Hansen" w:date="2013-02-16T21:05:00Z">
          <w:pPr>
            <w:pStyle w:val="Text"/>
          </w:pPr>
        </w:pPrChange>
      </w:pPr>
      <w:bookmarkStart w:id="3851" w:name="_Toc223340273"/>
      <w:r w:rsidRPr="0089589F">
        <w:t>Scenario #1, Assume:</w:t>
      </w:r>
      <w:bookmarkEnd w:id="3851"/>
    </w:p>
    <w:p w14:paraId="3903C5F1" w14:textId="77777777" w:rsidR="0089589F" w:rsidRDefault="0089589F" w:rsidP="0089589F">
      <w:pPr>
        <w:pStyle w:val="Text"/>
      </w:pPr>
    </w:p>
    <w:p w14:paraId="08BCC037" w14:textId="77777777" w:rsidR="00994066" w:rsidDel="00AD5114" w:rsidRDefault="00994066">
      <w:pPr>
        <w:pStyle w:val="Text"/>
        <w:numPr>
          <w:ilvl w:val="0"/>
          <w:numId w:val="24"/>
        </w:numPr>
        <w:rPr>
          <w:del w:id="3852" w:author="Aleksander Hansen" w:date="2013-02-16T21:03:00Z"/>
        </w:rPr>
        <w:pPrChange w:id="3853" w:author="Aleksander Hansen" w:date="2013-02-16T21:03:00Z">
          <w:pPr>
            <w:pStyle w:val="Text"/>
          </w:pPr>
        </w:pPrChange>
      </w:pPr>
      <w:r w:rsidRPr="00E4605A">
        <w:t>Stock = Strike = $10</w:t>
      </w:r>
    </w:p>
    <w:p w14:paraId="1538FCC8" w14:textId="77777777" w:rsidR="00AD5114" w:rsidRPr="00E4605A" w:rsidRDefault="00AD5114">
      <w:pPr>
        <w:pStyle w:val="Text"/>
        <w:numPr>
          <w:ilvl w:val="0"/>
          <w:numId w:val="24"/>
        </w:numPr>
        <w:rPr>
          <w:ins w:id="3854" w:author="Aleksander Hansen" w:date="2013-02-16T21:03:00Z"/>
        </w:rPr>
        <w:pPrChange w:id="3855" w:author="Aleksander Hansen" w:date="2013-02-16T21:03:00Z">
          <w:pPr>
            <w:pStyle w:val="Text"/>
          </w:pPr>
        </w:pPrChange>
      </w:pPr>
    </w:p>
    <w:p w14:paraId="60CD8FCE" w14:textId="77777777" w:rsidR="0089589F" w:rsidDel="00AD5114" w:rsidRDefault="0089589F">
      <w:pPr>
        <w:pStyle w:val="Text"/>
        <w:numPr>
          <w:ilvl w:val="0"/>
          <w:numId w:val="24"/>
        </w:numPr>
        <w:rPr>
          <w:del w:id="3856" w:author="Aleksander Hansen" w:date="2013-02-16T21:03:00Z"/>
        </w:rPr>
        <w:pPrChange w:id="3857" w:author="Aleksander Hansen" w:date="2013-02-16T21:03:00Z">
          <w:pPr>
            <w:pStyle w:val="Text"/>
          </w:pPr>
        </w:pPrChange>
      </w:pPr>
    </w:p>
    <w:p w14:paraId="4C26C490" w14:textId="77777777" w:rsidR="00994066" w:rsidDel="00AD5114" w:rsidRDefault="00994066">
      <w:pPr>
        <w:pStyle w:val="Text"/>
        <w:numPr>
          <w:ilvl w:val="0"/>
          <w:numId w:val="24"/>
        </w:numPr>
        <w:rPr>
          <w:del w:id="3858" w:author="Aleksander Hansen" w:date="2013-02-16T21:03:00Z"/>
        </w:rPr>
        <w:pPrChange w:id="3859" w:author="Aleksander Hansen" w:date="2013-02-16T21:03:00Z">
          <w:pPr>
            <w:pStyle w:val="Text"/>
          </w:pPr>
        </w:pPrChange>
      </w:pPr>
      <w:r w:rsidRPr="00E4605A">
        <w:t>Time (t) = 3 months (0.25)</w:t>
      </w:r>
    </w:p>
    <w:p w14:paraId="1E446A0A" w14:textId="77777777" w:rsidR="00AD5114" w:rsidRPr="00E4605A" w:rsidRDefault="00AD5114">
      <w:pPr>
        <w:pStyle w:val="Text"/>
        <w:numPr>
          <w:ilvl w:val="0"/>
          <w:numId w:val="24"/>
        </w:numPr>
        <w:rPr>
          <w:ins w:id="3860" w:author="Aleksander Hansen" w:date="2013-02-16T21:03:00Z"/>
        </w:rPr>
        <w:pPrChange w:id="3861" w:author="Aleksander Hansen" w:date="2013-02-16T21:03:00Z">
          <w:pPr>
            <w:pStyle w:val="Text"/>
          </w:pPr>
        </w:pPrChange>
      </w:pPr>
    </w:p>
    <w:p w14:paraId="4912C932" w14:textId="77777777" w:rsidR="0089589F" w:rsidDel="00AD5114" w:rsidRDefault="0089589F">
      <w:pPr>
        <w:pStyle w:val="Text"/>
        <w:numPr>
          <w:ilvl w:val="0"/>
          <w:numId w:val="24"/>
        </w:numPr>
        <w:rPr>
          <w:del w:id="3862" w:author="Aleksander Hansen" w:date="2013-02-16T21:03:00Z"/>
        </w:rPr>
        <w:pPrChange w:id="3863" w:author="Aleksander Hansen" w:date="2013-02-16T21:03:00Z">
          <w:pPr>
            <w:pStyle w:val="Text"/>
          </w:pPr>
        </w:pPrChange>
      </w:pPr>
    </w:p>
    <w:p w14:paraId="064FA634" w14:textId="77777777" w:rsidR="00994066" w:rsidDel="00AD5114" w:rsidRDefault="00994066">
      <w:pPr>
        <w:pStyle w:val="Text"/>
        <w:numPr>
          <w:ilvl w:val="0"/>
          <w:numId w:val="24"/>
        </w:numPr>
        <w:rPr>
          <w:del w:id="3864" w:author="Aleksander Hansen" w:date="2013-02-16T21:03:00Z"/>
        </w:rPr>
        <w:pPrChange w:id="3865" w:author="Aleksander Hansen" w:date="2013-02-16T21:03:00Z">
          <w:pPr>
            <w:pStyle w:val="Text"/>
          </w:pPr>
        </w:pPrChange>
      </w:pPr>
      <w:r w:rsidRPr="00E4605A">
        <w:t>Volatility (</w:t>
      </w:r>
      <w:r w:rsidRPr="00E4605A">
        <w:sym w:font="Symbol" w:char="F073"/>
      </w:r>
      <w:r w:rsidRPr="00E4605A">
        <w:t>) = 20%</w:t>
      </w:r>
    </w:p>
    <w:p w14:paraId="7C719B67" w14:textId="77777777" w:rsidR="00AD5114" w:rsidRPr="00E4605A" w:rsidRDefault="00AD5114">
      <w:pPr>
        <w:pStyle w:val="Text"/>
        <w:numPr>
          <w:ilvl w:val="0"/>
          <w:numId w:val="24"/>
        </w:numPr>
        <w:rPr>
          <w:ins w:id="3866" w:author="Aleksander Hansen" w:date="2013-02-16T21:03:00Z"/>
        </w:rPr>
        <w:pPrChange w:id="3867" w:author="Aleksander Hansen" w:date="2013-02-16T21:03:00Z">
          <w:pPr>
            <w:pStyle w:val="Text"/>
          </w:pPr>
        </w:pPrChange>
      </w:pPr>
    </w:p>
    <w:p w14:paraId="70BD6A90" w14:textId="77777777" w:rsidR="0089589F" w:rsidDel="00AD5114" w:rsidRDefault="0089589F">
      <w:pPr>
        <w:pStyle w:val="Text"/>
        <w:numPr>
          <w:ilvl w:val="0"/>
          <w:numId w:val="24"/>
        </w:numPr>
        <w:rPr>
          <w:del w:id="3868" w:author="Aleksander Hansen" w:date="2013-02-16T21:03:00Z"/>
        </w:rPr>
        <w:pPrChange w:id="3869" w:author="Aleksander Hansen" w:date="2013-02-16T21:03:00Z">
          <w:pPr>
            <w:pStyle w:val="Text"/>
          </w:pPr>
        </w:pPrChange>
      </w:pPr>
    </w:p>
    <w:p w14:paraId="38A7BCDB" w14:textId="77777777" w:rsidR="00994066" w:rsidRPr="00E4605A" w:rsidRDefault="00994066">
      <w:pPr>
        <w:pStyle w:val="Text"/>
        <w:numPr>
          <w:ilvl w:val="0"/>
          <w:numId w:val="24"/>
        </w:numPr>
        <w:pPrChange w:id="3870" w:author="Aleksander Hansen" w:date="2013-02-16T21:03:00Z">
          <w:pPr>
            <w:pStyle w:val="Text"/>
          </w:pPr>
        </w:pPrChange>
      </w:pPr>
      <w:r w:rsidRPr="00E4605A">
        <w:t>Riskless rate = 5%</w:t>
      </w:r>
    </w:p>
    <w:p w14:paraId="2DAE09A1" w14:textId="77777777" w:rsidR="0089589F" w:rsidRDefault="0051240F">
      <w:pPr>
        <w:pStyle w:val="Text"/>
        <w:jc w:val="center"/>
        <w:pPrChange w:id="3871" w:author="Aleksander Hansen" w:date="2013-02-16T21:03:00Z">
          <w:pPr>
            <w:pStyle w:val="Text"/>
          </w:pPr>
        </w:pPrChange>
      </w:pPr>
      <w:r>
        <w:pict w14:anchorId="21B4DFBC">
          <v:shape id="_x0000_i1055" type="#_x0000_t75" style="width:369.7pt;height:32.35pt">
            <v:imagedata r:id="rId68" o:title=""/>
          </v:shape>
        </w:pict>
      </w:r>
    </w:p>
    <w:p w14:paraId="1604FE98" w14:textId="08B42DF3" w:rsidR="00994066" w:rsidRDefault="0051240F">
      <w:pPr>
        <w:pStyle w:val="Text"/>
        <w:jc w:val="center"/>
        <w:pPrChange w:id="3872" w:author="Aleksander Hansen" w:date="2013-02-16T21:03:00Z">
          <w:pPr>
            <w:pStyle w:val="Text"/>
          </w:pPr>
        </w:pPrChange>
      </w:pPr>
      <w:r>
        <w:pict w14:anchorId="32F7E506">
          <v:shape id="_x0000_i1056" type="#_x0000_t75" style="width:264.55pt;height:48.55pt">
            <v:imagedata r:id="rId69" o:title=""/>
          </v:shape>
        </w:pict>
      </w:r>
    </w:p>
    <w:tbl>
      <w:tblPr>
        <w:tblpPr w:leftFromText="187" w:rightFromText="187" w:vertAnchor="text" w:horzAnchor="margin" w:tblpY="730"/>
        <w:tblOverlap w:val="never"/>
        <w:tblW w:w="5184"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left w:w="0" w:type="dxa"/>
          <w:right w:w="0" w:type="dxa"/>
        </w:tblCellMar>
        <w:tblLook w:val="04A0" w:firstRow="1" w:lastRow="0" w:firstColumn="1" w:lastColumn="0" w:noHBand="0" w:noVBand="1"/>
        <w:tblPrChange w:id="3873" w:author="Aleksander Hansen" w:date="2013-02-16T21:04:00Z">
          <w:tblPr>
            <w:tblpPr w:leftFromText="187" w:rightFromText="187" w:vertAnchor="text" w:horzAnchor="margin" w:tblpY="730"/>
            <w:tblOverlap w:val="never"/>
            <w:tblW w:w="5184" w:type="dxa"/>
            <w:tblLayout w:type="fixed"/>
            <w:tblCellMar>
              <w:left w:w="0" w:type="dxa"/>
              <w:right w:w="0" w:type="dxa"/>
            </w:tblCellMar>
            <w:tblLook w:val="04A0" w:firstRow="1" w:lastRow="0" w:firstColumn="1" w:lastColumn="0" w:noHBand="0" w:noVBand="1"/>
          </w:tblPr>
        </w:tblPrChange>
      </w:tblPr>
      <w:tblGrid>
        <w:gridCol w:w="1639"/>
        <w:gridCol w:w="1295"/>
        <w:gridCol w:w="308"/>
        <w:gridCol w:w="831"/>
        <w:gridCol w:w="1111"/>
        <w:tblGridChange w:id="3874">
          <w:tblGrid>
            <w:gridCol w:w="1639"/>
            <w:gridCol w:w="1295"/>
            <w:gridCol w:w="308"/>
            <w:gridCol w:w="831"/>
            <w:gridCol w:w="1111"/>
          </w:tblGrid>
        </w:tblGridChange>
      </w:tblGrid>
      <w:tr w:rsidR="00994066" w:rsidRPr="00997884" w14:paraId="37E2CF77" w14:textId="77777777" w:rsidTr="00AD5114">
        <w:trPr>
          <w:trHeight w:hRule="exact" w:val="321"/>
          <w:trPrChange w:id="3875" w:author="Aleksander Hansen" w:date="2013-02-16T21:04:00Z">
            <w:trPr>
              <w:trHeight w:hRule="exact" w:val="321"/>
            </w:trPr>
          </w:trPrChange>
        </w:trPr>
        <w:tc>
          <w:tcPr>
            <w:tcW w:w="5184" w:type="dxa"/>
            <w:gridSpan w:val="5"/>
            <w:shd w:val="clear" w:color="auto" w:fill="A2B593"/>
            <w:tcMar>
              <w:top w:w="72" w:type="dxa"/>
              <w:left w:w="144" w:type="dxa"/>
              <w:bottom w:w="72" w:type="dxa"/>
              <w:right w:w="144" w:type="dxa"/>
            </w:tcMar>
            <w:vAlign w:val="center"/>
            <w:hideMark/>
            <w:tcPrChange w:id="3876" w:author="Aleksander Hansen" w:date="2013-02-16T21:04:00Z">
              <w:tcPr>
                <w:tcW w:w="5184" w:type="dxa"/>
                <w:gridSpan w:val="5"/>
                <w:tcBorders>
                  <w:top w:val="single" w:sz="8" w:space="0" w:color="9BBB59"/>
                  <w:left w:val="single" w:sz="8" w:space="0" w:color="9BBB59"/>
                  <w:bottom w:val="single" w:sz="8" w:space="0" w:color="9BBB59"/>
                  <w:right w:val="single" w:sz="8" w:space="0" w:color="9BBB59"/>
                </w:tcBorders>
                <w:shd w:val="clear" w:color="auto" w:fill="EAF1DD" w:themeFill="accent3" w:themeFillTint="33"/>
                <w:tcMar>
                  <w:top w:w="72" w:type="dxa"/>
                  <w:left w:w="144" w:type="dxa"/>
                  <w:bottom w:w="72" w:type="dxa"/>
                  <w:right w:w="144" w:type="dxa"/>
                </w:tcMar>
                <w:vAlign w:val="center"/>
                <w:hideMark/>
              </w:tcPr>
            </w:tcPrChange>
          </w:tcPr>
          <w:p w14:paraId="58A7C94F" w14:textId="77777777" w:rsidR="00994066" w:rsidRPr="00997884" w:rsidRDefault="00994066" w:rsidP="0089589F">
            <w:pPr>
              <w:pStyle w:val="Text"/>
              <w:rPr>
                <w:rStyle w:val="Strong"/>
                <w:bCs w:val="0"/>
              </w:rPr>
            </w:pPr>
            <w:r w:rsidRPr="00997884">
              <w:rPr>
                <w:bCs/>
              </w:rPr>
              <w:t>Scenario #1</w:t>
            </w:r>
          </w:p>
        </w:tc>
      </w:tr>
      <w:tr w:rsidR="00994066" w:rsidRPr="00997884" w14:paraId="77349829" w14:textId="77777777" w:rsidTr="00AD5114">
        <w:trPr>
          <w:trHeight w:hRule="exact" w:val="366"/>
          <w:trPrChange w:id="3877" w:author="Aleksander Hansen" w:date="2013-02-16T21:05:00Z">
            <w:trPr>
              <w:trHeight w:hRule="exact" w:val="366"/>
            </w:trPr>
          </w:trPrChange>
        </w:trPr>
        <w:tc>
          <w:tcPr>
            <w:tcW w:w="1639" w:type="dxa"/>
            <w:shd w:val="clear" w:color="auto" w:fill="auto"/>
            <w:tcMar>
              <w:top w:w="72" w:type="dxa"/>
              <w:left w:w="144" w:type="dxa"/>
              <w:bottom w:w="72" w:type="dxa"/>
              <w:right w:w="144" w:type="dxa"/>
            </w:tcMar>
            <w:vAlign w:val="center"/>
            <w:hideMark/>
            <w:tcPrChange w:id="3878" w:author="Aleksander Hansen" w:date="2013-02-16T21:05:00Z">
              <w:tcPr>
                <w:tcW w:w="1639"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133DD410" w14:textId="77777777" w:rsidR="00994066" w:rsidRPr="00997884" w:rsidRDefault="00994066" w:rsidP="0089589F">
            <w:pPr>
              <w:pStyle w:val="Text"/>
              <w:rPr>
                <w:rStyle w:val="Strong"/>
              </w:rPr>
            </w:pPr>
            <w:r w:rsidRPr="00997884">
              <w:t>Stock</w:t>
            </w:r>
          </w:p>
        </w:tc>
        <w:tc>
          <w:tcPr>
            <w:tcW w:w="1295" w:type="dxa"/>
            <w:shd w:val="clear" w:color="auto" w:fill="auto"/>
            <w:tcMar>
              <w:top w:w="72" w:type="dxa"/>
              <w:left w:w="144" w:type="dxa"/>
              <w:bottom w:w="72" w:type="dxa"/>
              <w:right w:w="144" w:type="dxa"/>
            </w:tcMar>
            <w:vAlign w:val="center"/>
            <w:hideMark/>
            <w:tcPrChange w:id="3879" w:author="Aleksander Hansen" w:date="2013-02-16T21:05:00Z">
              <w:tcPr>
                <w:tcW w:w="1295"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45FD1665" w14:textId="77777777" w:rsidR="00994066" w:rsidRPr="00997884" w:rsidRDefault="00994066" w:rsidP="0089589F">
            <w:pPr>
              <w:pStyle w:val="Text"/>
              <w:rPr>
                <w:rStyle w:val="Strong"/>
              </w:rPr>
            </w:pPr>
            <w:r w:rsidRPr="00997884">
              <w:t xml:space="preserve">$10.00 </w:t>
            </w:r>
          </w:p>
        </w:tc>
        <w:tc>
          <w:tcPr>
            <w:tcW w:w="308" w:type="dxa"/>
            <w:tcBorders>
              <w:right w:val="nil"/>
            </w:tcBorders>
            <w:shd w:val="clear" w:color="auto" w:fill="auto"/>
            <w:tcMar>
              <w:top w:w="72" w:type="dxa"/>
              <w:left w:w="144" w:type="dxa"/>
              <w:bottom w:w="72" w:type="dxa"/>
              <w:right w:w="144" w:type="dxa"/>
            </w:tcMar>
            <w:vAlign w:val="center"/>
            <w:hideMark/>
            <w:tcPrChange w:id="3880" w:author="Aleksander Hansen" w:date="2013-02-16T21:05:00Z">
              <w:tcPr>
                <w:tcW w:w="308"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1950FD75" w14:textId="77777777" w:rsidR="00994066" w:rsidRPr="00997884" w:rsidRDefault="00994066" w:rsidP="0089589F">
            <w:pPr>
              <w:pStyle w:val="Text"/>
              <w:rPr>
                <w:rStyle w:val="Strong"/>
              </w:rPr>
            </w:pPr>
          </w:p>
        </w:tc>
        <w:tc>
          <w:tcPr>
            <w:tcW w:w="831" w:type="dxa"/>
            <w:tcBorders>
              <w:left w:val="nil"/>
            </w:tcBorders>
            <w:shd w:val="clear" w:color="auto" w:fill="auto"/>
            <w:tcMar>
              <w:top w:w="72" w:type="dxa"/>
              <w:left w:w="144" w:type="dxa"/>
              <w:bottom w:w="72" w:type="dxa"/>
              <w:right w:w="144" w:type="dxa"/>
            </w:tcMar>
            <w:vAlign w:val="center"/>
            <w:hideMark/>
            <w:tcPrChange w:id="3881" w:author="Aleksander Hansen" w:date="2013-02-16T21:05:00Z">
              <w:tcPr>
                <w:tcW w:w="83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53182009" w14:textId="77777777" w:rsidR="00994066" w:rsidRPr="00997884" w:rsidRDefault="00994066" w:rsidP="0089589F">
            <w:pPr>
              <w:pStyle w:val="Text"/>
              <w:rPr>
                <w:rStyle w:val="Strong"/>
              </w:rPr>
            </w:pPr>
            <w:proofErr w:type="gramStart"/>
            <w:r w:rsidRPr="00997884">
              <w:t>u</w:t>
            </w:r>
            <w:proofErr w:type="gramEnd"/>
          </w:p>
        </w:tc>
        <w:tc>
          <w:tcPr>
            <w:tcW w:w="1111" w:type="dxa"/>
            <w:shd w:val="clear" w:color="auto" w:fill="auto"/>
            <w:tcMar>
              <w:top w:w="72" w:type="dxa"/>
              <w:left w:w="144" w:type="dxa"/>
              <w:bottom w:w="72" w:type="dxa"/>
              <w:right w:w="144" w:type="dxa"/>
            </w:tcMar>
            <w:vAlign w:val="center"/>
            <w:hideMark/>
            <w:tcPrChange w:id="3882" w:author="Aleksander Hansen" w:date="2013-02-16T21:05:00Z">
              <w:tcPr>
                <w:tcW w:w="111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5F91CB64" w14:textId="77777777" w:rsidR="00994066" w:rsidRPr="00997884" w:rsidRDefault="00994066" w:rsidP="0089589F">
            <w:pPr>
              <w:pStyle w:val="Text"/>
              <w:rPr>
                <w:rStyle w:val="Strong"/>
              </w:rPr>
            </w:pPr>
            <w:r w:rsidRPr="00997884">
              <w:t xml:space="preserve">1.11 </w:t>
            </w:r>
          </w:p>
        </w:tc>
      </w:tr>
      <w:tr w:rsidR="00994066" w:rsidRPr="00997884" w14:paraId="07BD8FA0" w14:textId="77777777" w:rsidTr="00AD5114">
        <w:trPr>
          <w:trHeight w:hRule="exact" w:val="321"/>
          <w:trPrChange w:id="3883" w:author="Aleksander Hansen" w:date="2013-02-16T21:05:00Z">
            <w:trPr>
              <w:trHeight w:hRule="exact" w:val="321"/>
            </w:trPr>
          </w:trPrChange>
        </w:trPr>
        <w:tc>
          <w:tcPr>
            <w:tcW w:w="1639" w:type="dxa"/>
            <w:shd w:val="clear" w:color="auto" w:fill="auto"/>
            <w:tcMar>
              <w:top w:w="72" w:type="dxa"/>
              <w:left w:w="144" w:type="dxa"/>
              <w:bottom w:w="72" w:type="dxa"/>
              <w:right w:w="144" w:type="dxa"/>
            </w:tcMar>
            <w:vAlign w:val="center"/>
            <w:hideMark/>
            <w:tcPrChange w:id="3884" w:author="Aleksander Hansen" w:date="2013-02-16T21:05:00Z">
              <w:tcPr>
                <w:tcW w:w="1639"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37BE5F1F" w14:textId="77777777" w:rsidR="00994066" w:rsidRPr="00997884" w:rsidRDefault="00994066" w:rsidP="0089589F">
            <w:pPr>
              <w:pStyle w:val="Text"/>
              <w:rPr>
                <w:rStyle w:val="Strong"/>
              </w:rPr>
            </w:pPr>
            <w:r w:rsidRPr="00997884">
              <w:t>Strike</w:t>
            </w:r>
          </w:p>
        </w:tc>
        <w:tc>
          <w:tcPr>
            <w:tcW w:w="1295" w:type="dxa"/>
            <w:shd w:val="clear" w:color="auto" w:fill="auto"/>
            <w:tcMar>
              <w:top w:w="72" w:type="dxa"/>
              <w:left w:w="144" w:type="dxa"/>
              <w:bottom w:w="72" w:type="dxa"/>
              <w:right w:w="144" w:type="dxa"/>
            </w:tcMar>
            <w:vAlign w:val="center"/>
            <w:hideMark/>
            <w:tcPrChange w:id="3885" w:author="Aleksander Hansen" w:date="2013-02-16T21:05:00Z">
              <w:tcPr>
                <w:tcW w:w="1295"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1D53F644" w14:textId="77777777" w:rsidR="00994066" w:rsidRPr="00997884" w:rsidRDefault="00994066" w:rsidP="0089589F">
            <w:pPr>
              <w:pStyle w:val="Text"/>
              <w:rPr>
                <w:rStyle w:val="Strong"/>
              </w:rPr>
            </w:pPr>
            <w:r w:rsidRPr="00997884">
              <w:t xml:space="preserve">$10.00 </w:t>
            </w:r>
          </w:p>
        </w:tc>
        <w:tc>
          <w:tcPr>
            <w:tcW w:w="308" w:type="dxa"/>
            <w:tcBorders>
              <w:right w:val="nil"/>
            </w:tcBorders>
            <w:shd w:val="clear" w:color="auto" w:fill="auto"/>
            <w:tcMar>
              <w:top w:w="72" w:type="dxa"/>
              <w:left w:w="144" w:type="dxa"/>
              <w:bottom w:w="72" w:type="dxa"/>
              <w:right w:w="144" w:type="dxa"/>
            </w:tcMar>
            <w:vAlign w:val="center"/>
            <w:hideMark/>
            <w:tcPrChange w:id="3886" w:author="Aleksander Hansen" w:date="2013-02-16T21:05:00Z">
              <w:tcPr>
                <w:tcW w:w="308"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391B458D" w14:textId="77777777" w:rsidR="00994066" w:rsidRPr="00997884" w:rsidRDefault="00994066" w:rsidP="0089589F">
            <w:pPr>
              <w:pStyle w:val="Text"/>
              <w:rPr>
                <w:rStyle w:val="Strong"/>
              </w:rPr>
            </w:pPr>
          </w:p>
        </w:tc>
        <w:tc>
          <w:tcPr>
            <w:tcW w:w="831" w:type="dxa"/>
            <w:tcBorders>
              <w:left w:val="nil"/>
            </w:tcBorders>
            <w:shd w:val="clear" w:color="auto" w:fill="auto"/>
            <w:tcMar>
              <w:top w:w="72" w:type="dxa"/>
              <w:left w:w="144" w:type="dxa"/>
              <w:bottom w:w="72" w:type="dxa"/>
              <w:right w:w="144" w:type="dxa"/>
            </w:tcMar>
            <w:vAlign w:val="center"/>
            <w:hideMark/>
            <w:tcPrChange w:id="3887" w:author="Aleksander Hansen" w:date="2013-02-16T21:05:00Z">
              <w:tcPr>
                <w:tcW w:w="83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66480A90" w14:textId="77777777" w:rsidR="00994066" w:rsidRPr="00997884" w:rsidRDefault="00994066" w:rsidP="0089589F">
            <w:pPr>
              <w:pStyle w:val="Text"/>
              <w:rPr>
                <w:rStyle w:val="Strong"/>
              </w:rPr>
            </w:pPr>
            <w:proofErr w:type="gramStart"/>
            <w:r w:rsidRPr="00997884">
              <w:t>d</w:t>
            </w:r>
            <w:proofErr w:type="gramEnd"/>
          </w:p>
        </w:tc>
        <w:tc>
          <w:tcPr>
            <w:tcW w:w="1111" w:type="dxa"/>
            <w:shd w:val="clear" w:color="auto" w:fill="auto"/>
            <w:tcMar>
              <w:top w:w="72" w:type="dxa"/>
              <w:left w:w="144" w:type="dxa"/>
              <w:bottom w:w="72" w:type="dxa"/>
              <w:right w:w="144" w:type="dxa"/>
            </w:tcMar>
            <w:vAlign w:val="center"/>
            <w:hideMark/>
            <w:tcPrChange w:id="3888" w:author="Aleksander Hansen" w:date="2013-02-16T21:05:00Z">
              <w:tcPr>
                <w:tcW w:w="111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74CA1611" w14:textId="77777777" w:rsidR="00994066" w:rsidRPr="00997884" w:rsidRDefault="00994066" w:rsidP="0089589F">
            <w:pPr>
              <w:pStyle w:val="Text"/>
              <w:rPr>
                <w:rStyle w:val="Strong"/>
              </w:rPr>
            </w:pPr>
            <w:r w:rsidRPr="00997884">
              <w:t xml:space="preserve">0.9 </w:t>
            </w:r>
          </w:p>
        </w:tc>
      </w:tr>
      <w:tr w:rsidR="00994066" w:rsidRPr="00997884" w14:paraId="0E3C3714" w14:textId="77777777" w:rsidTr="00AD5114">
        <w:trPr>
          <w:trHeight w:hRule="exact" w:val="321"/>
          <w:trPrChange w:id="3889" w:author="Aleksander Hansen" w:date="2013-02-16T21:05:00Z">
            <w:trPr>
              <w:trHeight w:hRule="exact" w:val="321"/>
            </w:trPr>
          </w:trPrChange>
        </w:trPr>
        <w:tc>
          <w:tcPr>
            <w:tcW w:w="1639" w:type="dxa"/>
            <w:shd w:val="clear" w:color="auto" w:fill="auto"/>
            <w:tcMar>
              <w:top w:w="72" w:type="dxa"/>
              <w:left w:w="144" w:type="dxa"/>
              <w:bottom w:w="72" w:type="dxa"/>
              <w:right w:w="144" w:type="dxa"/>
            </w:tcMar>
            <w:vAlign w:val="center"/>
            <w:hideMark/>
            <w:tcPrChange w:id="3890" w:author="Aleksander Hansen" w:date="2013-02-16T21:05:00Z">
              <w:tcPr>
                <w:tcW w:w="1639"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0E3BB3F0" w14:textId="77777777" w:rsidR="00994066" w:rsidRPr="00997884" w:rsidRDefault="00994066" w:rsidP="0089589F">
            <w:pPr>
              <w:pStyle w:val="Text"/>
              <w:rPr>
                <w:rStyle w:val="Strong"/>
              </w:rPr>
            </w:pPr>
            <w:r w:rsidRPr="00997884">
              <w:t>Time (</w:t>
            </w:r>
            <w:proofErr w:type="spellStart"/>
            <w:r w:rsidRPr="00997884">
              <w:t>yrs</w:t>
            </w:r>
            <w:proofErr w:type="spellEnd"/>
            <w:r w:rsidRPr="00997884">
              <w:t>)</w:t>
            </w:r>
          </w:p>
        </w:tc>
        <w:tc>
          <w:tcPr>
            <w:tcW w:w="1295" w:type="dxa"/>
            <w:shd w:val="clear" w:color="auto" w:fill="auto"/>
            <w:tcMar>
              <w:top w:w="72" w:type="dxa"/>
              <w:left w:w="144" w:type="dxa"/>
              <w:bottom w:w="72" w:type="dxa"/>
              <w:right w:w="144" w:type="dxa"/>
            </w:tcMar>
            <w:vAlign w:val="center"/>
            <w:hideMark/>
            <w:tcPrChange w:id="3891" w:author="Aleksander Hansen" w:date="2013-02-16T21:05:00Z">
              <w:tcPr>
                <w:tcW w:w="1295"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2372A441" w14:textId="77777777" w:rsidR="00994066" w:rsidRPr="00997884" w:rsidRDefault="00994066" w:rsidP="0089589F">
            <w:pPr>
              <w:pStyle w:val="Text"/>
              <w:rPr>
                <w:rStyle w:val="Strong"/>
              </w:rPr>
            </w:pPr>
            <w:r w:rsidRPr="00997884">
              <w:t xml:space="preserve">0.25 </w:t>
            </w:r>
          </w:p>
        </w:tc>
        <w:tc>
          <w:tcPr>
            <w:tcW w:w="308" w:type="dxa"/>
            <w:tcBorders>
              <w:right w:val="nil"/>
            </w:tcBorders>
            <w:shd w:val="clear" w:color="auto" w:fill="auto"/>
            <w:tcMar>
              <w:top w:w="72" w:type="dxa"/>
              <w:left w:w="144" w:type="dxa"/>
              <w:bottom w:w="72" w:type="dxa"/>
              <w:right w:w="144" w:type="dxa"/>
            </w:tcMar>
            <w:vAlign w:val="center"/>
            <w:hideMark/>
            <w:tcPrChange w:id="3892" w:author="Aleksander Hansen" w:date="2013-02-16T21:05:00Z">
              <w:tcPr>
                <w:tcW w:w="308"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00140F95" w14:textId="77777777" w:rsidR="00994066" w:rsidRPr="00997884" w:rsidRDefault="00994066" w:rsidP="0089589F">
            <w:pPr>
              <w:pStyle w:val="Text"/>
              <w:rPr>
                <w:rStyle w:val="Strong"/>
              </w:rPr>
            </w:pPr>
          </w:p>
        </w:tc>
        <w:tc>
          <w:tcPr>
            <w:tcW w:w="831" w:type="dxa"/>
            <w:tcBorders>
              <w:left w:val="nil"/>
            </w:tcBorders>
            <w:shd w:val="clear" w:color="auto" w:fill="auto"/>
            <w:tcMar>
              <w:top w:w="72" w:type="dxa"/>
              <w:left w:w="144" w:type="dxa"/>
              <w:bottom w:w="72" w:type="dxa"/>
              <w:right w:w="144" w:type="dxa"/>
            </w:tcMar>
            <w:vAlign w:val="center"/>
            <w:hideMark/>
            <w:tcPrChange w:id="3893" w:author="Aleksander Hansen" w:date="2013-02-16T21:05:00Z">
              <w:tcPr>
                <w:tcW w:w="83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1CA682ED" w14:textId="77777777" w:rsidR="00994066" w:rsidRPr="00997884" w:rsidRDefault="00994066" w:rsidP="0089589F">
            <w:pPr>
              <w:pStyle w:val="Text"/>
              <w:rPr>
                <w:rStyle w:val="Strong"/>
              </w:rPr>
            </w:pPr>
            <w:proofErr w:type="gramStart"/>
            <w:r w:rsidRPr="00997884">
              <w:t>a</w:t>
            </w:r>
            <w:proofErr w:type="gramEnd"/>
          </w:p>
        </w:tc>
        <w:tc>
          <w:tcPr>
            <w:tcW w:w="1111" w:type="dxa"/>
            <w:shd w:val="clear" w:color="auto" w:fill="auto"/>
            <w:tcMar>
              <w:top w:w="72" w:type="dxa"/>
              <w:left w:w="144" w:type="dxa"/>
              <w:bottom w:w="72" w:type="dxa"/>
              <w:right w:w="144" w:type="dxa"/>
            </w:tcMar>
            <w:vAlign w:val="center"/>
            <w:hideMark/>
            <w:tcPrChange w:id="3894" w:author="Aleksander Hansen" w:date="2013-02-16T21:05:00Z">
              <w:tcPr>
                <w:tcW w:w="111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3AF96FA1" w14:textId="77777777" w:rsidR="00994066" w:rsidRPr="00997884" w:rsidRDefault="00994066" w:rsidP="0089589F">
            <w:pPr>
              <w:pStyle w:val="Text"/>
              <w:rPr>
                <w:rStyle w:val="Strong"/>
              </w:rPr>
            </w:pPr>
            <w:r w:rsidRPr="00997884">
              <w:t xml:space="preserve">1.01 </w:t>
            </w:r>
          </w:p>
        </w:tc>
      </w:tr>
      <w:tr w:rsidR="00994066" w:rsidRPr="00997884" w14:paraId="4E625177" w14:textId="77777777" w:rsidTr="006366F2">
        <w:trPr>
          <w:trHeight w:hRule="exact" w:val="364"/>
          <w:trPrChange w:id="3895" w:author="Aleksander Hansen" w:date="2013-02-16T21:05:00Z">
            <w:trPr>
              <w:trHeight w:hRule="exact" w:val="321"/>
            </w:trPr>
          </w:trPrChange>
        </w:trPr>
        <w:tc>
          <w:tcPr>
            <w:tcW w:w="1639" w:type="dxa"/>
            <w:shd w:val="clear" w:color="auto" w:fill="auto"/>
            <w:tcMar>
              <w:top w:w="72" w:type="dxa"/>
              <w:left w:w="144" w:type="dxa"/>
              <w:bottom w:w="72" w:type="dxa"/>
              <w:right w:w="144" w:type="dxa"/>
            </w:tcMar>
            <w:vAlign w:val="center"/>
            <w:hideMark/>
            <w:tcPrChange w:id="3896" w:author="Aleksander Hansen" w:date="2013-02-16T21:05:00Z">
              <w:tcPr>
                <w:tcW w:w="1639"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3719A799" w14:textId="77777777" w:rsidR="00994066" w:rsidRPr="00997884" w:rsidRDefault="00994066" w:rsidP="0089589F">
            <w:pPr>
              <w:pStyle w:val="Text"/>
              <w:rPr>
                <w:rStyle w:val="Strong"/>
              </w:rPr>
            </w:pPr>
            <w:r w:rsidRPr="00997884">
              <w:t>Volatility</w:t>
            </w:r>
          </w:p>
        </w:tc>
        <w:tc>
          <w:tcPr>
            <w:tcW w:w="1295" w:type="dxa"/>
            <w:shd w:val="clear" w:color="auto" w:fill="auto"/>
            <w:tcMar>
              <w:top w:w="72" w:type="dxa"/>
              <w:left w:w="144" w:type="dxa"/>
              <w:bottom w:w="72" w:type="dxa"/>
              <w:right w:w="144" w:type="dxa"/>
            </w:tcMar>
            <w:vAlign w:val="center"/>
            <w:hideMark/>
            <w:tcPrChange w:id="3897" w:author="Aleksander Hansen" w:date="2013-02-16T21:05:00Z">
              <w:tcPr>
                <w:tcW w:w="1295"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6E3F6E4C" w14:textId="77777777" w:rsidR="00994066" w:rsidRPr="00997884" w:rsidRDefault="00994066" w:rsidP="0089589F">
            <w:pPr>
              <w:pStyle w:val="Text"/>
              <w:rPr>
                <w:rStyle w:val="Strong"/>
              </w:rPr>
            </w:pPr>
            <w:r w:rsidRPr="00997884">
              <w:t xml:space="preserve">0.20 </w:t>
            </w:r>
          </w:p>
        </w:tc>
        <w:tc>
          <w:tcPr>
            <w:tcW w:w="308" w:type="dxa"/>
            <w:tcBorders>
              <w:right w:val="nil"/>
            </w:tcBorders>
            <w:shd w:val="clear" w:color="auto" w:fill="auto"/>
            <w:tcMar>
              <w:top w:w="72" w:type="dxa"/>
              <w:left w:w="144" w:type="dxa"/>
              <w:bottom w:w="72" w:type="dxa"/>
              <w:right w:w="144" w:type="dxa"/>
            </w:tcMar>
            <w:vAlign w:val="center"/>
            <w:hideMark/>
            <w:tcPrChange w:id="3898" w:author="Aleksander Hansen" w:date="2013-02-16T21:05:00Z">
              <w:tcPr>
                <w:tcW w:w="308"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12775206" w14:textId="77777777" w:rsidR="00994066" w:rsidRPr="00997884" w:rsidRDefault="00994066" w:rsidP="0089589F">
            <w:pPr>
              <w:pStyle w:val="Text"/>
              <w:rPr>
                <w:rStyle w:val="Strong"/>
              </w:rPr>
            </w:pPr>
          </w:p>
        </w:tc>
        <w:tc>
          <w:tcPr>
            <w:tcW w:w="831" w:type="dxa"/>
            <w:tcBorders>
              <w:left w:val="nil"/>
            </w:tcBorders>
            <w:shd w:val="clear" w:color="auto" w:fill="auto"/>
            <w:tcMar>
              <w:top w:w="72" w:type="dxa"/>
              <w:left w:w="144" w:type="dxa"/>
              <w:bottom w:w="72" w:type="dxa"/>
              <w:right w:w="144" w:type="dxa"/>
            </w:tcMar>
            <w:vAlign w:val="center"/>
            <w:hideMark/>
            <w:tcPrChange w:id="3899" w:author="Aleksander Hansen" w:date="2013-02-16T21:05:00Z">
              <w:tcPr>
                <w:tcW w:w="83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06925FC3" w14:textId="77777777" w:rsidR="00994066" w:rsidRPr="00997884" w:rsidRDefault="00994066" w:rsidP="0089589F">
            <w:pPr>
              <w:pStyle w:val="Text"/>
              <w:rPr>
                <w:rStyle w:val="Strong"/>
              </w:rPr>
            </w:pPr>
            <w:proofErr w:type="gramStart"/>
            <w:r w:rsidRPr="00997884">
              <w:t>p</w:t>
            </w:r>
            <w:proofErr w:type="gramEnd"/>
          </w:p>
        </w:tc>
        <w:tc>
          <w:tcPr>
            <w:tcW w:w="1111" w:type="dxa"/>
            <w:shd w:val="clear" w:color="auto" w:fill="auto"/>
            <w:tcMar>
              <w:top w:w="72" w:type="dxa"/>
              <w:left w:w="144" w:type="dxa"/>
              <w:bottom w:w="72" w:type="dxa"/>
              <w:right w:w="144" w:type="dxa"/>
            </w:tcMar>
            <w:vAlign w:val="center"/>
            <w:hideMark/>
            <w:tcPrChange w:id="3900" w:author="Aleksander Hansen" w:date="2013-02-16T21:05:00Z">
              <w:tcPr>
                <w:tcW w:w="111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38707C6E" w14:textId="77777777" w:rsidR="00994066" w:rsidRPr="00997884" w:rsidRDefault="00994066" w:rsidP="0089589F">
            <w:pPr>
              <w:pStyle w:val="Text"/>
              <w:rPr>
                <w:rStyle w:val="Strong"/>
              </w:rPr>
            </w:pPr>
            <w:r w:rsidRPr="00997884">
              <w:t xml:space="preserve">0.54 </w:t>
            </w:r>
          </w:p>
        </w:tc>
      </w:tr>
      <w:tr w:rsidR="00994066" w:rsidRPr="00997884" w14:paraId="1EBA8399" w14:textId="77777777" w:rsidTr="006366F2">
        <w:trPr>
          <w:trHeight w:hRule="exact" w:val="373"/>
          <w:trPrChange w:id="3901" w:author="Aleksander Hansen" w:date="2013-02-16T21:05:00Z">
            <w:trPr>
              <w:trHeight w:hRule="exact" w:val="321"/>
            </w:trPr>
          </w:trPrChange>
        </w:trPr>
        <w:tc>
          <w:tcPr>
            <w:tcW w:w="1639" w:type="dxa"/>
            <w:shd w:val="clear" w:color="auto" w:fill="auto"/>
            <w:tcMar>
              <w:top w:w="72" w:type="dxa"/>
              <w:left w:w="144" w:type="dxa"/>
              <w:bottom w:w="72" w:type="dxa"/>
              <w:right w:w="144" w:type="dxa"/>
            </w:tcMar>
            <w:vAlign w:val="center"/>
            <w:hideMark/>
            <w:tcPrChange w:id="3902" w:author="Aleksander Hansen" w:date="2013-02-16T21:05:00Z">
              <w:tcPr>
                <w:tcW w:w="1639"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2CDC2357" w14:textId="77777777" w:rsidR="00994066" w:rsidRPr="00997884" w:rsidRDefault="00994066" w:rsidP="0089589F">
            <w:pPr>
              <w:pStyle w:val="Text"/>
              <w:rPr>
                <w:rStyle w:val="Strong"/>
              </w:rPr>
            </w:pPr>
            <w:r w:rsidRPr="00997884">
              <w:t>Riskless</w:t>
            </w:r>
          </w:p>
        </w:tc>
        <w:tc>
          <w:tcPr>
            <w:tcW w:w="1295" w:type="dxa"/>
            <w:shd w:val="clear" w:color="auto" w:fill="auto"/>
            <w:tcMar>
              <w:top w:w="72" w:type="dxa"/>
              <w:left w:w="144" w:type="dxa"/>
              <w:bottom w:w="72" w:type="dxa"/>
              <w:right w:w="144" w:type="dxa"/>
            </w:tcMar>
            <w:vAlign w:val="center"/>
            <w:hideMark/>
            <w:tcPrChange w:id="3903" w:author="Aleksander Hansen" w:date="2013-02-16T21:05:00Z">
              <w:tcPr>
                <w:tcW w:w="1295"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144483AB" w14:textId="77777777" w:rsidR="00994066" w:rsidRPr="00997884" w:rsidRDefault="00994066" w:rsidP="0089589F">
            <w:pPr>
              <w:pStyle w:val="Text"/>
              <w:rPr>
                <w:rStyle w:val="Strong"/>
              </w:rPr>
            </w:pPr>
            <w:r w:rsidRPr="00997884">
              <w:t>0.05</w:t>
            </w:r>
          </w:p>
        </w:tc>
        <w:tc>
          <w:tcPr>
            <w:tcW w:w="308" w:type="dxa"/>
            <w:tcBorders>
              <w:right w:val="nil"/>
            </w:tcBorders>
            <w:shd w:val="clear" w:color="auto" w:fill="auto"/>
            <w:tcMar>
              <w:top w:w="72" w:type="dxa"/>
              <w:left w:w="144" w:type="dxa"/>
              <w:bottom w:w="72" w:type="dxa"/>
              <w:right w:w="144" w:type="dxa"/>
            </w:tcMar>
            <w:vAlign w:val="center"/>
            <w:hideMark/>
            <w:tcPrChange w:id="3904" w:author="Aleksander Hansen" w:date="2013-02-16T21:05:00Z">
              <w:tcPr>
                <w:tcW w:w="308"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237C0067" w14:textId="77777777" w:rsidR="00994066" w:rsidRPr="00997884" w:rsidRDefault="00994066" w:rsidP="0089589F">
            <w:pPr>
              <w:pStyle w:val="Text"/>
              <w:rPr>
                <w:rStyle w:val="Strong"/>
              </w:rPr>
            </w:pPr>
          </w:p>
        </w:tc>
        <w:tc>
          <w:tcPr>
            <w:tcW w:w="831" w:type="dxa"/>
            <w:tcBorders>
              <w:left w:val="nil"/>
            </w:tcBorders>
            <w:shd w:val="clear" w:color="auto" w:fill="auto"/>
            <w:tcMar>
              <w:top w:w="72" w:type="dxa"/>
              <w:left w:w="144" w:type="dxa"/>
              <w:bottom w:w="72" w:type="dxa"/>
              <w:right w:w="144" w:type="dxa"/>
            </w:tcMar>
            <w:vAlign w:val="center"/>
            <w:hideMark/>
            <w:tcPrChange w:id="3905" w:author="Aleksander Hansen" w:date="2013-02-16T21:05:00Z">
              <w:tcPr>
                <w:tcW w:w="83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67283B9E" w14:textId="77777777" w:rsidR="00994066" w:rsidRPr="00997884" w:rsidRDefault="00994066" w:rsidP="0089589F">
            <w:pPr>
              <w:pStyle w:val="Text"/>
              <w:rPr>
                <w:rStyle w:val="Strong"/>
              </w:rPr>
            </w:pPr>
            <w:r w:rsidRPr="00997884">
              <w:t>1-p</w:t>
            </w:r>
          </w:p>
        </w:tc>
        <w:tc>
          <w:tcPr>
            <w:tcW w:w="1111" w:type="dxa"/>
            <w:shd w:val="clear" w:color="auto" w:fill="auto"/>
            <w:tcMar>
              <w:top w:w="72" w:type="dxa"/>
              <w:left w:w="144" w:type="dxa"/>
              <w:bottom w:w="72" w:type="dxa"/>
              <w:right w:w="144" w:type="dxa"/>
            </w:tcMar>
            <w:vAlign w:val="center"/>
            <w:hideMark/>
            <w:tcPrChange w:id="3906" w:author="Aleksander Hansen" w:date="2013-02-16T21:05:00Z">
              <w:tcPr>
                <w:tcW w:w="111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0D841230" w14:textId="77777777" w:rsidR="00994066" w:rsidRPr="00997884" w:rsidRDefault="00994066" w:rsidP="0089589F">
            <w:pPr>
              <w:pStyle w:val="Text"/>
              <w:rPr>
                <w:rStyle w:val="Strong"/>
              </w:rPr>
            </w:pPr>
            <w:r w:rsidRPr="00997884">
              <w:t xml:space="preserve">0.46 </w:t>
            </w:r>
          </w:p>
        </w:tc>
      </w:tr>
    </w:tbl>
    <w:p w14:paraId="745734FC" w14:textId="77777777" w:rsidR="00994066" w:rsidRDefault="00994066" w:rsidP="0089589F">
      <w:pPr>
        <w:pStyle w:val="Text"/>
        <w:rPr>
          <w:position w:val="-46"/>
        </w:rPr>
      </w:pPr>
    </w:p>
    <w:p w14:paraId="50988E6C" w14:textId="77777777" w:rsidR="00994066" w:rsidRDefault="0051240F" w:rsidP="0089589F">
      <w:pPr>
        <w:pStyle w:val="Text"/>
      </w:pPr>
      <w:r>
        <w:rPr>
          <w:noProof/>
          <w:position w:val="-46"/>
        </w:rPr>
        <w:pict w14:anchorId="7F26EC9D">
          <v:shape id="_x0000_s1094" type="#_x0000_t75" style="position:absolute;margin-left:2007.6pt;margin-top:0;width:146.8pt;height:62.65pt;z-index:251805184;mso-position-horizontal:right;mso-position-horizontal-relative:margin" wrapcoords="8927 1286 5510 2057 220 4629 220 7457 5731 9514 10800 9514 10359 11314 9918 13629 4298 13886 110 15429 110 19286 7935 20314 17522 20314 20829 20314 21380 19800 21269 18000 20608 17743 21490 16714 19837 15943 10469 13629 13004 13371 13004 12857 10800 9514 18735 8743 19396 6943 18514 5400 19396 5143 18955 4629 12122 1286 8927 1286">
            <v:imagedata r:id="rId70" o:title=""/>
            <w10:wrap type="tight" anchorx="margin"/>
          </v:shape>
        </w:pict>
      </w:r>
    </w:p>
    <w:p w14:paraId="079CAE36" w14:textId="77777777" w:rsidR="00994066" w:rsidRDefault="00994066" w:rsidP="0089589F">
      <w:pPr>
        <w:pStyle w:val="Text"/>
      </w:pPr>
    </w:p>
    <w:p w14:paraId="20D41374" w14:textId="77777777" w:rsidR="00994066" w:rsidRDefault="00994066" w:rsidP="0089589F">
      <w:pPr>
        <w:pStyle w:val="Text"/>
      </w:pPr>
      <w:r>
        <w:rPr>
          <w:noProof/>
          <w:lang w:bidi="ar-SA"/>
        </w:rPr>
        <w:drawing>
          <wp:anchor distT="0" distB="0" distL="114300" distR="114300" simplePos="0" relativeHeight="251806208" behindDoc="1" locked="0" layoutInCell="1" allowOverlap="1" wp14:anchorId="5297B447" wp14:editId="435A3E95">
            <wp:simplePos x="0" y="0"/>
            <wp:positionH relativeFrom="margin">
              <wp:posOffset>-76835</wp:posOffset>
            </wp:positionH>
            <wp:positionV relativeFrom="margin">
              <wp:posOffset>2879090</wp:posOffset>
            </wp:positionV>
            <wp:extent cx="3117850" cy="2029460"/>
            <wp:effectExtent l="0" t="0" r="6350" b="8890"/>
            <wp:wrapTight wrapText="bothSides">
              <wp:wrapPolygon edited="0">
                <wp:start x="0" y="0"/>
                <wp:lineTo x="0" y="21492"/>
                <wp:lineTo x="21512" y="21492"/>
                <wp:lineTo x="21512"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117850" cy="20294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2FB07B6" w14:textId="77777777" w:rsidR="00994066" w:rsidRPr="00E4605A" w:rsidRDefault="00994066">
      <w:pPr>
        <w:pStyle w:val="Heading3SubGTNI"/>
        <w:pPrChange w:id="3907" w:author="Aleksander Hansen" w:date="2013-02-16T21:05:00Z">
          <w:pPr>
            <w:pStyle w:val="Text"/>
          </w:pPr>
        </w:pPrChange>
      </w:pPr>
      <w:bookmarkStart w:id="3908" w:name="_Toc223340274"/>
      <w:r w:rsidRPr="00E4605A">
        <w:t>Scenario #2, Assume:</w:t>
      </w:r>
      <w:bookmarkEnd w:id="3908"/>
    </w:p>
    <w:p w14:paraId="781FA0B5" w14:textId="77777777" w:rsidR="0089589F" w:rsidRDefault="0089589F" w:rsidP="0089589F">
      <w:pPr>
        <w:pStyle w:val="Text"/>
      </w:pPr>
    </w:p>
    <w:p w14:paraId="736377ED" w14:textId="77777777" w:rsidR="00994066" w:rsidDel="006366F2" w:rsidRDefault="00994066">
      <w:pPr>
        <w:pStyle w:val="Text"/>
        <w:numPr>
          <w:ilvl w:val="0"/>
          <w:numId w:val="25"/>
        </w:numPr>
        <w:rPr>
          <w:del w:id="3909" w:author="Aleksander Hansen" w:date="2013-02-16T21:06:00Z"/>
        </w:rPr>
        <w:pPrChange w:id="3910" w:author="Aleksander Hansen" w:date="2013-02-16T21:06:00Z">
          <w:pPr>
            <w:pStyle w:val="Text"/>
          </w:pPr>
        </w:pPrChange>
      </w:pPr>
      <w:r w:rsidRPr="00E4605A">
        <w:t>Stock = Strike = $20</w:t>
      </w:r>
    </w:p>
    <w:p w14:paraId="173EF8CE" w14:textId="77777777" w:rsidR="006366F2" w:rsidRPr="00E4605A" w:rsidRDefault="006366F2">
      <w:pPr>
        <w:pStyle w:val="Text"/>
        <w:numPr>
          <w:ilvl w:val="0"/>
          <w:numId w:val="25"/>
        </w:numPr>
        <w:rPr>
          <w:ins w:id="3911" w:author="Aleksander Hansen" w:date="2013-02-16T21:06:00Z"/>
        </w:rPr>
        <w:pPrChange w:id="3912" w:author="Aleksander Hansen" w:date="2013-02-16T21:06:00Z">
          <w:pPr>
            <w:pStyle w:val="Text"/>
          </w:pPr>
        </w:pPrChange>
      </w:pPr>
    </w:p>
    <w:p w14:paraId="70654400" w14:textId="77777777" w:rsidR="0089589F" w:rsidDel="006366F2" w:rsidRDefault="0089589F">
      <w:pPr>
        <w:pStyle w:val="Text"/>
        <w:numPr>
          <w:ilvl w:val="0"/>
          <w:numId w:val="25"/>
        </w:numPr>
        <w:rPr>
          <w:del w:id="3913" w:author="Aleksander Hansen" w:date="2013-02-16T21:06:00Z"/>
        </w:rPr>
        <w:pPrChange w:id="3914" w:author="Aleksander Hansen" w:date="2013-02-16T21:06:00Z">
          <w:pPr>
            <w:pStyle w:val="Text"/>
          </w:pPr>
        </w:pPrChange>
      </w:pPr>
    </w:p>
    <w:p w14:paraId="49FCC2C0" w14:textId="77777777" w:rsidR="00994066" w:rsidDel="006366F2" w:rsidRDefault="00994066">
      <w:pPr>
        <w:pStyle w:val="Text"/>
        <w:numPr>
          <w:ilvl w:val="0"/>
          <w:numId w:val="25"/>
        </w:numPr>
        <w:rPr>
          <w:del w:id="3915" w:author="Aleksander Hansen" w:date="2013-02-16T21:06:00Z"/>
        </w:rPr>
        <w:pPrChange w:id="3916" w:author="Aleksander Hansen" w:date="2013-02-16T21:06:00Z">
          <w:pPr>
            <w:pStyle w:val="Text"/>
          </w:pPr>
        </w:pPrChange>
      </w:pPr>
      <w:r w:rsidRPr="00E4605A">
        <w:t>Time (t) = 3 months (0.25)</w:t>
      </w:r>
    </w:p>
    <w:p w14:paraId="40C0F55B" w14:textId="77777777" w:rsidR="006366F2" w:rsidRPr="00E4605A" w:rsidRDefault="006366F2">
      <w:pPr>
        <w:pStyle w:val="Text"/>
        <w:numPr>
          <w:ilvl w:val="0"/>
          <w:numId w:val="25"/>
        </w:numPr>
        <w:rPr>
          <w:ins w:id="3917" w:author="Aleksander Hansen" w:date="2013-02-16T21:06:00Z"/>
        </w:rPr>
        <w:pPrChange w:id="3918" w:author="Aleksander Hansen" w:date="2013-02-16T21:06:00Z">
          <w:pPr>
            <w:pStyle w:val="Text"/>
          </w:pPr>
        </w:pPrChange>
      </w:pPr>
    </w:p>
    <w:p w14:paraId="77EEA4C4" w14:textId="77777777" w:rsidR="0089589F" w:rsidDel="006366F2" w:rsidRDefault="0089589F">
      <w:pPr>
        <w:pStyle w:val="Text"/>
        <w:numPr>
          <w:ilvl w:val="0"/>
          <w:numId w:val="25"/>
        </w:numPr>
        <w:rPr>
          <w:del w:id="3919" w:author="Aleksander Hansen" w:date="2013-02-16T21:06:00Z"/>
        </w:rPr>
        <w:pPrChange w:id="3920" w:author="Aleksander Hansen" w:date="2013-02-16T21:06:00Z">
          <w:pPr>
            <w:pStyle w:val="Text"/>
          </w:pPr>
        </w:pPrChange>
      </w:pPr>
    </w:p>
    <w:p w14:paraId="00C80FB4" w14:textId="77777777" w:rsidR="00994066" w:rsidDel="006366F2" w:rsidRDefault="00994066">
      <w:pPr>
        <w:pStyle w:val="Text"/>
        <w:numPr>
          <w:ilvl w:val="0"/>
          <w:numId w:val="25"/>
        </w:numPr>
        <w:rPr>
          <w:del w:id="3921" w:author="Aleksander Hansen" w:date="2013-02-16T21:06:00Z"/>
        </w:rPr>
        <w:pPrChange w:id="3922" w:author="Aleksander Hansen" w:date="2013-02-16T21:06:00Z">
          <w:pPr>
            <w:pStyle w:val="Text"/>
          </w:pPr>
        </w:pPrChange>
      </w:pPr>
      <w:r w:rsidRPr="00E4605A">
        <w:t>Volatility (</w:t>
      </w:r>
      <w:r w:rsidRPr="00E4605A">
        <w:sym w:font="Symbol" w:char="F073"/>
      </w:r>
      <w:r w:rsidRPr="00E4605A">
        <w:t>) = 30%</w:t>
      </w:r>
    </w:p>
    <w:p w14:paraId="1BF5B6FD" w14:textId="77777777" w:rsidR="006366F2" w:rsidRPr="00E4605A" w:rsidRDefault="006366F2">
      <w:pPr>
        <w:pStyle w:val="Text"/>
        <w:numPr>
          <w:ilvl w:val="0"/>
          <w:numId w:val="25"/>
        </w:numPr>
        <w:rPr>
          <w:ins w:id="3923" w:author="Aleksander Hansen" w:date="2013-02-16T21:06:00Z"/>
        </w:rPr>
        <w:pPrChange w:id="3924" w:author="Aleksander Hansen" w:date="2013-02-16T21:06:00Z">
          <w:pPr>
            <w:pStyle w:val="Text"/>
          </w:pPr>
        </w:pPrChange>
      </w:pPr>
    </w:p>
    <w:p w14:paraId="1933DB48" w14:textId="77777777" w:rsidR="0089589F" w:rsidDel="006366F2" w:rsidRDefault="0089589F">
      <w:pPr>
        <w:pStyle w:val="Text"/>
        <w:numPr>
          <w:ilvl w:val="0"/>
          <w:numId w:val="25"/>
        </w:numPr>
        <w:rPr>
          <w:del w:id="3925" w:author="Aleksander Hansen" w:date="2013-02-16T21:06:00Z"/>
        </w:rPr>
        <w:pPrChange w:id="3926" w:author="Aleksander Hansen" w:date="2013-02-16T21:06:00Z">
          <w:pPr>
            <w:pStyle w:val="Text"/>
          </w:pPr>
        </w:pPrChange>
      </w:pPr>
    </w:p>
    <w:p w14:paraId="160F189A" w14:textId="77777777" w:rsidR="00994066" w:rsidRPr="00E4605A" w:rsidRDefault="00994066">
      <w:pPr>
        <w:pStyle w:val="Text"/>
        <w:numPr>
          <w:ilvl w:val="0"/>
          <w:numId w:val="25"/>
        </w:numPr>
        <w:pPrChange w:id="3927" w:author="Aleksander Hansen" w:date="2013-02-16T21:06:00Z">
          <w:pPr>
            <w:pStyle w:val="Text"/>
          </w:pPr>
        </w:pPrChange>
      </w:pPr>
      <w:r w:rsidRPr="00E4605A">
        <w:t>Riskless rate = 4%</w:t>
      </w:r>
    </w:p>
    <w:p w14:paraId="5C2F85DD" w14:textId="77777777" w:rsidR="00994066" w:rsidRDefault="00994066" w:rsidP="0089589F">
      <w:pPr>
        <w:pStyle w:val="Text"/>
      </w:pPr>
    </w:p>
    <w:tbl>
      <w:tblPr>
        <w:tblpPr w:leftFromText="187" w:rightFromText="187" w:vertAnchor="text" w:horzAnchor="margin" w:tblpY="1"/>
        <w:tblOverlap w:val="never"/>
        <w:tblW w:w="50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left w:w="0" w:type="dxa"/>
          <w:right w:w="0" w:type="dxa"/>
        </w:tblCellMar>
        <w:tblLook w:val="04A0" w:firstRow="1" w:lastRow="0" w:firstColumn="1" w:lastColumn="0" w:noHBand="0" w:noVBand="1"/>
        <w:tblPrChange w:id="3928" w:author="Aleksander Hansen" w:date="2013-02-16T21:07:00Z">
          <w:tblPr>
            <w:tblpPr w:leftFromText="187" w:rightFromText="187" w:vertAnchor="text" w:horzAnchor="margin" w:tblpY="1"/>
            <w:tblOverlap w:val="never"/>
            <w:tblW w:w="5076" w:type="dxa"/>
            <w:shd w:val="clear" w:color="auto" w:fill="FFFFFF" w:themeFill="background1"/>
            <w:tblCellMar>
              <w:left w:w="0" w:type="dxa"/>
              <w:right w:w="0" w:type="dxa"/>
            </w:tblCellMar>
            <w:tblLook w:val="04A0" w:firstRow="1" w:lastRow="0" w:firstColumn="1" w:lastColumn="0" w:noHBand="0" w:noVBand="1"/>
          </w:tblPr>
        </w:tblPrChange>
      </w:tblPr>
      <w:tblGrid>
        <w:gridCol w:w="1693"/>
        <w:gridCol w:w="919"/>
        <w:gridCol w:w="569"/>
        <w:gridCol w:w="766"/>
        <w:gridCol w:w="1129"/>
        <w:tblGridChange w:id="3929">
          <w:tblGrid>
            <w:gridCol w:w="1693"/>
            <w:gridCol w:w="919"/>
            <w:gridCol w:w="569"/>
            <w:gridCol w:w="766"/>
            <w:gridCol w:w="1129"/>
          </w:tblGrid>
        </w:tblGridChange>
      </w:tblGrid>
      <w:tr w:rsidR="00994066" w:rsidRPr="00997884" w14:paraId="03272375" w14:textId="77777777" w:rsidTr="006366F2">
        <w:trPr>
          <w:trHeight w:hRule="exact" w:val="309"/>
          <w:trPrChange w:id="3930" w:author="Aleksander Hansen" w:date="2013-02-16T21:07:00Z">
            <w:trPr>
              <w:trHeight w:hRule="exact" w:val="309"/>
            </w:trPr>
          </w:trPrChange>
        </w:trPr>
        <w:tc>
          <w:tcPr>
            <w:tcW w:w="5075" w:type="dxa"/>
            <w:gridSpan w:val="5"/>
            <w:shd w:val="clear" w:color="auto" w:fill="A2B593"/>
            <w:tcMar>
              <w:top w:w="72" w:type="dxa"/>
              <w:left w:w="144" w:type="dxa"/>
              <w:bottom w:w="72" w:type="dxa"/>
              <w:right w:w="144" w:type="dxa"/>
            </w:tcMar>
            <w:vAlign w:val="center"/>
            <w:hideMark/>
            <w:tcPrChange w:id="3931" w:author="Aleksander Hansen" w:date="2013-02-16T21:07:00Z">
              <w:tcPr>
                <w:tcW w:w="5075" w:type="dxa"/>
                <w:gridSpan w:val="5"/>
                <w:tcBorders>
                  <w:top w:val="single" w:sz="8" w:space="0" w:color="9BBB59"/>
                  <w:left w:val="single" w:sz="8" w:space="0" w:color="9BBB59"/>
                  <w:bottom w:val="single" w:sz="8" w:space="0" w:color="9BBB59"/>
                  <w:right w:val="single" w:sz="8" w:space="0" w:color="9BBB59"/>
                </w:tcBorders>
                <w:shd w:val="clear" w:color="auto" w:fill="EAF1DD" w:themeFill="accent3" w:themeFillTint="33"/>
                <w:tcMar>
                  <w:top w:w="72" w:type="dxa"/>
                  <w:left w:w="144" w:type="dxa"/>
                  <w:bottom w:w="72" w:type="dxa"/>
                  <w:right w:w="144" w:type="dxa"/>
                </w:tcMar>
                <w:vAlign w:val="center"/>
                <w:hideMark/>
              </w:tcPr>
            </w:tcPrChange>
          </w:tcPr>
          <w:p w14:paraId="262F644A" w14:textId="77777777" w:rsidR="00994066" w:rsidRPr="00997884" w:rsidRDefault="00994066" w:rsidP="0089589F">
            <w:pPr>
              <w:pStyle w:val="Text"/>
              <w:rPr>
                <w:rStyle w:val="Strong"/>
                <w:bCs w:val="0"/>
              </w:rPr>
            </w:pPr>
            <w:r w:rsidRPr="00997884">
              <w:rPr>
                <w:bCs/>
              </w:rPr>
              <w:t>Scenario #2</w:t>
            </w:r>
          </w:p>
        </w:tc>
      </w:tr>
      <w:tr w:rsidR="00994066" w:rsidRPr="00997884" w14:paraId="6D6961DF" w14:textId="77777777" w:rsidTr="006366F2">
        <w:trPr>
          <w:trHeight w:hRule="exact" w:val="309"/>
          <w:trPrChange w:id="3932" w:author="Aleksander Hansen" w:date="2013-02-16T21:06:00Z">
            <w:trPr>
              <w:trHeight w:hRule="exact" w:val="309"/>
            </w:trPr>
          </w:trPrChange>
        </w:trPr>
        <w:tc>
          <w:tcPr>
            <w:tcW w:w="1693" w:type="dxa"/>
            <w:shd w:val="clear" w:color="auto" w:fill="auto"/>
            <w:tcMar>
              <w:top w:w="72" w:type="dxa"/>
              <w:left w:w="144" w:type="dxa"/>
              <w:bottom w:w="72" w:type="dxa"/>
              <w:right w:w="144" w:type="dxa"/>
            </w:tcMar>
            <w:vAlign w:val="center"/>
            <w:hideMark/>
            <w:tcPrChange w:id="3933" w:author="Aleksander Hansen" w:date="2013-02-16T21:06:00Z">
              <w:tcPr>
                <w:tcW w:w="1693"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0F87F84E" w14:textId="77777777" w:rsidR="00994066" w:rsidRPr="00997884" w:rsidRDefault="00994066" w:rsidP="0089589F">
            <w:pPr>
              <w:pStyle w:val="Text"/>
              <w:rPr>
                <w:rStyle w:val="Strong"/>
              </w:rPr>
            </w:pPr>
            <w:r w:rsidRPr="00997884">
              <w:t xml:space="preserve">Stock </w:t>
            </w:r>
          </w:p>
        </w:tc>
        <w:tc>
          <w:tcPr>
            <w:tcW w:w="919" w:type="dxa"/>
            <w:shd w:val="clear" w:color="auto" w:fill="auto"/>
            <w:tcMar>
              <w:top w:w="72" w:type="dxa"/>
              <w:left w:w="144" w:type="dxa"/>
              <w:bottom w:w="72" w:type="dxa"/>
              <w:right w:w="144" w:type="dxa"/>
            </w:tcMar>
            <w:vAlign w:val="center"/>
            <w:hideMark/>
            <w:tcPrChange w:id="3934" w:author="Aleksander Hansen" w:date="2013-02-16T21:06:00Z">
              <w:tcPr>
                <w:tcW w:w="91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6E4D6FAC" w14:textId="77777777" w:rsidR="00994066" w:rsidRPr="00997884" w:rsidRDefault="00994066" w:rsidP="0089589F">
            <w:pPr>
              <w:pStyle w:val="Text"/>
              <w:rPr>
                <w:rStyle w:val="Strong"/>
              </w:rPr>
            </w:pPr>
            <w:r w:rsidRPr="00997884">
              <w:t>20</w:t>
            </w:r>
          </w:p>
        </w:tc>
        <w:tc>
          <w:tcPr>
            <w:tcW w:w="569" w:type="dxa"/>
            <w:tcBorders>
              <w:right w:val="nil"/>
            </w:tcBorders>
            <w:shd w:val="clear" w:color="auto" w:fill="auto"/>
            <w:tcMar>
              <w:top w:w="72" w:type="dxa"/>
              <w:left w:w="144" w:type="dxa"/>
              <w:bottom w:w="72" w:type="dxa"/>
              <w:right w:w="144" w:type="dxa"/>
            </w:tcMar>
            <w:vAlign w:val="center"/>
            <w:hideMark/>
            <w:tcPrChange w:id="3935" w:author="Aleksander Hansen" w:date="2013-02-16T21:06:00Z">
              <w:tcPr>
                <w:tcW w:w="56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2BC21831" w14:textId="77777777" w:rsidR="00994066" w:rsidRPr="00997884" w:rsidRDefault="00994066" w:rsidP="0089589F">
            <w:pPr>
              <w:pStyle w:val="Text"/>
              <w:rPr>
                <w:rStyle w:val="Strong"/>
              </w:rPr>
            </w:pPr>
          </w:p>
        </w:tc>
        <w:tc>
          <w:tcPr>
            <w:tcW w:w="766" w:type="dxa"/>
            <w:tcBorders>
              <w:left w:val="nil"/>
            </w:tcBorders>
            <w:shd w:val="clear" w:color="auto" w:fill="auto"/>
            <w:tcMar>
              <w:top w:w="72" w:type="dxa"/>
              <w:left w:w="144" w:type="dxa"/>
              <w:bottom w:w="72" w:type="dxa"/>
              <w:right w:w="144" w:type="dxa"/>
            </w:tcMar>
            <w:vAlign w:val="center"/>
            <w:hideMark/>
            <w:tcPrChange w:id="3936" w:author="Aleksander Hansen" w:date="2013-02-16T21:06:00Z">
              <w:tcPr>
                <w:tcW w:w="766"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5026C945" w14:textId="77777777" w:rsidR="00994066" w:rsidRPr="00997884" w:rsidRDefault="00994066" w:rsidP="0089589F">
            <w:pPr>
              <w:pStyle w:val="Text"/>
              <w:rPr>
                <w:rStyle w:val="Strong"/>
              </w:rPr>
            </w:pPr>
            <w:proofErr w:type="gramStart"/>
            <w:r w:rsidRPr="00997884">
              <w:t>u</w:t>
            </w:r>
            <w:proofErr w:type="gramEnd"/>
            <w:r w:rsidRPr="00997884">
              <w:t xml:space="preserve"> </w:t>
            </w:r>
          </w:p>
        </w:tc>
        <w:tc>
          <w:tcPr>
            <w:tcW w:w="1129" w:type="dxa"/>
            <w:shd w:val="clear" w:color="auto" w:fill="auto"/>
            <w:tcMar>
              <w:top w:w="72" w:type="dxa"/>
              <w:left w:w="144" w:type="dxa"/>
              <w:bottom w:w="72" w:type="dxa"/>
              <w:right w:w="144" w:type="dxa"/>
            </w:tcMar>
            <w:vAlign w:val="center"/>
            <w:hideMark/>
            <w:tcPrChange w:id="3937" w:author="Aleksander Hansen" w:date="2013-02-16T21:06:00Z">
              <w:tcPr>
                <w:tcW w:w="112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7B04421E" w14:textId="77777777" w:rsidR="00994066" w:rsidRPr="00997884" w:rsidRDefault="00994066" w:rsidP="0089589F">
            <w:pPr>
              <w:pStyle w:val="Text"/>
              <w:rPr>
                <w:rStyle w:val="Strong"/>
              </w:rPr>
            </w:pPr>
            <w:r w:rsidRPr="00997884">
              <w:t>1.16</w:t>
            </w:r>
          </w:p>
        </w:tc>
      </w:tr>
      <w:tr w:rsidR="00994066" w:rsidRPr="00997884" w14:paraId="65802045" w14:textId="77777777" w:rsidTr="006366F2">
        <w:trPr>
          <w:trHeight w:hRule="exact" w:val="309"/>
          <w:trPrChange w:id="3938" w:author="Aleksander Hansen" w:date="2013-02-16T21:06:00Z">
            <w:trPr>
              <w:trHeight w:hRule="exact" w:val="309"/>
            </w:trPr>
          </w:trPrChange>
        </w:trPr>
        <w:tc>
          <w:tcPr>
            <w:tcW w:w="1693" w:type="dxa"/>
            <w:shd w:val="clear" w:color="auto" w:fill="auto"/>
            <w:tcMar>
              <w:top w:w="72" w:type="dxa"/>
              <w:left w:w="144" w:type="dxa"/>
              <w:bottom w:w="72" w:type="dxa"/>
              <w:right w:w="144" w:type="dxa"/>
            </w:tcMar>
            <w:vAlign w:val="center"/>
            <w:hideMark/>
            <w:tcPrChange w:id="3939" w:author="Aleksander Hansen" w:date="2013-02-16T21:06:00Z">
              <w:tcPr>
                <w:tcW w:w="1693"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7EDC9448" w14:textId="77777777" w:rsidR="00994066" w:rsidRPr="00997884" w:rsidRDefault="00994066" w:rsidP="0089589F">
            <w:pPr>
              <w:pStyle w:val="Text"/>
              <w:rPr>
                <w:rStyle w:val="Strong"/>
              </w:rPr>
            </w:pPr>
            <w:r w:rsidRPr="00997884">
              <w:t xml:space="preserve">Strike </w:t>
            </w:r>
          </w:p>
        </w:tc>
        <w:tc>
          <w:tcPr>
            <w:tcW w:w="919" w:type="dxa"/>
            <w:shd w:val="clear" w:color="auto" w:fill="auto"/>
            <w:tcMar>
              <w:top w:w="72" w:type="dxa"/>
              <w:left w:w="144" w:type="dxa"/>
              <w:bottom w:w="72" w:type="dxa"/>
              <w:right w:w="144" w:type="dxa"/>
            </w:tcMar>
            <w:vAlign w:val="center"/>
            <w:hideMark/>
            <w:tcPrChange w:id="3940" w:author="Aleksander Hansen" w:date="2013-02-16T21:06:00Z">
              <w:tcPr>
                <w:tcW w:w="91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6F317A20" w14:textId="77777777" w:rsidR="00994066" w:rsidRPr="00997884" w:rsidRDefault="00994066" w:rsidP="0089589F">
            <w:pPr>
              <w:pStyle w:val="Text"/>
              <w:rPr>
                <w:rStyle w:val="Strong"/>
              </w:rPr>
            </w:pPr>
            <w:r w:rsidRPr="00997884">
              <w:t>20</w:t>
            </w:r>
          </w:p>
        </w:tc>
        <w:tc>
          <w:tcPr>
            <w:tcW w:w="569" w:type="dxa"/>
            <w:tcBorders>
              <w:right w:val="nil"/>
            </w:tcBorders>
            <w:shd w:val="clear" w:color="auto" w:fill="auto"/>
            <w:tcMar>
              <w:top w:w="72" w:type="dxa"/>
              <w:left w:w="144" w:type="dxa"/>
              <w:bottom w:w="72" w:type="dxa"/>
              <w:right w:w="144" w:type="dxa"/>
            </w:tcMar>
            <w:vAlign w:val="center"/>
            <w:hideMark/>
            <w:tcPrChange w:id="3941" w:author="Aleksander Hansen" w:date="2013-02-16T21:06:00Z">
              <w:tcPr>
                <w:tcW w:w="56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58271416" w14:textId="77777777" w:rsidR="00994066" w:rsidRPr="00997884" w:rsidRDefault="00994066" w:rsidP="0089589F">
            <w:pPr>
              <w:pStyle w:val="Text"/>
              <w:rPr>
                <w:rStyle w:val="Strong"/>
              </w:rPr>
            </w:pPr>
          </w:p>
        </w:tc>
        <w:tc>
          <w:tcPr>
            <w:tcW w:w="766" w:type="dxa"/>
            <w:tcBorders>
              <w:left w:val="nil"/>
            </w:tcBorders>
            <w:shd w:val="clear" w:color="auto" w:fill="auto"/>
            <w:tcMar>
              <w:top w:w="72" w:type="dxa"/>
              <w:left w:w="144" w:type="dxa"/>
              <w:bottom w:w="72" w:type="dxa"/>
              <w:right w:w="144" w:type="dxa"/>
            </w:tcMar>
            <w:vAlign w:val="center"/>
            <w:hideMark/>
            <w:tcPrChange w:id="3942" w:author="Aleksander Hansen" w:date="2013-02-16T21:06:00Z">
              <w:tcPr>
                <w:tcW w:w="766"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6E3A7092" w14:textId="77777777" w:rsidR="00994066" w:rsidRPr="00997884" w:rsidRDefault="00994066" w:rsidP="0089589F">
            <w:pPr>
              <w:pStyle w:val="Text"/>
              <w:rPr>
                <w:rStyle w:val="Strong"/>
              </w:rPr>
            </w:pPr>
            <w:proofErr w:type="gramStart"/>
            <w:r w:rsidRPr="00997884">
              <w:t>d</w:t>
            </w:r>
            <w:proofErr w:type="gramEnd"/>
            <w:r w:rsidRPr="00997884">
              <w:t xml:space="preserve"> </w:t>
            </w:r>
          </w:p>
        </w:tc>
        <w:tc>
          <w:tcPr>
            <w:tcW w:w="1129" w:type="dxa"/>
            <w:shd w:val="clear" w:color="auto" w:fill="auto"/>
            <w:tcMar>
              <w:top w:w="72" w:type="dxa"/>
              <w:left w:w="144" w:type="dxa"/>
              <w:bottom w:w="72" w:type="dxa"/>
              <w:right w:w="144" w:type="dxa"/>
            </w:tcMar>
            <w:vAlign w:val="center"/>
            <w:hideMark/>
            <w:tcPrChange w:id="3943" w:author="Aleksander Hansen" w:date="2013-02-16T21:06:00Z">
              <w:tcPr>
                <w:tcW w:w="112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52FD9669" w14:textId="77777777" w:rsidR="00994066" w:rsidRPr="00997884" w:rsidRDefault="00994066" w:rsidP="0089589F">
            <w:pPr>
              <w:pStyle w:val="Text"/>
              <w:rPr>
                <w:rStyle w:val="Strong"/>
              </w:rPr>
            </w:pPr>
            <w:r w:rsidRPr="00997884">
              <w:t>0.86</w:t>
            </w:r>
          </w:p>
        </w:tc>
      </w:tr>
      <w:tr w:rsidR="00994066" w:rsidRPr="00997884" w14:paraId="34152564" w14:textId="77777777" w:rsidTr="006366F2">
        <w:trPr>
          <w:trHeight w:hRule="exact" w:val="309"/>
          <w:trPrChange w:id="3944" w:author="Aleksander Hansen" w:date="2013-02-16T21:06:00Z">
            <w:trPr>
              <w:trHeight w:hRule="exact" w:val="309"/>
            </w:trPr>
          </w:trPrChange>
        </w:trPr>
        <w:tc>
          <w:tcPr>
            <w:tcW w:w="1693" w:type="dxa"/>
            <w:shd w:val="clear" w:color="auto" w:fill="auto"/>
            <w:tcMar>
              <w:top w:w="72" w:type="dxa"/>
              <w:left w:w="144" w:type="dxa"/>
              <w:bottom w:w="72" w:type="dxa"/>
              <w:right w:w="144" w:type="dxa"/>
            </w:tcMar>
            <w:vAlign w:val="center"/>
            <w:hideMark/>
            <w:tcPrChange w:id="3945" w:author="Aleksander Hansen" w:date="2013-02-16T21:06:00Z">
              <w:tcPr>
                <w:tcW w:w="1693"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7F62E701" w14:textId="77777777" w:rsidR="00994066" w:rsidRPr="00997884" w:rsidRDefault="00994066" w:rsidP="0089589F">
            <w:pPr>
              <w:pStyle w:val="Text"/>
              <w:rPr>
                <w:rStyle w:val="Strong"/>
              </w:rPr>
            </w:pPr>
            <w:r w:rsidRPr="00997884">
              <w:t>Time (</w:t>
            </w:r>
            <w:proofErr w:type="spellStart"/>
            <w:r w:rsidRPr="00997884">
              <w:t>yrs</w:t>
            </w:r>
            <w:proofErr w:type="spellEnd"/>
            <w:r w:rsidRPr="00997884">
              <w:t xml:space="preserve">) </w:t>
            </w:r>
          </w:p>
        </w:tc>
        <w:tc>
          <w:tcPr>
            <w:tcW w:w="919" w:type="dxa"/>
            <w:shd w:val="clear" w:color="auto" w:fill="auto"/>
            <w:tcMar>
              <w:top w:w="72" w:type="dxa"/>
              <w:left w:w="144" w:type="dxa"/>
              <w:bottom w:w="72" w:type="dxa"/>
              <w:right w:w="144" w:type="dxa"/>
            </w:tcMar>
            <w:vAlign w:val="center"/>
            <w:hideMark/>
            <w:tcPrChange w:id="3946" w:author="Aleksander Hansen" w:date="2013-02-16T21:06:00Z">
              <w:tcPr>
                <w:tcW w:w="91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10451FCE" w14:textId="77777777" w:rsidR="00994066" w:rsidRPr="00997884" w:rsidRDefault="00994066" w:rsidP="0089589F">
            <w:pPr>
              <w:pStyle w:val="Text"/>
              <w:rPr>
                <w:rStyle w:val="Strong"/>
              </w:rPr>
            </w:pPr>
            <w:r w:rsidRPr="00997884">
              <w:t xml:space="preserve">0.25 </w:t>
            </w:r>
          </w:p>
        </w:tc>
        <w:tc>
          <w:tcPr>
            <w:tcW w:w="569" w:type="dxa"/>
            <w:tcBorders>
              <w:right w:val="nil"/>
            </w:tcBorders>
            <w:shd w:val="clear" w:color="auto" w:fill="auto"/>
            <w:tcMar>
              <w:top w:w="72" w:type="dxa"/>
              <w:left w:w="144" w:type="dxa"/>
              <w:bottom w:w="72" w:type="dxa"/>
              <w:right w:w="144" w:type="dxa"/>
            </w:tcMar>
            <w:vAlign w:val="center"/>
            <w:hideMark/>
            <w:tcPrChange w:id="3947" w:author="Aleksander Hansen" w:date="2013-02-16T21:06:00Z">
              <w:tcPr>
                <w:tcW w:w="56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46E1E0DA" w14:textId="77777777" w:rsidR="00994066" w:rsidRPr="00997884" w:rsidRDefault="00994066" w:rsidP="0089589F">
            <w:pPr>
              <w:pStyle w:val="Text"/>
              <w:rPr>
                <w:rStyle w:val="Strong"/>
              </w:rPr>
            </w:pPr>
          </w:p>
        </w:tc>
        <w:tc>
          <w:tcPr>
            <w:tcW w:w="766" w:type="dxa"/>
            <w:tcBorders>
              <w:left w:val="nil"/>
            </w:tcBorders>
            <w:shd w:val="clear" w:color="auto" w:fill="auto"/>
            <w:tcMar>
              <w:top w:w="72" w:type="dxa"/>
              <w:left w:w="144" w:type="dxa"/>
              <w:bottom w:w="72" w:type="dxa"/>
              <w:right w:w="144" w:type="dxa"/>
            </w:tcMar>
            <w:vAlign w:val="center"/>
            <w:hideMark/>
            <w:tcPrChange w:id="3948" w:author="Aleksander Hansen" w:date="2013-02-16T21:06:00Z">
              <w:tcPr>
                <w:tcW w:w="766"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627BDBD1" w14:textId="77777777" w:rsidR="00994066" w:rsidRPr="00997884" w:rsidRDefault="00994066" w:rsidP="0089589F">
            <w:pPr>
              <w:pStyle w:val="Text"/>
              <w:rPr>
                <w:rStyle w:val="Strong"/>
              </w:rPr>
            </w:pPr>
            <w:r w:rsidRPr="00997884">
              <w:t xml:space="preserve">A </w:t>
            </w:r>
          </w:p>
        </w:tc>
        <w:tc>
          <w:tcPr>
            <w:tcW w:w="1129" w:type="dxa"/>
            <w:shd w:val="clear" w:color="auto" w:fill="auto"/>
            <w:tcMar>
              <w:top w:w="72" w:type="dxa"/>
              <w:left w:w="144" w:type="dxa"/>
              <w:bottom w:w="72" w:type="dxa"/>
              <w:right w:w="144" w:type="dxa"/>
            </w:tcMar>
            <w:vAlign w:val="center"/>
            <w:hideMark/>
            <w:tcPrChange w:id="3949" w:author="Aleksander Hansen" w:date="2013-02-16T21:06:00Z">
              <w:tcPr>
                <w:tcW w:w="112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44ACCBD9" w14:textId="77777777" w:rsidR="00994066" w:rsidRPr="00997884" w:rsidRDefault="00994066" w:rsidP="0089589F">
            <w:pPr>
              <w:pStyle w:val="Text"/>
              <w:rPr>
                <w:rStyle w:val="Strong"/>
              </w:rPr>
            </w:pPr>
            <w:r w:rsidRPr="00997884">
              <w:t xml:space="preserve">1.01 </w:t>
            </w:r>
          </w:p>
        </w:tc>
      </w:tr>
      <w:tr w:rsidR="00994066" w:rsidRPr="00997884" w14:paraId="69B3FE06" w14:textId="77777777" w:rsidTr="006366F2">
        <w:trPr>
          <w:trHeight w:hRule="exact" w:val="309"/>
          <w:trPrChange w:id="3950" w:author="Aleksander Hansen" w:date="2013-02-16T21:06:00Z">
            <w:trPr>
              <w:trHeight w:hRule="exact" w:val="309"/>
            </w:trPr>
          </w:trPrChange>
        </w:trPr>
        <w:tc>
          <w:tcPr>
            <w:tcW w:w="1693" w:type="dxa"/>
            <w:shd w:val="clear" w:color="auto" w:fill="auto"/>
            <w:tcMar>
              <w:top w:w="72" w:type="dxa"/>
              <w:left w:w="144" w:type="dxa"/>
              <w:bottom w:w="72" w:type="dxa"/>
              <w:right w:w="144" w:type="dxa"/>
            </w:tcMar>
            <w:vAlign w:val="center"/>
            <w:hideMark/>
            <w:tcPrChange w:id="3951" w:author="Aleksander Hansen" w:date="2013-02-16T21:06:00Z">
              <w:tcPr>
                <w:tcW w:w="1693"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2A4833D6" w14:textId="77777777" w:rsidR="00994066" w:rsidRPr="00997884" w:rsidRDefault="00994066" w:rsidP="0089589F">
            <w:pPr>
              <w:pStyle w:val="Text"/>
              <w:rPr>
                <w:rStyle w:val="Strong"/>
              </w:rPr>
            </w:pPr>
            <w:r w:rsidRPr="00997884">
              <w:t xml:space="preserve">Volatility </w:t>
            </w:r>
          </w:p>
        </w:tc>
        <w:tc>
          <w:tcPr>
            <w:tcW w:w="919" w:type="dxa"/>
            <w:shd w:val="clear" w:color="auto" w:fill="auto"/>
            <w:tcMar>
              <w:top w:w="72" w:type="dxa"/>
              <w:left w:w="144" w:type="dxa"/>
              <w:bottom w:w="72" w:type="dxa"/>
              <w:right w:w="144" w:type="dxa"/>
            </w:tcMar>
            <w:vAlign w:val="center"/>
            <w:hideMark/>
            <w:tcPrChange w:id="3952" w:author="Aleksander Hansen" w:date="2013-02-16T21:06:00Z">
              <w:tcPr>
                <w:tcW w:w="91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2EF96FA9" w14:textId="77777777" w:rsidR="00994066" w:rsidRPr="00997884" w:rsidRDefault="00994066" w:rsidP="0089589F">
            <w:pPr>
              <w:pStyle w:val="Text"/>
              <w:rPr>
                <w:rStyle w:val="Strong"/>
              </w:rPr>
            </w:pPr>
            <w:r w:rsidRPr="00997884">
              <w:t>0.30</w:t>
            </w:r>
          </w:p>
        </w:tc>
        <w:tc>
          <w:tcPr>
            <w:tcW w:w="569" w:type="dxa"/>
            <w:tcBorders>
              <w:right w:val="nil"/>
            </w:tcBorders>
            <w:shd w:val="clear" w:color="auto" w:fill="auto"/>
            <w:tcMar>
              <w:top w:w="72" w:type="dxa"/>
              <w:left w:w="144" w:type="dxa"/>
              <w:bottom w:w="72" w:type="dxa"/>
              <w:right w:w="144" w:type="dxa"/>
            </w:tcMar>
            <w:vAlign w:val="center"/>
            <w:hideMark/>
            <w:tcPrChange w:id="3953" w:author="Aleksander Hansen" w:date="2013-02-16T21:06:00Z">
              <w:tcPr>
                <w:tcW w:w="56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323D74D8" w14:textId="77777777" w:rsidR="00994066" w:rsidRPr="00997884" w:rsidRDefault="00994066" w:rsidP="0089589F">
            <w:pPr>
              <w:pStyle w:val="Text"/>
              <w:rPr>
                <w:rStyle w:val="Strong"/>
              </w:rPr>
            </w:pPr>
          </w:p>
        </w:tc>
        <w:tc>
          <w:tcPr>
            <w:tcW w:w="766" w:type="dxa"/>
            <w:tcBorders>
              <w:left w:val="nil"/>
            </w:tcBorders>
            <w:shd w:val="clear" w:color="auto" w:fill="auto"/>
            <w:tcMar>
              <w:top w:w="72" w:type="dxa"/>
              <w:left w:w="144" w:type="dxa"/>
              <w:bottom w:w="72" w:type="dxa"/>
              <w:right w:w="144" w:type="dxa"/>
            </w:tcMar>
            <w:vAlign w:val="center"/>
            <w:hideMark/>
            <w:tcPrChange w:id="3954" w:author="Aleksander Hansen" w:date="2013-02-16T21:06:00Z">
              <w:tcPr>
                <w:tcW w:w="766"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7AB8631F" w14:textId="77777777" w:rsidR="00994066" w:rsidRPr="00997884" w:rsidRDefault="00994066" w:rsidP="0089589F">
            <w:pPr>
              <w:pStyle w:val="Text"/>
              <w:rPr>
                <w:rStyle w:val="Strong"/>
              </w:rPr>
            </w:pPr>
            <w:proofErr w:type="gramStart"/>
            <w:r w:rsidRPr="00997884">
              <w:t>p</w:t>
            </w:r>
            <w:proofErr w:type="gramEnd"/>
            <w:r w:rsidRPr="00997884">
              <w:t xml:space="preserve"> </w:t>
            </w:r>
          </w:p>
        </w:tc>
        <w:tc>
          <w:tcPr>
            <w:tcW w:w="1129" w:type="dxa"/>
            <w:shd w:val="clear" w:color="auto" w:fill="auto"/>
            <w:tcMar>
              <w:top w:w="72" w:type="dxa"/>
              <w:left w:w="144" w:type="dxa"/>
              <w:bottom w:w="72" w:type="dxa"/>
              <w:right w:w="144" w:type="dxa"/>
            </w:tcMar>
            <w:vAlign w:val="center"/>
            <w:hideMark/>
            <w:tcPrChange w:id="3955" w:author="Aleksander Hansen" w:date="2013-02-16T21:06:00Z">
              <w:tcPr>
                <w:tcW w:w="112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0EBFA89B" w14:textId="77777777" w:rsidR="00994066" w:rsidRPr="00997884" w:rsidRDefault="00994066" w:rsidP="0089589F">
            <w:pPr>
              <w:pStyle w:val="Text"/>
              <w:rPr>
                <w:rStyle w:val="Strong"/>
              </w:rPr>
            </w:pPr>
            <w:r w:rsidRPr="00997884">
              <w:t xml:space="preserve">0.5 </w:t>
            </w:r>
          </w:p>
        </w:tc>
      </w:tr>
      <w:tr w:rsidR="00994066" w:rsidRPr="00997884" w14:paraId="7670E9DD" w14:textId="77777777" w:rsidTr="006366F2">
        <w:trPr>
          <w:trHeight w:hRule="exact" w:val="309"/>
          <w:trPrChange w:id="3956" w:author="Aleksander Hansen" w:date="2013-02-16T21:06:00Z">
            <w:trPr>
              <w:trHeight w:hRule="exact" w:val="309"/>
            </w:trPr>
          </w:trPrChange>
        </w:trPr>
        <w:tc>
          <w:tcPr>
            <w:tcW w:w="1693" w:type="dxa"/>
            <w:shd w:val="clear" w:color="auto" w:fill="auto"/>
            <w:tcMar>
              <w:top w:w="72" w:type="dxa"/>
              <w:left w:w="144" w:type="dxa"/>
              <w:bottom w:w="72" w:type="dxa"/>
              <w:right w:w="144" w:type="dxa"/>
            </w:tcMar>
            <w:vAlign w:val="center"/>
            <w:hideMark/>
            <w:tcPrChange w:id="3957" w:author="Aleksander Hansen" w:date="2013-02-16T21:06:00Z">
              <w:tcPr>
                <w:tcW w:w="1693"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39252377" w14:textId="77777777" w:rsidR="00994066" w:rsidRPr="00997884" w:rsidRDefault="00994066" w:rsidP="0089589F">
            <w:pPr>
              <w:pStyle w:val="Text"/>
              <w:rPr>
                <w:rStyle w:val="Strong"/>
              </w:rPr>
            </w:pPr>
            <w:r w:rsidRPr="00997884">
              <w:t xml:space="preserve">Riskless </w:t>
            </w:r>
          </w:p>
        </w:tc>
        <w:tc>
          <w:tcPr>
            <w:tcW w:w="919" w:type="dxa"/>
            <w:shd w:val="clear" w:color="auto" w:fill="auto"/>
            <w:tcMar>
              <w:top w:w="72" w:type="dxa"/>
              <w:left w:w="144" w:type="dxa"/>
              <w:bottom w:w="72" w:type="dxa"/>
              <w:right w:w="144" w:type="dxa"/>
            </w:tcMar>
            <w:vAlign w:val="center"/>
            <w:hideMark/>
            <w:tcPrChange w:id="3958" w:author="Aleksander Hansen" w:date="2013-02-16T21:06:00Z">
              <w:tcPr>
                <w:tcW w:w="91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60CE6CA9" w14:textId="77777777" w:rsidR="00994066" w:rsidRPr="00997884" w:rsidRDefault="00994066" w:rsidP="0089589F">
            <w:pPr>
              <w:pStyle w:val="Text"/>
              <w:rPr>
                <w:rStyle w:val="Strong"/>
              </w:rPr>
            </w:pPr>
            <w:r w:rsidRPr="00997884">
              <w:t>0.04</w:t>
            </w:r>
          </w:p>
        </w:tc>
        <w:tc>
          <w:tcPr>
            <w:tcW w:w="569" w:type="dxa"/>
            <w:tcBorders>
              <w:right w:val="nil"/>
            </w:tcBorders>
            <w:shd w:val="clear" w:color="auto" w:fill="auto"/>
            <w:tcMar>
              <w:top w:w="72" w:type="dxa"/>
              <w:left w:w="144" w:type="dxa"/>
              <w:bottom w:w="72" w:type="dxa"/>
              <w:right w:w="144" w:type="dxa"/>
            </w:tcMar>
            <w:vAlign w:val="center"/>
            <w:hideMark/>
            <w:tcPrChange w:id="3959" w:author="Aleksander Hansen" w:date="2013-02-16T21:06:00Z">
              <w:tcPr>
                <w:tcW w:w="56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6A2B86D4" w14:textId="77777777" w:rsidR="00994066" w:rsidRPr="00997884" w:rsidRDefault="00994066" w:rsidP="0089589F">
            <w:pPr>
              <w:pStyle w:val="Text"/>
              <w:rPr>
                <w:rStyle w:val="Strong"/>
              </w:rPr>
            </w:pPr>
          </w:p>
        </w:tc>
        <w:tc>
          <w:tcPr>
            <w:tcW w:w="766" w:type="dxa"/>
            <w:tcBorders>
              <w:left w:val="nil"/>
            </w:tcBorders>
            <w:shd w:val="clear" w:color="auto" w:fill="auto"/>
            <w:tcMar>
              <w:top w:w="72" w:type="dxa"/>
              <w:left w:w="144" w:type="dxa"/>
              <w:bottom w:w="72" w:type="dxa"/>
              <w:right w:w="144" w:type="dxa"/>
            </w:tcMar>
            <w:vAlign w:val="center"/>
            <w:hideMark/>
            <w:tcPrChange w:id="3960" w:author="Aleksander Hansen" w:date="2013-02-16T21:06:00Z">
              <w:tcPr>
                <w:tcW w:w="766"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22E06163" w14:textId="77777777" w:rsidR="00994066" w:rsidRPr="00997884" w:rsidRDefault="00994066" w:rsidP="0089589F">
            <w:pPr>
              <w:pStyle w:val="Text"/>
              <w:rPr>
                <w:rStyle w:val="Strong"/>
              </w:rPr>
            </w:pPr>
            <w:r w:rsidRPr="00997884">
              <w:t xml:space="preserve">1-p </w:t>
            </w:r>
          </w:p>
        </w:tc>
        <w:tc>
          <w:tcPr>
            <w:tcW w:w="1129" w:type="dxa"/>
            <w:shd w:val="clear" w:color="auto" w:fill="auto"/>
            <w:tcMar>
              <w:top w:w="72" w:type="dxa"/>
              <w:left w:w="144" w:type="dxa"/>
              <w:bottom w:w="72" w:type="dxa"/>
              <w:right w:w="144" w:type="dxa"/>
            </w:tcMar>
            <w:vAlign w:val="center"/>
            <w:hideMark/>
            <w:tcPrChange w:id="3961" w:author="Aleksander Hansen" w:date="2013-02-16T21:06:00Z">
              <w:tcPr>
                <w:tcW w:w="112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1504DBCC" w14:textId="77777777" w:rsidR="00994066" w:rsidRPr="00997884" w:rsidRDefault="00994066" w:rsidP="0089589F">
            <w:pPr>
              <w:pStyle w:val="Text"/>
              <w:rPr>
                <w:rStyle w:val="Strong"/>
              </w:rPr>
            </w:pPr>
            <w:r w:rsidRPr="00997884">
              <w:t xml:space="preserve">0.5 </w:t>
            </w:r>
          </w:p>
        </w:tc>
      </w:tr>
    </w:tbl>
    <w:p w14:paraId="64C8AB6F" w14:textId="77777777" w:rsidR="00994066" w:rsidRDefault="0051240F" w:rsidP="0089589F">
      <w:pPr>
        <w:pStyle w:val="Text"/>
      </w:pPr>
      <w:r>
        <w:rPr>
          <w:noProof/>
          <w:position w:val="-42"/>
        </w:rPr>
        <w:pict w14:anchorId="13504078">
          <v:shape id="_x0000_s1095" type="#_x0000_t75" style="position:absolute;margin-left:2361.45pt;margin-top:144.7pt;width:163.65pt;height:66.4pt;z-index:251807232;mso-position-horizontal:right;mso-position-horizontal-relative:margin;mso-position-vertical-relative:margin" wrapcoords="9512 971 5648 1699 5152 1942 5251 4854 297 4854 396 7766 10800 8737 10800 12620 991 16018 198 19173 297 20144 20906 20144 21105 20144 21105 16018 14763 13834 10800 12620 10800 8737 18925 7766 19321 5097 18330 4854 19123 3640 12782 971 9512 971">
            <v:imagedata r:id="rId72" o:title=""/>
            <w10:wrap type="tight" anchorx="margin" anchory="margin"/>
          </v:shape>
        </w:pict>
      </w:r>
    </w:p>
    <w:p w14:paraId="0165AD9A" w14:textId="77777777" w:rsidR="00994066" w:rsidRDefault="00994066" w:rsidP="0089589F">
      <w:pPr>
        <w:pStyle w:val="Text"/>
      </w:pPr>
    </w:p>
    <w:p w14:paraId="34C18C1E" w14:textId="77777777" w:rsidR="00994066" w:rsidRDefault="00994066" w:rsidP="0089589F">
      <w:pPr>
        <w:pStyle w:val="Text"/>
      </w:pPr>
    </w:p>
    <w:p w14:paraId="002923F5" w14:textId="28AA49FE" w:rsidR="00994066" w:rsidRDefault="00994066" w:rsidP="0089589F">
      <w:pPr>
        <w:pStyle w:val="Text"/>
      </w:pPr>
    </w:p>
    <w:p w14:paraId="455530CD" w14:textId="77777777" w:rsidR="00994066" w:rsidRDefault="00994066" w:rsidP="0089589F">
      <w:pPr>
        <w:pStyle w:val="Text"/>
      </w:pPr>
    </w:p>
    <w:p w14:paraId="7E5FA32B" w14:textId="77777777" w:rsidR="0089589F" w:rsidRDefault="0089589F" w:rsidP="0089589F">
      <w:pPr>
        <w:pStyle w:val="Text"/>
      </w:pPr>
    </w:p>
    <w:p w14:paraId="3603B111" w14:textId="77777777" w:rsidR="0089589F" w:rsidRDefault="0089589F" w:rsidP="0089589F">
      <w:pPr>
        <w:pStyle w:val="Text"/>
      </w:pPr>
    </w:p>
    <w:p w14:paraId="46ACAA2C" w14:textId="77777777" w:rsidR="0089589F" w:rsidRDefault="0089589F" w:rsidP="0089589F">
      <w:pPr>
        <w:pStyle w:val="Text"/>
      </w:pPr>
    </w:p>
    <w:p w14:paraId="69094162" w14:textId="77777777" w:rsidR="0089589F" w:rsidRDefault="0089589F" w:rsidP="0089589F">
      <w:pPr>
        <w:pStyle w:val="Text"/>
      </w:pPr>
    </w:p>
    <w:p w14:paraId="703E12E8" w14:textId="7A49B500" w:rsidR="00994066" w:rsidRPr="00E4605A" w:rsidRDefault="00994066" w:rsidP="0089589F">
      <w:pPr>
        <w:pStyle w:val="Heading2"/>
      </w:pPr>
      <w:bookmarkStart w:id="3962" w:name="_Toc223340275"/>
      <w:r w:rsidRPr="00E4605A">
        <w:t>D</w:t>
      </w:r>
      <w:r w:rsidR="0089589F">
        <w:t xml:space="preserve">escribe </w:t>
      </w:r>
      <w:r w:rsidRPr="00E4605A">
        <w:t>how the binomial model value converges as time periods are added</w:t>
      </w:r>
      <w:bookmarkEnd w:id="3962"/>
    </w:p>
    <w:p w14:paraId="18684A71" w14:textId="77777777" w:rsidR="00994066" w:rsidRPr="00E4605A" w:rsidRDefault="00994066" w:rsidP="0089589F">
      <w:pPr>
        <w:pStyle w:val="Text"/>
      </w:pPr>
      <w:r w:rsidRPr="00E4605A">
        <w:t>The accuracy of the binomial is partly a function of the number of time periods modeled. Generally, when less than forty or fifty time periods are used, the value produced by the binomial fluctuates (i.e., up then down, then up, then down). As the number of time periods is increased, the value converges toward a value. The option is said to converge or stabilize.</w:t>
      </w:r>
    </w:p>
    <w:p w14:paraId="5A86E2C0" w14:textId="77777777" w:rsidR="0089589F" w:rsidRDefault="0089589F" w:rsidP="0089589F">
      <w:pPr>
        <w:pStyle w:val="Text"/>
      </w:pPr>
    </w:p>
    <w:p w14:paraId="73FC83C6" w14:textId="27E55BC8" w:rsidR="00994066" w:rsidRPr="00E4605A" w:rsidRDefault="0089589F" w:rsidP="0089589F">
      <w:pPr>
        <w:pStyle w:val="Text"/>
      </w:pPr>
      <w:r>
        <w:rPr>
          <w:noProof/>
          <w:lang w:bidi="ar-SA"/>
        </w:rPr>
        <w:drawing>
          <wp:anchor distT="0" distB="0" distL="114300" distR="114300" simplePos="0" relativeHeight="251808256" behindDoc="0" locked="0" layoutInCell="1" allowOverlap="1" wp14:anchorId="1619000F" wp14:editId="7A753AD9">
            <wp:simplePos x="0" y="0"/>
            <wp:positionH relativeFrom="column">
              <wp:posOffset>10795</wp:posOffset>
            </wp:positionH>
            <wp:positionV relativeFrom="paragraph">
              <wp:posOffset>90170</wp:posOffset>
            </wp:positionV>
            <wp:extent cx="3075940" cy="1983105"/>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075940" cy="1983105"/>
                    </a:xfrm>
                    <a:prstGeom prst="rect">
                      <a:avLst/>
                    </a:prstGeom>
                  </pic:spPr>
                </pic:pic>
              </a:graphicData>
            </a:graphic>
            <wp14:sizeRelH relativeFrom="page">
              <wp14:pctWidth>0</wp14:pctWidth>
            </wp14:sizeRelH>
            <wp14:sizeRelV relativeFrom="page">
              <wp14:pctHeight>0</wp14:pctHeight>
            </wp14:sizeRelV>
          </wp:anchor>
        </w:drawing>
      </w:r>
      <w:r w:rsidR="00994066" w:rsidRPr="00E4605A">
        <w:br w:type="page"/>
      </w:r>
    </w:p>
    <w:p w14:paraId="39584202" w14:textId="77777777" w:rsidR="00994066" w:rsidRPr="00E4605A" w:rsidRDefault="00994066" w:rsidP="0089589F">
      <w:pPr>
        <w:pStyle w:val="Heading2"/>
      </w:pPr>
      <w:bookmarkStart w:id="3963" w:name="_Toc223340276"/>
      <w:r w:rsidRPr="00E4605A">
        <w:t>Explain how the binomial model can be altered to price options on: stocks with dividends, stock indices, currencies, and futures.</w:t>
      </w:r>
      <w:bookmarkEnd w:id="3963"/>
    </w:p>
    <w:p w14:paraId="09E922F8" w14:textId="77777777" w:rsidR="00994066" w:rsidRPr="00E4605A" w:rsidRDefault="00994066">
      <w:pPr>
        <w:pStyle w:val="Heading3SubGTNI"/>
        <w:pPrChange w:id="3964" w:author="Aleksander Hansen" w:date="2013-02-16T21:07:00Z">
          <w:pPr>
            <w:pStyle w:val="Text"/>
          </w:pPr>
        </w:pPrChange>
      </w:pPr>
      <w:bookmarkStart w:id="3965" w:name="_Toc223340277"/>
      <w:r w:rsidRPr="00E4605A">
        <w:t>Stocks with dividends</w:t>
      </w:r>
      <w:bookmarkEnd w:id="3965"/>
    </w:p>
    <w:p w14:paraId="7049C8BF" w14:textId="77777777" w:rsidR="0089589F" w:rsidRDefault="0089589F" w:rsidP="0089589F">
      <w:pPr>
        <w:pStyle w:val="Text"/>
      </w:pPr>
    </w:p>
    <w:p w14:paraId="4FEF2835" w14:textId="77777777" w:rsidR="00994066" w:rsidRPr="00E4605A" w:rsidRDefault="00994066" w:rsidP="0089589F">
      <w:pPr>
        <w:pStyle w:val="Text"/>
      </w:pPr>
      <w:r w:rsidRPr="00E4605A">
        <w:t xml:space="preserve">Consider a stock paying a known dividend yield at rate (q). The total return from dividends and capital gains in a risk-neutral world is (r). The dividends provide a return of (q). Capital gains must therefore provide a return of (r – q). If the stock starts at </w:t>
      </w:r>
      <w:proofErr w:type="gramStart"/>
      <w:r w:rsidRPr="00E4605A">
        <w:t>S(</w:t>
      </w:r>
      <w:proofErr w:type="gramEnd"/>
      <w:r w:rsidRPr="00E4605A">
        <w:t>0), its expected value after one time step of length must be S(0)*exp[(r-q)*T]. This implies:</w:t>
      </w:r>
    </w:p>
    <w:p w14:paraId="59A73169" w14:textId="77777777" w:rsidR="0089589F" w:rsidRDefault="0089589F" w:rsidP="0089589F">
      <w:pPr>
        <w:pStyle w:val="Text"/>
      </w:pPr>
    </w:p>
    <w:p w14:paraId="24E6683A" w14:textId="77777777" w:rsidR="00994066" w:rsidRPr="00E4605A" w:rsidRDefault="0051240F">
      <w:pPr>
        <w:pStyle w:val="Text"/>
        <w:jc w:val="center"/>
        <w:pPrChange w:id="3966" w:author="Aleksander Hansen" w:date="2013-02-17T13:20:00Z">
          <w:pPr>
            <w:pStyle w:val="Text"/>
          </w:pPr>
        </w:pPrChange>
      </w:pPr>
      <w:r>
        <w:pict w14:anchorId="6B19D3B8">
          <v:shape id="_x0000_i1057" type="#_x0000_t75" style="width:296.1pt;height:48.55pt">
            <v:imagedata r:id="rId74" o:title=""/>
          </v:shape>
        </w:pict>
      </w:r>
    </w:p>
    <w:p w14:paraId="7E1F63E1" w14:textId="77777777" w:rsidR="0089589F" w:rsidRDefault="0089589F" w:rsidP="0089589F">
      <w:pPr>
        <w:pStyle w:val="Text"/>
      </w:pPr>
    </w:p>
    <w:p w14:paraId="36392CEC" w14:textId="77777777" w:rsidR="00994066" w:rsidRPr="00E4605A" w:rsidRDefault="00994066">
      <w:pPr>
        <w:pStyle w:val="Heading3SubGTNI"/>
        <w:pPrChange w:id="3967" w:author="Aleksander Hansen" w:date="2013-02-16T21:07:00Z">
          <w:pPr>
            <w:pStyle w:val="Text"/>
          </w:pPr>
        </w:pPrChange>
      </w:pPr>
      <w:bookmarkStart w:id="3968" w:name="_Toc223340278"/>
      <w:r w:rsidRPr="00E4605A">
        <w:t>Stock indices</w:t>
      </w:r>
      <w:bookmarkEnd w:id="3968"/>
    </w:p>
    <w:p w14:paraId="78B1AE9E" w14:textId="77777777" w:rsidR="0089589F" w:rsidRDefault="0089589F" w:rsidP="0089589F">
      <w:pPr>
        <w:pStyle w:val="Text"/>
      </w:pPr>
    </w:p>
    <w:p w14:paraId="4A7D27E2" w14:textId="77777777" w:rsidR="00994066" w:rsidRPr="00E4605A" w:rsidRDefault="00994066" w:rsidP="0089589F">
      <w:pPr>
        <w:pStyle w:val="Text"/>
      </w:pPr>
      <w:r w:rsidRPr="00E4605A">
        <w:t xml:space="preserve">The valuation of an option on a stock index is very similar to the valuation of an option on a stock paying a known dividend yield. </w:t>
      </w:r>
    </w:p>
    <w:p w14:paraId="1547ADAB" w14:textId="77777777" w:rsidR="0089589F" w:rsidRDefault="0089589F" w:rsidP="0089589F">
      <w:pPr>
        <w:pStyle w:val="Text"/>
      </w:pPr>
    </w:p>
    <w:p w14:paraId="3E6FF440" w14:textId="77777777" w:rsidR="00994066" w:rsidRPr="00E4605A" w:rsidRDefault="00994066">
      <w:pPr>
        <w:pStyle w:val="Heading3SubGTNI"/>
        <w:pPrChange w:id="3969" w:author="Aleksander Hansen" w:date="2013-02-16T21:07:00Z">
          <w:pPr>
            <w:pStyle w:val="Text"/>
          </w:pPr>
        </w:pPrChange>
      </w:pPr>
      <w:bookmarkStart w:id="3970" w:name="_Toc223340279"/>
      <w:r w:rsidRPr="00E4605A">
        <w:t>Currencies</w:t>
      </w:r>
      <w:bookmarkEnd w:id="3970"/>
    </w:p>
    <w:p w14:paraId="79DE476B" w14:textId="77777777" w:rsidR="0089589F" w:rsidRDefault="0089589F" w:rsidP="0089589F">
      <w:pPr>
        <w:pStyle w:val="Text"/>
      </w:pPr>
    </w:p>
    <w:p w14:paraId="5F66CCF4" w14:textId="77777777" w:rsidR="0089589F" w:rsidRDefault="00994066" w:rsidP="0089589F">
      <w:pPr>
        <w:pStyle w:val="Text"/>
      </w:pPr>
      <w:r w:rsidRPr="00E4605A">
        <w:t xml:space="preserve">A foreign currency can be regarded as an asset providing a yield at the foreign risk-free rate of interest, </w:t>
      </w:r>
      <w:proofErr w:type="gramStart"/>
      <w:r w:rsidRPr="00E4605A">
        <w:t>r(</w:t>
      </w:r>
      <w:proofErr w:type="gramEnd"/>
      <w:r w:rsidRPr="00E4605A">
        <w:t xml:space="preserve">f). By analogy with the stock index case, we let a = </w:t>
      </w:r>
      <w:proofErr w:type="gramStart"/>
      <w:r w:rsidRPr="00E4605A">
        <w:t>exp(</w:t>
      </w:r>
      <w:proofErr w:type="gramEnd"/>
      <w:r w:rsidRPr="00E4605A">
        <w:t>[r-r(f)]*T) such that:</w:t>
      </w:r>
    </w:p>
    <w:p w14:paraId="4D436A7B" w14:textId="77777777" w:rsidR="0089589F" w:rsidRDefault="0089589F" w:rsidP="0089589F">
      <w:pPr>
        <w:pStyle w:val="Text"/>
      </w:pPr>
    </w:p>
    <w:p w14:paraId="67FA0B59" w14:textId="05D19ADD" w:rsidR="00994066" w:rsidRPr="00E4605A" w:rsidRDefault="0051240F">
      <w:pPr>
        <w:pStyle w:val="Text"/>
        <w:jc w:val="center"/>
        <w:pPrChange w:id="3971" w:author="Aleksander Hansen" w:date="2013-02-17T13:20:00Z">
          <w:pPr>
            <w:pStyle w:val="Text"/>
          </w:pPr>
        </w:pPrChange>
      </w:pPr>
      <w:r>
        <w:pict w14:anchorId="58DC310E">
          <v:shape id="_x0000_i1058" type="#_x0000_t75" style="width:216.8pt;height:48.55pt">
            <v:imagedata r:id="rId75" o:title=""/>
          </v:shape>
        </w:pict>
      </w:r>
    </w:p>
    <w:p w14:paraId="552ECB2E" w14:textId="77777777" w:rsidR="0089589F" w:rsidRDefault="0089589F" w:rsidP="0089589F">
      <w:pPr>
        <w:pStyle w:val="Text"/>
      </w:pPr>
    </w:p>
    <w:p w14:paraId="7E9235D6" w14:textId="77777777" w:rsidR="00994066" w:rsidRPr="00E4605A" w:rsidRDefault="00994066">
      <w:pPr>
        <w:pStyle w:val="Heading3SubGTNI"/>
        <w:pPrChange w:id="3972" w:author="Aleksander Hansen" w:date="2013-02-16T21:07:00Z">
          <w:pPr>
            <w:pStyle w:val="Text"/>
          </w:pPr>
        </w:pPrChange>
      </w:pPr>
      <w:bookmarkStart w:id="3973" w:name="_Toc223340280"/>
      <w:r w:rsidRPr="00E4605A">
        <w:t>Futures</w:t>
      </w:r>
      <w:bookmarkEnd w:id="3973"/>
    </w:p>
    <w:p w14:paraId="7F3574B4" w14:textId="77777777" w:rsidR="0089589F" w:rsidRDefault="0089589F" w:rsidP="0089589F">
      <w:pPr>
        <w:pStyle w:val="Text"/>
      </w:pPr>
    </w:p>
    <w:p w14:paraId="4A285125" w14:textId="77777777" w:rsidR="00994066" w:rsidRPr="00E4605A" w:rsidRDefault="00994066" w:rsidP="0089589F">
      <w:pPr>
        <w:pStyle w:val="Text"/>
      </w:pPr>
      <w:r w:rsidRPr="00E4605A">
        <w:t>Since it costs nothing to take a long or short position in a futures contract, in a risk-neutral world the futures price has an expected growth rate of zero. In this case, we can use:</w:t>
      </w:r>
    </w:p>
    <w:p w14:paraId="40CB2B28" w14:textId="77777777" w:rsidR="0089589F" w:rsidRDefault="0089589F" w:rsidP="0089589F">
      <w:pPr>
        <w:pStyle w:val="Text"/>
      </w:pPr>
    </w:p>
    <w:p w14:paraId="07BDE2C5" w14:textId="77777777" w:rsidR="00994066" w:rsidRDefault="0051240F">
      <w:pPr>
        <w:pStyle w:val="Text"/>
        <w:jc w:val="center"/>
        <w:pPrChange w:id="3974" w:author="Aleksander Hansen" w:date="2013-02-17T13:20:00Z">
          <w:pPr>
            <w:pStyle w:val="Text"/>
          </w:pPr>
        </w:pPrChange>
      </w:pPr>
      <w:r>
        <w:pict w14:anchorId="1252BFA1">
          <v:shape id="_x0000_i1059" type="#_x0000_t75" style="width:117.3pt;height:48.55pt">
            <v:imagedata r:id="rId76" o:title=""/>
          </v:shape>
        </w:pict>
      </w:r>
    </w:p>
    <w:p w14:paraId="5384D9B6" w14:textId="77777777" w:rsidR="0089589F" w:rsidRDefault="0089589F" w:rsidP="0089589F">
      <w:pPr>
        <w:pStyle w:val="Text"/>
      </w:pPr>
    </w:p>
    <w:p w14:paraId="2AA0EDC4" w14:textId="7ACE3916" w:rsidR="0089589F" w:rsidRPr="00E4605A" w:rsidRDefault="0089589F" w:rsidP="0089589F">
      <w:pPr>
        <w:pStyle w:val="Heading2"/>
      </w:pPr>
      <w:bookmarkStart w:id="3975" w:name="_Toc223340281"/>
      <w:commentRangeStart w:id="3976"/>
      <w:r>
        <w:t xml:space="preserve">Describe how volatility is captured in the binomial </w:t>
      </w:r>
      <w:commentRangeStart w:id="3977"/>
      <w:r>
        <w:t>model</w:t>
      </w:r>
      <w:commentRangeEnd w:id="3977"/>
      <w:r w:rsidR="006366F2">
        <w:rPr>
          <w:rStyle w:val="CommentReference"/>
          <w:rFonts w:asciiTheme="majorHAnsi" w:eastAsiaTheme="minorEastAsia" w:hAnsiTheme="majorHAnsi" w:cstheme="minorBidi"/>
          <w:b w:val="0"/>
          <w:bCs w:val="0"/>
          <w:color w:val="auto"/>
        </w:rPr>
        <w:commentReference w:id="3977"/>
      </w:r>
      <w:r>
        <w:t>.</w:t>
      </w:r>
      <w:commentRangeEnd w:id="3976"/>
      <w:r w:rsidR="00F36223">
        <w:rPr>
          <w:rStyle w:val="CommentReference"/>
          <w:rFonts w:asciiTheme="majorHAnsi" w:eastAsiaTheme="minorEastAsia" w:hAnsiTheme="majorHAnsi" w:cstheme="minorBidi"/>
          <w:b w:val="0"/>
          <w:bCs w:val="0"/>
          <w:color w:val="auto"/>
        </w:rPr>
        <w:commentReference w:id="3976"/>
      </w:r>
      <w:bookmarkEnd w:id="3975"/>
    </w:p>
    <w:p w14:paraId="5E8FD6E2" w14:textId="77777777" w:rsidR="00010681" w:rsidRDefault="00010681">
      <w:pPr>
        <w:rPr>
          <w:ins w:id="3978" w:author="Aleksander Hansen" w:date="2013-02-19T23:10:00Z"/>
        </w:rPr>
      </w:pPr>
      <w:bookmarkStart w:id="3979" w:name="_Toc255472367"/>
      <w:bookmarkStart w:id="3980" w:name="_Toc318025265"/>
      <w:ins w:id="3981" w:author="Aleksander Hansen" w:date="2013-02-19T23:10:00Z">
        <w:r>
          <w:br w:type="page"/>
        </w:r>
      </w:ins>
    </w:p>
    <w:p w14:paraId="03C4D5CA" w14:textId="77777777" w:rsidR="00010681" w:rsidRDefault="00010681">
      <w:pPr>
        <w:pStyle w:val="Heading2"/>
        <w:rPr>
          <w:ins w:id="3982" w:author="Aleksander Hansen" w:date="2013-02-20T09:15:00Z"/>
        </w:rPr>
        <w:pPrChange w:id="3983" w:author="Aleksander Hansen" w:date="2013-02-19T23:10:00Z">
          <w:pPr/>
        </w:pPrChange>
      </w:pPr>
      <w:bookmarkStart w:id="3984" w:name="_Toc223340282"/>
      <w:ins w:id="3985" w:author="Aleksander Hansen" w:date="2013-02-19T23:10:00Z">
        <w:r>
          <w:t>Chapter Summary</w:t>
        </w:r>
      </w:ins>
      <w:bookmarkEnd w:id="3984"/>
    </w:p>
    <w:p w14:paraId="50975637" w14:textId="484B4D0C" w:rsidR="009933B7" w:rsidRDefault="009933B7">
      <w:pPr>
        <w:rPr>
          <w:ins w:id="3986" w:author="Aleksander Hansen" w:date="2013-02-20T09:53:00Z"/>
        </w:rPr>
      </w:pPr>
      <w:ins w:id="3987" w:author="Aleksander Hansen" w:date="2013-02-20T09:15:00Z">
        <w:r>
          <w:t xml:space="preserve">This chapter looked at how we can value options using a </w:t>
        </w:r>
      </w:ins>
      <w:ins w:id="3988" w:author="Aleksander Hansen" w:date="2013-02-20T09:16:00Z">
        <w:r>
          <w:t>Binomial model, more specifically Binomial trees. Binomial trees are relatively easy to solve for, and we do so using</w:t>
        </w:r>
      </w:ins>
      <w:ins w:id="3989" w:author="Aleksander Hansen" w:date="2013-02-20T09:17:00Z">
        <w:r>
          <w:t xml:space="preserve"> a method known as</w:t>
        </w:r>
      </w:ins>
      <w:ins w:id="3990" w:author="Aleksander Hansen" w:date="2013-02-20T09:16:00Z">
        <w:r>
          <w:t xml:space="preserve"> </w:t>
        </w:r>
        <w:r w:rsidRPr="009933B7">
          <w:rPr>
            <w:i/>
            <w:rPrChange w:id="3991" w:author="Aleksander Hansen" w:date="2013-02-20T09:16:00Z">
              <w:rPr/>
            </w:rPrChange>
          </w:rPr>
          <w:t>backwards induction</w:t>
        </w:r>
        <w:r>
          <w:t>, that is, working our way from the end of the tree, back to the very first node.</w:t>
        </w:r>
      </w:ins>
      <w:ins w:id="3992" w:author="Aleksander Hansen" w:date="2013-02-20T09:15:00Z">
        <w:r>
          <w:t xml:space="preserve"> </w:t>
        </w:r>
      </w:ins>
      <w:ins w:id="3993" w:author="Aleksander Hansen" w:date="2013-02-20T10:21:00Z">
        <w:r w:rsidR="002D0D2B">
          <w:t xml:space="preserve"> </w:t>
        </w:r>
      </w:ins>
      <w:ins w:id="3994" w:author="Aleksander Hansen" w:date="2013-02-20T09:17:00Z">
        <w:r>
          <w:t xml:space="preserve">A risk-less portfolio was created using a portfolio of stocks </w:t>
        </w:r>
      </w:ins>
      <w:ins w:id="3995" w:author="Aleksander Hansen" w:date="2013-02-20T09:20:00Z">
        <w:r>
          <w:t>and</w:t>
        </w:r>
      </w:ins>
      <w:ins w:id="3996" w:author="Aleksander Hansen" w:date="2013-02-20T09:17:00Z">
        <w:r>
          <w:t xml:space="preserve"> a short position in a call option. This was achieved by setting the portfolio in the upstate, equal to the value of the portfolio in the downstate, where the number of stocks in our portfolio was equal to delta (</w:t>
        </w:r>
      </w:ins>
      <w:ins w:id="3997" w:author="Aleksander Hansen" w:date="2013-02-20T09:22:00Z">
        <m:oMath>
          <m:r>
            <w:rPr>
              <w:rFonts w:ascii="Cambria Math" w:hAnsi="Cambria Math"/>
            </w:rPr>
            <m:t>∆).</m:t>
          </m:r>
        </m:oMath>
        <w:r>
          <w:t xml:space="preserve"> Solving for delta, gives us the number of stocks we need for our portfolio</w:t>
        </w:r>
      </w:ins>
      <w:ins w:id="3998" w:author="Aleksander Hansen" w:date="2013-02-20T09:24:00Z">
        <w:r>
          <w:t>,</w:t>
        </w:r>
      </w:ins>
      <w:ins w:id="3999" w:author="Aleksander Hansen" w:date="2013-02-20T09:22:00Z">
        <w:r>
          <w:t xml:space="preserve"> of </w:t>
        </w:r>
      </w:ins>
      <w:ins w:id="4000" w:author="Aleksander Hansen" w:date="2013-02-20T09:23:00Z">
        <m:oMath>
          <m:r>
            <w:rPr>
              <w:rFonts w:ascii="Cambria Math" w:hAnsi="Cambria Math"/>
            </w:rPr>
            <m:t>∆</m:t>
          </m:r>
        </m:oMath>
        <w:r>
          <w:t xml:space="preserve"> stocks and 1 short call option</w:t>
        </w:r>
      </w:ins>
      <w:ins w:id="4001" w:author="Aleksander Hansen" w:date="2013-02-20T09:24:00Z">
        <w:r>
          <w:t xml:space="preserve">, to be risk-free. </w:t>
        </w:r>
      </w:ins>
      <w:ins w:id="4002" w:author="Aleksander Hansen" w:date="2013-02-20T09:32:00Z">
        <w:r>
          <w:t>This was achieved using only no-arbitrage arguments.</w:t>
        </w:r>
      </w:ins>
    </w:p>
    <w:p w14:paraId="279EA88E" w14:textId="77777777" w:rsidR="00A95737" w:rsidRDefault="00A95737">
      <w:pPr>
        <w:rPr>
          <w:ins w:id="4003" w:author="Aleksander Hansen" w:date="2013-02-20T09:32:00Z"/>
        </w:rPr>
      </w:pPr>
    </w:p>
    <w:p w14:paraId="1FEF645A" w14:textId="1F352844" w:rsidR="009933B7" w:rsidRDefault="009933B7">
      <w:pPr>
        <w:rPr>
          <w:ins w:id="4004" w:author="Aleksander Hansen" w:date="2013-02-20T09:40:00Z"/>
        </w:rPr>
      </w:pPr>
      <w:ins w:id="4005" w:author="Aleksander Hansen" w:date="2013-02-20T09:32:00Z">
        <w:r>
          <w:t xml:space="preserve">The same result can be deduced using </w:t>
        </w:r>
        <w:r>
          <w:rPr>
            <w:i/>
          </w:rPr>
          <w:t xml:space="preserve">risk-neutral </w:t>
        </w:r>
        <w:r>
          <w:t>valuation</w:t>
        </w:r>
        <w:r w:rsidR="00A84BD1">
          <w:t xml:space="preserve">. A key result for the purpose of valuing an option </w:t>
        </w:r>
      </w:ins>
      <w:ins w:id="4006" w:author="Aleksander Hansen" w:date="2013-02-20T09:34:00Z">
        <w:r w:rsidR="00A84BD1">
          <w:t>is that</w:t>
        </w:r>
      </w:ins>
      <w:ins w:id="4007" w:author="Aleksander Hansen" w:date="2013-02-20T09:32:00Z">
        <w:r w:rsidR="00A84BD1">
          <w:t xml:space="preserve"> we can assume </w:t>
        </w:r>
      </w:ins>
      <w:ins w:id="4008" w:author="Aleksander Hansen" w:date="2013-02-20T09:34:00Z">
        <w:r w:rsidR="00A84BD1">
          <w:t xml:space="preserve">that </w:t>
        </w:r>
      </w:ins>
      <w:ins w:id="4009" w:author="Aleksander Hansen" w:date="2013-02-20T09:32:00Z">
        <w:r w:rsidR="00A84BD1">
          <w:t>we are risk-neutral.</w:t>
        </w:r>
      </w:ins>
      <w:ins w:id="4010" w:author="Aleksander Hansen" w:date="2013-02-20T09:35:00Z">
        <w:r w:rsidR="00A84BD1">
          <w:t xml:space="preserve"> This is due to the fact that our risk preferences are</w:t>
        </w:r>
      </w:ins>
      <w:ins w:id="4011" w:author="Aleksander Hansen" w:date="2013-02-20T09:37:00Z">
        <w:r w:rsidR="00A84BD1">
          <w:t>, in a sense,</w:t>
        </w:r>
      </w:ins>
      <w:ins w:id="4012" w:author="Aleksander Hansen" w:date="2013-02-20T09:35:00Z">
        <w:r w:rsidR="00A84BD1">
          <w:t xml:space="preserve"> captured by the price of the underlying instrument, e.g., a stock.</w:t>
        </w:r>
      </w:ins>
      <w:ins w:id="4013" w:author="Aleksander Hansen" w:date="2013-02-20T09:32:00Z">
        <w:r w:rsidR="00A84BD1">
          <w:t xml:space="preserve"> </w:t>
        </w:r>
      </w:ins>
      <w:ins w:id="4014" w:author="Aleksander Hansen" w:date="2013-02-20T09:37:00Z">
        <w:r w:rsidR="00A84BD1">
          <w:t xml:space="preserve">This is the reason why the probability of up and down moves in the underlying does not affect the price of an option: the option is calculated in terms </w:t>
        </w:r>
      </w:ins>
      <w:ins w:id="4015" w:author="Aleksander Hansen" w:date="2013-02-20T09:40:00Z">
        <w:r w:rsidR="00A84BD1">
          <w:t>of the price of the underlying stock.</w:t>
        </w:r>
      </w:ins>
    </w:p>
    <w:p w14:paraId="0F99ED66" w14:textId="77777777" w:rsidR="00A84BD1" w:rsidRDefault="00A84BD1">
      <w:pPr>
        <w:rPr>
          <w:ins w:id="4016" w:author="Aleksander Hansen" w:date="2013-02-20T09:41:00Z"/>
        </w:rPr>
      </w:pPr>
    </w:p>
    <w:p w14:paraId="555673BF" w14:textId="77F91CEB" w:rsidR="00A84BD1" w:rsidRDefault="00A84BD1">
      <w:pPr>
        <w:rPr>
          <w:ins w:id="4017" w:author="Aleksander Hansen" w:date="2013-02-20T09:44:00Z"/>
        </w:rPr>
      </w:pPr>
      <w:ins w:id="4018" w:author="Aleksander Hansen" w:date="2013-02-20T09:41:00Z">
        <w:r>
          <w:t xml:space="preserve">It is important to note that the objective, or real world probabilities for up and down moves for the option are, in general, not </w:t>
        </w:r>
      </w:ins>
      <w:ins w:id="4019" w:author="Aleksander Hansen" w:date="2013-02-20T09:42:00Z">
        <w:r>
          <w:t>the</w:t>
        </w:r>
      </w:ins>
      <w:ins w:id="4020" w:author="Aleksander Hansen" w:date="2013-02-20T09:41:00Z">
        <w:r>
          <w:t xml:space="preserve"> same as the probabilities in a risk-free world.</w:t>
        </w:r>
      </w:ins>
    </w:p>
    <w:p w14:paraId="601CCCBF" w14:textId="77777777" w:rsidR="00D724D9" w:rsidRDefault="00D724D9">
      <w:pPr>
        <w:rPr>
          <w:ins w:id="4021" w:author="Aleksander Hansen" w:date="2013-02-20T09:44:00Z"/>
        </w:rPr>
      </w:pPr>
    </w:p>
    <w:p w14:paraId="4BE7A376" w14:textId="650F5128" w:rsidR="00D724D9" w:rsidRDefault="00D724D9">
      <w:pPr>
        <w:rPr>
          <w:ins w:id="4022" w:author="Aleksander Hansen" w:date="2013-02-20T09:58:00Z"/>
        </w:rPr>
      </w:pPr>
      <w:ins w:id="4023" w:author="Aleksander Hansen" w:date="2013-02-20T09:44:00Z">
        <w:r>
          <w:t>Valuing American options using binomial trees includes an extra step. We still value the option using backwards induction, discounting to the previous node. However, with an American option, we also need to consider whether it is optimal to exercise</w:t>
        </w:r>
      </w:ins>
      <w:ins w:id="4024" w:author="Aleksander Hansen" w:date="2013-02-20T09:48:00Z">
        <w:r>
          <w:t xml:space="preserve"> the option at each node.</w:t>
        </w:r>
      </w:ins>
    </w:p>
    <w:p w14:paraId="0CB51B7E" w14:textId="77777777" w:rsidR="00A95737" w:rsidRDefault="00A95737">
      <w:pPr>
        <w:rPr>
          <w:ins w:id="4025" w:author="Aleksander Hansen" w:date="2013-02-20T09:58:00Z"/>
        </w:rPr>
      </w:pPr>
    </w:p>
    <w:p w14:paraId="1AEC6454" w14:textId="549F900F" w:rsidR="00A95737" w:rsidRDefault="00A95737">
      <w:pPr>
        <w:rPr>
          <w:ins w:id="4026" w:author="Aleksander Hansen" w:date="2013-02-20T10:08:00Z"/>
        </w:rPr>
      </w:pPr>
      <w:ins w:id="4027" w:author="Aleksander Hansen" w:date="2013-02-20T09:58:00Z">
        <w:r>
          <w:t xml:space="preserve">When using a binomial tree to represent the </w:t>
        </w:r>
      </w:ins>
      <w:ins w:id="4028" w:author="Aleksander Hansen" w:date="2013-02-20T10:00:00Z">
        <w:r>
          <w:t>movement</w:t>
        </w:r>
      </w:ins>
      <w:ins w:id="4029" w:author="Aleksander Hansen" w:date="2013-02-20T09:58:00Z">
        <w:r>
          <w:t xml:space="preserve"> </w:t>
        </w:r>
      </w:ins>
      <w:ins w:id="4030" w:author="Aleksander Hansen" w:date="2013-02-20T10:00:00Z">
        <w:r>
          <w:t>in the price of the underlying, the</w:t>
        </w:r>
      </w:ins>
      <w:ins w:id="4031" w:author="Aleksander Hansen" w:date="2013-02-20T09:58:00Z">
        <w:r>
          <w:t xml:space="preserve"> parameters u and d are chosen so as to match the volatility of the stock price. </w:t>
        </w:r>
      </w:ins>
      <w:ins w:id="4032" w:author="Aleksander Hansen" w:date="2013-02-20T10:00:00Z">
        <w:r>
          <w:t xml:space="preserve">It turns out that the volatility is the same in both the real world and the risk-neutral world. So even though the </w:t>
        </w:r>
      </w:ins>
      <w:ins w:id="4033" w:author="Aleksander Hansen" w:date="2013-02-20T10:05:00Z">
        <w:r w:rsidR="00824C74">
          <w:t xml:space="preserve">probabilities of up and down moves differ, and the </w:t>
        </w:r>
      </w:ins>
      <w:ins w:id="4034" w:author="Aleksander Hansen" w:date="2013-02-20T10:00:00Z">
        <w:r>
          <w:t>expec</w:t>
        </w:r>
        <w:r w:rsidR="00824C74">
          <w:t>ted return on the stock depends</w:t>
        </w:r>
        <w:r>
          <w:t xml:space="preserve"> on </w:t>
        </w:r>
      </w:ins>
      <w:ins w:id="4035" w:author="Aleksander Hansen" w:date="2013-02-20T10:05:00Z">
        <w:r w:rsidR="00824C74">
          <w:t xml:space="preserve">whether we are in a real world or risk-neutral world, the volatility does not. </w:t>
        </w:r>
      </w:ins>
    </w:p>
    <w:p w14:paraId="6174D53C" w14:textId="77777777" w:rsidR="00824C74" w:rsidRDefault="00824C74">
      <w:pPr>
        <w:rPr>
          <w:ins w:id="4036" w:author="Aleksander Hansen" w:date="2013-02-20T10:08:00Z"/>
        </w:rPr>
      </w:pPr>
    </w:p>
    <w:p w14:paraId="5A255170" w14:textId="0229728A" w:rsidR="00824C74" w:rsidRDefault="00824C74">
      <w:pPr>
        <w:rPr>
          <w:ins w:id="4037" w:author="Aleksander Hansen" w:date="2013-02-20T10:09:00Z"/>
        </w:rPr>
      </w:pPr>
      <w:ins w:id="4038" w:author="Aleksander Hansen" w:date="2013-02-20T10:08:00Z">
        <w:r>
          <w:t xml:space="preserve">This reading contains </w:t>
        </w:r>
      </w:ins>
      <w:ins w:id="4039" w:author="Aleksander Hansen" w:date="2013-02-20T10:09:00Z">
        <w:r>
          <w:t>several</w:t>
        </w:r>
      </w:ins>
      <w:ins w:id="4040" w:author="Aleksander Hansen" w:date="2013-02-20T10:08:00Z">
        <w:r>
          <w:t xml:space="preserve"> formulas you should be comfortable </w:t>
        </w:r>
      </w:ins>
      <w:ins w:id="4041" w:author="Aleksander Hansen" w:date="2013-02-20T10:10:00Z">
        <w:r>
          <w:t>with,</w:t>
        </w:r>
      </w:ins>
      <w:ins w:id="4042" w:author="Aleksander Hansen" w:date="2013-02-20T10:09:00Z">
        <w:r>
          <w:t xml:space="preserve"> as you will undoubtedly need some of them for the exam. In particular you should know how to derive (or at the very least memorize)</w:t>
        </w:r>
      </w:ins>
      <w:ins w:id="4043" w:author="Aleksander Hansen" w:date="2013-02-20T10:12:00Z">
        <w:r>
          <w:t xml:space="preserve"> the formulas for</w:t>
        </w:r>
      </w:ins>
      <w:ins w:id="4044" w:author="Aleksander Hansen" w:date="2013-02-20T10:09:00Z">
        <w:r>
          <w:t>:</w:t>
        </w:r>
      </w:ins>
    </w:p>
    <w:p w14:paraId="2BFD735E" w14:textId="6B746C0F" w:rsidR="00824C74" w:rsidRDefault="00824C74">
      <w:pPr>
        <w:pStyle w:val="ListParagraph"/>
        <w:numPr>
          <w:ilvl w:val="0"/>
          <w:numId w:val="111"/>
        </w:numPr>
        <w:rPr>
          <w:ins w:id="4045" w:author="Aleksander Hansen" w:date="2013-02-20T10:12:00Z"/>
        </w:rPr>
        <w:pPrChange w:id="4046" w:author="Aleksander Hansen" w:date="2013-02-20T10:10:00Z">
          <w:pPr/>
        </w:pPrChange>
      </w:pPr>
      <w:ins w:id="4047" w:author="Aleksander Hansen" w:date="2013-02-20T10:11:00Z">
        <m:oMath>
          <m:r>
            <w:rPr>
              <w:rFonts w:ascii="Cambria Math" w:hAnsi="Cambria Math"/>
            </w:rPr>
            <m:t>∆</m:t>
          </m:r>
        </m:oMath>
      </w:ins>
      <w:ins w:id="4048" w:author="Aleksander Hansen" w:date="2013-02-20T10:15:00Z">
        <w:r w:rsidR="002D0D2B">
          <w:t xml:space="preserve"> (</w:t>
        </w:r>
        <w:proofErr w:type="gramStart"/>
        <w:r w:rsidR="002D0D2B">
          <w:t>option</w:t>
        </w:r>
        <w:proofErr w:type="gramEnd"/>
        <w:r w:rsidR="002D0D2B">
          <w:t xml:space="preserve"> delta)</w:t>
        </w:r>
      </w:ins>
    </w:p>
    <w:p w14:paraId="0B1BD102" w14:textId="5054FADF" w:rsidR="00824C74" w:rsidRDefault="002D0D2B">
      <w:pPr>
        <w:pStyle w:val="ListParagraph"/>
        <w:numPr>
          <w:ilvl w:val="0"/>
          <w:numId w:val="111"/>
        </w:numPr>
        <w:rPr>
          <w:ins w:id="4049" w:author="Aleksander Hansen" w:date="2013-02-20T10:13:00Z"/>
        </w:rPr>
        <w:pPrChange w:id="4050" w:author="Aleksander Hansen" w:date="2013-02-20T10:10:00Z">
          <w:pPr/>
        </w:pPrChange>
      </w:pPr>
      <w:ins w:id="4051" w:author="Aleksander Hansen" w:date="2013-02-20T10:13:00Z">
        <w:r>
          <w:t>The value of an option f, and how you can apply the formula repeatedly in a tree with multiple time periods</w:t>
        </w:r>
      </w:ins>
    </w:p>
    <w:p w14:paraId="5746C088" w14:textId="33B9C39E" w:rsidR="002D0D2B" w:rsidRDefault="002D0D2B">
      <w:pPr>
        <w:pStyle w:val="ListParagraph"/>
        <w:numPr>
          <w:ilvl w:val="0"/>
          <w:numId w:val="111"/>
        </w:numPr>
        <w:rPr>
          <w:ins w:id="4052" w:author="Aleksander Hansen" w:date="2013-02-20T10:14:00Z"/>
        </w:rPr>
        <w:pPrChange w:id="4053" w:author="Aleksander Hansen" w:date="2013-02-20T10:10:00Z">
          <w:pPr/>
        </w:pPrChange>
      </w:pPr>
      <w:proofErr w:type="gramStart"/>
      <w:ins w:id="4054" w:author="Aleksander Hansen" w:date="2013-02-20T10:14:00Z">
        <w:r>
          <w:t>p</w:t>
        </w:r>
        <w:proofErr w:type="gramEnd"/>
        <w:r>
          <w:t xml:space="preserve"> and (1-p)</w:t>
        </w:r>
      </w:ins>
      <w:ins w:id="4055" w:author="Aleksander Hansen" w:date="2013-02-20T10:16:00Z">
        <w:r>
          <w:t xml:space="preserve"> – the probabilities of up and down moves</w:t>
        </w:r>
      </w:ins>
    </w:p>
    <w:p w14:paraId="649600A0" w14:textId="31613D68" w:rsidR="002D0D2B" w:rsidRDefault="002D0D2B">
      <w:pPr>
        <w:pStyle w:val="ListParagraph"/>
        <w:numPr>
          <w:ilvl w:val="0"/>
          <w:numId w:val="111"/>
        </w:numPr>
        <w:rPr>
          <w:ins w:id="4056" w:author="Aleksander Hansen" w:date="2013-02-20T10:17:00Z"/>
        </w:rPr>
        <w:pPrChange w:id="4057" w:author="Aleksander Hansen" w:date="2013-02-20T10:10:00Z">
          <w:pPr/>
        </w:pPrChange>
      </w:pPr>
      <w:ins w:id="4058" w:author="Aleksander Hansen" w:date="2013-02-20T10:17:00Z">
        <w:r>
          <w:t xml:space="preserve">The values for </w:t>
        </w:r>
      </w:ins>
      <w:ins w:id="4059" w:author="Aleksander Hansen" w:date="2013-02-20T10:14:00Z">
        <w:r>
          <w:t>u and d</w:t>
        </w:r>
      </w:ins>
    </w:p>
    <w:p w14:paraId="7A7D9ACA" w14:textId="2324B11A" w:rsidR="002D0D2B" w:rsidRDefault="002D0D2B">
      <w:pPr>
        <w:pStyle w:val="ListParagraph"/>
        <w:numPr>
          <w:ilvl w:val="0"/>
          <w:numId w:val="111"/>
        </w:numPr>
        <w:rPr>
          <w:ins w:id="4060" w:author="Aleksander Hansen" w:date="2013-02-20T10:18:00Z"/>
        </w:rPr>
        <w:pPrChange w:id="4061" w:author="Aleksander Hansen" w:date="2013-02-20T10:10:00Z">
          <w:pPr/>
        </w:pPrChange>
      </w:pPr>
      <w:ins w:id="4062" w:author="Aleksander Hansen" w:date="2013-02-20T10:18:00Z">
        <w:r>
          <w:t>How to apply the value of an option f when the option is American</w:t>
        </w:r>
      </w:ins>
    </w:p>
    <w:p w14:paraId="661CD9CC" w14:textId="12E83545" w:rsidR="001E7AA1" w:rsidRPr="00AD6F65" w:rsidRDefault="002D0D2B">
      <w:pPr>
        <w:pStyle w:val="ListParagraph"/>
        <w:numPr>
          <w:ilvl w:val="0"/>
          <w:numId w:val="111"/>
        </w:numPr>
        <w:rPr>
          <w:ins w:id="4063" w:author="Aleksander Hansen" w:date="2013-02-17T14:16:00Z"/>
          <w:rPrChange w:id="4064" w:author="Aleksander Hansen" w:date="2013-02-20T10:23:00Z">
            <w:rPr>
              <w:ins w:id="4065" w:author="Aleksander Hansen" w:date="2013-02-17T14:16:00Z"/>
              <w:rFonts w:ascii="Calibri" w:hAnsi="Calibri" w:cs="Calibri"/>
              <w:color w:val="000000"/>
              <w:kern w:val="24"/>
              <w:lang w:bidi="en-US"/>
            </w:rPr>
          </w:rPrChange>
        </w:rPr>
        <w:pPrChange w:id="4066" w:author="Aleksander Hansen" w:date="2013-02-20T10:23:00Z">
          <w:pPr/>
        </w:pPrChange>
      </w:pPr>
      <w:ins w:id="4067" w:author="Aleksander Hansen" w:date="2013-02-20T10:18:00Z">
        <w:r>
          <w:t>The equation for valuing an option using a two-step tree (this is useful as it is a typical questions and knowing the formula to get the result directly</w:t>
        </w:r>
      </w:ins>
      <w:ins w:id="4068" w:author="Aleksander Hansen" w:date="2013-02-20T10:22:00Z">
        <w:r>
          <w:t xml:space="preserve"> rather than using repeated application</w:t>
        </w:r>
      </w:ins>
      <w:ins w:id="4069" w:author="Aleksander Hansen" w:date="2013-02-20T10:18:00Z">
        <w:r w:rsidR="00AD6F65">
          <w:t xml:space="preserve"> </w:t>
        </w:r>
      </w:ins>
      <w:ins w:id="4070" w:author="Aleksander Hansen" w:date="2013-02-20T10:23:00Z">
        <w:r w:rsidR="00AD6F65">
          <w:t xml:space="preserve">of the general formula </w:t>
        </w:r>
      </w:ins>
      <w:ins w:id="4071" w:author="Aleksander Hansen" w:date="2013-02-20T10:18:00Z">
        <w:r w:rsidR="00AD6F65">
          <w:t>can</w:t>
        </w:r>
        <w:r>
          <w:t xml:space="preserve"> save you valuable time</w:t>
        </w:r>
      </w:ins>
      <w:ins w:id="4072" w:author="Aleksander Hansen" w:date="2013-02-20T10:22:00Z">
        <w:r>
          <w:t>)</w:t>
        </w:r>
      </w:ins>
      <w:ins w:id="4073" w:author="Aleksander Hansen" w:date="2013-02-20T10:18:00Z">
        <w:r>
          <w:t>.</w:t>
        </w:r>
      </w:ins>
      <w:ins w:id="4074" w:author="Aleksander Hansen" w:date="2013-02-17T14:16:00Z">
        <w:r w:rsidR="001E7AA1">
          <w:br w:type="page"/>
        </w:r>
      </w:ins>
    </w:p>
    <w:p w14:paraId="7BDC4764" w14:textId="77777777" w:rsidR="001E7AA1" w:rsidRDefault="001E7AA1" w:rsidP="001E7AA1">
      <w:pPr>
        <w:pStyle w:val="Heading2"/>
        <w:rPr>
          <w:ins w:id="4075" w:author="Aleksander Hansen" w:date="2013-02-17T14:16:00Z"/>
        </w:rPr>
      </w:pPr>
      <w:bookmarkStart w:id="4076" w:name="_Toc223340283"/>
      <w:ins w:id="4077" w:author="Aleksander Hansen" w:date="2013-02-17T14:16:00Z">
        <w:r>
          <w:t>Questions and Answers</w:t>
        </w:r>
        <w:bookmarkEnd w:id="4076"/>
      </w:ins>
    </w:p>
    <w:p w14:paraId="4CABB0D4" w14:textId="77777777" w:rsidR="001E7AA1" w:rsidRDefault="001E7AA1" w:rsidP="001E7AA1">
      <w:pPr>
        <w:pStyle w:val="Heading3SubGTNI"/>
        <w:rPr>
          <w:ins w:id="4078" w:author="Aleksander Hansen" w:date="2013-02-17T14:16:00Z"/>
        </w:rPr>
      </w:pPr>
      <w:bookmarkStart w:id="4079" w:name="_Toc223340284"/>
      <w:ins w:id="4080" w:author="Aleksander Hansen" w:date="2013-02-17T14:16:00Z">
        <w:r>
          <w:t>Questions</w:t>
        </w:r>
        <w:bookmarkEnd w:id="4079"/>
      </w:ins>
    </w:p>
    <w:p w14:paraId="61E1E28E" w14:textId="77777777" w:rsidR="00977954" w:rsidRDefault="00977954" w:rsidP="001E7AA1">
      <w:pPr>
        <w:rPr>
          <w:ins w:id="4081" w:author="Aleksander Hansen" w:date="2013-02-17T16:20:00Z"/>
        </w:rPr>
      </w:pPr>
    </w:p>
    <w:p w14:paraId="31BD45EB" w14:textId="52907B83" w:rsidR="00977954" w:rsidRDefault="00977954" w:rsidP="00977954">
      <w:pPr>
        <w:pStyle w:val="Paragraph"/>
        <w:spacing w:before="0" w:after="0" w:line="240" w:lineRule="auto"/>
        <w:rPr>
          <w:ins w:id="4082" w:author="Aleksander Hansen" w:date="2013-02-17T16:20:00Z"/>
        </w:rPr>
      </w:pPr>
      <w:ins w:id="4083" w:author="Aleksander Hansen" w:date="2013-02-17T16:20:00Z">
        <w:r>
          <w:t>12.1 The current price of a stock is $10, and it is known that at the end of three (3) months the stock's price will be either $13 or $7. The risk-free rate is 4% per annum. What is the implied no-arbitrage price of a three-month (T = 0.25) European call option on the stock with a strike price of $10? (</w:t>
        </w:r>
        <w:proofErr w:type="gramStart"/>
        <w:r>
          <w:t>note</w:t>
        </w:r>
        <w:proofErr w:type="gramEnd"/>
        <w:r>
          <w:t>: this does not include an assumption about the stock's volatility).</w:t>
        </w:r>
      </w:ins>
    </w:p>
    <w:p w14:paraId="4530042A" w14:textId="77777777" w:rsidR="00977954" w:rsidRDefault="00977954" w:rsidP="00977954">
      <w:pPr>
        <w:pStyle w:val="Paragraph"/>
        <w:spacing w:before="0" w:after="0" w:line="240" w:lineRule="auto"/>
        <w:rPr>
          <w:ins w:id="4084" w:author="Aleksander Hansen" w:date="2013-02-17T16:20:00Z"/>
        </w:rPr>
      </w:pPr>
    </w:p>
    <w:p w14:paraId="5E1C9726" w14:textId="77777777" w:rsidR="00977954" w:rsidRDefault="00977954" w:rsidP="00977954">
      <w:pPr>
        <w:pStyle w:val="Paragraph"/>
        <w:numPr>
          <w:ilvl w:val="0"/>
          <w:numId w:val="50"/>
        </w:numPr>
        <w:spacing w:before="0" w:after="0" w:line="240" w:lineRule="auto"/>
        <w:rPr>
          <w:ins w:id="4085" w:author="Aleksander Hansen" w:date="2013-02-17T16:20:00Z"/>
        </w:rPr>
      </w:pPr>
      <w:ins w:id="4086" w:author="Aleksander Hansen" w:date="2013-02-17T16:20:00Z">
        <w:r>
          <w:t>$0.97</w:t>
        </w:r>
      </w:ins>
    </w:p>
    <w:p w14:paraId="09DF691F" w14:textId="77777777" w:rsidR="00977954" w:rsidRDefault="00977954" w:rsidP="00977954">
      <w:pPr>
        <w:pStyle w:val="Paragraph"/>
        <w:numPr>
          <w:ilvl w:val="0"/>
          <w:numId w:val="50"/>
        </w:numPr>
        <w:spacing w:before="0" w:after="0" w:line="240" w:lineRule="auto"/>
        <w:rPr>
          <w:ins w:id="4087" w:author="Aleksander Hansen" w:date="2013-02-17T16:20:00Z"/>
        </w:rPr>
      </w:pPr>
      <w:ins w:id="4088" w:author="Aleksander Hansen" w:date="2013-02-17T16:20:00Z">
        <w:r>
          <w:t>$1.28</w:t>
        </w:r>
      </w:ins>
    </w:p>
    <w:p w14:paraId="5AD07558" w14:textId="77777777" w:rsidR="00977954" w:rsidRDefault="00977954" w:rsidP="00977954">
      <w:pPr>
        <w:pStyle w:val="Paragraph"/>
        <w:numPr>
          <w:ilvl w:val="0"/>
          <w:numId w:val="50"/>
        </w:numPr>
        <w:spacing w:before="0" w:after="0" w:line="240" w:lineRule="auto"/>
        <w:rPr>
          <w:ins w:id="4089" w:author="Aleksander Hansen" w:date="2013-02-17T16:20:00Z"/>
        </w:rPr>
      </w:pPr>
      <w:ins w:id="4090" w:author="Aleksander Hansen" w:date="2013-02-17T16:20:00Z">
        <w:r>
          <w:t>$1.53</w:t>
        </w:r>
      </w:ins>
    </w:p>
    <w:p w14:paraId="0A329BD2" w14:textId="77777777" w:rsidR="00977954" w:rsidRDefault="00977954" w:rsidP="00977954">
      <w:pPr>
        <w:pStyle w:val="Paragraph"/>
        <w:numPr>
          <w:ilvl w:val="0"/>
          <w:numId w:val="50"/>
        </w:numPr>
        <w:spacing w:before="0" w:after="0" w:line="240" w:lineRule="auto"/>
        <w:rPr>
          <w:ins w:id="4091" w:author="Aleksander Hansen" w:date="2013-02-17T16:20:00Z"/>
        </w:rPr>
      </w:pPr>
      <w:ins w:id="4092" w:author="Aleksander Hansen" w:date="2013-02-17T16:20:00Z">
        <w:r>
          <w:t>$1.55</w:t>
        </w:r>
      </w:ins>
    </w:p>
    <w:p w14:paraId="2F0AFE70" w14:textId="77777777" w:rsidR="00977954" w:rsidRDefault="00977954" w:rsidP="00977954">
      <w:pPr>
        <w:pStyle w:val="Paragraph"/>
        <w:spacing w:before="0" w:after="0" w:line="240" w:lineRule="auto"/>
        <w:rPr>
          <w:ins w:id="4093" w:author="Aleksander Hansen" w:date="2013-02-17T16:23:00Z"/>
        </w:rPr>
      </w:pPr>
    </w:p>
    <w:p w14:paraId="53CFC9F4" w14:textId="36C0B69B" w:rsidR="00977954" w:rsidRDefault="00977954" w:rsidP="00977954">
      <w:pPr>
        <w:pStyle w:val="Paragraph"/>
        <w:spacing w:before="0" w:after="0" w:line="240" w:lineRule="auto"/>
        <w:rPr>
          <w:ins w:id="4094" w:author="Aleksander Hansen" w:date="2013-02-17T16:23:00Z"/>
        </w:rPr>
      </w:pPr>
      <w:ins w:id="4095" w:author="Aleksander Hansen" w:date="2013-02-17T16:23:00Z">
        <w:r>
          <w:t>12.2 A stock with a (continuous) dividend yield of 1.0% has a current price of $30 and volatility of 22%. We use a two-step binomial model to value a two-year European style call option on the stock; i.e., each time step is one year. The risk-free rate is 3.0%. In the binomial tree, what is the stock price at the node with the lowest stock price?</w:t>
        </w:r>
      </w:ins>
    </w:p>
    <w:p w14:paraId="6583897A" w14:textId="77777777" w:rsidR="00977954" w:rsidRDefault="00977954" w:rsidP="00977954">
      <w:pPr>
        <w:pStyle w:val="Paragraph"/>
        <w:spacing w:before="0" w:after="0" w:line="240" w:lineRule="auto"/>
        <w:rPr>
          <w:ins w:id="4096" w:author="Aleksander Hansen" w:date="2013-02-17T16:23:00Z"/>
        </w:rPr>
      </w:pPr>
    </w:p>
    <w:p w14:paraId="023E067C" w14:textId="77777777" w:rsidR="00977954" w:rsidRDefault="00977954" w:rsidP="00977954">
      <w:pPr>
        <w:pStyle w:val="Paragraph"/>
        <w:numPr>
          <w:ilvl w:val="0"/>
          <w:numId w:val="51"/>
        </w:numPr>
        <w:spacing w:before="0" w:after="0" w:line="240" w:lineRule="auto"/>
        <w:rPr>
          <w:ins w:id="4097" w:author="Aleksander Hansen" w:date="2013-02-17T16:23:00Z"/>
        </w:rPr>
      </w:pPr>
      <w:ins w:id="4098" w:author="Aleksander Hansen" w:date="2013-02-17T16:23:00Z">
        <w:r>
          <w:t>$14.78</w:t>
        </w:r>
      </w:ins>
    </w:p>
    <w:p w14:paraId="208B6B83" w14:textId="77777777" w:rsidR="00977954" w:rsidRDefault="00977954" w:rsidP="00977954">
      <w:pPr>
        <w:pStyle w:val="Paragraph"/>
        <w:numPr>
          <w:ilvl w:val="0"/>
          <w:numId w:val="51"/>
        </w:numPr>
        <w:spacing w:before="0" w:after="0" w:line="240" w:lineRule="auto"/>
        <w:rPr>
          <w:ins w:id="4099" w:author="Aleksander Hansen" w:date="2013-02-17T16:23:00Z"/>
        </w:rPr>
      </w:pPr>
      <w:ins w:id="4100" w:author="Aleksander Hansen" w:date="2013-02-17T16:23:00Z">
        <w:r>
          <w:t>$19.32</w:t>
        </w:r>
      </w:ins>
    </w:p>
    <w:p w14:paraId="1FA8375E" w14:textId="77777777" w:rsidR="00977954" w:rsidRDefault="00977954" w:rsidP="00977954">
      <w:pPr>
        <w:pStyle w:val="Paragraph"/>
        <w:numPr>
          <w:ilvl w:val="0"/>
          <w:numId w:val="51"/>
        </w:numPr>
        <w:spacing w:before="0" w:after="0" w:line="240" w:lineRule="auto"/>
        <w:rPr>
          <w:ins w:id="4101" w:author="Aleksander Hansen" w:date="2013-02-17T16:23:00Z"/>
        </w:rPr>
      </w:pPr>
      <w:ins w:id="4102" w:author="Aleksander Hansen" w:date="2013-02-17T16:23:00Z">
        <w:r>
          <w:t>$22.49</w:t>
        </w:r>
      </w:ins>
    </w:p>
    <w:p w14:paraId="1360D32A" w14:textId="77777777" w:rsidR="00977954" w:rsidRDefault="00977954" w:rsidP="00977954">
      <w:pPr>
        <w:pStyle w:val="Paragraph"/>
        <w:numPr>
          <w:ilvl w:val="0"/>
          <w:numId w:val="51"/>
        </w:numPr>
        <w:spacing w:before="0" w:after="0" w:line="240" w:lineRule="auto"/>
        <w:rPr>
          <w:ins w:id="4103" w:author="Aleksander Hansen" w:date="2013-02-17T16:23:00Z"/>
        </w:rPr>
      </w:pPr>
      <w:ins w:id="4104" w:author="Aleksander Hansen" w:date="2013-02-17T16:23:00Z">
        <w:r>
          <w:t>$25.25</w:t>
        </w:r>
      </w:ins>
    </w:p>
    <w:p w14:paraId="0491A6B6" w14:textId="77777777" w:rsidR="00977954" w:rsidRDefault="00977954" w:rsidP="00977954">
      <w:pPr>
        <w:pStyle w:val="Paragraph"/>
        <w:spacing w:before="0" w:after="0" w:line="240" w:lineRule="auto"/>
        <w:rPr>
          <w:ins w:id="4105" w:author="Aleksander Hansen" w:date="2013-02-17T16:23:00Z"/>
        </w:rPr>
      </w:pPr>
    </w:p>
    <w:p w14:paraId="6062DA0F" w14:textId="6F34A9A2" w:rsidR="00977954" w:rsidRPr="00E32933" w:rsidRDefault="00977954">
      <w:pPr>
        <w:rPr>
          <w:ins w:id="4106" w:author="Aleksander Hansen" w:date="2013-02-17T16:23:00Z"/>
        </w:rPr>
        <w:pPrChange w:id="4107" w:author="Aleksander Hansen" w:date="2013-02-17T16:23:00Z">
          <w:pPr>
            <w:pStyle w:val="Paragraph"/>
            <w:spacing w:before="0" w:after="0" w:line="240" w:lineRule="auto"/>
          </w:pPr>
        </w:pPrChange>
      </w:pPr>
      <w:ins w:id="4108" w:author="Aleksander Hansen" w:date="2013-02-17T16:23:00Z">
        <w:r>
          <w:t xml:space="preserve">12.3 A non-dividend-paying stock has a current price of $10 and a volatility of 12% per annum. The </w:t>
        </w:r>
      </w:ins>
      <w:ins w:id="4109" w:author="Aleksander Hansen" w:date="2013-02-17T16:24:00Z">
        <w:r>
          <w:t>risk-free</w:t>
        </w:r>
      </w:ins>
      <w:ins w:id="4110" w:author="Aleksander Hansen" w:date="2013-02-17T16:23:00Z">
        <w:r>
          <w:t xml:space="preserve"> rate is 4.0%. We use a twelve-step binomial model to value a one-year European-style put option on the stock; i.e., each step is one month. What is the second-largest stock price among all of the nodes on the binomial tree?</w:t>
        </w:r>
      </w:ins>
    </w:p>
    <w:p w14:paraId="4B546AE8" w14:textId="77777777" w:rsidR="00977954" w:rsidRDefault="00977954" w:rsidP="00977954">
      <w:pPr>
        <w:pStyle w:val="Paragraph"/>
        <w:spacing w:before="0" w:after="0" w:line="240" w:lineRule="auto"/>
        <w:rPr>
          <w:ins w:id="4111" w:author="Aleksander Hansen" w:date="2013-02-17T16:23:00Z"/>
        </w:rPr>
      </w:pPr>
    </w:p>
    <w:p w14:paraId="009630FC" w14:textId="77777777" w:rsidR="00977954" w:rsidRDefault="00977954" w:rsidP="00977954">
      <w:pPr>
        <w:pStyle w:val="Paragraph"/>
        <w:numPr>
          <w:ilvl w:val="0"/>
          <w:numId w:val="52"/>
        </w:numPr>
        <w:spacing w:before="0" w:after="0" w:line="240" w:lineRule="auto"/>
        <w:rPr>
          <w:ins w:id="4112" w:author="Aleksander Hansen" w:date="2013-02-17T16:23:00Z"/>
        </w:rPr>
      </w:pPr>
      <w:ins w:id="4113" w:author="Aleksander Hansen" w:date="2013-02-17T16:23:00Z">
        <w:r>
          <w:t>$14.64</w:t>
        </w:r>
      </w:ins>
    </w:p>
    <w:p w14:paraId="1CE1D9D6" w14:textId="77777777" w:rsidR="00977954" w:rsidRDefault="00977954" w:rsidP="00977954">
      <w:pPr>
        <w:pStyle w:val="Paragraph"/>
        <w:numPr>
          <w:ilvl w:val="0"/>
          <w:numId w:val="52"/>
        </w:numPr>
        <w:spacing w:before="0" w:after="0" w:line="240" w:lineRule="auto"/>
        <w:rPr>
          <w:ins w:id="4114" w:author="Aleksander Hansen" w:date="2013-02-17T16:23:00Z"/>
        </w:rPr>
      </w:pPr>
      <w:ins w:id="4115" w:author="Aleksander Hansen" w:date="2013-02-17T16:23:00Z">
        <w:r>
          <w:t>$19.68</w:t>
        </w:r>
      </w:ins>
    </w:p>
    <w:p w14:paraId="1F6EB99E" w14:textId="77777777" w:rsidR="00977954" w:rsidRDefault="00977954" w:rsidP="00977954">
      <w:pPr>
        <w:pStyle w:val="Paragraph"/>
        <w:numPr>
          <w:ilvl w:val="0"/>
          <w:numId w:val="52"/>
        </w:numPr>
        <w:spacing w:before="0" w:after="0" w:line="240" w:lineRule="auto"/>
        <w:rPr>
          <w:ins w:id="4116" w:author="Aleksander Hansen" w:date="2013-02-17T16:23:00Z"/>
        </w:rPr>
      </w:pPr>
      <w:ins w:id="4117" w:author="Aleksander Hansen" w:date="2013-02-17T16:23:00Z">
        <w:r>
          <w:t>$23.29</w:t>
        </w:r>
      </w:ins>
    </w:p>
    <w:p w14:paraId="75D39D54" w14:textId="77777777" w:rsidR="00977954" w:rsidRDefault="00977954" w:rsidP="00977954">
      <w:pPr>
        <w:pStyle w:val="Paragraph"/>
        <w:numPr>
          <w:ilvl w:val="0"/>
          <w:numId w:val="52"/>
        </w:numPr>
        <w:spacing w:before="0" w:after="0" w:line="240" w:lineRule="auto"/>
        <w:rPr>
          <w:ins w:id="4118" w:author="Aleksander Hansen" w:date="2013-02-17T16:23:00Z"/>
        </w:rPr>
      </w:pPr>
      <w:ins w:id="4119" w:author="Aleksander Hansen" w:date="2013-02-17T16:23:00Z">
        <w:r>
          <w:t>$97.15</w:t>
        </w:r>
      </w:ins>
    </w:p>
    <w:p w14:paraId="5247872E" w14:textId="77777777" w:rsidR="00977954" w:rsidRDefault="00977954" w:rsidP="00977954">
      <w:pPr>
        <w:pStyle w:val="Paragraph"/>
        <w:spacing w:before="0" w:after="0" w:line="240" w:lineRule="auto"/>
        <w:rPr>
          <w:ins w:id="4120" w:author="Aleksander Hansen" w:date="2013-02-17T16:23:00Z"/>
        </w:rPr>
      </w:pPr>
    </w:p>
    <w:p w14:paraId="1D19C1E9" w14:textId="441F966D" w:rsidR="00977954" w:rsidRDefault="00977954" w:rsidP="00977954">
      <w:pPr>
        <w:pStyle w:val="Paragraph"/>
        <w:spacing w:before="0" w:after="0" w:line="240" w:lineRule="auto"/>
        <w:rPr>
          <w:ins w:id="4121" w:author="Aleksander Hansen" w:date="2013-02-17T16:23:00Z"/>
        </w:rPr>
      </w:pPr>
      <w:ins w:id="4122" w:author="Aleksander Hansen" w:date="2013-02-17T16:23:00Z">
        <w:r>
          <w:t>12.4 Given a binomial model used to price a European-style call option on a non-dividend paying stock, if we hold everything constant (for a given stock price, strike price, volatility, term to expiration and risk-free rate), which of the following necessarily increases as we increase the NUMBER of steps in the binomial model?</w:t>
        </w:r>
      </w:ins>
    </w:p>
    <w:p w14:paraId="0030C517" w14:textId="77777777" w:rsidR="00977954" w:rsidRDefault="00977954" w:rsidP="00977954">
      <w:pPr>
        <w:pStyle w:val="Paragraph"/>
        <w:spacing w:before="0" w:after="0" w:line="240" w:lineRule="auto"/>
        <w:rPr>
          <w:ins w:id="4123" w:author="Aleksander Hansen" w:date="2013-02-17T16:23:00Z"/>
        </w:rPr>
      </w:pPr>
    </w:p>
    <w:p w14:paraId="6A05B4BB" w14:textId="77777777" w:rsidR="00977954" w:rsidRDefault="00977954" w:rsidP="00977954">
      <w:pPr>
        <w:pStyle w:val="Paragraph"/>
        <w:numPr>
          <w:ilvl w:val="0"/>
          <w:numId w:val="53"/>
        </w:numPr>
        <w:spacing w:before="0" w:after="0" w:line="240" w:lineRule="auto"/>
        <w:rPr>
          <w:ins w:id="4124" w:author="Aleksander Hansen" w:date="2013-02-17T16:23:00Z"/>
        </w:rPr>
      </w:pPr>
      <w:ins w:id="4125" w:author="Aleksander Hansen" w:date="2013-02-17T16:23:00Z">
        <w:r>
          <w:t>Magnitude of an up movement (u)</w:t>
        </w:r>
      </w:ins>
    </w:p>
    <w:p w14:paraId="77F35EAC" w14:textId="77777777" w:rsidR="00977954" w:rsidRDefault="00977954" w:rsidP="00977954">
      <w:pPr>
        <w:pStyle w:val="Paragraph"/>
        <w:numPr>
          <w:ilvl w:val="0"/>
          <w:numId w:val="53"/>
        </w:numPr>
        <w:spacing w:before="0" w:after="0" w:line="240" w:lineRule="auto"/>
        <w:rPr>
          <w:ins w:id="4126" w:author="Aleksander Hansen" w:date="2013-02-17T16:23:00Z"/>
        </w:rPr>
      </w:pPr>
      <w:ins w:id="4127" w:author="Aleksander Hansen" w:date="2013-02-17T16:23:00Z">
        <w:r>
          <w:t>Magnitude of a down movement (d)</w:t>
        </w:r>
      </w:ins>
    </w:p>
    <w:p w14:paraId="4E83D48F" w14:textId="77777777" w:rsidR="00977954" w:rsidRDefault="00977954" w:rsidP="00977954">
      <w:pPr>
        <w:pStyle w:val="Paragraph"/>
        <w:numPr>
          <w:ilvl w:val="0"/>
          <w:numId w:val="53"/>
        </w:numPr>
        <w:spacing w:before="0" w:after="0" w:line="240" w:lineRule="auto"/>
        <w:rPr>
          <w:ins w:id="4128" w:author="Aleksander Hansen" w:date="2013-02-17T16:23:00Z"/>
        </w:rPr>
      </w:pPr>
      <w:ins w:id="4129" w:author="Aleksander Hansen" w:date="2013-02-17T16:23:00Z">
        <w:r>
          <w:t xml:space="preserve">Risk-neutral probability of an up movement (p) </w:t>
        </w:r>
      </w:ins>
    </w:p>
    <w:p w14:paraId="71AB8543" w14:textId="33E90224" w:rsidR="001E7AA1" w:rsidRDefault="00977954" w:rsidP="00977954">
      <w:pPr>
        <w:rPr>
          <w:ins w:id="4130" w:author="Aleksander Hansen" w:date="2013-02-17T14:16:00Z"/>
          <w:rFonts w:ascii="Trebuchet MS" w:eastAsiaTheme="majorEastAsia" w:hAnsi="Trebuchet MS" w:cstheme="majorBidi"/>
          <w:b/>
          <w:bCs/>
          <w:color w:val="000000" w:themeColor="text1"/>
        </w:rPr>
      </w:pPr>
      <w:ins w:id="4131" w:author="Aleksander Hansen" w:date="2013-02-17T16:23:00Z">
        <w:r>
          <w:t xml:space="preserve">Price at the lowest node on the tree </w:t>
        </w:r>
      </w:ins>
      <w:ins w:id="4132" w:author="Aleksander Hansen" w:date="2013-02-17T14:16:00Z">
        <w:r w:rsidR="001E7AA1">
          <w:br w:type="page"/>
        </w:r>
      </w:ins>
    </w:p>
    <w:p w14:paraId="2045338B" w14:textId="77777777" w:rsidR="00977954" w:rsidRDefault="001E7AA1">
      <w:pPr>
        <w:pStyle w:val="Heading3SubGTNI"/>
        <w:rPr>
          <w:ins w:id="4133" w:author="Aleksander Hansen" w:date="2013-02-17T16:20:00Z"/>
        </w:rPr>
        <w:pPrChange w:id="4134" w:author="Aleksander Hansen" w:date="2013-02-17T14:16:00Z">
          <w:pPr>
            <w:pStyle w:val="Text"/>
          </w:pPr>
        </w:pPrChange>
      </w:pPr>
      <w:bookmarkStart w:id="4135" w:name="_Toc223340285"/>
      <w:ins w:id="4136" w:author="Aleksander Hansen" w:date="2013-02-17T14:16:00Z">
        <w:r>
          <w:t>Answers</w:t>
        </w:r>
        <w:bookmarkEnd w:id="4135"/>
        <w:r>
          <w:t xml:space="preserve"> </w:t>
        </w:r>
      </w:ins>
    </w:p>
    <w:p w14:paraId="6A1B7B7D" w14:textId="77777777" w:rsidR="00977954" w:rsidRDefault="00977954">
      <w:pPr>
        <w:pStyle w:val="Heading3SubGTNI"/>
        <w:rPr>
          <w:ins w:id="4137" w:author="Aleksander Hansen" w:date="2013-02-17T16:20:00Z"/>
        </w:rPr>
        <w:pPrChange w:id="4138" w:author="Aleksander Hansen" w:date="2013-02-17T14:16:00Z">
          <w:pPr>
            <w:pStyle w:val="Text"/>
          </w:pPr>
        </w:pPrChange>
      </w:pPr>
    </w:p>
    <w:p w14:paraId="3B5D6239" w14:textId="715E2616" w:rsidR="00977954" w:rsidRPr="00977954" w:rsidRDefault="00977954" w:rsidP="00977954">
      <w:pPr>
        <w:pStyle w:val="Paragraph"/>
        <w:spacing w:before="0" w:after="0" w:line="240" w:lineRule="auto"/>
        <w:rPr>
          <w:ins w:id="4139" w:author="Aleksander Hansen" w:date="2013-02-17T16:20:00Z"/>
          <w:rPrChange w:id="4140" w:author="Aleksander Hansen" w:date="2013-02-17T16:21:00Z">
            <w:rPr>
              <w:ins w:id="4141" w:author="Aleksander Hansen" w:date="2013-02-17T16:20:00Z"/>
              <w:b/>
            </w:rPr>
          </w:rPrChange>
        </w:rPr>
      </w:pPr>
      <w:ins w:id="4142" w:author="Aleksander Hansen" w:date="2013-02-17T16:21:00Z">
        <w:r w:rsidRPr="00977954">
          <w:rPr>
            <w:rPrChange w:id="4143" w:author="Aleksander Hansen" w:date="2013-02-17T16:21:00Z">
              <w:rPr>
                <w:b/>
              </w:rPr>
            </w:rPrChange>
          </w:rPr>
          <w:t>12.1</w:t>
        </w:r>
      </w:ins>
      <w:ins w:id="4144" w:author="Aleksander Hansen" w:date="2013-02-17T16:20:00Z">
        <w:r w:rsidRPr="00977954">
          <w:rPr>
            <w:rPrChange w:id="4145" w:author="Aleksander Hansen" w:date="2013-02-17T16:21:00Z">
              <w:rPr>
                <w:b/>
              </w:rPr>
            </w:rPrChange>
          </w:rPr>
          <w:t xml:space="preserve"> C. $1.53</w:t>
        </w:r>
      </w:ins>
    </w:p>
    <w:p w14:paraId="088DE932" w14:textId="77777777" w:rsidR="00977954" w:rsidRDefault="00977954" w:rsidP="00977954">
      <w:pPr>
        <w:pStyle w:val="Paragraph"/>
        <w:spacing w:before="0" w:after="0" w:line="240" w:lineRule="auto"/>
        <w:rPr>
          <w:ins w:id="4146" w:author="Aleksander Hansen" w:date="2013-02-17T16:20:00Z"/>
        </w:rPr>
      </w:pPr>
      <w:ins w:id="4147" w:author="Aleksander Hansen" w:date="2013-02-17T16:20:00Z">
        <w:r>
          <w:t>Following Hull, a riskless portfolio consists of long delta (d) shares + short one option.</w:t>
        </w:r>
      </w:ins>
    </w:p>
    <w:p w14:paraId="213F4A8C" w14:textId="6D628F47" w:rsidR="00977954" w:rsidRDefault="00977954" w:rsidP="00977954">
      <w:pPr>
        <w:pStyle w:val="Paragraph"/>
        <w:spacing w:before="0" w:after="0" w:line="240" w:lineRule="auto"/>
        <w:rPr>
          <w:ins w:id="4148" w:author="Aleksander Hansen" w:date="2013-02-17T16:20:00Z"/>
        </w:rPr>
      </w:pPr>
      <w:ins w:id="4149" w:author="Aleksander Hansen" w:date="2013-02-17T16:20:00Z">
        <w:r>
          <w:t>If the stock moves up, value of the riskless portfolio = $13*delta - $3 loss on the written call option; and</w:t>
        </w:r>
      </w:ins>
      <w:ins w:id="4150" w:author="Aleksander Hansen" w:date="2013-02-17T16:21:00Z">
        <w:r>
          <w:t xml:space="preserve"> </w:t>
        </w:r>
      </w:ins>
      <w:ins w:id="4151" w:author="Aleksander Hansen" w:date="2013-02-17T16:20:00Z">
        <w:r>
          <w:t>if the stock moves down, value of the riskless portfolio = $7*delta. Setting them equal (i.e., riskless payoff):</w:t>
        </w:r>
      </w:ins>
      <w:ins w:id="4152" w:author="Aleksander Hansen" w:date="2013-02-17T16:21:00Z">
        <w:r>
          <w:t xml:space="preserve"> </w:t>
        </w:r>
      </w:ins>
      <w:ins w:id="4153" w:author="Aleksander Hansen" w:date="2013-02-17T16:20:00Z">
        <w:r>
          <w:t>$13*d - $3 = $7*d, and 6d =3, so d = 0.5.</w:t>
        </w:r>
      </w:ins>
    </w:p>
    <w:p w14:paraId="141BAED5" w14:textId="77777777" w:rsidR="00977954" w:rsidRDefault="00977954" w:rsidP="00977954">
      <w:pPr>
        <w:pStyle w:val="Paragraph"/>
        <w:spacing w:before="0" w:after="0" w:line="240" w:lineRule="auto"/>
        <w:rPr>
          <w:ins w:id="4154" w:author="Aleksander Hansen" w:date="2013-02-17T16:20:00Z"/>
        </w:rPr>
      </w:pPr>
      <w:ins w:id="4155" w:author="Aleksander Hansen" w:date="2013-02-17T16:20:00Z">
        <w:r>
          <w:t>If delta (d) = 0.5, then value of portfolio today is: $10*0.5 - f = 5 -f = $3.5*</w:t>
        </w:r>
        <w:proofErr w:type="gramStart"/>
        <w:r>
          <w:t>exp(</w:t>
        </w:r>
        <w:proofErr w:type="gramEnd"/>
        <w:r>
          <w:t>-1%), such that</w:t>
        </w:r>
      </w:ins>
    </w:p>
    <w:p w14:paraId="050EF048" w14:textId="77777777" w:rsidR="00977954" w:rsidRDefault="00977954" w:rsidP="00977954">
      <w:pPr>
        <w:pStyle w:val="Paragraph"/>
        <w:spacing w:before="0" w:after="0" w:line="240" w:lineRule="auto"/>
        <w:rPr>
          <w:ins w:id="4156" w:author="Aleksander Hansen" w:date="2013-02-17T16:24:00Z"/>
        </w:rPr>
      </w:pPr>
      <w:proofErr w:type="gramStart"/>
      <w:ins w:id="4157" w:author="Aleksander Hansen" w:date="2013-02-17T16:20:00Z">
        <w:r>
          <w:t>f</w:t>
        </w:r>
        <w:proofErr w:type="gramEnd"/>
        <w:r>
          <w:t xml:space="preserve"> = 5 - 3.5*exp(-1%) = $1.53483</w:t>
        </w:r>
      </w:ins>
    </w:p>
    <w:p w14:paraId="238CC41E" w14:textId="77777777" w:rsidR="00977954" w:rsidRDefault="00977954" w:rsidP="00977954">
      <w:pPr>
        <w:pStyle w:val="Paragraph"/>
        <w:spacing w:before="0" w:after="0" w:line="240" w:lineRule="auto"/>
        <w:rPr>
          <w:ins w:id="4158" w:author="Aleksander Hansen" w:date="2013-02-17T16:24:00Z"/>
        </w:rPr>
      </w:pPr>
    </w:p>
    <w:p w14:paraId="117031FF" w14:textId="180B5D69" w:rsidR="00977954" w:rsidRPr="00977954" w:rsidRDefault="00977954" w:rsidP="00977954">
      <w:pPr>
        <w:pStyle w:val="Paragraph"/>
        <w:spacing w:before="0" w:after="0" w:line="240" w:lineRule="auto"/>
        <w:rPr>
          <w:ins w:id="4159" w:author="Aleksander Hansen" w:date="2013-02-17T16:24:00Z"/>
          <w:rPrChange w:id="4160" w:author="Aleksander Hansen" w:date="2013-02-17T16:24:00Z">
            <w:rPr>
              <w:ins w:id="4161" w:author="Aleksander Hansen" w:date="2013-02-17T16:24:00Z"/>
              <w:b/>
            </w:rPr>
          </w:rPrChange>
        </w:rPr>
      </w:pPr>
      <w:ins w:id="4162" w:author="Aleksander Hansen" w:date="2013-02-17T16:24:00Z">
        <w:r>
          <w:t>12.2</w:t>
        </w:r>
        <w:r w:rsidRPr="00977954">
          <w:rPr>
            <w:rPrChange w:id="4163" w:author="Aleksander Hansen" w:date="2013-02-17T16:24:00Z">
              <w:rPr>
                <w:b/>
              </w:rPr>
            </w:rPrChange>
          </w:rPr>
          <w:t xml:space="preserve"> B. $19.32</w:t>
        </w:r>
      </w:ins>
    </w:p>
    <w:p w14:paraId="183AC042" w14:textId="77777777" w:rsidR="00977954" w:rsidRDefault="00977954" w:rsidP="00977954">
      <w:pPr>
        <w:pStyle w:val="Paragraph"/>
        <w:spacing w:before="0" w:after="0" w:line="240" w:lineRule="auto"/>
        <w:rPr>
          <w:ins w:id="4164" w:author="Aleksander Hansen" w:date="2013-02-17T16:24:00Z"/>
        </w:rPr>
      </w:pPr>
      <w:ins w:id="4165" w:author="Aleksander Hansen" w:date="2013-02-17T16:24:00Z">
        <w:r>
          <w:t xml:space="preserve">A two-step binomial has six nodes; we know the lower price occurs at </w:t>
        </w:r>
        <w:proofErr w:type="gramStart"/>
        <w:r>
          <w:t>S(</w:t>
        </w:r>
        <w:proofErr w:type="gramEnd"/>
        <w:r>
          <w:t xml:space="preserve">0)*d*d, in the lower right. </w:t>
        </w:r>
      </w:ins>
    </w:p>
    <w:p w14:paraId="20EE556E" w14:textId="1B8B003E" w:rsidR="00977954" w:rsidRDefault="00977954" w:rsidP="00977954">
      <w:pPr>
        <w:pStyle w:val="Paragraph"/>
        <w:spacing w:before="0" w:after="0" w:line="240" w:lineRule="auto"/>
        <w:rPr>
          <w:ins w:id="4166" w:author="Aleksander Hansen" w:date="2013-02-17T16:24:00Z"/>
        </w:rPr>
      </w:pPr>
      <w:proofErr w:type="gramStart"/>
      <w:ins w:id="4167" w:author="Aleksander Hansen" w:date="2013-02-17T16:24:00Z">
        <w:r>
          <w:t>d</w:t>
        </w:r>
        <w:proofErr w:type="gramEnd"/>
        <w:r>
          <w:t xml:space="preserve"> = exp[-volatility * SQRT(</w:t>
        </w:r>
      </w:ins>
      <w:ins w:id="4168" w:author="Aleksander Hansen" w:date="2013-02-17T16:25:00Z">
        <w:r>
          <w:t>time step</w:t>
        </w:r>
      </w:ins>
      <w:ins w:id="4169" w:author="Aleksander Hansen" w:date="2013-02-17T16:24:00Z">
        <w:r>
          <w:t>)] = exp[-22% *SQRT(1)] = 0.8025;</w:t>
        </w:r>
      </w:ins>
    </w:p>
    <w:p w14:paraId="7250324D" w14:textId="77777777" w:rsidR="00977954" w:rsidRDefault="00977954" w:rsidP="00977954">
      <w:pPr>
        <w:pStyle w:val="Paragraph"/>
        <w:spacing w:before="0" w:after="0" w:line="240" w:lineRule="auto"/>
        <w:rPr>
          <w:ins w:id="4170" w:author="Aleksander Hansen" w:date="2013-02-17T16:24:00Z"/>
        </w:rPr>
      </w:pPr>
      <w:ins w:id="4171" w:author="Aleksander Hansen" w:date="2013-02-17T16:24:00Z">
        <w:r>
          <w:t>The lowest node = $30*</w:t>
        </w:r>
        <w:proofErr w:type="gramStart"/>
        <w:r>
          <w:t>exp(</w:t>
        </w:r>
        <w:proofErr w:type="gramEnd"/>
        <w:r>
          <w:t>-22%)^2 = $19.321</w:t>
        </w:r>
      </w:ins>
    </w:p>
    <w:p w14:paraId="09A6AFE8" w14:textId="77777777" w:rsidR="00977954" w:rsidRDefault="00977954" w:rsidP="00977954">
      <w:pPr>
        <w:pStyle w:val="Paragraph"/>
        <w:spacing w:before="0" w:after="0" w:line="240" w:lineRule="auto"/>
        <w:rPr>
          <w:ins w:id="4172" w:author="Aleksander Hansen" w:date="2013-02-17T16:24:00Z"/>
        </w:rPr>
      </w:pPr>
    </w:p>
    <w:p w14:paraId="5AB71B8A" w14:textId="556B1337" w:rsidR="00977954" w:rsidRPr="00977954" w:rsidRDefault="00977954" w:rsidP="00977954">
      <w:pPr>
        <w:pStyle w:val="Paragraph"/>
        <w:spacing w:before="0" w:after="0" w:line="240" w:lineRule="auto"/>
        <w:rPr>
          <w:ins w:id="4173" w:author="Aleksander Hansen" w:date="2013-02-17T16:24:00Z"/>
          <w:rPrChange w:id="4174" w:author="Aleksander Hansen" w:date="2013-02-17T16:24:00Z">
            <w:rPr>
              <w:ins w:id="4175" w:author="Aleksander Hansen" w:date="2013-02-17T16:24:00Z"/>
              <w:b/>
            </w:rPr>
          </w:rPrChange>
        </w:rPr>
      </w:pPr>
      <w:ins w:id="4176" w:author="Aleksander Hansen" w:date="2013-02-17T16:25:00Z">
        <w:r>
          <w:t>12.3</w:t>
        </w:r>
      </w:ins>
      <w:ins w:id="4177" w:author="Aleksander Hansen" w:date="2013-02-17T16:24:00Z">
        <w:r w:rsidRPr="00977954">
          <w:rPr>
            <w:rPrChange w:id="4178" w:author="Aleksander Hansen" w:date="2013-02-17T16:24:00Z">
              <w:rPr>
                <w:b/>
              </w:rPr>
            </w:rPrChange>
          </w:rPr>
          <w:t xml:space="preserve"> A. $14.64</w:t>
        </w:r>
      </w:ins>
    </w:p>
    <w:p w14:paraId="3DA8692E" w14:textId="77777777" w:rsidR="00977954" w:rsidRDefault="00977954" w:rsidP="00977954">
      <w:pPr>
        <w:pStyle w:val="Paragraph"/>
        <w:spacing w:before="0" w:after="0" w:line="240" w:lineRule="auto"/>
        <w:rPr>
          <w:ins w:id="4179" w:author="Aleksander Hansen" w:date="2013-02-17T16:24:00Z"/>
        </w:rPr>
      </w:pPr>
      <w:ins w:id="4180" w:author="Aleksander Hansen" w:date="2013-02-17T16:24:00Z">
        <w:r>
          <w:t xml:space="preserve">The largest value is the top-most node at the end of the year: </w:t>
        </w:r>
        <w:proofErr w:type="gramStart"/>
        <w:r>
          <w:t>S(</w:t>
        </w:r>
        <w:proofErr w:type="gramEnd"/>
        <w:r>
          <w:t xml:space="preserve">0)*u^12. The second largest must be the one month's prior node, </w:t>
        </w:r>
        <w:proofErr w:type="gramStart"/>
        <w:r>
          <w:t>S(</w:t>
        </w:r>
        <w:proofErr w:type="gramEnd"/>
        <w:r>
          <w:t>0)*u^11, as it must be higher than the second-highest node at maturity which is S(0)*u^11*d. Keep in mind we assume a recombining tree, and in a recombining tree the communicative property applies; e.g., S(0)*u*d = S(0)*d*u.</w:t>
        </w:r>
      </w:ins>
    </w:p>
    <w:p w14:paraId="00D7E0B5" w14:textId="06B1B766" w:rsidR="00977954" w:rsidRDefault="00977954" w:rsidP="00977954">
      <w:pPr>
        <w:pStyle w:val="Paragraph"/>
        <w:spacing w:before="0" w:after="0" w:line="240" w:lineRule="auto"/>
        <w:rPr>
          <w:ins w:id="4181" w:author="Aleksander Hansen" w:date="2013-02-17T16:24:00Z"/>
        </w:rPr>
      </w:pPr>
      <w:ins w:id="4182" w:author="Aleksander Hansen" w:date="2013-02-17T16:24:00Z">
        <w:r>
          <w:t xml:space="preserve">As u = </w:t>
        </w:r>
        <w:proofErr w:type="gramStart"/>
        <w:r>
          <w:t>exp[</w:t>
        </w:r>
        <w:proofErr w:type="gramEnd"/>
        <w:r>
          <w:t>volatility * SQRT(</w:t>
        </w:r>
      </w:ins>
      <w:ins w:id="4183" w:author="Aleksander Hansen" w:date="2013-02-17T16:25:00Z">
        <w:r>
          <w:t>time step</w:t>
        </w:r>
      </w:ins>
      <w:ins w:id="4184" w:author="Aleksander Hansen" w:date="2013-02-17T16:24:00Z">
        <w:r>
          <w:t>)] = exp[12% * SQRT(1/12)] = 1.0352, this node is given by:</w:t>
        </w:r>
      </w:ins>
    </w:p>
    <w:p w14:paraId="74D42ECE" w14:textId="77777777" w:rsidR="00977954" w:rsidRDefault="00977954" w:rsidP="00977954">
      <w:pPr>
        <w:pStyle w:val="Paragraph"/>
        <w:spacing w:before="0" w:after="0" w:line="240" w:lineRule="auto"/>
        <w:rPr>
          <w:ins w:id="4185" w:author="Aleksander Hansen" w:date="2013-02-17T16:24:00Z"/>
        </w:rPr>
      </w:pPr>
      <w:proofErr w:type="gramStart"/>
      <w:ins w:id="4186" w:author="Aleksander Hansen" w:date="2013-02-17T16:24:00Z">
        <w:r>
          <w:t>S(</w:t>
        </w:r>
        <w:proofErr w:type="gramEnd"/>
        <w:r>
          <w:t>0)*u^11 = 10*exp[12% * SQRT(1/12)]^11 = $14.638</w:t>
        </w:r>
      </w:ins>
    </w:p>
    <w:p w14:paraId="0B1497BE" w14:textId="77777777" w:rsidR="00977954" w:rsidRDefault="00977954" w:rsidP="00977954">
      <w:pPr>
        <w:pStyle w:val="Paragraph"/>
        <w:spacing w:before="0" w:after="0" w:line="240" w:lineRule="auto"/>
        <w:rPr>
          <w:ins w:id="4187" w:author="Aleksander Hansen" w:date="2013-02-17T16:24:00Z"/>
        </w:rPr>
      </w:pPr>
    </w:p>
    <w:p w14:paraId="300DF944" w14:textId="613B4EB9" w:rsidR="00977954" w:rsidRPr="00977954" w:rsidRDefault="00977954" w:rsidP="00977954">
      <w:pPr>
        <w:pStyle w:val="Paragraph"/>
        <w:spacing w:before="0" w:after="0" w:line="240" w:lineRule="auto"/>
        <w:rPr>
          <w:ins w:id="4188" w:author="Aleksander Hansen" w:date="2013-02-17T16:24:00Z"/>
          <w:rPrChange w:id="4189" w:author="Aleksander Hansen" w:date="2013-02-17T16:24:00Z">
            <w:rPr>
              <w:ins w:id="4190" w:author="Aleksander Hansen" w:date="2013-02-17T16:24:00Z"/>
              <w:b/>
            </w:rPr>
          </w:rPrChange>
        </w:rPr>
      </w:pPr>
      <w:ins w:id="4191" w:author="Aleksander Hansen" w:date="2013-02-17T16:25:00Z">
        <w:r>
          <w:t>12.4</w:t>
        </w:r>
      </w:ins>
      <w:ins w:id="4192" w:author="Aleksander Hansen" w:date="2013-02-17T16:24:00Z">
        <w:r w:rsidRPr="00977954">
          <w:rPr>
            <w:rPrChange w:id="4193" w:author="Aleksander Hansen" w:date="2013-02-17T16:24:00Z">
              <w:rPr>
                <w:b/>
              </w:rPr>
            </w:rPrChange>
          </w:rPr>
          <w:t xml:space="preserve"> B. Magnitude of a down movement (d).</w:t>
        </w:r>
      </w:ins>
    </w:p>
    <w:p w14:paraId="232063BF" w14:textId="77777777" w:rsidR="00977954" w:rsidRDefault="00977954" w:rsidP="00977954">
      <w:pPr>
        <w:pStyle w:val="Paragraph"/>
        <w:spacing w:before="0" w:after="0" w:line="240" w:lineRule="auto"/>
        <w:rPr>
          <w:ins w:id="4194" w:author="Aleksander Hansen" w:date="2013-02-17T16:24:00Z"/>
        </w:rPr>
      </w:pPr>
      <w:ins w:id="4195" w:author="Aleksander Hansen" w:date="2013-02-17T16:24:00Z">
        <w:r>
          <w:t>To increase the number of steps, ceteris paribus, is to decrease the length of each step.</w:t>
        </w:r>
      </w:ins>
    </w:p>
    <w:p w14:paraId="2C9F5926" w14:textId="26207BDF" w:rsidR="00977954" w:rsidRDefault="00977954" w:rsidP="00977954">
      <w:pPr>
        <w:pStyle w:val="Paragraph"/>
        <w:spacing w:before="0" w:after="0" w:line="240" w:lineRule="auto"/>
        <w:rPr>
          <w:ins w:id="4196" w:author="Aleksander Hansen" w:date="2013-02-17T16:24:00Z"/>
        </w:rPr>
      </w:pPr>
      <w:proofErr w:type="gramStart"/>
      <w:ins w:id="4197" w:author="Aleksander Hansen" w:date="2013-02-17T16:24:00Z">
        <w:r>
          <w:t>d</w:t>
        </w:r>
        <w:proofErr w:type="gramEnd"/>
        <w:r>
          <w:t xml:space="preserve"> = exp[-volatility * SQRT(</w:t>
        </w:r>
      </w:ins>
      <w:ins w:id="4198" w:author="Aleksander Hansen" w:date="2013-02-17T16:25:00Z">
        <w:r>
          <w:t>time step</w:t>
        </w:r>
      </w:ins>
      <w:ins w:id="4199" w:author="Aleksander Hansen" w:date="2013-02-17T16:24:00Z">
        <w:r>
          <w:t>)] = 1/ exp[volatility * SQRT(</w:t>
        </w:r>
      </w:ins>
      <w:ins w:id="4200" w:author="Aleksander Hansen" w:date="2013-02-17T16:25:00Z">
        <w:r>
          <w:t>time step</w:t>
        </w:r>
      </w:ins>
      <w:ins w:id="4201" w:author="Aleksander Hansen" w:date="2013-02-17T16:24:00Z">
        <w:r>
          <w:t xml:space="preserve">)], which is an increasing function as the </w:t>
        </w:r>
      </w:ins>
      <w:ins w:id="4202" w:author="Aleksander Hansen" w:date="2013-02-17T16:25:00Z">
        <w:r>
          <w:t>time step</w:t>
        </w:r>
      </w:ins>
      <w:ins w:id="4203" w:author="Aleksander Hansen" w:date="2013-02-17T16:24:00Z">
        <w:r>
          <w:t xml:space="preserve"> decreases</w:t>
        </w:r>
      </w:ins>
    </w:p>
    <w:p w14:paraId="782BDA92" w14:textId="77777777" w:rsidR="00977954" w:rsidRDefault="00977954" w:rsidP="00977954">
      <w:pPr>
        <w:pStyle w:val="Paragraph"/>
        <w:spacing w:before="0" w:after="0" w:line="240" w:lineRule="auto"/>
        <w:rPr>
          <w:ins w:id="4204" w:author="Aleksander Hansen" w:date="2013-02-17T16:24:00Z"/>
        </w:rPr>
      </w:pPr>
      <w:ins w:id="4205" w:author="Aleksander Hansen" w:date="2013-02-17T16:24:00Z">
        <w:r>
          <w:t>In regard to (A), u will decrease necessarily</w:t>
        </w:r>
        <w:proofErr w:type="gramStart"/>
        <w:r>
          <w:t>;</w:t>
        </w:r>
        <w:proofErr w:type="gramEnd"/>
      </w:ins>
    </w:p>
    <w:p w14:paraId="456D1617" w14:textId="77777777" w:rsidR="00977954" w:rsidRDefault="00977954" w:rsidP="00977954">
      <w:pPr>
        <w:pStyle w:val="Paragraph"/>
        <w:spacing w:before="0" w:after="0" w:line="240" w:lineRule="auto"/>
        <w:rPr>
          <w:ins w:id="4206" w:author="Aleksander Hansen" w:date="2013-02-17T16:24:00Z"/>
        </w:rPr>
      </w:pPr>
      <w:ins w:id="4207" w:author="Aleksander Hansen" w:date="2013-02-17T16:24:00Z">
        <w:r>
          <w:t>In regard to (C), p is ambiguous as numerator and denominator each decrease</w:t>
        </w:r>
        <w:proofErr w:type="gramStart"/>
        <w:r>
          <w:t>;</w:t>
        </w:r>
        <w:proofErr w:type="gramEnd"/>
      </w:ins>
    </w:p>
    <w:p w14:paraId="04F53E5C" w14:textId="77777777" w:rsidR="00977954" w:rsidRDefault="00977954" w:rsidP="00977954">
      <w:pPr>
        <w:pStyle w:val="Paragraph"/>
        <w:spacing w:before="0" w:after="0" w:line="240" w:lineRule="auto"/>
        <w:rPr>
          <w:ins w:id="4208" w:author="Aleksander Hansen" w:date="2013-02-17T16:24:00Z"/>
        </w:rPr>
      </w:pPr>
      <w:ins w:id="4209" w:author="Aleksander Hansen" w:date="2013-02-17T16:24:00Z">
        <w:r>
          <w:t xml:space="preserve">In regard to (D), the lowest value must decrease due to the effect of the square root of time; think of the tree dispersing as the number of steps increases, with higher highs and lower lows. </w:t>
        </w:r>
      </w:ins>
    </w:p>
    <w:p w14:paraId="6A4C6FF6" w14:textId="77777777" w:rsidR="00977954" w:rsidRDefault="00977954" w:rsidP="00977954">
      <w:pPr>
        <w:pStyle w:val="Paragraph"/>
        <w:spacing w:before="0" w:after="0" w:line="240" w:lineRule="auto"/>
        <w:rPr>
          <w:ins w:id="4210" w:author="Aleksander Hansen" w:date="2013-02-17T16:20:00Z"/>
        </w:rPr>
      </w:pPr>
    </w:p>
    <w:p w14:paraId="1AB14961" w14:textId="19D70D07" w:rsidR="00994066" w:rsidRDefault="00994066">
      <w:pPr>
        <w:pStyle w:val="Heading3SubGTNI"/>
        <w:pPrChange w:id="4211" w:author="Aleksander Hansen" w:date="2013-02-17T14:16:00Z">
          <w:pPr>
            <w:pStyle w:val="Text"/>
          </w:pPr>
        </w:pPrChange>
      </w:pPr>
      <w:r>
        <w:br w:type="page"/>
      </w:r>
    </w:p>
    <w:p w14:paraId="1E58CF5A" w14:textId="77777777" w:rsidR="00994066" w:rsidRDefault="00994066" w:rsidP="0089589F">
      <w:pPr>
        <w:pStyle w:val="Heading1"/>
      </w:pPr>
      <w:bookmarkStart w:id="4212" w:name="_Toc223340286"/>
      <w:r w:rsidRPr="00E4605A">
        <w:t>Hull, Chapter 14: The Black-Scholes-Merton Model</w:t>
      </w:r>
      <w:bookmarkEnd w:id="3979"/>
      <w:bookmarkEnd w:id="3980"/>
      <w:bookmarkEnd w:id="4212"/>
    </w:p>
    <w:p w14:paraId="7D9EDEF0" w14:textId="77777777" w:rsidR="0089589F" w:rsidRDefault="0089589F" w:rsidP="0089589F">
      <w:pPr>
        <w:pStyle w:val="Text"/>
      </w:pPr>
    </w:p>
    <w:p w14:paraId="125C4ED7" w14:textId="458B8B49" w:rsidR="0089589F" w:rsidRDefault="0089589F" w:rsidP="0089589F">
      <w:pPr>
        <w:pStyle w:val="Text"/>
      </w:pPr>
      <w:r w:rsidRPr="008568A7">
        <w:rPr>
          <w:noProof/>
          <w:lang w:bidi="ar-SA"/>
        </w:rPr>
        <mc:AlternateContent>
          <mc:Choice Requires="wps">
            <w:drawing>
              <wp:inline distT="0" distB="0" distL="0" distR="0" wp14:anchorId="156B43BE" wp14:editId="431E8E0C">
                <wp:extent cx="5772150" cy="4876800"/>
                <wp:effectExtent l="0" t="0" r="0" b="0"/>
                <wp:docPr id="14" name="Text Box 14"/>
                <wp:cNvGraphicFramePr/>
                <a:graphic xmlns:a="http://schemas.openxmlformats.org/drawingml/2006/main">
                  <a:graphicData uri="http://schemas.microsoft.com/office/word/2010/wordprocessingShape">
                    <wps:wsp>
                      <wps:cNvSpPr txBox="1"/>
                      <wps:spPr>
                        <a:xfrm>
                          <a:off x="0" y="0"/>
                          <a:ext cx="5772150" cy="48768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5E21BF" w14:textId="77777777" w:rsidR="00BD0D89" w:rsidRPr="0089589F" w:rsidRDefault="00BD0D89" w:rsidP="0089589F">
                            <w:pPr>
                              <w:pStyle w:val="Text"/>
                              <w:rPr>
                                <w:b/>
                              </w:rPr>
                            </w:pPr>
                            <w:r w:rsidRPr="0089589F">
                              <w:rPr>
                                <w:b/>
                              </w:rPr>
                              <w:t>Learning Outcomes:</w:t>
                            </w:r>
                          </w:p>
                          <w:p w14:paraId="65DBFB05" w14:textId="77777777" w:rsidR="00BD0D89" w:rsidRDefault="00BD0D89" w:rsidP="0089589F">
                            <w:pPr>
                              <w:pStyle w:val="Text"/>
                            </w:pPr>
                          </w:p>
                          <w:p w14:paraId="0C416F1C" w14:textId="77777777" w:rsidR="00BD0D89" w:rsidRPr="00E4605A" w:rsidRDefault="00BD0D89" w:rsidP="0089589F">
                            <w:pPr>
                              <w:pStyle w:val="Text"/>
                            </w:pPr>
                            <w:r w:rsidRPr="0089589F">
                              <w:rPr>
                                <w:b/>
                              </w:rPr>
                              <w:t>Explain</w:t>
                            </w:r>
                            <w:r w:rsidRPr="00E4605A">
                              <w:t xml:space="preserve"> the lognormal property of stock prices, the distribution of rates of return, and the calculation of expected return.</w:t>
                            </w:r>
                          </w:p>
                          <w:p w14:paraId="4339D83E" w14:textId="77777777" w:rsidR="00BD0D89" w:rsidRDefault="00BD0D89" w:rsidP="0089589F">
                            <w:pPr>
                              <w:pStyle w:val="Text"/>
                            </w:pPr>
                          </w:p>
                          <w:p w14:paraId="45504D07" w14:textId="77777777" w:rsidR="00BD0D89" w:rsidRPr="00E4605A" w:rsidRDefault="00BD0D89" w:rsidP="0089589F">
                            <w:pPr>
                              <w:pStyle w:val="Text"/>
                            </w:pPr>
                            <w:r w:rsidRPr="0089589F">
                              <w:rPr>
                                <w:b/>
                              </w:rPr>
                              <w:t>Compute</w:t>
                            </w:r>
                            <w:r w:rsidRPr="00E4605A">
                              <w:t xml:space="preserve"> the realized return and historical volatility of a stock.</w:t>
                            </w:r>
                          </w:p>
                          <w:p w14:paraId="1D298BCE" w14:textId="77777777" w:rsidR="00BD0D89" w:rsidRDefault="00BD0D89" w:rsidP="0089589F">
                            <w:pPr>
                              <w:pStyle w:val="Text"/>
                            </w:pPr>
                          </w:p>
                          <w:p w14:paraId="34A7E6CD" w14:textId="77777777" w:rsidR="00BD0D89" w:rsidRPr="00E4605A" w:rsidRDefault="00BD0D89" w:rsidP="0089589F">
                            <w:pPr>
                              <w:pStyle w:val="Text"/>
                            </w:pPr>
                            <w:r w:rsidRPr="0089589F">
                              <w:rPr>
                                <w:b/>
                              </w:rPr>
                              <w:t xml:space="preserve">List and describe </w:t>
                            </w:r>
                            <w:r w:rsidRPr="00E4605A">
                              <w:t xml:space="preserve">the assumptions underlying the Black‐Scholes‐Merton </w:t>
                            </w:r>
                            <w:proofErr w:type="gramStart"/>
                            <w:r w:rsidRPr="00E4605A">
                              <w:t>option pricing</w:t>
                            </w:r>
                            <w:proofErr w:type="gramEnd"/>
                            <w:r w:rsidRPr="00E4605A">
                              <w:t xml:space="preserve"> model.</w:t>
                            </w:r>
                          </w:p>
                          <w:p w14:paraId="5DE52A09" w14:textId="77777777" w:rsidR="00BD0D89" w:rsidRDefault="00BD0D89" w:rsidP="0089589F">
                            <w:pPr>
                              <w:pStyle w:val="Text"/>
                            </w:pPr>
                          </w:p>
                          <w:p w14:paraId="284E1779" w14:textId="77777777" w:rsidR="00BD0D89" w:rsidRPr="00E4605A" w:rsidRDefault="00BD0D89" w:rsidP="0089589F">
                            <w:pPr>
                              <w:pStyle w:val="Text"/>
                            </w:pPr>
                            <w:r w:rsidRPr="0089589F">
                              <w:rPr>
                                <w:b/>
                              </w:rPr>
                              <w:t>Compute</w:t>
                            </w:r>
                            <w:r w:rsidRPr="00E4605A">
                              <w:t xml:space="preserve"> the value of a European option using the Black‐Scholes‐Merton model on a non‐dividend‐paying stock.</w:t>
                            </w:r>
                          </w:p>
                          <w:p w14:paraId="3B8A910F" w14:textId="77777777" w:rsidR="00BD0D89" w:rsidRDefault="00BD0D89" w:rsidP="0089589F">
                            <w:pPr>
                              <w:pStyle w:val="Text"/>
                            </w:pPr>
                          </w:p>
                          <w:p w14:paraId="56E73DFE" w14:textId="77777777" w:rsidR="00BD0D89" w:rsidRPr="00E4605A" w:rsidRDefault="00BD0D89" w:rsidP="0089589F">
                            <w:pPr>
                              <w:pStyle w:val="Text"/>
                            </w:pPr>
                            <w:r w:rsidRPr="0089589F">
                              <w:rPr>
                                <w:b/>
                              </w:rPr>
                              <w:t>Identify</w:t>
                            </w:r>
                            <w:r w:rsidRPr="00E4605A">
                              <w:t xml:space="preserve"> the complications involving the valuation of warrants.</w:t>
                            </w:r>
                          </w:p>
                          <w:p w14:paraId="5C926C07" w14:textId="77777777" w:rsidR="00BD0D89" w:rsidRDefault="00BD0D89" w:rsidP="0089589F">
                            <w:pPr>
                              <w:pStyle w:val="Text"/>
                            </w:pPr>
                          </w:p>
                          <w:p w14:paraId="00422C98" w14:textId="77777777" w:rsidR="00BD0D89" w:rsidRPr="00E4605A" w:rsidRDefault="00BD0D89" w:rsidP="0089589F">
                            <w:pPr>
                              <w:pStyle w:val="Text"/>
                            </w:pPr>
                            <w:r w:rsidRPr="0089589F">
                              <w:rPr>
                                <w:b/>
                              </w:rPr>
                              <w:t>Define</w:t>
                            </w:r>
                            <w:r w:rsidRPr="00E4605A">
                              <w:t xml:space="preserve"> implied volatilities and describe how to compute implied volatilities from market prices of options using the Black‐Scholes‐Merton model.</w:t>
                            </w:r>
                          </w:p>
                          <w:p w14:paraId="784731AA" w14:textId="77777777" w:rsidR="00BD0D89" w:rsidRDefault="00BD0D89" w:rsidP="0089589F">
                            <w:pPr>
                              <w:pStyle w:val="Text"/>
                            </w:pPr>
                          </w:p>
                          <w:p w14:paraId="05B5653D" w14:textId="77777777" w:rsidR="00BD0D89" w:rsidRPr="00E4605A" w:rsidRDefault="00BD0D89" w:rsidP="0089589F">
                            <w:pPr>
                              <w:pStyle w:val="Text"/>
                            </w:pPr>
                            <w:r w:rsidRPr="0089589F">
                              <w:rPr>
                                <w:b/>
                              </w:rPr>
                              <w:t>Explain</w:t>
                            </w:r>
                            <w:r w:rsidRPr="00E4605A">
                              <w:t xml:space="preserve"> how dividends affect the early decision for American call and put options.</w:t>
                            </w:r>
                          </w:p>
                          <w:p w14:paraId="5E4940E4" w14:textId="77777777" w:rsidR="00BD0D89" w:rsidRDefault="00BD0D89" w:rsidP="0089589F">
                            <w:pPr>
                              <w:pStyle w:val="Text"/>
                            </w:pPr>
                          </w:p>
                          <w:p w14:paraId="1AF99A79" w14:textId="77777777" w:rsidR="00BD0D89" w:rsidRPr="00E4605A" w:rsidRDefault="00BD0D89" w:rsidP="0089589F">
                            <w:pPr>
                              <w:pStyle w:val="Text"/>
                            </w:pPr>
                            <w:r w:rsidRPr="0089589F">
                              <w:rPr>
                                <w:b/>
                              </w:rPr>
                              <w:t xml:space="preserve">Compute </w:t>
                            </w:r>
                            <w:r w:rsidRPr="0089589F">
                              <w:t>th</w:t>
                            </w:r>
                            <w:r w:rsidRPr="00E4605A">
                              <w:t>e value of a European option using the Black‐Scholes‐Merton model on a dividend‐paying stock.</w:t>
                            </w:r>
                          </w:p>
                          <w:p w14:paraId="3B4B4784" w14:textId="77777777" w:rsidR="00BD0D89" w:rsidRDefault="00BD0D89" w:rsidP="0089589F">
                            <w:pPr>
                              <w:pStyle w:val="Text"/>
                            </w:pPr>
                          </w:p>
                          <w:p w14:paraId="74A7D67A" w14:textId="77777777" w:rsidR="00BD0D89" w:rsidRPr="00E4605A" w:rsidRDefault="00BD0D89" w:rsidP="0089589F">
                            <w:pPr>
                              <w:pStyle w:val="Text"/>
                            </w:pPr>
                            <w:r w:rsidRPr="0089589F">
                              <w:rPr>
                                <w:b/>
                              </w:rPr>
                              <w:t>Use Black's Approximation to compute</w:t>
                            </w:r>
                            <w:r w:rsidRPr="00E4605A">
                              <w:t xml:space="preserve"> the value of an American call option on a dividend-paying stock.</w:t>
                            </w:r>
                          </w:p>
                          <w:p w14:paraId="14CD4094" w14:textId="1F10461A" w:rsidR="00BD0D89" w:rsidRPr="005C7421" w:rsidRDefault="00BD0D89" w:rsidP="0089589F">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4" o:spid="_x0000_s1041" type="#_x0000_t202" style="width:454.5pt;height:38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" fillcolor="#b1c2a3" stroked="f">
                <v:textbox>
                  <w:txbxContent>
                    <w:p w14:paraId="4E5E21BF" w14:textId="77777777" w:rsidR="00BD0D89" w:rsidRPr="0089589F" w:rsidRDefault="00BD0D89" w:rsidP="0089589F">
                      <w:pPr>
                        <w:pStyle w:val="Text"/>
                        <w:rPr>
                          <w:b/>
                        </w:rPr>
                      </w:pPr>
                      <w:r w:rsidRPr="0089589F">
                        <w:rPr>
                          <w:b/>
                        </w:rPr>
                        <w:t>Learning Outcomes:</w:t>
                      </w:r>
                    </w:p>
                    <w:p w14:paraId="65DBFB05" w14:textId="77777777" w:rsidR="00BD0D89" w:rsidRDefault="00BD0D89" w:rsidP="0089589F">
                      <w:pPr>
                        <w:pStyle w:val="Text"/>
                      </w:pPr>
                    </w:p>
                    <w:p w14:paraId="0C416F1C" w14:textId="77777777" w:rsidR="00BD0D89" w:rsidRPr="00E4605A" w:rsidRDefault="00BD0D89" w:rsidP="0089589F">
                      <w:pPr>
                        <w:pStyle w:val="Text"/>
                      </w:pPr>
                      <w:r w:rsidRPr="0089589F">
                        <w:rPr>
                          <w:b/>
                        </w:rPr>
                        <w:t>Explain</w:t>
                      </w:r>
                      <w:r w:rsidRPr="00E4605A">
                        <w:t xml:space="preserve"> the lognormal property of stock prices, the distribution of rates of return, and the calculation of expected return.</w:t>
                      </w:r>
                    </w:p>
                    <w:p w14:paraId="4339D83E" w14:textId="77777777" w:rsidR="00BD0D89" w:rsidRDefault="00BD0D89" w:rsidP="0089589F">
                      <w:pPr>
                        <w:pStyle w:val="Text"/>
                      </w:pPr>
                    </w:p>
                    <w:p w14:paraId="45504D07" w14:textId="77777777" w:rsidR="00BD0D89" w:rsidRPr="00E4605A" w:rsidRDefault="00BD0D89" w:rsidP="0089589F">
                      <w:pPr>
                        <w:pStyle w:val="Text"/>
                      </w:pPr>
                      <w:r w:rsidRPr="0089589F">
                        <w:rPr>
                          <w:b/>
                        </w:rPr>
                        <w:t>Compute</w:t>
                      </w:r>
                      <w:r w:rsidRPr="00E4605A">
                        <w:t xml:space="preserve"> the realized return and historical volatility of a stock.</w:t>
                      </w:r>
                    </w:p>
                    <w:p w14:paraId="1D298BCE" w14:textId="77777777" w:rsidR="00BD0D89" w:rsidRDefault="00BD0D89" w:rsidP="0089589F">
                      <w:pPr>
                        <w:pStyle w:val="Text"/>
                      </w:pPr>
                    </w:p>
                    <w:p w14:paraId="34A7E6CD" w14:textId="77777777" w:rsidR="00BD0D89" w:rsidRPr="00E4605A" w:rsidRDefault="00BD0D89" w:rsidP="0089589F">
                      <w:pPr>
                        <w:pStyle w:val="Text"/>
                      </w:pPr>
                      <w:r w:rsidRPr="0089589F">
                        <w:rPr>
                          <w:b/>
                        </w:rPr>
                        <w:t xml:space="preserve">List and describe </w:t>
                      </w:r>
                      <w:r w:rsidRPr="00E4605A">
                        <w:t xml:space="preserve">the assumptions underlying the Black‐Scholes‐Merton </w:t>
                      </w:r>
                      <w:proofErr w:type="gramStart"/>
                      <w:r w:rsidRPr="00E4605A">
                        <w:t>option pricing</w:t>
                      </w:r>
                      <w:proofErr w:type="gramEnd"/>
                      <w:r w:rsidRPr="00E4605A">
                        <w:t xml:space="preserve"> model.</w:t>
                      </w:r>
                    </w:p>
                    <w:p w14:paraId="5DE52A09" w14:textId="77777777" w:rsidR="00BD0D89" w:rsidRDefault="00BD0D89" w:rsidP="0089589F">
                      <w:pPr>
                        <w:pStyle w:val="Text"/>
                      </w:pPr>
                    </w:p>
                    <w:p w14:paraId="284E1779" w14:textId="77777777" w:rsidR="00BD0D89" w:rsidRPr="00E4605A" w:rsidRDefault="00BD0D89" w:rsidP="0089589F">
                      <w:pPr>
                        <w:pStyle w:val="Text"/>
                      </w:pPr>
                      <w:r w:rsidRPr="0089589F">
                        <w:rPr>
                          <w:b/>
                        </w:rPr>
                        <w:t>Compute</w:t>
                      </w:r>
                      <w:r w:rsidRPr="00E4605A">
                        <w:t xml:space="preserve"> the value of a European option using the Black‐Scholes‐Merton model on a non‐dividend‐paying stock.</w:t>
                      </w:r>
                    </w:p>
                    <w:p w14:paraId="3B8A910F" w14:textId="77777777" w:rsidR="00BD0D89" w:rsidRDefault="00BD0D89" w:rsidP="0089589F">
                      <w:pPr>
                        <w:pStyle w:val="Text"/>
                      </w:pPr>
                    </w:p>
                    <w:p w14:paraId="56E73DFE" w14:textId="77777777" w:rsidR="00BD0D89" w:rsidRPr="00E4605A" w:rsidRDefault="00BD0D89" w:rsidP="0089589F">
                      <w:pPr>
                        <w:pStyle w:val="Text"/>
                      </w:pPr>
                      <w:r w:rsidRPr="0089589F">
                        <w:rPr>
                          <w:b/>
                        </w:rPr>
                        <w:t>Identify</w:t>
                      </w:r>
                      <w:r w:rsidRPr="00E4605A">
                        <w:t xml:space="preserve"> the complications involving the valuation of warrants.</w:t>
                      </w:r>
                    </w:p>
                    <w:p w14:paraId="5C926C07" w14:textId="77777777" w:rsidR="00BD0D89" w:rsidRDefault="00BD0D89" w:rsidP="0089589F">
                      <w:pPr>
                        <w:pStyle w:val="Text"/>
                      </w:pPr>
                    </w:p>
                    <w:p w14:paraId="00422C98" w14:textId="77777777" w:rsidR="00BD0D89" w:rsidRPr="00E4605A" w:rsidRDefault="00BD0D89" w:rsidP="0089589F">
                      <w:pPr>
                        <w:pStyle w:val="Text"/>
                      </w:pPr>
                      <w:r w:rsidRPr="0089589F">
                        <w:rPr>
                          <w:b/>
                        </w:rPr>
                        <w:t>Define</w:t>
                      </w:r>
                      <w:r w:rsidRPr="00E4605A">
                        <w:t xml:space="preserve"> implied volatilities and describe how to compute implied volatilities from market prices of options using the Black‐Scholes‐Merton model.</w:t>
                      </w:r>
                    </w:p>
                    <w:p w14:paraId="784731AA" w14:textId="77777777" w:rsidR="00BD0D89" w:rsidRDefault="00BD0D89" w:rsidP="0089589F">
                      <w:pPr>
                        <w:pStyle w:val="Text"/>
                      </w:pPr>
                    </w:p>
                    <w:p w14:paraId="05B5653D" w14:textId="77777777" w:rsidR="00BD0D89" w:rsidRPr="00E4605A" w:rsidRDefault="00BD0D89" w:rsidP="0089589F">
                      <w:pPr>
                        <w:pStyle w:val="Text"/>
                      </w:pPr>
                      <w:r w:rsidRPr="0089589F">
                        <w:rPr>
                          <w:b/>
                        </w:rPr>
                        <w:t>Explain</w:t>
                      </w:r>
                      <w:r w:rsidRPr="00E4605A">
                        <w:t xml:space="preserve"> how dividends affect the early decision for American call and put options.</w:t>
                      </w:r>
                    </w:p>
                    <w:p w14:paraId="5E4940E4" w14:textId="77777777" w:rsidR="00BD0D89" w:rsidRDefault="00BD0D89" w:rsidP="0089589F">
                      <w:pPr>
                        <w:pStyle w:val="Text"/>
                      </w:pPr>
                    </w:p>
                    <w:p w14:paraId="1AF99A79" w14:textId="77777777" w:rsidR="00BD0D89" w:rsidRPr="00E4605A" w:rsidRDefault="00BD0D89" w:rsidP="0089589F">
                      <w:pPr>
                        <w:pStyle w:val="Text"/>
                      </w:pPr>
                      <w:r w:rsidRPr="0089589F">
                        <w:rPr>
                          <w:b/>
                        </w:rPr>
                        <w:t xml:space="preserve">Compute </w:t>
                      </w:r>
                      <w:r w:rsidRPr="0089589F">
                        <w:t>th</w:t>
                      </w:r>
                      <w:r w:rsidRPr="00E4605A">
                        <w:t>e value of a European option using the Black‐Scholes‐Merton model on a dividend‐paying stock.</w:t>
                      </w:r>
                    </w:p>
                    <w:p w14:paraId="3B4B4784" w14:textId="77777777" w:rsidR="00BD0D89" w:rsidRDefault="00BD0D89" w:rsidP="0089589F">
                      <w:pPr>
                        <w:pStyle w:val="Text"/>
                      </w:pPr>
                    </w:p>
                    <w:p w14:paraId="74A7D67A" w14:textId="77777777" w:rsidR="00BD0D89" w:rsidRPr="00E4605A" w:rsidRDefault="00BD0D89" w:rsidP="0089589F">
                      <w:pPr>
                        <w:pStyle w:val="Text"/>
                      </w:pPr>
                      <w:r w:rsidRPr="0089589F">
                        <w:rPr>
                          <w:b/>
                        </w:rPr>
                        <w:t>Use Black's Approximation to compute</w:t>
                      </w:r>
                      <w:r w:rsidRPr="00E4605A">
                        <w:t xml:space="preserve"> the value of an American call option on a dividend-paying stock.</w:t>
                      </w:r>
                    </w:p>
                    <w:p w14:paraId="14CD4094" w14:textId="1F10461A" w:rsidR="00BD0D89" w:rsidRPr="005C7421" w:rsidRDefault="00BD0D89" w:rsidP="0089589F">
                      <w:pPr>
                        <w:pStyle w:val="Text"/>
                      </w:pPr>
                    </w:p>
                  </w:txbxContent>
                </v:textbox>
                <w10:anchorlock/>
              </v:shape>
            </w:pict>
          </mc:Fallback>
        </mc:AlternateContent>
      </w:r>
    </w:p>
    <w:p w14:paraId="7D40191C" w14:textId="77777777" w:rsidR="0089589F" w:rsidRDefault="0089589F" w:rsidP="0089589F">
      <w:pPr>
        <w:pStyle w:val="Text"/>
      </w:pPr>
    </w:p>
    <w:p w14:paraId="0D57478C" w14:textId="77777777" w:rsidR="00994066" w:rsidRPr="00E4605A" w:rsidRDefault="00994066" w:rsidP="0089589F">
      <w:pPr>
        <w:pStyle w:val="Text"/>
      </w:pPr>
      <w:r w:rsidRPr="00E4605A">
        <w:t>The Black-Scholes Merton (BSM) Model</w:t>
      </w:r>
    </w:p>
    <w:p w14:paraId="0E548225" w14:textId="77777777" w:rsidR="00523442" w:rsidRDefault="00523442" w:rsidP="0089589F">
      <w:pPr>
        <w:pStyle w:val="Text"/>
      </w:pPr>
    </w:p>
    <w:p w14:paraId="68607716" w14:textId="5D8A0679" w:rsidR="00994066" w:rsidRPr="00E4605A" w:rsidRDefault="00994066" w:rsidP="0089589F">
      <w:pPr>
        <w:pStyle w:val="Text"/>
      </w:pPr>
      <w:r w:rsidRPr="00E4605A">
        <w:t xml:space="preserve">The way I like to memorize the BSM is to start with the formula for minimum value; minimum value is the present value of the option if the stock grows at the </w:t>
      </w:r>
      <w:del w:id="4213" w:author="Aleksander Hansen" w:date="2013-02-16T21:08:00Z">
        <w:r w:rsidRPr="00E4605A" w:rsidDel="006366F2">
          <w:delText>riskfree</w:delText>
        </w:r>
      </w:del>
      <w:ins w:id="4214" w:author="Aleksander Hansen" w:date="2013-02-16T21:08:00Z">
        <w:r w:rsidR="006366F2" w:rsidRPr="00E4605A">
          <w:t>risk-free</w:t>
        </w:r>
      </w:ins>
      <w:r w:rsidRPr="00E4605A">
        <w:t xml:space="preserve"> rate. So, minimum value is value without volatility. Then “wrap in” the </w:t>
      </w:r>
      <w:proofErr w:type="gramStart"/>
      <w:r w:rsidRPr="00E4605A">
        <w:t>N(</w:t>
      </w:r>
      <w:proofErr w:type="gramEnd"/>
      <w:r w:rsidRPr="00E4605A">
        <w:t>) functions which effectively increase the option value to account for volatility:</w:t>
      </w:r>
    </w:p>
    <w:p w14:paraId="5B1173D2" w14:textId="074ADBAB" w:rsidR="00523442" w:rsidRDefault="00CA343E" w:rsidP="0089589F">
      <w:pPr>
        <w:pStyle w:val="Text"/>
      </w:pPr>
      <w:r w:rsidRPr="00E4605A">
        <w:rPr>
          <w:noProof/>
          <w:lang w:bidi="ar-SA"/>
        </w:rPr>
        <mc:AlternateContent>
          <mc:Choice Requires="wps">
            <w:drawing>
              <wp:anchor distT="0" distB="0" distL="114300" distR="114300" simplePos="0" relativeHeight="251755008" behindDoc="0" locked="0" layoutInCell="1" allowOverlap="1" wp14:anchorId="7711356C" wp14:editId="270505A9">
                <wp:simplePos x="0" y="0"/>
                <wp:positionH relativeFrom="column">
                  <wp:posOffset>1828800</wp:posOffset>
                </wp:positionH>
                <wp:positionV relativeFrom="paragraph">
                  <wp:posOffset>140335</wp:posOffset>
                </wp:positionV>
                <wp:extent cx="2350770" cy="581660"/>
                <wp:effectExtent l="0" t="0" r="87630" b="78740"/>
                <wp:wrapNone/>
                <wp:docPr id="9551" name="Text Box 7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0770" cy="581660"/>
                        </a:xfrm>
                        <a:prstGeom prst="rect">
                          <a:avLst/>
                        </a:prstGeom>
                        <a:solidFill>
                          <a:srgbClr val="A2B593"/>
                        </a:solidFill>
                        <a:ln>
                          <a:noFill/>
                        </a:ln>
                        <a:effectLst>
                          <a:outerShdw dist="107763" dir="2700000" algn="ctr" rotWithShape="0">
                            <a:srgbClr val="808080">
                              <a:alpha val="50000"/>
                            </a:srgbClr>
                          </a:outerShdw>
                        </a:effectLst>
                        <a:extLst/>
                      </wps:spPr>
                      <wps:txbx>
                        <w:txbxContent>
                          <w:p w14:paraId="0F498D10" w14:textId="77777777" w:rsidR="00BD0D89" w:rsidRPr="00E10D2D" w:rsidRDefault="00BD0D89" w:rsidP="00994066">
                            <w:pPr>
                              <w:spacing w:before="60" w:after="60"/>
                              <w:jc w:val="center"/>
                              <w:rPr>
                                <w:rStyle w:val="Strong"/>
                              </w:rPr>
                            </w:pPr>
                            <w:r w:rsidRPr="00E10D2D">
                              <w:rPr>
                                <w:rStyle w:val="Strong"/>
                              </w:rPr>
                              <w:t>Black-Scholes =</w:t>
                            </w:r>
                          </w:p>
                          <w:p w14:paraId="13B54E65" w14:textId="77777777" w:rsidR="00BD0D89" w:rsidRPr="00E10D2D" w:rsidRDefault="00BD0D89" w:rsidP="00994066">
                            <w:pPr>
                              <w:spacing w:before="60" w:after="60"/>
                              <w:jc w:val="center"/>
                              <w:rPr>
                                <w:rStyle w:val="Strong"/>
                              </w:rPr>
                            </w:pPr>
                            <w:r w:rsidRPr="00E10D2D">
                              <w:rPr>
                                <w:rStyle w:val="Strong"/>
                              </w:rPr>
                              <w:t>Minimum value + Volatility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1" o:spid="_x0000_s1042" type="#_x0000_t202" style="position:absolute;margin-left:2in;margin-top:11.05pt;width:185.1pt;height:45.8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" fillcolor="#a2b593" stroked="f">
                <v:shadow on="t" color="gray" opacity=".5" mv:blur="0" offset="6pt,6pt"/>
                <v:textbox>
                  <w:txbxContent>
                    <w:p w14:paraId="0F498D10" w14:textId="77777777" w:rsidR="00BD0D89" w:rsidRPr="00E10D2D" w:rsidRDefault="00BD0D89" w:rsidP="00994066">
                      <w:pPr>
                        <w:spacing w:before="60" w:after="60"/>
                        <w:jc w:val="center"/>
                        <w:rPr>
                          <w:rStyle w:val="Strong"/>
                        </w:rPr>
                      </w:pPr>
                      <w:r w:rsidRPr="00E10D2D">
                        <w:rPr>
                          <w:rStyle w:val="Strong"/>
                        </w:rPr>
                        <w:t>Black-Scholes =</w:t>
                      </w:r>
                    </w:p>
                    <w:p w14:paraId="13B54E65" w14:textId="77777777" w:rsidR="00BD0D89" w:rsidRPr="00E10D2D" w:rsidRDefault="00BD0D89" w:rsidP="00994066">
                      <w:pPr>
                        <w:spacing w:before="60" w:after="60"/>
                        <w:jc w:val="center"/>
                        <w:rPr>
                          <w:rStyle w:val="Strong"/>
                        </w:rPr>
                      </w:pPr>
                      <w:r w:rsidRPr="00E10D2D">
                        <w:rPr>
                          <w:rStyle w:val="Strong"/>
                        </w:rPr>
                        <w:t>Minimum value + Volatility</w:t>
                      </w:r>
                    </w:p>
                  </w:txbxContent>
                </v:textbox>
              </v:shape>
            </w:pict>
          </mc:Fallback>
        </mc:AlternateContent>
      </w:r>
    </w:p>
    <w:p w14:paraId="57C56DCB" w14:textId="0A520307" w:rsidR="00994066" w:rsidRPr="00E4605A" w:rsidRDefault="00994066" w:rsidP="0089589F">
      <w:pPr>
        <w:pStyle w:val="Text"/>
      </w:pPr>
      <w:r w:rsidRPr="00E4605A">
        <w:rPr>
          <w:noProof/>
          <w:lang w:bidi="ar-SA"/>
        </w:rPr>
        <mc:AlternateContent>
          <mc:Choice Requires="wps">
            <w:drawing>
              <wp:anchor distT="0" distB="0" distL="114300" distR="114300" simplePos="0" relativeHeight="251751936" behindDoc="0" locked="0" layoutInCell="1" allowOverlap="1" wp14:anchorId="01DA3288" wp14:editId="2AD12A94">
                <wp:simplePos x="0" y="0"/>
                <wp:positionH relativeFrom="column">
                  <wp:posOffset>924560</wp:posOffset>
                </wp:positionH>
                <wp:positionV relativeFrom="paragraph">
                  <wp:posOffset>323850</wp:posOffset>
                </wp:positionV>
                <wp:extent cx="431800" cy="331470"/>
                <wp:effectExtent l="19050" t="57150" r="0" b="49530"/>
                <wp:wrapNone/>
                <wp:docPr id="9550" name="AutoShape 7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808780">
                          <a:off x="0" y="0"/>
                          <a:ext cx="431800" cy="331470"/>
                        </a:xfrm>
                        <a:prstGeom prst="stripedRightArrow">
                          <a:avLst>
                            <a:gd name="adj1" fmla="val 50000"/>
                            <a:gd name="adj2" fmla="val 32567"/>
                          </a:avLst>
                        </a:prstGeom>
                        <a:solidFill>
                          <a:srgbClr val="92D050"/>
                        </a:solidFill>
                        <a:ln>
                          <a:noFill/>
                        </a:ln>
                        <a:effectLst>
                          <a:outerShdw dist="35921"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utoShape 728" o:spid="_x0000_s1026" type="#_x0000_t93" style="position:absolute;margin-left:72.8pt;margin-top:25.5pt;width:34pt;height:26.1pt;rotation:3067937fd;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" fillcolor="#92d050" stroked="f">
                <v:shadow on="t" opacity=".5" offset="-2pt"/>
              </v:shape>
            </w:pict>
          </mc:Fallback>
        </mc:AlternateContent>
      </w:r>
      <w:r w:rsidR="0051240F">
        <w:rPr>
          <w:color w:val="000000" w:themeColor="text1"/>
          <w:position w:val="-12"/>
        </w:rPr>
        <w:pict w14:anchorId="0B8E394A">
          <v:shape id="_x0000_i1060" type="#_x0000_t75" style="width:75.25pt;height:28.3pt">
            <v:imagedata r:id="rId77" o:title=""/>
          </v:shape>
        </w:pict>
      </w:r>
    </w:p>
    <w:p w14:paraId="4C11E6AD" w14:textId="77777777" w:rsidR="00994066" w:rsidRPr="00E4605A" w:rsidRDefault="00994066" w:rsidP="0089589F">
      <w:pPr>
        <w:pStyle w:val="Text"/>
      </w:pPr>
    </w:p>
    <w:p w14:paraId="65CB6432" w14:textId="0B1EB606" w:rsidR="00994066" w:rsidRPr="00E4605A" w:rsidRDefault="006366F2">
      <w:pPr>
        <w:pStyle w:val="Text"/>
        <w:jc w:val="center"/>
        <w:pPrChange w:id="4215" w:author="Aleksander Hansen" w:date="2013-02-17T13:21:00Z">
          <w:pPr>
            <w:pStyle w:val="Text"/>
          </w:pPr>
        </w:pPrChange>
      </w:pPr>
      <w:del w:id="4216" w:author="Aleksander Hansen" w:date="2013-02-16T21:11:00Z">
        <w:r w:rsidRPr="00E4605A" w:rsidDel="006366F2">
          <w:rPr>
            <w:noProof/>
            <w:lang w:bidi="ar-SA"/>
          </w:rPr>
          <mc:AlternateContent>
            <mc:Choice Requires="wps">
              <w:drawing>
                <wp:anchor distT="0" distB="0" distL="114300" distR="114300" simplePos="0" relativeHeight="251753984" behindDoc="0" locked="0" layoutInCell="1" allowOverlap="1" wp14:anchorId="355B38D3" wp14:editId="45DBA596">
                  <wp:simplePos x="0" y="0"/>
                  <wp:positionH relativeFrom="column">
                    <wp:posOffset>2286000</wp:posOffset>
                  </wp:positionH>
                  <wp:positionV relativeFrom="paragraph">
                    <wp:posOffset>59055</wp:posOffset>
                  </wp:positionV>
                  <wp:extent cx="640715" cy="316865"/>
                  <wp:effectExtent l="0" t="0" r="19685" b="13335"/>
                  <wp:wrapNone/>
                  <wp:docPr id="9549" name="Rectangle 7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715" cy="31686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30" o:spid="_x0000_s1026" style="position:absolute;margin-left:180pt;margin-top:4.65pt;width:50.45pt;height:24.9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" filled="f" strokecolor="red"/>
              </w:pict>
            </mc:Fallback>
          </mc:AlternateContent>
        </w:r>
        <w:r w:rsidRPr="00E4605A" w:rsidDel="006366F2">
          <w:rPr>
            <w:noProof/>
            <w:lang w:bidi="ar-SA"/>
          </w:rPr>
          <mc:AlternateContent>
            <mc:Choice Requires="wps">
              <w:drawing>
                <wp:anchor distT="0" distB="0" distL="114300" distR="114300" simplePos="0" relativeHeight="251752960" behindDoc="0" locked="0" layoutInCell="1" allowOverlap="1" wp14:anchorId="1753975D" wp14:editId="227292D9">
                  <wp:simplePos x="0" y="0"/>
                  <wp:positionH relativeFrom="column">
                    <wp:posOffset>835660</wp:posOffset>
                  </wp:positionH>
                  <wp:positionV relativeFrom="paragraph">
                    <wp:posOffset>47625</wp:posOffset>
                  </wp:positionV>
                  <wp:extent cx="640715" cy="316865"/>
                  <wp:effectExtent l="0" t="0" r="19685" b="13335"/>
                  <wp:wrapNone/>
                  <wp:docPr id="9548" name="Rectangle 7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715" cy="31686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29" o:spid="_x0000_s1026" style="position:absolute;margin-left:65.8pt;margin-top:3.75pt;width:50.45pt;height:24.9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" filled="f" strokecolor="red"/>
              </w:pict>
            </mc:Fallback>
          </mc:AlternateContent>
        </w:r>
      </w:del>
      <w:r w:rsidR="0051240F">
        <w:pict w14:anchorId="6A388F64">
          <v:shape id="_x0000_i1061" type="#_x0000_t75" style="width:220.05pt;height:31.55pt">
            <v:imagedata r:id="rId78" o:title=""/>
          </v:shape>
        </w:pict>
      </w:r>
    </w:p>
    <w:p w14:paraId="46CFBAD7" w14:textId="77777777" w:rsidR="00994066" w:rsidRPr="00E4605A" w:rsidRDefault="00994066" w:rsidP="0089589F">
      <w:pPr>
        <w:pStyle w:val="Text"/>
      </w:pPr>
      <w:r w:rsidRPr="00E4605A">
        <w:rPr>
          <w:noProof/>
          <w:lang w:bidi="ar-SA"/>
        </w:rPr>
        <mc:AlternateContent>
          <mc:Choice Requires="wps">
            <w:drawing>
              <wp:anchor distT="0" distB="0" distL="114300" distR="114300" simplePos="0" relativeHeight="251756032" behindDoc="1" locked="0" layoutInCell="1" allowOverlap="1" wp14:anchorId="1B207ED6" wp14:editId="569C200B">
                <wp:simplePos x="2434442" y="8775865"/>
                <wp:positionH relativeFrom="margin">
                  <wp:align>center</wp:align>
                </wp:positionH>
                <wp:positionV relativeFrom="margin">
                  <wp:align>bottom</wp:align>
                </wp:positionV>
                <wp:extent cx="2926080" cy="475488"/>
                <wp:effectExtent l="0" t="0" r="71120" b="83820"/>
                <wp:wrapTight wrapText="bothSides">
                  <wp:wrapPolygon edited="0">
                    <wp:start x="0" y="0"/>
                    <wp:lineTo x="0" y="21947"/>
                    <wp:lineTo x="188" y="24257"/>
                    <wp:lineTo x="21938" y="24257"/>
                    <wp:lineTo x="21938" y="3465"/>
                    <wp:lineTo x="21750" y="0"/>
                    <wp:lineTo x="0" y="0"/>
                  </wp:wrapPolygon>
                </wp:wrapTight>
                <wp:docPr id="9547" name="Text Box 7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475488"/>
                        </a:xfrm>
                        <a:prstGeom prst="rect">
                          <a:avLst/>
                        </a:prstGeom>
                        <a:solidFill>
                          <a:srgbClr val="A2B593"/>
                        </a:solidFill>
                        <a:ln>
                          <a:noFill/>
                        </a:ln>
                        <a:effectLst>
                          <a:outerShdw dist="107763" dir="2700000" algn="ctr" rotWithShape="0">
                            <a:srgbClr val="808080">
                              <a:alpha val="50000"/>
                            </a:srgbClr>
                          </a:outerShdw>
                        </a:effectLst>
                        <a:extLst/>
                      </wps:spPr>
                      <wps:txbx>
                        <w:txbxContent>
                          <w:p w14:paraId="2D8D3948" w14:textId="77777777" w:rsidR="00BD0D89" w:rsidRPr="00E10D2D" w:rsidRDefault="00BD0D89" w:rsidP="00994066">
                            <w:pPr>
                              <w:spacing w:before="60" w:after="60"/>
                              <w:jc w:val="center"/>
                              <w:rPr>
                                <w:rStyle w:val="Strong"/>
                              </w:rPr>
                            </w:pPr>
                            <w:proofErr w:type="gramStart"/>
                            <w:r w:rsidRPr="00E10D2D">
                              <w:rPr>
                                <w:rStyle w:val="Strong"/>
                              </w:rPr>
                              <w:t>N(</w:t>
                            </w:r>
                            <w:proofErr w:type="gramEnd"/>
                            <w:r w:rsidRPr="00E10D2D">
                              <w:rPr>
                                <w:rStyle w:val="Strong"/>
                              </w:rPr>
                              <w:t xml:space="preserve">) is the cumulative </w:t>
                            </w:r>
                            <w:r>
                              <w:rPr>
                                <w:rStyle w:val="Strong"/>
                              </w:rPr>
                              <w:t xml:space="preserve">standard </w:t>
                            </w:r>
                            <w:r w:rsidRPr="00E10D2D">
                              <w:rPr>
                                <w:rStyle w:val="Strong"/>
                              </w:rPr>
                              <w:t>normal distribution function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2" o:spid="_x0000_s1043" type="#_x0000_t202" style="position:absolute;margin-left:0;margin-top:0;width:230.4pt;height:37.45pt;z-index:-25156044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" fillcolor="#a2b593" stroked="f">
                <v:shadow on="t" color="gray" opacity=".5" mv:blur="0" offset="6pt,6pt"/>
                <v:textbox>
                  <w:txbxContent>
                    <w:p w14:paraId="2D8D3948" w14:textId="77777777" w:rsidR="00BD0D89" w:rsidRPr="00E10D2D" w:rsidRDefault="00BD0D89" w:rsidP="00994066">
                      <w:pPr>
                        <w:spacing w:before="60" w:after="60"/>
                        <w:jc w:val="center"/>
                        <w:rPr>
                          <w:rStyle w:val="Strong"/>
                        </w:rPr>
                      </w:pPr>
                      <w:proofErr w:type="gramStart"/>
                      <w:r w:rsidRPr="00E10D2D">
                        <w:rPr>
                          <w:rStyle w:val="Strong"/>
                        </w:rPr>
                        <w:t>N(</w:t>
                      </w:r>
                      <w:proofErr w:type="gramEnd"/>
                      <w:r w:rsidRPr="00E10D2D">
                        <w:rPr>
                          <w:rStyle w:val="Strong"/>
                        </w:rPr>
                        <w:t xml:space="preserve">) is the cumulative </w:t>
                      </w:r>
                      <w:r>
                        <w:rPr>
                          <w:rStyle w:val="Strong"/>
                        </w:rPr>
                        <w:t xml:space="preserve">standard </w:t>
                      </w:r>
                      <w:r w:rsidRPr="00E10D2D">
                        <w:rPr>
                          <w:rStyle w:val="Strong"/>
                        </w:rPr>
                        <w:t>normal distribution function</w:t>
                      </w:r>
                    </w:p>
                  </w:txbxContent>
                </v:textbox>
                <w10:wrap type="tight" anchorx="margin" anchory="margin"/>
              </v:shape>
            </w:pict>
          </mc:Fallback>
        </mc:AlternateContent>
      </w:r>
    </w:p>
    <w:p w14:paraId="479529D6" w14:textId="77777777" w:rsidR="00523442" w:rsidRDefault="00523442" w:rsidP="0089589F">
      <w:pPr>
        <w:pStyle w:val="Text"/>
      </w:pPr>
    </w:p>
    <w:p w14:paraId="4072DBD2" w14:textId="77777777" w:rsidR="00523442" w:rsidRDefault="00523442" w:rsidP="0089589F">
      <w:pPr>
        <w:pStyle w:val="Text"/>
      </w:pPr>
    </w:p>
    <w:p w14:paraId="1167E268" w14:textId="77777777" w:rsidR="00523442" w:rsidRDefault="00523442" w:rsidP="0089589F">
      <w:pPr>
        <w:pStyle w:val="Text"/>
      </w:pPr>
    </w:p>
    <w:p w14:paraId="2A3F9A6E" w14:textId="77777777" w:rsidR="00994066" w:rsidRPr="00E4605A" w:rsidRDefault="00994066" w:rsidP="00523442">
      <w:pPr>
        <w:pStyle w:val="Heading2"/>
      </w:pPr>
      <w:bookmarkStart w:id="4217" w:name="_Toc223340287"/>
      <w:r w:rsidRPr="00E4605A">
        <w:t>Explain the lognormal property of stock prices, the distribution of rates of return, and the calculation of expected return</w:t>
      </w:r>
      <w:bookmarkEnd w:id="4217"/>
    </w:p>
    <w:p w14:paraId="65143D02" w14:textId="2DDD9C36" w:rsidR="00994066" w:rsidRPr="00E4605A" w:rsidRDefault="00994066" w:rsidP="0089589F">
      <w:pPr>
        <w:pStyle w:val="Text"/>
      </w:pPr>
      <w:r w:rsidRPr="00E4605A">
        <w:t>Under GBM (a W</w:t>
      </w:r>
      <w:del w:id="4218" w:author="Aleksander Hansen" w:date="2013-02-20T10:24:00Z">
        <w:r w:rsidRPr="00E4605A" w:rsidDel="00E16367">
          <w:delText>e</w:delText>
        </w:r>
      </w:del>
      <w:r w:rsidRPr="00E4605A">
        <w:t>i</w:t>
      </w:r>
      <w:ins w:id="4219" w:author="Aleksander Hansen" w:date="2013-02-20T10:24:00Z">
        <w:r w:rsidR="00E16367">
          <w:t>en</w:t>
        </w:r>
      </w:ins>
      <w:del w:id="4220" w:author="Aleksander Hansen" w:date="2013-02-20T10:24:00Z">
        <w:r w:rsidRPr="00E4605A" w:rsidDel="00E16367">
          <w:delText>n</w:delText>
        </w:r>
      </w:del>
      <w:r w:rsidRPr="00E4605A">
        <w:t>er process), period log returns are normally distributed</w:t>
      </w:r>
      <w:ins w:id="4221" w:author="Aleksander Hansen" w:date="2013-02-16T21:11:00Z">
        <w:r w:rsidR="006366F2">
          <w:t>,</w:t>
        </w:r>
      </w:ins>
      <w:del w:id="4222" w:author="Aleksander Hansen" w:date="2013-02-16T21:11:00Z">
        <w:r w:rsidRPr="00E4605A" w:rsidDel="006366F2">
          <w:delText xml:space="preserve"> …</w:delText>
        </w:r>
      </w:del>
    </w:p>
    <w:p w14:paraId="20E5B4ED" w14:textId="77777777" w:rsidR="00523442" w:rsidRDefault="00523442" w:rsidP="0089589F">
      <w:pPr>
        <w:pStyle w:val="Text"/>
      </w:pPr>
    </w:p>
    <w:p w14:paraId="547567C4" w14:textId="77777777" w:rsidR="00994066" w:rsidRPr="00E4605A" w:rsidRDefault="0051240F">
      <w:pPr>
        <w:pStyle w:val="Text"/>
        <w:jc w:val="center"/>
        <w:pPrChange w:id="4223" w:author="Aleksander Hansen" w:date="2013-02-16T21:11:00Z">
          <w:pPr>
            <w:pStyle w:val="Text"/>
          </w:pPr>
        </w:pPrChange>
      </w:pPr>
      <w:r>
        <w:pict w14:anchorId="16E1E26C">
          <v:shape id="_x0000_i1062" type="#_x0000_t75" style="width:105.15pt;height:40.45pt">
            <v:imagedata r:id="rId79" o:title=""/>
          </v:shape>
        </w:pict>
      </w:r>
    </w:p>
    <w:p w14:paraId="275ABCB2" w14:textId="77777777" w:rsidR="00523442" w:rsidRDefault="00523442" w:rsidP="0089589F">
      <w:pPr>
        <w:pStyle w:val="Text"/>
      </w:pPr>
    </w:p>
    <w:p w14:paraId="371AB594" w14:textId="77777777" w:rsidR="00994066" w:rsidRPr="00E4605A" w:rsidRDefault="00994066" w:rsidP="0089589F">
      <w:pPr>
        <w:pStyle w:val="Text"/>
      </w:pPr>
      <w:del w:id="4224" w:author="Aleksander Hansen" w:date="2013-02-16T21:11:00Z">
        <w:r w:rsidRPr="00E4605A" w:rsidDel="006366F2">
          <w:delText xml:space="preserve">… </w:delText>
        </w:r>
      </w:del>
      <w:proofErr w:type="gramStart"/>
      <w:r w:rsidRPr="00E4605A">
        <w:t>which</w:t>
      </w:r>
      <w:proofErr w:type="gramEnd"/>
      <w:r w:rsidRPr="00E4605A">
        <w:t xml:space="preserve"> implies that price levels (or the ratio of price levels—wealth ratios) are log-normally distributed</w:t>
      </w:r>
    </w:p>
    <w:p w14:paraId="5F05AEE9" w14:textId="77777777" w:rsidR="00523442" w:rsidRDefault="00523442" w:rsidP="0089589F">
      <w:pPr>
        <w:pStyle w:val="Text"/>
      </w:pPr>
    </w:p>
    <w:p w14:paraId="16B4AD69" w14:textId="77777777" w:rsidR="00994066" w:rsidRPr="00E4605A" w:rsidRDefault="0051240F">
      <w:pPr>
        <w:pStyle w:val="Text"/>
        <w:jc w:val="center"/>
        <w:pPrChange w:id="4225" w:author="Aleksander Hansen" w:date="2013-02-16T21:11:00Z">
          <w:pPr>
            <w:pStyle w:val="Text"/>
          </w:pPr>
        </w:pPrChange>
      </w:pPr>
      <w:r>
        <w:pict w14:anchorId="72B7FCB5">
          <v:shape id="_x0000_i1063" type="#_x0000_t75" style="width:229.75pt;height:54.2pt">
            <v:imagedata r:id="rId80" o:title=""/>
          </v:shape>
        </w:pict>
      </w:r>
    </w:p>
    <w:p w14:paraId="78140DF6" w14:textId="77777777" w:rsidR="00523442" w:rsidRDefault="00523442" w:rsidP="0089589F">
      <w:pPr>
        <w:pStyle w:val="Text"/>
      </w:pPr>
    </w:p>
    <w:p w14:paraId="2C6D42ED" w14:textId="77777777" w:rsidR="00994066" w:rsidRPr="00E4605A" w:rsidRDefault="00994066" w:rsidP="0089589F">
      <w:pPr>
        <w:pStyle w:val="Text"/>
      </w:pPr>
      <w:r w:rsidRPr="00E4605A">
        <w:t xml:space="preserve">An Ito process is a generalized Weiner process (a stochastic process) where the change in the variable during a short interval is normally distributed. The mean and variance of the distribution are proportional to </w:t>
      </w:r>
      <w:r w:rsidRPr="00E4605A">
        <w:sym w:font="Symbol" w:char="F064"/>
      </w:r>
      <w:r w:rsidRPr="00E4605A">
        <w:t>t. In an Ito process, the parameters are a function of the variables x and t.</w:t>
      </w:r>
    </w:p>
    <w:p w14:paraId="34689718" w14:textId="77777777" w:rsidR="00523442" w:rsidRDefault="00523442" w:rsidP="0089589F">
      <w:pPr>
        <w:pStyle w:val="Text"/>
      </w:pPr>
    </w:p>
    <w:p w14:paraId="76AD5742" w14:textId="77777777" w:rsidR="00994066" w:rsidRPr="00E4605A" w:rsidRDefault="0051240F">
      <w:pPr>
        <w:pStyle w:val="Text"/>
        <w:jc w:val="center"/>
        <w:pPrChange w:id="4226" w:author="Aleksander Hansen" w:date="2013-02-16T21:11:00Z">
          <w:pPr>
            <w:pStyle w:val="Text"/>
          </w:pPr>
        </w:pPrChange>
      </w:pPr>
      <w:r>
        <w:pict w14:anchorId="1766A3CB">
          <v:shape id="_x0000_i1064" type="#_x0000_t75" style="width:205.5pt;height:93.85pt">
            <v:imagedata r:id="rId81" o:title=""/>
          </v:shape>
        </w:pict>
      </w:r>
    </w:p>
    <w:p w14:paraId="2B794FCF" w14:textId="77777777" w:rsidR="00523442" w:rsidRDefault="00523442" w:rsidP="0089589F">
      <w:pPr>
        <w:pStyle w:val="Text"/>
      </w:pPr>
    </w:p>
    <w:p w14:paraId="72F98505" w14:textId="77777777" w:rsidR="00994066" w:rsidRPr="00E4605A" w:rsidRDefault="00994066" w:rsidP="0089589F">
      <w:pPr>
        <w:pStyle w:val="Text"/>
      </w:pPr>
      <w:r w:rsidRPr="00E4605A">
        <w:t xml:space="preserve">Let ST </w:t>
      </w:r>
      <w:proofErr w:type="gramStart"/>
      <w:r w:rsidRPr="00E4605A">
        <w:t>equal</w:t>
      </w:r>
      <w:proofErr w:type="gramEnd"/>
      <w:r w:rsidRPr="00E4605A">
        <w:t xml:space="preserve"> the stock price at future time T. The expected value of ST [i.e., </w:t>
      </w:r>
      <w:proofErr w:type="gramStart"/>
      <w:r w:rsidRPr="00E4605A">
        <w:t>E(</w:t>
      </w:r>
      <w:proofErr w:type="gramEnd"/>
      <w:r w:rsidRPr="00E4605A">
        <w:t>ST)] is given by:</w:t>
      </w:r>
    </w:p>
    <w:p w14:paraId="67F774BD" w14:textId="77777777" w:rsidR="00523442" w:rsidRDefault="00523442" w:rsidP="0089589F">
      <w:pPr>
        <w:pStyle w:val="Text"/>
      </w:pPr>
    </w:p>
    <w:p w14:paraId="69710F5E" w14:textId="385DF793" w:rsidR="00994066" w:rsidRPr="00E4605A" w:rsidRDefault="0051240F">
      <w:pPr>
        <w:pStyle w:val="Text"/>
        <w:jc w:val="center"/>
        <w:pPrChange w:id="4227" w:author="Aleksander Hansen" w:date="2013-02-16T21:12:00Z">
          <w:pPr>
            <w:pStyle w:val="Text"/>
          </w:pPr>
        </w:pPrChange>
      </w:pPr>
      <w:r>
        <w:pict w14:anchorId="57A655C5">
          <v:shape id="_x0000_i1065" type="#_x0000_t75" style="width:99.5pt;height:25.9pt">
            <v:imagedata r:id="rId82" o:title=""/>
          </v:shape>
        </w:pict>
      </w:r>
    </w:p>
    <w:p w14:paraId="1B466DE0" w14:textId="77777777" w:rsidR="00523442" w:rsidRDefault="00523442" w:rsidP="0089589F">
      <w:pPr>
        <w:pStyle w:val="Text"/>
      </w:pPr>
    </w:p>
    <w:p w14:paraId="31678169" w14:textId="77777777" w:rsidR="00994066" w:rsidRPr="00E4605A" w:rsidRDefault="00994066" w:rsidP="0089589F">
      <w:pPr>
        <w:pStyle w:val="Text"/>
      </w:pPr>
      <w:r w:rsidRPr="00E4605A">
        <w:t xml:space="preserve">The expected percentage change in the stock price </w:t>
      </w:r>
      <w:proofErr w:type="gramStart"/>
      <w:r w:rsidRPr="00E4605A">
        <w:t>is assumed to be normally distributed</w:t>
      </w:r>
      <w:proofErr w:type="gramEnd"/>
      <w:r w:rsidRPr="00E4605A">
        <w:t xml:space="preserve">. However, the expected stock price at future time T, as shown in the formula above is lognormally distributed. </w:t>
      </w:r>
    </w:p>
    <w:p w14:paraId="77F1DD79" w14:textId="77777777" w:rsidR="00523442" w:rsidRDefault="00523442" w:rsidP="0089589F">
      <w:pPr>
        <w:pStyle w:val="Text"/>
      </w:pPr>
    </w:p>
    <w:p w14:paraId="6ADC6113" w14:textId="77777777" w:rsidR="00994066" w:rsidRPr="00E4605A" w:rsidRDefault="00994066" w:rsidP="0089589F">
      <w:pPr>
        <w:pStyle w:val="Text"/>
      </w:pPr>
      <w:r w:rsidRPr="00E4605A">
        <w:t>We can assume asset returns are normally distributed: from day to day, the stock can go up (+) or down (-). But the future stock price, say in ten days, is lognormally distributed: it cannot be nonzero.</w:t>
      </w:r>
    </w:p>
    <w:p w14:paraId="14CA6684" w14:textId="77777777" w:rsidR="00523442" w:rsidRDefault="00523442" w:rsidP="0089589F">
      <w:pPr>
        <w:pStyle w:val="Text"/>
      </w:pPr>
    </w:p>
    <w:p w14:paraId="2384FE21" w14:textId="77777777" w:rsidR="00994066" w:rsidRPr="00E4605A" w:rsidRDefault="00994066" w:rsidP="0089589F">
      <w:pPr>
        <w:pStyle w:val="Text"/>
      </w:pPr>
      <w:r w:rsidRPr="00E4605A">
        <w:t>The variance of ST is given by:</w:t>
      </w:r>
    </w:p>
    <w:p w14:paraId="33CB9DA9" w14:textId="77777777" w:rsidR="00523442" w:rsidRDefault="00523442" w:rsidP="0089589F">
      <w:pPr>
        <w:pStyle w:val="Text"/>
      </w:pPr>
    </w:p>
    <w:p w14:paraId="401604F1" w14:textId="558C7E71" w:rsidR="00994066" w:rsidRPr="00E4605A" w:rsidRDefault="0051240F">
      <w:pPr>
        <w:pStyle w:val="Text"/>
        <w:jc w:val="center"/>
        <w:pPrChange w:id="4228" w:author="Aleksander Hansen" w:date="2013-02-16T21:12:00Z">
          <w:pPr>
            <w:pStyle w:val="Text"/>
          </w:pPr>
        </w:pPrChange>
      </w:pPr>
      <w:r>
        <w:pict w14:anchorId="23355B28">
          <v:shape id="_x0000_i1066" type="#_x0000_t75" style="width:178.8pt;height:29.1pt">
            <v:imagedata r:id="rId83" o:title=""/>
          </v:shape>
        </w:pict>
      </w:r>
    </w:p>
    <w:p w14:paraId="27C859EF" w14:textId="256C2FB7" w:rsidR="00994066" w:rsidRPr="00E4605A" w:rsidRDefault="00994066" w:rsidP="0089589F">
      <w:pPr>
        <w:pStyle w:val="Text"/>
      </w:pPr>
    </w:p>
    <w:p w14:paraId="4C2EEB22" w14:textId="77777777" w:rsidR="00994066" w:rsidRPr="00E4605A" w:rsidRDefault="00994066">
      <w:pPr>
        <w:pStyle w:val="Heading3SubGTNI"/>
        <w:pPrChange w:id="4229" w:author="Aleksander Hansen" w:date="2013-02-17T13:21:00Z">
          <w:pPr>
            <w:pStyle w:val="Text"/>
          </w:pPr>
        </w:pPrChange>
      </w:pPr>
      <w:bookmarkStart w:id="4230" w:name="_Toc223340288"/>
      <w:r w:rsidRPr="00E4605A">
        <w:t>Distribution of the Rate of Return</w:t>
      </w:r>
      <w:bookmarkEnd w:id="4230"/>
    </w:p>
    <w:p w14:paraId="426F58B8" w14:textId="77777777" w:rsidR="00523442" w:rsidRDefault="00523442" w:rsidP="0089589F">
      <w:pPr>
        <w:pStyle w:val="Text"/>
      </w:pPr>
    </w:p>
    <w:p w14:paraId="3EFF51DE" w14:textId="77777777" w:rsidR="00994066" w:rsidRPr="00E4605A" w:rsidRDefault="00994066" w:rsidP="0089589F">
      <w:pPr>
        <w:pStyle w:val="Text"/>
      </w:pPr>
      <w:r w:rsidRPr="00E4605A">
        <w:t>The continuously compounded rate of return per annum is normally distributed. The distribution of this rate of return is given by the following:</w:t>
      </w:r>
    </w:p>
    <w:p w14:paraId="44AB717F" w14:textId="77777777" w:rsidR="00523442" w:rsidRDefault="00523442" w:rsidP="0089589F">
      <w:pPr>
        <w:pStyle w:val="Text"/>
      </w:pPr>
    </w:p>
    <w:p w14:paraId="63F4754F" w14:textId="09DBA1A0" w:rsidR="00994066" w:rsidRPr="00E4605A" w:rsidRDefault="0051240F">
      <w:pPr>
        <w:pStyle w:val="Text"/>
        <w:jc w:val="center"/>
        <w:pPrChange w:id="4231" w:author="Aleksander Hansen" w:date="2013-02-16T21:12:00Z">
          <w:pPr>
            <w:pStyle w:val="Text"/>
          </w:pPr>
        </w:pPrChange>
      </w:pPr>
      <w:r>
        <w:pict w14:anchorId="50F6D948">
          <v:shape id="_x0000_i1067" type="#_x0000_t75" style="width:135.1pt;height:50.15pt">
            <v:imagedata r:id="rId84" o:title=""/>
          </v:shape>
        </w:pict>
      </w:r>
    </w:p>
    <w:p w14:paraId="002DE923" w14:textId="77777777" w:rsidR="00523442" w:rsidRDefault="00523442" w:rsidP="0089589F">
      <w:pPr>
        <w:pStyle w:val="Text"/>
      </w:pPr>
    </w:p>
    <w:p w14:paraId="3445325D" w14:textId="77777777" w:rsidR="00994066" w:rsidRPr="00E4605A" w:rsidRDefault="00994066" w:rsidP="0089589F">
      <w:pPr>
        <w:pStyle w:val="Text"/>
      </w:pPr>
      <w:r w:rsidRPr="00E4605A">
        <w:t>The Expected Return: Arithmetic vs. Geometric</w:t>
      </w:r>
    </w:p>
    <w:p w14:paraId="7C558894" w14:textId="77777777" w:rsidR="00523442" w:rsidRDefault="00523442" w:rsidP="0089589F">
      <w:pPr>
        <w:pStyle w:val="Text"/>
      </w:pPr>
    </w:p>
    <w:p w14:paraId="5DA9EB61" w14:textId="77777777" w:rsidR="00994066" w:rsidRDefault="00994066" w:rsidP="0089589F">
      <w:pPr>
        <w:pStyle w:val="Text"/>
      </w:pPr>
      <w:r w:rsidRPr="00E4605A">
        <w:t xml:space="preserve">The phrase “expected return” has two common meanings: arithmetic and geometric. </w:t>
      </w:r>
      <w:r w:rsidRPr="00E4605A">
        <w:tab/>
      </w:r>
    </w:p>
    <w:p w14:paraId="78657DB1" w14:textId="77777777" w:rsidR="00523442" w:rsidRPr="00E4605A" w:rsidRDefault="00523442" w:rsidP="0089589F">
      <w:pPr>
        <w:pStyle w:val="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4722"/>
      </w:tblGrid>
      <w:tr w:rsidR="00994066" w14:paraId="52E9876C" w14:textId="77777777" w:rsidTr="006B12F7">
        <w:trPr>
          <w:trHeight w:val="850"/>
          <w:jc w:val="center"/>
        </w:trPr>
        <w:tc>
          <w:tcPr>
            <w:tcW w:w="3392" w:type="dxa"/>
            <w:vAlign w:val="center"/>
          </w:tcPr>
          <w:p w14:paraId="5AB7E105" w14:textId="77777777" w:rsidR="00994066" w:rsidRDefault="0051240F" w:rsidP="0089589F">
            <w:pPr>
              <w:pStyle w:val="Text"/>
            </w:pPr>
            <w:r>
              <w:rPr>
                <w:sz w:val="24"/>
                <w:szCs w:val="24"/>
              </w:rPr>
              <w:pict w14:anchorId="28FA9180">
                <v:shape id="_x0000_i1068" type="#_x0000_t75" style="width:122.15pt;height:25.9pt">
                  <v:imagedata r:id="rId85" o:title=""/>
                </v:shape>
              </w:pict>
            </w:r>
          </w:p>
        </w:tc>
        <w:tc>
          <w:tcPr>
            <w:tcW w:w="4722" w:type="dxa"/>
            <w:vAlign w:val="center"/>
          </w:tcPr>
          <w:p w14:paraId="5B407586" w14:textId="77777777" w:rsidR="00994066" w:rsidRDefault="0051240F" w:rsidP="0089589F">
            <w:pPr>
              <w:pStyle w:val="Text"/>
            </w:pPr>
            <w:r>
              <w:rPr>
                <w:sz w:val="24"/>
                <w:szCs w:val="24"/>
              </w:rPr>
              <w:pict w14:anchorId="2FAC9605">
                <v:shape id="_x0000_i1069" type="#_x0000_t75" style="width:142.4pt;height:42.9pt">
                  <v:imagedata r:id="rId86" o:title=""/>
                </v:shape>
              </w:pict>
            </w:r>
          </w:p>
        </w:tc>
      </w:tr>
    </w:tbl>
    <w:p w14:paraId="6893D4FA" w14:textId="77777777" w:rsidR="00523442" w:rsidRDefault="00523442" w:rsidP="0089589F">
      <w:pPr>
        <w:pStyle w:val="Text"/>
      </w:pPr>
    </w:p>
    <w:p w14:paraId="63FD09BB" w14:textId="77777777" w:rsidR="00994066" w:rsidRDefault="00994066" w:rsidP="0089589F">
      <w:pPr>
        <w:pStyle w:val="Text"/>
      </w:pPr>
      <w:r>
        <w:t xml:space="preserve"> The continuously compounded return realized over T years is given by:</w:t>
      </w:r>
    </w:p>
    <w:p w14:paraId="0A5E6765" w14:textId="77777777" w:rsidR="00523442" w:rsidRDefault="00523442" w:rsidP="0089589F">
      <w:pPr>
        <w:pStyle w:val="Text"/>
      </w:pPr>
    </w:p>
    <w:p w14:paraId="7D6B406B" w14:textId="77777777" w:rsidR="00994066" w:rsidRDefault="0051240F">
      <w:pPr>
        <w:pStyle w:val="Text"/>
        <w:jc w:val="center"/>
        <w:pPrChange w:id="4232" w:author="Aleksander Hansen" w:date="2013-02-16T21:12:00Z">
          <w:pPr>
            <w:pStyle w:val="Text"/>
          </w:pPr>
        </w:pPrChange>
      </w:pPr>
      <w:r>
        <w:pict w14:anchorId="0B041257">
          <v:shape id="_x0000_i1070" type="#_x0000_t75" style="width:67.95pt;height:46.1pt">
            <v:imagedata r:id="rId87" o:title=""/>
          </v:shape>
        </w:pict>
      </w:r>
    </w:p>
    <w:p w14:paraId="169341E2" w14:textId="77777777" w:rsidR="00994066" w:rsidRPr="00E4605A" w:rsidRDefault="00994066" w:rsidP="00523442">
      <w:pPr>
        <w:pStyle w:val="Heading2"/>
      </w:pPr>
      <w:bookmarkStart w:id="4233" w:name="_Toc223340289"/>
      <w:r w:rsidRPr="00E4605A">
        <w:t>Compute the realized return and historical volatility of a stock</w:t>
      </w:r>
      <w:bookmarkEnd w:id="4233"/>
    </w:p>
    <w:p w14:paraId="2A533C11" w14:textId="0CF3B797" w:rsidR="00994066" w:rsidRPr="00E4605A" w:rsidRDefault="00994066" w:rsidP="0089589F">
      <w:pPr>
        <w:pStyle w:val="Text"/>
      </w:pPr>
      <w:r w:rsidRPr="00E4605A">
        <w:t>Start with the variable (</w:t>
      </w:r>
      <w:proofErr w:type="spellStart"/>
      <w:r w:rsidRPr="00E4605A">
        <w:t>ui</w:t>
      </w:r>
      <w:proofErr w:type="spellEnd"/>
      <w:del w:id="4234" w:author="Aleksander Hansen" w:date="2013-02-17T13:23:00Z">
        <w:r w:rsidRPr="00E4605A" w:rsidDel="00CA343E">
          <w:delText>) which</w:delText>
        </w:r>
      </w:del>
      <w:ins w:id="4235" w:author="Aleksander Hansen" w:date="2013-02-17T13:23:00Z">
        <w:r w:rsidR="00CA343E" w:rsidRPr="00E4605A">
          <w:t>) that</w:t>
        </w:r>
      </w:ins>
      <w:r w:rsidRPr="00E4605A">
        <w:t xml:space="preserve"> is the natural log of the ratio between a stock price at time (</w:t>
      </w:r>
      <w:proofErr w:type="spellStart"/>
      <w:r w:rsidRPr="00E4605A">
        <w:t>i</w:t>
      </w:r>
      <w:proofErr w:type="spellEnd"/>
      <w:r w:rsidRPr="00E4605A">
        <w:t>) and the previous stock price at time (i-1):</w:t>
      </w:r>
    </w:p>
    <w:p w14:paraId="27FA3D98" w14:textId="77777777" w:rsidR="00523442" w:rsidRDefault="00523442" w:rsidP="0089589F">
      <w:pPr>
        <w:pStyle w:val="Text"/>
      </w:pPr>
    </w:p>
    <w:p w14:paraId="56341E28" w14:textId="77777777" w:rsidR="00994066" w:rsidRPr="00E4605A" w:rsidRDefault="0051240F">
      <w:pPr>
        <w:pStyle w:val="Text"/>
        <w:jc w:val="center"/>
        <w:pPrChange w:id="4236" w:author="Aleksander Hansen" w:date="2013-02-16T21:12:00Z">
          <w:pPr>
            <w:pStyle w:val="Text"/>
          </w:pPr>
        </w:pPrChange>
      </w:pPr>
      <w:r>
        <w:pict w14:anchorId="364042E3">
          <v:shape id="_x0000_i1071" type="#_x0000_t75" style="width:87.35pt;height:46.1pt">
            <v:imagedata r:id="rId88" o:title=""/>
          </v:shape>
        </w:pict>
      </w:r>
    </w:p>
    <w:p w14:paraId="4619BDEB" w14:textId="77777777" w:rsidR="00523442" w:rsidRDefault="00523442" w:rsidP="0089589F">
      <w:pPr>
        <w:pStyle w:val="Text"/>
      </w:pPr>
    </w:p>
    <w:p w14:paraId="2875D766" w14:textId="77777777" w:rsidR="00994066" w:rsidRPr="00E4605A" w:rsidRDefault="00994066" w:rsidP="0089589F">
      <w:pPr>
        <w:pStyle w:val="Text"/>
      </w:pPr>
      <w:r w:rsidRPr="00E4605A">
        <w:t>An unbiased estimate of the variance is given by:</w:t>
      </w:r>
    </w:p>
    <w:p w14:paraId="6497C812" w14:textId="77777777" w:rsidR="00523442" w:rsidRDefault="00523442" w:rsidP="0089589F">
      <w:pPr>
        <w:pStyle w:val="Text"/>
      </w:pPr>
    </w:p>
    <w:p w14:paraId="4BD528FD" w14:textId="77777777" w:rsidR="00994066" w:rsidRPr="00E4605A" w:rsidRDefault="0051240F">
      <w:pPr>
        <w:pStyle w:val="Text"/>
        <w:jc w:val="center"/>
        <w:pPrChange w:id="4237" w:author="Aleksander Hansen" w:date="2013-02-16T21:12:00Z">
          <w:pPr>
            <w:pStyle w:val="Text"/>
          </w:pPr>
        </w:pPrChange>
      </w:pPr>
      <w:r>
        <w:pict w14:anchorId="5A52C98B">
          <v:shape id="_x0000_i1072" type="#_x0000_t75" style="width:182pt;height:46.1pt">
            <v:imagedata r:id="rId89" o:title=""/>
          </v:shape>
        </w:pict>
      </w:r>
    </w:p>
    <w:p w14:paraId="2DE3435D" w14:textId="77777777" w:rsidR="00523442" w:rsidRDefault="00523442" w:rsidP="0089589F">
      <w:pPr>
        <w:pStyle w:val="Text"/>
        <w:rPr>
          <w:b/>
        </w:rPr>
      </w:pPr>
    </w:p>
    <w:p w14:paraId="4B924FF2" w14:textId="77777777" w:rsidR="00994066" w:rsidRPr="00E4605A" w:rsidRDefault="00994066" w:rsidP="0089589F">
      <w:pPr>
        <w:pStyle w:val="Text"/>
      </w:pPr>
      <w:r w:rsidRPr="00523442">
        <w:t>Important: the equation</w:t>
      </w:r>
      <w:r w:rsidRPr="00E4605A">
        <w:t xml:space="preserve"> above is the variance. The volatility is the standard deviation and, therefore, is given by:</w:t>
      </w:r>
    </w:p>
    <w:p w14:paraId="4711CF2E" w14:textId="77777777" w:rsidR="00994066" w:rsidRPr="00E4605A" w:rsidRDefault="0051240F">
      <w:pPr>
        <w:pStyle w:val="Text"/>
        <w:jc w:val="center"/>
        <w:pPrChange w:id="4238" w:author="Aleksander Hansen" w:date="2013-02-16T21:12:00Z">
          <w:pPr>
            <w:pStyle w:val="Text"/>
          </w:pPr>
        </w:pPrChange>
      </w:pPr>
      <w:r>
        <w:pict w14:anchorId="350AB37C">
          <v:shape id="_x0000_i1073" type="#_x0000_t75" style="width:214.4pt;height:46.1pt">
            <v:imagedata r:id="rId90" o:title=""/>
          </v:shape>
        </w:pict>
      </w:r>
    </w:p>
    <w:p w14:paraId="1145F081" w14:textId="029C250D" w:rsidR="00994066" w:rsidRDefault="00994066" w:rsidP="0089589F">
      <w:pPr>
        <w:pStyle w:val="Text"/>
      </w:pPr>
    </w:p>
    <w:p w14:paraId="432841B5" w14:textId="77777777" w:rsidR="00994066" w:rsidRPr="00424196" w:rsidRDefault="00994066" w:rsidP="0089589F">
      <w:pPr>
        <w:pStyle w:val="Text"/>
      </w:pPr>
      <w:r w:rsidRPr="00424196">
        <w:t>For purposes of calculating VAR—and often for volatility calculations in general—a few simplifying assumptions</w:t>
      </w:r>
      <w:r>
        <w:t xml:space="preserve"> </w:t>
      </w:r>
      <w:r w:rsidRPr="00424196">
        <w:t>are applied to this volatility formula. Specifically:</w:t>
      </w:r>
    </w:p>
    <w:p w14:paraId="3B46042B" w14:textId="77777777" w:rsidR="00523442" w:rsidRDefault="00523442" w:rsidP="0089589F">
      <w:pPr>
        <w:pStyle w:val="Text"/>
      </w:pPr>
    </w:p>
    <w:p w14:paraId="7A6D831C" w14:textId="77777777" w:rsidR="00994066" w:rsidRPr="00CA343E" w:rsidDel="00CA343E" w:rsidRDefault="00994066">
      <w:pPr>
        <w:pStyle w:val="Text"/>
        <w:numPr>
          <w:ilvl w:val="0"/>
          <w:numId w:val="45"/>
        </w:numPr>
        <w:rPr>
          <w:del w:id="4239" w:author="Aleksander Hansen" w:date="2013-02-17T13:24:00Z"/>
          <w:rFonts w:ascii="Trebuchet MS" w:hAnsi="Trebuchet MS" w:cs="Trebuchet MS"/>
          <w:rPrChange w:id="4240" w:author="Aleksander Hansen" w:date="2013-02-17T13:24:00Z">
            <w:rPr>
              <w:del w:id="4241" w:author="Aleksander Hansen" w:date="2013-02-17T13:24:00Z"/>
            </w:rPr>
          </w:rPrChange>
        </w:rPr>
        <w:pPrChange w:id="4242" w:author="Aleksander Hansen" w:date="2013-02-17T13:24:00Z">
          <w:pPr>
            <w:pStyle w:val="Text"/>
          </w:pPr>
        </w:pPrChange>
      </w:pPr>
      <w:r w:rsidRPr="00424196">
        <w:t>Instead of the natural log of the ratio [Si/Si-1], we can substitute a simple percentage change in price: %</w:t>
      </w:r>
      <w:r w:rsidRPr="00424196">
        <w:rPr>
          <w:rFonts w:ascii="Trebuchet MS" w:hAnsi="Trebuchet MS" w:cs="Trebuchet MS"/>
        </w:rPr>
        <w:t>S = [(Si-Si-1)/Si-1]</w:t>
      </w:r>
    </w:p>
    <w:p w14:paraId="747C2FEE" w14:textId="5B47B4AC" w:rsidR="00CA343E" w:rsidRPr="00424196" w:rsidRDefault="00CA343E">
      <w:pPr>
        <w:pStyle w:val="Text"/>
        <w:numPr>
          <w:ilvl w:val="0"/>
          <w:numId w:val="45"/>
        </w:numPr>
        <w:rPr>
          <w:ins w:id="4243" w:author="Aleksander Hansen" w:date="2013-02-17T13:24:00Z"/>
          <w:rFonts w:ascii="Trebuchet MS" w:hAnsi="Trebuchet MS" w:cs="Trebuchet MS"/>
        </w:rPr>
        <w:pPrChange w:id="4244" w:author="Aleksander Hansen" w:date="2013-02-17T13:23:00Z">
          <w:pPr>
            <w:pStyle w:val="Text"/>
          </w:pPr>
        </w:pPrChange>
      </w:pPr>
      <w:ins w:id="4245" w:author="Aleksander Hansen" w:date="2013-02-17T13:24:00Z">
        <w:r>
          <w:br/>
        </w:r>
      </w:ins>
    </w:p>
    <w:p w14:paraId="081AB20E" w14:textId="77777777" w:rsidR="00523442" w:rsidDel="00CA343E" w:rsidRDefault="00523442">
      <w:pPr>
        <w:pStyle w:val="Text"/>
        <w:numPr>
          <w:ilvl w:val="0"/>
          <w:numId w:val="45"/>
        </w:numPr>
        <w:rPr>
          <w:del w:id="4246" w:author="Aleksander Hansen" w:date="2013-02-17T13:24:00Z"/>
        </w:rPr>
        <w:pPrChange w:id="4247" w:author="Aleksander Hansen" w:date="2013-02-17T13:24:00Z">
          <w:pPr>
            <w:pStyle w:val="Text"/>
          </w:pPr>
        </w:pPrChange>
      </w:pPr>
    </w:p>
    <w:p w14:paraId="564BB884" w14:textId="77777777" w:rsidR="00994066" w:rsidDel="00CA343E" w:rsidRDefault="00994066">
      <w:pPr>
        <w:pStyle w:val="Text"/>
        <w:numPr>
          <w:ilvl w:val="0"/>
          <w:numId w:val="45"/>
        </w:numPr>
        <w:rPr>
          <w:del w:id="4248" w:author="Aleksander Hansen" w:date="2013-02-17T13:24:00Z"/>
        </w:rPr>
        <w:pPrChange w:id="4249" w:author="Aleksander Hansen" w:date="2013-02-17T13:24:00Z">
          <w:pPr>
            <w:pStyle w:val="Text"/>
          </w:pPr>
        </w:pPrChange>
      </w:pPr>
      <w:r w:rsidRPr="00424196">
        <w:t>Assume the average price change is zero</w:t>
      </w:r>
    </w:p>
    <w:p w14:paraId="77ECDE37" w14:textId="5515E3BB" w:rsidR="00CA343E" w:rsidRPr="00424196" w:rsidRDefault="00CA343E">
      <w:pPr>
        <w:pStyle w:val="Text"/>
        <w:numPr>
          <w:ilvl w:val="0"/>
          <w:numId w:val="45"/>
        </w:numPr>
        <w:rPr>
          <w:ins w:id="4250" w:author="Aleksander Hansen" w:date="2013-02-17T13:24:00Z"/>
        </w:rPr>
        <w:pPrChange w:id="4251" w:author="Aleksander Hansen" w:date="2013-02-17T13:24:00Z">
          <w:pPr>
            <w:pStyle w:val="Text"/>
          </w:pPr>
        </w:pPrChange>
      </w:pPr>
      <w:ins w:id="4252" w:author="Aleksander Hansen" w:date="2013-02-17T13:24:00Z">
        <w:r>
          <w:br/>
        </w:r>
      </w:ins>
    </w:p>
    <w:p w14:paraId="032D71B2" w14:textId="77777777" w:rsidR="00523442" w:rsidDel="00CA343E" w:rsidRDefault="00523442">
      <w:pPr>
        <w:pStyle w:val="Text"/>
        <w:numPr>
          <w:ilvl w:val="0"/>
          <w:numId w:val="45"/>
        </w:numPr>
        <w:rPr>
          <w:del w:id="4253" w:author="Aleksander Hansen" w:date="2013-02-17T13:24:00Z"/>
        </w:rPr>
        <w:pPrChange w:id="4254" w:author="Aleksander Hansen" w:date="2013-02-17T13:24:00Z">
          <w:pPr>
            <w:pStyle w:val="Text"/>
          </w:pPr>
        </w:pPrChange>
      </w:pPr>
    </w:p>
    <w:p w14:paraId="31F276A5" w14:textId="77777777" w:rsidR="00994066" w:rsidRPr="00424196" w:rsidRDefault="00994066">
      <w:pPr>
        <w:pStyle w:val="Text"/>
        <w:numPr>
          <w:ilvl w:val="0"/>
          <w:numId w:val="45"/>
        </w:numPr>
        <w:pPrChange w:id="4255" w:author="Aleksander Hansen" w:date="2013-02-17T13:24:00Z">
          <w:pPr>
            <w:pStyle w:val="Text"/>
          </w:pPr>
        </w:pPrChange>
      </w:pPr>
      <w:r w:rsidRPr="00424196">
        <w:t>Replace the denominator (m-1) with (m)</w:t>
      </w:r>
    </w:p>
    <w:p w14:paraId="016F6C65" w14:textId="77777777" w:rsidR="00523442" w:rsidRDefault="00523442" w:rsidP="0089589F">
      <w:pPr>
        <w:pStyle w:val="Text"/>
      </w:pPr>
    </w:p>
    <w:p w14:paraId="3DBE77DA" w14:textId="77777777" w:rsidR="00994066" w:rsidRPr="00424196" w:rsidRDefault="00994066" w:rsidP="0089589F">
      <w:pPr>
        <w:pStyle w:val="Text"/>
      </w:pPr>
      <w:r w:rsidRPr="00424196">
        <w:t>With these three simplifications, an alternative volatility calculation is based on the following simplified variance:</w:t>
      </w:r>
    </w:p>
    <w:p w14:paraId="2A9E110C" w14:textId="77777777" w:rsidR="00523442" w:rsidRDefault="00523442" w:rsidP="0089589F">
      <w:pPr>
        <w:pStyle w:val="Text"/>
      </w:pPr>
    </w:p>
    <w:p w14:paraId="4F08ACDA" w14:textId="77777777" w:rsidR="00994066" w:rsidRDefault="0051240F">
      <w:pPr>
        <w:pStyle w:val="Text"/>
        <w:jc w:val="center"/>
        <w:pPrChange w:id="4256" w:author="Aleksander Hansen" w:date="2013-02-16T21:12:00Z">
          <w:pPr>
            <w:pStyle w:val="Text"/>
          </w:pPr>
        </w:pPrChange>
      </w:pPr>
      <w:r>
        <w:pict w14:anchorId="76947BA7">
          <v:shape id="_x0000_i1074" type="#_x0000_t75" style="width:112.45pt;height:48.55pt">
            <v:imagedata r:id="rId91" o:title=""/>
          </v:shape>
        </w:pict>
      </w:r>
    </w:p>
    <w:p w14:paraId="0D00C63C" w14:textId="77777777" w:rsidR="00523442" w:rsidRDefault="00523442" w:rsidP="0089589F">
      <w:pPr>
        <w:pStyle w:val="Text"/>
      </w:pPr>
    </w:p>
    <w:p w14:paraId="1ADC0C0D" w14:textId="6C957A8E" w:rsidR="00994066" w:rsidRPr="00E4605A" w:rsidRDefault="00994066" w:rsidP="0089589F">
      <w:pPr>
        <w:pStyle w:val="Text"/>
      </w:pPr>
      <w:r w:rsidRPr="00E4605A">
        <w:t>The third simplification above can be confusing. This is when (m-1) is replaced with (m) in the denominator. In technical terms, (m-1) is called “unbiased” and is appropriate for calculating the variance/standard deviation of a sample (i.e., when the data series is only part of the entire population but not the entire population). If you use Excel, you may notice there are two functions that measure standard deviation: =</w:t>
      </w:r>
      <w:ins w:id="4257" w:author="Aleksander Hansen" w:date="2013-02-16T21:12:00Z">
        <w:r w:rsidR="006366F2">
          <w:t xml:space="preserve"> </w:t>
        </w:r>
      </w:ins>
      <w:proofErr w:type="gramStart"/>
      <w:r w:rsidRPr="00E4605A">
        <w:t>STDEV(</w:t>
      </w:r>
      <w:proofErr w:type="gramEnd"/>
      <w:r w:rsidRPr="00E4605A">
        <w:t>) and =</w:t>
      </w:r>
      <w:ins w:id="4258" w:author="Aleksander Hansen" w:date="2013-02-16T21:12:00Z">
        <w:r w:rsidR="006366F2">
          <w:t xml:space="preserve"> </w:t>
        </w:r>
      </w:ins>
      <w:r w:rsidRPr="00E4605A">
        <w:t>STDEVP(). The only difference is that the first function assumes a sample and contains (m-1) in the denominator; the second assumes a population and contains (m) in the denominator.</w:t>
      </w:r>
    </w:p>
    <w:p w14:paraId="71C19A1A" w14:textId="77777777" w:rsidR="00523442" w:rsidRDefault="00523442" w:rsidP="0089589F">
      <w:pPr>
        <w:pStyle w:val="Text"/>
      </w:pPr>
    </w:p>
    <w:p w14:paraId="06C714EF" w14:textId="035004FF" w:rsidR="00994066" w:rsidRPr="00E4605A" w:rsidRDefault="00994066" w:rsidP="0089589F">
      <w:pPr>
        <w:pStyle w:val="Text"/>
      </w:pPr>
      <w:proofErr w:type="gramStart"/>
      <w:r w:rsidRPr="00E4605A">
        <w:t>One way</w:t>
      </w:r>
      <w:proofErr w:type="gramEnd"/>
      <w:r w:rsidRPr="00E4605A">
        <w:t xml:space="preserve"> to remember this is: the unbiased estimator (m-1) creates a larger variance/standard deviation (because it makes the denominator smaller), which is a “safer” result in the case of a sample statistic because we are not measuring the entire population. Given this, (m-1) is technically correct, but nevertheless, as a practical matter, it is fine to use (m) especially if the returns are daily.</w:t>
      </w:r>
      <w:ins w:id="4259" w:author="Aleksander Hansen" w:date="2013-02-20T13:56:00Z">
        <w:r w:rsidR="00CB0CD1">
          <w:t xml:space="preserve"> Put differently, if your data is statistically sensitive as </w:t>
        </w:r>
        <w:proofErr w:type="gramStart"/>
        <w:r w:rsidR="00CB0CD1">
          <w:t>to  whether</w:t>
        </w:r>
        <w:proofErr w:type="gramEnd"/>
        <w:r w:rsidR="00CB0CD1">
          <w:t xml:space="preserve"> you divide by m or m-1, your </w:t>
        </w:r>
      </w:ins>
      <w:ins w:id="4260" w:author="Aleksander Hansen" w:date="2013-02-20T13:57:00Z">
        <w:r w:rsidR="00CB0CD1">
          <w:t>dataset</w:t>
        </w:r>
      </w:ins>
      <w:ins w:id="4261" w:author="Aleksander Hansen" w:date="2013-02-20T13:56:00Z">
        <w:r w:rsidR="00CB0CD1">
          <w:t xml:space="preserve"> </w:t>
        </w:r>
      </w:ins>
      <w:ins w:id="4262" w:author="Aleksander Hansen" w:date="2013-02-20T13:57:00Z">
        <w:r w:rsidR="00CB0CD1">
          <w:t>is likely to be either too short or not robust.</w:t>
        </w:r>
      </w:ins>
    </w:p>
    <w:p w14:paraId="2728DE47" w14:textId="77777777" w:rsidR="00523442" w:rsidRDefault="00523442" w:rsidP="0089589F">
      <w:pPr>
        <w:pStyle w:val="Text"/>
      </w:pPr>
    </w:p>
    <w:p w14:paraId="1E7ACFDF" w14:textId="77777777" w:rsidR="00994066" w:rsidRPr="00E4605A" w:rsidRDefault="00994066" w:rsidP="0089589F">
      <w:pPr>
        <w:pStyle w:val="Text"/>
      </w:pPr>
      <w:r w:rsidRPr="00E4605A">
        <w:t>Realized Return</w:t>
      </w:r>
    </w:p>
    <w:p w14:paraId="65E4188A" w14:textId="77777777" w:rsidR="00523442" w:rsidRDefault="00523442" w:rsidP="0089589F">
      <w:pPr>
        <w:pStyle w:val="Text"/>
      </w:pPr>
    </w:p>
    <w:p w14:paraId="68855695" w14:textId="77777777" w:rsidR="00994066" w:rsidRDefault="00994066" w:rsidP="0089589F">
      <w:pPr>
        <w:pStyle w:val="Text"/>
      </w:pPr>
      <w:r w:rsidRPr="00E4605A">
        <w:t>Realized return of $100 growing, with volatility, to $179.40 over five periods:</w:t>
      </w:r>
    </w:p>
    <w:p w14:paraId="28FFA5B8" w14:textId="77777777" w:rsidR="00523442" w:rsidRPr="00E4605A" w:rsidRDefault="00523442" w:rsidP="0089589F">
      <w:pPr>
        <w:pStyle w:val="Text"/>
      </w:pPr>
    </w:p>
    <w:tbl>
      <w:tblPr>
        <w:tblpPr w:leftFromText="180" w:rightFromText="180" w:vertAnchor="text" w:tblpY="1"/>
        <w:tblOverlap w:val="never"/>
        <w:tblW w:w="4230" w:type="dxa"/>
        <w:tblCellMar>
          <w:left w:w="0" w:type="dxa"/>
          <w:right w:w="0" w:type="dxa"/>
        </w:tblCellMar>
        <w:tblLook w:val="04A0" w:firstRow="1" w:lastRow="0" w:firstColumn="1" w:lastColumn="0" w:noHBand="0" w:noVBand="1"/>
        <w:tblPrChange w:id="4263" w:author="Aleksander Hansen" w:date="2013-02-16T21:13:00Z">
          <w:tblPr>
            <w:tblpPr w:leftFromText="180" w:rightFromText="180" w:vertAnchor="text" w:tblpY="1"/>
            <w:tblOverlap w:val="never"/>
            <w:tblW w:w="4230" w:type="dxa"/>
            <w:tblCellMar>
              <w:left w:w="0" w:type="dxa"/>
              <w:right w:w="0" w:type="dxa"/>
            </w:tblCellMar>
            <w:tblLook w:val="04A0" w:firstRow="1" w:lastRow="0" w:firstColumn="1" w:lastColumn="0" w:noHBand="0" w:noVBand="1"/>
          </w:tblPr>
        </w:tblPrChange>
      </w:tblPr>
      <w:tblGrid>
        <w:gridCol w:w="1421"/>
        <w:gridCol w:w="1463"/>
        <w:gridCol w:w="1346"/>
        <w:tblGridChange w:id="4264">
          <w:tblGrid>
            <w:gridCol w:w="150"/>
            <w:gridCol w:w="1271"/>
            <w:gridCol w:w="150"/>
            <w:gridCol w:w="1313"/>
            <w:gridCol w:w="150"/>
            <w:gridCol w:w="1196"/>
            <w:gridCol w:w="150"/>
          </w:tblGrid>
        </w:tblGridChange>
      </w:tblGrid>
      <w:tr w:rsidR="00994066" w:rsidRPr="00523442" w14:paraId="01CE55D8" w14:textId="77777777" w:rsidTr="006366F2">
        <w:trPr>
          <w:trHeight w:hRule="exact" w:val="294"/>
          <w:trPrChange w:id="4265" w:author="Aleksander Hansen" w:date="2013-02-16T21:13:00Z">
            <w:trPr>
              <w:gridBefore w:val="1"/>
              <w:trHeight w:hRule="exact" w:val="294"/>
            </w:trPr>
          </w:trPrChange>
        </w:trPr>
        <w:tc>
          <w:tcPr>
            <w:tcW w:w="1421"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266" w:author="Aleksander Hansen" w:date="2013-02-16T21:13:00Z">
              <w:tcPr>
                <w:tcW w:w="1421" w:type="dxa"/>
                <w:gridSpan w:val="2"/>
                <w:tcBorders>
                  <w:top w:val="nil"/>
                  <w:left w:val="nil"/>
                  <w:bottom w:val="single" w:sz="8" w:space="0" w:color="000000"/>
                  <w:right w:val="nil"/>
                </w:tcBorders>
                <w:shd w:val="clear" w:color="auto" w:fill="auto"/>
                <w:tcMar>
                  <w:top w:w="15" w:type="dxa"/>
                  <w:left w:w="15" w:type="dxa"/>
                  <w:bottom w:w="0" w:type="dxa"/>
                  <w:right w:w="15" w:type="dxa"/>
                </w:tcMar>
                <w:vAlign w:val="bottom"/>
                <w:hideMark/>
              </w:tcPr>
            </w:tcPrChange>
          </w:tcPr>
          <w:p w14:paraId="5E577149" w14:textId="77777777" w:rsidR="00994066" w:rsidRPr="00523442" w:rsidRDefault="00994066" w:rsidP="00523442">
            <w:pPr>
              <w:pStyle w:val="Text"/>
              <w:rPr>
                <w:rStyle w:val="Strong"/>
                <w:b w:val="0"/>
                <w:bCs w:val="0"/>
              </w:rPr>
            </w:pPr>
            <w:r w:rsidRPr="00523442">
              <w:t>Initial</w:t>
            </w:r>
          </w:p>
        </w:tc>
        <w:tc>
          <w:tcPr>
            <w:tcW w:w="1463"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267" w:author="Aleksander Hansen" w:date="2013-02-16T21:13:00Z">
              <w:tcPr>
                <w:tcW w:w="1463" w:type="dxa"/>
                <w:gridSpan w:val="2"/>
                <w:tcBorders>
                  <w:top w:val="nil"/>
                  <w:left w:val="nil"/>
                  <w:bottom w:val="single" w:sz="8" w:space="0" w:color="000000"/>
                  <w:right w:val="nil"/>
                </w:tcBorders>
                <w:shd w:val="clear" w:color="auto" w:fill="auto"/>
                <w:tcMar>
                  <w:top w:w="15" w:type="dxa"/>
                  <w:left w:w="15" w:type="dxa"/>
                  <w:bottom w:w="0" w:type="dxa"/>
                  <w:right w:w="15" w:type="dxa"/>
                </w:tcMar>
                <w:vAlign w:val="bottom"/>
                <w:hideMark/>
              </w:tcPr>
            </w:tcPrChange>
          </w:tcPr>
          <w:p w14:paraId="5BA1F195" w14:textId="77777777" w:rsidR="00994066" w:rsidRPr="00523442" w:rsidRDefault="00994066" w:rsidP="00523442">
            <w:pPr>
              <w:pStyle w:val="Text"/>
              <w:rPr>
                <w:rStyle w:val="Strong"/>
                <w:b w:val="0"/>
                <w:bCs w:val="0"/>
              </w:rPr>
            </w:pPr>
            <w:r w:rsidRPr="00523442">
              <w:t>$100.00</w:t>
            </w:r>
          </w:p>
        </w:tc>
        <w:tc>
          <w:tcPr>
            <w:tcW w:w="1346"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268" w:author="Aleksander Hansen" w:date="2013-02-16T21:13:00Z">
              <w:tcPr>
                <w:tcW w:w="1346" w:type="dxa"/>
                <w:gridSpan w:val="2"/>
                <w:tcBorders>
                  <w:top w:val="nil"/>
                  <w:left w:val="nil"/>
                  <w:bottom w:val="single" w:sz="8" w:space="0" w:color="000000"/>
                  <w:right w:val="nil"/>
                </w:tcBorders>
                <w:shd w:val="clear" w:color="auto" w:fill="auto"/>
                <w:tcMar>
                  <w:top w:w="15" w:type="dxa"/>
                  <w:left w:w="15" w:type="dxa"/>
                  <w:bottom w:w="0" w:type="dxa"/>
                  <w:right w:w="15" w:type="dxa"/>
                </w:tcMar>
                <w:vAlign w:val="bottom"/>
                <w:hideMark/>
              </w:tcPr>
            </w:tcPrChange>
          </w:tcPr>
          <w:p w14:paraId="6EBDC8D4" w14:textId="77777777" w:rsidR="00994066" w:rsidRPr="00523442" w:rsidRDefault="00994066" w:rsidP="00523442">
            <w:pPr>
              <w:pStyle w:val="Text"/>
              <w:rPr>
                <w:rStyle w:val="Strong"/>
                <w:b w:val="0"/>
                <w:bCs w:val="0"/>
              </w:rPr>
            </w:pPr>
            <w:r w:rsidRPr="00523442">
              <w:t>Period Return</w:t>
            </w:r>
          </w:p>
        </w:tc>
      </w:tr>
      <w:tr w:rsidR="00994066" w:rsidRPr="00523442" w14:paraId="1D854ECB" w14:textId="77777777" w:rsidTr="006B12F7">
        <w:trPr>
          <w:trHeight w:hRule="exact" w:val="348"/>
        </w:trPr>
        <w:tc>
          <w:tcPr>
            <w:tcW w:w="1421"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63BFF770" w14:textId="77777777" w:rsidR="00994066" w:rsidRPr="00523442" w:rsidRDefault="00994066" w:rsidP="00523442">
            <w:pPr>
              <w:pStyle w:val="Text"/>
              <w:rPr>
                <w:rStyle w:val="Strong"/>
                <w:b w:val="0"/>
                <w:bCs w:val="0"/>
              </w:rPr>
            </w:pPr>
          </w:p>
        </w:tc>
        <w:tc>
          <w:tcPr>
            <w:tcW w:w="1463"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568477D4" w14:textId="77777777" w:rsidR="00994066" w:rsidRPr="00523442" w:rsidRDefault="00994066" w:rsidP="00523442">
            <w:pPr>
              <w:pStyle w:val="Text"/>
              <w:rPr>
                <w:rStyle w:val="Strong"/>
                <w:b w:val="0"/>
                <w:bCs w:val="0"/>
              </w:rPr>
            </w:pPr>
            <w:r w:rsidRPr="00523442">
              <w:t>$115.00</w:t>
            </w:r>
          </w:p>
        </w:tc>
        <w:tc>
          <w:tcPr>
            <w:tcW w:w="1346"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32F5DF53" w14:textId="77777777" w:rsidR="00994066" w:rsidRPr="00523442" w:rsidRDefault="00994066" w:rsidP="00523442">
            <w:pPr>
              <w:pStyle w:val="Text"/>
              <w:rPr>
                <w:rStyle w:val="Strong"/>
                <w:b w:val="0"/>
                <w:bCs w:val="0"/>
              </w:rPr>
            </w:pPr>
            <w:r w:rsidRPr="00523442">
              <w:t>15%</w:t>
            </w:r>
          </w:p>
        </w:tc>
      </w:tr>
      <w:tr w:rsidR="00994066" w:rsidRPr="00523442" w14:paraId="69F68CEB" w14:textId="77777777" w:rsidTr="006B12F7">
        <w:trPr>
          <w:trHeight w:hRule="exact" w:val="302"/>
        </w:trPr>
        <w:tc>
          <w:tcPr>
            <w:tcW w:w="1421" w:type="dxa"/>
            <w:tcBorders>
              <w:top w:val="nil"/>
              <w:left w:val="nil"/>
              <w:bottom w:val="nil"/>
              <w:right w:val="nil"/>
            </w:tcBorders>
            <w:shd w:val="clear" w:color="auto" w:fill="auto"/>
            <w:tcMar>
              <w:top w:w="15" w:type="dxa"/>
              <w:left w:w="15" w:type="dxa"/>
              <w:bottom w:w="0" w:type="dxa"/>
              <w:right w:w="15" w:type="dxa"/>
            </w:tcMar>
            <w:vAlign w:val="center"/>
            <w:hideMark/>
          </w:tcPr>
          <w:p w14:paraId="1E2C7AD8" w14:textId="77777777" w:rsidR="00994066" w:rsidRPr="00523442" w:rsidRDefault="00994066" w:rsidP="00523442">
            <w:pPr>
              <w:pStyle w:val="Text"/>
              <w:rPr>
                <w:rStyle w:val="Strong"/>
                <w:b w:val="0"/>
                <w:bCs w:val="0"/>
              </w:rPr>
            </w:pPr>
          </w:p>
        </w:tc>
        <w:tc>
          <w:tcPr>
            <w:tcW w:w="1463" w:type="dxa"/>
            <w:tcBorders>
              <w:top w:val="nil"/>
              <w:left w:val="nil"/>
              <w:bottom w:val="nil"/>
              <w:right w:val="nil"/>
            </w:tcBorders>
            <w:shd w:val="clear" w:color="auto" w:fill="auto"/>
            <w:tcMar>
              <w:top w:w="15" w:type="dxa"/>
              <w:left w:w="15" w:type="dxa"/>
              <w:bottom w:w="0" w:type="dxa"/>
              <w:right w:w="15" w:type="dxa"/>
            </w:tcMar>
            <w:vAlign w:val="bottom"/>
            <w:hideMark/>
          </w:tcPr>
          <w:p w14:paraId="2B7173AE" w14:textId="77777777" w:rsidR="00994066" w:rsidRPr="00523442" w:rsidRDefault="00994066" w:rsidP="00523442">
            <w:pPr>
              <w:pStyle w:val="Text"/>
              <w:rPr>
                <w:rStyle w:val="Strong"/>
                <w:b w:val="0"/>
                <w:bCs w:val="0"/>
              </w:rPr>
            </w:pPr>
            <w:r w:rsidRPr="00523442">
              <w:t>$138.00</w:t>
            </w:r>
          </w:p>
        </w:tc>
        <w:tc>
          <w:tcPr>
            <w:tcW w:w="1346" w:type="dxa"/>
            <w:tcBorders>
              <w:top w:val="nil"/>
              <w:left w:val="nil"/>
              <w:bottom w:val="nil"/>
              <w:right w:val="nil"/>
            </w:tcBorders>
            <w:shd w:val="clear" w:color="auto" w:fill="auto"/>
            <w:tcMar>
              <w:top w:w="15" w:type="dxa"/>
              <w:left w:w="15" w:type="dxa"/>
              <w:bottom w:w="0" w:type="dxa"/>
              <w:right w:w="15" w:type="dxa"/>
            </w:tcMar>
            <w:vAlign w:val="bottom"/>
            <w:hideMark/>
          </w:tcPr>
          <w:p w14:paraId="3A6FB16E" w14:textId="77777777" w:rsidR="00994066" w:rsidRPr="00523442" w:rsidRDefault="00994066" w:rsidP="00523442">
            <w:pPr>
              <w:pStyle w:val="Text"/>
              <w:rPr>
                <w:rStyle w:val="Strong"/>
                <w:b w:val="0"/>
                <w:bCs w:val="0"/>
              </w:rPr>
            </w:pPr>
            <w:r w:rsidRPr="00523442">
              <w:t>20%</w:t>
            </w:r>
          </w:p>
        </w:tc>
      </w:tr>
      <w:tr w:rsidR="00994066" w:rsidRPr="00523442" w14:paraId="46DA0B50" w14:textId="77777777" w:rsidTr="006B12F7">
        <w:trPr>
          <w:trHeight w:hRule="exact" w:val="326"/>
        </w:trPr>
        <w:tc>
          <w:tcPr>
            <w:tcW w:w="1421" w:type="dxa"/>
            <w:tcBorders>
              <w:top w:val="nil"/>
              <w:left w:val="nil"/>
              <w:bottom w:val="nil"/>
              <w:right w:val="nil"/>
            </w:tcBorders>
            <w:shd w:val="clear" w:color="auto" w:fill="auto"/>
            <w:tcMar>
              <w:top w:w="15" w:type="dxa"/>
              <w:left w:w="15" w:type="dxa"/>
              <w:bottom w:w="0" w:type="dxa"/>
              <w:right w:w="15" w:type="dxa"/>
            </w:tcMar>
            <w:vAlign w:val="center"/>
            <w:hideMark/>
          </w:tcPr>
          <w:p w14:paraId="328909E9" w14:textId="77777777" w:rsidR="00994066" w:rsidRPr="00523442" w:rsidRDefault="00994066" w:rsidP="00523442">
            <w:pPr>
              <w:pStyle w:val="Text"/>
              <w:rPr>
                <w:rStyle w:val="Strong"/>
                <w:b w:val="0"/>
                <w:bCs w:val="0"/>
              </w:rPr>
            </w:pPr>
          </w:p>
        </w:tc>
        <w:tc>
          <w:tcPr>
            <w:tcW w:w="1463" w:type="dxa"/>
            <w:tcBorders>
              <w:top w:val="nil"/>
              <w:left w:val="nil"/>
              <w:bottom w:val="nil"/>
              <w:right w:val="nil"/>
            </w:tcBorders>
            <w:shd w:val="clear" w:color="auto" w:fill="auto"/>
            <w:tcMar>
              <w:top w:w="15" w:type="dxa"/>
              <w:left w:w="15" w:type="dxa"/>
              <w:bottom w:w="0" w:type="dxa"/>
              <w:right w:w="15" w:type="dxa"/>
            </w:tcMar>
            <w:vAlign w:val="bottom"/>
            <w:hideMark/>
          </w:tcPr>
          <w:p w14:paraId="4E4DF0C2" w14:textId="77777777" w:rsidR="00994066" w:rsidRPr="00523442" w:rsidRDefault="00994066" w:rsidP="00523442">
            <w:pPr>
              <w:pStyle w:val="Text"/>
              <w:rPr>
                <w:rStyle w:val="Strong"/>
                <w:b w:val="0"/>
                <w:bCs w:val="0"/>
              </w:rPr>
            </w:pPr>
            <w:r w:rsidRPr="00523442">
              <w:t>$179.40</w:t>
            </w:r>
          </w:p>
        </w:tc>
        <w:tc>
          <w:tcPr>
            <w:tcW w:w="1346" w:type="dxa"/>
            <w:tcBorders>
              <w:top w:val="nil"/>
              <w:left w:val="nil"/>
              <w:bottom w:val="nil"/>
              <w:right w:val="nil"/>
            </w:tcBorders>
            <w:shd w:val="clear" w:color="auto" w:fill="auto"/>
            <w:tcMar>
              <w:top w:w="15" w:type="dxa"/>
              <w:left w:w="15" w:type="dxa"/>
              <w:bottom w:w="0" w:type="dxa"/>
              <w:right w:w="15" w:type="dxa"/>
            </w:tcMar>
            <w:vAlign w:val="bottom"/>
            <w:hideMark/>
          </w:tcPr>
          <w:p w14:paraId="1F1A1666" w14:textId="77777777" w:rsidR="00994066" w:rsidRPr="00523442" w:rsidRDefault="00994066" w:rsidP="00523442">
            <w:pPr>
              <w:pStyle w:val="Text"/>
              <w:rPr>
                <w:rStyle w:val="Strong"/>
                <w:b w:val="0"/>
                <w:bCs w:val="0"/>
              </w:rPr>
            </w:pPr>
            <w:r w:rsidRPr="00523442">
              <w:t>30%</w:t>
            </w:r>
          </w:p>
        </w:tc>
      </w:tr>
      <w:tr w:rsidR="00994066" w:rsidRPr="00523442" w14:paraId="4DD30262" w14:textId="77777777" w:rsidTr="006B12F7">
        <w:trPr>
          <w:trHeight w:hRule="exact" w:val="326"/>
        </w:trPr>
        <w:tc>
          <w:tcPr>
            <w:tcW w:w="1421"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5F0E81C" w14:textId="77777777" w:rsidR="00994066" w:rsidRPr="00523442" w:rsidRDefault="00994066" w:rsidP="00523442">
            <w:pPr>
              <w:pStyle w:val="Text"/>
              <w:rPr>
                <w:rStyle w:val="Strong"/>
                <w:b w:val="0"/>
                <w:bCs w:val="0"/>
              </w:rPr>
            </w:pPr>
          </w:p>
        </w:tc>
        <w:tc>
          <w:tcPr>
            <w:tcW w:w="1463"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76055129" w14:textId="77777777" w:rsidR="00994066" w:rsidRPr="00523442" w:rsidRDefault="00994066" w:rsidP="00523442">
            <w:pPr>
              <w:pStyle w:val="Text"/>
              <w:rPr>
                <w:rStyle w:val="Strong"/>
                <w:b w:val="0"/>
                <w:bCs w:val="0"/>
              </w:rPr>
            </w:pPr>
            <w:r w:rsidRPr="00523442">
              <w:t>$143.52</w:t>
            </w:r>
          </w:p>
        </w:tc>
        <w:tc>
          <w:tcPr>
            <w:tcW w:w="1346"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45078DAD" w14:textId="77777777" w:rsidR="00994066" w:rsidRPr="00523442" w:rsidRDefault="00994066" w:rsidP="00523442">
            <w:pPr>
              <w:pStyle w:val="Text"/>
              <w:rPr>
                <w:rStyle w:val="Strong"/>
                <w:b w:val="0"/>
                <w:bCs w:val="0"/>
              </w:rPr>
            </w:pPr>
            <w:r w:rsidRPr="00523442">
              <w:t>-20%</w:t>
            </w:r>
          </w:p>
        </w:tc>
      </w:tr>
      <w:tr w:rsidR="00994066" w:rsidRPr="00523442" w14:paraId="4B1526AB" w14:textId="77777777" w:rsidTr="006B12F7">
        <w:trPr>
          <w:trHeight w:hRule="exact" w:val="326"/>
        </w:trPr>
        <w:tc>
          <w:tcPr>
            <w:tcW w:w="1421"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14:paraId="330F4FF4" w14:textId="77777777" w:rsidR="00994066" w:rsidRPr="00523442" w:rsidRDefault="00994066" w:rsidP="00523442">
            <w:pPr>
              <w:pStyle w:val="Text"/>
              <w:rPr>
                <w:rStyle w:val="Strong"/>
                <w:b w:val="0"/>
                <w:bCs w:val="0"/>
              </w:rPr>
            </w:pPr>
            <w:r w:rsidRPr="00523442">
              <w:t>Final</w:t>
            </w:r>
          </w:p>
        </w:tc>
        <w:tc>
          <w:tcPr>
            <w:tcW w:w="1463"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14:paraId="6D7B221F" w14:textId="77777777" w:rsidR="00994066" w:rsidRPr="00523442" w:rsidRDefault="00994066" w:rsidP="00523442">
            <w:pPr>
              <w:pStyle w:val="Text"/>
              <w:rPr>
                <w:rStyle w:val="Strong"/>
                <w:b w:val="0"/>
                <w:bCs w:val="0"/>
              </w:rPr>
            </w:pPr>
            <w:r w:rsidRPr="00523442">
              <w:t>$179.40</w:t>
            </w:r>
          </w:p>
        </w:tc>
        <w:tc>
          <w:tcPr>
            <w:tcW w:w="1346"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14:paraId="27D90157" w14:textId="77777777" w:rsidR="00994066" w:rsidRPr="00523442" w:rsidRDefault="00994066" w:rsidP="00523442">
            <w:pPr>
              <w:pStyle w:val="Text"/>
              <w:rPr>
                <w:rStyle w:val="Strong"/>
                <w:b w:val="0"/>
                <w:bCs w:val="0"/>
              </w:rPr>
            </w:pPr>
            <w:r w:rsidRPr="00523442">
              <w:t>25%</w:t>
            </w:r>
          </w:p>
        </w:tc>
      </w:tr>
      <w:tr w:rsidR="00994066" w:rsidRPr="00523442" w14:paraId="08BA62D6" w14:textId="77777777" w:rsidTr="006366F2">
        <w:trPr>
          <w:trHeight w:hRule="exact" w:val="326"/>
          <w:trPrChange w:id="4269" w:author="Aleksander Hansen" w:date="2013-02-16T21:13:00Z">
            <w:trPr>
              <w:gridBefore w:val="1"/>
              <w:trHeight w:hRule="exact" w:val="326"/>
            </w:trPr>
          </w:trPrChange>
        </w:trPr>
        <w:tc>
          <w:tcPr>
            <w:tcW w:w="1421" w:type="dxa"/>
            <w:tcBorders>
              <w:top w:val="nil"/>
              <w:left w:val="nil"/>
              <w:bottom w:val="nil"/>
              <w:right w:val="nil"/>
            </w:tcBorders>
            <w:shd w:val="clear" w:color="auto" w:fill="auto"/>
            <w:tcMar>
              <w:top w:w="15" w:type="dxa"/>
              <w:left w:w="15" w:type="dxa"/>
              <w:bottom w:w="0" w:type="dxa"/>
              <w:right w:w="15" w:type="dxa"/>
            </w:tcMar>
            <w:vAlign w:val="center"/>
            <w:hideMark/>
            <w:tcPrChange w:id="4270" w:author="Aleksander Hansen" w:date="2013-02-16T21:13:00Z">
              <w:tcPr>
                <w:tcW w:w="1421"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5795394" w14:textId="77777777" w:rsidR="00994066" w:rsidRPr="00523442" w:rsidRDefault="00994066" w:rsidP="00523442">
            <w:pPr>
              <w:pStyle w:val="Text"/>
            </w:pPr>
          </w:p>
        </w:tc>
        <w:tc>
          <w:tcPr>
            <w:tcW w:w="1463" w:type="dxa"/>
            <w:tcBorders>
              <w:top w:val="nil"/>
              <w:left w:val="nil"/>
              <w:bottom w:val="nil"/>
              <w:right w:val="nil"/>
            </w:tcBorders>
            <w:shd w:val="clear" w:color="auto" w:fill="auto"/>
            <w:tcMar>
              <w:top w:w="15" w:type="dxa"/>
              <w:left w:w="15" w:type="dxa"/>
              <w:bottom w:w="0" w:type="dxa"/>
              <w:right w:w="15" w:type="dxa"/>
            </w:tcMar>
            <w:vAlign w:val="center"/>
            <w:hideMark/>
            <w:tcPrChange w:id="4271" w:author="Aleksander Hansen" w:date="2013-02-16T21:13:00Z">
              <w:tcPr>
                <w:tcW w:w="1463"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A8805FF" w14:textId="77777777" w:rsidR="00994066" w:rsidRPr="00523442" w:rsidRDefault="00994066" w:rsidP="00523442">
            <w:pPr>
              <w:pStyle w:val="Text"/>
            </w:pPr>
          </w:p>
        </w:tc>
        <w:tc>
          <w:tcPr>
            <w:tcW w:w="1346" w:type="dxa"/>
            <w:tcBorders>
              <w:top w:val="nil"/>
              <w:left w:val="nil"/>
              <w:right w:val="nil"/>
            </w:tcBorders>
            <w:shd w:val="clear" w:color="auto" w:fill="auto"/>
            <w:tcMar>
              <w:top w:w="15" w:type="dxa"/>
              <w:left w:w="15" w:type="dxa"/>
              <w:bottom w:w="0" w:type="dxa"/>
              <w:right w:w="15" w:type="dxa"/>
            </w:tcMar>
            <w:vAlign w:val="center"/>
            <w:hideMark/>
            <w:tcPrChange w:id="4272" w:author="Aleksander Hansen" w:date="2013-02-16T21:13:00Z">
              <w:tcPr>
                <w:tcW w:w="1346"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F5AC813" w14:textId="77777777" w:rsidR="00994066" w:rsidRPr="00523442" w:rsidRDefault="00994066" w:rsidP="00523442">
            <w:pPr>
              <w:pStyle w:val="Text"/>
            </w:pPr>
          </w:p>
        </w:tc>
      </w:tr>
      <w:tr w:rsidR="00994066" w:rsidRPr="00523442" w14:paraId="1DC7B11A" w14:textId="77777777" w:rsidTr="006366F2">
        <w:trPr>
          <w:trHeight w:hRule="exact" w:val="326"/>
          <w:trPrChange w:id="4273" w:author="Aleksander Hansen" w:date="2013-02-16T21:13:00Z">
            <w:trPr>
              <w:gridBefore w:val="1"/>
              <w:trHeight w:hRule="exact" w:val="326"/>
            </w:trPr>
          </w:trPrChange>
        </w:trPr>
        <w:tc>
          <w:tcPr>
            <w:tcW w:w="2883"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4274" w:author="Aleksander Hansen" w:date="2013-02-16T21:13:00Z">
              <w:tcPr>
                <w:tcW w:w="2883" w:type="dxa"/>
                <w:gridSpan w:val="4"/>
                <w:tcBorders>
                  <w:top w:val="nil"/>
                  <w:left w:val="nil"/>
                  <w:bottom w:val="nil"/>
                  <w:right w:val="nil"/>
                </w:tcBorders>
                <w:shd w:val="clear" w:color="auto" w:fill="auto"/>
                <w:tcMar>
                  <w:top w:w="15" w:type="dxa"/>
                  <w:left w:w="15" w:type="dxa"/>
                  <w:bottom w:w="0" w:type="dxa"/>
                  <w:right w:w="15" w:type="dxa"/>
                </w:tcMar>
                <w:vAlign w:val="bottom"/>
                <w:hideMark/>
              </w:tcPr>
            </w:tcPrChange>
          </w:tcPr>
          <w:p w14:paraId="716E6ECD" w14:textId="77777777" w:rsidR="00994066" w:rsidRPr="00523442" w:rsidRDefault="00994066" w:rsidP="00523442">
            <w:pPr>
              <w:pStyle w:val="Text"/>
              <w:rPr>
                <w:rStyle w:val="Strong"/>
                <w:b w:val="0"/>
                <w:bCs w:val="0"/>
              </w:rPr>
            </w:pPr>
            <w:r w:rsidRPr="00523442">
              <w:t>Arithmetic Avg.</w:t>
            </w:r>
          </w:p>
        </w:tc>
        <w:tc>
          <w:tcPr>
            <w:tcW w:w="1346" w:type="dxa"/>
            <w:tcBorders>
              <w:top w:val="nil"/>
              <w:left w:val="nil"/>
              <w:bottom w:val="nil"/>
              <w:right w:val="nil"/>
            </w:tcBorders>
            <w:shd w:val="clear" w:color="auto" w:fill="auto"/>
            <w:tcMar>
              <w:top w:w="15" w:type="dxa"/>
              <w:left w:w="15" w:type="dxa"/>
              <w:bottom w:w="0" w:type="dxa"/>
              <w:right w:w="15" w:type="dxa"/>
            </w:tcMar>
            <w:vAlign w:val="bottom"/>
            <w:hideMark/>
            <w:tcPrChange w:id="4275" w:author="Aleksander Hansen" w:date="2013-02-16T21:13:00Z">
              <w:tcPr>
                <w:tcW w:w="1346" w:type="dxa"/>
                <w:gridSpan w:val="2"/>
                <w:tcBorders>
                  <w:top w:val="nil"/>
                  <w:left w:val="nil"/>
                  <w:bottom w:val="nil"/>
                  <w:right w:val="nil"/>
                </w:tcBorders>
                <w:shd w:val="clear" w:color="auto" w:fill="FBD4B4" w:themeFill="accent6" w:themeFillTint="66"/>
                <w:tcMar>
                  <w:top w:w="15" w:type="dxa"/>
                  <w:left w:w="15" w:type="dxa"/>
                  <w:bottom w:w="0" w:type="dxa"/>
                  <w:right w:w="15" w:type="dxa"/>
                </w:tcMar>
                <w:vAlign w:val="bottom"/>
                <w:hideMark/>
              </w:tcPr>
            </w:tcPrChange>
          </w:tcPr>
          <w:p w14:paraId="349D9E1E" w14:textId="77777777" w:rsidR="00994066" w:rsidRPr="00523442" w:rsidRDefault="00994066" w:rsidP="00523442">
            <w:pPr>
              <w:pStyle w:val="Text"/>
              <w:rPr>
                <w:rStyle w:val="Strong"/>
                <w:b w:val="0"/>
                <w:bCs w:val="0"/>
              </w:rPr>
            </w:pPr>
            <w:r w:rsidRPr="00523442">
              <w:t>14.00%</w:t>
            </w:r>
          </w:p>
        </w:tc>
      </w:tr>
      <w:tr w:rsidR="00994066" w:rsidRPr="00523442" w14:paraId="319D9864" w14:textId="77777777" w:rsidTr="006366F2">
        <w:trPr>
          <w:trHeight w:hRule="exact" w:val="326"/>
          <w:trPrChange w:id="4276" w:author="Aleksander Hansen" w:date="2013-02-16T21:13:00Z">
            <w:trPr>
              <w:gridBefore w:val="1"/>
              <w:trHeight w:hRule="exact" w:val="326"/>
            </w:trPr>
          </w:trPrChange>
        </w:trPr>
        <w:tc>
          <w:tcPr>
            <w:tcW w:w="2883"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4277" w:author="Aleksander Hansen" w:date="2013-02-16T21:13:00Z">
              <w:tcPr>
                <w:tcW w:w="2883" w:type="dxa"/>
                <w:gridSpan w:val="4"/>
                <w:tcBorders>
                  <w:top w:val="nil"/>
                  <w:left w:val="nil"/>
                  <w:bottom w:val="nil"/>
                  <w:right w:val="nil"/>
                </w:tcBorders>
                <w:shd w:val="clear" w:color="auto" w:fill="auto"/>
                <w:tcMar>
                  <w:top w:w="15" w:type="dxa"/>
                  <w:left w:w="15" w:type="dxa"/>
                  <w:bottom w:w="0" w:type="dxa"/>
                  <w:right w:w="15" w:type="dxa"/>
                </w:tcMar>
                <w:vAlign w:val="bottom"/>
                <w:hideMark/>
              </w:tcPr>
            </w:tcPrChange>
          </w:tcPr>
          <w:p w14:paraId="10E201DF" w14:textId="77777777" w:rsidR="00994066" w:rsidRPr="00523442" w:rsidRDefault="00994066" w:rsidP="00523442">
            <w:pPr>
              <w:pStyle w:val="Text"/>
              <w:rPr>
                <w:rStyle w:val="Strong"/>
                <w:b w:val="0"/>
                <w:bCs w:val="0"/>
              </w:rPr>
            </w:pPr>
            <w:r w:rsidRPr="00523442">
              <w:t xml:space="preserve">Geometric </w:t>
            </w:r>
            <w:proofErr w:type="spellStart"/>
            <w:r w:rsidRPr="00523442">
              <w:t>Avg</w:t>
            </w:r>
            <w:proofErr w:type="spellEnd"/>
          </w:p>
        </w:tc>
        <w:tc>
          <w:tcPr>
            <w:tcW w:w="1346" w:type="dxa"/>
            <w:tcBorders>
              <w:top w:val="nil"/>
              <w:left w:val="nil"/>
              <w:bottom w:val="nil"/>
              <w:right w:val="nil"/>
            </w:tcBorders>
            <w:shd w:val="clear" w:color="auto" w:fill="auto"/>
            <w:tcMar>
              <w:top w:w="15" w:type="dxa"/>
              <w:left w:w="15" w:type="dxa"/>
              <w:bottom w:w="0" w:type="dxa"/>
              <w:right w:w="15" w:type="dxa"/>
            </w:tcMar>
            <w:vAlign w:val="bottom"/>
            <w:hideMark/>
            <w:tcPrChange w:id="4278" w:author="Aleksander Hansen" w:date="2013-02-16T21:13:00Z">
              <w:tcPr>
                <w:tcW w:w="1346" w:type="dxa"/>
                <w:gridSpan w:val="2"/>
                <w:tcBorders>
                  <w:top w:val="nil"/>
                  <w:left w:val="nil"/>
                  <w:bottom w:val="nil"/>
                  <w:right w:val="nil"/>
                </w:tcBorders>
                <w:shd w:val="clear" w:color="auto" w:fill="FBD4B4" w:themeFill="accent6" w:themeFillTint="66"/>
                <w:tcMar>
                  <w:top w:w="15" w:type="dxa"/>
                  <w:left w:w="15" w:type="dxa"/>
                  <w:bottom w:w="0" w:type="dxa"/>
                  <w:right w:w="15" w:type="dxa"/>
                </w:tcMar>
                <w:vAlign w:val="bottom"/>
                <w:hideMark/>
              </w:tcPr>
            </w:tcPrChange>
          </w:tcPr>
          <w:p w14:paraId="496E902B" w14:textId="77777777" w:rsidR="00994066" w:rsidRPr="00523442" w:rsidRDefault="00994066" w:rsidP="00523442">
            <w:pPr>
              <w:pStyle w:val="Text"/>
              <w:rPr>
                <w:rStyle w:val="Strong"/>
                <w:b w:val="0"/>
                <w:bCs w:val="0"/>
              </w:rPr>
            </w:pPr>
            <w:r w:rsidRPr="00523442">
              <w:t>12.40%</w:t>
            </w:r>
          </w:p>
        </w:tc>
      </w:tr>
      <w:tr w:rsidR="00994066" w:rsidRPr="00523442" w14:paraId="12BE9C98" w14:textId="77777777" w:rsidTr="006366F2">
        <w:trPr>
          <w:trHeight w:hRule="exact" w:val="326"/>
          <w:trPrChange w:id="4279" w:author="Aleksander Hansen" w:date="2013-02-16T21:13:00Z">
            <w:trPr>
              <w:gridBefore w:val="1"/>
              <w:trHeight w:hRule="exact" w:val="326"/>
            </w:trPr>
          </w:trPrChange>
        </w:trPr>
        <w:tc>
          <w:tcPr>
            <w:tcW w:w="2883"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4280" w:author="Aleksander Hansen" w:date="2013-02-16T21:13:00Z">
              <w:tcPr>
                <w:tcW w:w="2883" w:type="dxa"/>
                <w:gridSpan w:val="4"/>
                <w:tcBorders>
                  <w:top w:val="nil"/>
                  <w:left w:val="nil"/>
                  <w:bottom w:val="nil"/>
                  <w:right w:val="nil"/>
                </w:tcBorders>
                <w:shd w:val="clear" w:color="auto" w:fill="auto"/>
                <w:tcMar>
                  <w:top w:w="15" w:type="dxa"/>
                  <w:left w:w="15" w:type="dxa"/>
                  <w:bottom w:w="0" w:type="dxa"/>
                  <w:right w:w="15" w:type="dxa"/>
                </w:tcMar>
                <w:vAlign w:val="bottom"/>
                <w:hideMark/>
              </w:tcPr>
            </w:tcPrChange>
          </w:tcPr>
          <w:p w14:paraId="05EBF4D8" w14:textId="77777777" w:rsidR="00994066" w:rsidRPr="00523442" w:rsidRDefault="00994066" w:rsidP="00523442">
            <w:pPr>
              <w:pStyle w:val="Text"/>
              <w:rPr>
                <w:rStyle w:val="Strong"/>
                <w:b w:val="0"/>
                <w:bCs w:val="0"/>
              </w:rPr>
            </w:pPr>
            <w:r w:rsidRPr="00523442">
              <w:t>Realized (continuous)</w:t>
            </w:r>
          </w:p>
        </w:tc>
        <w:tc>
          <w:tcPr>
            <w:tcW w:w="1346" w:type="dxa"/>
            <w:tcBorders>
              <w:top w:val="nil"/>
              <w:left w:val="nil"/>
              <w:bottom w:val="nil"/>
              <w:right w:val="nil"/>
            </w:tcBorders>
            <w:shd w:val="clear" w:color="auto" w:fill="auto"/>
            <w:tcMar>
              <w:top w:w="15" w:type="dxa"/>
              <w:left w:w="15" w:type="dxa"/>
              <w:bottom w:w="0" w:type="dxa"/>
              <w:right w:w="15" w:type="dxa"/>
            </w:tcMar>
            <w:vAlign w:val="bottom"/>
            <w:hideMark/>
            <w:tcPrChange w:id="4281" w:author="Aleksander Hansen" w:date="2013-02-16T21:13:00Z">
              <w:tcPr>
                <w:tcW w:w="1346" w:type="dxa"/>
                <w:gridSpan w:val="2"/>
                <w:tcBorders>
                  <w:top w:val="nil"/>
                  <w:left w:val="nil"/>
                  <w:bottom w:val="nil"/>
                  <w:right w:val="nil"/>
                </w:tcBorders>
                <w:shd w:val="clear" w:color="auto" w:fill="FBD4B4" w:themeFill="accent6" w:themeFillTint="66"/>
                <w:tcMar>
                  <w:top w:w="15" w:type="dxa"/>
                  <w:left w:w="15" w:type="dxa"/>
                  <w:bottom w:w="0" w:type="dxa"/>
                  <w:right w:w="15" w:type="dxa"/>
                </w:tcMar>
                <w:vAlign w:val="bottom"/>
                <w:hideMark/>
              </w:tcPr>
            </w:tcPrChange>
          </w:tcPr>
          <w:p w14:paraId="481CC501" w14:textId="77777777" w:rsidR="00994066" w:rsidRPr="00523442" w:rsidRDefault="00994066" w:rsidP="00523442">
            <w:pPr>
              <w:pStyle w:val="Text"/>
              <w:rPr>
                <w:rStyle w:val="Strong"/>
                <w:b w:val="0"/>
                <w:bCs w:val="0"/>
              </w:rPr>
            </w:pPr>
            <w:r w:rsidRPr="00523442">
              <w:t>11.69%</w:t>
            </w:r>
          </w:p>
        </w:tc>
      </w:tr>
    </w:tbl>
    <w:p w14:paraId="358A35E8" w14:textId="18CF6BA2" w:rsidR="00994066" w:rsidRDefault="0051240F" w:rsidP="0089589F">
      <w:pPr>
        <w:pStyle w:val="Text"/>
      </w:pPr>
      <w:del w:id="4282" w:author="Aleksander Hansen" w:date="2013-02-16T21:16:00Z">
        <w:r>
          <w:rPr>
            <w:b/>
            <w:noProof/>
          </w:rPr>
          <w:pict w14:anchorId="2CD312D1">
            <v:shape id="_x0000_s1079" type="#_x0000_t75" style="position:absolute;margin-left:279pt;margin-top:-18pt;width:110.4pt;height:47pt;z-index:-251558400;mso-position-horizontal-relative:margin;mso-position-vertical-relative:text" wrapcoords="-147 0 -147 21257 21600 21257 21600 0 -147 0" fillcolor="#fde9d9 [665]">
              <v:fill opacity="51773f"/>
              <v:imagedata r:id="rId92" o:title=""/>
              <w10:wrap type="tight" anchorx="margin"/>
            </v:shape>
          </w:pict>
        </w:r>
      </w:del>
    </w:p>
    <w:p w14:paraId="28825070" w14:textId="2DD561C1" w:rsidR="00994066" w:rsidRPr="00523442" w:rsidRDefault="0051240F" w:rsidP="0089589F">
      <w:pPr>
        <w:pStyle w:val="Text"/>
        <w:rPr>
          <w:rFonts w:asciiTheme="majorHAnsi" w:eastAsiaTheme="majorEastAsia" w:hAnsiTheme="majorHAnsi" w:cstheme="majorBidi"/>
          <w:b/>
          <w:bCs/>
          <w:i/>
          <w:color w:val="4E782B"/>
          <w:sz w:val="23"/>
        </w:rPr>
      </w:pPr>
      <w:r>
        <w:rPr>
          <w:b/>
          <w:noProof/>
        </w:rPr>
        <w:pict w14:anchorId="08C5F19F">
          <v:shape id="_x0000_s1078" type="#_x0000_t75" style="position:absolute;margin-left:3065.25pt;margin-top:2.85pt;width:196.85pt;height:46.55pt;z-index:-251559424;mso-position-horizontal:right;mso-position-horizontal-relative:margin" wrapcoords="-82 0 -82 21252 21600 21252 21600 0 -82 0" fillcolor="#eaf1dd [662]">
            <v:imagedata r:id="rId93" o:title=""/>
            <w10:wrap type="tight" anchorx="margin"/>
          </v:shape>
        </w:pict>
      </w:r>
      <w:r w:rsidR="00994066">
        <w:t>Realized Return</w:t>
      </w:r>
    </w:p>
    <w:p w14:paraId="34994636" w14:textId="77777777" w:rsidR="00523442" w:rsidRDefault="00523442" w:rsidP="0089589F">
      <w:pPr>
        <w:pStyle w:val="Text"/>
      </w:pPr>
    </w:p>
    <w:p w14:paraId="2A54A63D" w14:textId="4A6606FC" w:rsidR="00994066" w:rsidRDefault="0051240F" w:rsidP="0089589F">
      <w:pPr>
        <w:pStyle w:val="Text"/>
      </w:pPr>
      <w:r>
        <w:rPr>
          <w:noProof/>
        </w:rPr>
        <w:pict w14:anchorId="38859C4A">
          <v:shape id="_x0000_s1087" type="#_x0000_t75" style="position:absolute;margin-left:250.4pt;margin-top:65.9pt;width:186.35pt;height:123.35pt;z-index:-251536896;mso-position-horizontal-relative:margin;mso-position-vertical-relative:margin" wrapcoords="-116 0 -116 21330 21600 21330 21600 0 -116 0" fillcolor="#dfd">
            <v:imagedata r:id="rId94" o:title=""/>
            <w10:wrap type="tight" anchorx="margin" anchory="margin"/>
          </v:shape>
        </w:pict>
      </w:r>
      <w:r w:rsidR="00994066">
        <w:t>Realized return of stock growing from $40 over two years with expected return of 15%</w:t>
      </w:r>
    </w:p>
    <w:p w14:paraId="77275471" w14:textId="5054FC3E" w:rsidR="00523442" w:rsidRPr="007D0A9F" w:rsidRDefault="00523442" w:rsidP="0089589F">
      <w:pPr>
        <w:pStyle w:val="Text"/>
      </w:pPr>
    </w:p>
    <w:tbl>
      <w:tblPr>
        <w:tblW w:w="4425" w:type="dxa"/>
        <w:tblCellMar>
          <w:left w:w="0" w:type="dxa"/>
          <w:right w:w="0" w:type="dxa"/>
        </w:tblCellMar>
        <w:tblLook w:val="04A0" w:firstRow="1" w:lastRow="0" w:firstColumn="1" w:lastColumn="0" w:noHBand="0" w:noVBand="1"/>
        <w:tblPrChange w:id="4283" w:author="Aleksander Hansen" w:date="2013-02-16T21:14:00Z">
          <w:tblPr>
            <w:tblW w:w="4425" w:type="dxa"/>
            <w:tblCellMar>
              <w:left w:w="0" w:type="dxa"/>
              <w:right w:w="0" w:type="dxa"/>
            </w:tblCellMar>
            <w:tblLook w:val="04A0" w:firstRow="1" w:lastRow="0" w:firstColumn="1" w:lastColumn="0" w:noHBand="0" w:noVBand="1"/>
          </w:tblPr>
        </w:tblPrChange>
      </w:tblPr>
      <w:tblGrid>
        <w:gridCol w:w="2862"/>
        <w:gridCol w:w="1563"/>
        <w:tblGridChange w:id="4284">
          <w:tblGrid>
            <w:gridCol w:w="2862"/>
            <w:gridCol w:w="1563"/>
          </w:tblGrid>
        </w:tblGridChange>
      </w:tblGrid>
      <w:tr w:rsidR="00994066" w:rsidRPr="00131842" w14:paraId="31AFCEFC" w14:textId="77777777" w:rsidTr="006366F2">
        <w:trPr>
          <w:trHeight w:val="210"/>
          <w:trPrChange w:id="4285" w:author="Aleksander Hansen" w:date="2013-02-16T21:14:00Z">
            <w:trPr>
              <w:trHeight w:val="210"/>
            </w:trPr>
          </w:trPrChange>
        </w:trPr>
        <w:tc>
          <w:tcPr>
            <w:tcW w:w="2862" w:type="dxa"/>
            <w:shd w:val="clear" w:color="auto" w:fill="auto"/>
            <w:tcMar>
              <w:top w:w="11" w:type="dxa"/>
              <w:left w:w="11" w:type="dxa"/>
              <w:bottom w:w="0" w:type="dxa"/>
              <w:right w:w="11" w:type="dxa"/>
            </w:tcMar>
            <w:vAlign w:val="bottom"/>
            <w:hideMark/>
            <w:tcPrChange w:id="4286" w:author="Aleksander Hansen" w:date="2013-02-16T21:14:00Z">
              <w:tcPr>
                <w:tcW w:w="2862"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0C7A4BED" w14:textId="77777777" w:rsidR="00994066" w:rsidRPr="00131842" w:rsidRDefault="00994066" w:rsidP="0089589F">
            <w:pPr>
              <w:pStyle w:val="Text"/>
              <w:rPr>
                <w:rStyle w:val="Strong"/>
                <w:b w:val="0"/>
              </w:rPr>
            </w:pPr>
            <w:r w:rsidRPr="00131842">
              <w:rPr>
                <w:b/>
              </w:rPr>
              <w:t>ADBE Stock Price</w:t>
            </w:r>
          </w:p>
        </w:tc>
        <w:tc>
          <w:tcPr>
            <w:tcW w:w="1563" w:type="dxa"/>
            <w:shd w:val="clear" w:color="auto" w:fill="auto"/>
            <w:tcMar>
              <w:top w:w="11" w:type="dxa"/>
              <w:left w:w="11" w:type="dxa"/>
              <w:bottom w:w="0" w:type="dxa"/>
              <w:right w:w="11" w:type="dxa"/>
            </w:tcMar>
            <w:vAlign w:val="bottom"/>
            <w:hideMark/>
            <w:tcPrChange w:id="4287" w:author="Aleksander Hansen" w:date="2013-02-16T21:14:00Z">
              <w:tcPr>
                <w:tcW w:w="1563" w:type="dxa"/>
                <w:tcBorders>
                  <w:top w:val="nil"/>
                  <w:left w:val="nil"/>
                  <w:bottom w:val="nil"/>
                  <w:right w:val="nil"/>
                </w:tcBorders>
                <w:shd w:val="clear" w:color="auto" w:fill="FFFFCC"/>
                <w:tcMar>
                  <w:top w:w="11" w:type="dxa"/>
                  <w:left w:w="11" w:type="dxa"/>
                  <w:bottom w:w="0" w:type="dxa"/>
                  <w:right w:w="11" w:type="dxa"/>
                </w:tcMar>
                <w:vAlign w:val="bottom"/>
                <w:hideMark/>
              </w:tcPr>
            </w:tcPrChange>
          </w:tcPr>
          <w:p w14:paraId="4ABF8DCD" w14:textId="78DB3D9C" w:rsidR="00994066" w:rsidRPr="00131842" w:rsidRDefault="00994066" w:rsidP="0089589F">
            <w:pPr>
              <w:pStyle w:val="Text"/>
              <w:rPr>
                <w:rStyle w:val="Strong"/>
              </w:rPr>
            </w:pPr>
            <w:r w:rsidRPr="00131842">
              <w:t>$40.00</w:t>
            </w:r>
          </w:p>
        </w:tc>
      </w:tr>
      <w:tr w:rsidR="00994066" w:rsidRPr="00131842" w14:paraId="19FE0E1A" w14:textId="77777777" w:rsidTr="006366F2">
        <w:trPr>
          <w:trHeight w:val="72"/>
          <w:trPrChange w:id="4288" w:author="Aleksander Hansen" w:date="2013-02-16T21:14:00Z">
            <w:trPr>
              <w:trHeight w:val="72"/>
            </w:trPr>
          </w:trPrChange>
        </w:trPr>
        <w:tc>
          <w:tcPr>
            <w:tcW w:w="2862" w:type="dxa"/>
            <w:shd w:val="clear" w:color="auto" w:fill="auto"/>
            <w:tcMar>
              <w:top w:w="11" w:type="dxa"/>
              <w:left w:w="11" w:type="dxa"/>
              <w:bottom w:w="0" w:type="dxa"/>
              <w:right w:w="11" w:type="dxa"/>
            </w:tcMar>
            <w:vAlign w:val="bottom"/>
            <w:hideMark/>
            <w:tcPrChange w:id="4289" w:author="Aleksander Hansen" w:date="2013-02-16T21:14:00Z">
              <w:tcPr>
                <w:tcW w:w="2862"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40A46766" w14:textId="77777777" w:rsidR="00994066" w:rsidRPr="00131842" w:rsidRDefault="00994066" w:rsidP="0089589F">
            <w:pPr>
              <w:pStyle w:val="Text"/>
              <w:rPr>
                <w:rStyle w:val="Strong"/>
                <w:b w:val="0"/>
              </w:rPr>
            </w:pPr>
            <w:r w:rsidRPr="00131842">
              <w:rPr>
                <w:b/>
              </w:rPr>
              <w:t>Sample Std. Deviation</w:t>
            </w:r>
          </w:p>
        </w:tc>
        <w:tc>
          <w:tcPr>
            <w:tcW w:w="1563" w:type="dxa"/>
            <w:shd w:val="clear" w:color="auto" w:fill="auto"/>
            <w:tcMar>
              <w:top w:w="11" w:type="dxa"/>
              <w:left w:w="11" w:type="dxa"/>
              <w:bottom w:w="0" w:type="dxa"/>
              <w:right w:w="11" w:type="dxa"/>
            </w:tcMar>
            <w:vAlign w:val="bottom"/>
            <w:hideMark/>
            <w:tcPrChange w:id="4290" w:author="Aleksander Hansen" w:date="2013-02-16T21:14:00Z">
              <w:tcPr>
                <w:tcW w:w="1563"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7E1F8353" w14:textId="77777777" w:rsidR="00994066" w:rsidRPr="00131842" w:rsidRDefault="00994066" w:rsidP="0089589F">
            <w:pPr>
              <w:pStyle w:val="Text"/>
              <w:rPr>
                <w:rStyle w:val="Strong"/>
              </w:rPr>
            </w:pPr>
            <w:r w:rsidRPr="00131842">
              <w:t>2.60%</w:t>
            </w:r>
          </w:p>
        </w:tc>
      </w:tr>
      <w:tr w:rsidR="00994066" w:rsidRPr="00131842" w14:paraId="38FE1485" w14:textId="77777777" w:rsidTr="006366F2">
        <w:trPr>
          <w:trHeight w:val="282"/>
          <w:trPrChange w:id="4291" w:author="Aleksander Hansen" w:date="2013-02-16T21:14:00Z">
            <w:trPr>
              <w:trHeight w:val="282"/>
            </w:trPr>
          </w:trPrChange>
        </w:trPr>
        <w:tc>
          <w:tcPr>
            <w:tcW w:w="2862" w:type="dxa"/>
            <w:shd w:val="clear" w:color="auto" w:fill="auto"/>
            <w:tcMar>
              <w:top w:w="11" w:type="dxa"/>
              <w:left w:w="11" w:type="dxa"/>
              <w:bottom w:w="0" w:type="dxa"/>
              <w:right w:w="11" w:type="dxa"/>
            </w:tcMar>
            <w:vAlign w:val="bottom"/>
            <w:hideMark/>
            <w:tcPrChange w:id="4292" w:author="Aleksander Hansen" w:date="2013-02-16T21:14:00Z">
              <w:tcPr>
                <w:tcW w:w="2862"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426FB42B" w14:textId="77777777" w:rsidR="00994066" w:rsidRPr="00131842" w:rsidRDefault="00994066" w:rsidP="0089589F">
            <w:pPr>
              <w:pStyle w:val="Text"/>
              <w:rPr>
                <w:rStyle w:val="Strong"/>
                <w:b w:val="0"/>
              </w:rPr>
            </w:pPr>
            <w:r w:rsidRPr="00131842">
              <w:rPr>
                <w:b/>
              </w:rPr>
              <w:t>Annualized Volatility</w:t>
            </w:r>
          </w:p>
        </w:tc>
        <w:tc>
          <w:tcPr>
            <w:tcW w:w="1563" w:type="dxa"/>
            <w:shd w:val="clear" w:color="auto" w:fill="auto"/>
            <w:tcMar>
              <w:top w:w="11" w:type="dxa"/>
              <w:left w:w="11" w:type="dxa"/>
              <w:bottom w:w="0" w:type="dxa"/>
              <w:right w:w="11" w:type="dxa"/>
            </w:tcMar>
            <w:vAlign w:val="bottom"/>
            <w:hideMark/>
            <w:tcPrChange w:id="4293" w:author="Aleksander Hansen" w:date="2013-02-16T21:14:00Z">
              <w:tcPr>
                <w:tcW w:w="1563"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525F9C5A" w14:textId="77777777" w:rsidR="00994066" w:rsidRPr="00131842" w:rsidRDefault="00994066" w:rsidP="0089589F">
            <w:pPr>
              <w:pStyle w:val="Text"/>
              <w:rPr>
                <w:rStyle w:val="Strong"/>
              </w:rPr>
            </w:pPr>
            <w:r w:rsidRPr="00131842">
              <w:t>41.1%</w:t>
            </w:r>
          </w:p>
        </w:tc>
      </w:tr>
      <w:tr w:rsidR="00994066" w:rsidRPr="00131842" w14:paraId="7F9480F0" w14:textId="77777777" w:rsidTr="006366F2">
        <w:trPr>
          <w:trHeight w:val="72"/>
          <w:trPrChange w:id="4294" w:author="Aleksander Hansen" w:date="2013-02-16T21:14:00Z">
            <w:trPr>
              <w:trHeight w:val="72"/>
            </w:trPr>
          </w:trPrChange>
        </w:trPr>
        <w:tc>
          <w:tcPr>
            <w:tcW w:w="2862" w:type="dxa"/>
            <w:shd w:val="clear" w:color="auto" w:fill="auto"/>
            <w:tcMar>
              <w:top w:w="11" w:type="dxa"/>
              <w:left w:w="11" w:type="dxa"/>
              <w:bottom w:w="0" w:type="dxa"/>
              <w:right w:w="11" w:type="dxa"/>
            </w:tcMar>
            <w:vAlign w:val="bottom"/>
            <w:hideMark/>
            <w:tcPrChange w:id="4295" w:author="Aleksander Hansen" w:date="2013-02-16T21:14:00Z">
              <w:tcPr>
                <w:tcW w:w="2862"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0665F468" w14:textId="77777777" w:rsidR="00994066" w:rsidRPr="00131842" w:rsidRDefault="00994066" w:rsidP="0089589F">
            <w:pPr>
              <w:pStyle w:val="Text"/>
              <w:rPr>
                <w:rStyle w:val="Strong"/>
                <w:b w:val="0"/>
              </w:rPr>
            </w:pPr>
            <w:r w:rsidRPr="00131842">
              <w:rPr>
                <w:b/>
              </w:rPr>
              <w:t>Expected Return</w:t>
            </w:r>
          </w:p>
        </w:tc>
        <w:tc>
          <w:tcPr>
            <w:tcW w:w="1563" w:type="dxa"/>
            <w:shd w:val="clear" w:color="auto" w:fill="auto"/>
            <w:tcMar>
              <w:top w:w="11" w:type="dxa"/>
              <w:left w:w="11" w:type="dxa"/>
              <w:bottom w:w="0" w:type="dxa"/>
              <w:right w:w="11" w:type="dxa"/>
            </w:tcMar>
            <w:vAlign w:val="bottom"/>
            <w:hideMark/>
            <w:tcPrChange w:id="4296" w:author="Aleksander Hansen" w:date="2013-02-16T21:14:00Z">
              <w:tcPr>
                <w:tcW w:w="1563" w:type="dxa"/>
                <w:tcBorders>
                  <w:top w:val="nil"/>
                  <w:left w:val="nil"/>
                  <w:bottom w:val="nil"/>
                  <w:right w:val="nil"/>
                </w:tcBorders>
                <w:shd w:val="clear" w:color="auto" w:fill="FFFFCC"/>
                <w:tcMar>
                  <w:top w:w="11" w:type="dxa"/>
                  <w:left w:w="11" w:type="dxa"/>
                  <w:bottom w:w="0" w:type="dxa"/>
                  <w:right w:w="11" w:type="dxa"/>
                </w:tcMar>
                <w:vAlign w:val="bottom"/>
                <w:hideMark/>
              </w:tcPr>
            </w:tcPrChange>
          </w:tcPr>
          <w:p w14:paraId="105DF534" w14:textId="77777777" w:rsidR="00994066" w:rsidRPr="00131842" w:rsidRDefault="00994066" w:rsidP="0089589F">
            <w:pPr>
              <w:pStyle w:val="Text"/>
              <w:rPr>
                <w:rStyle w:val="Strong"/>
              </w:rPr>
            </w:pPr>
            <w:r w:rsidRPr="00131842">
              <w:t>15.0%</w:t>
            </w:r>
          </w:p>
        </w:tc>
      </w:tr>
      <w:tr w:rsidR="00994066" w:rsidRPr="00131842" w14:paraId="7F549CA3" w14:textId="77777777" w:rsidTr="006366F2">
        <w:trPr>
          <w:trHeight w:val="251"/>
          <w:trPrChange w:id="4297" w:author="Aleksander Hansen" w:date="2013-02-16T21:14:00Z">
            <w:trPr>
              <w:trHeight w:val="251"/>
            </w:trPr>
          </w:trPrChange>
        </w:trPr>
        <w:tc>
          <w:tcPr>
            <w:tcW w:w="2862" w:type="dxa"/>
            <w:shd w:val="clear" w:color="auto" w:fill="auto"/>
            <w:tcMar>
              <w:top w:w="11" w:type="dxa"/>
              <w:left w:w="11" w:type="dxa"/>
              <w:bottom w:w="0" w:type="dxa"/>
              <w:right w:w="11" w:type="dxa"/>
            </w:tcMar>
            <w:vAlign w:val="bottom"/>
            <w:hideMark/>
            <w:tcPrChange w:id="4298" w:author="Aleksander Hansen" w:date="2013-02-16T21:14:00Z">
              <w:tcPr>
                <w:tcW w:w="2862"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7F23681A" w14:textId="77777777" w:rsidR="00994066" w:rsidRPr="00131842" w:rsidRDefault="00994066" w:rsidP="0089589F">
            <w:pPr>
              <w:pStyle w:val="Text"/>
              <w:rPr>
                <w:rStyle w:val="Strong"/>
              </w:rPr>
            </w:pPr>
          </w:p>
        </w:tc>
        <w:tc>
          <w:tcPr>
            <w:tcW w:w="1563" w:type="dxa"/>
            <w:shd w:val="clear" w:color="auto" w:fill="auto"/>
            <w:tcMar>
              <w:top w:w="11" w:type="dxa"/>
              <w:left w:w="11" w:type="dxa"/>
              <w:bottom w:w="0" w:type="dxa"/>
              <w:right w:w="11" w:type="dxa"/>
            </w:tcMar>
            <w:vAlign w:val="bottom"/>
            <w:hideMark/>
            <w:tcPrChange w:id="4299" w:author="Aleksander Hansen" w:date="2013-02-16T21:14:00Z">
              <w:tcPr>
                <w:tcW w:w="1563"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0C5DA376" w14:textId="77777777" w:rsidR="00994066" w:rsidRPr="00131842" w:rsidRDefault="00994066" w:rsidP="0089589F">
            <w:pPr>
              <w:pStyle w:val="Text"/>
              <w:rPr>
                <w:rStyle w:val="Strong"/>
              </w:rPr>
            </w:pPr>
          </w:p>
        </w:tc>
      </w:tr>
      <w:tr w:rsidR="00994066" w:rsidRPr="00131842" w14:paraId="7F46C350" w14:textId="77777777" w:rsidTr="006366F2">
        <w:trPr>
          <w:trHeight w:val="72"/>
          <w:trPrChange w:id="4300" w:author="Aleksander Hansen" w:date="2013-02-16T21:14:00Z">
            <w:trPr>
              <w:trHeight w:val="72"/>
            </w:trPr>
          </w:trPrChange>
        </w:trPr>
        <w:tc>
          <w:tcPr>
            <w:tcW w:w="2862" w:type="dxa"/>
            <w:shd w:val="clear" w:color="auto" w:fill="auto"/>
            <w:tcMar>
              <w:top w:w="11" w:type="dxa"/>
              <w:left w:w="11" w:type="dxa"/>
              <w:bottom w:w="0" w:type="dxa"/>
              <w:right w:w="11" w:type="dxa"/>
            </w:tcMar>
            <w:vAlign w:val="bottom"/>
            <w:hideMark/>
            <w:tcPrChange w:id="4301" w:author="Aleksander Hansen" w:date="2013-02-16T21:14:00Z">
              <w:tcPr>
                <w:tcW w:w="2862"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6C0A10F3" w14:textId="77777777" w:rsidR="00994066" w:rsidRPr="00131842" w:rsidRDefault="00994066" w:rsidP="0089589F">
            <w:pPr>
              <w:pStyle w:val="Text"/>
              <w:rPr>
                <w:rStyle w:val="Strong"/>
              </w:rPr>
            </w:pPr>
            <w:r w:rsidRPr="00131842">
              <w:t>Time:</w:t>
            </w:r>
          </w:p>
        </w:tc>
        <w:tc>
          <w:tcPr>
            <w:tcW w:w="1563" w:type="dxa"/>
            <w:shd w:val="clear" w:color="auto" w:fill="auto"/>
            <w:tcMar>
              <w:top w:w="11" w:type="dxa"/>
              <w:left w:w="11" w:type="dxa"/>
              <w:bottom w:w="0" w:type="dxa"/>
              <w:right w:w="11" w:type="dxa"/>
            </w:tcMar>
            <w:vAlign w:val="bottom"/>
            <w:hideMark/>
            <w:tcPrChange w:id="4302" w:author="Aleksander Hansen" w:date="2013-02-16T21:14:00Z">
              <w:tcPr>
                <w:tcW w:w="1563" w:type="dxa"/>
                <w:tcBorders>
                  <w:top w:val="nil"/>
                  <w:left w:val="nil"/>
                  <w:bottom w:val="nil"/>
                  <w:right w:val="nil"/>
                </w:tcBorders>
                <w:shd w:val="clear" w:color="auto" w:fill="FFFFCC"/>
                <w:tcMar>
                  <w:top w:w="11" w:type="dxa"/>
                  <w:left w:w="11" w:type="dxa"/>
                  <w:bottom w:w="0" w:type="dxa"/>
                  <w:right w:w="11" w:type="dxa"/>
                </w:tcMar>
                <w:vAlign w:val="bottom"/>
                <w:hideMark/>
              </w:tcPr>
            </w:tcPrChange>
          </w:tcPr>
          <w:p w14:paraId="59391E28" w14:textId="77777777" w:rsidR="00994066" w:rsidRPr="00131842" w:rsidRDefault="00994066" w:rsidP="0089589F">
            <w:pPr>
              <w:pStyle w:val="Text"/>
              <w:rPr>
                <w:rStyle w:val="Strong"/>
              </w:rPr>
            </w:pPr>
            <w:r w:rsidRPr="00131842">
              <w:t>2.0</w:t>
            </w:r>
          </w:p>
        </w:tc>
      </w:tr>
      <w:tr w:rsidR="00994066" w:rsidRPr="00131842" w14:paraId="4D42D8D6" w14:textId="77777777" w:rsidTr="006366F2">
        <w:trPr>
          <w:trHeight w:val="282"/>
          <w:trPrChange w:id="4303" w:author="Aleksander Hansen" w:date="2013-02-16T21:14:00Z">
            <w:trPr>
              <w:trHeight w:val="282"/>
            </w:trPr>
          </w:trPrChange>
        </w:trPr>
        <w:tc>
          <w:tcPr>
            <w:tcW w:w="2862" w:type="dxa"/>
            <w:shd w:val="clear" w:color="auto" w:fill="auto"/>
            <w:tcMar>
              <w:top w:w="11" w:type="dxa"/>
              <w:left w:w="11" w:type="dxa"/>
              <w:bottom w:w="0" w:type="dxa"/>
              <w:right w:w="11" w:type="dxa"/>
            </w:tcMar>
            <w:vAlign w:val="bottom"/>
            <w:hideMark/>
            <w:tcPrChange w:id="4304" w:author="Aleksander Hansen" w:date="2013-02-16T21:14:00Z">
              <w:tcPr>
                <w:tcW w:w="2862" w:type="dxa"/>
                <w:tcBorders>
                  <w:top w:val="nil"/>
                  <w:left w:val="nil"/>
                  <w:bottom w:val="nil"/>
                  <w:right w:val="nil"/>
                </w:tcBorders>
                <w:shd w:val="clear" w:color="auto" w:fill="DDFFDD"/>
                <w:tcMar>
                  <w:top w:w="11" w:type="dxa"/>
                  <w:left w:w="11" w:type="dxa"/>
                  <w:bottom w:w="0" w:type="dxa"/>
                  <w:right w:w="11" w:type="dxa"/>
                </w:tcMar>
                <w:vAlign w:val="bottom"/>
                <w:hideMark/>
              </w:tcPr>
            </w:tcPrChange>
          </w:tcPr>
          <w:p w14:paraId="58BFCBA6" w14:textId="77777777" w:rsidR="00994066" w:rsidRPr="00131842" w:rsidRDefault="00994066" w:rsidP="0089589F">
            <w:pPr>
              <w:pStyle w:val="Text"/>
              <w:rPr>
                <w:rStyle w:val="Strong"/>
              </w:rPr>
            </w:pPr>
            <w:r w:rsidRPr="00131842">
              <w:t>Mean (arithmetic) Price</w:t>
            </w:r>
          </w:p>
        </w:tc>
        <w:tc>
          <w:tcPr>
            <w:tcW w:w="1563" w:type="dxa"/>
            <w:shd w:val="clear" w:color="auto" w:fill="auto"/>
            <w:tcMar>
              <w:top w:w="11" w:type="dxa"/>
              <w:left w:w="11" w:type="dxa"/>
              <w:bottom w:w="0" w:type="dxa"/>
              <w:right w:w="11" w:type="dxa"/>
            </w:tcMar>
            <w:vAlign w:val="bottom"/>
            <w:hideMark/>
            <w:tcPrChange w:id="4305" w:author="Aleksander Hansen" w:date="2013-02-16T21:14:00Z">
              <w:tcPr>
                <w:tcW w:w="1563" w:type="dxa"/>
                <w:tcBorders>
                  <w:top w:val="nil"/>
                  <w:left w:val="nil"/>
                  <w:bottom w:val="nil"/>
                  <w:right w:val="nil"/>
                </w:tcBorders>
                <w:shd w:val="clear" w:color="auto" w:fill="DDFFDD"/>
                <w:tcMar>
                  <w:top w:w="11" w:type="dxa"/>
                  <w:left w:w="11" w:type="dxa"/>
                  <w:bottom w:w="0" w:type="dxa"/>
                  <w:right w:w="11" w:type="dxa"/>
                </w:tcMar>
                <w:vAlign w:val="bottom"/>
                <w:hideMark/>
              </w:tcPr>
            </w:tcPrChange>
          </w:tcPr>
          <w:p w14:paraId="50F4753F" w14:textId="77777777" w:rsidR="00994066" w:rsidRPr="00131842" w:rsidRDefault="00994066" w:rsidP="0089589F">
            <w:pPr>
              <w:pStyle w:val="Text"/>
              <w:rPr>
                <w:rStyle w:val="Strong"/>
              </w:rPr>
            </w:pPr>
            <w:r w:rsidRPr="00131842">
              <w:t>$53.99</w:t>
            </w:r>
          </w:p>
        </w:tc>
      </w:tr>
      <w:tr w:rsidR="00994066" w:rsidRPr="00131842" w14:paraId="6B1D59B7" w14:textId="77777777" w:rsidTr="006366F2">
        <w:trPr>
          <w:trHeight w:val="251"/>
          <w:trPrChange w:id="4306" w:author="Aleksander Hansen" w:date="2013-02-16T21:14:00Z">
            <w:trPr>
              <w:trHeight w:val="251"/>
            </w:trPr>
          </w:trPrChange>
        </w:trPr>
        <w:tc>
          <w:tcPr>
            <w:tcW w:w="2862" w:type="dxa"/>
            <w:shd w:val="clear" w:color="auto" w:fill="auto"/>
            <w:tcMar>
              <w:top w:w="11" w:type="dxa"/>
              <w:left w:w="11" w:type="dxa"/>
              <w:bottom w:w="0" w:type="dxa"/>
              <w:right w:w="11" w:type="dxa"/>
            </w:tcMar>
            <w:vAlign w:val="bottom"/>
            <w:hideMark/>
            <w:tcPrChange w:id="4307" w:author="Aleksander Hansen" w:date="2013-02-16T21:14:00Z">
              <w:tcPr>
                <w:tcW w:w="2862"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1885799D" w14:textId="77777777" w:rsidR="00994066" w:rsidRPr="00131842" w:rsidRDefault="00994066" w:rsidP="0089589F">
            <w:pPr>
              <w:pStyle w:val="Text"/>
              <w:rPr>
                <w:rStyle w:val="Strong"/>
              </w:rPr>
            </w:pPr>
          </w:p>
        </w:tc>
        <w:tc>
          <w:tcPr>
            <w:tcW w:w="1563" w:type="dxa"/>
            <w:shd w:val="clear" w:color="auto" w:fill="auto"/>
            <w:tcMar>
              <w:top w:w="11" w:type="dxa"/>
              <w:left w:w="11" w:type="dxa"/>
              <w:bottom w:w="0" w:type="dxa"/>
              <w:right w:w="11" w:type="dxa"/>
            </w:tcMar>
            <w:vAlign w:val="bottom"/>
            <w:hideMark/>
            <w:tcPrChange w:id="4308" w:author="Aleksander Hansen" w:date="2013-02-16T21:14:00Z">
              <w:tcPr>
                <w:tcW w:w="1563"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539736C7" w14:textId="77777777" w:rsidR="00994066" w:rsidRPr="00131842" w:rsidRDefault="00994066" w:rsidP="0089589F">
            <w:pPr>
              <w:pStyle w:val="Text"/>
              <w:rPr>
                <w:rStyle w:val="Strong"/>
              </w:rPr>
            </w:pPr>
          </w:p>
        </w:tc>
      </w:tr>
      <w:tr w:rsidR="00994066" w:rsidRPr="00131842" w14:paraId="2FB16871" w14:textId="77777777" w:rsidTr="006366F2">
        <w:trPr>
          <w:trHeight w:val="72"/>
          <w:trPrChange w:id="4309" w:author="Aleksander Hansen" w:date="2013-02-16T21:14:00Z">
            <w:trPr>
              <w:trHeight w:val="72"/>
            </w:trPr>
          </w:trPrChange>
        </w:trPr>
        <w:tc>
          <w:tcPr>
            <w:tcW w:w="2862" w:type="dxa"/>
            <w:shd w:val="clear" w:color="auto" w:fill="auto"/>
            <w:tcMar>
              <w:top w:w="11" w:type="dxa"/>
              <w:left w:w="11" w:type="dxa"/>
              <w:bottom w:w="0" w:type="dxa"/>
              <w:right w:w="11" w:type="dxa"/>
            </w:tcMar>
            <w:vAlign w:val="bottom"/>
            <w:hideMark/>
            <w:tcPrChange w:id="4310" w:author="Aleksander Hansen" w:date="2013-02-16T21:14:00Z">
              <w:tcPr>
                <w:tcW w:w="2862"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6007B11F" w14:textId="77777777" w:rsidR="00994066" w:rsidRPr="00131842" w:rsidRDefault="00994066" w:rsidP="0089589F">
            <w:pPr>
              <w:pStyle w:val="Text"/>
              <w:rPr>
                <w:rStyle w:val="Strong"/>
              </w:rPr>
            </w:pPr>
            <w:r w:rsidRPr="00131842">
              <w:t>Geometric return</w:t>
            </w:r>
          </w:p>
        </w:tc>
        <w:tc>
          <w:tcPr>
            <w:tcW w:w="1563" w:type="dxa"/>
            <w:shd w:val="clear" w:color="auto" w:fill="auto"/>
            <w:tcMar>
              <w:top w:w="11" w:type="dxa"/>
              <w:left w:w="11" w:type="dxa"/>
              <w:bottom w:w="0" w:type="dxa"/>
              <w:right w:w="11" w:type="dxa"/>
            </w:tcMar>
            <w:vAlign w:val="bottom"/>
            <w:hideMark/>
            <w:tcPrChange w:id="4311" w:author="Aleksander Hansen" w:date="2013-02-16T21:14:00Z">
              <w:tcPr>
                <w:tcW w:w="1563"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2222E4D4" w14:textId="77777777" w:rsidR="00994066" w:rsidRPr="00131842" w:rsidRDefault="00994066" w:rsidP="0089589F">
            <w:pPr>
              <w:pStyle w:val="Text"/>
              <w:rPr>
                <w:rStyle w:val="Strong"/>
              </w:rPr>
            </w:pPr>
            <w:r w:rsidRPr="00131842">
              <w:t>6.55%</w:t>
            </w:r>
          </w:p>
        </w:tc>
      </w:tr>
      <w:tr w:rsidR="00994066" w:rsidRPr="00131842" w14:paraId="0A7105B2" w14:textId="77777777" w:rsidTr="006366F2">
        <w:trPr>
          <w:trHeight w:val="282"/>
          <w:trPrChange w:id="4312" w:author="Aleksander Hansen" w:date="2013-02-16T21:14:00Z">
            <w:trPr>
              <w:trHeight w:val="282"/>
            </w:trPr>
          </w:trPrChange>
        </w:trPr>
        <w:tc>
          <w:tcPr>
            <w:tcW w:w="2862" w:type="dxa"/>
            <w:shd w:val="clear" w:color="auto" w:fill="auto"/>
            <w:tcMar>
              <w:top w:w="11" w:type="dxa"/>
              <w:left w:w="11" w:type="dxa"/>
              <w:bottom w:w="0" w:type="dxa"/>
              <w:right w:w="11" w:type="dxa"/>
            </w:tcMar>
            <w:vAlign w:val="bottom"/>
            <w:hideMark/>
            <w:tcPrChange w:id="4313" w:author="Aleksander Hansen" w:date="2013-02-16T21:14:00Z">
              <w:tcPr>
                <w:tcW w:w="2862" w:type="dxa"/>
                <w:tcBorders>
                  <w:top w:val="nil"/>
                  <w:left w:val="nil"/>
                  <w:bottom w:val="nil"/>
                  <w:right w:val="nil"/>
                </w:tcBorders>
                <w:shd w:val="clear" w:color="auto" w:fill="C9FFFF"/>
                <w:tcMar>
                  <w:top w:w="11" w:type="dxa"/>
                  <w:left w:w="11" w:type="dxa"/>
                  <w:bottom w:w="0" w:type="dxa"/>
                  <w:right w:w="11" w:type="dxa"/>
                </w:tcMar>
                <w:vAlign w:val="bottom"/>
                <w:hideMark/>
              </w:tcPr>
            </w:tcPrChange>
          </w:tcPr>
          <w:p w14:paraId="44007F35" w14:textId="77777777" w:rsidR="00994066" w:rsidRPr="00131842" w:rsidRDefault="00994066" w:rsidP="0089589F">
            <w:pPr>
              <w:pStyle w:val="Text"/>
              <w:rPr>
                <w:rStyle w:val="Strong"/>
              </w:rPr>
            </w:pPr>
            <w:r w:rsidRPr="00131842">
              <w:t>Median Price</w:t>
            </w:r>
          </w:p>
        </w:tc>
        <w:tc>
          <w:tcPr>
            <w:tcW w:w="1563" w:type="dxa"/>
            <w:shd w:val="clear" w:color="auto" w:fill="auto"/>
            <w:tcMar>
              <w:top w:w="11" w:type="dxa"/>
              <w:left w:w="11" w:type="dxa"/>
              <w:bottom w:w="0" w:type="dxa"/>
              <w:right w:w="11" w:type="dxa"/>
            </w:tcMar>
            <w:vAlign w:val="bottom"/>
            <w:hideMark/>
            <w:tcPrChange w:id="4314" w:author="Aleksander Hansen" w:date="2013-02-16T21:14:00Z">
              <w:tcPr>
                <w:tcW w:w="1563" w:type="dxa"/>
                <w:tcBorders>
                  <w:top w:val="nil"/>
                  <w:left w:val="nil"/>
                  <w:bottom w:val="nil"/>
                  <w:right w:val="nil"/>
                </w:tcBorders>
                <w:shd w:val="clear" w:color="auto" w:fill="C9FFFF"/>
                <w:tcMar>
                  <w:top w:w="11" w:type="dxa"/>
                  <w:left w:w="11" w:type="dxa"/>
                  <w:bottom w:w="0" w:type="dxa"/>
                  <w:right w:w="11" w:type="dxa"/>
                </w:tcMar>
                <w:vAlign w:val="bottom"/>
                <w:hideMark/>
              </w:tcPr>
            </w:tcPrChange>
          </w:tcPr>
          <w:p w14:paraId="621CEB05" w14:textId="77777777" w:rsidR="00994066" w:rsidRPr="00131842" w:rsidRDefault="00994066" w:rsidP="0089589F">
            <w:pPr>
              <w:pStyle w:val="Text"/>
              <w:rPr>
                <w:rStyle w:val="Strong"/>
              </w:rPr>
            </w:pPr>
            <w:r w:rsidRPr="00131842">
              <w:t>$45.60</w:t>
            </w:r>
          </w:p>
        </w:tc>
      </w:tr>
    </w:tbl>
    <w:p w14:paraId="3ADF5BB0" w14:textId="77777777" w:rsidR="00523442" w:rsidRDefault="00523442" w:rsidP="0089589F">
      <w:pPr>
        <w:pStyle w:val="Text"/>
      </w:pPr>
    </w:p>
    <w:p w14:paraId="2CF44034" w14:textId="77777777" w:rsidR="00994066" w:rsidRDefault="00994066" w:rsidP="0089589F">
      <w:pPr>
        <w:pStyle w:val="Text"/>
      </w:pPr>
      <w:r>
        <w:t>Historical volatility (120 days)</w:t>
      </w:r>
    </w:p>
    <w:p w14:paraId="25CD4EEC" w14:textId="77777777" w:rsidR="00523442" w:rsidRDefault="00523442" w:rsidP="0089589F">
      <w:pPr>
        <w:pStyle w:val="Text"/>
        <w:rPr>
          <w:ins w:id="4315" w:author="Aleksander Hansen" w:date="2013-02-16T21:36:00Z"/>
        </w:rPr>
      </w:pPr>
    </w:p>
    <w:p w14:paraId="51326B1D" w14:textId="77777777" w:rsidR="00885049" w:rsidRDefault="00885049" w:rsidP="0089589F">
      <w:pPr>
        <w:pStyle w:val="Text"/>
        <w:rPr>
          <w:ins w:id="4316" w:author="Aleksander Hansen" w:date="2013-02-16T21:22:00Z"/>
        </w:rPr>
      </w:pPr>
    </w:p>
    <w:tbl>
      <w:tblPr>
        <w:tblW w:w="9064" w:type="dxa"/>
        <w:jc w:val="center"/>
        <w:tblInd w:w="-4" w:type="dxa"/>
        <w:tblCellMar>
          <w:left w:w="0" w:type="dxa"/>
          <w:right w:w="0" w:type="dxa"/>
        </w:tblCellMar>
        <w:tblLook w:val="04A0" w:firstRow="1" w:lastRow="0" w:firstColumn="1" w:lastColumn="0" w:noHBand="0" w:noVBand="1"/>
        <w:tblPrChange w:id="4317" w:author="Aleksander Hansen" w:date="2013-02-16T21:16:00Z">
          <w:tblPr>
            <w:tblW w:w="9060" w:type="dxa"/>
            <w:jc w:val="center"/>
            <w:tblCellMar>
              <w:left w:w="0" w:type="dxa"/>
              <w:right w:w="0" w:type="dxa"/>
            </w:tblCellMar>
            <w:tblLook w:val="04A0" w:firstRow="1" w:lastRow="0" w:firstColumn="1" w:lastColumn="0" w:noHBand="0" w:noVBand="1"/>
          </w:tblPr>
        </w:tblPrChange>
      </w:tblPr>
      <w:tblGrid>
        <w:gridCol w:w="1119"/>
        <w:gridCol w:w="1489"/>
        <w:gridCol w:w="1355"/>
        <w:gridCol w:w="1430"/>
        <w:gridCol w:w="1192"/>
        <w:gridCol w:w="1231"/>
        <w:gridCol w:w="288"/>
        <w:gridCol w:w="960"/>
        <w:tblGridChange w:id="4318">
          <w:tblGrid>
            <w:gridCol w:w="154"/>
            <w:gridCol w:w="965"/>
            <w:gridCol w:w="155"/>
            <w:gridCol w:w="1334"/>
            <w:gridCol w:w="154"/>
            <w:gridCol w:w="1201"/>
            <w:gridCol w:w="153"/>
            <w:gridCol w:w="1277"/>
            <w:gridCol w:w="152"/>
            <w:gridCol w:w="1040"/>
            <w:gridCol w:w="151"/>
            <w:gridCol w:w="1080"/>
            <w:gridCol w:w="150"/>
            <w:gridCol w:w="138"/>
            <w:gridCol w:w="150"/>
            <w:gridCol w:w="810"/>
            <w:gridCol w:w="150"/>
          </w:tblGrid>
        </w:tblGridChange>
      </w:tblGrid>
      <w:tr w:rsidR="00994066" w:rsidRPr="00131842" w:rsidDel="00DD1297" w14:paraId="4F88796E" w14:textId="1027B1D3" w:rsidTr="00DD1297">
        <w:trPr>
          <w:jc w:val="center"/>
          <w:del w:id="4319" w:author="Aleksander Hansen" w:date="2013-02-16T21:22:00Z"/>
          <w:trPrChange w:id="4320" w:author="Aleksander Hansen" w:date="2013-02-16T21:16:00Z">
            <w:trPr>
              <w:gridBefore w:val="1"/>
              <w:jc w:val="center"/>
            </w:trPr>
          </w:trPrChange>
        </w:trPr>
        <w:tc>
          <w:tcPr>
            <w:tcW w:w="2608" w:type="dxa"/>
            <w:gridSpan w:val="2"/>
            <w:tcBorders>
              <w:top w:val="nil"/>
              <w:left w:val="nil"/>
              <w:bottom w:val="nil"/>
              <w:right w:val="nil"/>
            </w:tcBorders>
            <w:shd w:val="clear" w:color="auto" w:fill="auto"/>
            <w:tcMar>
              <w:top w:w="11" w:type="dxa"/>
              <w:left w:w="11" w:type="dxa"/>
              <w:bottom w:w="0" w:type="dxa"/>
              <w:right w:w="11" w:type="dxa"/>
            </w:tcMar>
            <w:vAlign w:val="bottom"/>
            <w:hideMark/>
            <w:tcPrChange w:id="4321" w:author="Aleksander Hansen" w:date="2013-02-16T21:16:00Z">
              <w:tcPr>
                <w:tcW w:w="2608" w:type="dxa"/>
                <w:gridSpan w:val="4"/>
                <w:tcBorders>
                  <w:top w:val="nil"/>
                  <w:left w:val="nil"/>
                  <w:bottom w:val="nil"/>
                  <w:right w:val="nil"/>
                </w:tcBorders>
                <w:shd w:val="clear" w:color="auto" w:fill="FDE9D9"/>
                <w:tcMar>
                  <w:top w:w="11" w:type="dxa"/>
                  <w:left w:w="11" w:type="dxa"/>
                  <w:bottom w:w="0" w:type="dxa"/>
                  <w:right w:w="11" w:type="dxa"/>
                </w:tcMar>
                <w:vAlign w:val="bottom"/>
                <w:hideMark/>
              </w:tcPr>
            </w:tcPrChange>
          </w:tcPr>
          <w:p w14:paraId="314FC9C2" w14:textId="6198658E" w:rsidR="00994066" w:rsidRPr="00131842" w:rsidDel="00DD1297" w:rsidRDefault="00994066">
            <w:pPr>
              <w:rPr>
                <w:del w:id="4322" w:author="Aleksander Hansen" w:date="2013-02-16T21:22:00Z"/>
              </w:rPr>
              <w:pPrChange w:id="4323" w:author="Aleksander Hansen" w:date="2013-02-16T21:24:00Z">
                <w:pPr>
                  <w:pStyle w:val="Text"/>
                </w:pPr>
              </w:pPrChange>
            </w:pPr>
            <w:del w:id="4324" w:author="Aleksander Hansen" w:date="2013-02-16T21:22:00Z">
              <w:r w:rsidRPr="00131842" w:rsidDel="00DD1297">
                <w:delText>Starts at most recent</w:delText>
              </w:r>
            </w:del>
          </w:p>
        </w:tc>
        <w:tc>
          <w:tcPr>
            <w:tcW w:w="1354" w:type="dxa"/>
            <w:tcBorders>
              <w:top w:val="nil"/>
              <w:left w:val="nil"/>
              <w:bottom w:val="nil"/>
              <w:right w:val="nil"/>
            </w:tcBorders>
            <w:shd w:val="clear" w:color="auto" w:fill="auto"/>
            <w:tcMar>
              <w:top w:w="11" w:type="dxa"/>
              <w:left w:w="11" w:type="dxa"/>
              <w:bottom w:w="0" w:type="dxa"/>
              <w:right w:w="11" w:type="dxa"/>
            </w:tcMar>
            <w:vAlign w:val="bottom"/>
            <w:hideMark/>
            <w:tcPrChange w:id="4325" w:author="Aleksander Hansen" w:date="2013-02-16T21:16:00Z">
              <w:tcPr>
                <w:tcW w:w="1354"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5CFBDA29" w14:textId="2E7CEE26" w:rsidR="00994066" w:rsidRPr="00131842" w:rsidDel="00DD1297" w:rsidRDefault="00994066">
            <w:pPr>
              <w:rPr>
                <w:del w:id="4326" w:author="Aleksander Hansen" w:date="2013-02-16T21:22:00Z"/>
                <w:b/>
              </w:rPr>
              <w:pPrChange w:id="4327" w:author="Aleksander Hansen" w:date="2013-02-16T21:24:00Z">
                <w:pPr>
                  <w:pStyle w:val="Text"/>
                </w:pPr>
              </w:pPrChange>
            </w:pPr>
          </w:p>
        </w:tc>
        <w:tc>
          <w:tcPr>
            <w:tcW w:w="1429" w:type="dxa"/>
            <w:tcBorders>
              <w:top w:val="nil"/>
              <w:left w:val="nil"/>
              <w:bottom w:val="nil"/>
              <w:right w:val="nil"/>
            </w:tcBorders>
            <w:shd w:val="clear" w:color="auto" w:fill="auto"/>
            <w:tcMar>
              <w:top w:w="11" w:type="dxa"/>
              <w:left w:w="11" w:type="dxa"/>
              <w:bottom w:w="0" w:type="dxa"/>
              <w:right w:w="11" w:type="dxa"/>
            </w:tcMar>
            <w:vAlign w:val="bottom"/>
            <w:hideMark/>
            <w:tcPrChange w:id="4328" w:author="Aleksander Hansen" w:date="2013-02-16T21:16:00Z">
              <w:tcPr>
                <w:tcW w:w="1429"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44ED4A0F" w14:textId="09C9016C" w:rsidR="00994066" w:rsidRPr="00131842" w:rsidDel="00DD1297" w:rsidRDefault="00994066">
            <w:pPr>
              <w:rPr>
                <w:del w:id="4329" w:author="Aleksander Hansen" w:date="2013-02-16T21:22:00Z"/>
                <w:b/>
              </w:rPr>
              <w:pPrChange w:id="4330" w:author="Aleksander Hansen" w:date="2013-02-16T21:24:00Z">
                <w:pPr>
                  <w:pStyle w:val="Text"/>
                </w:pPr>
              </w:pPrChange>
            </w:pPr>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Change w:id="4331" w:author="Aleksander Hansen" w:date="2013-02-16T21:16:00Z">
              <w:tcPr>
                <w:tcW w:w="1191"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5E3F0241" w14:textId="7F4848FF" w:rsidR="00994066" w:rsidRPr="00131842" w:rsidDel="00DD1297" w:rsidRDefault="00994066">
            <w:pPr>
              <w:rPr>
                <w:del w:id="4332" w:author="Aleksander Hansen" w:date="2013-02-16T21:22:00Z"/>
                <w:b/>
              </w:rPr>
              <w:pPrChange w:id="4333" w:author="Aleksander Hansen" w:date="2013-02-16T21:24:00Z">
                <w:pPr>
                  <w:pStyle w:val="Text"/>
                </w:pPr>
              </w:pPrChange>
            </w:pPr>
          </w:p>
        </w:tc>
        <w:tc>
          <w:tcPr>
            <w:tcW w:w="1230" w:type="dxa"/>
            <w:tcBorders>
              <w:top w:val="nil"/>
              <w:left w:val="nil"/>
              <w:bottom w:val="nil"/>
              <w:right w:val="nil"/>
            </w:tcBorders>
            <w:shd w:val="clear" w:color="auto" w:fill="auto"/>
            <w:tcMar>
              <w:top w:w="11" w:type="dxa"/>
              <w:left w:w="11" w:type="dxa"/>
              <w:bottom w:w="0" w:type="dxa"/>
              <w:right w:w="11" w:type="dxa"/>
            </w:tcMar>
            <w:vAlign w:val="bottom"/>
            <w:hideMark/>
            <w:tcPrChange w:id="4334" w:author="Aleksander Hansen" w:date="2013-02-16T21:16:00Z">
              <w:tcPr>
                <w:tcW w:w="1230"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32466B87" w14:textId="13256AC1" w:rsidR="00994066" w:rsidRPr="00131842" w:rsidDel="00DD1297" w:rsidRDefault="00994066">
            <w:pPr>
              <w:rPr>
                <w:del w:id="4335" w:author="Aleksander Hansen" w:date="2013-02-16T21:22:00Z"/>
                <w:b/>
              </w:rPr>
              <w:pPrChange w:id="4336" w:author="Aleksander Hansen" w:date="2013-02-16T21:24:00Z">
                <w:pPr>
                  <w:pStyle w:val="Text"/>
                </w:pPr>
              </w:pPrChange>
            </w:pPr>
            <w:del w:id="4337" w:author="Aleksander Hansen" w:date="2013-02-16T21:22:00Z">
              <w:r w:rsidRPr="00131842" w:rsidDel="00DD1297">
                <w:rPr>
                  <w:b/>
                </w:rPr>
                <w:delText> </w:delText>
              </w:r>
            </w:del>
          </w:p>
        </w:tc>
        <w:tc>
          <w:tcPr>
            <w:tcW w:w="288" w:type="dxa"/>
            <w:tcBorders>
              <w:top w:val="nil"/>
              <w:left w:val="nil"/>
              <w:bottom w:val="nil"/>
              <w:right w:val="nil"/>
            </w:tcBorders>
            <w:shd w:val="clear" w:color="auto" w:fill="auto"/>
            <w:tcMar>
              <w:top w:w="11" w:type="dxa"/>
              <w:left w:w="11" w:type="dxa"/>
              <w:bottom w:w="0" w:type="dxa"/>
              <w:right w:w="11" w:type="dxa"/>
            </w:tcMar>
            <w:vAlign w:val="bottom"/>
            <w:hideMark/>
            <w:tcPrChange w:id="4338" w:author="Aleksander Hansen" w:date="2013-02-16T21:16:00Z">
              <w:tcPr>
                <w:tcW w:w="288"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5297F3CE" w14:textId="1D7D3B5E" w:rsidR="00994066" w:rsidRPr="00131842" w:rsidDel="00DD1297" w:rsidRDefault="00994066">
            <w:pPr>
              <w:rPr>
                <w:del w:id="4339" w:author="Aleksander Hansen" w:date="2013-02-16T21:22:00Z"/>
                <w:b/>
              </w:rPr>
              <w:pPrChange w:id="4340" w:author="Aleksander Hansen" w:date="2013-02-16T21:24:00Z">
                <w:pPr>
                  <w:pStyle w:val="Text"/>
                </w:pPr>
              </w:pPrChange>
            </w:pPr>
            <w:del w:id="4341" w:author="Aleksander Hansen" w:date="2013-02-16T21:22:00Z">
              <w:r w:rsidRPr="00131842" w:rsidDel="00DD1297">
                <w:rPr>
                  <w:b/>
                </w:rPr>
                <w:delText> </w:delText>
              </w:r>
            </w:del>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Change w:id="4342" w:author="Aleksander Hansen" w:date="2013-02-16T21:16:00Z">
              <w:tcPr>
                <w:tcW w:w="960"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2A7116E8" w14:textId="685B4309" w:rsidR="00994066" w:rsidRPr="00131842" w:rsidDel="00DD1297" w:rsidRDefault="00994066">
            <w:pPr>
              <w:rPr>
                <w:del w:id="4343" w:author="Aleksander Hansen" w:date="2013-02-16T21:22:00Z"/>
                <w:b/>
              </w:rPr>
              <w:pPrChange w:id="4344" w:author="Aleksander Hansen" w:date="2013-02-16T21:24:00Z">
                <w:pPr>
                  <w:pStyle w:val="Text"/>
                </w:pPr>
              </w:pPrChange>
            </w:pPr>
          </w:p>
        </w:tc>
      </w:tr>
      <w:tr w:rsidR="00994066" w:rsidRPr="00131842" w:rsidDel="00DD1297" w14:paraId="799327B2" w14:textId="31E1C994" w:rsidTr="00DD1297">
        <w:trPr>
          <w:jc w:val="center"/>
          <w:del w:id="4345" w:author="Aleksander Hansen" w:date="2013-02-16T21:22:00Z"/>
          <w:trPrChange w:id="4346" w:author="Aleksander Hansen" w:date="2013-02-16T21:16:00Z">
            <w:trPr>
              <w:gridBefore w:val="1"/>
              <w:jc w:val="center"/>
            </w:trPr>
          </w:trPrChange>
        </w:trPr>
        <w:tc>
          <w:tcPr>
            <w:tcW w:w="1120" w:type="dxa"/>
            <w:tcBorders>
              <w:top w:val="nil"/>
              <w:left w:val="nil"/>
              <w:bottom w:val="nil"/>
              <w:right w:val="nil"/>
            </w:tcBorders>
            <w:shd w:val="clear" w:color="auto" w:fill="auto"/>
            <w:tcMar>
              <w:top w:w="11" w:type="dxa"/>
              <w:left w:w="11" w:type="dxa"/>
              <w:bottom w:w="0" w:type="dxa"/>
              <w:right w:w="11" w:type="dxa"/>
            </w:tcMar>
            <w:vAlign w:val="bottom"/>
            <w:hideMark/>
            <w:tcPrChange w:id="4347" w:author="Aleksander Hansen" w:date="2013-02-16T21:16:00Z">
              <w:tcPr>
                <w:tcW w:w="1120"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41A73ED0" w14:textId="5DDDA14D" w:rsidR="00994066" w:rsidRPr="00131842" w:rsidDel="00DD1297" w:rsidRDefault="00994066">
            <w:pPr>
              <w:rPr>
                <w:del w:id="4348" w:author="Aleksander Hansen" w:date="2013-02-16T21:22:00Z"/>
              </w:rPr>
              <w:pPrChange w:id="4349" w:author="Aleksander Hansen" w:date="2013-02-16T21:24:00Z">
                <w:pPr>
                  <w:pStyle w:val="Text"/>
                </w:pPr>
              </w:pPrChange>
            </w:pPr>
            <w:del w:id="4350" w:author="Aleksander Hansen" w:date="2013-02-16T21:22:00Z">
              <w:r w:rsidRPr="00131842" w:rsidDel="00DD1297">
                <w:delText> </w:delText>
              </w:r>
            </w:del>
          </w:p>
        </w:tc>
        <w:tc>
          <w:tcPr>
            <w:tcW w:w="1488" w:type="dxa"/>
            <w:tcBorders>
              <w:top w:val="nil"/>
              <w:left w:val="nil"/>
              <w:bottom w:val="nil"/>
              <w:right w:val="nil"/>
            </w:tcBorders>
            <w:shd w:val="clear" w:color="auto" w:fill="auto"/>
            <w:tcMar>
              <w:top w:w="11" w:type="dxa"/>
              <w:left w:w="11" w:type="dxa"/>
              <w:bottom w:w="0" w:type="dxa"/>
              <w:right w:w="11" w:type="dxa"/>
            </w:tcMar>
            <w:vAlign w:val="bottom"/>
            <w:hideMark/>
            <w:tcPrChange w:id="4351" w:author="Aleksander Hansen" w:date="2013-02-16T21:16:00Z">
              <w:tcPr>
                <w:tcW w:w="1488"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482180D6" w14:textId="1A81E2EA" w:rsidR="00994066" w:rsidRPr="00131842" w:rsidDel="00DD1297" w:rsidRDefault="00994066">
            <w:pPr>
              <w:rPr>
                <w:del w:id="4352" w:author="Aleksander Hansen" w:date="2013-02-16T21:22:00Z"/>
              </w:rPr>
              <w:pPrChange w:id="4353" w:author="Aleksander Hansen" w:date="2013-02-16T21:24:00Z">
                <w:pPr>
                  <w:pStyle w:val="Text"/>
                </w:pPr>
              </w:pPrChange>
            </w:pPr>
            <w:del w:id="4354" w:author="Aleksander Hansen" w:date="2013-02-16T21:22:00Z">
              <w:r w:rsidRPr="00131842" w:rsidDel="00DD1297">
                <w:delText> </w:delText>
              </w:r>
            </w:del>
          </w:p>
        </w:tc>
        <w:tc>
          <w:tcPr>
            <w:tcW w:w="1354" w:type="dxa"/>
            <w:tcBorders>
              <w:top w:val="nil"/>
              <w:left w:val="nil"/>
              <w:bottom w:val="nil"/>
              <w:right w:val="nil"/>
            </w:tcBorders>
            <w:shd w:val="clear" w:color="auto" w:fill="auto"/>
            <w:tcMar>
              <w:top w:w="11" w:type="dxa"/>
              <w:left w:w="11" w:type="dxa"/>
              <w:bottom w:w="0" w:type="dxa"/>
              <w:right w:w="11" w:type="dxa"/>
            </w:tcMar>
            <w:vAlign w:val="bottom"/>
            <w:hideMark/>
            <w:tcPrChange w:id="4355" w:author="Aleksander Hansen" w:date="2013-02-16T21:16:00Z">
              <w:tcPr>
                <w:tcW w:w="1354"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48587253" w14:textId="03EAD99E" w:rsidR="00994066" w:rsidRPr="00131842" w:rsidDel="00DD1297" w:rsidRDefault="00994066">
            <w:pPr>
              <w:rPr>
                <w:del w:id="4356" w:author="Aleksander Hansen" w:date="2013-02-16T21:22:00Z"/>
                <w:b/>
              </w:rPr>
              <w:pPrChange w:id="4357" w:author="Aleksander Hansen" w:date="2013-02-16T21:24:00Z">
                <w:pPr>
                  <w:pStyle w:val="Text"/>
                </w:pPr>
              </w:pPrChange>
            </w:pPr>
            <w:del w:id="4358" w:author="Aleksander Hansen" w:date="2013-02-16T21:22:00Z">
              <w:r w:rsidRPr="00131842" w:rsidDel="00DD1297">
                <w:rPr>
                  <w:b/>
                </w:rPr>
                <w:delText>Stock  Price</w:delText>
              </w:r>
            </w:del>
          </w:p>
        </w:tc>
        <w:tc>
          <w:tcPr>
            <w:tcW w:w="1429" w:type="dxa"/>
            <w:tcBorders>
              <w:top w:val="nil"/>
              <w:left w:val="nil"/>
              <w:bottom w:val="nil"/>
              <w:right w:val="nil"/>
            </w:tcBorders>
            <w:shd w:val="clear" w:color="auto" w:fill="auto"/>
            <w:tcMar>
              <w:top w:w="11" w:type="dxa"/>
              <w:left w:w="11" w:type="dxa"/>
              <w:bottom w:w="0" w:type="dxa"/>
              <w:right w:w="11" w:type="dxa"/>
            </w:tcMar>
            <w:vAlign w:val="bottom"/>
            <w:hideMark/>
            <w:tcPrChange w:id="4359" w:author="Aleksander Hansen" w:date="2013-02-16T21:16:00Z">
              <w:tcPr>
                <w:tcW w:w="1429"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0426B92A" w14:textId="63AB351F" w:rsidR="00994066" w:rsidRPr="00131842" w:rsidDel="00DD1297" w:rsidRDefault="00994066">
            <w:pPr>
              <w:rPr>
                <w:del w:id="4360" w:author="Aleksander Hansen" w:date="2013-02-16T21:22:00Z"/>
                <w:b/>
              </w:rPr>
              <w:pPrChange w:id="4361" w:author="Aleksander Hansen" w:date="2013-02-16T21:24:00Z">
                <w:pPr>
                  <w:pStyle w:val="Text"/>
                </w:pPr>
              </w:pPrChange>
            </w:pPr>
            <w:del w:id="4362" w:author="Aleksander Hansen" w:date="2013-02-16T21:22:00Z">
              <w:r w:rsidRPr="00131842" w:rsidDel="00DD1297">
                <w:rPr>
                  <w:b/>
                </w:rPr>
                <w:delText>Price Relative</w:delText>
              </w:r>
            </w:del>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Change w:id="4363" w:author="Aleksander Hansen" w:date="2013-02-16T21:16:00Z">
              <w:tcPr>
                <w:tcW w:w="1191"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5C9A4005" w14:textId="3A21E557" w:rsidR="00994066" w:rsidRPr="00131842" w:rsidDel="00DD1297" w:rsidRDefault="00994066">
            <w:pPr>
              <w:rPr>
                <w:del w:id="4364" w:author="Aleksander Hansen" w:date="2013-02-16T21:22:00Z"/>
                <w:b/>
              </w:rPr>
              <w:pPrChange w:id="4365" w:author="Aleksander Hansen" w:date="2013-02-16T21:24:00Z">
                <w:pPr>
                  <w:pStyle w:val="Text"/>
                </w:pPr>
              </w:pPrChange>
            </w:pPr>
            <w:del w:id="4366" w:author="Aleksander Hansen" w:date="2013-02-16T21:22:00Z">
              <w:r w:rsidRPr="00131842" w:rsidDel="00DD1297">
                <w:rPr>
                  <w:b/>
                </w:rPr>
                <w:delText>Daily Log</w:delText>
              </w:r>
            </w:del>
          </w:p>
        </w:tc>
        <w:tc>
          <w:tcPr>
            <w:tcW w:w="1230" w:type="dxa"/>
            <w:tcBorders>
              <w:top w:val="nil"/>
              <w:left w:val="nil"/>
              <w:right w:val="nil"/>
            </w:tcBorders>
            <w:shd w:val="clear" w:color="auto" w:fill="auto"/>
            <w:tcMar>
              <w:top w:w="11" w:type="dxa"/>
              <w:left w:w="11" w:type="dxa"/>
              <w:bottom w:w="0" w:type="dxa"/>
              <w:right w:w="11" w:type="dxa"/>
            </w:tcMar>
            <w:vAlign w:val="bottom"/>
            <w:hideMark/>
            <w:tcPrChange w:id="4367" w:author="Aleksander Hansen" w:date="2013-02-16T21:16:00Z">
              <w:tcPr>
                <w:tcW w:w="1230" w:type="dxa"/>
                <w:gridSpan w:val="2"/>
                <w:tcBorders>
                  <w:top w:val="nil"/>
                  <w:left w:val="nil"/>
                  <w:right w:val="nil"/>
                </w:tcBorders>
                <w:shd w:val="clear" w:color="auto" w:fill="FDE9D9"/>
                <w:tcMar>
                  <w:top w:w="11" w:type="dxa"/>
                  <w:left w:w="11" w:type="dxa"/>
                  <w:bottom w:w="0" w:type="dxa"/>
                  <w:right w:w="11" w:type="dxa"/>
                </w:tcMar>
                <w:vAlign w:val="bottom"/>
                <w:hideMark/>
              </w:tcPr>
            </w:tcPrChange>
          </w:tcPr>
          <w:p w14:paraId="2496EFC3" w14:textId="416816D8" w:rsidR="00994066" w:rsidRPr="00131842" w:rsidDel="00DD1297" w:rsidRDefault="00994066">
            <w:pPr>
              <w:rPr>
                <w:del w:id="4368" w:author="Aleksander Hansen" w:date="2013-02-16T21:22:00Z"/>
                <w:b/>
              </w:rPr>
              <w:pPrChange w:id="4369" w:author="Aleksander Hansen" w:date="2013-02-16T21:24:00Z">
                <w:pPr>
                  <w:pStyle w:val="Text"/>
                </w:pPr>
              </w:pPrChange>
            </w:pPr>
            <w:del w:id="4370" w:author="Aleksander Hansen" w:date="2013-02-16T21:22:00Z">
              <w:r w:rsidRPr="00131842" w:rsidDel="00DD1297">
                <w:rPr>
                  <w:b/>
                </w:rPr>
                <w:delText>Average</w:delText>
              </w:r>
            </w:del>
          </w:p>
        </w:tc>
        <w:tc>
          <w:tcPr>
            <w:tcW w:w="288" w:type="dxa"/>
            <w:tcBorders>
              <w:top w:val="nil"/>
              <w:left w:val="nil"/>
              <w:right w:val="nil"/>
            </w:tcBorders>
            <w:shd w:val="clear" w:color="auto" w:fill="auto"/>
            <w:tcMar>
              <w:top w:w="11" w:type="dxa"/>
              <w:left w:w="11" w:type="dxa"/>
              <w:bottom w:w="0" w:type="dxa"/>
              <w:right w:w="11" w:type="dxa"/>
            </w:tcMar>
            <w:vAlign w:val="bottom"/>
            <w:hideMark/>
            <w:tcPrChange w:id="4371" w:author="Aleksander Hansen" w:date="2013-02-16T21:16:00Z">
              <w:tcPr>
                <w:tcW w:w="288" w:type="dxa"/>
                <w:gridSpan w:val="2"/>
                <w:tcBorders>
                  <w:top w:val="nil"/>
                  <w:left w:val="nil"/>
                  <w:right w:val="nil"/>
                </w:tcBorders>
                <w:shd w:val="clear" w:color="auto" w:fill="FDE9D9"/>
                <w:tcMar>
                  <w:top w:w="11" w:type="dxa"/>
                  <w:left w:w="11" w:type="dxa"/>
                  <w:bottom w:w="0" w:type="dxa"/>
                  <w:right w:w="11" w:type="dxa"/>
                </w:tcMar>
                <w:vAlign w:val="bottom"/>
                <w:hideMark/>
              </w:tcPr>
            </w:tcPrChange>
          </w:tcPr>
          <w:p w14:paraId="4D78CD8D" w14:textId="514126F2" w:rsidR="00994066" w:rsidRPr="00131842" w:rsidDel="00DD1297" w:rsidRDefault="00994066">
            <w:pPr>
              <w:rPr>
                <w:del w:id="4372" w:author="Aleksander Hansen" w:date="2013-02-16T21:22:00Z"/>
                <w:b/>
              </w:rPr>
              <w:pPrChange w:id="4373" w:author="Aleksander Hansen" w:date="2013-02-16T21:24:00Z">
                <w:pPr>
                  <w:pStyle w:val="Text"/>
                </w:pPr>
              </w:pPrChange>
            </w:pPr>
            <w:del w:id="4374" w:author="Aleksander Hansen" w:date="2013-02-16T21:22:00Z">
              <w:r w:rsidRPr="00131842" w:rsidDel="00DD1297">
                <w:rPr>
                  <w:b/>
                </w:rPr>
                <w:delText> </w:delText>
              </w:r>
            </w:del>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Change w:id="4375" w:author="Aleksander Hansen" w:date="2013-02-16T21:16:00Z">
              <w:tcPr>
                <w:tcW w:w="960"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2E727F87" w14:textId="08AEB852" w:rsidR="00994066" w:rsidRPr="00131842" w:rsidDel="00DD1297" w:rsidRDefault="00994066">
            <w:pPr>
              <w:rPr>
                <w:del w:id="4376" w:author="Aleksander Hansen" w:date="2013-02-16T21:22:00Z"/>
                <w:b/>
              </w:rPr>
              <w:pPrChange w:id="4377" w:author="Aleksander Hansen" w:date="2013-02-16T21:24:00Z">
                <w:pPr>
                  <w:pStyle w:val="Text"/>
                </w:pPr>
              </w:pPrChange>
            </w:pPr>
            <w:del w:id="4378" w:author="Aleksander Hansen" w:date="2013-02-16T21:22:00Z">
              <w:r w:rsidRPr="00131842" w:rsidDel="00DD1297">
                <w:rPr>
                  <w:b/>
                </w:rPr>
                <w:delText>Squared</w:delText>
              </w:r>
              <w:r w:rsidRPr="00131842" w:rsidDel="00DD1297">
                <w:rPr>
                  <w:b/>
                </w:rPr>
                <w:br/>
                <w:delText xml:space="preserve">Daily </w:delText>
              </w:r>
            </w:del>
            <w:del w:id="4379" w:author="Aleksander Hansen" w:date="2013-02-16T21:16:00Z">
              <w:r w:rsidRPr="00131842" w:rsidDel="00DD1297">
                <w:rPr>
                  <w:b/>
                </w:rPr>
                <w:delText>Log</w:delText>
              </w:r>
            </w:del>
          </w:p>
        </w:tc>
      </w:tr>
      <w:tr w:rsidR="00994066" w:rsidRPr="00131842" w:rsidDel="00DD1297" w14:paraId="54F04756" w14:textId="2B82BC35" w:rsidTr="00DD1297">
        <w:trPr>
          <w:jc w:val="center"/>
          <w:del w:id="4380" w:author="Aleksander Hansen" w:date="2013-02-16T21:22:00Z"/>
          <w:trPrChange w:id="4381" w:author="Aleksander Hansen" w:date="2013-02-16T21:16:00Z">
            <w:trPr>
              <w:gridBefore w:val="1"/>
              <w:jc w:val="center"/>
            </w:trPr>
          </w:trPrChange>
        </w:trPr>
        <w:tc>
          <w:tcPr>
            <w:tcW w:w="1120" w:type="dxa"/>
            <w:tcBorders>
              <w:top w:val="nil"/>
              <w:left w:val="nil"/>
              <w:right w:val="nil"/>
            </w:tcBorders>
            <w:shd w:val="clear" w:color="auto" w:fill="auto"/>
            <w:tcMar>
              <w:top w:w="11" w:type="dxa"/>
              <w:left w:w="11" w:type="dxa"/>
              <w:bottom w:w="0" w:type="dxa"/>
              <w:right w:w="11" w:type="dxa"/>
            </w:tcMar>
            <w:vAlign w:val="bottom"/>
            <w:hideMark/>
            <w:tcPrChange w:id="4382" w:author="Aleksander Hansen" w:date="2013-02-16T21:16:00Z">
              <w:tcPr>
                <w:tcW w:w="1120" w:type="dxa"/>
                <w:gridSpan w:val="2"/>
                <w:tcBorders>
                  <w:top w:val="nil"/>
                  <w:left w:val="nil"/>
                  <w:bottom w:val="single" w:sz="4" w:space="0" w:color="000000"/>
                  <w:right w:val="nil"/>
                </w:tcBorders>
                <w:shd w:val="clear" w:color="auto" w:fill="FDE9D9"/>
                <w:tcMar>
                  <w:top w:w="11" w:type="dxa"/>
                  <w:left w:w="11" w:type="dxa"/>
                  <w:bottom w:w="0" w:type="dxa"/>
                  <w:right w:w="11" w:type="dxa"/>
                </w:tcMar>
                <w:vAlign w:val="bottom"/>
                <w:hideMark/>
              </w:tcPr>
            </w:tcPrChange>
          </w:tcPr>
          <w:p w14:paraId="1D66C6B6" w14:textId="3DFEF78D" w:rsidR="00994066" w:rsidRPr="00131842" w:rsidDel="00DD1297" w:rsidRDefault="00994066">
            <w:pPr>
              <w:rPr>
                <w:del w:id="4383" w:author="Aleksander Hansen" w:date="2013-02-16T21:22:00Z"/>
                <w:b/>
              </w:rPr>
              <w:pPrChange w:id="4384" w:author="Aleksander Hansen" w:date="2013-02-16T21:24:00Z">
                <w:pPr>
                  <w:pStyle w:val="Text"/>
                </w:pPr>
              </w:pPrChange>
            </w:pPr>
            <w:del w:id="4385" w:author="Aleksander Hansen" w:date="2013-02-16T21:22:00Z">
              <w:r w:rsidRPr="00131842" w:rsidDel="00DD1297">
                <w:rPr>
                  <w:b/>
                </w:rPr>
                <w:delText>Day</w:delText>
              </w:r>
            </w:del>
          </w:p>
        </w:tc>
        <w:tc>
          <w:tcPr>
            <w:tcW w:w="1488" w:type="dxa"/>
            <w:tcBorders>
              <w:top w:val="nil"/>
              <w:left w:val="nil"/>
              <w:right w:val="nil"/>
            </w:tcBorders>
            <w:shd w:val="clear" w:color="auto" w:fill="auto"/>
            <w:tcMar>
              <w:top w:w="11" w:type="dxa"/>
              <w:left w:w="11" w:type="dxa"/>
              <w:bottom w:w="0" w:type="dxa"/>
              <w:right w:w="11" w:type="dxa"/>
            </w:tcMar>
            <w:vAlign w:val="bottom"/>
            <w:hideMark/>
            <w:tcPrChange w:id="4386" w:author="Aleksander Hansen" w:date="2013-02-16T21:16:00Z">
              <w:tcPr>
                <w:tcW w:w="1488" w:type="dxa"/>
                <w:gridSpan w:val="2"/>
                <w:tcBorders>
                  <w:top w:val="nil"/>
                  <w:left w:val="nil"/>
                  <w:bottom w:val="single" w:sz="4" w:space="0" w:color="000000"/>
                  <w:right w:val="nil"/>
                </w:tcBorders>
                <w:shd w:val="clear" w:color="auto" w:fill="FDE9D9"/>
                <w:tcMar>
                  <w:top w:w="11" w:type="dxa"/>
                  <w:left w:w="11" w:type="dxa"/>
                  <w:bottom w:w="0" w:type="dxa"/>
                  <w:right w:w="11" w:type="dxa"/>
                </w:tcMar>
                <w:vAlign w:val="bottom"/>
                <w:hideMark/>
              </w:tcPr>
            </w:tcPrChange>
          </w:tcPr>
          <w:p w14:paraId="0AE1EEF1" w14:textId="796BAC51" w:rsidR="00994066" w:rsidRPr="00131842" w:rsidDel="00DD1297" w:rsidRDefault="00994066">
            <w:pPr>
              <w:rPr>
                <w:del w:id="4387" w:author="Aleksander Hansen" w:date="2013-02-16T21:22:00Z"/>
                <w:b/>
              </w:rPr>
              <w:pPrChange w:id="4388" w:author="Aleksander Hansen" w:date="2013-02-16T21:24:00Z">
                <w:pPr>
                  <w:pStyle w:val="Text"/>
                </w:pPr>
              </w:pPrChange>
            </w:pPr>
            <w:del w:id="4389" w:author="Aleksander Hansen" w:date="2013-02-16T21:22:00Z">
              <w:r w:rsidRPr="00131842" w:rsidDel="00DD1297">
                <w:rPr>
                  <w:b/>
                </w:rPr>
                <w:delText>Date</w:delText>
              </w:r>
            </w:del>
          </w:p>
        </w:tc>
        <w:tc>
          <w:tcPr>
            <w:tcW w:w="1354" w:type="dxa"/>
            <w:tcBorders>
              <w:top w:val="nil"/>
              <w:left w:val="nil"/>
              <w:right w:val="nil"/>
            </w:tcBorders>
            <w:shd w:val="clear" w:color="auto" w:fill="auto"/>
            <w:tcMar>
              <w:top w:w="11" w:type="dxa"/>
              <w:left w:w="11" w:type="dxa"/>
              <w:bottom w:w="0" w:type="dxa"/>
              <w:right w:w="11" w:type="dxa"/>
            </w:tcMar>
            <w:vAlign w:val="bottom"/>
            <w:hideMark/>
            <w:tcPrChange w:id="4390" w:author="Aleksander Hansen" w:date="2013-02-16T21:16:00Z">
              <w:tcPr>
                <w:tcW w:w="1354" w:type="dxa"/>
                <w:gridSpan w:val="2"/>
                <w:tcBorders>
                  <w:top w:val="nil"/>
                  <w:left w:val="nil"/>
                  <w:bottom w:val="single" w:sz="4" w:space="0" w:color="000000"/>
                  <w:right w:val="nil"/>
                </w:tcBorders>
                <w:shd w:val="clear" w:color="auto" w:fill="FDE9D9"/>
                <w:tcMar>
                  <w:top w:w="11" w:type="dxa"/>
                  <w:left w:w="11" w:type="dxa"/>
                  <w:bottom w:w="0" w:type="dxa"/>
                  <w:right w:w="11" w:type="dxa"/>
                </w:tcMar>
                <w:vAlign w:val="bottom"/>
                <w:hideMark/>
              </w:tcPr>
            </w:tcPrChange>
          </w:tcPr>
          <w:p w14:paraId="18983738" w14:textId="32BEA64C" w:rsidR="00994066" w:rsidRPr="00131842" w:rsidDel="00DD1297" w:rsidRDefault="00994066">
            <w:pPr>
              <w:rPr>
                <w:del w:id="4391" w:author="Aleksander Hansen" w:date="2013-02-16T21:22:00Z"/>
                <w:b/>
              </w:rPr>
              <w:pPrChange w:id="4392" w:author="Aleksander Hansen" w:date="2013-02-16T21:24:00Z">
                <w:pPr>
                  <w:pStyle w:val="Text"/>
                </w:pPr>
              </w:pPrChange>
            </w:pPr>
            <w:del w:id="4393" w:author="Aleksander Hansen" w:date="2013-02-16T21:22:00Z">
              <w:r w:rsidRPr="00131842" w:rsidDel="00DD1297">
                <w:rPr>
                  <w:b/>
                </w:rPr>
                <w:delText>Close</w:delText>
              </w:r>
            </w:del>
          </w:p>
        </w:tc>
        <w:tc>
          <w:tcPr>
            <w:tcW w:w="1429" w:type="dxa"/>
            <w:tcBorders>
              <w:top w:val="nil"/>
              <w:left w:val="nil"/>
              <w:right w:val="nil"/>
            </w:tcBorders>
            <w:shd w:val="clear" w:color="auto" w:fill="auto"/>
            <w:tcMar>
              <w:top w:w="11" w:type="dxa"/>
              <w:left w:w="11" w:type="dxa"/>
              <w:bottom w:w="0" w:type="dxa"/>
              <w:right w:w="11" w:type="dxa"/>
            </w:tcMar>
            <w:vAlign w:val="bottom"/>
            <w:hideMark/>
            <w:tcPrChange w:id="4394" w:author="Aleksander Hansen" w:date="2013-02-16T21:16:00Z">
              <w:tcPr>
                <w:tcW w:w="1429" w:type="dxa"/>
                <w:gridSpan w:val="2"/>
                <w:tcBorders>
                  <w:top w:val="nil"/>
                  <w:left w:val="nil"/>
                  <w:bottom w:val="single" w:sz="4" w:space="0" w:color="000000"/>
                  <w:right w:val="nil"/>
                </w:tcBorders>
                <w:shd w:val="clear" w:color="auto" w:fill="FDE9D9"/>
                <w:tcMar>
                  <w:top w:w="11" w:type="dxa"/>
                  <w:left w:w="11" w:type="dxa"/>
                  <w:bottom w:w="0" w:type="dxa"/>
                  <w:right w:w="11" w:type="dxa"/>
                </w:tcMar>
                <w:vAlign w:val="bottom"/>
                <w:hideMark/>
              </w:tcPr>
            </w:tcPrChange>
          </w:tcPr>
          <w:p w14:paraId="228B2481" w14:textId="56FE89A6" w:rsidR="00994066" w:rsidRPr="00131842" w:rsidDel="00DD1297" w:rsidRDefault="00994066">
            <w:pPr>
              <w:rPr>
                <w:del w:id="4395" w:author="Aleksander Hansen" w:date="2013-02-16T21:22:00Z"/>
                <w:b/>
              </w:rPr>
              <w:pPrChange w:id="4396" w:author="Aleksander Hansen" w:date="2013-02-16T21:24:00Z">
                <w:pPr>
                  <w:pStyle w:val="Text"/>
                </w:pPr>
              </w:pPrChange>
            </w:pPr>
            <w:del w:id="4397" w:author="Aleksander Hansen" w:date="2013-02-16T21:22:00Z">
              <w:r w:rsidRPr="00131842" w:rsidDel="00DD1297">
                <w:rPr>
                  <w:b/>
                </w:rPr>
                <w:delText>Si / S(i-1)</w:delText>
              </w:r>
            </w:del>
          </w:p>
        </w:tc>
        <w:tc>
          <w:tcPr>
            <w:tcW w:w="1191" w:type="dxa"/>
            <w:tcBorders>
              <w:top w:val="nil"/>
              <w:left w:val="nil"/>
              <w:right w:val="nil"/>
            </w:tcBorders>
            <w:shd w:val="clear" w:color="auto" w:fill="auto"/>
            <w:tcMar>
              <w:top w:w="11" w:type="dxa"/>
              <w:left w:w="11" w:type="dxa"/>
              <w:bottom w:w="0" w:type="dxa"/>
              <w:right w:w="11" w:type="dxa"/>
            </w:tcMar>
            <w:vAlign w:val="bottom"/>
            <w:hideMark/>
            <w:tcPrChange w:id="4398" w:author="Aleksander Hansen" w:date="2013-02-16T21:16:00Z">
              <w:tcPr>
                <w:tcW w:w="1191" w:type="dxa"/>
                <w:gridSpan w:val="2"/>
                <w:tcBorders>
                  <w:top w:val="nil"/>
                  <w:left w:val="nil"/>
                  <w:bottom w:val="single" w:sz="4" w:space="0" w:color="000000"/>
                  <w:right w:val="nil"/>
                </w:tcBorders>
                <w:shd w:val="clear" w:color="auto" w:fill="FDE9D9"/>
                <w:tcMar>
                  <w:top w:w="11" w:type="dxa"/>
                  <w:left w:w="11" w:type="dxa"/>
                  <w:bottom w:w="0" w:type="dxa"/>
                  <w:right w:w="11" w:type="dxa"/>
                </w:tcMar>
                <w:vAlign w:val="bottom"/>
                <w:hideMark/>
              </w:tcPr>
            </w:tcPrChange>
          </w:tcPr>
          <w:p w14:paraId="4F043570" w14:textId="7DF38F8D" w:rsidR="00994066" w:rsidRPr="00131842" w:rsidDel="00DD1297" w:rsidRDefault="00994066">
            <w:pPr>
              <w:rPr>
                <w:del w:id="4399" w:author="Aleksander Hansen" w:date="2013-02-16T21:22:00Z"/>
                <w:b/>
              </w:rPr>
              <w:pPrChange w:id="4400" w:author="Aleksander Hansen" w:date="2013-02-16T21:24:00Z">
                <w:pPr>
                  <w:pStyle w:val="Text"/>
                </w:pPr>
              </w:pPrChange>
            </w:pPr>
            <w:del w:id="4401" w:author="Aleksander Hansen" w:date="2013-02-16T21:22:00Z">
              <w:r w:rsidRPr="00131842" w:rsidDel="00DD1297">
                <w:rPr>
                  <w:b/>
                </w:rPr>
                <w:delText>Return</w:delText>
              </w:r>
            </w:del>
          </w:p>
        </w:tc>
        <w:tc>
          <w:tcPr>
            <w:tcW w:w="1230" w:type="dxa"/>
            <w:tcBorders>
              <w:top w:val="nil"/>
              <w:left w:val="nil"/>
              <w:right w:val="nil"/>
            </w:tcBorders>
            <w:shd w:val="clear" w:color="auto" w:fill="auto"/>
            <w:tcMar>
              <w:top w:w="11" w:type="dxa"/>
              <w:left w:w="11" w:type="dxa"/>
              <w:bottom w:w="0" w:type="dxa"/>
              <w:right w:w="11" w:type="dxa"/>
            </w:tcMar>
            <w:vAlign w:val="bottom"/>
            <w:hideMark/>
            <w:tcPrChange w:id="4402" w:author="Aleksander Hansen" w:date="2013-02-16T21:16:00Z">
              <w:tcPr>
                <w:tcW w:w="1230" w:type="dxa"/>
                <w:gridSpan w:val="2"/>
                <w:tcBorders>
                  <w:top w:val="nil"/>
                  <w:left w:val="nil"/>
                  <w:bottom w:val="single" w:sz="4" w:space="0" w:color="auto"/>
                  <w:right w:val="nil"/>
                </w:tcBorders>
                <w:shd w:val="clear" w:color="auto" w:fill="FDE9D9"/>
                <w:tcMar>
                  <w:top w:w="11" w:type="dxa"/>
                  <w:left w:w="11" w:type="dxa"/>
                  <w:bottom w:w="0" w:type="dxa"/>
                  <w:right w:w="11" w:type="dxa"/>
                </w:tcMar>
                <w:vAlign w:val="bottom"/>
                <w:hideMark/>
              </w:tcPr>
            </w:tcPrChange>
          </w:tcPr>
          <w:p w14:paraId="6F82FBF3" w14:textId="03D703CB" w:rsidR="00994066" w:rsidRPr="00131842" w:rsidDel="00DD1297" w:rsidRDefault="00994066">
            <w:pPr>
              <w:rPr>
                <w:del w:id="4403" w:author="Aleksander Hansen" w:date="2013-02-16T21:22:00Z"/>
                <w:b/>
              </w:rPr>
              <w:pPrChange w:id="4404" w:author="Aleksander Hansen" w:date="2013-02-16T21:24:00Z">
                <w:pPr>
                  <w:pStyle w:val="Text"/>
                </w:pPr>
              </w:pPrChange>
            </w:pPr>
            <w:del w:id="4405" w:author="Aleksander Hansen" w:date="2013-02-16T21:22:00Z">
              <w:r w:rsidRPr="00131842" w:rsidDel="00DD1297">
                <w:rPr>
                  <w:b/>
                </w:rPr>
                <w:delText>Return</w:delText>
              </w:r>
            </w:del>
          </w:p>
        </w:tc>
        <w:tc>
          <w:tcPr>
            <w:tcW w:w="288" w:type="dxa"/>
            <w:tcBorders>
              <w:top w:val="nil"/>
              <w:left w:val="nil"/>
              <w:right w:val="nil"/>
            </w:tcBorders>
            <w:shd w:val="clear" w:color="auto" w:fill="auto"/>
            <w:tcMar>
              <w:top w:w="11" w:type="dxa"/>
              <w:left w:w="11" w:type="dxa"/>
              <w:bottom w:w="0" w:type="dxa"/>
              <w:right w:w="11" w:type="dxa"/>
            </w:tcMar>
            <w:vAlign w:val="bottom"/>
            <w:hideMark/>
            <w:tcPrChange w:id="4406" w:author="Aleksander Hansen" w:date="2013-02-16T21:16:00Z">
              <w:tcPr>
                <w:tcW w:w="288" w:type="dxa"/>
                <w:gridSpan w:val="2"/>
                <w:tcBorders>
                  <w:top w:val="nil"/>
                  <w:left w:val="nil"/>
                  <w:bottom w:val="single" w:sz="4" w:space="0" w:color="auto"/>
                  <w:right w:val="nil"/>
                </w:tcBorders>
                <w:shd w:val="clear" w:color="auto" w:fill="FDE9D9"/>
                <w:tcMar>
                  <w:top w:w="11" w:type="dxa"/>
                  <w:left w:w="11" w:type="dxa"/>
                  <w:bottom w:w="0" w:type="dxa"/>
                  <w:right w:w="11" w:type="dxa"/>
                </w:tcMar>
                <w:vAlign w:val="bottom"/>
                <w:hideMark/>
              </w:tcPr>
            </w:tcPrChange>
          </w:tcPr>
          <w:p w14:paraId="0F08998F" w14:textId="6AB9480D" w:rsidR="00994066" w:rsidRPr="00131842" w:rsidDel="00DD1297" w:rsidRDefault="00994066">
            <w:pPr>
              <w:rPr>
                <w:del w:id="4407" w:author="Aleksander Hansen" w:date="2013-02-16T21:22:00Z"/>
                <w:b/>
              </w:rPr>
              <w:pPrChange w:id="4408" w:author="Aleksander Hansen" w:date="2013-02-16T21:24:00Z">
                <w:pPr>
                  <w:pStyle w:val="Text"/>
                </w:pPr>
              </w:pPrChange>
            </w:pPr>
            <w:del w:id="4409" w:author="Aleksander Hansen" w:date="2013-02-16T21:22:00Z">
              <w:r w:rsidRPr="00131842" w:rsidDel="00DD1297">
                <w:rPr>
                  <w:b/>
                </w:rPr>
                <w:delText> </w:delText>
              </w:r>
            </w:del>
          </w:p>
        </w:tc>
        <w:tc>
          <w:tcPr>
            <w:tcW w:w="960" w:type="dxa"/>
            <w:tcBorders>
              <w:top w:val="nil"/>
              <w:left w:val="nil"/>
              <w:right w:val="nil"/>
            </w:tcBorders>
            <w:shd w:val="clear" w:color="auto" w:fill="auto"/>
            <w:tcMar>
              <w:top w:w="11" w:type="dxa"/>
              <w:left w:w="11" w:type="dxa"/>
              <w:bottom w:w="0" w:type="dxa"/>
              <w:right w:w="11" w:type="dxa"/>
            </w:tcMar>
            <w:vAlign w:val="bottom"/>
            <w:hideMark/>
            <w:tcPrChange w:id="4410" w:author="Aleksander Hansen" w:date="2013-02-16T21:16:00Z">
              <w:tcPr>
                <w:tcW w:w="960" w:type="dxa"/>
                <w:gridSpan w:val="2"/>
                <w:tcBorders>
                  <w:top w:val="nil"/>
                  <w:left w:val="nil"/>
                  <w:bottom w:val="single" w:sz="4" w:space="0" w:color="000000"/>
                  <w:right w:val="nil"/>
                </w:tcBorders>
                <w:shd w:val="clear" w:color="auto" w:fill="FDE9D9"/>
                <w:tcMar>
                  <w:top w:w="11" w:type="dxa"/>
                  <w:left w:w="11" w:type="dxa"/>
                  <w:bottom w:w="0" w:type="dxa"/>
                  <w:right w:w="11" w:type="dxa"/>
                </w:tcMar>
                <w:vAlign w:val="bottom"/>
                <w:hideMark/>
              </w:tcPr>
            </w:tcPrChange>
          </w:tcPr>
          <w:p w14:paraId="57F7B53A" w14:textId="0C1562FA" w:rsidR="00994066" w:rsidRPr="00131842" w:rsidDel="00DD1297" w:rsidRDefault="00994066">
            <w:pPr>
              <w:rPr>
                <w:del w:id="4411" w:author="Aleksander Hansen" w:date="2013-02-16T21:22:00Z"/>
                <w:b/>
              </w:rPr>
              <w:pPrChange w:id="4412" w:author="Aleksander Hansen" w:date="2013-02-16T21:24:00Z">
                <w:pPr>
                  <w:pStyle w:val="Text"/>
                </w:pPr>
              </w:pPrChange>
            </w:pPr>
            <w:del w:id="4413" w:author="Aleksander Hansen" w:date="2013-02-16T21:22:00Z">
              <w:r w:rsidRPr="00131842" w:rsidDel="00DD1297">
                <w:rPr>
                  <w:b/>
                </w:rPr>
                <w:delText>Return</w:delText>
              </w:r>
            </w:del>
          </w:p>
        </w:tc>
      </w:tr>
      <w:tr w:rsidR="00994066" w:rsidRPr="00131842" w:rsidDel="00DD1297" w14:paraId="5BEBE451" w14:textId="050F0A85" w:rsidTr="00DD1297">
        <w:trPr>
          <w:jc w:val="center"/>
          <w:del w:id="4414" w:author="Aleksander Hansen" w:date="2013-02-16T21:22:00Z"/>
          <w:trPrChange w:id="4415" w:author="Aleksander Hansen" w:date="2013-02-16T21:16:00Z">
            <w:trPr>
              <w:gridBefore w:val="1"/>
              <w:jc w:val="center"/>
            </w:trPr>
          </w:trPrChange>
        </w:trPr>
        <w:tc>
          <w:tcPr>
            <w:tcW w:w="1120" w:type="dxa"/>
            <w:tcBorders>
              <w:left w:val="nil"/>
              <w:bottom w:val="nil"/>
              <w:right w:val="nil"/>
            </w:tcBorders>
            <w:shd w:val="clear" w:color="auto" w:fill="auto"/>
            <w:tcMar>
              <w:top w:w="11" w:type="dxa"/>
              <w:left w:w="11" w:type="dxa"/>
              <w:bottom w:w="0" w:type="dxa"/>
              <w:right w:w="11" w:type="dxa"/>
            </w:tcMar>
            <w:vAlign w:val="bottom"/>
            <w:hideMark/>
            <w:tcPrChange w:id="4416" w:author="Aleksander Hansen" w:date="2013-02-16T21:16:00Z">
              <w:tcPr>
                <w:tcW w:w="1120" w:type="dxa"/>
                <w:gridSpan w:val="2"/>
                <w:tcBorders>
                  <w:top w:val="single" w:sz="4" w:space="0" w:color="000000"/>
                  <w:left w:val="nil"/>
                  <w:bottom w:val="nil"/>
                  <w:right w:val="nil"/>
                </w:tcBorders>
                <w:shd w:val="clear" w:color="auto" w:fill="auto"/>
                <w:tcMar>
                  <w:top w:w="11" w:type="dxa"/>
                  <w:left w:w="11" w:type="dxa"/>
                  <w:bottom w:w="0" w:type="dxa"/>
                  <w:right w:w="11" w:type="dxa"/>
                </w:tcMar>
                <w:vAlign w:val="bottom"/>
                <w:hideMark/>
              </w:tcPr>
            </w:tcPrChange>
          </w:tcPr>
          <w:p w14:paraId="20EDA335" w14:textId="517AF73F" w:rsidR="00994066" w:rsidRPr="00131842" w:rsidDel="00DD1297" w:rsidRDefault="00994066">
            <w:pPr>
              <w:rPr>
                <w:del w:id="4417" w:author="Aleksander Hansen" w:date="2013-02-16T21:22:00Z"/>
              </w:rPr>
              <w:pPrChange w:id="4418" w:author="Aleksander Hansen" w:date="2013-02-16T21:24:00Z">
                <w:pPr>
                  <w:pStyle w:val="Text"/>
                </w:pPr>
              </w:pPrChange>
            </w:pPr>
            <w:del w:id="4419" w:author="Aleksander Hansen" w:date="2013-02-16T21:22:00Z">
              <w:r w:rsidRPr="00131842" w:rsidDel="00DD1297">
                <w:delText>120</w:delText>
              </w:r>
            </w:del>
          </w:p>
        </w:tc>
        <w:tc>
          <w:tcPr>
            <w:tcW w:w="1488" w:type="dxa"/>
            <w:tcBorders>
              <w:left w:val="nil"/>
              <w:bottom w:val="nil"/>
              <w:right w:val="nil"/>
            </w:tcBorders>
            <w:shd w:val="clear" w:color="auto" w:fill="auto"/>
            <w:tcMar>
              <w:top w:w="11" w:type="dxa"/>
              <w:left w:w="11" w:type="dxa"/>
              <w:bottom w:w="0" w:type="dxa"/>
              <w:right w:w="11" w:type="dxa"/>
            </w:tcMar>
            <w:vAlign w:val="bottom"/>
            <w:hideMark/>
            <w:tcPrChange w:id="4420" w:author="Aleksander Hansen" w:date="2013-02-16T21:16:00Z">
              <w:tcPr>
                <w:tcW w:w="1488" w:type="dxa"/>
                <w:gridSpan w:val="2"/>
                <w:tcBorders>
                  <w:top w:val="single" w:sz="4" w:space="0" w:color="000000"/>
                  <w:left w:val="nil"/>
                  <w:bottom w:val="nil"/>
                  <w:right w:val="nil"/>
                </w:tcBorders>
                <w:shd w:val="clear" w:color="auto" w:fill="auto"/>
                <w:tcMar>
                  <w:top w:w="11" w:type="dxa"/>
                  <w:left w:w="11" w:type="dxa"/>
                  <w:bottom w:w="0" w:type="dxa"/>
                  <w:right w:w="11" w:type="dxa"/>
                </w:tcMar>
                <w:vAlign w:val="bottom"/>
                <w:hideMark/>
              </w:tcPr>
            </w:tcPrChange>
          </w:tcPr>
          <w:p w14:paraId="579AF07C" w14:textId="756C1C5A" w:rsidR="00994066" w:rsidRPr="00131842" w:rsidDel="00DD1297" w:rsidRDefault="00994066">
            <w:pPr>
              <w:rPr>
                <w:del w:id="4421" w:author="Aleksander Hansen" w:date="2013-02-16T21:22:00Z"/>
              </w:rPr>
              <w:pPrChange w:id="4422" w:author="Aleksander Hansen" w:date="2013-02-16T21:24:00Z">
                <w:pPr>
                  <w:pStyle w:val="Text"/>
                </w:pPr>
              </w:pPrChange>
            </w:pPr>
            <w:del w:id="4423" w:author="Aleksander Hansen" w:date="2013-02-16T21:22:00Z">
              <w:r w:rsidRPr="00131842" w:rsidDel="00DD1297">
                <w:delText>6/24/2009</w:delText>
              </w:r>
            </w:del>
          </w:p>
        </w:tc>
        <w:tc>
          <w:tcPr>
            <w:tcW w:w="1354" w:type="dxa"/>
            <w:tcBorders>
              <w:left w:val="nil"/>
              <w:bottom w:val="nil"/>
              <w:right w:val="nil"/>
            </w:tcBorders>
            <w:shd w:val="clear" w:color="auto" w:fill="auto"/>
            <w:tcMar>
              <w:top w:w="11" w:type="dxa"/>
              <w:left w:w="11" w:type="dxa"/>
              <w:bottom w:w="0" w:type="dxa"/>
              <w:right w:w="11" w:type="dxa"/>
            </w:tcMar>
            <w:vAlign w:val="bottom"/>
            <w:hideMark/>
            <w:tcPrChange w:id="4424" w:author="Aleksander Hansen" w:date="2013-02-16T21:16:00Z">
              <w:tcPr>
                <w:tcW w:w="1354" w:type="dxa"/>
                <w:gridSpan w:val="2"/>
                <w:tcBorders>
                  <w:top w:val="single" w:sz="4" w:space="0" w:color="000000"/>
                  <w:left w:val="nil"/>
                  <w:bottom w:val="nil"/>
                  <w:right w:val="nil"/>
                </w:tcBorders>
                <w:shd w:val="clear" w:color="auto" w:fill="auto"/>
                <w:tcMar>
                  <w:top w:w="11" w:type="dxa"/>
                  <w:left w:w="11" w:type="dxa"/>
                  <w:bottom w:w="0" w:type="dxa"/>
                  <w:right w:w="11" w:type="dxa"/>
                </w:tcMar>
                <w:vAlign w:val="bottom"/>
                <w:hideMark/>
              </w:tcPr>
            </w:tcPrChange>
          </w:tcPr>
          <w:p w14:paraId="6E08A2C8" w14:textId="4F889B2F" w:rsidR="00994066" w:rsidRPr="00131842" w:rsidDel="00DD1297" w:rsidRDefault="00994066">
            <w:pPr>
              <w:rPr>
                <w:del w:id="4425" w:author="Aleksander Hansen" w:date="2013-02-16T21:22:00Z"/>
              </w:rPr>
              <w:pPrChange w:id="4426" w:author="Aleksander Hansen" w:date="2013-02-16T21:24:00Z">
                <w:pPr>
                  <w:pStyle w:val="Text"/>
                </w:pPr>
              </w:pPrChange>
            </w:pPr>
            <w:del w:id="4427" w:author="Aleksander Hansen" w:date="2013-02-16T21:22:00Z">
              <w:r w:rsidRPr="00131842" w:rsidDel="00DD1297">
                <w:delText>23.47</w:delText>
              </w:r>
            </w:del>
          </w:p>
        </w:tc>
        <w:tc>
          <w:tcPr>
            <w:tcW w:w="1429" w:type="dxa"/>
            <w:tcBorders>
              <w:left w:val="nil"/>
              <w:bottom w:val="nil"/>
              <w:right w:val="nil"/>
            </w:tcBorders>
            <w:shd w:val="clear" w:color="auto" w:fill="auto"/>
            <w:tcMar>
              <w:top w:w="11" w:type="dxa"/>
              <w:left w:w="11" w:type="dxa"/>
              <w:bottom w:w="0" w:type="dxa"/>
              <w:right w:w="11" w:type="dxa"/>
            </w:tcMar>
            <w:vAlign w:val="bottom"/>
            <w:hideMark/>
            <w:tcPrChange w:id="4428" w:author="Aleksander Hansen" w:date="2013-02-16T21:16:00Z">
              <w:tcPr>
                <w:tcW w:w="1429" w:type="dxa"/>
                <w:gridSpan w:val="2"/>
                <w:tcBorders>
                  <w:top w:val="single" w:sz="4" w:space="0" w:color="000000"/>
                  <w:left w:val="nil"/>
                  <w:bottom w:val="nil"/>
                  <w:right w:val="nil"/>
                </w:tcBorders>
                <w:shd w:val="clear" w:color="auto" w:fill="auto"/>
                <w:tcMar>
                  <w:top w:w="11" w:type="dxa"/>
                  <w:left w:w="11" w:type="dxa"/>
                  <w:bottom w:w="0" w:type="dxa"/>
                  <w:right w:w="11" w:type="dxa"/>
                </w:tcMar>
                <w:vAlign w:val="bottom"/>
                <w:hideMark/>
              </w:tcPr>
            </w:tcPrChange>
          </w:tcPr>
          <w:p w14:paraId="5C59B569" w14:textId="46B648E5" w:rsidR="00994066" w:rsidRPr="00131842" w:rsidDel="00DD1297" w:rsidRDefault="00994066">
            <w:pPr>
              <w:rPr>
                <w:del w:id="4429" w:author="Aleksander Hansen" w:date="2013-02-16T21:22:00Z"/>
              </w:rPr>
              <w:pPrChange w:id="4430" w:author="Aleksander Hansen" w:date="2013-02-16T21:24:00Z">
                <w:pPr>
                  <w:pStyle w:val="Text"/>
                </w:pPr>
              </w:pPrChange>
            </w:pPr>
            <w:del w:id="4431" w:author="Aleksander Hansen" w:date="2013-02-16T21:22:00Z">
              <w:r w:rsidRPr="00131842" w:rsidDel="00DD1297">
                <w:delText>1.006</w:delText>
              </w:r>
            </w:del>
          </w:p>
        </w:tc>
        <w:tc>
          <w:tcPr>
            <w:tcW w:w="1191" w:type="dxa"/>
            <w:tcBorders>
              <w:left w:val="nil"/>
              <w:bottom w:val="nil"/>
              <w:right w:val="nil"/>
            </w:tcBorders>
            <w:shd w:val="clear" w:color="auto" w:fill="auto"/>
            <w:tcMar>
              <w:top w:w="11" w:type="dxa"/>
              <w:left w:w="11" w:type="dxa"/>
              <w:bottom w:w="0" w:type="dxa"/>
              <w:right w:w="11" w:type="dxa"/>
            </w:tcMar>
            <w:vAlign w:val="bottom"/>
            <w:hideMark/>
            <w:tcPrChange w:id="4432" w:author="Aleksander Hansen" w:date="2013-02-16T21:16:00Z">
              <w:tcPr>
                <w:tcW w:w="1191" w:type="dxa"/>
                <w:gridSpan w:val="2"/>
                <w:tcBorders>
                  <w:top w:val="single" w:sz="4" w:space="0" w:color="000000"/>
                  <w:left w:val="nil"/>
                  <w:bottom w:val="nil"/>
                  <w:right w:val="nil"/>
                </w:tcBorders>
                <w:shd w:val="clear" w:color="auto" w:fill="auto"/>
                <w:tcMar>
                  <w:top w:w="11" w:type="dxa"/>
                  <w:left w:w="11" w:type="dxa"/>
                  <w:bottom w:w="0" w:type="dxa"/>
                  <w:right w:w="11" w:type="dxa"/>
                </w:tcMar>
                <w:vAlign w:val="bottom"/>
                <w:hideMark/>
              </w:tcPr>
            </w:tcPrChange>
          </w:tcPr>
          <w:p w14:paraId="7891666A" w14:textId="5A174578" w:rsidR="00994066" w:rsidRPr="00131842" w:rsidDel="00DD1297" w:rsidRDefault="00994066">
            <w:pPr>
              <w:rPr>
                <w:del w:id="4433" w:author="Aleksander Hansen" w:date="2013-02-16T21:22:00Z"/>
              </w:rPr>
              <w:pPrChange w:id="4434" w:author="Aleksander Hansen" w:date="2013-02-16T21:24:00Z">
                <w:pPr>
                  <w:pStyle w:val="Text"/>
                </w:pPr>
              </w:pPrChange>
            </w:pPr>
            <w:del w:id="4435" w:author="Aleksander Hansen" w:date="2013-02-16T21:22:00Z">
              <w:r w:rsidRPr="00131842" w:rsidDel="00DD1297">
                <w:delText>0.6%</w:delText>
              </w:r>
            </w:del>
          </w:p>
        </w:tc>
        <w:tc>
          <w:tcPr>
            <w:tcW w:w="1230" w:type="dxa"/>
            <w:tcBorders>
              <w:left w:val="nil"/>
              <w:bottom w:val="nil"/>
              <w:right w:val="nil"/>
            </w:tcBorders>
            <w:shd w:val="clear" w:color="auto" w:fill="auto"/>
            <w:tcMar>
              <w:top w:w="11" w:type="dxa"/>
              <w:left w:w="11" w:type="dxa"/>
              <w:bottom w:w="0" w:type="dxa"/>
              <w:right w:w="11" w:type="dxa"/>
            </w:tcMar>
            <w:vAlign w:val="bottom"/>
            <w:hideMark/>
            <w:tcPrChange w:id="4436" w:author="Aleksander Hansen" w:date="2013-02-16T21:16:00Z">
              <w:tcPr>
                <w:tcW w:w="1230" w:type="dxa"/>
                <w:gridSpan w:val="2"/>
                <w:tcBorders>
                  <w:top w:val="single" w:sz="4" w:space="0" w:color="auto"/>
                  <w:left w:val="nil"/>
                  <w:bottom w:val="nil"/>
                  <w:right w:val="nil"/>
                </w:tcBorders>
                <w:shd w:val="clear" w:color="auto" w:fill="auto"/>
                <w:tcMar>
                  <w:top w:w="11" w:type="dxa"/>
                  <w:left w:w="11" w:type="dxa"/>
                  <w:bottom w:w="0" w:type="dxa"/>
                  <w:right w:w="11" w:type="dxa"/>
                </w:tcMar>
                <w:vAlign w:val="bottom"/>
                <w:hideMark/>
              </w:tcPr>
            </w:tcPrChange>
          </w:tcPr>
          <w:p w14:paraId="7D12F893" w14:textId="49D0E2FC" w:rsidR="00994066" w:rsidRPr="00131842" w:rsidDel="00DD1297" w:rsidRDefault="00994066">
            <w:pPr>
              <w:rPr>
                <w:del w:id="4437" w:author="Aleksander Hansen" w:date="2013-02-16T21:22:00Z"/>
              </w:rPr>
              <w:pPrChange w:id="4438" w:author="Aleksander Hansen" w:date="2013-02-16T21:24:00Z">
                <w:pPr>
                  <w:pStyle w:val="Text"/>
                </w:pPr>
              </w:pPrChange>
            </w:pPr>
            <w:del w:id="4439" w:author="Aleksander Hansen" w:date="2013-02-16T21:22:00Z">
              <w:r w:rsidRPr="00131842" w:rsidDel="00DD1297">
                <w:delText>0.00%</w:delText>
              </w:r>
            </w:del>
          </w:p>
        </w:tc>
        <w:tc>
          <w:tcPr>
            <w:tcW w:w="288" w:type="dxa"/>
            <w:tcBorders>
              <w:left w:val="nil"/>
              <w:bottom w:val="nil"/>
              <w:right w:val="nil"/>
            </w:tcBorders>
            <w:shd w:val="clear" w:color="auto" w:fill="auto"/>
            <w:tcMar>
              <w:top w:w="11" w:type="dxa"/>
              <w:left w:w="11" w:type="dxa"/>
              <w:bottom w:w="0" w:type="dxa"/>
              <w:right w:w="11" w:type="dxa"/>
            </w:tcMar>
            <w:vAlign w:val="bottom"/>
            <w:hideMark/>
            <w:tcPrChange w:id="4440" w:author="Aleksander Hansen" w:date="2013-02-16T21:16:00Z">
              <w:tcPr>
                <w:tcW w:w="288" w:type="dxa"/>
                <w:gridSpan w:val="2"/>
                <w:tcBorders>
                  <w:top w:val="single" w:sz="4" w:space="0" w:color="auto"/>
                  <w:left w:val="nil"/>
                  <w:bottom w:val="nil"/>
                  <w:right w:val="nil"/>
                </w:tcBorders>
                <w:shd w:val="clear" w:color="auto" w:fill="auto"/>
                <w:tcMar>
                  <w:top w:w="11" w:type="dxa"/>
                  <w:left w:w="11" w:type="dxa"/>
                  <w:bottom w:w="0" w:type="dxa"/>
                  <w:right w:w="11" w:type="dxa"/>
                </w:tcMar>
                <w:vAlign w:val="bottom"/>
                <w:hideMark/>
              </w:tcPr>
            </w:tcPrChange>
          </w:tcPr>
          <w:p w14:paraId="5BD71A35" w14:textId="6DA0C7F1" w:rsidR="00994066" w:rsidRPr="00131842" w:rsidDel="00DD1297" w:rsidRDefault="00994066">
            <w:pPr>
              <w:rPr>
                <w:del w:id="4441" w:author="Aleksander Hansen" w:date="2013-02-16T21:22:00Z"/>
              </w:rPr>
              <w:pPrChange w:id="4442" w:author="Aleksander Hansen" w:date="2013-02-16T21:24:00Z">
                <w:pPr>
                  <w:pStyle w:val="Text"/>
                </w:pPr>
              </w:pPrChange>
            </w:pPr>
          </w:p>
        </w:tc>
        <w:tc>
          <w:tcPr>
            <w:tcW w:w="960" w:type="dxa"/>
            <w:tcBorders>
              <w:left w:val="nil"/>
              <w:bottom w:val="nil"/>
              <w:right w:val="nil"/>
            </w:tcBorders>
            <w:shd w:val="clear" w:color="auto" w:fill="auto"/>
            <w:tcMar>
              <w:top w:w="11" w:type="dxa"/>
              <w:left w:w="11" w:type="dxa"/>
              <w:bottom w:w="0" w:type="dxa"/>
              <w:right w:w="11" w:type="dxa"/>
            </w:tcMar>
            <w:vAlign w:val="bottom"/>
            <w:hideMark/>
            <w:tcPrChange w:id="4443" w:author="Aleksander Hansen" w:date="2013-02-16T21:16:00Z">
              <w:tcPr>
                <w:tcW w:w="960" w:type="dxa"/>
                <w:gridSpan w:val="2"/>
                <w:tcBorders>
                  <w:top w:val="single" w:sz="4" w:space="0" w:color="000000"/>
                  <w:left w:val="nil"/>
                  <w:bottom w:val="nil"/>
                  <w:right w:val="nil"/>
                </w:tcBorders>
                <w:shd w:val="clear" w:color="auto" w:fill="auto"/>
                <w:tcMar>
                  <w:top w:w="11" w:type="dxa"/>
                  <w:left w:w="11" w:type="dxa"/>
                  <w:bottom w:w="0" w:type="dxa"/>
                  <w:right w:w="11" w:type="dxa"/>
                </w:tcMar>
                <w:vAlign w:val="bottom"/>
                <w:hideMark/>
              </w:tcPr>
            </w:tcPrChange>
          </w:tcPr>
          <w:p w14:paraId="6615585D" w14:textId="4C23660E" w:rsidR="00994066" w:rsidRPr="00131842" w:rsidDel="00DD1297" w:rsidRDefault="00994066">
            <w:pPr>
              <w:rPr>
                <w:del w:id="4444" w:author="Aleksander Hansen" w:date="2013-02-16T21:22:00Z"/>
              </w:rPr>
              <w:pPrChange w:id="4445" w:author="Aleksander Hansen" w:date="2013-02-16T21:24:00Z">
                <w:pPr>
                  <w:pStyle w:val="Text"/>
                </w:pPr>
              </w:pPrChange>
            </w:pPr>
            <w:del w:id="4446" w:author="Aleksander Hansen" w:date="2013-02-16T21:22:00Z">
              <w:r w:rsidRPr="00131842" w:rsidDel="00DD1297">
                <w:delText xml:space="preserve"> .000031 </w:delText>
              </w:r>
            </w:del>
          </w:p>
        </w:tc>
      </w:tr>
      <w:tr w:rsidR="00994066" w:rsidRPr="00131842" w:rsidDel="00DD1297" w14:paraId="0F99AFEB" w14:textId="7DD3BD3F" w:rsidTr="00DD1297">
        <w:trPr>
          <w:jc w:val="center"/>
          <w:del w:id="4447" w:author="Aleksander Hansen" w:date="2013-02-16T21:22:00Z"/>
        </w:trPr>
        <w:tc>
          <w:tcPr>
            <w:tcW w:w="1120" w:type="dxa"/>
            <w:tcBorders>
              <w:top w:val="nil"/>
              <w:left w:val="nil"/>
              <w:bottom w:val="nil"/>
              <w:right w:val="nil"/>
            </w:tcBorders>
            <w:shd w:val="clear" w:color="auto" w:fill="auto"/>
            <w:tcMar>
              <w:top w:w="11" w:type="dxa"/>
              <w:left w:w="11" w:type="dxa"/>
              <w:bottom w:w="0" w:type="dxa"/>
              <w:right w:w="11" w:type="dxa"/>
            </w:tcMar>
            <w:vAlign w:val="bottom"/>
            <w:hideMark/>
          </w:tcPr>
          <w:p w14:paraId="03A2CCEC" w14:textId="2D134538" w:rsidR="00994066" w:rsidRPr="00131842" w:rsidDel="00DD1297" w:rsidRDefault="00994066">
            <w:pPr>
              <w:rPr>
                <w:del w:id="4448" w:author="Aleksander Hansen" w:date="2013-02-16T21:22:00Z"/>
              </w:rPr>
              <w:pPrChange w:id="4449" w:author="Aleksander Hansen" w:date="2013-02-16T21:24:00Z">
                <w:pPr>
                  <w:pStyle w:val="Text"/>
                </w:pPr>
              </w:pPrChange>
            </w:pPr>
            <w:del w:id="4450" w:author="Aleksander Hansen" w:date="2013-02-16T21:22:00Z">
              <w:r w:rsidRPr="00131842" w:rsidDel="00DD1297">
                <w:delText>119</w:delText>
              </w:r>
            </w:del>
          </w:p>
        </w:tc>
        <w:tc>
          <w:tcPr>
            <w:tcW w:w="1488" w:type="dxa"/>
            <w:tcBorders>
              <w:top w:val="nil"/>
              <w:left w:val="nil"/>
              <w:bottom w:val="nil"/>
              <w:right w:val="nil"/>
            </w:tcBorders>
            <w:shd w:val="clear" w:color="auto" w:fill="auto"/>
            <w:tcMar>
              <w:top w:w="11" w:type="dxa"/>
              <w:left w:w="11" w:type="dxa"/>
              <w:bottom w:w="0" w:type="dxa"/>
              <w:right w:w="11" w:type="dxa"/>
            </w:tcMar>
            <w:vAlign w:val="bottom"/>
            <w:hideMark/>
          </w:tcPr>
          <w:p w14:paraId="179C36E1" w14:textId="575331F6" w:rsidR="00994066" w:rsidRPr="00131842" w:rsidDel="00DD1297" w:rsidRDefault="00994066">
            <w:pPr>
              <w:rPr>
                <w:del w:id="4451" w:author="Aleksander Hansen" w:date="2013-02-16T21:22:00Z"/>
              </w:rPr>
              <w:pPrChange w:id="4452" w:author="Aleksander Hansen" w:date="2013-02-16T21:24:00Z">
                <w:pPr>
                  <w:pStyle w:val="Text"/>
                </w:pPr>
              </w:pPrChange>
            </w:pPr>
            <w:del w:id="4453" w:author="Aleksander Hansen" w:date="2013-02-16T21:22:00Z">
              <w:r w:rsidRPr="00131842" w:rsidDel="00DD1297">
                <w:delText>6/23/2009</w:delText>
              </w:r>
            </w:del>
          </w:p>
        </w:tc>
        <w:tc>
          <w:tcPr>
            <w:tcW w:w="1354" w:type="dxa"/>
            <w:tcBorders>
              <w:top w:val="nil"/>
              <w:left w:val="nil"/>
              <w:bottom w:val="nil"/>
              <w:right w:val="nil"/>
            </w:tcBorders>
            <w:shd w:val="clear" w:color="auto" w:fill="auto"/>
            <w:tcMar>
              <w:top w:w="11" w:type="dxa"/>
              <w:left w:w="11" w:type="dxa"/>
              <w:bottom w:w="0" w:type="dxa"/>
              <w:right w:w="11" w:type="dxa"/>
            </w:tcMar>
            <w:vAlign w:val="bottom"/>
            <w:hideMark/>
          </w:tcPr>
          <w:p w14:paraId="5EF2119B" w14:textId="2DB0822F" w:rsidR="00994066" w:rsidRPr="00131842" w:rsidDel="00DD1297" w:rsidRDefault="00994066">
            <w:pPr>
              <w:rPr>
                <w:del w:id="4454" w:author="Aleksander Hansen" w:date="2013-02-16T21:22:00Z"/>
              </w:rPr>
              <w:pPrChange w:id="4455" w:author="Aleksander Hansen" w:date="2013-02-16T21:24:00Z">
                <w:pPr>
                  <w:pStyle w:val="Text"/>
                </w:pPr>
              </w:pPrChange>
            </w:pPr>
            <w:del w:id="4456" w:author="Aleksander Hansen" w:date="2013-02-16T21:22:00Z">
              <w:r w:rsidRPr="00131842" w:rsidDel="00DD1297">
                <w:delText>23.34</w:delText>
              </w:r>
            </w:del>
          </w:p>
        </w:tc>
        <w:tc>
          <w:tcPr>
            <w:tcW w:w="1429" w:type="dxa"/>
            <w:tcBorders>
              <w:top w:val="nil"/>
              <w:left w:val="nil"/>
              <w:bottom w:val="nil"/>
              <w:right w:val="nil"/>
            </w:tcBorders>
            <w:shd w:val="clear" w:color="auto" w:fill="auto"/>
            <w:tcMar>
              <w:top w:w="11" w:type="dxa"/>
              <w:left w:w="11" w:type="dxa"/>
              <w:bottom w:w="0" w:type="dxa"/>
              <w:right w:w="11" w:type="dxa"/>
            </w:tcMar>
            <w:vAlign w:val="bottom"/>
            <w:hideMark/>
          </w:tcPr>
          <w:p w14:paraId="079A462C" w14:textId="677F1A6A" w:rsidR="00994066" w:rsidRPr="00131842" w:rsidDel="00DD1297" w:rsidRDefault="00994066">
            <w:pPr>
              <w:rPr>
                <w:del w:id="4457" w:author="Aleksander Hansen" w:date="2013-02-16T21:22:00Z"/>
              </w:rPr>
              <w:pPrChange w:id="4458" w:author="Aleksander Hansen" w:date="2013-02-16T21:24:00Z">
                <w:pPr>
                  <w:pStyle w:val="Text"/>
                </w:pPr>
              </w:pPrChange>
            </w:pPr>
            <w:del w:id="4459" w:author="Aleksander Hansen" w:date="2013-02-16T21:22:00Z">
              <w:r w:rsidRPr="00131842" w:rsidDel="00DD1297">
                <w:delText>1.003</w:delText>
              </w:r>
            </w:del>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
          <w:p w14:paraId="4482B7D0" w14:textId="12255071" w:rsidR="00994066" w:rsidRPr="00131842" w:rsidDel="00DD1297" w:rsidRDefault="00994066">
            <w:pPr>
              <w:rPr>
                <w:del w:id="4460" w:author="Aleksander Hansen" w:date="2013-02-16T21:22:00Z"/>
              </w:rPr>
              <w:pPrChange w:id="4461" w:author="Aleksander Hansen" w:date="2013-02-16T21:24:00Z">
                <w:pPr>
                  <w:pStyle w:val="Text"/>
                </w:pPr>
              </w:pPrChange>
            </w:pPr>
            <w:del w:id="4462" w:author="Aleksander Hansen" w:date="2013-02-16T21:22:00Z">
              <w:r w:rsidRPr="00131842" w:rsidDel="00DD1297">
                <w:delText>0.3%</w:delText>
              </w:r>
            </w:del>
          </w:p>
        </w:tc>
        <w:tc>
          <w:tcPr>
            <w:tcW w:w="1230" w:type="dxa"/>
            <w:tcBorders>
              <w:top w:val="nil"/>
              <w:left w:val="nil"/>
              <w:bottom w:val="nil"/>
              <w:right w:val="nil"/>
            </w:tcBorders>
            <w:shd w:val="clear" w:color="auto" w:fill="auto"/>
            <w:tcMar>
              <w:top w:w="11" w:type="dxa"/>
              <w:left w:w="11" w:type="dxa"/>
              <w:bottom w:w="0" w:type="dxa"/>
              <w:right w:w="11" w:type="dxa"/>
            </w:tcMar>
            <w:vAlign w:val="bottom"/>
            <w:hideMark/>
          </w:tcPr>
          <w:p w14:paraId="65D27862" w14:textId="3C8BC329" w:rsidR="00994066" w:rsidRPr="00131842" w:rsidDel="00DD1297" w:rsidRDefault="00994066">
            <w:pPr>
              <w:rPr>
                <w:del w:id="4463" w:author="Aleksander Hansen" w:date="2013-02-16T21:22:00Z"/>
              </w:rPr>
              <w:pPrChange w:id="4464" w:author="Aleksander Hansen" w:date="2013-02-16T21:24:00Z">
                <w:pPr>
                  <w:pStyle w:val="Text"/>
                </w:pPr>
              </w:pPrChange>
            </w:pPr>
            <w:del w:id="4465" w:author="Aleksander Hansen" w:date="2013-02-16T21:22:00Z">
              <w:r w:rsidRPr="00131842" w:rsidDel="00DD1297">
                <w:delText>0.00%</w:delText>
              </w:r>
            </w:del>
          </w:p>
        </w:tc>
        <w:tc>
          <w:tcPr>
            <w:tcW w:w="288" w:type="dxa"/>
            <w:tcBorders>
              <w:top w:val="nil"/>
              <w:left w:val="nil"/>
              <w:bottom w:val="nil"/>
              <w:right w:val="nil"/>
            </w:tcBorders>
            <w:shd w:val="clear" w:color="auto" w:fill="auto"/>
            <w:tcMar>
              <w:top w:w="11" w:type="dxa"/>
              <w:left w:w="11" w:type="dxa"/>
              <w:bottom w:w="0" w:type="dxa"/>
              <w:right w:w="11" w:type="dxa"/>
            </w:tcMar>
            <w:vAlign w:val="bottom"/>
            <w:hideMark/>
          </w:tcPr>
          <w:p w14:paraId="56612EED" w14:textId="58CADA01" w:rsidR="00994066" w:rsidRPr="00131842" w:rsidDel="00DD1297" w:rsidRDefault="00994066">
            <w:pPr>
              <w:rPr>
                <w:del w:id="4466" w:author="Aleksander Hansen" w:date="2013-02-16T21:22:00Z"/>
              </w:rPr>
              <w:pPrChange w:id="4467" w:author="Aleksander Hansen" w:date="2013-02-16T21:24:00Z">
                <w:pPr>
                  <w:pStyle w:val="Text"/>
                </w:pPr>
              </w:pPrChange>
            </w:pPr>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
          <w:p w14:paraId="69522671" w14:textId="791A3798" w:rsidR="00994066" w:rsidRPr="00131842" w:rsidDel="00DD1297" w:rsidRDefault="00994066">
            <w:pPr>
              <w:rPr>
                <w:del w:id="4468" w:author="Aleksander Hansen" w:date="2013-02-16T21:22:00Z"/>
              </w:rPr>
              <w:pPrChange w:id="4469" w:author="Aleksander Hansen" w:date="2013-02-16T21:24:00Z">
                <w:pPr>
                  <w:pStyle w:val="Text"/>
                </w:pPr>
              </w:pPrChange>
            </w:pPr>
            <w:del w:id="4470" w:author="Aleksander Hansen" w:date="2013-02-16T21:22:00Z">
              <w:r w:rsidRPr="00131842" w:rsidDel="00DD1297">
                <w:delText xml:space="preserve">0.000007 </w:delText>
              </w:r>
            </w:del>
          </w:p>
        </w:tc>
      </w:tr>
      <w:tr w:rsidR="00994066" w:rsidRPr="00131842" w:rsidDel="00DD1297" w14:paraId="3EA4C8A9" w14:textId="3434CCA9" w:rsidTr="00DD1297">
        <w:trPr>
          <w:jc w:val="center"/>
          <w:del w:id="4471" w:author="Aleksander Hansen" w:date="2013-02-16T21:22:00Z"/>
        </w:trPr>
        <w:tc>
          <w:tcPr>
            <w:tcW w:w="1120" w:type="dxa"/>
            <w:tcBorders>
              <w:top w:val="nil"/>
              <w:left w:val="nil"/>
              <w:bottom w:val="nil"/>
              <w:right w:val="nil"/>
            </w:tcBorders>
            <w:shd w:val="clear" w:color="auto" w:fill="auto"/>
            <w:tcMar>
              <w:top w:w="11" w:type="dxa"/>
              <w:left w:w="11" w:type="dxa"/>
              <w:bottom w:w="0" w:type="dxa"/>
              <w:right w:w="11" w:type="dxa"/>
            </w:tcMar>
            <w:vAlign w:val="bottom"/>
            <w:hideMark/>
          </w:tcPr>
          <w:p w14:paraId="15FE8F4F" w14:textId="3F1023FB" w:rsidR="00994066" w:rsidRPr="00131842" w:rsidDel="00DD1297" w:rsidRDefault="00994066">
            <w:pPr>
              <w:rPr>
                <w:del w:id="4472" w:author="Aleksander Hansen" w:date="2013-02-16T21:22:00Z"/>
              </w:rPr>
              <w:pPrChange w:id="4473" w:author="Aleksander Hansen" w:date="2013-02-16T21:24:00Z">
                <w:pPr>
                  <w:pStyle w:val="Text"/>
                </w:pPr>
              </w:pPrChange>
            </w:pPr>
            <w:del w:id="4474" w:author="Aleksander Hansen" w:date="2013-02-16T21:22:00Z">
              <w:r w:rsidRPr="00131842" w:rsidDel="00DD1297">
                <w:delText>118</w:delText>
              </w:r>
            </w:del>
          </w:p>
        </w:tc>
        <w:tc>
          <w:tcPr>
            <w:tcW w:w="1488" w:type="dxa"/>
            <w:tcBorders>
              <w:top w:val="nil"/>
              <w:left w:val="nil"/>
              <w:bottom w:val="nil"/>
              <w:right w:val="nil"/>
            </w:tcBorders>
            <w:shd w:val="clear" w:color="auto" w:fill="auto"/>
            <w:tcMar>
              <w:top w:w="11" w:type="dxa"/>
              <w:left w:w="11" w:type="dxa"/>
              <w:bottom w:w="0" w:type="dxa"/>
              <w:right w:w="11" w:type="dxa"/>
            </w:tcMar>
            <w:vAlign w:val="bottom"/>
            <w:hideMark/>
          </w:tcPr>
          <w:p w14:paraId="61CC815F" w14:textId="69412507" w:rsidR="00994066" w:rsidRPr="00131842" w:rsidDel="00DD1297" w:rsidRDefault="00994066">
            <w:pPr>
              <w:rPr>
                <w:del w:id="4475" w:author="Aleksander Hansen" w:date="2013-02-16T21:22:00Z"/>
              </w:rPr>
              <w:pPrChange w:id="4476" w:author="Aleksander Hansen" w:date="2013-02-16T21:24:00Z">
                <w:pPr>
                  <w:pStyle w:val="Text"/>
                </w:pPr>
              </w:pPrChange>
            </w:pPr>
            <w:del w:id="4477" w:author="Aleksander Hansen" w:date="2013-02-16T21:22:00Z">
              <w:r w:rsidRPr="00131842" w:rsidDel="00DD1297">
                <w:delText>6/22/2009</w:delText>
              </w:r>
            </w:del>
          </w:p>
        </w:tc>
        <w:tc>
          <w:tcPr>
            <w:tcW w:w="1354" w:type="dxa"/>
            <w:tcBorders>
              <w:top w:val="nil"/>
              <w:left w:val="nil"/>
              <w:bottom w:val="nil"/>
              <w:right w:val="nil"/>
            </w:tcBorders>
            <w:shd w:val="clear" w:color="auto" w:fill="auto"/>
            <w:tcMar>
              <w:top w:w="11" w:type="dxa"/>
              <w:left w:w="11" w:type="dxa"/>
              <w:bottom w:w="0" w:type="dxa"/>
              <w:right w:w="11" w:type="dxa"/>
            </w:tcMar>
            <w:vAlign w:val="bottom"/>
            <w:hideMark/>
          </w:tcPr>
          <w:p w14:paraId="7D8BF1C6" w14:textId="03367D60" w:rsidR="00994066" w:rsidRPr="00131842" w:rsidDel="00DD1297" w:rsidRDefault="00994066">
            <w:pPr>
              <w:rPr>
                <w:del w:id="4478" w:author="Aleksander Hansen" w:date="2013-02-16T21:22:00Z"/>
              </w:rPr>
              <w:pPrChange w:id="4479" w:author="Aleksander Hansen" w:date="2013-02-16T21:24:00Z">
                <w:pPr>
                  <w:pStyle w:val="Text"/>
                </w:pPr>
              </w:pPrChange>
            </w:pPr>
            <w:del w:id="4480" w:author="Aleksander Hansen" w:date="2013-02-16T21:22:00Z">
              <w:r w:rsidRPr="00131842" w:rsidDel="00DD1297">
                <w:delText>23.28</w:delText>
              </w:r>
            </w:del>
          </w:p>
        </w:tc>
        <w:tc>
          <w:tcPr>
            <w:tcW w:w="1429" w:type="dxa"/>
            <w:tcBorders>
              <w:top w:val="nil"/>
              <w:left w:val="nil"/>
              <w:bottom w:val="nil"/>
              <w:right w:val="nil"/>
            </w:tcBorders>
            <w:shd w:val="clear" w:color="auto" w:fill="auto"/>
            <w:tcMar>
              <w:top w:w="11" w:type="dxa"/>
              <w:left w:w="11" w:type="dxa"/>
              <w:bottom w:w="0" w:type="dxa"/>
              <w:right w:w="11" w:type="dxa"/>
            </w:tcMar>
            <w:vAlign w:val="bottom"/>
            <w:hideMark/>
          </w:tcPr>
          <w:p w14:paraId="7CC73814" w14:textId="5C747AB4" w:rsidR="00994066" w:rsidRPr="00131842" w:rsidDel="00DD1297" w:rsidRDefault="00994066">
            <w:pPr>
              <w:rPr>
                <w:del w:id="4481" w:author="Aleksander Hansen" w:date="2013-02-16T21:22:00Z"/>
              </w:rPr>
              <w:pPrChange w:id="4482" w:author="Aleksander Hansen" w:date="2013-02-16T21:24:00Z">
                <w:pPr>
                  <w:pStyle w:val="Text"/>
                </w:pPr>
              </w:pPrChange>
            </w:pPr>
            <w:del w:id="4483" w:author="Aleksander Hansen" w:date="2013-02-16T21:22:00Z">
              <w:r w:rsidRPr="00131842" w:rsidDel="00DD1297">
                <w:delText>0.967</w:delText>
              </w:r>
            </w:del>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
          <w:p w14:paraId="01BF60EA" w14:textId="7B943962" w:rsidR="00994066" w:rsidRPr="00131842" w:rsidDel="00DD1297" w:rsidRDefault="00994066">
            <w:pPr>
              <w:rPr>
                <w:del w:id="4484" w:author="Aleksander Hansen" w:date="2013-02-16T21:22:00Z"/>
              </w:rPr>
              <w:pPrChange w:id="4485" w:author="Aleksander Hansen" w:date="2013-02-16T21:24:00Z">
                <w:pPr>
                  <w:pStyle w:val="Text"/>
                </w:pPr>
              </w:pPrChange>
            </w:pPr>
            <w:del w:id="4486" w:author="Aleksander Hansen" w:date="2013-02-16T21:22:00Z">
              <w:r w:rsidRPr="00131842" w:rsidDel="00DD1297">
                <w:delText>-3.3%</w:delText>
              </w:r>
            </w:del>
          </w:p>
        </w:tc>
        <w:tc>
          <w:tcPr>
            <w:tcW w:w="1230" w:type="dxa"/>
            <w:tcBorders>
              <w:top w:val="nil"/>
              <w:left w:val="nil"/>
              <w:bottom w:val="nil"/>
              <w:right w:val="nil"/>
            </w:tcBorders>
            <w:shd w:val="clear" w:color="auto" w:fill="auto"/>
            <w:tcMar>
              <w:top w:w="11" w:type="dxa"/>
              <w:left w:w="11" w:type="dxa"/>
              <w:bottom w:w="0" w:type="dxa"/>
              <w:right w:w="11" w:type="dxa"/>
            </w:tcMar>
            <w:vAlign w:val="bottom"/>
            <w:hideMark/>
          </w:tcPr>
          <w:p w14:paraId="25F5980C" w14:textId="006A6E53" w:rsidR="00994066" w:rsidRPr="00131842" w:rsidDel="00DD1297" w:rsidRDefault="00994066">
            <w:pPr>
              <w:rPr>
                <w:del w:id="4487" w:author="Aleksander Hansen" w:date="2013-02-16T21:22:00Z"/>
              </w:rPr>
              <w:pPrChange w:id="4488" w:author="Aleksander Hansen" w:date="2013-02-16T21:24:00Z">
                <w:pPr>
                  <w:pStyle w:val="Text"/>
                </w:pPr>
              </w:pPrChange>
            </w:pPr>
            <w:del w:id="4489" w:author="Aleksander Hansen" w:date="2013-02-16T21:22:00Z">
              <w:r w:rsidRPr="00131842" w:rsidDel="00DD1297">
                <w:delText>0.12%</w:delText>
              </w:r>
            </w:del>
          </w:p>
        </w:tc>
        <w:tc>
          <w:tcPr>
            <w:tcW w:w="288" w:type="dxa"/>
            <w:tcBorders>
              <w:top w:val="nil"/>
              <w:left w:val="nil"/>
              <w:bottom w:val="nil"/>
              <w:right w:val="nil"/>
            </w:tcBorders>
            <w:shd w:val="clear" w:color="auto" w:fill="auto"/>
            <w:tcMar>
              <w:top w:w="11" w:type="dxa"/>
              <w:left w:w="11" w:type="dxa"/>
              <w:bottom w:w="0" w:type="dxa"/>
              <w:right w:w="11" w:type="dxa"/>
            </w:tcMar>
            <w:vAlign w:val="bottom"/>
            <w:hideMark/>
          </w:tcPr>
          <w:p w14:paraId="59D6D030" w14:textId="0E17143D" w:rsidR="00994066" w:rsidRPr="00131842" w:rsidDel="00DD1297" w:rsidRDefault="00994066">
            <w:pPr>
              <w:rPr>
                <w:del w:id="4490" w:author="Aleksander Hansen" w:date="2013-02-16T21:22:00Z"/>
              </w:rPr>
              <w:pPrChange w:id="4491" w:author="Aleksander Hansen" w:date="2013-02-16T21:24:00Z">
                <w:pPr>
                  <w:pStyle w:val="Text"/>
                </w:pPr>
              </w:pPrChange>
            </w:pPr>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
          <w:p w14:paraId="20FDAB63" w14:textId="2670107A" w:rsidR="00994066" w:rsidRPr="00131842" w:rsidDel="00DD1297" w:rsidRDefault="00994066">
            <w:pPr>
              <w:rPr>
                <w:del w:id="4492" w:author="Aleksander Hansen" w:date="2013-02-16T21:22:00Z"/>
              </w:rPr>
              <w:pPrChange w:id="4493" w:author="Aleksander Hansen" w:date="2013-02-16T21:24:00Z">
                <w:pPr>
                  <w:pStyle w:val="Text"/>
                </w:pPr>
              </w:pPrChange>
            </w:pPr>
            <w:del w:id="4494" w:author="Aleksander Hansen" w:date="2013-02-16T21:22:00Z">
              <w:r w:rsidRPr="00131842" w:rsidDel="00DD1297">
                <w:delText xml:space="preserve">0.001114 </w:delText>
              </w:r>
            </w:del>
          </w:p>
        </w:tc>
      </w:tr>
      <w:tr w:rsidR="00994066" w:rsidRPr="00131842" w:rsidDel="00DD1297" w14:paraId="7E542046" w14:textId="259506D5" w:rsidTr="00DD1297">
        <w:trPr>
          <w:jc w:val="center"/>
          <w:del w:id="4495" w:author="Aleksander Hansen" w:date="2013-02-16T21:22:00Z"/>
        </w:trPr>
        <w:tc>
          <w:tcPr>
            <w:tcW w:w="1120" w:type="dxa"/>
            <w:tcBorders>
              <w:top w:val="nil"/>
              <w:left w:val="nil"/>
              <w:bottom w:val="nil"/>
              <w:right w:val="nil"/>
            </w:tcBorders>
            <w:shd w:val="clear" w:color="auto" w:fill="auto"/>
            <w:tcMar>
              <w:top w:w="11" w:type="dxa"/>
              <w:left w:w="11" w:type="dxa"/>
              <w:bottom w:w="0" w:type="dxa"/>
              <w:right w:w="11" w:type="dxa"/>
            </w:tcMar>
            <w:vAlign w:val="bottom"/>
            <w:hideMark/>
          </w:tcPr>
          <w:p w14:paraId="52B2D11D" w14:textId="689C314B" w:rsidR="00994066" w:rsidRPr="00131842" w:rsidDel="00DD1297" w:rsidRDefault="00994066">
            <w:pPr>
              <w:rPr>
                <w:del w:id="4496" w:author="Aleksander Hansen" w:date="2013-02-16T21:22:00Z"/>
              </w:rPr>
              <w:pPrChange w:id="4497" w:author="Aleksander Hansen" w:date="2013-02-16T21:24:00Z">
                <w:pPr>
                  <w:pStyle w:val="Text"/>
                </w:pPr>
              </w:pPrChange>
            </w:pPr>
          </w:p>
        </w:tc>
        <w:tc>
          <w:tcPr>
            <w:tcW w:w="1488" w:type="dxa"/>
            <w:tcBorders>
              <w:top w:val="nil"/>
              <w:left w:val="nil"/>
              <w:bottom w:val="nil"/>
              <w:right w:val="nil"/>
            </w:tcBorders>
            <w:shd w:val="clear" w:color="auto" w:fill="auto"/>
            <w:tcMar>
              <w:top w:w="11" w:type="dxa"/>
              <w:left w:w="11" w:type="dxa"/>
              <w:bottom w:w="0" w:type="dxa"/>
              <w:right w:w="11" w:type="dxa"/>
            </w:tcMar>
            <w:vAlign w:val="bottom"/>
            <w:hideMark/>
          </w:tcPr>
          <w:p w14:paraId="310D1795" w14:textId="4B1BEDCA" w:rsidR="00994066" w:rsidRPr="00131842" w:rsidDel="00DD1297" w:rsidRDefault="00994066">
            <w:pPr>
              <w:rPr>
                <w:del w:id="4498" w:author="Aleksander Hansen" w:date="2013-02-16T21:22:00Z"/>
              </w:rPr>
              <w:pPrChange w:id="4499" w:author="Aleksander Hansen" w:date="2013-02-16T21:24:00Z">
                <w:pPr>
                  <w:pStyle w:val="Text"/>
                </w:pPr>
              </w:pPrChange>
            </w:pPr>
          </w:p>
        </w:tc>
        <w:tc>
          <w:tcPr>
            <w:tcW w:w="1354" w:type="dxa"/>
            <w:tcBorders>
              <w:top w:val="nil"/>
              <w:left w:val="nil"/>
              <w:bottom w:val="nil"/>
              <w:right w:val="nil"/>
            </w:tcBorders>
            <w:shd w:val="clear" w:color="auto" w:fill="auto"/>
            <w:tcMar>
              <w:top w:w="11" w:type="dxa"/>
              <w:left w:w="11" w:type="dxa"/>
              <w:bottom w:w="0" w:type="dxa"/>
              <w:right w:w="11" w:type="dxa"/>
            </w:tcMar>
            <w:vAlign w:val="bottom"/>
            <w:hideMark/>
          </w:tcPr>
          <w:p w14:paraId="5E4E84FF" w14:textId="097E30F5" w:rsidR="00994066" w:rsidRPr="00131842" w:rsidDel="00DD1297" w:rsidRDefault="00994066">
            <w:pPr>
              <w:rPr>
                <w:del w:id="4500" w:author="Aleksander Hansen" w:date="2013-02-16T21:22:00Z"/>
              </w:rPr>
              <w:pPrChange w:id="4501" w:author="Aleksander Hansen" w:date="2013-02-16T21:24:00Z">
                <w:pPr>
                  <w:pStyle w:val="Text"/>
                </w:pPr>
              </w:pPrChange>
            </w:pPr>
          </w:p>
        </w:tc>
        <w:tc>
          <w:tcPr>
            <w:tcW w:w="1429" w:type="dxa"/>
            <w:tcBorders>
              <w:top w:val="nil"/>
              <w:left w:val="nil"/>
              <w:bottom w:val="nil"/>
              <w:right w:val="nil"/>
            </w:tcBorders>
            <w:shd w:val="clear" w:color="auto" w:fill="auto"/>
            <w:tcMar>
              <w:top w:w="11" w:type="dxa"/>
              <w:left w:w="11" w:type="dxa"/>
              <w:bottom w:w="0" w:type="dxa"/>
              <w:right w:w="11" w:type="dxa"/>
            </w:tcMar>
            <w:vAlign w:val="bottom"/>
            <w:hideMark/>
          </w:tcPr>
          <w:p w14:paraId="05510AA0" w14:textId="4928E0EC" w:rsidR="00994066" w:rsidRPr="00131842" w:rsidDel="00DD1297" w:rsidRDefault="00994066">
            <w:pPr>
              <w:rPr>
                <w:del w:id="4502" w:author="Aleksander Hansen" w:date="2013-02-16T21:22:00Z"/>
              </w:rPr>
              <w:pPrChange w:id="4503" w:author="Aleksander Hansen" w:date="2013-02-16T21:24:00Z">
                <w:pPr>
                  <w:pStyle w:val="Text"/>
                </w:pPr>
              </w:pPrChange>
            </w:pPr>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
          <w:p w14:paraId="11114364" w14:textId="4049A73C" w:rsidR="00994066" w:rsidRPr="00131842" w:rsidDel="00DD1297" w:rsidRDefault="00994066">
            <w:pPr>
              <w:rPr>
                <w:del w:id="4504" w:author="Aleksander Hansen" w:date="2013-02-16T21:22:00Z"/>
              </w:rPr>
              <w:pPrChange w:id="4505" w:author="Aleksander Hansen" w:date="2013-02-16T21:24:00Z">
                <w:pPr>
                  <w:pStyle w:val="Text"/>
                </w:pPr>
              </w:pPrChange>
            </w:pPr>
          </w:p>
        </w:tc>
        <w:tc>
          <w:tcPr>
            <w:tcW w:w="1230" w:type="dxa"/>
            <w:tcBorders>
              <w:top w:val="nil"/>
              <w:left w:val="nil"/>
              <w:bottom w:val="nil"/>
              <w:right w:val="nil"/>
            </w:tcBorders>
            <w:shd w:val="clear" w:color="auto" w:fill="auto"/>
            <w:tcMar>
              <w:top w:w="11" w:type="dxa"/>
              <w:left w:w="11" w:type="dxa"/>
              <w:bottom w:w="0" w:type="dxa"/>
              <w:right w:w="11" w:type="dxa"/>
            </w:tcMar>
            <w:vAlign w:val="bottom"/>
            <w:hideMark/>
          </w:tcPr>
          <w:p w14:paraId="5E530DB2" w14:textId="64A1790B" w:rsidR="00994066" w:rsidRPr="00131842" w:rsidDel="00DD1297" w:rsidRDefault="00994066">
            <w:pPr>
              <w:rPr>
                <w:del w:id="4506" w:author="Aleksander Hansen" w:date="2013-02-16T21:22:00Z"/>
              </w:rPr>
              <w:pPrChange w:id="4507" w:author="Aleksander Hansen" w:date="2013-02-16T21:24:00Z">
                <w:pPr>
                  <w:pStyle w:val="Text"/>
                </w:pPr>
              </w:pPrChange>
            </w:pPr>
          </w:p>
        </w:tc>
        <w:tc>
          <w:tcPr>
            <w:tcW w:w="288" w:type="dxa"/>
            <w:tcBorders>
              <w:top w:val="nil"/>
              <w:left w:val="nil"/>
              <w:bottom w:val="nil"/>
              <w:right w:val="nil"/>
            </w:tcBorders>
            <w:shd w:val="clear" w:color="auto" w:fill="auto"/>
            <w:tcMar>
              <w:top w:w="11" w:type="dxa"/>
              <w:left w:w="11" w:type="dxa"/>
              <w:bottom w:w="0" w:type="dxa"/>
              <w:right w:w="11" w:type="dxa"/>
            </w:tcMar>
            <w:vAlign w:val="bottom"/>
            <w:hideMark/>
          </w:tcPr>
          <w:p w14:paraId="3341529C" w14:textId="21AD8971" w:rsidR="00994066" w:rsidRPr="00131842" w:rsidDel="00DD1297" w:rsidRDefault="00994066">
            <w:pPr>
              <w:rPr>
                <w:del w:id="4508" w:author="Aleksander Hansen" w:date="2013-02-16T21:22:00Z"/>
              </w:rPr>
              <w:pPrChange w:id="4509" w:author="Aleksander Hansen" w:date="2013-02-16T21:24:00Z">
                <w:pPr>
                  <w:pStyle w:val="Text"/>
                </w:pPr>
              </w:pPrChange>
            </w:pPr>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
          <w:p w14:paraId="6C0B088E" w14:textId="197E83DA" w:rsidR="00994066" w:rsidRPr="00131842" w:rsidDel="00DD1297" w:rsidRDefault="00994066">
            <w:pPr>
              <w:rPr>
                <w:del w:id="4510" w:author="Aleksander Hansen" w:date="2013-02-16T21:22:00Z"/>
              </w:rPr>
              <w:pPrChange w:id="4511" w:author="Aleksander Hansen" w:date="2013-02-16T21:24:00Z">
                <w:pPr>
                  <w:pStyle w:val="Text"/>
                </w:pPr>
              </w:pPrChange>
            </w:pPr>
          </w:p>
        </w:tc>
      </w:tr>
      <w:tr w:rsidR="00994066" w:rsidRPr="00131842" w:rsidDel="00DD1297" w14:paraId="3EA2AD69" w14:textId="05472677" w:rsidTr="00DD1297">
        <w:trPr>
          <w:jc w:val="center"/>
          <w:del w:id="4512" w:author="Aleksander Hansen" w:date="2013-02-16T21:22:00Z"/>
          <w:trPrChange w:id="4513" w:author="Aleksander Hansen" w:date="2013-02-16T21:16:00Z">
            <w:trPr>
              <w:gridBefore w:val="1"/>
              <w:jc w:val="center"/>
            </w:trPr>
          </w:trPrChange>
        </w:trPr>
        <w:tc>
          <w:tcPr>
            <w:tcW w:w="1120" w:type="dxa"/>
            <w:tcBorders>
              <w:top w:val="nil"/>
              <w:left w:val="nil"/>
              <w:bottom w:val="nil"/>
              <w:right w:val="nil"/>
            </w:tcBorders>
            <w:shd w:val="clear" w:color="auto" w:fill="auto"/>
            <w:tcMar>
              <w:top w:w="11" w:type="dxa"/>
              <w:left w:w="11" w:type="dxa"/>
              <w:bottom w:w="0" w:type="dxa"/>
              <w:right w:w="11" w:type="dxa"/>
            </w:tcMar>
            <w:vAlign w:val="bottom"/>
            <w:hideMark/>
            <w:tcPrChange w:id="4514" w:author="Aleksander Hansen" w:date="2013-02-16T21:16:00Z">
              <w:tcPr>
                <w:tcW w:w="1120"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7C6724D2" w14:textId="6133DB8A" w:rsidR="00994066" w:rsidRPr="00131842" w:rsidDel="00DD1297" w:rsidRDefault="00994066">
            <w:pPr>
              <w:rPr>
                <w:del w:id="4515" w:author="Aleksander Hansen" w:date="2013-02-16T21:22:00Z"/>
              </w:rPr>
              <w:pPrChange w:id="4516" w:author="Aleksander Hansen" w:date="2013-02-16T21:24:00Z">
                <w:pPr>
                  <w:pStyle w:val="Text"/>
                </w:pPr>
              </w:pPrChange>
            </w:pPr>
          </w:p>
        </w:tc>
        <w:tc>
          <w:tcPr>
            <w:tcW w:w="1488" w:type="dxa"/>
            <w:tcBorders>
              <w:top w:val="nil"/>
              <w:left w:val="nil"/>
              <w:bottom w:val="nil"/>
              <w:right w:val="nil"/>
            </w:tcBorders>
            <w:shd w:val="clear" w:color="auto" w:fill="auto"/>
            <w:tcMar>
              <w:top w:w="11" w:type="dxa"/>
              <w:left w:w="11" w:type="dxa"/>
              <w:bottom w:w="0" w:type="dxa"/>
              <w:right w:w="11" w:type="dxa"/>
            </w:tcMar>
            <w:vAlign w:val="bottom"/>
            <w:hideMark/>
            <w:tcPrChange w:id="4517" w:author="Aleksander Hansen" w:date="2013-02-16T21:16:00Z">
              <w:tcPr>
                <w:tcW w:w="1488"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1BFC9530" w14:textId="1D7A25E3" w:rsidR="00994066" w:rsidRPr="00131842" w:rsidDel="00DD1297" w:rsidRDefault="00994066">
            <w:pPr>
              <w:rPr>
                <w:del w:id="4518" w:author="Aleksander Hansen" w:date="2013-02-16T21:22:00Z"/>
              </w:rPr>
              <w:pPrChange w:id="4519" w:author="Aleksander Hansen" w:date="2013-02-16T21:24:00Z">
                <w:pPr>
                  <w:pStyle w:val="Text"/>
                </w:pPr>
              </w:pPrChange>
            </w:pPr>
          </w:p>
        </w:tc>
        <w:tc>
          <w:tcPr>
            <w:tcW w:w="1354" w:type="dxa"/>
            <w:tcBorders>
              <w:top w:val="nil"/>
              <w:left w:val="nil"/>
              <w:bottom w:val="nil"/>
              <w:right w:val="nil"/>
            </w:tcBorders>
            <w:shd w:val="clear" w:color="auto" w:fill="auto"/>
            <w:tcMar>
              <w:top w:w="11" w:type="dxa"/>
              <w:left w:w="11" w:type="dxa"/>
              <w:bottom w:w="0" w:type="dxa"/>
              <w:right w:w="11" w:type="dxa"/>
            </w:tcMar>
            <w:vAlign w:val="bottom"/>
            <w:hideMark/>
            <w:tcPrChange w:id="4520" w:author="Aleksander Hansen" w:date="2013-02-16T21:16:00Z">
              <w:tcPr>
                <w:tcW w:w="1354"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43F40085" w14:textId="720C2664" w:rsidR="00994066" w:rsidRPr="00131842" w:rsidDel="00DD1297" w:rsidRDefault="00994066">
            <w:pPr>
              <w:rPr>
                <w:del w:id="4521" w:author="Aleksander Hansen" w:date="2013-02-16T21:22:00Z"/>
                <w:b/>
              </w:rPr>
              <w:pPrChange w:id="4522" w:author="Aleksander Hansen" w:date="2013-02-16T21:24:00Z">
                <w:pPr>
                  <w:pStyle w:val="Text"/>
                </w:pPr>
              </w:pPrChange>
            </w:pPr>
            <w:del w:id="4523" w:author="Aleksander Hansen" w:date="2013-02-16T21:22:00Z">
              <w:r w:rsidRPr="00131842" w:rsidDel="00DD1297">
                <w:rPr>
                  <w:b/>
                </w:rPr>
                <w:delText>Average</w:delText>
              </w:r>
            </w:del>
          </w:p>
        </w:tc>
        <w:tc>
          <w:tcPr>
            <w:tcW w:w="1429" w:type="dxa"/>
            <w:tcBorders>
              <w:top w:val="nil"/>
              <w:left w:val="nil"/>
              <w:bottom w:val="nil"/>
              <w:right w:val="nil"/>
            </w:tcBorders>
            <w:shd w:val="clear" w:color="auto" w:fill="auto"/>
            <w:tcMar>
              <w:top w:w="11" w:type="dxa"/>
              <w:left w:w="11" w:type="dxa"/>
              <w:bottom w:w="0" w:type="dxa"/>
              <w:right w:w="11" w:type="dxa"/>
            </w:tcMar>
            <w:vAlign w:val="bottom"/>
            <w:hideMark/>
            <w:tcPrChange w:id="4524" w:author="Aleksander Hansen" w:date="2013-02-16T21:16:00Z">
              <w:tcPr>
                <w:tcW w:w="1429"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02C4BCFF" w14:textId="5729BB9E" w:rsidR="00994066" w:rsidRPr="00131842" w:rsidDel="00DD1297" w:rsidRDefault="00994066">
            <w:pPr>
              <w:rPr>
                <w:del w:id="4525" w:author="Aleksander Hansen" w:date="2013-02-16T21:22:00Z"/>
                <w:b/>
              </w:rPr>
              <w:pPrChange w:id="4526" w:author="Aleksander Hansen" w:date="2013-02-16T21:24:00Z">
                <w:pPr>
                  <w:pStyle w:val="Text"/>
                </w:pPr>
              </w:pPrChange>
            </w:pPr>
            <w:del w:id="4527" w:author="Aleksander Hansen" w:date="2013-02-16T21:22:00Z">
              <w:r w:rsidRPr="00131842" w:rsidDel="00DD1297">
                <w:rPr>
                  <w:b/>
                </w:rPr>
                <w:delText> </w:delText>
              </w:r>
            </w:del>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Change w:id="4528" w:author="Aleksander Hansen" w:date="2013-02-16T21:16:00Z">
              <w:tcPr>
                <w:tcW w:w="1191"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50932B79" w14:textId="770F8ED0" w:rsidR="00994066" w:rsidRPr="00131842" w:rsidDel="00DD1297" w:rsidRDefault="00994066">
            <w:pPr>
              <w:rPr>
                <w:del w:id="4529" w:author="Aleksander Hansen" w:date="2013-02-16T21:22:00Z"/>
                <w:b/>
              </w:rPr>
              <w:pPrChange w:id="4530" w:author="Aleksander Hansen" w:date="2013-02-16T21:24:00Z">
                <w:pPr>
                  <w:pStyle w:val="Text"/>
                </w:pPr>
              </w:pPrChange>
            </w:pPr>
            <w:del w:id="4531" w:author="Aleksander Hansen" w:date="2013-02-16T21:22:00Z">
              <w:r w:rsidRPr="00131842" w:rsidDel="00DD1297">
                <w:rPr>
                  <w:b/>
                </w:rPr>
                <w:delText>0.17%</w:delText>
              </w:r>
            </w:del>
          </w:p>
        </w:tc>
        <w:tc>
          <w:tcPr>
            <w:tcW w:w="1230" w:type="dxa"/>
            <w:tcBorders>
              <w:top w:val="nil"/>
              <w:left w:val="nil"/>
              <w:bottom w:val="nil"/>
              <w:right w:val="nil"/>
            </w:tcBorders>
            <w:shd w:val="clear" w:color="auto" w:fill="auto"/>
            <w:tcMar>
              <w:top w:w="11" w:type="dxa"/>
              <w:left w:w="11" w:type="dxa"/>
              <w:bottom w:w="0" w:type="dxa"/>
              <w:right w:w="11" w:type="dxa"/>
            </w:tcMar>
            <w:vAlign w:val="bottom"/>
            <w:hideMark/>
            <w:tcPrChange w:id="4532" w:author="Aleksander Hansen" w:date="2013-02-16T21:16:00Z">
              <w:tcPr>
                <w:tcW w:w="1230"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38F79A93" w14:textId="2AE6A96A" w:rsidR="00994066" w:rsidRPr="00131842" w:rsidDel="00DD1297" w:rsidRDefault="00994066">
            <w:pPr>
              <w:rPr>
                <w:del w:id="4533" w:author="Aleksander Hansen" w:date="2013-02-16T21:22:00Z"/>
                <w:b/>
              </w:rPr>
              <w:pPrChange w:id="4534" w:author="Aleksander Hansen" w:date="2013-02-16T21:24:00Z">
                <w:pPr>
                  <w:pStyle w:val="Text"/>
                </w:pPr>
              </w:pPrChange>
            </w:pPr>
          </w:p>
        </w:tc>
        <w:tc>
          <w:tcPr>
            <w:tcW w:w="288" w:type="dxa"/>
            <w:tcBorders>
              <w:top w:val="nil"/>
              <w:left w:val="nil"/>
              <w:bottom w:val="nil"/>
              <w:right w:val="nil"/>
            </w:tcBorders>
            <w:shd w:val="clear" w:color="auto" w:fill="auto"/>
            <w:tcMar>
              <w:top w:w="11" w:type="dxa"/>
              <w:left w:w="11" w:type="dxa"/>
              <w:bottom w:w="0" w:type="dxa"/>
              <w:right w:w="11" w:type="dxa"/>
            </w:tcMar>
            <w:vAlign w:val="bottom"/>
            <w:hideMark/>
            <w:tcPrChange w:id="4535" w:author="Aleksander Hansen" w:date="2013-02-16T21:16:00Z">
              <w:tcPr>
                <w:tcW w:w="288"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0DF1CD2D" w14:textId="6DFE180E" w:rsidR="00994066" w:rsidRPr="00131842" w:rsidDel="00DD1297" w:rsidRDefault="00994066">
            <w:pPr>
              <w:rPr>
                <w:del w:id="4536" w:author="Aleksander Hansen" w:date="2013-02-16T21:22:00Z"/>
                <w:b/>
              </w:rPr>
              <w:pPrChange w:id="4537" w:author="Aleksander Hansen" w:date="2013-02-16T21:24:00Z">
                <w:pPr>
                  <w:pStyle w:val="Text"/>
                </w:pPr>
              </w:pPrChange>
            </w:pPr>
            <w:del w:id="4538" w:author="Aleksander Hansen" w:date="2013-02-16T21:22:00Z">
              <w:r w:rsidRPr="00131842" w:rsidDel="00DD1297">
                <w:rPr>
                  <w:b/>
                </w:rPr>
                <w:delText> </w:delText>
              </w:r>
            </w:del>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Change w:id="4539" w:author="Aleksander Hansen" w:date="2013-02-16T21:16:00Z">
              <w:tcPr>
                <w:tcW w:w="960"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1058EDAD" w14:textId="47EDB50A" w:rsidR="00994066" w:rsidRPr="00131842" w:rsidDel="00DD1297" w:rsidRDefault="00994066">
            <w:pPr>
              <w:rPr>
                <w:del w:id="4540" w:author="Aleksander Hansen" w:date="2013-02-16T21:22:00Z"/>
                <w:b/>
              </w:rPr>
              <w:pPrChange w:id="4541" w:author="Aleksander Hansen" w:date="2013-02-16T21:24:00Z">
                <w:pPr>
                  <w:pStyle w:val="Text"/>
                </w:pPr>
              </w:pPrChange>
            </w:pPr>
          </w:p>
        </w:tc>
      </w:tr>
      <w:tr w:rsidR="00994066" w:rsidRPr="00131842" w:rsidDel="00DD1297" w14:paraId="0148A7A9" w14:textId="59C23A32" w:rsidTr="00DD1297">
        <w:trPr>
          <w:trHeight w:val="282"/>
          <w:jc w:val="center"/>
          <w:del w:id="4542" w:author="Aleksander Hansen" w:date="2013-02-16T21:22:00Z"/>
          <w:trPrChange w:id="4543" w:author="Aleksander Hansen" w:date="2013-02-16T21:16:00Z">
            <w:trPr>
              <w:gridBefore w:val="1"/>
              <w:trHeight w:val="282"/>
              <w:jc w:val="center"/>
            </w:trPr>
          </w:trPrChange>
        </w:trPr>
        <w:tc>
          <w:tcPr>
            <w:tcW w:w="1120" w:type="dxa"/>
            <w:tcBorders>
              <w:top w:val="nil"/>
              <w:left w:val="nil"/>
              <w:bottom w:val="nil"/>
              <w:right w:val="nil"/>
            </w:tcBorders>
            <w:shd w:val="clear" w:color="auto" w:fill="auto"/>
            <w:tcMar>
              <w:top w:w="11" w:type="dxa"/>
              <w:left w:w="11" w:type="dxa"/>
              <w:bottom w:w="0" w:type="dxa"/>
              <w:right w:w="11" w:type="dxa"/>
            </w:tcMar>
            <w:vAlign w:val="bottom"/>
            <w:hideMark/>
            <w:tcPrChange w:id="4544" w:author="Aleksander Hansen" w:date="2013-02-16T21:16:00Z">
              <w:tcPr>
                <w:tcW w:w="1120"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01E36B64" w14:textId="159B50F1" w:rsidR="00994066" w:rsidRPr="00131842" w:rsidDel="00DD1297" w:rsidRDefault="00994066">
            <w:pPr>
              <w:rPr>
                <w:del w:id="4545" w:author="Aleksander Hansen" w:date="2013-02-16T21:22:00Z"/>
              </w:rPr>
              <w:pPrChange w:id="4546" w:author="Aleksander Hansen" w:date="2013-02-16T21:24:00Z">
                <w:pPr>
                  <w:pStyle w:val="Text"/>
                </w:pPr>
              </w:pPrChange>
            </w:pPr>
          </w:p>
        </w:tc>
        <w:tc>
          <w:tcPr>
            <w:tcW w:w="1488" w:type="dxa"/>
            <w:tcBorders>
              <w:top w:val="nil"/>
              <w:left w:val="nil"/>
              <w:bottom w:val="nil"/>
              <w:right w:val="nil"/>
            </w:tcBorders>
            <w:shd w:val="clear" w:color="auto" w:fill="auto"/>
            <w:tcMar>
              <w:top w:w="11" w:type="dxa"/>
              <w:left w:w="11" w:type="dxa"/>
              <w:bottom w:w="0" w:type="dxa"/>
              <w:right w:w="11" w:type="dxa"/>
            </w:tcMar>
            <w:vAlign w:val="bottom"/>
            <w:hideMark/>
            <w:tcPrChange w:id="4547" w:author="Aleksander Hansen" w:date="2013-02-16T21:16:00Z">
              <w:tcPr>
                <w:tcW w:w="1488"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0C9B916E" w14:textId="027CD963" w:rsidR="00994066" w:rsidRPr="00131842" w:rsidDel="00DD1297" w:rsidRDefault="00994066">
            <w:pPr>
              <w:rPr>
                <w:del w:id="4548" w:author="Aleksander Hansen" w:date="2013-02-16T21:22:00Z"/>
              </w:rPr>
              <w:pPrChange w:id="4549" w:author="Aleksander Hansen" w:date="2013-02-16T21:24:00Z">
                <w:pPr>
                  <w:pStyle w:val="Text"/>
                </w:pPr>
              </w:pPrChange>
            </w:pPr>
          </w:p>
        </w:tc>
        <w:tc>
          <w:tcPr>
            <w:tcW w:w="1354" w:type="dxa"/>
            <w:tcBorders>
              <w:top w:val="nil"/>
              <w:left w:val="nil"/>
              <w:bottom w:val="nil"/>
              <w:right w:val="nil"/>
            </w:tcBorders>
            <w:shd w:val="clear" w:color="auto" w:fill="auto"/>
            <w:tcMar>
              <w:top w:w="11" w:type="dxa"/>
              <w:left w:w="11" w:type="dxa"/>
              <w:bottom w:w="0" w:type="dxa"/>
              <w:right w:w="11" w:type="dxa"/>
            </w:tcMar>
            <w:vAlign w:val="bottom"/>
            <w:hideMark/>
            <w:tcPrChange w:id="4550" w:author="Aleksander Hansen" w:date="2013-02-16T21:16:00Z">
              <w:tcPr>
                <w:tcW w:w="1354"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4726E1FC" w14:textId="0AAC6869" w:rsidR="00994066" w:rsidRPr="00131842" w:rsidDel="00DD1297" w:rsidRDefault="00994066">
            <w:pPr>
              <w:rPr>
                <w:del w:id="4551" w:author="Aleksander Hansen" w:date="2013-02-16T21:22:00Z"/>
                <w:b/>
              </w:rPr>
              <w:pPrChange w:id="4552" w:author="Aleksander Hansen" w:date="2013-02-16T21:24:00Z">
                <w:pPr>
                  <w:pStyle w:val="Text"/>
                </w:pPr>
              </w:pPrChange>
            </w:pPr>
            <w:del w:id="4553" w:author="Aleksander Hansen" w:date="2013-02-16T21:22:00Z">
              <w:r w:rsidRPr="00131842" w:rsidDel="00DD1297">
                <w:rPr>
                  <w:b/>
                </w:rPr>
                <w:delText>Sum</w:delText>
              </w:r>
            </w:del>
          </w:p>
        </w:tc>
        <w:tc>
          <w:tcPr>
            <w:tcW w:w="1429" w:type="dxa"/>
            <w:tcBorders>
              <w:top w:val="nil"/>
              <w:left w:val="nil"/>
              <w:bottom w:val="nil"/>
              <w:right w:val="nil"/>
            </w:tcBorders>
            <w:shd w:val="clear" w:color="auto" w:fill="auto"/>
            <w:tcMar>
              <w:top w:w="11" w:type="dxa"/>
              <w:left w:w="11" w:type="dxa"/>
              <w:bottom w:w="0" w:type="dxa"/>
              <w:right w:w="11" w:type="dxa"/>
            </w:tcMar>
            <w:vAlign w:val="bottom"/>
            <w:hideMark/>
            <w:tcPrChange w:id="4554" w:author="Aleksander Hansen" w:date="2013-02-16T21:16:00Z">
              <w:tcPr>
                <w:tcW w:w="1429"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39B853C9" w14:textId="132E3587" w:rsidR="00994066" w:rsidRPr="00131842" w:rsidDel="00DD1297" w:rsidRDefault="00994066">
            <w:pPr>
              <w:rPr>
                <w:del w:id="4555" w:author="Aleksander Hansen" w:date="2013-02-16T21:22:00Z"/>
                <w:b/>
              </w:rPr>
              <w:pPrChange w:id="4556" w:author="Aleksander Hansen" w:date="2013-02-16T21:24:00Z">
                <w:pPr>
                  <w:pStyle w:val="Text"/>
                </w:pPr>
              </w:pPrChange>
            </w:pPr>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Change w:id="4557" w:author="Aleksander Hansen" w:date="2013-02-16T21:16:00Z">
              <w:tcPr>
                <w:tcW w:w="1191"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6F730901" w14:textId="6EC83B0C" w:rsidR="00994066" w:rsidRPr="00131842" w:rsidDel="00DD1297" w:rsidRDefault="00994066">
            <w:pPr>
              <w:rPr>
                <w:del w:id="4558" w:author="Aleksander Hansen" w:date="2013-02-16T21:22:00Z"/>
                <w:b/>
              </w:rPr>
              <w:pPrChange w:id="4559" w:author="Aleksander Hansen" w:date="2013-02-16T21:24:00Z">
                <w:pPr>
                  <w:pStyle w:val="Text"/>
                </w:pPr>
              </w:pPrChange>
            </w:pPr>
            <w:del w:id="4560" w:author="Aleksander Hansen" w:date="2013-02-16T21:22:00Z">
              <w:r w:rsidRPr="00131842" w:rsidDel="00DD1297">
                <w:rPr>
                  <w:b/>
                </w:rPr>
                <w:delText>20.13%</w:delText>
              </w:r>
            </w:del>
          </w:p>
        </w:tc>
        <w:tc>
          <w:tcPr>
            <w:tcW w:w="1230" w:type="dxa"/>
            <w:tcBorders>
              <w:top w:val="nil"/>
              <w:left w:val="nil"/>
              <w:bottom w:val="nil"/>
              <w:right w:val="nil"/>
            </w:tcBorders>
            <w:shd w:val="clear" w:color="auto" w:fill="auto"/>
            <w:tcMar>
              <w:top w:w="11" w:type="dxa"/>
              <w:left w:w="11" w:type="dxa"/>
              <w:bottom w:w="0" w:type="dxa"/>
              <w:right w:w="11" w:type="dxa"/>
            </w:tcMar>
            <w:vAlign w:val="bottom"/>
            <w:hideMark/>
            <w:tcPrChange w:id="4561" w:author="Aleksander Hansen" w:date="2013-02-16T21:16:00Z">
              <w:tcPr>
                <w:tcW w:w="1230"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2B2D540A" w14:textId="128E231A" w:rsidR="00994066" w:rsidRPr="00131842" w:rsidDel="00DD1297" w:rsidRDefault="00994066">
            <w:pPr>
              <w:rPr>
                <w:del w:id="4562" w:author="Aleksander Hansen" w:date="2013-02-16T21:22:00Z"/>
                <w:b/>
              </w:rPr>
              <w:pPrChange w:id="4563" w:author="Aleksander Hansen" w:date="2013-02-16T21:24:00Z">
                <w:pPr>
                  <w:pStyle w:val="Text"/>
                </w:pPr>
              </w:pPrChange>
            </w:pPr>
            <w:del w:id="4564" w:author="Aleksander Hansen" w:date="2013-02-16T21:22:00Z">
              <w:r w:rsidRPr="00131842" w:rsidDel="00DD1297">
                <w:rPr>
                  <w:b/>
                </w:rPr>
                <w:delText>10.60%</w:delText>
              </w:r>
            </w:del>
          </w:p>
        </w:tc>
        <w:tc>
          <w:tcPr>
            <w:tcW w:w="288" w:type="dxa"/>
            <w:tcBorders>
              <w:top w:val="nil"/>
              <w:left w:val="nil"/>
              <w:bottom w:val="nil"/>
              <w:right w:val="nil"/>
            </w:tcBorders>
            <w:shd w:val="clear" w:color="auto" w:fill="auto"/>
            <w:tcMar>
              <w:top w:w="11" w:type="dxa"/>
              <w:left w:w="11" w:type="dxa"/>
              <w:bottom w:w="0" w:type="dxa"/>
              <w:right w:w="11" w:type="dxa"/>
            </w:tcMar>
            <w:vAlign w:val="bottom"/>
            <w:hideMark/>
            <w:tcPrChange w:id="4565" w:author="Aleksander Hansen" w:date="2013-02-16T21:16:00Z">
              <w:tcPr>
                <w:tcW w:w="288"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04FDD409" w14:textId="71E54F52" w:rsidR="00994066" w:rsidRPr="00131842" w:rsidDel="00DD1297" w:rsidRDefault="00994066">
            <w:pPr>
              <w:rPr>
                <w:del w:id="4566" w:author="Aleksander Hansen" w:date="2013-02-16T21:22:00Z"/>
                <w:b/>
              </w:rPr>
              <w:pPrChange w:id="4567" w:author="Aleksander Hansen" w:date="2013-02-16T21:24:00Z">
                <w:pPr>
                  <w:pStyle w:val="Text"/>
                </w:pPr>
              </w:pPrChange>
            </w:pPr>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Change w:id="4568" w:author="Aleksander Hansen" w:date="2013-02-16T21:16:00Z">
              <w:tcPr>
                <w:tcW w:w="960"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18BC0CED" w14:textId="0520E372" w:rsidR="00994066" w:rsidRPr="00131842" w:rsidDel="00DD1297" w:rsidRDefault="00994066">
            <w:pPr>
              <w:rPr>
                <w:del w:id="4569" w:author="Aleksander Hansen" w:date="2013-02-16T21:22:00Z"/>
                <w:b/>
              </w:rPr>
              <w:pPrChange w:id="4570" w:author="Aleksander Hansen" w:date="2013-02-16T21:24:00Z">
                <w:pPr>
                  <w:pStyle w:val="Text"/>
                </w:pPr>
              </w:pPrChange>
            </w:pPr>
            <w:del w:id="4571" w:author="Aleksander Hansen" w:date="2013-02-16T21:22:00Z">
              <w:r w:rsidRPr="00131842" w:rsidDel="00DD1297">
                <w:rPr>
                  <w:b/>
                </w:rPr>
                <w:delText xml:space="preserve">0.1063 </w:delText>
              </w:r>
            </w:del>
          </w:p>
        </w:tc>
      </w:tr>
      <w:tr w:rsidR="00994066" w:rsidRPr="00131842" w:rsidDel="00DD1297" w14:paraId="5AAD2A60" w14:textId="5DCFFA0D" w:rsidTr="00DD1297">
        <w:trPr>
          <w:jc w:val="center"/>
          <w:del w:id="4572" w:author="Aleksander Hansen" w:date="2013-02-16T21:22:00Z"/>
          <w:trPrChange w:id="4573" w:author="Aleksander Hansen" w:date="2013-02-16T21:16:00Z">
            <w:trPr>
              <w:gridBefore w:val="1"/>
              <w:jc w:val="center"/>
            </w:trPr>
          </w:trPrChange>
        </w:trPr>
        <w:tc>
          <w:tcPr>
            <w:tcW w:w="1120" w:type="dxa"/>
            <w:tcBorders>
              <w:top w:val="nil"/>
              <w:left w:val="nil"/>
              <w:bottom w:val="nil"/>
              <w:right w:val="nil"/>
            </w:tcBorders>
            <w:shd w:val="clear" w:color="auto" w:fill="auto"/>
            <w:tcMar>
              <w:top w:w="11" w:type="dxa"/>
              <w:left w:w="11" w:type="dxa"/>
              <w:bottom w:w="0" w:type="dxa"/>
              <w:right w:w="11" w:type="dxa"/>
            </w:tcMar>
            <w:vAlign w:val="bottom"/>
            <w:hideMark/>
            <w:tcPrChange w:id="4574" w:author="Aleksander Hansen" w:date="2013-02-16T21:16:00Z">
              <w:tcPr>
                <w:tcW w:w="1120"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5B549D6A" w14:textId="0B3F6955" w:rsidR="00994066" w:rsidRPr="00131842" w:rsidDel="00DD1297" w:rsidRDefault="00994066">
            <w:pPr>
              <w:rPr>
                <w:del w:id="4575" w:author="Aleksander Hansen" w:date="2013-02-16T21:22:00Z"/>
              </w:rPr>
              <w:pPrChange w:id="4576" w:author="Aleksander Hansen" w:date="2013-02-16T21:24:00Z">
                <w:pPr>
                  <w:pStyle w:val="Text"/>
                </w:pPr>
              </w:pPrChange>
            </w:pPr>
          </w:p>
        </w:tc>
        <w:tc>
          <w:tcPr>
            <w:tcW w:w="1488" w:type="dxa"/>
            <w:tcBorders>
              <w:top w:val="nil"/>
              <w:left w:val="nil"/>
              <w:bottom w:val="nil"/>
              <w:right w:val="nil"/>
            </w:tcBorders>
            <w:shd w:val="clear" w:color="auto" w:fill="auto"/>
            <w:tcMar>
              <w:top w:w="11" w:type="dxa"/>
              <w:left w:w="11" w:type="dxa"/>
              <w:bottom w:w="0" w:type="dxa"/>
              <w:right w:w="11" w:type="dxa"/>
            </w:tcMar>
            <w:vAlign w:val="bottom"/>
            <w:hideMark/>
            <w:tcPrChange w:id="4577" w:author="Aleksander Hansen" w:date="2013-02-16T21:16:00Z">
              <w:tcPr>
                <w:tcW w:w="1488"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5827CCFD" w14:textId="1AB89B34" w:rsidR="00994066" w:rsidRPr="00131842" w:rsidDel="00DD1297" w:rsidRDefault="00994066">
            <w:pPr>
              <w:rPr>
                <w:del w:id="4578" w:author="Aleksander Hansen" w:date="2013-02-16T21:22:00Z"/>
              </w:rPr>
              <w:pPrChange w:id="4579" w:author="Aleksander Hansen" w:date="2013-02-16T21:24:00Z">
                <w:pPr>
                  <w:pStyle w:val="Text"/>
                </w:pPr>
              </w:pPrChange>
            </w:pPr>
          </w:p>
        </w:tc>
        <w:tc>
          <w:tcPr>
            <w:tcW w:w="2783" w:type="dxa"/>
            <w:gridSpan w:val="2"/>
            <w:tcBorders>
              <w:top w:val="nil"/>
              <w:left w:val="nil"/>
              <w:bottom w:val="nil"/>
              <w:right w:val="nil"/>
            </w:tcBorders>
            <w:shd w:val="clear" w:color="auto" w:fill="auto"/>
            <w:tcMar>
              <w:top w:w="11" w:type="dxa"/>
              <w:left w:w="11" w:type="dxa"/>
              <w:bottom w:w="0" w:type="dxa"/>
              <w:right w:w="11" w:type="dxa"/>
            </w:tcMar>
            <w:vAlign w:val="bottom"/>
            <w:hideMark/>
            <w:tcPrChange w:id="4580" w:author="Aleksander Hansen" w:date="2013-02-16T21:16:00Z">
              <w:tcPr>
                <w:tcW w:w="2783" w:type="dxa"/>
                <w:gridSpan w:val="4"/>
                <w:tcBorders>
                  <w:top w:val="nil"/>
                  <w:left w:val="nil"/>
                  <w:bottom w:val="nil"/>
                  <w:right w:val="nil"/>
                </w:tcBorders>
                <w:shd w:val="clear" w:color="auto" w:fill="auto"/>
                <w:tcMar>
                  <w:top w:w="11" w:type="dxa"/>
                  <w:left w:w="11" w:type="dxa"/>
                  <w:bottom w:w="0" w:type="dxa"/>
                  <w:right w:w="11" w:type="dxa"/>
                </w:tcMar>
                <w:vAlign w:val="bottom"/>
                <w:hideMark/>
              </w:tcPr>
            </w:tcPrChange>
          </w:tcPr>
          <w:p w14:paraId="09EFF748" w14:textId="3726CBA5" w:rsidR="00994066" w:rsidRPr="00131842" w:rsidDel="00DD1297" w:rsidRDefault="00994066">
            <w:pPr>
              <w:rPr>
                <w:del w:id="4581" w:author="Aleksander Hansen" w:date="2013-02-16T21:22:00Z"/>
                <w:b/>
              </w:rPr>
              <w:pPrChange w:id="4582" w:author="Aleksander Hansen" w:date="2013-02-16T21:24:00Z">
                <w:pPr>
                  <w:pStyle w:val="Text"/>
                </w:pPr>
              </w:pPrChange>
            </w:pPr>
            <w:del w:id="4583" w:author="Aleksander Hansen" w:date="2013-02-16T21:22:00Z">
              <w:r w:rsidRPr="00131842" w:rsidDel="00DD1297">
                <w:rPr>
                  <w:b/>
                </w:rPr>
                <w:delText>Sample StdDev</w:delText>
              </w:r>
            </w:del>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Change w:id="4584" w:author="Aleksander Hansen" w:date="2013-02-16T21:16:00Z">
              <w:tcPr>
                <w:tcW w:w="1191"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55EE31D0" w14:textId="665F43CB" w:rsidR="00994066" w:rsidRPr="00131842" w:rsidDel="00DD1297" w:rsidRDefault="00994066">
            <w:pPr>
              <w:rPr>
                <w:del w:id="4585" w:author="Aleksander Hansen" w:date="2013-02-16T21:22:00Z"/>
                <w:b/>
              </w:rPr>
              <w:pPrChange w:id="4586" w:author="Aleksander Hansen" w:date="2013-02-16T21:24:00Z">
                <w:pPr>
                  <w:pStyle w:val="Text"/>
                </w:pPr>
              </w:pPrChange>
            </w:pPr>
            <w:del w:id="4587" w:author="Aleksander Hansen" w:date="2013-02-16T21:22:00Z">
              <w:r w:rsidRPr="00131842" w:rsidDel="00DD1297">
                <w:rPr>
                  <w:b/>
                </w:rPr>
                <w:delText> </w:delText>
              </w:r>
            </w:del>
          </w:p>
        </w:tc>
        <w:tc>
          <w:tcPr>
            <w:tcW w:w="1230" w:type="dxa"/>
            <w:tcBorders>
              <w:top w:val="nil"/>
              <w:left w:val="nil"/>
              <w:bottom w:val="nil"/>
              <w:right w:val="nil"/>
            </w:tcBorders>
            <w:shd w:val="clear" w:color="auto" w:fill="auto"/>
            <w:tcMar>
              <w:top w:w="11" w:type="dxa"/>
              <w:left w:w="11" w:type="dxa"/>
              <w:bottom w:w="0" w:type="dxa"/>
              <w:right w:w="11" w:type="dxa"/>
            </w:tcMar>
            <w:vAlign w:val="bottom"/>
            <w:hideMark/>
            <w:tcPrChange w:id="4588" w:author="Aleksander Hansen" w:date="2013-02-16T21:16:00Z">
              <w:tcPr>
                <w:tcW w:w="1230"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2DF9DC4B" w14:textId="6FB8AE31" w:rsidR="00994066" w:rsidRPr="00131842" w:rsidDel="00DD1297" w:rsidRDefault="00994066">
            <w:pPr>
              <w:rPr>
                <w:del w:id="4589" w:author="Aleksander Hansen" w:date="2013-02-16T21:22:00Z"/>
                <w:b/>
              </w:rPr>
              <w:pPrChange w:id="4590" w:author="Aleksander Hansen" w:date="2013-02-16T21:24:00Z">
                <w:pPr>
                  <w:pStyle w:val="Text"/>
                </w:pPr>
              </w:pPrChange>
            </w:pPr>
            <w:del w:id="4591" w:author="Aleksander Hansen" w:date="2013-02-16T21:22:00Z">
              <w:r w:rsidRPr="00131842" w:rsidDel="00DD1297">
                <w:rPr>
                  <w:b/>
                </w:rPr>
                <w:delText>2.9840%</w:delText>
              </w:r>
            </w:del>
          </w:p>
        </w:tc>
        <w:tc>
          <w:tcPr>
            <w:tcW w:w="288" w:type="dxa"/>
            <w:tcBorders>
              <w:top w:val="nil"/>
              <w:left w:val="nil"/>
              <w:bottom w:val="nil"/>
              <w:right w:val="nil"/>
            </w:tcBorders>
            <w:shd w:val="clear" w:color="auto" w:fill="auto"/>
            <w:tcMar>
              <w:top w:w="11" w:type="dxa"/>
              <w:left w:w="11" w:type="dxa"/>
              <w:bottom w:w="0" w:type="dxa"/>
              <w:right w:w="11" w:type="dxa"/>
            </w:tcMar>
            <w:vAlign w:val="bottom"/>
            <w:hideMark/>
            <w:tcPrChange w:id="4592" w:author="Aleksander Hansen" w:date="2013-02-16T21:16:00Z">
              <w:tcPr>
                <w:tcW w:w="288"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6584FA04" w14:textId="1AFF79C6" w:rsidR="00994066" w:rsidRPr="00131842" w:rsidDel="00DD1297" w:rsidRDefault="00994066">
            <w:pPr>
              <w:rPr>
                <w:del w:id="4593" w:author="Aleksander Hansen" w:date="2013-02-16T21:22:00Z"/>
                <w:b/>
              </w:rPr>
              <w:pPrChange w:id="4594" w:author="Aleksander Hansen" w:date="2013-02-16T21:24:00Z">
                <w:pPr>
                  <w:pStyle w:val="Text"/>
                </w:pPr>
              </w:pPrChange>
            </w:pPr>
            <w:del w:id="4595" w:author="Aleksander Hansen" w:date="2013-02-16T21:22:00Z">
              <w:r w:rsidRPr="00131842" w:rsidDel="00DD1297">
                <w:rPr>
                  <w:b/>
                </w:rPr>
                <w:delText> </w:delText>
              </w:r>
            </w:del>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Change w:id="4596" w:author="Aleksander Hansen" w:date="2013-02-16T21:16:00Z">
              <w:tcPr>
                <w:tcW w:w="960"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39786450" w14:textId="55EF7107" w:rsidR="00994066" w:rsidRPr="00131842" w:rsidDel="00DD1297" w:rsidRDefault="00994066">
            <w:pPr>
              <w:rPr>
                <w:del w:id="4597" w:author="Aleksander Hansen" w:date="2013-02-16T21:22:00Z"/>
                <w:b/>
              </w:rPr>
              <w:pPrChange w:id="4598" w:author="Aleksander Hansen" w:date="2013-02-16T21:24:00Z">
                <w:pPr>
                  <w:pStyle w:val="Text"/>
                </w:pPr>
              </w:pPrChange>
            </w:pPr>
            <w:del w:id="4599" w:author="Aleksander Hansen" w:date="2013-02-16T21:22:00Z">
              <w:r w:rsidRPr="00131842" w:rsidDel="00DD1297">
                <w:rPr>
                  <w:b/>
                </w:rPr>
                <w:delText>2.9840%</w:delText>
              </w:r>
            </w:del>
          </w:p>
        </w:tc>
      </w:tr>
      <w:tr w:rsidR="00994066" w:rsidRPr="00131842" w:rsidDel="00DD1297" w14:paraId="49EA5F1E" w14:textId="44D1D2F4" w:rsidTr="00DD1297">
        <w:trPr>
          <w:jc w:val="center"/>
          <w:del w:id="4600" w:author="Aleksander Hansen" w:date="2013-02-16T21:22:00Z"/>
          <w:trPrChange w:id="4601" w:author="Aleksander Hansen" w:date="2013-02-16T21:16:00Z">
            <w:trPr>
              <w:gridBefore w:val="1"/>
              <w:jc w:val="center"/>
            </w:trPr>
          </w:trPrChange>
        </w:trPr>
        <w:tc>
          <w:tcPr>
            <w:tcW w:w="1120" w:type="dxa"/>
            <w:tcBorders>
              <w:top w:val="nil"/>
              <w:left w:val="nil"/>
              <w:bottom w:val="nil"/>
              <w:right w:val="nil"/>
            </w:tcBorders>
            <w:shd w:val="clear" w:color="auto" w:fill="auto"/>
            <w:tcMar>
              <w:top w:w="11" w:type="dxa"/>
              <w:left w:w="11" w:type="dxa"/>
              <w:bottom w:w="0" w:type="dxa"/>
              <w:right w:w="11" w:type="dxa"/>
            </w:tcMar>
            <w:vAlign w:val="bottom"/>
            <w:hideMark/>
            <w:tcPrChange w:id="4602" w:author="Aleksander Hansen" w:date="2013-02-16T21:16:00Z">
              <w:tcPr>
                <w:tcW w:w="1120"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403F927F" w14:textId="0EB89CC4" w:rsidR="00994066" w:rsidRPr="00131842" w:rsidDel="00DD1297" w:rsidRDefault="00994066">
            <w:pPr>
              <w:rPr>
                <w:del w:id="4603" w:author="Aleksander Hansen" w:date="2013-02-16T21:22:00Z"/>
              </w:rPr>
              <w:pPrChange w:id="4604" w:author="Aleksander Hansen" w:date="2013-02-16T21:24:00Z">
                <w:pPr>
                  <w:pStyle w:val="Text"/>
                </w:pPr>
              </w:pPrChange>
            </w:pPr>
          </w:p>
        </w:tc>
        <w:tc>
          <w:tcPr>
            <w:tcW w:w="1488" w:type="dxa"/>
            <w:tcBorders>
              <w:top w:val="nil"/>
              <w:left w:val="nil"/>
              <w:bottom w:val="nil"/>
              <w:right w:val="nil"/>
            </w:tcBorders>
            <w:shd w:val="clear" w:color="auto" w:fill="auto"/>
            <w:tcMar>
              <w:top w:w="11" w:type="dxa"/>
              <w:left w:w="11" w:type="dxa"/>
              <w:bottom w:w="0" w:type="dxa"/>
              <w:right w:w="11" w:type="dxa"/>
            </w:tcMar>
            <w:vAlign w:val="bottom"/>
            <w:hideMark/>
            <w:tcPrChange w:id="4605" w:author="Aleksander Hansen" w:date="2013-02-16T21:16:00Z">
              <w:tcPr>
                <w:tcW w:w="1488"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61E3E202" w14:textId="5B62CF16" w:rsidR="00994066" w:rsidRPr="00131842" w:rsidDel="00DD1297" w:rsidRDefault="00994066">
            <w:pPr>
              <w:rPr>
                <w:del w:id="4606" w:author="Aleksander Hansen" w:date="2013-02-16T21:22:00Z"/>
              </w:rPr>
              <w:pPrChange w:id="4607" w:author="Aleksander Hansen" w:date="2013-02-16T21:24:00Z">
                <w:pPr>
                  <w:pStyle w:val="Text"/>
                </w:pPr>
              </w:pPrChange>
            </w:pPr>
          </w:p>
        </w:tc>
        <w:tc>
          <w:tcPr>
            <w:tcW w:w="2783" w:type="dxa"/>
            <w:gridSpan w:val="2"/>
            <w:tcBorders>
              <w:top w:val="nil"/>
              <w:left w:val="nil"/>
              <w:bottom w:val="nil"/>
              <w:right w:val="nil"/>
            </w:tcBorders>
            <w:shd w:val="clear" w:color="auto" w:fill="auto"/>
            <w:tcMar>
              <w:top w:w="11" w:type="dxa"/>
              <w:left w:w="11" w:type="dxa"/>
              <w:bottom w:w="0" w:type="dxa"/>
              <w:right w:w="11" w:type="dxa"/>
            </w:tcMar>
            <w:vAlign w:val="bottom"/>
            <w:hideMark/>
            <w:tcPrChange w:id="4608" w:author="Aleksander Hansen" w:date="2013-02-16T21:16:00Z">
              <w:tcPr>
                <w:tcW w:w="2783" w:type="dxa"/>
                <w:gridSpan w:val="4"/>
                <w:tcBorders>
                  <w:top w:val="nil"/>
                  <w:left w:val="nil"/>
                  <w:bottom w:val="nil"/>
                  <w:right w:val="nil"/>
                </w:tcBorders>
                <w:shd w:val="clear" w:color="auto" w:fill="auto"/>
                <w:tcMar>
                  <w:top w:w="11" w:type="dxa"/>
                  <w:left w:w="11" w:type="dxa"/>
                  <w:bottom w:w="0" w:type="dxa"/>
                  <w:right w:w="11" w:type="dxa"/>
                </w:tcMar>
                <w:vAlign w:val="bottom"/>
                <w:hideMark/>
              </w:tcPr>
            </w:tcPrChange>
          </w:tcPr>
          <w:p w14:paraId="7E6258B0" w14:textId="78AF6E8F" w:rsidR="00994066" w:rsidRPr="00131842" w:rsidDel="00DD1297" w:rsidRDefault="00994066">
            <w:pPr>
              <w:rPr>
                <w:del w:id="4609" w:author="Aleksander Hansen" w:date="2013-02-16T21:22:00Z"/>
                <w:b/>
              </w:rPr>
              <w:pPrChange w:id="4610" w:author="Aleksander Hansen" w:date="2013-02-16T21:24:00Z">
                <w:pPr>
                  <w:pStyle w:val="Text"/>
                </w:pPr>
              </w:pPrChange>
            </w:pPr>
            <w:del w:id="4611" w:author="Aleksander Hansen" w:date="2013-02-16T21:22:00Z">
              <w:r w:rsidRPr="00131842" w:rsidDel="00DD1297">
                <w:rPr>
                  <w:b/>
                </w:rPr>
                <w:delText>Sample StdDev (Excel)</w:delText>
              </w:r>
            </w:del>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Change w:id="4612" w:author="Aleksander Hansen" w:date="2013-02-16T21:16:00Z">
              <w:tcPr>
                <w:tcW w:w="1191"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1DF162B5" w14:textId="7D314F8B" w:rsidR="00994066" w:rsidRPr="00131842" w:rsidDel="00DD1297" w:rsidRDefault="00994066">
            <w:pPr>
              <w:rPr>
                <w:del w:id="4613" w:author="Aleksander Hansen" w:date="2013-02-16T21:22:00Z"/>
                <w:b/>
              </w:rPr>
              <w:pPrChange w:id="4614" w:author="Aleksander Hansen" w:date="2013-02-16T21:24:00Z">
                <w:pPr>
                  <w:pStyle w:val="Text"/>
                </w:pPr>
              </w:pPrChange>
            </w:pPr>
            <w:del w:id="4615" w:author="Aleksander Hansen" w:date="2013-02-16T21:22:00Z">
              <w:r w:rsidRPr="00131842" w:rsidDel="00DD1297">
                <w:rPr>
                  <w:b/>
                </w:rPr>
                <w:delText> </w:delText>
              </w:r>
            </w:del>
          </w:p>
        </w:tc>
        <w:tc>
          <w:tcPr>
            <w:tcW w:w="1230" w:type="dxa"/>
            <w:tcBorders>
              <w:top w:val="nil"/>
              <w:left w:val="nil"/>
              <w:bottom w:val="nil"/>
              <w:right w:val="nil"/>
            </w:tcBorders>
            <w:shd w:val="clear" w:color="auto" w:fill="auto"/>
            <w:tcMar>
              <w:top w:w="11" w:type="dxa"/>
              <w:left w:w="11" w:type="dxa"/>
              <w:bottom w:w="0" w:type="dxa"/>
              <w:right w:w="11" w:type="dxa"/>
            </w:tcMar>
            <w:vAlign w:val="bottom"/>
            <w:hideMark/>
            <w:tcPrChange w:id="4616" w:author="Aleksander Hansen" w:date="2013-02-16T21:16:00Z">
              <w:tcPr>
                <w:tcW w:w="1230"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50647C84" w14:textId="67C58167" w:rsidR="00994066" w:rsidRPr="00131842" w:rsidDel="00DD1297" w:rsidRDefault="00994066">
            <w:pPr>
              <w:rPr>
                <w:del w:id="4617" w:author="Aleksander Hansen" w:date="2013-02-16T21:22:00Z"/>
                <w:b/>
              </w:rPr>
              <w:pPrChange w:id="4618" w:author="Aleksander Hansen" w:date="2013-02-16T21:24:00Z">
                <w:pPr>
                  <w:pStyle w:val="Text"/>
                </w:pPr>
              </w:pPrChange>
            </w:pPr>
            <w:del w:id="4619" w:author="Aleksander Hansen" w:date="2013-02-16T21:22:00Z">
              <w:r w:rsidRPr="00131842" w:rsidDel="00DD1297">
                <w:rPr>
                  <w:b/>
                </w:rPr>
                <w:delText>2.9840%</w:delText>
              </w:r>
            </w:del>
          </w:p>
        </w:tc>
        <w:tc>
          <w:tcPr>
            <w:tcW w:w="288" w:type="dxa"/>
            <w:tcBorders>
              <w:top w:val="nil"/>
              <w:left w:val="nil"/>
              <w:bottom w:val="nil"/>
              <w:right w:val="nil"/>
            </w:tcBorders>
            <w:shd w:val="clear" w:color="auto" w:fill="auto"/>
            <w:tcMar>
              <w:top w:w="11" w:type="dxa"/>
              <w:left w:w="11" w:type="dxa"/>
              <w:bottom w:w="0" w:type="dxa"/>
              <w:right w:w="11" w:type="dxa"/>
            </w:tcMar>
            <w:vAlign w:val="bottom"/>
            <w:hideMark/>
            <w:tcPrChange w:id="4620" w:author="Aleksander Hansen" w:date="2013-02-16T21:16:00Z">
              <w:tcPr>
                <w:tcW w:w="288"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3A09A7B9" w14:textId="1F023AA4" w:rsidR="00994066" w:rsidRPr="00131842" w:rsidDel="00DD1297" w:rsidRDefault="00994066">
            <w:pPr>
              <w:rPr>
                <w:del w:id="4621" w:author="Aleksander Hansen" w:date="2013-02-16T21:22:00Z"/>
                <w:b/>
              </w:rPr>
              <w:pPrChange w:id="4622" w:author="Aleksander Hansen" w:date="2013-02-16T21:24:00Z">
                <w:pPr>
                  <w:pStyle w:val="Text"/>
                </w:pPr>
              </w:pPrChange>
            </w:pPr>
            <w:del w:id="4623" w:author="Aleksander Hansen" w:date="2013-02-16T21:22:00Z">
              <w:r w:rsidRPr="00131842" w:rsidDel="00DD1297">
                <w:rPr>
                  <w:b/>
                </w:rPr>
                <w:delText> </w:delText>
              </w:r>
            </w:del>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Change w:id="4624" w:author="Aleksander Hansen" w:date="2013-02-16T21:16:00Z">
              <w:tcPr>
                <w:tcW w:w="960"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1F7440E5" w14:textId="33906079" w:rsidR="00994066" w:rsidRPr="00131842" w:rsidDel="00DD1297" w:rsidRDefault="00994066">
            <w:pPr>
              <w:rPr>
                <w:del w:id="4625" w:author="Aleksander Hansen" w:date="2013-02-16T21:22:00Z"/>
                <w:b/>
              </w:rPr>
              <w:pPrChange w:id="4626" w:author="Aleksander Hansen" w:date="2013-02-16T21:24:00Z">
                <w:pPr>
                  <w:pStyle w:val="Text"/>
                </w:pPr>
              </w:pPrChange>
            </w:pPr>
            <w:del w:id="4627" w:author="Aleksander Hansen" w:date="2013-02-16T21:22:00Z">
              <w:r w:rsidRPr="00131842" w:rsidDel="00DD1297">
                <w:rPr>
                  <w:b/>
                </w:rPr>
                <w:delText> </w:delText>
              </w:r>
            </w:del>
          </w:p>
        </w:tc>
      </w:tr>
    </w:tbl>
    <w:p w14:paraId="3F4FD824" w14:textId="77777777" w:rsidR="00994066" w:rsidRPr="00E4605A" w:rsidRDefault="00994066">
      <w:r w:rsidRPr="00E4605A">
        <w:t>List and describe the assumptions underlying the Black-Scholes-Merton pricing model</w:t>
      </w:r>
    </w:p>
    <w:p w14:paraId="7523B989" w14:textId="77777777" w:rsidR="00994066" w:rsidRPr="00E4605A" w:rsidRDefault="00994066" w:rsidP="0089589F">
      <w:pPr>
        <w:pStyle w:val="Text"/>
      </w:pPr>
      <w:r w:rsidRPr="00E4605A">
        <w:t>The assumptions used to derive the Black–Scholes–Merton differential equation include:</w:t>
      </w:r>
    </w:p>
    <w:p w14:paraId="7691C283" w14:textId="77777777" w:rsidR="00994066" w:rsidRPr="00E4605A" w:rsidRDefault="00994066" w:rsidP="0089589F">
      <w:pPr>
        <w:pStyle w:val="Text"/>
      </w:pPr>
      <w:r w:rsidRPr="00E4605A">
        <w:t>Stock price follows a Weiner process (itself a particular Markov stochastic process) with a constant volatility</w:t>
      </w:r>
    </w:p>
    <w:p w14:paraId="5281D01D" w14:textId="77777777" w:rsidR="00523442" w:rsidRDefault="00523442" w:rsidP="0089589F">
      <w:pPr>
        <w:pStyle w:val="Text"/>
      </w:pPr>
    </w:p>
    <w:p w14:paraId="50E024A2" w14:textId="77777777" w:rsidR="00994066" w:rsidDel="00434ED8" w:rsidRDefault="00994066">
      <w:pPr>
        <w:pStyle w:val="Text"/>
        <w:numPr>
          <w:ilvl w:val="0"/>
          <w:numId w:val="26"/>
        </w:numPr>
        <w:rPr>
          <w:del w:id="4628" w:author="Aleksander Hansen" w:date="2013-02-16T21:46:00Z"/>
        </w:rPr>
        <w:pPrChange w:id="4629" w:author="Aleksander Hansen" w:date="2013-02-16T21:46:00Z">
          <w:pPr>
            <w:pStyle w:val="Text"/>
          </w:pPr>
        </w:pPrChange>
      </w:pPr>
      <w:r w:rsidRPr="00E4605A">
        <w:t>Short selling is allowed</w:t>
      </w:r>
    </w:p>
    <w:p w14:paraId="11F9B94D" w14:textId="77777777" w:rsidR="00434ED8" w:rsidRPr="00E4605A" w:rsidRDefault="00434ED8">
      <w:pPr>
        <w:pStyle w:val="Text"/>
        <w:numPr>
          <w:ilvl w:val="0"/>
          <w:numId w:val="26"/>
        </w:numPr>
        <w:rPr>
          <w:ins w:id="4630" w:author="Aleksander Hansen" w:date="2013-02-16T21:46:00Z"/>
        </w:rPr>
        <w:pPrChange w:id="4631" w:author="Aleksander Hansen" w:date="2013-02-16T21:46:00Z">
          <w:pPr>
            <w:pStyle w:val="Text"/>
          </w:pPr>
        </w:pPrChange>
      </w:pPr>
    </w:p>
    <w:p w14:paraId="5919C66B" w14:textId="77777777" w:rsidR="00523442" w:rsidDel="00434ED8" w:rsidRDefault="00523442">
      <w:pPr>
        <w:pStyle w:val="Text"/>
        <w:numPr>
          <w:ilvl w:val="0"/>
          <w:numId w:val="26"/>
        </w:numPr>
        <w:rPr>
          <w:del w:id="4632" w:author="Aleksander Hansen" w:date="2013-02-16T21:46:00Z"/>
        </w:rPr>
        <w:pPrChange w:id="4633" w:author="Aleksander Hansen" w:date="2013-02-16T21:46:00Z">
          <w:pPr>
            <w:pStyle w:val="Text"/>
          </w:pPr>
        </w:pPrChange>
      </w:pPr>
    </w:p>
    <w:p w14:paraId="41EA3D3C" w14:textId="77777777" w:rsidR="00994066" w:rsidDel="00434ED8" w:rsidRDefault="00994066">
      <w:pPr>
        <w:pStyle w:val="Text"/>
        <w:numPr>
          <w:ilvl w:val="0"/>
          <w:numId w:val="26"/>
        </w:numPr>
        <w:rPr>
          <w:del w:id="4634" w:author="Aleksander Hansen" w:date="2013-02-16T21:46:00Z"/>
        </w:rPr>
        <w:pPrChange w:id="4635" w:author="Aleksander Hansen" w:date="2013-02-16T21:46:00Z">
          <w:pPr>
            <w:pStyle w:val="Text"/>
          </w:pPr>
        </w:pPrChange>
      </w:pPr>
      <w:r w:rsidRPr="00E4605A">
        <w:t>No transaction costs and no taxes; securities are perfectly divisible</w:t>
      </w:r>
    </w:p>
    <w:p w14:paraId="3E143432" w14:textId="77777777" w:rsidR="00434ED8" w:rsidRPr="00E4605A" w:rsidRDefault="00434ED8">
      <w:pPr>
        <w:pStyle w:val="Text"/>
        <w:numPr>
          <w:ilvl w:val="0"/>
          <w:numId w:val="26"/>
        </w:numPr>
        <w:rPr>
          <w:ins w:id="4636" w:author="Aleksander Hansen" w:date="2013-02-16T21:46:00Z"/>
        </w:rPr>
        <w:pPrChange w:id="4637" w:author="Aleksander Hansen" w:date="2013-02-16T21:46:00Z">
          <w:pPr>
            <w:pStyle w:val="Text"/>
          </w:pPr>
        </w:pPrChange>
      </w:pPr>
    </w:p>
    <w:p w14:paraId="4CDDE790" w14:textId="77777777" w:rsidR="00523442" w:rsidDel="00434ED8" w:rsidRDefault="00523442">
      <w:pPr>
        <w:pStyle w:val="Text"/>
        <w:numPr>
          <w:ilvl w:val="0"/>
          <w:numId w:val="26"/>
        </w:numPr>
        <w:rPr>
          <w:del w:id="4638" w:author="Aleksander Hansen" w:date="2013-02-16T21:46:00Z"/>
        </w:rPr>
        <w:pPrChange w:id="4639" w:author="Aleksander Hansen" w:date="2013-02-16T21:46:00Z">
          <w:pPr>
            <w:pStyle w:val="Text"/>
          </w:pPr>
        </w:pPrChange>
      </w:pPr>
    </w:p>
    <w:p w14:paraId="523BED3B" w14:textId="77777777" w:rsidR="00994066" w:rsidDel="00434ED8" w:rsidRDefault="00994066">
      <w:pPr>
        <w:pStyle w:val="Text"/>
        <w:numPr>
          <w:ilvl w:val="0"/>
          <w:numId w:val="26"/>
        </w:numPr>
        <w:rPr>
          <w:del w:id="4640" w:author="Aleksander Hansen" w:date="2013-02-16T21:46:00Z"/>
        </w:rPr>
        <w:pPrChange w:id="4641" w:author="Aleksander Hansen" w:date="2013-02-16T21:46:00Z">
          <w:pPr>
            <w:pStyle w:val="Text"/>
          </w:pPr>
        </w:pPrChange>
      </w:pPr>
      <w:r w:rsidRPr="00E4605A">
        <w:t>Dividends are not paid</w:t>
      </w:r>
    </w:p>
    <w:p w14:paraId="6F881038" w14:textId="77777777" w:rsidR="00434ED8" w:rsidRPr="00E4605A" w:rsidRDefault="00434ED8">
      <w:pPr>
        <w:pStyle w:val="Text"/>
        <w:numPr>
          <w:ilvl w:val="0"/>
          <w:numId w:val="26"/>
        </w:numPr>
        <w:rPr>
          <w:ins w:id="4642" w:author="Aleksander Hansen" w:date="2013-02-16T21:46:00Z"/>
        </w:rPr>
        <w:pPrChange w:id="4643" w:author="Aleksander Hansen" w:date="2013-02-16T21:46:00Z">
          <w:pPr>
            <w:pStyle w:val="Text"/>
          </w:pPr>
        </w:pPrChange>
      </w:pPr>
    </w:p>
    <w:p w14:paraId="78096057" w14:textId="77777777" w:rsidR="00523442" w:rsidDel="00434ED8" w:rsidRDefault="00523442">
      <w:pPr>
        <w:pStyle w:val="Text"/>
        <w:numPr>
          <w:ilvl w:val="0"/>
          <w:numId w:val="26"/>
        </w:numPr>
        <w:rPr>
          <w:del w:id="4644" w:author="Aleksander Hansen" w:date="2013-02-16T21:46:00Z"/>
        </w:rPr>
        <w:pPrChange w:id="4645" w:author="Aleksander Hansen" w:date="2013-02-16T21:46:00Z">
          <w:pPr>
            <w:pStyle w:val="Text"/>
          </w:pPr>
        </w:pPrChange>
      </w:pPr>
    </w:p>
    <w:p w14:paraId="6008C061" w14:textId="77777777" w:rsidR="00994066" w:rsidDel="00434ED8" w:rsidRDefault="00994066">
      <w:pPr>
        <w:pStyle w:val="Text"/>
        <w:numPr>
          <w:ilvl w:val="0"/>
          <w:numId w:val="26"/>
        </w:numPr>
        <w:rPr>
          <w:del w:id="4646" w:author="Aleksander Hansen" w:date="2013-02-16T21:46:00Z"/>
        </w:rPr>
        <w:pPrChange w:id="4647" w:author="Aleksander Hansen" w:date="2013-02-16T21:46:00Z">
          <w:pPr>
            <w:pStyle w:val="Text"/>
          </w:pPr>
        </w:pPrChange>
      </w:pPr>
      <w:r w:rsidRPr="00E4605A">
        <w:t>There are no (risk-less) arbitrage opportunities</w:t>
      </w:r>
    </w:p>
    <w:p w14:paraId="75EC5A3D" w14:textId="77777777" w:rsidR="00434ED8" w:rsidRPr="00E4605A" w:rsidRDefault="00434ED8">
      <w:pPr>
        <w:pStyle w:val="Text"/>
        <w:numPr>
          <w:ilvl w:val="0"/>
          <w:numId w:val="26"/>
        </w:numPr>
        <w:rPr>
          <w:ins w:id="4648" w:author="Aleksander Hansen" w:date="2013-02-16T21:46:00Z"/>
        </w:rPr>
        <w:pPrChange w:id="4649" w:author="Aleksander Hansen" w:date="2013-02-16T21:46:00Z">
          <w:pPr>
            <w:pStyle w:val="Text"/>
          </w:pPr>
        </w:pPrChange>
      </w:pPr>
    </w:p>
    <w:p w14:paraId="1AC1F26D" w14:textId="77777777" w:rsidR="00523442" w:rsidDel="00434ED8" w:rsidRDefault="00523442">
      <w:pPr>
        <w:pStyle w:val="Text"/>
        <w:numPr>
          <w:ilvl w:val="0"/>
          <w:numId w:val="26"/>
        </w:numPr>
        <w:rPr>
          <w:del w:id="4650" w:author="Aleksander Hansen" w:date="2013-02-16T21:46:00Z"/>
        </w:rPr>
        <w:pPrChange w:id="4651" w:author="Aleksander Hansen" w:date="2013-02-16T21:46:00Z">
          <w:pPr>
            <w:pStyle w:val="Text"/>
          </w:pPr>
        </w:pPrChange>
      </w:pPr>
    </w:p>
    <w:p w14:paraId="4AC9422C" w14:textId="77777777" w:rsidR="00994066" w:rsidDel="00434ED8" w:rsidRDefault="00994066">
      <w:pPr>
        <w:pStyle w:val="Text"/>
        <w:numPr>
          <w:ilvl w:val="0"/>
          <w:numId w:val="26"/>
        </w:numPr>
        <w:rPr>
          <w:del w:id="4652" w:author="Aleksander Hansen" w:date="2013-02-16T21:46:00Z"/>
        </w:rPr>
        <w:pPrChange w:id="4653" w:author="Aleksander Hansen" w:date="2013-02-16T21:46:00Z">
          <w:pPr>
            <w:pStyle w:val="Text"/>
          </w:pPr>
        </w:pPrChange>
      </w:pPr>
      <w:r w:rsidRPr="00E4605A">
        <w:t>Security trading is continuous</w:t>
      </w:r>
    </w:p>
    <w:p w14:paraId="23B38E86" w14:textId="77777777" w:rsidR="00434ED8" w:rsidRPr="00E4605A" w:rsidRDefault="00434ED8">
      <w:pPr>
        <w:pStyle w:val="Text"/>
        <w:numPr>
          <w:ilvl w:val="0"/>
          <w:numId w:val="26"/>
        </w:numPr>
        <w:rPr>
          <w:ins w:id="4654" w:author="Aleksander Hansen" w:date="2013-02-16T21:46:00Z"/>
        </w:rPr>
        <w:pPrChange w:id="4655" w:author="Aleksander Hansen" w:date="2013-02-16T21:46:00Z">
          <w:pPr>
            <w:pStyle w:val="Text"/>
          </w:pPr>
        </w:pPrChange>
      </w:pPr>
    </w:p>
    <w:p w14:paraId="1D7E0D00" w14:textId="77777777" w:rsidR="00523442" w:rsidDel="00434ED8" w:rsidRDefault="00523442">
      <w:pPr>
        <w:pStyle w:val="Text"/>
        <w:numPr>
          <w:ilvl w:val="0"/>
          <w:numId w:val="26"/>
        </w:numPr>
        <w:rPr>
          <w:del w:id="4656" w:author="Aleksander Hansen" w:date="2013-02-16T21:46:00Z"/>
        </w:rPr>
        <w:pPrChange w:id="4657" w:author="Aleksander Hansen" w:date="2013-02-16T21:46:00Z">
          <w:pPr>
            <w:pStyle w:val="Text"/>
          </w:pPr>
        </w:pPrChange>
      </w:pPr>
    </w:p>
    <w:p w14:paraId="25FC7245" w14:textId="77777777" w:rsidR="00994066" w:rsidRPr="00E4605A" w:rsidRDefault="00994066">
      <w:pPr>
        <w:pStyle w:val="Text"/>
        <w:numPr>
          <w:ilvl w:val="0"/>
          <w:numId w:val="26"/>
        </w:numPr>
        <w:pPrChange w:id="4658" w:author="Aleksander Hansen" w:date="2013-02-16T21:46:00Z">
          <w:pPr>
            <w:pStyle w:val="Text"/>
          </w:pPr>
        </w:pPrChange>
      </w:pPr>
      <w:r w:rsidRPr="00E4605A">
        <w:t>The risk-free rate of interest is constant and the same for all maturities</w:t>
      </w:r>
    </w:p>
    <w:p w14:paraId="60B88433" w14:textId="77777777" w:rsidR="00994066" w:rsidRPr="00E4605A" w:rsidRDefault="00994066" w:rsidP="0089589F">
      <w:pPr>
        <w:pStyle w:val="Text"/>
      </w:pPr>
    </w:p>
    <w:p w14:paraId="21B48F24" w14:textId="77777777" w:rsidR="00994066" w:rsidRPr="00E4605A" w:rsidRDefault="00994066" w:rsidP="0089589F">
      <w:pPr>
        <w:pStyle w:val="Text"/>
      </w:pPr>
      <w:r w:rsidRPr="00E4605A">
        <w:t>The stock price process is described by the following formula:</w:t>
      </w:r>
    </w:p>
    <w:p w14:paraId="07C584D5" w14:textId="77777777" w:rsidR="00523442" w:rsidRDefault="00523442" w:rsidP="0089589F">
      <w:pPr>
        <w:pStyle w:val="Text"/>
      </w:pPr>
    </w:p>
    <w:p w14:paraId="26E42029" w14:textId="09C9E4FB" w:rsidR="00994066" w:rsidRPr="00E4605A" w:rsidRDefault="0051240F">
      <w:pPr>
        <w:pStyle w:val="Text"/>
        <w:jc w:val="center"/>
        <w:pPrChange w:id="4659" w:author="Aleksander Hansen" w:date="2013-02-16T21:45:00Z">
          <w:pPr>
            <w:pStyle w:val="Text"/>
          </w:pPr>
        </w:pPrChange>
      </w:pPr>
      <w:r>
        <w:pict w14:anchorId="3958AD2E">
          <v:shape id="_x0000_i1075" type="#_x0000_t75" style="width:249.15pt;height:41.25pt">
            <v:imagedata r:id="rId95" o:title=""/>
          </v:shape>
        </w:pict>
      </w:r>
    </w:p>
    <w:p w14:paraId="3F858BF6" w14:textId="77777777" w:rsidR="00523442" w:rsidRDefault="00523442" w:rsidP="0089589F">
      <w:pPr>
        <w:pStyle w:val="Text"/>
      </w:pPr>
    </w:p>
    <w:p w14:paraId="18B294B2" w14:textId="77777777" w:rsidR="00994066" w:rsidRPr="00E4605A" w:rsidRDefault="00994066" w:rsidP="0089589F">
      <w:pPr>
        <w:pStyle w:val="Text"/>
      </w:pPr>
      <w:r w:rsidRPr="00E4605A">
        <w:t>The Black–Scholes–Merton Differential Equation is given by:</w:t>
      </w:r>
    </w:p>
    <w:p w14:paraId="01573922" w14:textId="77777777" w:rsidR="00523442" w:rsidRDefault="00523442" w:rsidP="0089589F">
      <w:pPr>
        <w:pStyle w:val="Text"/>
      </w:pPr>
    </w:p>
    <w:p w14:paraId="15FF354D" w14:textId="77777777" w:rsidR="00994066" w:rsidRPr="00E4605A" w:rsidRDefault="0051240F">
      <w:pPr>
        <w:pStyle w:val="Text"/>
        <w:jc w:val="center"/>
        <w:pPrChange w:id="4660" w:author="Aleksander Hansen" w:date="2013-02-16T21:46:00Z">
          <w:pPr>
            <w:pStyle w:val="Text"/>
          </w:pPr>
        </w:pPrChange>
      </w:pPr>
      <w:r>
        <w:pict w14:anchorId="19F88CC3">
          <v:shape id="_x0000_i1076" type="#_x0000_t75" style="width:205.5pt;height:46.1pt">
            <v:imagedata r:id="rId96" o:title=""/>
          </v:shape>
        </w:pict>
      </w:r>
    </w:p>
    <w:p w14:paraId="7AAC8D22" w14:textId="77777777" w:rsidR="00994066" w:rsidRPr="00E4605A" w:rsidRDefault="00994066" w:rsidP="00523442">
      <w:pPr>
        <w:pStyle w:val="Heading2"/>
      </w:pPr>
      <w:bookmarkStart w:id="4661" w:name="_Toc223340290"/>
      <w:r w:rsidRPr="00E4605A">
        <w:t>Compute the value of a European option using the Black‐Scholes‐Merton (BSM) model on a non‐dividend‐paying stock</w:t>
      </w:r>
      <w:bookmarkEnd w:id="4661"/>
    </w:p>
    <w:p w14:paraId="2E191186" w14:textId="00069385" w:rsidR="00D565AB" w:rsidRPr="00D565AB" w:rsidRDefault="00D565AB" w:rsidP="00D565AB">
      <w:pPr>
        <w:pStyle w:val="Text"/>
        <w:rPr>
          <w:ins w:id="4662" w:author="Aleksander Hansen" w:date="2013-02-20T12:37:00Z"/>
          <w:i/>
          <w:rPrChange w:id="4663" w:author="Aleksander Hansen" w:date="2013-02-20T12:37:00Z">
            <w:rPr>
              <w:ins w:id="4664" w:author="Aleksander Hansen" w:date="2013-02-20T12:37:00Z"/>
            </w:rPr>
          </w:rPrChange>
        </w:rPr>
      </w:pPr>
      <w:ins w:id="4665" w:author="Aleksander Hansen" w:date="2013-02-20T12:37:00Z">
        <w:r w:rsidRPr="00D565AB">
          <w:rPr>
            <w:i/>
            <w:rPrChange w:id="4666" w:author="Aleksander Hansen" w:date="2013-02-20T12:37:00Z">
              <w:rPr/>
            </w:rPrChange>
          </w:rPr>
          <w:t>“The best model in all of economics is the Black-Scholes Model for valuing options</w:t>
        </w:r>
        <w:r>
          <w:rPr>
            <w:rStyle w:val="FootnoteReference"/>
            <w:i/>
          </w:rPr>
          <w:footnoteReference w:id="2"/>
        </w:r>
        <w:r w:rsidRPr="00D565AB">
          <w:rPr>
            <w:i/>
            <w:rPrChange w:id="4674" w:author="Aleksander Hansen" w:date="2013-02-20T12:37:00Z">
              <w:rPr/>
            </w:rPrChange>
          </w:rPr>
          <w:t>”</w:t>
        </w:r>
      </w:ins>
    </w:p>
    <w:p w14:paraId="122199E1" w14:textId="77777777" w:rsidR="00D565AB" w:rsidRDefault="00D565AB" w:rsidP="0089589F">
      <w:pPr>
        <w:pStyle w:val="Text"/>
        <w:rPr>
          <w:ins w:id="4675" w:author="Aleksander Hansen" w:date="2013-02-20T12:37:00Z"/>
        </w:rPr>
      </w:pPr>
    </w:p>
    <w:p w14:paraId="48AF3A1A" w14:textId="77777777" w:rsidR="00994066" w:rsidRDefault="00994066" w:rsidP="0089589F">
      <w:pPr>
        <w:pStyle w:val="Text"/>
      </w:pPr>
      <w:r w:rsidRPr="00E4605A">
        <w:t xml:space="preserve">In the case of a European option, the BSM model gives for a call (c) and a put (p): </w:t>
      </w:r>
    </w:p>
    <w:p w14:paraId="2989F60C" w14:textId="77777777" w:rsidR="00523442" w:rsidRPr="00E4605A" w:rsidRDefault="00523442" w:rsidP="0089589F">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8"/>
        <w:gridCol w:w="4698"/>
      </w:tblGrid>
      <w:tr w:rsidR="00994066" w14:paraId="110CB3E9" w14:textId="77777777" w:rsidTr="006B12F7">
        <w:tc>
          <w:tcPr>
            <w:tcW w:w="5341" w:type="dxa"/>
          </w:tcPr>
          <w:p w14:paraId="0554CEBE" w14:textId="77777777" w:rsidR="00994066" w:rsidRDefault="0051240F" w:rsidP="0089589F">
            <w:pPr>
              <w:pStyle w:val="Text"/>
            </w:pPr>
            <w:r>
              <w:rPr>
                <w:sz w:val="24"/>
                <w:szCs w:val="24"/>
              </w:rPr>
              <w:pict w14:anchorId="6F3CE084">
                <v:shape id="_x0000_i1077" type="#_x0000_t75" style="width:190.1pt;height:26.7pt">
                  <v:imagedata r:id="rId97" o:title=""/>
                </v:shape>
              </w:pict>
            </w:r>
          </w:p>
        </w:tc>
        <w:tc>
          <w:tcPr>
            <w:tcW w:w="5341" w:type="dxa"/>
          </w:tcPr>
          <w:p w14:paraId="218BF397" w14:textId="77777777" w:rsidR="00994066" w:rsidRDefault="0051240F" w:rsidP="0089589F">
            <w:pPr>
              <w:pStyle w:val="Text"/>
            </w:pPr>
            <w:r>
              <w:rPr>
                <w:sz w:val="24"/>
                <w:szCs w:val="24"/>
              </w:rPr>
              <w:pict w14:anchorId="0D7E1354">
                <v:shape id="_x0000_i1078" type="#_x0000_t75" style="width:198.2pt;height:25.9pt">
                  <v:imagedata r:id="rId98" o:title=""/>
                </v:shape>
              </w:pict>
            </w:r>
          </w:p>
        </w:tc>
      </w:tr>
    </w:tbl>
    <w:p w14:paraId="2F5EB322" w14:textId="77777777" w:rsidR="00994066" w:rsidRDefault="00994066" w:rsidP="0089589F">
      <w:pPr>
        <w:pStyle w:val="Text"/>
      </w:pPr>
    </w:p>
    <w:p w14:paraId="5F0AEFC0" w14:textId="77777777" w:rsidR="00994066" w:rsidRDefault="00994066" w:rsidP="0089589F">
      <w:pPr>
        <w:pStyle w:val="Text"/>
      </w:pPr>
      <w:r w:rsidRPr="00E4605A">
        <w:t>Where d1 and d2 are given by:</w:t>
      </w:r>
    </w:p>
    <w:p w14:paraId="2CB0EE82" w14:textId="77777777" w:rsidR="00523442" w:rsidRPr="00E4605A" w:rsidRDefault="00523442" w:rsidP="0089589F">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5200"/>
      </w:tblGrid>
      <w:tr w:rsidR="00994066" w14:paraId="53E5E802" w14:textId="77777777" w:rsidTr="006B12F7">
        <w:tc>
          <w:tcPr>
            <w:tcW w:w="4608" w:type="dxa"/>
          </w:tcPr>
          <w:p w14:paraId="419C6EC5" w14:textId="71D04713" w:rsidR="00994066" w:rsidRDefault="0051240F" w:rsidP="0089589F">
            <w:pPr>
              <w:pStyle w:val="Text"/>
            </w:pPr>
            <w:r>
              <w:rPr>
                <w:sz w:val="24"/>
                <w:szCs w:val="24"/>
              </w:rPr>
              <w:pict w14:anchorId="38B83C3B">
                <v:shape id="_x0000_i1079" type="#_x0000_t75" style="width:173.1pt;height:54.2pt">
                  <v:imagedata r:id="rId99" o:title=""/>
                </v:shape>
              </w:pict>
            </w:r>
          </w:p>
        </w:tc>
        <w:tc>
          <w:tcPr>
            <w:tcW w:w="6074" w:type="dxa"/>
          </w:tcPr>
          <w:p w14:paraId="29524320" w14:textId="5003047A" w:rsidR="00994066" w:rsidRDefault="0051240F" w:rsidP="0089589F">
            <w:pPr>
              <w:pStyle w:val="Text"/>
            </w:pPr>
            <w:r>
              <w:rPr>
                <w:position w:val="-30"/>
                <w:sz w:val="24"/>
                <w:szCs w:val="24"/>
              </w:rPr>
              <w:pict w14:anchorId="0EEB7E8D">
                <v:shape id="_x0000_i1080" type="#_x0000_t75" style="width:211.95pt;height:46.1pt">
                  <v:imagedata r:id="rId100" o:title=""/>
                </v:shape>
              </w:pict>
            </w:r>
          </w:p>
        </w:tc>
      </w:tr>
    </w:tbl>
    <w:p w14:paraId="1ABABFA4" w14:textId="77777777" w:rsidR="00523442" w:rsidRDefault="00523442" w:rsidP="0089589F">
      <w:pPr>
        <w:pStyle w:val="Text"/>
      </w:pPr>
    </w:p>
    <w:p w14:paraId="36027636" w14:textId="77777777" w:rsidR="00994066" w:rsidRPr="00E4605A" w:rsidRDefault="00994066" w:rsidP="0089589F">
      <w:pPr>
        <w:pStyle w:val="Text"/>
      </w:pPr>
      <w:r w:rsidRPr="00E4605A">
        <w:t>To illustrate, assume a call option with a strike price of $10 (K = $10) on a stock with a current price of $10 (S = $10). If the risk-free rate is 5%, then the value of the call is given by:</w:t>
      </w:r>
    </w:p>
    <w:p w14:paraId="0956C093" w14:textId="77777777" w:rsidR="00523442" w:rsidRDefault="00523442" w:rsidP="0089589F">
      <w:pPr>
        <w:pStyle w:val="Text"/>
      </w:pPr>
    </w:p>
    <w:p w14:paraId="177DB529" w14:textId="0E249135" w:rsidR="00994066" w:rsidRPr="00E4605A" w:rsidRDefault="0051240F">
      <w:pPr>
        <w:pStyle w:val="Text"/>
        <w:jc w:val="center"/>
        <w:pPrChange w:id="4676" w:author="Aleksander Hansen" w:date="2013-02-16T21:47:00Z">
          <w:pPr>
            <w:pStyle w:val="Text"/>
          </w:pPr>
        </w:pPrChange>
      </w:pPr>
      <w:r>
        <w:pict w14:anchorId="7B6295E6">
          <v:shape id="_x0000_i1081" type="#_x0000_t75" style="width:229.75pt;height:26.7pt">
            <v:imagedata r:id="rId101" o:title=""/>
          </v:shape>
        </w:pict>
      </w:r>
    </w:p>
    <w:p w14:paraId="602675E5" w14:textId="77777777" w:rsidR="00523442" w:rsidRDefault="00523442" w:rsidP="0089589F">
      <w:pPr>
        <w:pStyle w:val="Text"/>
      </w:pPr>
    </w:p>
    <w:p w14:paraId="4C9B9A92" w14:textId="06FBD20F" w:rsidR="00994066" w:rsidRPr="00E4605A" w:rsidRDefault="00994066" w:rsidP="0089589F">
      <w:pPr>
        <w:pStyle w:val="Text"/>
      </w:pPr>
      <w:r w:rsidRPr="00E4605A">
        <w:t xml:space="preserve">In this case, </w:t>
      </w:r>
      <w:del w:id="4677" w:author="Aleksander Hansen" w:date="2013-02-16T21:47:00Z">
        <w:r w:rsidRPr="00E4605A" w:rsidDel="00434ED8">
          <w:delText>N(</w:delText>
        </w:r>
      </w:del>
      <w:ins w:id="4678" w:author="Aleksander Hansen" w:date="2013-02-16T21:47:00Z">
        <w:r w:rsidR="00434ED8" w:rsidRPr="00E4605A">
          <w:t>N (</w:t>
        </w:r>
      </w:ins>
      <w:r w:rsidRPr="00E4605A">
        <w:t xml:space="preserve">d1) = 0.64 and </w:t>
      </w:r>
      <w:del w:id="4679" w:author="Aleksander Hansen" w:date="2013-02-16T21:47:00Z">
        <w:r w:rsidRPr="00E4605A" w:rsidDel="00434ED8">
          <w:delText>N(</w:delText>
        </w:r>
      </w:del>
      <w:ins w:id="4680" w:author="Aleksander Hansen" w:date="2013-02-16T21:47:00Z">
        <w:r w:rsidR="00434ED8" w:rsidRPr="00E4605A">
          <w:t>N (</w:t>
        </w:r>
      </w:ins>
      <w:r w:rsidRPr="00E4605A">
        <w:t xml:space="preserve">d2) = 0.56, such that </w:t>
      </w:r>
    </w:p>
    <w:p w14:paraId="3E85B403" w14:textId="77777777" w:rsidR="00523442" w:rsidRDefault="00523442" w:rsidP="0089589F">
      <w:pPr>
        <w:pStyle w:val="Text"/>
      </w:pPr>
    </w:p>
    <w:p w14:paraId="0885A11E" w14:textId="77777777" w:rsidR="00994066" w:rsidRPr="00E4605A" w:rsidRDefault="0051240F">
      <w:pPr>
        <w:pStyle w:val="Text"/>
        <w:jc w:val="center"/>
        <w:pPrChange w:id="4681" w:author="Aleksander Hansen" w:date="2013-02-16T21:47:00Z">
          <w:pPr>
            <w:pStyle w:val="Text"/>
          </w:pPr>
        </w:pPrChange>
      </w:pPr>
      <w:r>
        <w:pict w14:anchorId="101D9EFB">
          <v:shape id="_x0000_i1082" type="#_x0000_t75" style="width:314.7pt;height:45.3pt">
            <v:imagedata r:id="rId102" o:title=""/>
          </v:shape>
        </w:pict>
      </w:r>
    </w:p>
    <w:p w14:paraId="2A57A2D8" w14:textId="77777777" w:rsidR="00523442" w:rsidRDefault="00523442" w:rsidP="0089589F">
      <w:pPr>
        <w:pStyle w:val="Text"/>
      </w:pPr>
    </w:p>
    <w:p w14:paraId="0982B9B8" w14:textId="77777777" w:rsidR="00994066" w:rsidRPr="00E4605A" w:rsidRDefault="00994066" w:rsidP="0089589F">
      <w:pPr>
        <w:pStyle w:val="Text"/>
      </w:pPr>
      <w:r w:rsidRPr="00E4605A">
        <w:t>To understand the Black–Scholes, it helps to start with its resemblance to the simple – put–call– parity formula: c=</w:t>
      </w:r>
      <w:proofErr w:type="gramStart"/>
      <w:r w:rsidRPr="00E4605A">
        <w:t xml:space="preserve">S  </w:t>
      </w:r>
      <w:proofErr w:type="spellStart"/>
      <w:r w:rsidRPr="00E4605A">
        <w:t>Ke</w:t>
      </w:r>
      <w:proofErr w:type="gramEnd"/>
      <w:r w:rsidRPr="00E4605A">
        <w:t>-rT</w:t>
      </w:r>
      <w:proofErr w:type="spellEnd"/>
      <w:r w:rsidRPr="00E4605A">
        <w:t xml:space="preserve">. See how – put–call– parity is embedded inside the formula? This part is just the stock price minus the discounted exercise price! The Black–Scholes “augments” the – put–call parity formula by adding </w:t>
      </w:r>
      <w:proofErr w:type="gramStart"/>
      <w:r w:rsidRPr="00E4605A">
        <w:t>N(</w:t>
      </w:r>
      <w:proofErr w:type="gramEnd"/>
      <w:r w:rsidRPr="00E4605A">
        <w:t xml:space="preserve">d1) and N(d2). The “introduction” of </w:t>
      </w:r>
      <w:proofErr w:type="gramStart"/>
      <w:r w:rsidRPr="00E4605A">
        <w:t>N(</w:t>
      </w:r>
      <w:proofErr w:type="gramEnd"/>
      <w:r w:rsidRPr="00E4605A">
        <w:t>d1) and N(d2) into the formula have the net effect of increasing the value of the call—the higher the volatility, the greater these increase effected by these terms.</w:t>
      </w:r>
    </w:p>
    <w:p w14:paraId="7F0F0471" w14:textId="77777777" w:rsidR="00523442" w:rsidRDefault="00523442" w:rsidP="0089589F">
      <w:pPr>
        <w:pStyle w:val="Text"/>
      </w:pPr>
    </w:p>
    <w:p w14:paraId="771B75B2" w14:textId="31AAE23C" w:rsidR="00994066" w:rsidRPr="00E4605A" w:rsidRDefault="00994066" w:rsidP="0089589F">
      <w:pPr>
        <w:pStyle w:val="Text"/>
      </w:pPr>
      <w:r w:rsidRPr="00E4605A">
        <w:t xml:space="preserve">A key feature of the Black–Scholes is that is has no place for (it does not require) the expected return of the stock (nor does it require an assumption about the probability distribution of returns). This is counterintuitive but it is a feature of no arbitrage put–call parity and it extends to the Black–Scholes </w:t>
      </w:r>
      <w:del w:id="4682" w:author="Aleksander Hansen" w:date="2013-02-20T12:36:00Z">
        <w:r w:rsidRPr="00E4605A" w:rsidDel="00D565AB">
          <w:delText>which</w:delText>
        </w:r>
      </w:del>
      <w:ins w:id="4683" w:author="Aleksander Hansen" w:date="2013-02-20T12:36:00Z">
        <w:r w:rsidR="00D565AB" w:rsidRPr="00E4605A">
          <w:t>that</w:t>
        </w:r>
      </w:ins>
      <w:r w:rsidRPr="00E4605A">
        <w:t xml:space="preserve"> is derived from the no arbitrage premise.</w:t>
      </w:r>
    </w:p>
    <w:p w14:paraId="737F3428" w14:textId="77777777" w:rsidR="00994066" w:rsidRDefault="00994066" w:rsidP="0089589F">
      <w:pPr>
        <w:pStyle w:val="Text"/>
        <w:rPr>
          <w:ins w:id="4684" w:author="Aleksander Hansen" w:date="2013-02-20T12:36:00Z"/>
        </w:rPr>
      </w:pPr>
      <w:r w:rsidRPr="00E4605A">
        <w:t>Keep in mind that the option values given by the model apply under the assumptions. The model is a proof—it follows from a no-arbitrage scenario—given the assumptions. In other words, if the assumptions are true, the value must be true or there would be an arbitrage opportunity. Many criticisms of the model stem from the observation that one or more assumptions are not true in real-life. For example, application to ESOs is criticized because several of the assumptions are not true for ESOs.</w:t>
      </w:r>
    </w:p>
    <w:p w14:paraId="03B5EA86" w14:textId="47408B02" w:rsidR="00D565AB" w:rsidRPr="00E4605A" w:rsidDel="00D565AB" w:rsidRDefault="00D565AB" w:rsidP="0089589F">
      <w:pPr>
        <w:pStyle w:val="Text"/>
        <w:rPr>
          <w:del w:id="4685" w:author="Aleksander Hansen" w:date="2013-02-20T12:36:00Z"/>
        </w:rPr>
      </w:pPr>
    </w:p>
    <w:p w14:paraId="7E2A6A4B" w14:textId="77777777" w:rsidR="00523442" w:rsidRDefault="00523442" w:rsidP="0089589F">
      <w:pPr>
        <w:pStyle w:val="Text"/>
      </w:pPr>
    </w:p>
    <w:p w14:paraId="477F2E9F" w14:textId="77777777" w:rsidR="00434ED8" w:rsidRDefault="00434ED8" w:rsidP="0089589F">
      <w:pPr>
        <w:pStyle w:val="Text"/>
        <w:rPr>
          <w:ins w:id="4686" w:author="Aleksander Hansen" w:date="2013-02-16T21:49:00Z"/>
        </w:rPr>
      </w:pPr>
    </w:p>
    <w:p w14:paraId="7200E487" w14:textId="77777777" w:rsidR="00994066" w:rsidRPr="00E4605A" w:rsidRDefault="00994066" w:rsidP="0089589F">
      <w:pPr>
        <w:pStyle w:val="Text"/>
      </w:pPr>
      <w:r w:rsidRPr="00E4605A">
        <w:t>For Example (Black-Scholes-Merton)</w:t>
      </w:r>
    </w:p>
    <w:p w14:paraId="3C3CBA34" w14:textId="77777777" w:rsidR="00523442" w:rsidRDefault="00523442" w:rsidP="0089589F">
      <w:pPr>
        <w:pStyle w:val="Text"/>
      </w:pPr>
    </w:p>
    <w:p w14:paraId="274C14F1" w14:textId="77777777" w:rsidR="00994066" w:rsidDel="00434ED8" w:rsidRDefault="0051240F">
      <w:pPr>
        <w:pStyle w:val="Text"/>
        <w:numPr>
          <w:ilvl w:val="0"/>
          <w:numId w:val="27"/>
        </w:numPr>
        <w:rPr>
          <w:del w:id="4687" w:author="Aleksander Hansen" w:date="2013-02-16T21:49:00Z"/>
        </w:rPr>
        <w:pPrChange w:id="4688" w:author="Aleksander Hansen" w:date="2013-02-16T21:49:00Z">
          <w:pPr>
            <w:pStyle w:val="Text"/>
          </w:pPr>
        </w:pPrChange>
      </w:pPr>
      <w:r>
        <w:pict w14:anchorId="78C99DD8">
          <v:shape id="_x0000_s1088" type="#_x0000_t75" style="position:absolute;left:0;text-align:left;margin-left:4627.5pt;margin-top:11.25pt;width:271.55pt;height:77.95pt;z-index:-251535872;mso-position-horizontal:right;mso-position-horizontal-relative:margin" wrapcoords="-70 0 -70 21357 21600 21357 21600 0 -70 0" fillcolor="#edf7f9">
            <v:imagedata r:id="rId103" o:title=""/>
            <w10:wrap type="tight" anchorx="margin"/>
          </v:shape>
        </w:pict>
      </w:r>
      <w:r w:rsidR="00994066" w:rsidRPr="00E4605A">
        <w:t>Stock price (S) is $10</w:t>
      </w:r>
    </w:p>
    <w:p w14:paraId="09C3DDAB" w14:textId="77777777" w:rsidR="00434ED8" w:rsidRPr="00E4605A" w:rsidRDefault="00434ED8">
      <w:pPr>
        <w:pStyle w:val="Text"/>
        <w:numPr>
          <w:ilvl w:val="0"/>
          <w:numId w:val="27"/>
        </w:numPr>
        <w:rPr>
          <w:ins w:id="4689" w:author="Aleksander Hansen" w:date="2013-02-16T21:49:00Z"/>
        </w:rPr>
        <w:pPrChange w:id="4690" w:author="Aleksander Hansen" w:date="2013-02-16T21:49:00Z">
          <w:pPr>
            <w:pStyle w:val="Text"/>
          </w:pPr>
        </w:pPrChange>
      </w:pPr>
    </w:p>
    <w:p w14:paraId="00C03995" w14:textId="77777777" w:rsidR="00523442" w:rsidDel="00434ED8" w:rsidRDefault="00523442">
      <w:pPr>
        <w:pStyle w:val="Text"/>
        <w:numPr>
          <w:ilvl w:val="0"/>
          <w:numId w:val="27"/>
        </w:numPr>
        <w:rPr>
          <w:del w:id="4691" w:author="Aleksander Hansen" w:date="2013-02-16T21:49:00Z"/>
        </w:rPr>
        <w:pPrChange w:id="4692" w:author="Aleksander Hansen" w:date="2013-02-16T21:49:00Z">
          <w:pPr>
            <w:pStyle w:val="Text"/>
          </w:pPr>
        </w:pPrChange>
      </w:pPr>
    </w:p>
    <w:p w14:paraId="2CCC2BCE" w14:textId="77777777" w:rsidR="00994066" w:rsidDel="00CA343E" w:rsidRDefault="00994066">
      <w:pPr>
        <w:pStyle w:val="Text"/>
        <w:numPr>
          <w:ilvl w:val="0"/>
          <w:numId w:val="27"/>
        </w:numPr>
        <w:rPr>
          <w:del w:id="4693" w:author="Aleksander Hansen" w:date="2013-02-17T13:26:00Z"/>
        </w:rPr>
        <w:pPrChange w:id="4694" w:author="Aleksander Hansen" w:date="2013-02-17T13:26:00Z">
          <w:pPr>
            <w:pStyle w:val="Text"/>
          </w:pPr>
        </w:pPrChange>
      </w:pPr>
      <w:r w:rsidRPr="00E4605A">
        <w:t>Strike (K) is $9</w:t>
      </w:r>
    </w:p>
    <w:p w14:paraId="2AB142D1" w14:textId="77777777" w:rsidR="00CA343E" w:rsidRPr="00E4605A" w:rsidRDefault="00CA343E">
      <w:pPr>
        <w:pStyle w:val="Text"/>
        <w:numPr>
          <w:ilvl w:val="0"/>
          <w:numId w:val="27"/>
        </w:numPr>
        <w:rPr>
          <w:ins w:id="4695" w:author="Aleksander Hansen" w:date="2013-02-17T13:26:00Z"/>
        </w:rPr>
        <w:pPrChange w:id="4696" w:author="Aleksander Hansen" w:date="2013-02-16T21:49:00Z">
          <w:pPr>
            <w:pStyle w:val="Text"/>
          </w:pPr>
        </w:pPrChange>
      </w:pPr>
    </w:p>
    <w:p w14:paraId="696DB0B0" w14:textId="77777777" w:rsidR="00523442" w:rsidDel="00CA343E" w:rsidRDefault="00523442">
      <w:pPr>
        <w:pStyle w:val="Text"/>
        <w:numPr>
          <w:ilvl w:val="0"/>
          <w:numId w:val="27"/>
        </w:numPr>
        <w:rPr>
          <w:del w:id="4697" w:author="Aleksander Hansen" w:date="2013-02-17T13:25:00Z"/>
        </w:rPr>
        <w:pPrChange w:id="4698" w:author="Aleksander Hansen" w:date="2013-02-17T13:26:00Z">
          <w:pPr>
            <w:pStyle w:val="Text"/>
          </w:pPr>
        </w:pPrChange>
      </w:pPr>
    </w:p>
    <w:p w14:paraId="2FB957E7" w14:textId="77777777" w:rsidR="00994066" w:rsidDel="00CA343E" w:rsidRDefault="00994066">
      <w:pPr>
        <w:pStyle w:val="Text"/>
        <w:numPr>
          <w:ilvl w:val="0"/>
          <w:numId w:val="27"/>
        </w:numPr>
        <w:rPr>
          <w:del w:id="4699" w:author="Aleksander Hansen" w:date="2013-02-17T13:26:00Z"/>
        </w:rPr>
        <w:pPrChange w:id="4700" w:author="Aleksander Hansen" w:date="2013-02-17T13:26:00Z">
          <w:pPr>
            <w:pStyle w:val="Text"/>
          </w:pPr>
        </w:pPrChange>
      </w:pPr>
      <w:r w:rsidRPr="00E4605A">
        <w:t>Volatility (σ) is 20%</w:t>
      </w:r>
    </w:p>
    <w:p w14:paraId="556F87F4" w14:textId="77777777" w:rsidR="00CA343E" w:rsidRPr="00E4605A" w:rsidRDefault="00CA343E">
      <w:pPr>
        <w:pStyle w:val="Text"/>
        <w:numPr>
          <w:ilvl w:val="0"/>
          <w:numId w:val="27"/>
        </w:numPr>
        <w:rPr>
          <w:ins w:id="4701" w:author="Aleksander Hansen" w:date="2013-02-17T13:26:00Z"/>
        </w:rPr>
        <w:pPrChange w:id="4702" w:author="Aleksander Hansen" w:date="2013-02-17T13:26:00Z">
          <w:pPr>
            <w:pStyle w:val="Text"/>
          </w:pPr>
        </w:pPrChange>
      </w:pPr>
    </w:p>
    <w:p w14:paraId="30204C8C" w14:textId="77777777" w:rsidR="00523442" w:rsidDel="00CA343E" w:rsidRDefault="00523442">
      <w:pPr>
        <w:pStyle w:val="Text"/>
        <w:numPr>
          <w:ilvl w:val="0"/>
          <w:numId w:val="27"/>
        </w:numPr>
        <w:rPr>
          <w:del w:id="4703" w:author="Aleksander Hansen" w:date="2013-02-17T13:26:00Z"/>
        </w:rPr>
        <w:pPrChange w:id="4704" w:author="Aleksander Hansen" w:date="2013-02-17T13:26:00Z">
          <w:pPr>
            <w:pStyle w:val="Text"/>
          </w:pPr>
        </w:pPrChange>
      </w:pPr>
    </w:p>
    <w:p w14:paraId="746DF921" w14:textId="77777777" w:rsidR="00994066" w:rsidDel="00CA343E" w:rsidRDefault="00994066">
      <w:pPr>
        <w:pStyle w:val="Text"/>
        <w:numPr>
          <w:ilvl w:val="0"/>
          <w:numId w:val="27"/>
        </w:numPr>
        <w:rPr>
          <w:del w:id="4705" w:author="Aleksander Hansen" w:date="2013-02-17T13:26:00Z"/>
        </w:rPr>
        <w:pPrChange w:id="4706" w:author="Aleksander Hansen" w:date="2013-02-17T13:26:00Z">
          <w:pPr>
            <w:pStyle w:val="Text"/>
          </w:pPr>
        </w:pPrChange>
      </w:pPr>
      <w:r w:rsidRPr="00E4605A">
        <w:t>Term (t) is six months (0.5)</w:t>
      </w:r>
    </w:p>
    <w:p w14:paraId="10CAF4F4" w14:textId="77777777" w:rsidR="00CA343E" w:rsidRPr="00E4605A" w:rsidRDefault="00CA343E">
      <w:pPr>
        <w:pStyle w:val="Text"/>
        <w:numPr>
          <w:ilvl w:val="0"/>
          <w:numId w:val="27"/>
        </w:numPr>
        <w:rPr>
          <w:ins w:id="4707" w:author="Aleksander Hansen" w:date="2013-02-17T13:26:00Z"/>
        </w:rPr>
        <w:pPrChange w:id="4708" w:author="Aleksander Hansen" w:date="2013-02-17T13:26:00Z">
          <w:pPr>
            <w:pStyle w:val="Text"/>
          </w:pPr>
        </w:pPrChange>
      </w:pPr>
    </w:p>
    <w:p w14:paraId="6225586B" w14:textId="77777777" w:rsidR="00523442" w:rsidDel="00CA343E" w:rsidRDefault="00523442">
      <w:pPr>
        <w:pStyle w:val="Text"/>
        <w:numPr>
          <w:ilvl w:val="0"/>
          <w:numId w:val="27"/>
        </w:numPr>
        <w:rPr>
          <w:del w:id="4709" w:author="Aleksander Hansen" w:date="2013-02-17T13:26:00Z"/>
        </w:rPr>
        <w:pPrChange w:id="4710" w:author="Aleksander Hansen" w:date="2013-02-17T13:26:00Z">
          <w:pPr>
            <w:pStyle w:val="Text"/>
          </w:pPr>
        </w:pPrChange>
      </w:pPr>
    </w:p>
    <w:p w14:paraId="39FB5A61" w14:textId="77777777" w:rsidR="00994066" w:rsidRPr="00E4605A" w:rsidRDefault="00994066">
      <w:pPr>
        <w:pStyle w:val="Text"/>
        <w:numPr>
          <w:ilvl w:val="0"/>
          <w:numId w:val="27"/>
        </w:numPr>
        <w:pPrChange w:id="4711" w:author="Aleksander Hansen" w:date="2013-02-17T13:26:00Z">
          <w:pPr>
            <w:pStyle w:val="Text"/>
          </w:pPr>
        </w:pPrChange>
      </w:pPr>
      <w:r w:rsidRPr="00E4605A">
        <w:t>Riskless rate is 5%</w:t>
      </w:r>
    </w:p>
    <w:p w14:paraId="4DBDFE9A" w14:textId="77777777" w:rsidR="00523442" w:rsidRDefault="00523442" w:rsidP="0089589F">
      <w:pPr>
        <w:pStyle w:val="Text"/>
      </w:pPr>
    </w:p>
    <w:p w14:paraId="5523F108" w14:textId="77777777" w:rsidR="00CA343E" w:rsidRDefault="00CA343E" w:rsidP="0089589F">
      <w:pPr>
        <w:pStyle w:val="Text"/>
        <w:rPr>
          <w:ins w:id="4712" w:author="Aleksander Hansen" w:date="2013-02-17T13:26:00Z"/>
        </w:rPr>
      </w:pPr>
    </w:p>
    <w:p w14:paraId="7AC70A96" w14:textId="77777777" w:rsidR="00994066" w:rsidRPr="00E4605A" w:rsidRDefault="00994066" w:rsidP="0089589F">
      <w:pPr>
        <w:pStyle w:val="Text"/>
      </w:pPr>
      <w:r w:rsidRPr="00E4605A">
        <w:t>For Example (Black-Scholes-Merton)</w:t>
      </w:r>
      <w:r w:rsidRPr="00E4605A">
        <w:br/>
      </w:r>
    </w:p>
    <w:tbl>
      <w:tblPr>
        <w:tblpPr w:leftFromText="180" w:rightFromText="180" w:vertAnchor="text" w:tblpY="1"/>
        <w:tblOverlap w:val="never"/>
        <w:tblW w:w="3612" w:type="dxa"/>
        <w:tblCellMar>
          <w:left w:w="0" w:type="dxa"/>
          <w:right w:w="0" w:type="dxa"/>
        </w:tblCellMar>
        <w:tblLook w:val="04A0" w:firstRow="1" w:lastRow="0" w:firstColumn="1" w:lastColumn="0" w:noHBand="0" w:noVBand="1"/>
        <w:tblPrChange w:id="4713" w:author="Aleksander Hansen" w:date="2013-02-16T21:54:00Z">
          <w:tblPr>
            <w:tblpPr w:leftFromText="180" w:rightFromText="180" w:vertAnchor="text" w:tblpY="1"/>
            <w:tblOverlap w:val="never"/>
            <w:tblW w:w="3612" w:type="dxa"/>
            <w:tblCellMar>
              <w:left w:w="0" w:type="dxa"/>
              <w:right w:w="0" w:type="dxa"/>
            </w:tblCellMar>
            <w:tblLook w:val="04A0" w:firstRow="1" w:lastRow="0" w:firstColumn="1" w:lastColumn="0" w:noHBand="0" w:noVBand="1"/>
          </w:tblPr>
        </w:tblPrChange>
      </w:tblPr>
      <w:tblGrid>
        <w:gridCol w:w="518"/>
        <w:gridCol w:w="1924"/>
        <w:gridCol w:w="1170"/>
        <w:tblGridChange w:id="4714">
          <w:tblGrid>
            <w:gridCol w:w="120"/>
            <w:gridCol w:w="398"/>
            <w:gridCol w:w="120"/>
            <w:gridCol w:w="1804"/>
            <w:gridCol w:w="120"/>
            <w:gridCol w:w="1050"/>
            <w:gridCol w:w="120"/>
          </w:tblGrid>
        </w:tblGridChange>
      </w:tblGrid>
      <w:tr w:rsidR="00994066" w:rsidRPr="00131842" w14:paraId="4648689A" w14:textId="77777777" w:rsidTr="00434ED8">
        <w:trPr>
          <w:trHeight w:val="258"/>
          <w:trPrChange w:id="4715" w:author="Aleksander Hansen" w:date="2013-02-16T21:54:00Z">
            <w:trPr>
              <w:gridBefore w:val="1"/>
              <w:trHeight w:val="258"/>
            </w:trPr>
          </w:trPrChange>
        </w:trPr>
        <w:tc>
          <w:tcPr>
            <w:tcW w:w="518" w:type="dxa"/>
            <w:tcBorders>
              <w:top w:val="nil"/>
              <w:left w:val="nil"/>
              <w:right w:val="nil"/>
            </w:tcBorders>
            <w:shd w:val="clear" w:color="auto" w:fill="A2B593"/>
            <w:tcMar>
              <w:top w:w="12" w:type="dxa"/>
              <w:left w:w="12" w:type="dxa"/>
              <w:bottom w:w="0" w:type="dxa"/>
              <w:right w:w="12" w:type="dxa"/>
            </w:tcMar>
            <w:vAlign w:val="bottom"/>
            <w:hideMark/>
            <w:tcPrChange w:id="4716" w:author="Aleksander Hansen" w:date="2013-02-16T21:54:00Z">
              <w:tcPr>
                <w:tcW w:w="518"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0EE040B" w14:textId="77777777" w:rsidR="00994066" w:rsidRPr="00131842" w:rsidRDefault="00994066" w:rsidP="0089589F">
            <w:pPr>
              <w:pStyle w:val="Text"/>
            </w:pPr>
          </w:p>
        </w:tc>
        <w:tc>
          <w:tcPr>
            <w:tcW w:w="3094" w:type="dxa"/>
            <w:gridSpan w:val="2"/>
            <w:tcBorders>
              <w:top w:val="nil"/>
              <w:left w:val="nil"/>
              <w:right w:val="nil"/>
            </w:tcBorders>
            <w:shd w:val="clear" w:color="auto" w:fill="A2B593"/>
            <w:tcMar>
              <w:top w:w="12" w:type="dxa"/>
              <w:left w:w="12" w:type="dxa"/>
              <w:bottom w:w="0" w:type="dxa"/>
              <w:right w:w="12" w:type="dxa"/>
            </w:tcMar>
            <w:vAlign w:val="bottom"/>
            <w:hideMark/>
            <w:tcPrChange w:id="4717" w:author="Aleksander Hansen" w:date="2013-02-16T21:54:00Z">
              <w:tcPr>
                <w:tcW w:w="3094" w:type="dxa"/>
                <w:gridSpan w:val="4"/>
                <w:tcBorders>
                  <w:top w:val="nil"/>
                  <w:left w:val="nil"/>
                  <w:bottom w:val="single" w:sz="8" w:space="0" w:color="000000"/>
                  <w:right w:val="nil"/>
                </w:tcBorders>
                <w:shd w:val="clear" w:color="auto" w:fill="auto"/>
                <w:tcMar>
                  <w:top w:w="12" w:type="dxa"/>
                  <w:left w:w="12" w:type="dxa"/>
                  <w:bottom w:w="0" w:type="dxa"/>
                  <w:right w:w="12" w:type="dxa"/>
                </w:tcMar>
                <w:vAlign w:val="bottom"/>
                <w:hideMark/>
              </w:tcPr>
            </w:tcPrChange>
          </w:tcPr>
          <w:p w14:paraId="061DF4E3" w14:textId="77777777" w:rsidR="00994066" w:rsidRPr="00131842" w:rsidRDefault="00994066" w:rsidP="0089589F">
            <w:pPr>
              <w:pStyle w:val="Text"/>
            </w:pPr>
            <w:r w:rsidRPr="00131842">
              <w:rPr>
                <w:b/>
                <w:bCs/>
              </w:rPr>
              <w:t>Black-Scholes Inputs</w:t>
            </w:r>
          </w:p>
        </w:tc>
      </w:tr>
      <w:tr w:rsidR="00994066" w:rsidRPr="00131842" w14:paraId="0D3382D1" w14:textId="77777777" w:rsidTr="00434ED8">
        <w:trPr>
          <w:trHeight w:val="258"/>
          <w:trPrChange w:id="4718" w:author="Aleksander Hansen" w:date="2013-02-16T21:54:00Z">
            <w:trPr>
              <w:gridBefore w:val="1"/>
              <w:trHeight w:val="258"/>
            </w:trPr>
          </w:trPrChange>
        </w:trPr>
        <w:tc>
          <w:tcPr>
            <w:tcW w:w="518" w:type="dxa"/>
            <w:tcBorders>
              <w:left w:val="nil"/>
              <w:bottom w:val="nil"/>
              <w:right w:val="nil"/>
            </w:tcBorders>
            <w:shd w:val="clear" w:color="auto" w:fill="auto"/>
            <w:tcMar>
              <w:top w:w="12" w:type="dxa"/>
              <w:left w:w="12" w:type="dxa"/>
              <w:bottom w:w="0" w:type="dxa"/>
              <w:right w:w="12" w:type="dxa"/>
            </w:tcMar>
            <w:vAlign w:val="bottom"/>
            <w:hideMark/>
            <w:tcPrChange w:id="4719" w:author="Aleksander Hansen" w:date="2013-02-16T21:54:00Z">
              <w:tcPr>
                <w:tcW w:w="518"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2E1C85D" w14:textId="77777777" w:rsidR="00994066" w:rsidRPr="00131842" w:rsidRDefault="00994066" w:rsidP="0089589F">
            <w:pPr>
              <w:pStyle w:val="Text"/>
            </w:pPr>
            <w:r w:rsidRPr="00131842">
              <w:t>1</w:t>
            </w:r>
          </w:p>
        </w:tc>
        <w:tc>
          <w:tcPr>
            <w:tcW w:w="1924" w:type="dxa"/>
            <w:tcBorders>
              <w:left w:val="nil"/>
              <w:bottom w:val="nil"/>
              <w:right w:val="nil"/>
            </w:tcBorders>
            <w:shd w:val="clear" w:color="auto" w:fill="auto"/>
            <w:tcMar>
              <w:top w:w="12" w:type="dxa"/>
              <w:left w:w="12" w:type="dxa"/>
              <w:bottom w:w="0" w:type="dxa"/>
              <w:right w:w="12" w:type="dxa"/>
            </w:tcMar>
            <w:vAlign w:val="bottom"/>
            <w:hideMark/>
            <w:tcPrChange w:id="4720" w:author="Aleksander Hansen" w:date="2013-02-16T21:54:00Z">
              <w:tcPr>
                <w:tcW w:w="1924" w:type="dxa"/>
                <w:gridSpan w:val="2"/>
                <w:tcBorders>
                  <w:top w:val="single" w:sz="8" w:space="0" w:color="000000"/>
                  <w:left w:val="nil"/>
                  <w:bottom w:val="nil"/>
                  <w:right w:val="nil"/>
                </w:tcBorders>
                <w:shd w:val="clear" w:color="auto" w:fill="auto"/>
                <w:tcMar>
                  <w:top w:w="12" w:type="dxa"/>
                  <w:left w:w="12" w:type="dxa"/>
                  <w:bottom w:w="0" w:type="dxa"/>
                  <w:right w:w="12" w:type="dxa"/>
                </w:tcMar>
                <w:vAlign w:val="bottom"/>
                <w:hideMark/>
              </w:tcPr>
            </w:tcPrChange>
          </w:tcPr>
          <w:p w14:paraId="0AD0919F" w14:textId="77777777" w:rsidR="00994066" w:rsidRPr="00131842" w:rsidRDefault="00994066" w:rsidP="0089589F">
            <w:pPr>
              <w:pStyle w:val="Text"/>
            </w:pPr>
            <w:r w:rsidRPr="00131842">
              <w:t>Stock (S)</w:t>
            </w:r>
          </w:p>
        </w:tc>
        <w:tc>
          <w:tcPr>
            <w:tcW w:w="1170" w:type="dxa"/>
            <w:tcBorders>
              <w:left w:val="nil"/>
              <w:bottom w:val="nil"/>
              <w:right w:val="nil"/>
            </w:tcBorders>
            <w:shd w:val="clear" w:color="auto" w:fill="auto"/>
            <w:tcMar>
              <w:top w:w="12" w:type="dxa"/>
              <w:left w:w="12" w:type="dxa"/>
              <w:bottom w:w="0" w:type="dxa"/>
              <w:right w:w="12" w:type="dxa"/>
            </w:tcMar>
            <w:vAlign w:val="bottom"/>
            <w:hideMark/>
            <w:tcPrChange w:id="4721" w:author="Aleksander Hansen" w:date="2013-02-16T21:54:00Z">
              <w:tcPr>
                <w:tcW w:w="1170" w:type="dxa"/>
                <w:gridSpan w:val="2"/>
                <w:tcBorders>
                  <w:top w:val="single" w:sz="8" w:space="0" w:color="000000"/>
                  <w:left w:val="nil"/>
                  <w:bottom w:val="nil"/>
                  <w:right w:val="nil"/>
                </w:tcBorders>
                <w:shd w:val="clear" w:color="auto" w:fill="FFFF99"/>
                <w:tcMar>
                  <w:top w:w="12" w:type="dxa"/>
                  <w:left w:w="12" w:type="dxa"/>
                  <w:bottom w:w="0" w:type="dxa"/>
                  <w:right w:w="12" w:type="dxa"/>
                </w:tcMar>
                <w:vAlign w:val="bottom"/>
                <w:hideMark/>
              </w:tcPr>
            </w:tcPrChange>
          </w:tcPr>
          <w:p w14:paraId="7E6F4192" w14:textId="77777777" w:rsidR="00994066" w:rsidRPr="00131842" w:rsidRDefault="00994066" w:rsidP="0089589F">
            <w:pPr>
              <w:pStyle w:val="Text"/>
            </w:pPr>
            <w:r w:rsidRPr="00131842">
              <w:rPr>
                <w:b/>
                <w:bCs/>
              </w:rPr>
              <w:t xml:space="preserve">$40.00 </w:t>
            </w:r>
          </w:p>
        </w:tc>
      </w:tr>
      <w:tr w:rsidR="00994066" w:rsidRPr="00131842" w14:paraId="6A3CA2D2" w14:textId="77777777" w:rsidTr="00434ED8">
        <w:trPr>
          <w:trHeight w:val="258"/>
          <w:trPrChange w:id="4722" w:author="Aleksander Hansen" w:date="2013-02-16T21:54:00Z">
            <w:trPr>
              <w:gridBefore w:val="1"/>
              <w:trHeight w:val="258"/>
            </w:trPr>
          </w:trPrChange>
        </w:trPr>
        <w:tc>
          <w:tcPr>
            <w:tcW w:w="518" w:type="dxa"/>
            <w:tcBorders>
              <w:top w:val="nil"/>
              <w:left w:val="nil"/>
              <w:bottom w:val="nil"/>
              <w:right w:val="nil"/>
            </w:tcBorders>
            <w:shd w:val="clear" w:color="auto" w:fill="auto"/>
            <w:tcMar>
              <w:top w:w="12" w:type="dxa"/>
              <w:left w:w="12" w:type="dxa"/>
              <w:bottom w:w="0" w:type="dxa"/>
              <w:right w:w="12" w:type="dxa"/>
            </w:tcMar>
            <w:vAlign w:val="bottom"/>
            <w:hideMark/>
            <w:tcPrChange w:id="4723" w:author="Aleksander Hansen" w:date="2013-02-16T21:54:00Z">
              <w:tcPr>
                <w:tcW w:w="518"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0C2E3A4F" w14:textId="77777777" w:rsidR="00994066" w:rsidRPr="00131842" w:rsidRDefault="00994066" w:rsidP="0089589F">
            <w:pPr>
              <w:pStyle w:val="Text"/>
            </w:pPr>
            <w:r w:rsidRPr="00131842">
              <w:t>2</w:t>
            </w:r>
          </w:p>
        </w:tc>
        <w:tc>
          <w:tcPr>
            <w:tcW w:w="1924" w:type="dxa"/>
            <w:tcBorders>
              <w:top w:val="nil"/>
              <w:left w:val="nil"/>
              <w:bottom w:val="nil"/>
              <w:right w:val="nil"/>
            </w:tcBorders>
            <w:shd w:val="clear" w:color="auto" w:fill="auto"/>
            <w:tcMar>
              <w:top w:w="12" w:type="dxa"/>
              <w:left w:w="12" w:type="dxa"/>
              <w:bottom w:w="0" w:type="dxa"/>
              <w:right w:w="12" w:type="dxa"/>
            </w:tcMar>
            <w:vAlign w:val="bottom"/>
            <w:hideMark/>
            <w:tcPrChange w:id="4724" w:author="Aleksander Hansen" w:date="2013-02-16T21:54:00Z">
              <w:tcPr>
                <w:tcW w:w="1924"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47FACE2" w14:textId="77777777" w:rsidR="00994066" w:rsidRPr="00131842" w:rsidRDefault="00994066" w:rsidP="0089589F">
            <w:pPr>
              <w:pStyle w:val="Text"/>
            </w:pPr>
            <w:r w:rsidRPr="00131842">
              <w:t>Strike (K)</w:t>
            </w:r>
          </w:p>
        </w:tc>
        <w:tc>
          <w:tcPr>
            <w:tcW w:w="1170" w:type="dxa"/>
            <w:tcBorders>
              <w:top w:val="nil"/>
              <w:left w:val="nil"/>
              <w:bottom w:val="nil"/>
              <w:right w:val="nil"/>
            </w:tcBorders>
            <w:shd w:val="clear" w:color="auto" w:fill="auto"/>
            <w:tcMar>
              <w:top w:w="12" w:type="dxa"/>
              <w:left w:w="12" w:type="dxa"/>
              <w:bottom w:w="0" w:type="dxa"/>
              <w:right w:w="12" w:type="dxa"/>
            </w:tcMar>
            <w:vAlign w:val="bottom"/>
            <w:hideMark/>
            <w:tcPrChange w:id="4725" w:author="Aleksander Hansen" w:date="2013-02-16T21:54:00Z">
              <w:tcPr>
                <w:tcW w:w="117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11183F2F" w14:textId="77777777" w:rsidR="00994066" w:rsidRPr="00131842" w:rsidRDefault="00994066" w:rsidP="0089589F">
            <w:pPr>
              <w:pStyle w:val="Text"/>
            </w:pPr>
            <w:r w:rsidRPr="00131842">
              <w:rPr>
                <w:b/>
                <w:bCs/>
              </w:rPr>
              <w:t xml:space="preserve">$60.00 </w:t>
            </w:r>
          </w:p>
        </w:tc>
      </w:tr>
      <w:tr w:rsidR="00994066" w:rsidRPr="00131842" w14:paraId="61A23B15" w14:textId="77777777" w:rsidTr="00434ED8">
        <w:trPr>
          <w:trHeight w:val="258"/>
          <w:trPrChange w:id="4726" w:author="Aleksander Hansen" w:date="2013-02-16T21:54:00Z">
            <w:trPr>
              <w:gridBefore w:val="1"/>
              <w:trHeight w:val="258"/>
            </w:trPr>
          </w:trPrChange>
        </w:trPr>
        <w:tc>
          <w:tcPr>
            <w:tcW w:w="518" w:type="dxa"/>
            <w:tcBorders>
              <w:top w:val="nil"/>
              <w:left w:val="nil"/>
              <w:bottom w:val="nil"/>
              <w:right w:val="nil"/>
            </w:tcBorders>
            <w:shd w:val="clear" w:color="auto" w:fill="auto"/>
            <w:tcMar>
              <w:top w:w="12" w:type="dxa"/>
              <w:left w:w="12" w:type="dxa"/>
              <w:bottom w:w="0" w:type="dxa"/>
              <w:right w:w="12" w:type="dxa"/>
            </w:tcMar>
            <w:vAlign w:val="bottom"/>
            <w:hideMark/>
            <w:tcPrChange w:id="4727" w:author="Aleksander Hansen" w:date="2013-02-16T21:54:00Z">
              <w:tcPr>
                <w:tcW w:w="518"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33F4DB2" w14:textId="77777777" w:rsidR="00994066" w:rsidRPr="00131842" w:rsidRDefault="00994066" w:rsidP="0089589F">
            <w:pPr>
              <w:pStyle w:val="Text"/>
            </w:pPr>
            <w:r w:rsidRPr="00131842">
              <w:t>3</w:t>
            </w:r>
          </w:p>
        </w:tc>
        <w:tc>
          <w:tcPr>
            <w:tcW w:w="1924" w:type="dxa"/>
            <w:tcBorders>
              <w:top w:val="nil"/>
              <w:left w:val="nil"/>
              <w:bottom w:val="nil"/>
              <w:right w:val="nil"/>
            </w:tcBorders>
            <w:shd w:val="clear" w:color="auto" w:fill="auto"/>
            <w:tcMar>
              <w:top w:w="12" w:type="dxa"/>
              <w:left w:w="12" w:type="dxa"/>
              <w:bottom w:w="0" w:type="dxa"/>
              <w:right w:w="12" w:type="dxa"/>
            </w:tcMar>
            <w:vAlign w:val="bottom"/>
            <w:hideMark/>
            <w:tcPrChange w:id="4728" w:author="Aleksander Hansen" w:date="2013-02-16T21:54:00Z">
              <w:tcPr>
                <w:tcW w:w="1924"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1E9485B9" w14:textId="77777777" w:rsidR="00994066" w:rsidRPr="00131842" w:rsidRDefault="00994066" w:rsidP="0089589F">
            <w:pPr>
              <w:pStyle w:val="Text"/>
            </w:pPr>
            <w:proofErr w:type="spellStart"/>
            <w:r w:rsidRPr="00131842">
              <w:t>Volatity</w:t>
            </w:r>
            <w:proofErr w:type="spellEnd"/>
          </w:p>
        </w:tc>
        <w:tc>
          <w:tcPr>
            <w:tcW w:w="1170" w:type="dxa"/>
            <w:tcBorders>
              <w:top w:val="nil"/>
              <w:left w:val="nil"/>
              <w:bottom w:val="nil"/>
              <w:right w:val="nil"/>
            </w:tcBorders>
            <w:shd w:val="clear" w:color="auto" w:fill="auto"/>
            <w:tcMar>
              <w:top w:w="12" w:type="dxa"/>
              <w:left w:w="12" w:type="dxa"/>
              <w:bottom w:w="0" w:type="dxa"/>
              <w:right w:w="12" w:type="dxa"/>
            </w:tcMar>
            <w:vAlign w:val="bottom"/>
            <w:hideMark/>
            <w:tcPrChange w:id="4729" w:author="Aleksander Hansen" w:date="2013-02-16T21:54:00Z">
              <w:tcPr>
                <w:tcW w:w="117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42DADECD" w14:textId="77777777" w:rsidR="00994066" w:rsidRPr="00131842" w:rsidRDefault="00994066" w:rsidP="0089589F">
            <w:pPr>
              <w:pStyle w:val="Text"/>
            </w:pPr>
            <w:r w:rsidRPr="00131842">
              <w:rPr>
                <w:b/>
                <w:bCs/>
              </w:rPr>
              <w:t>30.0%</w:t>
            </w:r>
          </w:p>
        </w:tc>
      </w:tr>
      <w:tr w:rsidR="00994066" w:rsidRPr="00131842" w14:paraId="41AB98AA" w14:textId="77777777" w:rsidTr="006B12F7">
        <w:trPr>
          <w:trHeight w:val="258"/>
        </w:trPr>
        <w:tc>
          <w:tcPr>
            <w:tcW w:w="518" w:type="dxa"/>
            <w:tcBorders>
              <w:top w:val="nil"/>
              <w:left w:val="nil"/>
              <w:bottom w:val="nil"/>
              <w:right w:val="nil"/>
            </w:tcBorders>
            <w:shd w:val="clear" w:color="auto" w:fill="auto"/>
            <w:tcMar>
              <w:top w:w="12" w:type="dxa"/>
              <w:left w:w="12" w:type="dxa"/>
              <w:bottom w:w="0" w:type="dxa"/>
              <w:right w:w="12" w:type="dxa"/>
            </w:tcMar>
            <w:vAlign w:val="bottom"/>
            <w:hideMark/>
          </w:tcPr>
          <w:p w14:paraId="27C181F3" w14:textId="77777777" w:rsidR="00994066" w:rsidRPr="00131842" w:rsidRDefault="00994066" w:rsidP="0089589F">
            <w:pPr>
              <w:pStyle w:val="Text"/>
            </w:pPr>
          </w:p>
        </w:tc>
        <w:tc>
          <w:tcPr>
            <w:tcW w:w="1924" w:type="dxa"/>
            <w:tcBorders>
              <w:top w:val="nil"/>
              <w:left w:val="nil"/>
              <w:bottom w:val="nil"/>
              <w:right w:val="nil"/>
            </w:tcBorders>
            <w:shd w:val="clear" w:color="auto" w:fill="auto"/>
            <w:tcMar>
              <w:top w:w="12" w:type="dxa"/>
              <w:left w:w="12" w:type="dxa"/>
              <w:bottom w:w="0" w:type="dxa"/>
              <w:right w:w="12" w:type="dxa"/>
            </w:tcMar>
            <w:vAlign w:val="bottom"/>
            <w:hideMark/>
          </w:tcPr>
          <w:p w14:paraId="45A321A4" w14:textId="77777777" w:rsidR="00994066" w:rsidRPr="00131842" w:rsidRDefault="00994066" w:rsidP="0089589F">
            <w:pPr>
              <w:pStyle w:val="Text"/>
            </w:pPr>
            <w:r w:rsidRPr="00131842">
              <w:t>Variance</w:t>
            </w:r>
          </w:p>
        </w:tc>
        <w:tc>
          <w:tcPr>
            <w:tcW w:w="1170" w:type="dxa"/>
            <w:tcBorders>
              <w:top w:val="nil"/>
              <w:left w:val="nil"/>
              <w:bottom w:val="nil"/>
              <w:right w:val="nil"/>
            </w:tcBorders>
            <w:shd w:val="clear" w:color="auto" w:fill="auto"/>
            <w:tcMar>
              <w:top w:w="12" w:type="dxa"/>
              <w:left w:w="12" w:type="dxa"/>
              <w:bottom w:w="0" w:type="dxa"/>
              <w:right w:w="12" w:type="dxa"/>
            </w:tcMar>
            <w:vAlign w:val="bottom"/>
            <w:hideMark/>
          </w:tcPr>
          <w:p w14:paraId="1E4E6CAB" w14:textId="77777777" w:rsidR="00994066" w:rsidRPr="00131842" w:rsidRDefault="00994066" w:rsidP="0089589F">
            <w:pPr>
              <w:pStyle w:val="Text"/>
            </w:pPr>
            <w:r w:rsidRPr="00131842">
              <w:t>9.00%</w:t>
            </w:r>
          </w:p>
        </w:tc>
      </w:tr>
      <w:tr w:rsidR="00994066" w:rsidRPr="00131842" w14:paraId="7DD0E541" w14:textId="77777777" w:rsidTr="00434ED8">
        <w:trPr>
          <w:trHeight w:val="259"/>
          <w:trPrChange w:id="4730" w:author="Aleksander Hansen" w:date="2013-02-16T21:54:00Z">
            <w:trPr>
              <w:gridBefore w:val="1"/>
              <w:trHeight w:val="259"/>
            </w:trPr>
          </w:trPrChange>
        </w:trPr>
        <w:tc>
          <w:tcPr>
            <w:tcW w:w="518" w:type="dxa"/>
            <w:tcBorders>
              <w:top w:val="nil"/>
              <w:left w:val="nil"/>
              <w:bottom w:val="nil"/>
              <w:right w:val="nil"/>
            </w:tcBorders>
            <w:shd w:val="clear" w:color="auto" w:fill="auto"/>
            <w:tcMar>
              <w:top w:w="12" w:type="dxa"/>
              <w:left w:w="12" w:type="dxa"/>
              <w:bottom w:w="0" w:type="dxa"/>
              <w:right w:w="12" w:type="dxa"/>
            </w:tcMar>
            <w:vAlign w:val="bottom"/>
            <w:hideMark/>
            <w:tcPrChange w:id="4731" w:author="Aleksander Hansen" w:date="2013-02-16T21:54:00Z">
              <w:tcPr>
                <w:tcW w:w="518"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F0C829A" w14:textId="77777777" w:rsidR="00994066" w:rsidRPr="00131842" w:rsidRDefault="00994066" w:rsidP="0089589F">
            <w:pPr>
              <w:pStyle w:val="Text"/>
            </w:pPr>
            <w:r w:rsidRPr="00131842">
              <w:t>4</w:t>
            </w:r>
          </w:p>
        </w:tc>
        <w:tc>
          <w:tcPr>
            <w:tcW w:w="1924" w:type="dxa"/>
            <w:tcBorders>
              <w:top w:val="nil"/>
              <w:left w:val="nil"/>
              <w:bottom w:val="nil"/>
              <w:right w:val="nil"/>
            </w:tcBorders>
            <w:shd w:val="clear" w:color="auto" w:fill="auto"/>
            <w:tcMar>
              <w:top w:w="12" w:type="dxa"/>
              <w:left w:w="12" w:type="dxa"/>
              <w:bottom w:w="0" w:type="dxa"/>
              <w:right w:w="12" w:type="dxa"/>
            </w:tcMar>
            <w:vAlign w:val="bottom"/>
            <w:hideMark/>
            <w:tcPrChange w:id="4732" w:author="Aleksander Hansen" w:date="2013-02-16T21:54:00Z">
              <w:tcPr>
                <w:tcW w:w="1924"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DFB4DC6" w14:textId="77777777" w:rsidR="00994066" w:rsidRPr="00131842" w:rsidRDefault="00994066" w:rsidP="0089589F">
            <w:pPr>
              <w:pStyle w:val="Text"/>
            </w:pPr>
            <w:proofErr w:type="spellStart"/>
            <w:r w:rsidRPr="00131842">
              <w:t>Riskfree</w:t>
            </w:r>
            <w:proofErr w:type="spellEnd"/>
            <w:r w:rsidRPr="00131842">
              <w:t xml:space="preserve"> rate (r)</w:t>
            </w:r>
          </w:p>
        </w:tc>
        <w:tc>
          <w:tcPr>
            <w:tcW w:w="1170" w:type="dxa"/>
            <w:tcBorders>
              <w:top w:val="nil"/>
              <w:left w:val="nil"/>
              <w:bottom w:val="nil"/>
              <w:right w:val="nil"/>
            </w:tcBorders>
            <w:shd w:val="clear" w:color="auto" w:fill="auto"/>
            <w:tcMar>
              <w:top w:w="12" w:type="dxa"/>
              <w:left w:w="12" w:type="dxa"/>
              <w:bottom w:w="0" w:type="dxa"/>
              <w:right w:w="12" w:type="dxa"/>
            </w:tcMar>
            <w:vAlign w:val="bottom"/>
            <w:hideMark/>
            <w:tcPrChange w:id="4733" w:author="Aleksander Hansen" w:date="2013-02-16T21:54:00Z">
              <w:tcPr>
                <w:tcW w:w="117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3CE37A20" w14:textId="77777777" w:rsidR="00994066" w:rsidRPr="00131842" w:rsidRDefault="00994066" w:rsidP="0089589F">
            <w:pPr>
              <w:pStyle w:val="Text"/>
            </w:pPr>
            <w:r w:rsidRPr="00131842">
              <w:rPr>
                <w:b/>
                <w:bCs/>
              </w:rPr>
              <w:t>3.00%</w:t>
            </w:r>
          </w:p>
        </w:tc>
      </w:tr>
      <w:tr w:rsidR="00994066" w:rsidRPr="00131842" w14:paraId="61793313" w14:textId="77777777" w:rsidTr="00434ED8">
        <w:trPr>
          <w:trHeight w:val="258"/>
          <w:trPrChange w:id="4734" w:author="Aleksander Hansen" w:date="2013-02-16T21:54:00Z">
            <w:trPr>
              <w:gridBefore w:val="1"/>
              <w:trHeight w:val="258"/>
            </w:trPr>
          </w:trPrChange>
        </w:trPr>
        <w:tc>
          <w:tcPr>
            <w:tcW w:w="518" w:type="dxa"/>
            <w:tcBorders>
              <w:top w:val="nil"/>
              <w:left w:val="nil"/>
              <w:bottom w:val="nil"/>
              <w:right w:val="nil"/>
            </w:tcBorders>
            <w:shd w:val="clear" w:color="auto" w:fill="auto"/>
            <w:tcMar>
              <w:top w:w="12" w:type="dxa"/>
              <w:left w:w="12" w:type="dxa"/>
              <w:bottom w:w="0" w:type="dxa"/>
              <w:right w:w="12" w:type="dxa"/>
            </w:tcMar>
            <w:vAlign w:val="bottom"/>
            <w:hideMark/>
            <w:tcPrChange w:id="4735" w:author="Aleksander Hansen" w:date="2013-02-16T21:54:00Z">
              <w:tcPr>
                <w:tcW w:w="518"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51F7E154" w14:textId="77777777" w:rsidR="00994066" w:rsidRPr="00131842" w:rsidRDefault="00994066" w:rsidP="0089589F">
            <w:pPr>
              <w:pStyle w:val="Text"/>
            </w:pPr>
            <w:r w:rsidRPr="00131842">
              <w:t>5</w:t>
            </w:r>
          </w:p>
        </w:tc>
        <w:tc>
          <w:tcPr>
            <w:tcW w:w="1924" w:type="dxa"/>
            <w:tcBorders>
              <w:top w:val="nil"/>
              <w:left w:val="nil"/>
              <w:bottom w:val="nil"/>
              <w:right w:val="nil"/>
            </w:tcBorders>
            <w:shd w:val="clear" w:color="auto" w:fill="auto"/>
            <w:tcMar>
              <w:top w:w="12" w:type="dxa"/>
              <w:left w:w="12" w:type="dxa"/>
              <w:bottom w:w="0" w:type="dxa"/>
              <w:right w:w="12" w:type="dxa"/>
            </w:tcMar>
            <w:vAlign w:val="bottom"/>
            <w:hideMark/>
            <w:tcPrChange w:id="4736" w:author="Aleksander Hansen" w:date="2013-02-16T21:54:00Z">
              <w:tcPr>
                <w:tcW w:w="1924"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D8C30F4" w14:textId="77777777" w:rsidR="00994066" w:rsidRPr="00131842" w:rsidRDefault="00994066" w:rsidP="0089589F">
            <w:pPr>
              <w:pStyle w:val="Text"/>
            </w:pPr>
            <w:r w:rsidRPr="00131842">
              <w:t>Term (T)</w:t>
            </w:r>
          </w:p>
        </w:tc>
        <w:tc>
          <w:tcPr>
            <w:tcW w:w="1170" w:type="dxa"/>
            <w:tcBorders>
              <w:top w:val="nil"/>
              <w:left w:val="nil"/>
              <w:bottom w:val="nil"/>
              <w:right w:val="nil"/>
            </w:tcBorders>
            <w:shd w:val="clear" w:color="auto" w:fill="auto"/>
            <w:tcMar>
              <w:top w:w="12" w:type="dxa"/>
              <w:left w:w="12" w:type="dxa"/>
              <w:bottom w:w="0" w:type="dxa"/>
              <w:right w:w="12" w:type="dxa"/>
            </w:tcMar>
            <w:vAlign w:val="bottom"/>
            <w:hideMark/>
            <w:tcPrChange w:id="4737" w:author="Aleksander Hansen" w:date="2013-02-16T21:54:00Z">
              <w:tcPr>
                <w:tcW w:w="117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763EC785" w14:textId="77777777" w:rsidR="00994066" w:rsidRPr="00131842" w:rsidRDefault="00994066" w:rsidP="0089589F">
            <w:pPr>
              <w:pStyle w:val="Text"/>
            </w:pPr>
            <w:r w:rsidRPr="00131842">
              <w:rPr>
                <w:b/>
                <w:bCs/>
              </w:rPr>
              <w:t>5.00</w:t>
            </w:r>
          </w:p>
        </w:tc>
      </w:tr>
      <w:tr w:rsidR="00994066" w:rsidRPr="00131842" w14:paraId="2ED4C937" w14:textId="77777777" w:rsidTr="00434ED8">
        <w:trPr>
          <w:trHeight w:val="258"/>
          <w:trPrChange w:id="4738" w:author="Aleksander Hansen" w:date="2013-02-16T21:54:00Z">
            <w:trPr>
              <w:gridBefore w:val="1"/>
              <w:trHeight w:val="258"/>
            </w:trPr>
          </w:trPrChange>
        </w:trPr>
        <w:tc>
          <w:tcPr>
            <w:tcW w:w="518" w:type="dxa"/>
            <w:tcBorders>
              <w:top w:val="nil"/>
              <w:left w:val="nil"/>
              <w:bottom w:val="nil"/>
              <w:right w:val="nil"/>
            </w:tcBorders>
            <w:shd w:val="clear" w:color="auto" w:fill="auto"/>
            <w:tcMar>
              <w:top w:w="12" w:type="dxa"/>
              <w:left w:w="12" w:type="dxa"/>
              <w:bottom w:w="0" w:type="dxa"/>
              <w:right w:w="12" w:type="dxa"/>
            </w:tcMar>
            <w:vAlign w:val="bottom"/>
            <w:hideMark/>
            <w:tcPrChange w:id="4739" w:author="Aleksander Hansen" w:date="2013-02-16T21:54:00Z">
              <w:tcPr>
                <w:tcW w:w="518"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01A94030" w14:textId="77777777" w:rsidR="00994066" w:rsidRPr="00131842" w:rsidRDefault="00994066" w:rsidP="0089589F">
            <w:pPr>
              <w:pStyle w:val="Text"/>
            </w:pPr>
            <w:r w:rsidRPr="00131842">
              <w:t>6</w:t>
            </w:r>
          </w:p>
        </w:tc>
        <w:tc>
          <w:tcPr>
            <w:tcW w:w="1924" w:type="dxa"/>
            <w:tcBorders>
              <w:top w:val="nil"/>
              <w:left w:val="nil"/>
              <w:bottom w:val="nil"/>
              <w:right w:val="nil"/>
            </w:tcBorders>
            <w:shd w:val="clear" w:color="auto" w:fill="auto"/>
            <w:tcMar>
              <w:top w:w="12" w:type="dxa"/>
              <w:left w:w="12" w:type="dxa"/>
              <w:bottom w:w="0" w:type="dxa"/>
              <w:right w:w="12" w:type="dxa"/>
            </w:tcMar>
            <w:vAlign w:val="bottom"/>
            <w:hideMark/>
            <w:tcPrChange w:id="4740" w:author="Aleksander Hansen" w:date="2013-02-16T21:54:00Z">
              <w:tcPr>
                <w:tcW w:w="1924"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55103493" w14:textId="77777777" w:rsidR="00994066" w:rsidRPr="00131842" w:rsidRDefault="00994066" w:rsidP="0089589F">
            <w:pPr>
              <w:pStyle w:val="Text"/>
            </w:pPr>
            <w:proofErr w:type="spellStart"/>
            <w:r w:rsidRPr="00131842">
              <w:t>Div</w:t>
            </w:r>
            <w:proofErr w:type="spellEnd"/>
            <w:r w:rsidRPr="00131842">
              <w:t xml:space="preserve"> Yield</w:t>
            </w:r>
          </w:p>
        </w:tc>
        <w:tc>
          <w:tcPr>
            <w:tcW w:w="1170" w:type="dxa"/>
            <w:tcBorders>
              <w:top w:val="nil"/>
              <w:left w:val="nil"/>
              <w:bottom w:val="nil"/>
              <w:right w:val="nil"/>
            </w:tcBorders>
            <w:shd w:val="clear" w:color="auto" w:fill="auto"/>
            <w:tcMar>
              <w:top w:w="12" w:type="dxa"/>
              <w:left w:w="12" w:type="dxa"/>
              <w:bottom w:w="0" w:type="dxa"/>
              <w:right w:w="12" w:type="dxa"/>
            </w:tcMar>
            <w:vAlign w:val="bottom"/>
            <w:hideMark/>
            <w:tcPrChange w:id="4741" w:author="Aleksander Hansen" w:date="2013-02-16T21:54:00Z">
              <w:tcPr>
                <w:tcW w:w="117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69BDBBA6" w14:textId="77777777" w:rsidR="00994066" w:rsidRPr="00131842" w:rsidRDefault="00994066" w:rsidP="0089589F">
            <w:pPr>
              <w:pStyle w:val="Text"/>
            </w:pPr>
            <w:r w:rsidRPr="00131842">
              <w:rPr>
                <w:b/>
                <w:bCs/>
              </w:rPr>
              <w:t>0.00%</w:t>
            </w:r>
          </w:p>
        </w:tc>
      </w:tr>
    </w:tbl>
    <w:tbl>
      <w:tblPr>
        <w:tblW w:w="3811" w:type="dxa"/>
        <w:jc w:val="right"/>
        <w:tblCellMar>
          <w:left w:w="0" w:type="dxa"/>
          <w:right w:w="0" w:type="dxa"/>
        </w:tblCellMar>
        <w:tblLook w:val="04A0" w:firstRow="1" w:lastRow="0" w:firstColumn="1" w:lastColumn="0" w:noHBand="0" w:noVBand="1"/>
        <w:tblPrChange w:id="4742" w:author="Aleksander Hansen" w:date="2013-02-16T21:54:00Z">
          <w:tblPr>
            <w:tblW w:w="3811" w:type="dxa"/>
            <w:jc w:val="right"/>
            <w:tblCellMar>
              <w:left w:w="0" w:type="dxa"/>
              <w:right w:w="0" w:type="dxa"/>
            </w:tblCellMar>
            <w:tblLook w:val="04A0" w:firstRow="1" w:lastRow="0" w:firstColumn="1" w:lastColumn="0" w:noHBand="0" w:noVBand="1"/>
          </w:tblPr>
        </w:tblPrChange>
      </w:tblPr>
      <w:tblGrid>
        <w:gridCol w:w="2327"/>
        <w:gridCol w:w="1484"/>
        <w:tblGridChange w:id="4743">
          <w:tblGrid>
            <w:gridCol w:w="120"/>
            <w:gridCol w:w="2207"/>
            <w:gridCol w:w="120"/>
            <w:gridCol w:w="1364"/>
            <w:gridCol w:w="120"/>
          </w:tblGrid>
        </w:tblGridChange>
      </w:tblGrid>
      <w:tr w:rsidR="00994066" w:rsidRPr="00131842" w14:paraId="0D8E881C" w14:textId="77777777" w:rsidTr="00434ED8">
        <w:trPr>
          <w:trHeight w:val="198"/>
          <w:jc w:val="right"/>
          <w:trPrChange w:id="4744" w:author="Aleksander Hansen" w:date="2013-02-16T21:54:00Z">
            <w:trPr>
              <w:gridBefore w:val="1"/>
              <w:trHeight w:val="198"/>
              <w:jc w:val="right"/>
            </w:trPr>
          </w:trPrChange>
        </w:trPr>
        <w:tc>
          <w:tcPr>
            <w:tcW w:w="2327" w:type="dxa"/>
            <w:tcBorders>
              <w:top w:val="nil"/>
              <w:left w:val="nil"/>
              <w:bottom w:val="single" w:sz="8" w:space="0" w:color="000000"/>
              <w:right w:val="nil"/>
            </w:tcBorders>
            <w:shd w:val="clear" w:color="auto" w:fill="A2B593"/>
            <w:tcMar>
              <w:top w:w="12" w:type="dxa"/>
              <w:left w:w="12" w:type="dxa"/>
              <w:bottom w:w="0" w:type="dxa"/>
              <w:right w:w="12" w:type="dxa"/>
            </w:tcMar>
            <w:vAlign w:val="bottom"/>
            <w:hideMark/>
            <w:tcPrChange w:id="4745" w:author="Aleksander Hansen" w:date="2013-02-16T21:54:00Z">
              <w:tcPr>
                <w:tcW w:w="2327" w:type="dxa"/>
                <w:gridSpan w:val="2"/>
                <w:tcBorders>
                  <w:top w:val="nil"/>
                  <w:left w:val="nil"/>
                  <w:bottom w:val="single" w:sz="8" w:space="0" w:color="000000"/>
                  <w:right w:val="nil"/>
                </w:tcBorders>
                <w:shd w:val="clear" w:color="auto" w:fill="auto"/>
                <w:tcMar>
                  <w:top w:w="12" w:type="dxa"/>
                  <w:left w:w="12" w:type="dxa"/>
                  <w:bottom w:w="0" w:type="dxa"/>
                  <w:right w:w="12" w:type="dxa"/>
                </w:tcMar>
                <w:vAlign w:val="bottom"/>
                <w:hideMark/>
              </w:tcPr>
            </w:tcPrChange>
          </w:tcPr>
          <w:p w14:paraId="34380AC3" w14:textId="77777777" w:rsidR="00994066" w:rsidRPr="00131842" w:rsidRDefault="00994066" w:rsidP="0089589F">
            <w:pPr>
              <w:pStyle w:val="Text"/>
              <w:rPr>
                <w:b/>
              </w:rPr>
            </w:pPr>
            <w:r w:rsidRPr="00131842">
              <w:rPr>
                <w:b/>
              </w:rPr>
              <w:t>Call option</w:t>
            </w:r>
          </w:p>
        </w:tc>
        <w:tc>
          <w:tcPr>
            <w:tcW w:w="1484" w:type="dxa"/>
            <w:tcBorders>
              <w:top w:val="nil"/>
              <w:left w:val="nil"/>
              <w:bottom w:val="single" w:sz="8" w:space="0" w:color="000000"/>
              <w:right w:val="nil"/>
            </w:tcBorders>
            <w:shd w:val="clear" w:color="auto" w:fill="A2B593"/>
            <w:tcMar>
              <w:top w:w="12" w:type="dxa"/>
              <w:left w:w="12" w:type="dxa"/>
              <w:bottom w:w="0" w:type="dxa"/>
              <w:right w:w="12" w:type="dxa"/>
            </w:tcMar>
            <w:vAlign w:val="bottom"/>
            <w:hideMark/>
            <w:tcPrChange w:id="4746" w:author="Aleksander Hansen" w:date="2013-02-16T21:54:00Z">
              <w:tcPr>
                <w:tcW w:w="1484" w:type="dxa"/>
                <w:gridSpan w:val="2"/>
                <w:tcBorders>
                  <w:top w:val="nil"/>
                  <w:left w:val="nil"/>
                  <w:bottom w:val="single" w:sz="8" w:space="0" w:color="000000"/>
                  <w:right w:val="nil"/>
                </w:tcBorders>
                <w:shd w:val="clear" w:color="auto" w:fill="auto"/>
                <w:tcMar>
                  <w:top w:w="12" w:type="dxa"/>
                  <w:left w:w="12" w:type="dxa"/>
                  <w:bottom w:w="0" w:type="dxa"/>
                  <w:right w:w="12" w:type="dxa"/>
                </w:tcMar>
                <w:vAlign w:val="bottom"/>
                <w:hideMark/>
              </w:tcPr>
            </w:tcPrChange>
          </w:tcPr>
          <w:p w14:paraId="6501B520" w14:textId="77777777" w:rsidR="00994066" w:rsidRPr="00131842" w:rsidRDefault="00994066" w:rsidP="0089589F">
            <w:pPr>
              <w:pStyle w:val="Text"/>
            </w:pPr>
            <w:r w:rsidRPr="00131842">
              <w:t> </w:t>
            </w:r>
          </w:p>
        </w:tc>
      </w:tr>
      <w:tr w:rsidR="00994066" w:rsidRPr="00131842" w14:paraId="2AEFDEF8" w14:textId="77777777" w:rsidTr="006B12F7">
        <w:trPr>
          <w:trHeight w:val="211"/>
          <w:jc w:val="right"/>
        </w:trPr>
        <w:tc>
          <w:tcPr>
            <w:tcW w:w="2327" w:type="dxa"/>
            <w:tcBorders>
              <w:top w:val="single" w:sz="8" w:space="0" w:color="000000"/>
              <w:left w:val="nil"/>
              <w:bottom w:val="nil"/>
              <w:right w:val="nil"/>
            </w:tcBorders>
            <w:shd w:val="clear" w:color="auto" w:fill="auto"/>
            <w:tcMar>
              <w:top w:w="12" w:type="dxa"/>
              <w:left w:w="12" w:type="dxa"/>
              <w:bottom w:w="0" w:type="dxa"/>
              <w:right w:w="12" w:type="dxa"/>
            </w:tcMar>
            <w:vAlign w:val="bottom"/>
            <w:hideMark/>
          </w:tcPr>
          <w:p w14:paraId="30085AD6" w14:textId="77777777" w:rsidR="00994066" w:rsidRPr="00131842" w:rsidRDefault="00994066" w:rsidP="0089589F">
            <w:pPr>
              <w:pStyle w:val="Text"/>
            </w:pPr>
            <w:proofErr w:type="gramStart"/>
            <w:r w:rsidRPr="00131842">
              <w:t>d1</w:t>
            </w:r>
            <w:proofErr w:type="gramEnd"/>
          </w:p>
        </w:tc>
        <w:tc>
          <w:tcPr>
            <w:tcW w:w="1484" w:type="dxa"/>
            <w:tcBorders>
              <w:top w:val="single" w:sz="8" w:space="0" w:color="000000"/>
              <w:left w:val="nil"/>
              <w:bottom w:val="nil"/>
              <w:right w:val="nil"/>
            </w:tcBorders>
            <w:shd w:val="clear" w:color="auto" w:fill="auto"/>
            <w:tcMar>
              <w:top w:w="12" w:type="dxa"/>
              <w:left w:w="12" w:type="dxa"/>
              <w:bottom w:w="0" w:type="dxa"/>
              <w:right w:w="12" w:type="dxa"/>
            </w:tcMar>
            <w:vAlign w:val="bottom"/>
            <w:hideMark/>
          </w:tcPr>
          <w:p w14:paraId="4B919437" w14:textId="77777777" w:rsidR="00994066" w:rsidRPr="00131842" w:rsidRDefault="00994066" w:rsidP="0089589F">
            <w:pPr>
              <w:pStyle w:val="Text"/>
            </w:pPr>
            <w:r w:rsidRPr="00131842">
              <w:t>-0.0027</w:t>
            </w:r>
          </w:p>
        </w:tc>
      </w:tr>
      <w:tr w:rsidR="00994066" w:rsidRPr="00131842" w14:paraId="2133BF38" w14:textId="77777777" w:rsidTr="006B12F7">
        <w:trPr>
          <w:trHeight w:val="185"/>
          <w:jc w:val="right"/>
        </w:trPr>
        <w:tc>
          <w:tcPr>
            <w:tcW w:w="2327" w:type="dxa"/>
            <w:tcBorders>
              <w:top w:val="nil"/>
              <w:left w:val="nil"/>
              <w:bottom w:val="nil"/>
              <w:right w:val="nil"/>
            </w:tcBorders>
            <w:shd w:val="clear" w:color="auto" w:fill="auto"/>
            <w:tcMar>
              <w:top w:w="12" w:type="dxa"/>
              <w:left w:w="12" w:type="dxa"/>
              <w:bottom w:w="0" w:type="dxa"/>
              <w:right w:w="12" w:type="dxa"/>
            </w:tcMar>
            <w:vAlign w:val="bottom"/>
            <w:hideMark/>
          </w:tcPr>
          <w:p w14:paraId="4F499387" w14:textId="77777777" w:rsidR="00994066" w:rsidRPr="00131842" w:rsidRDefault="00994066" w:rsidP="0089589F">
            <w:pPr>
              <w:pStyle w:val="Text"/>
            </w:pPr>
            <w:proofErr w:type="gramStart"/>
            <w:r w:rsidRPr="00131842">
              <w:t>N(</w:t>
            </w:r>
            <w:proofErr w:type="gramEnd"/>
            <w:r w:rsidRPr="00131842">
              <w:t>d1)</w:t>
            </w:r>
          </w:p>
        </w:tc>
        <w:tc>
          <w:tcPr>
            <w:tcW w:w="1484" w:type="dxa"/>
            <w:tcBorders>
              <w:top w:val="nil"/>
              <w:left w:val="nil"/>
              <w:bottom w:val="nil"/>
              <w:right w:val="nil"/>
            </w:tcBorders>
            <w:shd w:val="clear" w:color="auto" w:fill="auto"/>
            <w:tcMar>
              <w:top w:w="12" w:type="dxa"/>
              <w:left w:w="12" w:type="dxa"/>
              <w:bottom w:w="0" w:type="dxa"/>
              <w:right w:w="12" w:type="dxa"/>
            </w:tcMar>
            <w:vAlign w:val="bottom"/>
            <w:hideMark/>
          </w:tcPr>
          <w:p w14:paraId="54AD8E2A" w14:textId="77777777" w:rsidR="00994066" w:rsidRPr="00131842" w:rsidRDefault="00994066" w:rsidP="0089589F">
            <w:pPr>
              <w:pStyle w:val="Text"/>
            </w:pPr>
            <w:r w:rsidRPr="00131842">
              <w:t>0.4989</w:t>
            </w:r>
          </w:p>
        </w:tc>
      </w:tr>
      <w:tr w:rsidR="00994066" w:rsidRPr="00131842" w14:paraId="7D5BA63D" w14:textId="77777777" w:rsidTr="006B12F7">
        <w:trPr>
          <w:trHeight w:val="185"/>
          <w:jc w:val="right"/>
        </w:trPr>
        <w:tc>
          <w:tcPr>
            <w:tcW w:w="2327" w:type="dxa"/>
            <w:tcBorders>
              <w:top w:val="nil"/>
              <w:left w:val="nil"/>
              <w:bottom w:val="nil"/>
              <w:right w:val="nil"/>
            </w:tcBorders>
            <w:shd w:val="clear" w:color="auto" w:fill="auto"/>
            <w:tcMar>
              <w:top w:w="12" w:type="dxa"/>
              <w:left w:w="12" w:type="dxa"/>
              <w:bottom w:w="0" w:type="dxa"/>
              <w:right w:w="12" w:type="dxa"/>
            </w:tcMar>
            <w:vAlign w:val="bottom"/>
            <w:hideMark/>
          </w:tcPr>
          <w:p w14:paraId="593B98A4" w14:textId="77777777" w:rsidR="00994066" w:rsidRPr="00131842" w:rsidRDefault="00994066" w:rsidP="0089589F">
            <w:pPr>
              <w:pStyle w:val="Text"/>
            </w:pPr>
            <w:proofErr w:type="gramStart"/>
            <w:r w:rsidRPr="00131842">
              <w:t>d2</w:t>
            </w:r>
            <w:proofErr w:type="gramEnd"/>
          </w:p>
        </w:tc>
        <w:tc>
          <w:tcPr>
            <w:tcW w:w="1484" w:type="dxa"/>
            <w:tcBorders>
              <w:top w:val="nil"/>
              <w:left w:val="nil"/>
              <w:bottom w:val="nil"/>
              <w:right w:val="nil"/>
            </w:tcBorders>
            <w:shd w:val="clear" w:color="auto" w:fill="auto"/>
            <w:tcMar>
              <w:top w:w="12" w:type="dxa"/>
              <w:left w:w="12" w:type="dxa"/>
              <w:bottom w:w="0" w:type="dxa"/>
              <w:right w:w="12" w:type="dxa"/>
            </w:tcMar>
            <w:vAlign w:val="bottom"/>
            <w:hideMark/>
          </w:tcPr>
          <w:p w14:paraId="5E5BA87D" w14:textId="77777777" w:rsidR="00994066" w:rsidRPr="00131842" w:rsidRDefault="00994066" w:rsidP="0089589F">
            <w:pPr>
              <w:pStyle w:val="Text"/>
            </w:pPr>
            <w:r w:rsidRPr="00131842">
              <w:t>-0.6735</w:t>
            </w:r>
          </w:p>
        </w:tc>
      </w:tr>
      <w:tr w:rsidR="00994066" w:rsidRPr="00131842" w14:paraId="0356E630" w14:textId="77777777" w:rsidTr="00434ED8">
        <w:trPr>
          <w:trHeight w:val="185"/>
          <w:jc w:val="right"/>
          <w:trPrChange w:id="4747" w:author="Aleksander Hansen" w:date="2013-02-16T21:53:00Z">
            <w:trPr>
              <w:gridBefore w:val="1"/>
              <w:trHeight w:val="185"/>
              <w:jc w:val="right"/>
            </w:trPr>
          </w:trPrChange>
        </w:trPr>
        <w:tc>
          <w:tcPr>
            <w:tcW w:w="2327" w:type="dxa"/>
            <w:tcBorders>
              <w:top w:val="nil"/>
              <w:left w:val="nil"/>
              <w:right w:val="nil"/>
            </w:tcBorders>
            <w:shd w:val="clear" w:color="auto" w:fill="auto"/>
            <w:tcMar>
              <w:top w:w="12" w:type="dxa"/>
              <w:left w:w="12" w:type="dxa"/>
              <w:bottom w:w="0" w:type="dxa"/>
              <w:right w:w="12" w:type="dxa"/>
            </w:tcMar>
            <w:vAlign w:val="bottom"/>
            <w:hideMark/>
            <w:tcPrChange w:id="4748" w:author="Aleksander Hansen" w:date="2013-02-16T21:53:00Z">
              <w:tcPr>
                <w:tcW w:w="232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0056267" w14:textId="77777777" w:rsidR="00994066" w:rsidRPr="00131842" w:rsidRDefault="00994066" w:rsidP="0089589F">
            <w:pPr>
              <w:pStyle w:val="Text"/>
            </w:pPr>
            <w:proofErr w:type="gramStart"/>
            <w:r w:rsidRPr="00131842">
              <w:t>N(</w:t>
            </w:r>
            <w:proofErr w:type="gramEnd"/>
            <w:r w:rsidRPr="00131842">
              <w:t>d2)</w:t>
            </w:r>
          </w:p>
        </w:tc>
        <w:tc>
          <w:tcPr>
            <w:tcW w:w="1484" w:type="dxa"/>
            <w:tcBorders>
              <w:top w:val="nil"/>
              <w:left w:val="nil"/>
              <w:right w:val="nil"/>
            </w:tcBorders>
            <w:shd w:val="clear" w:color="auto" w:fill="auto"/>
            <w:tcMar>
              <w:top w:w="12" w:type="dxa"/>
              <w:left w:w="12" w:type="dxa"/>
              <w:bottom w:w="0" w:type="dxa"/>
              <w:right w:w="12" w:type="dxa"/>
            </w:tcMar>
            <w:vAlign w:val="bottom"/>
            <w:hideMark/>
            <w:tcPrChange w:id="4749" w:author="Aleksander Hansen" w:date="2013-02-16T21:53:00Z">
              <w:tcPr>
                <w:tcW w:w="1484"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99CE701" w14:textId="77777777" w:rsidR="00994066" w:rsidRPr="00131842" w:rsidRDefault="00994066" w:rsidP="0089589F">
            <w:pPr>
              <w:pStyle w:val="Text"/>
            </w:pPr>
            <w:r w:rsidRPr="00131842">
              <w:t>0.2503</w:t>
            </w:r>
          </w:p>
        </w:tc>
      </w:tr>
      <w:tr w:rsidR="00994066" w:rsidRPr="00131842" w14:paraId="3D837608" w14:textId="77777777" w:rsidTr="00434ED8">
        <w:trPr>
          <w:trHeight w:val="190"/>
          <w:jc w:val="right"/>
          <w:trPrChange w:id="4750" w:author="Aleksander Hansen" w:date="2013-02-16T21:53:00Z">
            <w:trPr>
              <w:gridBefore w:val="1"/>
              <w:trHeight w:val="190"/>
              <w:jc w:val="right"/>
            </w:trPr>
          </w:trPrChange>
        </w:trPr>
        <w:tc>
          <w:tcPr>
            <w:tcW w:w="2327" w:type="dxa"/>
            <w:tcBorders>
              <w:top w:val="nil"/>
              <w:left w:val="nil"/>
              <w:bottom w:val="nil"/>
              <w:right w:val="nil"/>
            </w:tcBorders>
            <w:shd w:val="clear" w:color="auto" w:fill="A2B593"/>
            <w:tcMar>
              <w:top w:w="12" w:type="dxa"/>
              <w:left w:w="12" w:type="dxa"/>
              <w:bottom w:w="0" w:type="dxa"/>
              <w:right w:w="12" w:type="dxa"/>
            </w:tcMar>
            <w:vAlign w:val="bottom"/>
            <w:hideMark/>
            <w:tcPrChange w:id="4751" w:author="Aleksander Hansen" w:date="2013-02-16T21:53:00Z">
              <w:tcPr>
                <w:tcW w:w="2327" w:type="dxa"/>
                <w:gridSpan w:val="2"/>
                <w:tcBorders>
                  <w:top w:val="nil"/>
                  <w:left w:val="nil"/>
                  <w:bottom w:val="nil"/>
                  <w:right w:val="nil"/>
                </w:tcBorders>
                <w:shd w:val="clear" w:color="auto" w:fill="FCD5B4"/>
                <w:tcMar>
                  <w:top w:w="12" w:type="dxa"/>
                  <w:left w:w="12" w:type="dxa"/>
                  <w:bottom w:w="0" w:type="dxa"/>
                  <w:right w:w="12" w:type="dxa"/>
                </w:tcMar>
                <w:vAlign w:val="bottom"/>
                <w:hideMark/>
              </w:tcPr>
            </w:tcPrChange>
          </w:tcPr>
          <w:p w14:paraId="37C9643A" w14:textId="77777777" w:rsidR="00994066" w:rsidRPr="00131842" w:rsidRDefault="00994066" w:rsidP="0089589F">
            <w:pPr>
              <w:pStyle w:val="Text"/>
              <w:rPr>
                <w:b/>
              </w:rPr>
            </w:pPr>
            <w:r w:rsidRPr="00131842">
              <w:rPr>
                <w:b/>
              </w:rPr>
              <w:t>Call Price</w:t>
            </w:r>
          </w:p>
        </w:tc>
        <w:tc>
          <w:tcPr>
            <w:tcW w:w="1484" w:type="dxa"/>
            <w:tcBorders>
              <w:top w:val="nil"/>
              <w:left w:val="nil"/>
              <w:bottom w:val="nil"/>
              <w:right w:val="nil"/>
            </w:tcBorders>
            <w:shd w:val="clear" w:color="auto" w:fill="A2B593"/>
            <w:tcMar>
              <w:top w:w="12" w:type="dxa"/>
              <w:left w:w="12" w:type="dxa"/>
              <w:bottom w:w="0" w:type="dxa"/>
              <w:right w:w="12" w:type="dxa"/>
            </w:tcMar>
            <w:vAlign w:val="bottom"/>
            <w:hideMark/>
            <w:tcPrChange w:id="4752" w:author="Aleksander Hansen" w:date="2013-02-16T21:53:00Z">
              <w:tcPr>
                <w:tcW w:w="1484" w:type="dxa"/>
                <w:gridSpan w:val="2"/>
                <w:tcBorders>
                  <w:top w:val="nil"/>
                  <w:left w:val="nil"/>
                  <w:bottom w:val="nil"/>
                  <w:right w:val="nil"/>
                </w:tcBorders>
                <w:shd w:val="clear" w:color="auto" w:fill="FCD5B4"/>
                <w:tcMar>
                  <w:top w:w="12" w:type="dxa"/>
                  <w:left w:w="12" w:type="dxa"/>
                  <w:bottom w:w="0" w:type="dxa"/>
                  <w:right w:w="12" w:type="dxa"/>
                </w:tcMar>
                <w:vAlign w:val="bottom"/>
                <w:hideMark/>
              </w:tcPr>
            </w:tcPrChange>
          </w:tcPr>
          <w:p w14:paraId="4416E607" w14:textId="77777777" w:rsidR="00994066" w:rsidRPr="00131842" w:rsidRDefault="00994066" w:rsidP="0089589F">
            <w:pPr>
              <w:pStyle w:val="Text"/>
              <w:rPr>
                <w:b/>
              </w:rPr>
            </w:pPr>
            <w:r w:rsidRPr="00131842">
              <w:rPr>
                <w:b/>
              </w:rPr>
              <w:t>$7.030</w:t>
            </w:r>
          </w:p>
        </w:tc>
      </w:tr>
      <w:tr w:rsidR="00994066" w:rsidRPr="00131842" w14:paraId="09FFF60E" w14:textId="77777777" w:rsidTr="006B12F7">
        <w:trPr>
          <w:trHeight w:val="198"/>
          <w:jc w:val="right"/>
        </w:trPr>
        <w:tc>
          <w:tcPr>
            <w:tcW w:w="2327" w:type="dxa"/>
            <w:tcBorders>
              <w:top w:val="nil"/>
              <w:left w:val="nil"/>
              <w:bottom w:val="single" w:sz="8" w:space="0" w:color="000000"/>
              <w:right w:val="nil"/>
            </w:tcBorders>
            <w:shd w:val="clear" w:color="auto" w:fill="auto"/>
            <w:tcMar>
              <w:top w:w="12" w:type="dxa"/>
              <w:left w:w="12" w:type="dxa"/>
              <w:bottom w:w="0" w:type="dxa"/>
              <w:right w:w="12" w:type="dxa"/>
            </w:tcMar>
            <w:vAlign w:val="bottom"/>
            <w:hideMark/>
          </w:tcPr>
          <w:p w14:paraId="7753E26D" w14:textId="77777777" w:rsidR="00994066" w:rsidRPr="00131842" w:rsidRDefault="00994066" w:rsidP="0089589F">
            <w:pPr>
              <w:pStyle w:val="Text"/>
              <w:rPr>
                <w:b/>
              </w:rPr>
            </w:pPr>
            <w:r w:rsidRPr="00131842">
              <w:rPr>
                <w:b/>
              </w:rPr>
              <w:t>Put option</w:t>
            </w:r>
          </w:p>
        </w:tc>
        <w:tc>
          <w:tcPr>
            <w:tcW w:w="1484" w:type="dxa"/>
            <w:tcBorders>
              <w:top w:val="nil"/>
              <w:left w:val="nil"/>
              <w:bottom w:val="single" w:sz="8" w:space="0" w:color="000000"/>
              <w:right w:val="nil"/>
            </w:tcBorders>
            <w:shd w:val="clear" w:color="auto" w:fill="auto"/>
            <w:tcMar>
              <w:top w:w="12" w:type="dxa"/>
              <w:left w:w="12" w:type="dxa"/>
              <w:bottom w:w="0" w:type="dxa"/>
              <w:right w:w="12" w:type="dxa"/>
            </w:tcMar>
            <w:vAlign w:val="bottom"/>
            <w:hideMark/>
          </w:tcPr>
          <w:p w14:paraId="68226169" w14:textId="77777777" w:rsidR="00994066" w:rsidRPr="00131842" w:rsidRDefault="00994066" w:rsidP="0089589F">
            <w:pPr>
              <w:pStyle w:val="Text"/>
            </w:pPr>
            <w:r w:rsidRPr="00131842">
              <w:t> </w:t>
            </w:r>
          </w:p>
        </w:tc>
      </w:tr>
      <w:tr w:rsidR="00994066" w:rsidRPr="00131842" w14:paraId="2237D96B" w14:textId="77777777" w:rsidTr="006B12F7">
        <w:trPr>
          <w:trHeight w:val="185"/>
          <w:jc w:val="right"/>
        </w:trPr>
        <w:tc>
          <w:tcPr>
            <w:tcW w:w="2327" w:type="dxa"/>
            <w:tcBorders>
              <w:top w:val="single" w:sz="8" w:space="0" w:color="000000"/>
              <w:left w:val="nil"/>
              <w:bottom w:val="nil"/>
              <w:right w:val="nil"/>
            </w:tcBorders>
            <w:shd w:val="clear" w:color="auto" w:fill="auto"/>
            <w:tcMar>
              <w:top w:w="12" w:type="dxa"/>
              <w:left w:w="12" w:type="dxa"/>
              <w:bottom w:w="0" w:type="dxa"/>
              <w:right w:w="12" w:type="dxa"/>
            </w:tcMar>
            <w:vAlign w:val="bottom"/>
            <w:hideMark/>
          </w:tcPr>
          <w:p w14:paraId="3B8F22B2" w14:textId="77777777" w:rsidR="00994066" w:rsidRPr="00131842" w:rsidRDefault="00994066" w:rsidP="0089589F">
            <w:pPr>
              <w:pStyle w:val="Text"/>
            </w:pPr>
            <w:r w:rsidRPr="00131842">
              <w:t>-</w:t>
            </w:r>
            <w:proofErr w:type="gramStart"/>
            <w:r w:rsidRPr="00131842">
              <w:t>d1</w:t>
            </w:r>
            <w:proofErr w:type="gramEnd"/>
          </w:p>
        </w:tc>
        <w:tc>
          <w:tcPr>
            <w:tcW w:w="1484" w:type="dxa"/>
            <w:tcBorders>
              <w:top w:val="single" w:sz="8" w:space="0" w:color="000000"/>
              <w:left w:val="nil"/>
              <w:bottom w:val="nil"/>
              <w:right w:val="nil"/>
            </w:tcBorders>
            <w:shd w:val="clear" w:color="auto" w:fill="auto"/>
            <w:tcMar>
              <w:top w:w="12" w:type="dxa"/>
              <w:left w:w="12" w:type="dxa"/>
              <w:bottom w:w="0" w:type="dxa"/>
              <w:right w:w="12" w:type="dxa"/>
            </w:tcMar>
            <w:vAlign w:val="bottom"/>
            <w:hideMark/>
          </w:tcPr>
          <w:p w14:paraId="7D32D58F" w14:textId="77777777" w:rsidR="00994066" w:rsidRPr="00131842" w:rsidRDefault="00994066" w:rsidP="0089589F">
            <w:pPr>
              <w:pStyle w:val="Text"/>
            </w:pPr>
            <w:r w:rsidRPr="00131842">
              <w:t>0.0027</w:t>
            </w:r>
          </w:p>
        </w:tc>
      </w:tr>
      <w:tr w:rsidR="00994066" w:rsidRPr="00131842" w14:paraId="7016AB23" w14:textId="77777777" w:rsidTr="006B12F7">
        <w:trPr>
          <w:trHeight w:val="185"/>
          <w:jc w:val="right"/>
        </w:trPr>
        <w:tc>
          <w:tcPr>
            <w:tcW w:w="2327" w:type="dxa"/>
            <w:tcBorders>
              <w:top w:val="nil"/>
              <w:left w:val="nil"/>
              <w:bottom w:val="nil"/>
              <w:right w:val="nil"/>
            </w:tcBorders>
            <w:shd w:val="clear" w:color="auto" w:fill="auto"/>
            <w:tcMar>
              <w:top w:w="12" w:type="dxa"/>
              <w:left w:w="12" w:type="dxa"/>
              <w:bottom w:w="0" w:type="dxa"/>
              <w:right w:w="12" w:type="dxa"/>
            </w:tcMar>
            <w:vAlign w:val="bottom"/>
            <w:hideMark/>
          </w:tcPr>
          <w:p w14:paraId="539CAB1F" w14:textId="77777777" w:rsidR="00994066" w:rsidRPr="00131842" w:rsidRDefault="00994066" w:rsidP="0089589F">
            <w:pPr>
              <w:pStyle w:val="Text"/>
            </w:pPr>
            <w:proofErr w:type="gramStart"/>
            <w:r w:rsidRPr="00131842">
              <w:t>N(</w:t>
            </w:r>
            <w:proofErr w:type="gramEnd"/>
            <w:r w:rsidRPr="00131842">
              <w:t>-d1)</w:t>
            </w:r>
          </w:p>
        </w:tc>
        <w:tc>
          <w:tcPr>
            <w:tcW w:w="1484" w:type="dxa"/>
            <w:tcBorders>
              <w:top w:val="nil"/>
              <w:left w:val="nil"/>
              <w:bottom w:val="nil"/>
              <w:right w:val="nil"/>
            </w:tcBorders>
            <w:shd w:val="clear" w:color="auto" w:fill="auto"/>
            <w:tcMar>
              <w:top w:w="12" w:type="dxa"/>
              <w:left w:w="12" w:type="dxa"/>
              <w:bottom w:w="0" w:type="dxa"/>
              <w:right w:w="12" w:type="dxa"/>
            </w:tcMar>
            <w:vAlign w:val="bottom"/>
            <w:hideMark/>
          </w:tcPr>
          <w:p w14:paraId="3C5DA884" w14:textId="77777777" w:rsidR="00994066" w:rsidRPr="00131842" w:rsidRDefault="00994066" w:rsidP="0089589F">
            <w:pPr>
              <w:pStyle w:val="Text"/>
            </w:pPr>
            <w:r w:rsidRPr="00131842">
              <w:t>0.5011</w:t>
            </w:r>
          </w:p>
        </w:tc>
      </w:tr>
      <w:tr w:rsidR="00994066" w:rsidRPr="00131842" w14:paraId="6CF3C836" w14:textId="77777777" w:rsidTr="006B12F7">
        <w:trPr>
          <w:trHeight w:val="185"/>
          <w:jc w:val="right"/>
        </w:trPr>
        <w:tc>
          <w:tcPr>
            <w:tcW w:w="2327" w:type="dxa"/>
            <w:tcBorders>
              <w:top w:val="nil"/>
              <w:left w:val="nil"/>
              <w:bottom w:val="nil"/>
              <w:right w:val="nil"/>
            </w:tcBorders>
            <w:shd w:val="clear" w:color="auto" w:fill="auto"/>
            <w:tcMar>
              <w:top w:w="12" w:type="dxa"/>
              <w:left w:w="12" w:type="dxa"/>
              <w:bottom w:w="0" w:type="dxa"/>
              <w:right w:w="12" w:type="dxa"/>
            </w:tcMar>
            <w:vAlign w:val="bottom"/>
            <w:hideMark/>
          </w:tcPr>
          <w:p w14:paraId="30B06017" w14:textId="77777777" w:rsidR="00994066" w:rsidRPr="00131842" w:rsidRDefault="00994066" w:rsidP="0089589F">
            <w:pPr>
              <w:pStyle w:val="Text"/>
            </w:pPr>
            <w:r w:rsidRPr="00131842">
              <w:t>-</w:t>
            </w:r>
            <w:proofErr w:type="gramStart"/>
            <w:r w:rsidRPr="00131842">
              <w:t>d2</w:t>
            </w:r>
            <w:proofErr w:type="gramEnd"/>
          </w:p>
        </w:tc>
        <w:tc>
          <w:tcPr>
            <w:tcW w:w="1484" w:type="dxa"/>
            <w:tcBorders>
              <w:top w:val="nil"/>
              <w:left w:val="nil"/>
              <w:bottom w:val="nil"/>
              <w:right w:val="nil"/>
            </w:tcBorders>
            <w:shd w:val="clear" w:color="auto" w:fill="auto"/>
            <w:tcMar>
              <w:top w:w="12" w:type="dxa"/>
              <w:left w:w="12" w:type="dxa"/>
              <w:bottom w:w="0" w:type="dxa"/>
              <w:right w:w="12" w:type="dxa"/>
            </w:tcMar>
            <w:vAlign w:val="bottom"/>
            <w:hideMark/>
          </w:tcPr>
          <w:p w14:paraId="79632E4A" w14:textId="77777777" w:rsidR="00994066" w:rsidRPr="00131842" w:rsidRDefault="00994066" w:rsidP="0089589F">
            <w:pPr>
              <w:pStyle w:val="Text"/>
            </w:pPr>
            <w:r w:rsidRPr="00131842">
              <w:t>0.6735</w:t>
            </w:r>
          </w:p>
        </w:tc>
      </w:tr>
      <w:tr w:rsidR="00994066" w:rsidRPr="00131842" w14:paraId="29EDEFB9" w14:textId="77777777" w:rsidTr="00434ED8">
        <w:trPr>
          <w:trHeight w:val="185"/>
          <w:jc w:val="right"/>
          <w:trPrChange w:id="4753" w:author="Aleksander Hansen" w:date="2013-02-16T21:54:00Z">
            <w:trPr>
              <w:gridBefore w:val="1"/>
              <w:trHeight w:val="185"/>
              <w:jc w:val="right"/>
            </w:trPr>
          </w:trPrChange>
        </w:trPr>
        <w:tc>
          <w:tcPr>
            <w:tcW w:w="2327" w:type="dxa"/>
            <w:tcBorders>
              <w:top w:val="nil"/>
              <w:left w:val="nil"/>
              <w:right w:val="nil"/>
            </w:tcBorders>
            <w:shd w:val="clear" w:color="auto" w:fill="auto"/>
            <w:tcMar>
              <w:top w:w="12" w:type="dxa"/>
              <w:left w:w="12" w:type="dxa"/>
              <w:bottom w:w="0" w:type="dxa"/>
              <w:right w:w="12" w:type="dxa"/>
            </w:tcMar>
            <w:vAlign w:val="bottom"/>
            <w:hideMark/>
            <w:tcPrChange w:id="4754" w:author="Aleksander Hansen" w:date="2013-02-16T21:54:00Z">
              <w:tcPr>
                <w:tcW w:w="232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5F54BF12" w14:textId="77777777" w:rsidR="00994066" w:rsidRPr="00131842" w:rsidRDefault="00994066" w:rsidP="0089589F">
            <w:pPr>
              <w:pStyle w:val="Text"/>
            </w:pPr>
            <w:proofErr w:type="gramStart"/>
            <w:r w:rsidRPr="00131842">
              <w:t>N(</w:t>
            </w:r>
            <w:proofErr w:type="gramEnd"/>
            <w:r w:rsidRPr="00131842">
              <w:t>-d2)</w:t>
            </w:r>
          </w:p>
        </w:tc>
        <w:tc>
          <w:tcPr>
            <w:tcW w:w="1484" w:type="dxa"/>
            <w:tcBorders>
              <w:top w:val="nil"/>
              <w:left w:val="nil"/>
              <w:right w:val="nil"/>
            </w:tcBorders>
            <w:shd w:val="clear" w:color="auto" w:fill="auto"/>
            <w:tcMar>
              <w:top w:w="12" w:type="dxa"/>
              <w:left w:w="12" w:type="dxa"/>
              <w:bottom w:w="0" w:type="dxa"/>
              <w:right w:w="12" w:type="dxa"/>
            </w:tcMar>
            <w:vAlign w:val="bottom"/>
            <w:hideMark/>
            <w:tcPrChange w:id="4755" w:author="Aleksander Hansen" w:date="2013-02-16T21:54:00Z">
              <w:tcPr>
                <w:tcW w:w="1484"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5132EE54" w14:textId="77777777" w:rsidR="00994066" w:rsidRPr="00131842" w:rsidRDefault="00994066" w:rsidP="0089589F">
            <w:pPr>
              <w:pStyle w:val="Text"/>
            </w:pPr>
            <w:r w:rsidRPr="00131842">
              <w:t>0.7497</w:t>
            </w:r>
          </w:p>
        </w:tc>
      </w:tr>
      <w:tr w:rsidR="00994066" w:rsidRPr="00131842" w14:paraId="410DFCB9" w14:textId="77777777" w:rsidTr="00434ED8">
        <w:trPr>
          <w:trHeight w:val="190"/>
          <w:jc w:val="right"/>
          <w:trPrChange w:id="4756" w:author="Aleksander Hansen" w:date="2013-02-16T21:54:00Z">
            <w:trPr>
              <w:gridBefore w:val="1"/>
              <w:trHeight w:val="190"/>
              <w:jc w:val="right"/>
            </w:trPr>
          </w:trPrChange>
        </w:trPr>
        <w:tc>
          <w:tcPr>
            <w:tcW w:w="2327" w:type="dxa"/>
            <w:tcBorders>
              <w:top w:val="nil"/>
              <w:left w:val="nil"/>
              <w:bottom w:val="nil"/>
              <w:right w:val="nil"/>
            </w:tcBorders>
            <w:shd w:val="clear" w:color="auto" w:fill="A2B593"/>
            <w:tcMar>
              <w:top w:w="12" w:type="dxa"/>
              <w:left w:w="12" w:type="dxa"/>
              <w:bottom w:w="0" w:type="dxa"/>
              <w:right w:w="12" w:type="dxa"/>
            </w:tcMar>
            <w:vAlign w:val="bottom"/>
            <w:hideMark/>
            <w:tcPrChange w:id="4757" w:author="Aleksander Hansen" w:date="2013-02-16T21:54:00Z">
              <w:tcPr>
                <w:tcW w:w="2327" w:type="dxa"/>
                <w:gridSpan w:val="2"/>
                <w:tcBorders>
                  <w:top w:val="nil"/>
                  <w:left w:val="nil"/>
                  <w:bottom w:val="nil"/>
                  <w:right w:val="nil"/>
                </w:tcBorders>
                <w:shd w:val="clear" w:color="auto" w:fill="FCD5B4"/>
                <w:tcMar>
                  <w:top w:w="12" w:type="dxa"/>
                  <w:left w:w="12" w:type="dxa"/>
                  <w:bottom w:w="0" w:type="dxa"/>
                  <w:right w:w="12" w:type="dxa"/>
                </w:tcMar>
                <w:vAlign w:val="bottom"/>
                <w:hideMark/>
              </w:tcPr>
            </w:tcPrChange>
          </w:tcPr>
          <w:p w14:paraId="28125291" w14:textId="77777777" w:rsidR="00994066" w:rsidRPr="00131842" w:rsidRDefault="00994066" w:rsidP="0089589F">
            <w:pPr>
              <w:pStyle w:val="Text"/>
              <w:rPr>
                <w:b/>
              </w:rPr>
            </w:pPr>
            <w:r w:rsidRPr="00131842">
              <w:rPr>
                <w:b/>
              </w:rPr>
              <w:t>Put Price</w:t>
            </w:r>
          </w:p>
        </w:tc>
        <w:tc>
          <w:tcPr>
            <w:tcW w:w="1484" w:type="dxa"/>
            <w:tcBorders>
              <w:top w:val="nil"/>
              <w:left w:val="nil"/>
              <w:bottom w:val="nil"/>
              <w:right w:val="nil"/>
            </w:tcBorders>
            <w:shd w:val="clear" w:color="auto" w:fill="A2B593"/>
            <w:tcMar>
              <w:top w:w="12" w:type="dxa"/>
              <w:left w:w="12" w:type="dxa"/>
              <w:bottom w:w="0" w:type="dxa"/>
              <w:right w:w="12" w:type="dxa"/>
            </w:tcMar>
            <w:vAlign w:val="bottom"/>
            <w:hideMark/>
            <w:tcPrChange w:id="4758" w:author="Aleksander Hansen" w:date="2013-02-16T21:54:00Z">
              <w:tcPr>
                <w:tcW w:w="1484" w:type="dxa"/>
                <w:gridSpan w:val="2"/>
                <w:tcBorders>
                  <w:top w:val="nil"/>
                  <w:left w:val="nil"/>
                  <w:bottom w:val="nil"/>
                  <w:right w:val="nil"/>
                </w:tcBorders>
                <w:shd w:val="clear" w:color="auto" w:fill="FCD5B4"/>
                <w:tcMar>
                  <w:top w:w="12" w:type="dxa"/>
                  <w:left w:w="12" w:type="dxa"/>
                  <w:bottom w:w="0" w:type="dxa"/>
                  <w:right w:w="12" w:type="dxa"/>
                </w:tcMar>
                <w:vAlign w:val="bottom"/>
                <w:hideMark/>
              </w:tcPr>
            </w:tcPrChange>
          </w:tcPr>
          <w:p w14:paraId="61F64DA7" w14:textId="77777777" w:rsidR="00994066" w:rsidRPr="00131842" w:rsidRDefault="00994066" w:rsidP="0089589F">
            <w:pPr>
              <w:pStyle w:val="Text"/>
              <w:rPr>
                <w:b/>
              </w:rPr>
            </w:pPr>
            <w:r w:rsidRPr="00131842">
              <w:rPr>
                <w:b/>
              </w:rPr>
              <w:t>$18.673</w:t>
            </w:r>
          </w:p>
        </w:tc>
      </w:tr>
      <w:tr w:rsidR="00994066" w:rsidRPr="00131842" w14:paraId="59A14A70" w14:textId="77777777" w:rsidTr="006B12F7">
        <w:trPr>
          <w:trHeight w:val="245"/>
          <w:jc w:val="right"/>
        </w:trPr>
        <w:tc>
          <w:tcPr>
            <w:tcW w:w="2327" w:type="dxa"/>
            <w:tcBorders>
              <w:top w:val="nil"/>
              <w:left w:val="nil"/>
              <w:bottom w:val="nil"/>
              <w:right w:val="nil"/>
            </w:tcBorders>
            <w:shd w:val="clear" w:color="auto" w:fill="auto"/>
            <w:tcMar>
              <w:top w:w="12" w:type="dxa"/>
              <w:left w:w="12" w:type="dxa"/>
              <w:bottom w:w="0" w:type="dxa"/>
              <w:right w:w="12" w:type="dxa"/>
            </w:tcMar>
            <w:vAlign w:val="bottom"/>
            <w:hideMark/>
          </w:tcPr>
          <w:p w14:paraId="50A5251D" w14:textId="77777777" w:rsidR="00994066" w:rsidRPr="00131842" w:rsidRDefault="00994066" w:rsidP="0089589F">
            <w:pPr>
              <w:pStyle w:val="Text"/>
              <w:rPr>
                <w:b/>
              </w:rPr>
            </w:pPr>
            <w:r w:rsidRPr="00131842">
              <w:rPr>
                <w:b/>
              </w:rPr>
              <w:t>Call + Disc. Strike</w:t>
            </w:r>
          </w:p>
        </w:tc>
        <w:tc>
          <w:tcPr>
            <w:tcW w:w="1484" w:type="dxa"/>
            <w:tcBorders>
              <w:top w:val="nil"/>
              <w:left w:val="nil"/>
              <w:bottom w:val="nil"/>
              <w:right w:val="nil"/>
            </w:tcBorders>
            <w:shd w:val="clear" w:color="auto" w:fill="auto"/>
            <w:tcMar>
              <w:top w:w="12" w:type="dxa"/>
              <w:left w:w="12" w:type="dxa"/>
              <w:bottom w:w="0" w:type="dxa"/>
              <w:right w:w="12" w:type="dxa"/>
            </w:tcMar>
            <w:vAlign w:val="bottom"/>
            <w:hideMark/>
          </w:tcPr>
          <w:p w14:paraId="6A8DB68E" w14:textId="77777777" w:rsidR="00994066" w:rsidRPr="00131842" w:rsidRDefault="00994066" w:rsidP="0089589F">
            <w:pPr>
              <w:pStyle w:val="Text"/>
              <w:rPr>
                <w:b/>
              </w:rPr>
            </w:pPr>
            <w:r w:rsidRPr="00131842">
              <w:rPr>
                <w:b/>
              </w:rPr>
              <w:t xml:space="preserve">           58.67 </w:t>
            </w:r>
          </w:p>
        </w:tc>
      </w:tr>
      <w:tr w:rsidR="00994066" w:rsidRPr="00131842" w14:paraId="5789AE89" w14:textId="77777777" w:rsidTr="006B12F7">
        <w:trPr>
          <w:trHeight w:val="218"/>
          <w:jc w:val="right"/>
        </w:trPr>
        <w:tc>
          <w:tcPr>
            <w:tcW w:w="2327" w:type="dxa"/>
            <w:tcBorders>
              <w:top w:val="nil"/>
              <w:left w:val="nil"/>
              <w:bottom w:val="nil"/>
              <w:right w:val="nil"/>
            </w:tcBorders>
            <w:shd w:val="clear" w:color="auto" w:fill="auto"/>
            <w:tcMar>
              <w:top w:w="12" w:type="dxa"/>
              <w:left w:w="12" w:type="dxa"/>
              <w:bottom w:w="0" w:type="dxa"/>
              <w:right w:w="12" w:type="dxa"/>
            </w:tcMar>
            <w:vAlign w:val="bottom"/>
            <w:hideMark/>
          </w:tcPr>
          <w:p w14:paraId="1BB19743" w14:textId="77777777" w:rsidR="00994066" w:rsidRPr="00131842" w:rsidRDefault="00994066" w:rsidP="0089589F">
            <w:pPr>
              <w:pStyle w:val="Text"/>
              <w:rPr>
                <w:b/>
              </w:rPr>
            </w:pPr>
            <w:r w:rsidRPr="00131842">
              <w:rPr>
                <w:b/>
              </w:rPr>
              <w:t>Put + Stock</w:t>
            </w:r>
          </w:p>
        </w:tc>
        <w:tc>
          <w:tcPr>
            <w:tcW w:w="1484" w:type="dxa"/>
            <w:tcBorders>
              <w:top w:val="nil"/>
              <w:left w:val="nil"/>
              <w:bottom w:val="nil"/>
              <w:right w:val="nil"/>
            </w:tcBorders>
            <w:shd w:val="clear" w:color="auto" w:fill="auto"/>
            <w:tcMar>
              <w:top w:w="12" w:type="dxa"/>
              <w:left w:w="12" w:type="dxa"/>
              <w:bottom w:w="0" w:type="dxa"/>
              <w:right w:w="12" w:type="dxa"/>
            </w:tcMar>
            <w:vAlign w:val="bottom"/>
            <w:hideMark/>
          </w:tcPr>
          <w:p w14:paraId="0704A063" w14:textId="77777777" w:rsidR="00994066" w:rsidRPr="00131842" w:rsidRDefault="00994066" w:rsidP="0089589F">
            <w:pPr>
              <w:pStyle w:val="Text"/>
              <w:rPr>
                <w:b/>
              </w:rPr>
            </w:pPr>
            <w:r w:rsidRPr="00131842">
              <w:rPr>
                <w:b/>
              </w:rPr>
              <w:t xml:space="preserve">           58.67 </w:t>
            </w:r>
          </w:p>
        </w:tc>
      </w:tr>
    </w:tbl>
    <w:p w14:paraId="57F99CED" w14:textId="77777777" w:rsidR="00994066" w:rsidRDefault="00994066" w:rsidP="0089589F">
      <w:pPr>
        <w:pStyle w:val="Text"/>
      </w:pPr>
    </w:p>
    <w:p w14:paraId="6CA62098" w14:textId="77777777" w:rsidR="00994066" w:rsidRPr="00E4605A" w:rsidRDefault="00994066" w:rsidP="00523442">
      <w:pPr>
        <w:pStyle w:val="Heading2"/>
      </w:pPr>
      <w:bookmarkStart w:id="4759" w:name="_Toc223340291"/>
      <w:r w:rsidRPr="00E4605A">
        <w:t>Identify the complications involving the valuation of warrants</w:t>
      </w:r>
      <w:bookmarkEnd w:id="4759"/>
    </w:p>
    <w:p w14:paraId="3C3D500B" w14:textId="77777777" w:rsidR="00994066" w:rsidRPr="00E4605A" w:rsidRDefault="00994066" w:rsidP="0089589F">
      <w:pPr>
        <w:pStyle w:val="Text"/>
      </w:pPr>
      <w:r w:rsidRPr="00E4605A">
        <w:t xml:space="preserve">Assume that </w:t>
      </w:r>
      <w:proofErr w:type="gramStart"/>
      <w:r w:rsidRPr="00E4605A">
        <w:t>V(</w:t>
      </w:r>
      <w:proofErr w:type="gramEnd"/>
      <w:r w:rsidRPr="00E4605A">
        <w:t xml:space="preserve">T) equals the value of the company’s equity and N equals the number of outstanding shares. Further, assume that a company will issue (M) number of warrants with a strike price equal to K. </w:t>
      </w:r>
      <w:proofErr w:type="gramStart"/>
      <w:r w:rsidRPr="00E4605A">
        <w:t>S(</w:t>
      </w:r>
      <w:proofErr w:type="gramEnd"/>
      <w:r w:rsidRPr="00E4605A">
        <w:t>T) equals the stock price at time T. The (adjusted) stock price, after we account for the dilution effect of the issued warrants, is:</w:t>
      </w:r>
    </w:p>
    <w:p w14:paraId="1BE7C567" w14:textId="77777777" w:rsidR="00523442" w:rsidRDefault="00523442" w:rsidP="0089589F">
      <w:pPr>
        <w:pStyle w:val="Text"/>
      </w:pPr>
    </w:p>
    <w:p w14:paraId="17349455" w14:textId="77777777" w:rsidR="00994066" w:rsidRPr="00E4605A" w:rsidRDefault="0051240F">
      <w:pPr>
        <w:pStyle w:val="Text"/>
        <w:jc w:val="center"/>
        <w:pPrChange w:id="4760" w:author="Aleksander Hansen" w:date="2013-02-16T21:57:00Z">
          <w:pPr>
            <w:pStyle w:val="Text"/>
          </w:pPr>
        </w:pPrChange>
      </w:pPr>
      <w:r>
        <w:pict w14:anchorId="5B68B16A">
          <v:shape id="_x0000_i1083" type="#_x0000_t75" style="width:139.15pt;height:42.9pt">
            <v:imagedata r:id="rId104" o:title=""/>
          </v:shape>
        </w:pict>
      </w:r>
    </w:p>
    <w:p w14:paraId="258CC248" w14:textId="77777777" w:rsidR="00523442" w:rsidRDefault="00523442" w:rsidP="0089589F">
      <w:pPr>
        <w:pStyle w:val="Text"/>
      </w:pPr>
    </w:p>
    <w:p w14:paraId="572B4EA7" w14:textId="77777777" w:rsidR="00994066" w:rsidRPr="00E4605A" w:rsidRDefault="00994066" w:rsidP="0089589F">
      <w:pPr>
        <w:pStyle w:val="Text"/>
      </w:pPr>
      <w:r w:rsidRPr="00E4605A">
        <w:t>The Black–Scholes can be used to value a warrant; however, three adjustments are required</w:t>
      </w:r>
    </w:p>
    <w:p w14:paraId="24061109" w14:textId="77777777" w:rsidR="00523442" w:rsidRDefault="00523442" w:rsidP="0089589F">
      <w:pPr>
        <w:pStyle w:val="Text"/>
      </w:pPr>
    </w:p>
    <w:p w14:paraId="33754B57" w14:textId="77777777" w:rsidR="00994066" w:rsidDel="001B5160" w:rsidRDefault="00994066">
      <w:pPr>
        <w:pStyle w:val="Text"/>
        <w:numPr>
          <w:ilvl w:val="0"/>
          <w:numId w:val="28"/>
        </w:numPr>
        <w:rPr>
          <w:del w:id="4761" w:author="Aleksander Hansen" w:date="2013-02-16T21:57:00Z"/>
        </w:rPr>
        <w:pPrChange w:id="4762" w:author="Aleksander Hansen" w:date="2013-02-16T21:57:00Z">
          <w:pPr>
            <w:pStyle w:val="Text"/>
          </w:pPr>
        </w:pPrChange>
      </w:pPr>
      <w:r w:rsidRPr="00E4605A">
        <w:t>The stock price (S0) is replaced by an “adjusted” stock price</w:t>
      </w:r>
    </w:p>
    <w:p w14:paraId="01AD303A" w14:textId="77777777" w:rsidR="001B5160" w:rsidRPr="00E4605A" w:rsidRDefault="001B5160">
      <w:pPr>
        <w:pStyle w:val="Text"/>
        <w:numPr>
          <w:ilvl w:val="0"/>
          <w:numId w:val="28"/>
        </w:numPr>
        <w:rPr>
          <w:ins w:id="4763" w:author="Aleksander Hansen" w:date="2013-02-16T21:57:00Z"/>
        </w:rPr>
        <w:pPrChange w:id="4764" w:author="Aleksander Hansen" w:date="2013-02-16T21:57:00Z">
          <w:pPr>
            <w:pStyle w:val="Text"/>
          </w:pPr>
        </w:pPrChange>
      </w:pPr>
    </w:p>
    <w:p w14:paraId="17C847AF" w14:textId="77777777" w:rsidR="00523442" w:rsidDel="001B5160" w:rsidRDefault="00523442">
      <w:pPr>
        <w:pStyle w:val="Text"/>
        <w:numPr>
          <w:ilvl w:val="0"/>
          <w:numId w:val="28"/>
        </w:numPr>
        <w:rPr>
          <w:del w:id="4765" w:author="Aleksander Hansen" w:date="2013-02-16T21:57:00Z"/>
        </w:rPr>
        <w:pPrChange w:id="4766" w:author="Aleksander Hansen" w:date="2013-02-16T21:57:00Z">
          <w:pPr>
            <w:pStyle w:val="Text"/>
          </w:pPr>
        </w:pPrChange>
      </w:pPr>
    </w:p>
    <w:p w14:paraId="32AA0323" w14:textId="77777777" w:rsidR="001B5160" w:rsidRDefault="00994066">
      <w:pPr>
        <w:pStyle w:val="Text"/>
        <w:numPr>
          <w:ilvl w:val="0"/>
          <w:numId w:val="28"/>
        </w:numPr>
        <w:rPr>
          <w:ins w:id="4767" w:author="Aleksander Hansen" w:date="2013-02-16T21:57:00Z"/>
        </w:rPr>
        <w:pPrChange w:id="4768" w:author="Aleksander Hansen" w:date="2013-02-16T21:57:00Z">
          <w:pPr>
            <w:pStyle w:val="Text"/>
          </w:pPr>
        </w:pPrChange>
      </w:pPr>
      <w:r w:rsidRPr="00E4605A">
        <w:t>The volatility input is calculated on equity (common equity + warrants) not stock price</w:t>
      </w:r>
    </w:p>
    <w:p w14:paraId="35D806F2" w14:textId="3F472E0E" w:rsidR="00994066" w:rsidRPr="00E4605A" w:rsidDel="001B5160" w:rsidRDefault="00994066">
      <w:pPr>
        <w:pStyle w:val="Text"/>
        <w:numPr>
          <w:ilvl w:val="0"/>
          <w:numId w:val="28"/>
        </w:numPr>
        <w:rPr>
          <w:del w:id="4769" w:author="Aleksander Hansen" w:date="2013-02-16T21:57:00Z"/>
        </w:rPr>
        <w:pPrChange w:id="4770" w:author="Aleksander Hansen" w:date="2013-02-16T21:57:00Z">
          <w:pPr>
            <w:pStyle w:val="Text"/>
          </w:pPr>
        </w:pPrChange>
      </w:pPr>
      <w:del w:id="4771" w:author="Aleksander Hansen" w:date="2013-02-16T21:57:00Z">
        <w:r w:rsidRPr="00E4605A" w:rsidDel="001B5160">
          <w:delText xml:space="preserve"> </w:delText>
        </w:r>
      </w:del>
    </w:p>
    <w:p w14:paraId="7972CE00" w14:textId="77777777" w:rsidR="00523442" w:rsidDel="001B5160" w:rsidRDefault="00523442">
      <w:pPr>
        <w:pStyle w:val="Text"/>
        <w:numPr>
          <w:ilvl w:val="0"/>
          <w:numId w:val="28"/>
        </w:numPr>
        <w:rPr>
          <w:del w:id="4772" w:author="Aleksander Hansen" w:date="2013-02-16T21:57:00Z"/>
        </w:rPr>
        <w:pPrChange w:id="4773" w:author="Aleksander Hansen" w:date="2013-02-16T21:57:00Z">
          <w:pPr>
            <w:pStyle w:val="Text"/>
          </w:pPr>
        </w:pPrChange>
      </w:pPr>
    </w:p>
    <w:p w14:paraId="3B8F508D" w14:textId="3646738E" w:rsidR="00994066" w:rsidRPr="00E4605A" w:rsidRDefault="00994066">
      <w:pPr>
        <w:pStyle w:val="Text"/>
        <w:numPr>
          <w:ilvl w:val="0"/>
          <w:numId w:val="28"/>
        </w:numPr>
        <w:pPrChange w:id="4774" w:author="Aleksander Hansen" w:date="2013-02-16T21:57:00Z">
          <w:pPr>
            <w:pStyle w:val="Text"/>
          </w:pPr>
        </w:pPrChange>
      </w:pPr>
      <w:del w:id="4775" w:author="Aleksander Hansen" w:date="2013-02-16T21:57:00Z">
        <w:r w:rsidRPr="00E4605A" w:rsidDel="001B5160">
          <w:delText>The calculation is reduced by a multiplier</w:delText>
        </w:r>
      </w:del>
      <w:ins w:id="4776" w:author="Aleksander Hansen" w:date="2013-02-16T21:57:00Z">
        <w:r w:rsidR="001B5160" w:rsidRPr="00E4605A">
          <w:t>A multiplier reduces the calculation</w:t>
        </w:r>
      </w:ins>
      <w:r w:rsidRPr="00E4605A">
        <w:t>. The multiplier captures dilution and is also called a “haircut.” The haircut is given by:</w:t>
      </w:r>
    </w:p>
    <w:p w14:paraId="4455D681" w14:textId="77777777" w:rsidR="00523442" w:rsidRDefault="00523442" w:rsidP="0089589F">
      <w:pPr>
        <w:pStyle w:val="Text"/>
      </w:pPr>
    </w:p>
    <w:p w14:paraId="0411F483" w14:textId="77777777" w:rsidR="00994066" w:rsidRPr="00E4605A" w:rsidRDefault="0051240F">
      <w:pPr>
        <w:pStyle w:val="Text"/>
        <w:jc w:val="center"/>
        <w:pPrChange w:id="4777" w:author="Aleksander Hansen" w:date="2013-02-16T21:58:00Z">
          <w:pPr>
            <w:pStyle w:val="Text"/>
          </w:pPr>
        </w:pPrChange>
      </w:pPr>
      <w:r>
        <w:pict w14:anchorId="5A6B0C1E">
          <v:shape id="_x0000_i1084" type="#_x0000_t75" style="width:48.55pt;height:39.65pt">
            <v:imagedata r:id="rId105" o:title=""/>
          </v:shape>
        </w:pict>
      </w:r>
    </w:p>
    <w:p w14:paraId="2C12DA1F" w14:textId="77777777" w:rsidR="00523442" w:rsidRDefault="00523442" w:rsidP="0089589F">
      <w:pPr>
        <w:pStyle w:val="Text"/>
      </w:pPr>
    </w:p>
    <w:p w14:paraId="3FDDFD69" w14:textId="77777777" w:rsidR="00994066" w:rsidRPr="00E4605A" w:rsidRDefault="00994066" w:rsidP="0089589F">
      <w:pPr>
        <w:pStyle w:val="Text"/>
      </w:pPr>
      <w:r w:rsidRPr="00E4605A">
        <w:t>The primary complication is circularity: the warrant depends on the stock price, but the stock price is a function of (diluted by) the issuance of warrants. This is also called an iterative solution. The exercise of warrants and employee stock options (ESOs) is dilutive because strike</w:t>
      </w:r>
    </w:p>
    <w:p w14:paraId="6A46A722" w14:textId="77777777" w:rsidR="00523442" w:rsidRDefault="00523442" w:rsidP="0089589F">
      <w:pPr>
        <w:pStyle w:val="Text"/>
      </w:pPr>
    </w:p>
    <w:p w14:paraId="424F8B59" w14:textId="77777777" w:rsidR="00994066" w:rsidRDefault="0051240F">
      <w:pPr>
        <w:pStyle w:val="Text"/>
        <w:jc w:val="center"/>
        <w:pPrChange w:id="4778" w:author="Aleksander Hansen" w:date="2013-02-16T21:58:00Z">
          <w:pPr>
            <w:pStyle w:val="Text"/>
          </w:pPr>
        </w:pPrChange>
      </w:pPr>
      <w:r>
        <w:pict w14:anchorId="57BCC838">
          <v:shape id="_x0000_i1085" type="#_x0000_t75" style="width:376.2pt;height:33.15pt">
            <v:imagedata r:id="rId106" o:title=""/>
          </v:shape>
        </w:pict>
      </w:r>
    </w:p>
    <w:p w14:paraId="3386B552" w14:textId="77777777" w:rsidR="00523442" w:rsidRPr="00E4605A" w:rsidRDefault="00523442" w:rsidP="0089589F">
      <w:pPr>
        <w:pStyle w:val="Text"/>
      </w:pPr>
    </w:p>
    <w:tbl>
      <w:tblPr>
        <w:tblW w:w="5708" w:type="dxa"/>
        <w:tblCellMar>
          <w:left w:w="0" w:type="dxa"/>
          <w:right w:w="0" w:type="dxa"/>
        </w:tblCellMar>
        <w:tblLook w:val="04A0" w:firstRow="1" w:lastRow="0" w:firstColumn="1" w:lastColumn="0" w:noHBand="0" w:noVBand="1"/>
        <w:tblPrChange w:id="4779" w:author="Aleksander Hansen" w:date="2013-02-16T21:58:00Z">
          <w:tblPr>
            <w:tblW w:w="5708" w:type="dxa"/>
            <w:tblCellMar>
              <w:left w:w="0" w:type="dxa"/>
              <w:right w:w="0" w:type="dxa"/>
            </w:tblCellMar>
            <w:tblLook w:val="04A0" w:firstRow="1" w:lastRow="0" w:firstColumn="1" w:lastColumn="0" w:noHBand="0" w:noVBand="1"/>
          </w:tblPr>
        </w:tblPrChange>
      </w:tblPr>
      <w:tblGrid>
        <w:gridCol w:w="3299"/>
        <w:gridCol w:w="2409"/>
        <w:tblGridChange w:id="4780">
          <w:tblGrid>
            <w:gridCol w:w="150"/>
            <w:gridCol w:w="3149"/>
            <w:gridCol w:w="150"/>
            <w:gridCol w:w="2259"/>
            <w:gridCol w:w="150"/>
          </w:tblGrid>
        </w:tblGridChange>
      </w:tblGrid>
      <w:tr w:rsidR="00994066" w:rsidRPr="00131842" w14:paraId="56D347FB" w14:textId="77777777" w:rsidTr="001B5160">
        <w:trPr>
          <w:trHeight w:hRule="exact" w:val="370"/>
          <w:trPrChange w:id="4781" w:author="Aleksander Hansen" w:date="2013-02-16T21:58:00Z">
            <w:trPr>
              <w:gridBefore w:val="1"/>
              <w:trHeight w:hRule="exact" w:val="370"/>
            </w:trPr>
          </w:trPrChange>
        </w:trPr>
        <w:tc>
          <w:tcPr>
            <w:tcW w:w="3299"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782" w:author="Aleksander Hansen" w:date="2013-02-16T21:58:00Z">
              <w:tcPr>
                <w:tcW w:w="3299" w:type="dxa"/>
                <w:gridSpan w:val="2"/>
                <w:tcBorders>
                  <w:top w:val="nil"/>
                  <w:left w:val="nil"/>
                  <w:bottom w:val="single" w:sz="8" w:space="0" w:color="000000"/>
                  <w:right w:val="nil"/>
                </w:tcBorders>
                <w:shd w:val="clear" w:color="auto" w:fill="auto"/>
                <w:tcMar>
                  <w:top w:w="15" w:type="dxa"/>
                  <w:left w:w="15" w:type="dxa"/>
                  <w:bottom w:w="0" w:type="dxa"/>
                  <w:right w:w="15" w:type="dxa"/>
                </w:tcMar>
                <w:vAlign w:val="bottom"/>
                <w:hideMark/>
              </w:tcPr>
            </w:tcPrChange>
          </w:tcPr>
          <w:p w14:paraId="00A1A5E2" w14:textId="77777777" w:rsidR="00994066" w:rsidRPr="00131842" w:rsidRDefault="00994066" w:rsidP="0089589F">
            <w:pPr>
              <w:pStyle w:val="Text"/>
              <w:rPr>
                <w:rStyle w:val="Strong"/>
              </w:rPr>
            </w:pPr>
            <w:r w:rsidRPr="00131842">
              <w:t>Warrant dilution</w:t>
            </w:r>
          </w:p>
        </w:tc>
        <w:tc>
          <w:tcPr>
            <w:tcW w:w="2409"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783" w:author="Aleksander Hansen" w:date="2013-02-16T21:58:00Z">
              <w:tcPr>
                <w:tcW w:w="2409" w:type="dxa"/>
                <w:gridSpan w:val="2"/>
                <w:tcBorders>
                  <w:top w:val="nil"/>
                  <w:left w:val="nil"/>
                  <w:bottom w:val="single" w:sz="8" w:space="0" w:color="000000"/>
                  <w:right w:val="nil"/>
                </w:tcBorders>
                <w:shd w:val="clear" w:color="auto" w:fill="auto"/>
                <w:tcMar>
                  <w:top w:w="15" w:type="dxa"/>
                  <w:left w:w="15" w:type="dxa"/>
                  <w:bottom w:w="0" w:type="dxa"/>
                  <w:right w:w="15" w:type="dxa"/>
                </w:tcMar>
                <w:vAlign w:val="bottom"/>
                <w:hideMark/>
              </w:tcPr>
            </w:tcPrChange>
          </w:tcPr>
          <w:p w14:paraId="54658CB1" w14:textId="77777777" w:rsidR="00994066" w:rsidRPr="00131842" w:rsidRDefault="00994066" w:rsidP="0089589F">
            <w:pPr>
              <w:pStyle w:val="Text"/>
              <w:rPr>
                <w:szCs w:val="36"/>
              </w:rPr>
            </w:pPr>
            <w:r w:rsidRPr="00131842">
              <w:t> </w:t>
            </w:r>
          </w:p>
        </w:tc>
      </w:tr>
      <w:tr w:rsidR="00994066" w:rsidRPr="00131842" w14:paraId="4224519D" w14:textId="77777777" w:rsidTr="001B5160">
        <w:trPr>
          <w:trHeight w:hRule="exact" w:val="337"/>
          <w:trPrChange w:id="4784" w:author="Aleksander Hansen" w:date="2013-02-16T21:58:00Z">
            <w:trPr>
              <w:gridBefore w:val="1"/>
              <w:trHeight w:hRule="exact" w:val="337"/>
            </w:trPr>
          </w:trPrChange>
        </w:trPr>
        <w:tc>
          <w:tcPr>
            <w:tcW w:w="3299"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Change w:id="4785" w:author="Aleksander Hansen" w:date="2013-02-16T21:58:00Z">
              <w:tcPr>
                <w:tcW w:w="3299" w:type="dxa"/>
                <w:gridSpan w:val="2"/>
                <w:tcBorders>
                  <w:top w:val="single" w:sz="8" w:space="0" w:color="000000"/>
                  <w:left w:val="nil"/>
                  <w:bottom w:val="nil"/>
                  <w:right w:val="nil"/>
                </w:tcBorders>
                <w:shd w:val="clear" w:color="auto" w:fill="auto"/>
                <w:tcMar>
                  <w:top w:w="15" w:type="dxa"/>
                  <w:left w:w="15" w:type="dxa"/>
                  <w:bottom w:w="0" w:type="dxa"/>
                  <w:right w:w="15" w:type="dxa"/>
                </w:tcMar>
                <w:vAlign w:val="bottom"/>
                <w:hideMark/>
              </w:tcPr>
            </w:tcPrChange>
          </w:tcPr>
          <w:p w14:paraId="027D39C9" w14:textId="77777777" w:rsidR="00994066" w:rsidRPr="00131842" w:rsidRDefault="00994066" w:rsidP="0089589F">
            <w:pPr>
              <w:pStyle w:val="Text"/>
              <w:rPr>
                <w:szCs w:val="36"/>
              </w:rPr>
            </w:pPr>
            <w:r w:rsidRPr="00131842">
              <w:t xml:space="preserve"># </w:t>
            </w:r>
            <w:proofErr w:type="gramStart"/>
            <w:r w:rsidRPr="00131842">
              <w:t>of</w:t>
            </w:r>
            <w:proofErr w:type="gramEnd"/>
            <w:r w:rsidRPr="00131842">
              <w:t xml:space="preserve"> Shares</w:t>
            </w:r>
          </w:p>
        </w:tc>
        <w:tc>
          <w:tcPr>
            <w:tcW w:w="2409"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Change w:id="4786" w:author="Aleksander Hansen" w:date="2013-02-16T21:58:00Z">
              <w:tcPr>
                <w:tcW w:w="2409" w:type="dxa"/>
                <w:gridSpan w:val="2"/>
                <w:tcBorders>
                  <w:top w:val="single" w:sz="8" w:space="0" w:color="000000"/>
                  <w:left w:val="nil"/>
                  <w:bottom w:val="nil"/>
                  <w:right w:val="nil"/>
                </w:tcBorders>
                <w:shd w:val="clear" w:color="auto" w:fill="FFFF99"/>
                <w:tcMar>
                  <w:top w:w="15" w:type="dxa"/>
                  <w:left w:w="15" w:type="dxa"/>
                  <w:bottom w:w="0" w:type="dxa"/>
                  <w:right w:w="15" w:type="dxa"/>
                </w:tcMar>
                <w:vAlign w:val="bottom"/>
                <w:hideMark/>
              </w:tcPr>
            </w:tcPrChange>
          </w:tcPr>
          <w:p w14:paraId="191E8014" w14:textId="77777777" w:rsidR="00994066" w:rsidRPr="00131842" w:rsidRDefault="00994066" w:rsidP="0089589F">
            <w:pPr>
              <w:pStyle w:val="Text"/>
              <w:rPr>
                <w:rStyle w:val="Strong"/>
              </w:rPr>
            </w:pPr>
            <w:r w:rsidRPr="00131842">
              <w:t>1,000,000</w:t>
            </w:r>
          </w:p>
        </w:tc>
      </w:tr>
      <w:tr w:rsidR="00994066" w:rsidRPr="00131842" w14:paraId="3062B949" w14:textId="77777777" w:rsidTr="001B5160">
        <w:trPr>
          <w:trHeight w:hRule="exact" w:val="286"/>
          <w:trPrChange w:id="4787" w:author="Aleksander Hansen" w:date="2013-02-16T21:58:00Z">
            <w:trPr>
              <w:gridBefore w:val="1"/>
              <w:trHeight w:hRule="exact" w:val="286"/>
            </w:trPr>
          </w:trPrChange>
        </w:trPr>
        <w:tc>
          <w:tcPr>
            <w:tcW w:w="3299" w:type="dxa"/>
            <w:tcBorders>
              <w:top w:val="nil"/>
              <w:left w:val="nil"/>
              <w:bottom w:val="nil"/>
              <w:right w:val="nil"/>
            </w:tcBorders>
            <w:shd w:val="clear" w:color="auto" w:fill="auto"/>
            <w:tcMar>
              <w:top w:w="15" w:type="dxa"/>
              <w:left w:w="15" w:type="dxa"/>
              <w:bottom w:w="0" w:type="dxa"/>
              <w:right w:w="15" w:type="dxa"/>
            </w:tcMar>
            <w:vAlign w:val="bottom"/>
            <w:hideMark/>
            <w:tcPrChange w:id="4788" w:author="Aleksander Hansen" w:date="2013-02-16T21:58:00Z">
              <w:tcPr>
                <w:tcW w:w="3299"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65BD66B" w14:textId="77777777" w:rsidR="00994066" w:rsidRPr="00131842" w:rsidRDefault="00994066" w:rsidP="0089589F">
            <w:pPr>
              <w:pStyle w:val="Text"/>
              <w:rPr>
                <w:szCs w:val="36"/>
              </w:rPr>
            </w:pPr>
            <w:r w:rsidRPr="00131842">
              <w:t xml:space="preserve"># </w:t>
            </w:r>
            <w:proofErr w:type="gramStart"/>
            <w:r w:rsidRPr="00131842">
              <w:t>of</w:t>
            </w:r>
            <w:proofErr w:type="gramEnd"/>
            <w:r w:rsidRPr="00131842">
              <w:t xml:space="preserve"> warrants</w:t>
            </w:r>
          </w:p>
        </w:tc>
        <w:tc>
          <w:tcPr>
            <w:tcW w:w="2409" w:type="dxa"/>
            <w:tcBorders>
              <w:top w:val="nil"/>
              <w:left w:val="nil"/>
              <w:bottom w:val="nil"/>
              <w:right w:val="nil"/>
            </w:tcBorders>
            <w:shd w:val="clear" w:color="auto" w:fill="auto"/>
            <w:tcMar>
              <w:top w:w="15" w:type="dxa"/>
              <w:left w:w="15" w:type="dxa"/>
              <w:bottom w:w="0" w:type="dxa"/>
              <w:right w:w="15" w:type="dxa"/>
            </w:tcMar>
            <w:vAlign w:val="bottom"/>
            <w:hideMark/>
            <w:tcPrChange w:id="4789" w:author="Aleksander Hansen" w:date="2013-02-16T21:58:00Z">
              <w:tcPr>
                <w:tcW w:w="2409"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0C3D8D4F" w14:textId="77777777" w:rsidR="00994066" w:rsidRPr="00131842" w:rsidRDefault="00994066" w:rsidP="0089589F">
            <w:pPr>
              <w:pStyle w:val="Text"/>
              <w:rPr>
                <w:rStyle w:val="Strong"/>
              </w:rPr>
            </w:pPr>
            <w:r w:rsidRPr="00131842">
              <w:t>200,000</w:t>
            </w:r>
          </w:p>
        </w:tc>
      </w:tr>
      <w:tr w:rsidR="00994066" w:rsidRPr="00131842" w14:paraId="3753D8B7" w14:textId="77777777" w:rsidTr="006B12F7">
        <w:trPr>
          <w:trHeight w:hRule="exact" w:val="237"/>
        </w:trPr>
        <w:tc>
          <w:tcPr>
            <w:tcW w:w="3299" w:type="dxa"/>
            <w:tcBorders>
              <w:top w:val="nil"/>
              <w:left w:val="nil"/>
              <w:bottom w:val="nil"/>
              <w:right w:val="nil"/>
            </w:tcBorders>
            <w:shd w:val="clear" w:color="auto" w:fill="auto"/>
            <w:tcMar>
              <w:top w:w="15" w:type="dxa"/>
              <w:left w:w="15" w:type="dxa"/>
              <w:bottom w:w="0" w:type="dxa"/>
              <w:right w:w="15" w:type="dxa"/>
            </w:tcMar>
            <w:vAlign w:val="bottom"/>
            <w:hideMark/>
          </w:tcPr>
          <w:p w14:paraId="566AF817" w14:textId="77777777" w:rsidR="00994066" w:rsidRPr="00131842" w:rsidRDefault="00994066" w:rsidP="0089589F">
            <w:pPr>
              <w:pStyle w:val="Text"/>
              <w:rPr>
                <w:szCs w:val="36"/>
              </w:rPr>
            </w:pPr>
            <w:r w:rsidRPr="00131842">
              <w:t>Value each warrant</w:t>
            </w:r>
          </w:p>
        </w:tc>
        <w:tc>
          <w:tcPr>
            <w:tcW w:w="2409" w:type="dxa"/>
            <w:tcBorders>
              <w:top w:val="nil"/>
              <w:left w:val="nil"/>
              <w:bottom w:val="nil"/>
              <w:right w:val="nil"/>
            </w:tcBorders>
            <w:shd w:val="clear" w:color="auto" w:fill="auto"/>
            <w:tcMar>
              <w:top w:w="15" w:type="dxa"/>
              <w:left w:w="15" w:type="dxa"/>
              <w:bottom w:w="0" w:type="dxa"/>
              <w:right w:w="15" w:type="dxa"/>
            </w:tcMar>
            <w:vAlign w:val="bottom"/>
            <w:hideMark/>
          </w:tcPr>
          <w:p w14:paraId="60BC6AA3" w14:textId="77777777" w:rsidR="00994066" w:rsidRPr="00131842" w:rsidRDefault="00994066" w:rsidP="0089589F">
            <w:pPr>
              <w:pStyle w:val="Text"/>
              <w:rPr>
                <w:szCs w:val="36"/>
              </w:rPr>
            </w:pPr>
            <w:r w:rsidRPr="00131842">
              <w:t>5.86</w:t>
            </w:r>
          </w:p>
        </w:tc>
      </w:tr>
      <w:tr w:rsidR="00994066" w:rsidRPr="00131842" w14:paraId="6FBA9340" w14:textId="77777777" w:rsidTr="006B12F7">
        <w:trPr>
          <w:trHeight w:hRule="exact" w:val="286"/>
        </w:trPr>
        <w:tc>
          <w:tcPr>
            <w:tcW w:w="3299" w:type="dxa"/>
            <w:tcBorders>
              <w:top w:val="nil"/>
              <w:left w:val="nil"/>
              <w:bottom w:val="nil"/>
              <w:right w:val="nil"/>
            </w:tcBorders>
            <w:shd w:val="clear" w:color="auto" w:fill="auto"/>
            <w:tcMar>
              <w:top w:w="15" w:type="dxa"/>
              <w:left w:w="15" w:type="dxa"/>
              <w:bottom w:w="0" w:type="dxa"/>
              <w:right w:w="15" w:type="dxa"/>
            </w:tcMar>
            <w:vAlign w:val="bottom"/>
            <w:hideMark/>
          </w:tcPr>
          <w:p w14:paraId="26ADB4BB" w14:textId="77777777" w:rsidR="00994066" w:rsidRPr="00131842" w:rsidRDefault="00994066" w:rsidP="0089589F">
            <w:pPr>
              <w:pStyle w:val="Text"/>
              <w:rPr>
                <w:szCs w:val="36"/>
              </w:rPr>
            </w:pPr>
            <w:r w:rsidRPr="00131842">
              <w:t>Warrant issue cost</w:t>
            </w:r>
          </w:p>
        </w:tc>
        <w:tc>
          <w:tcPr>
            <w:tcW w:w="2409" w:type="dxa"/>
            <w:tcBorders>
              <w:top w:val="nil"/>
              <w:left w:val="nil"/>
              <w:bottom w:val="nil"/>
              <w:right w:val="nil"/>
            </w:tcBorders>
            <w:shd w:val="clear" w:color="auto" w:fill="auto"/>
            <w:tcMar>
              <w:top w:w="15" w:type="dxa"/>
              <w:left w:w="15" w:type="dxa"/>
              <w:bottom w:w="0" w:type="dxa"/>
              <w:right w:w="15" w:type="dxa"/>
            </w:tcMar>
            <w:vAlign w:val="bottom"/>
            <w:hideMark/>
          </w:tcPr>
          <w:p w14:paraId="70FB3203" w14:textId="77777777" w:rsidR="00994066" w:rsidRPr="00131842" w:rsidRDefault="00994066" w:rsidP="0089589F">
            <w:pPr>
              <w:pStyle w:val="Text"/>
              <w:rPr>
                <w:szCs w:val="36"/>
              </w:rPr>
            </w:pPr>
            <w:r w:rsidRPr="00131842">
              <w:t xml:space="preserve">   1,171,732 </w:t>
            </w:r>
          </w:p>
        </w:tc>
      </w:tr>
      <w:tr w:rsidR="00994066" w:rsidRPr="00131842" w14:paraId="2CDD34A8" w14:textId="77777777" w:rsidTr="006B12F7">
        <w:trPr>
          <w:trHeight w:hRule="exact" w:val="286"/>
        </w:trPr>
        <w:tc>
          <w:tcPr>
            <w:tcW w:w="3299" w:type="dxa"/>
            <w:tcBorders>
              <w:top w:val="nil"/>
              <w:left w:val="nil"/>
              <w:bottom w:val="nil"/>
              <w:right w:val="nil"/>
            </w:tcBorders>
            <w:shd w:val="clear" w:color="auto" w:fill="auto"/>
            <w:tcMar>
              <w:top w:w="15" w:type="dxa"/>
              <w:left w:w="15" w:type="dxa"/>
              <w:bottom w:w="0" w:type="dxa"/>
              <w:right w:w="15" w:type="dxa"/>
            </w:tcMar>
            <w:vAlign w:val="bottom"/>
            <w:hideMark/>
          </w:tcPr>
          <w:p w14:paraId="63AFE952" w14:textId="77777777" w:rsidR="00994066" w:rsidRPr="00131842" w:rsidRDefault="00994066" w:rsidP="0089589F">
            <w:pPr>
              <w:pStyle w:val="Text"/>
              <w:rPr>
                <w:szCs w:val="36"/>
              </w:rPr>
            </w:pPr>
            <w:r w:rsidRPr="00131842">
              <w:t>Reduced market cap</w:t>
            </w:r>
          </w:p>
        </w:tc>
        <w:tc>
          <w:tcPr>
            <w:tcW w:w="2409" w:type="dxa"/>
            <w:tcBorders>
              <w:top w:val="nil"/>
              <w:left w:val="nil"/>
              <w:bottom w:val="nil"/>
              <w:right w:val="nil"/>
            </w:tcBorders>
            <w:shd w:val="clear" w:color="auto" w:fill="auto"/>
            <w:tcMar>
              <w:top w:w="15" w:type="dxa"/>
              <w:left w:w="15" w:type="dxa"/>
              <w:bottom w:w="0" w:type="dxa"/>
              <w:right w:w="15" w:type="dxa"/>
            </w:tcMar>
            <w:vAlign w:val="bottom"/>
            <w:hideMark/>
          </w:tcPr>
          <w:p w14:paraId="6E96DE5B" w14:textId="77777777" w:rsidR="00994066" w:rsidRPr="00131842" w:rsidRDefault="00994066" w:rsidP="0089589F">
            <w:pPr>
              <w:pStyle w:val="Text"/>
              <w:rPr>
                <w:szCs w:val="36"/>
              </w:rPr>
            </w:pPr>
            <w:r w:rsidRPr="00131842">
              <w:t>38,828,268</w:t>
            </w:r>
          </w:p>
        </w:tc>
      </w:tr>
      <w:tr w:rsidR="00994066" w:rsidRPr="00131842" w14:paraId="12FADA27" w14:textId="77777777" w:rsidTr="006B12F7">
        <w:trPr>
          <w:trHeight w:hRule="exact" w:val="286"/>
        </w:trPr>
        <w:tc>
          <w:tcPr>
            <w:tcW w:w="3299" w:type="dxa"/>
            <w:tcBorders>
              <w:top w:val="nil"/>
              <w:left w:val="nil"/>
              <w:bottom w:val="nil"/>
              <w:right w:val="nil"/>
            </w:tcBorders>
            <w:shd w:val="clear" w:color="auto" w:fill="auto"/>
            <w:tcMar>
              <w:top w:w="15" w:type="dxa"/>
              <w:left w:w="15" w:type="dxa"/>
              <w:bottom w:w="0" w:type="dxa"/>
              <w:right w:w="15" w:type="dxa"/>
            </w:tcMar>
            <w:vAlign w:val="bottom"/>
            <w:hideMark/>
          </w:tcPr>
          <w:p w14:paraId="3D39E494" w14:textId="77777777" w:rsidR="00994066" w:rsidRPr="00131842" w:rsidRDefault="00994066" w:rsidP="0089589F">
            <w:pPr>
              <w:pStyle w:val="Text"/>
              <w:rPr>
                <w:szCs w:val="36"/>
              </w:rPr>
            </w:pPr>
            <w:r w:rsidRPr="00131842">
              <w:t>Implied Share price</w:t>
            </w:r>
          </w:p>
        </w:tc>
        <w:tc>
          <w:tcPr>
            <w:tcW w:w="2409" w:type="dxa"/>
            <w:tcBorders>
              <w:top w:val="nil"/>
              <w:left w:val="nil"/>
              <w:bottom w:val="nil"/>
              <w:right w:val="nil"/>
            </w:tcBorders>
            <w:shd w:val="clear" w:color="auto" w:fill="auto"/>
            <w:tcMar>
              <w:top w:w="15" w:type="dxa"/>
              <w:left w:w="15" w:type="dxa"/>
              <w:bottom w:w="0" w:type="dxa"/>
              <w:right w:w="15" w:type="dxa"/>
            </w:tcMar>
            <w:vAlign w:val="bottom"/>
            <w:hideMark/>
          </w:tcPr>
          <w:p w14:paraId="7102C98B" w14:textId="77777777" w:rsidR="00994066" w:rsidRPr="00131842" w:rsidRDefault="00994066" w:rsidP="0089589F">
            <w:pPr>
              <w:pStyle w:val="Text"/>
              <w:rPr>
                <w:szCs w:val="36"/>
              </w:rPr>
            </w:pPr>
            <w:r w:rsidRPr="00131842">
              <w:t>38.83</w:t>
            </w:r>
          </w:p>
        </w:tc>
      </w:tr>
    </w:tbl>
    <w:p w14:paraId="51E6C8D4" w14:textId="77777777" w:rsidR="00523442" w:rsidRDefault="00523442" w:rsidP="0089589F">
      <w:pPr>
        <w:pStyle w:val="Text"/>
      </w:pPr>
    </w:p>
    <w:p w14:paraId="3C8FB900" w14:textId="77777777" w:rsidR="00994066" w:rsidRPr="00E4605A" w:rsidRDefault="00994066">
      <w:pPr>
        <w:pStyle w:val="Heading3SubGTNI"/>
        <w:pPrChange w:id="4790" w:author="Aleksander Hansen" w:date="2013-02-16T21:58:00Z">
          <w:pPr>
            <w:pStyle w:val="Text"/>
          </w:pPr>
        </w:pPrChange>
      </w:pPr>
      <w:bookmarkStart w:id="4791" w:name="_Toc223340292"/>
      <w:r w:rsidRPr="00E4605A">
        <w:t>Explain the risk-neutral evaluation framework</w:t>
      </w:r>
      <w:bookmarkEnd w:id="4791"/>
    </w:p>
    <w:p w14:paraId="1DB35624" w14:textId="77777777" w:rsidR="00523442" w:rsidRDefault="00523442" w:rsidP="0089589F">
      <w:pPr>
        <w:pStyle w:val="Text"/>
      </w:pPr>
    </w:p>
    <w:p w14:paraId="70B8FCA1" w14:textId="77777777" w:rsidR="00994066" w:rsidRPr="00E4605A" w:rsidRDefault="00994066" w:rsidP="0089589F">
      <w:pPr>
        <w:pStyle w:val="Text"/>
      </w:pPr>
      <w:r w:rsidRPr="00E4605A">
        <w:t>The risk-neutral valuation framework says that the risk preferences of the investor (e.g., is the investor risk-averse or risk-seeking?) are not incorporated—and therefore not required—to value the option. The three-step procedure includes the following steps:</w:t>
      </w:r>
    </w:p>
    <w:p w14:paraId="03FC76DA" w14:textId="77777777" w:rsidR="00523442" w:rsidRDefault="00523442" w:rsidP="0089589F">
      <w:pPr>
        <w:pStyle w:val="Text"/>
      </w:pPr>
    </w:p>
    <w:p w14:paraId="03C09F35" w14:textId="77777777" w:rsidR="00994066" w:rsidDel="001B5160" w:rsidRDefault="00994066">
      <w:pPr>
        <w:pStyle w:val="Text"/>
        <w:numPr>
          <w:ilvl w:val="0"/>
          <w:numId w:val="29"/>
        </w:numPr>
        <w:rPr>
          <w:del w:id="4792" w:author="Aleksander Hansen" w:date="2013-02-16T21:59:00Z"/>
        </w:rPr>
        <w:pPrChange w:id="4793" w:author="Aleksander Hansen" w:date="2013-02-16T21:59:00Z">
          <w:pPr>
            <w:pStyle w:val="Text"/>
          </w:pPr>
        </w:pPrChange>
      </w:pPr>
      <w:r w:rsidRPr="00E4605A">
        <w:t>Assume the expected return from the underlying asset is the risk-free interest rate</w:t>
      </w:r>
    </w:p>
    <w:p w14:paraId="4BEB4B09" w14:textId="77777777" w:rsidR="001B5160" w:rsidRPr="00E4605A" w:rsidRDefault="001B5160">
      <w:pPr>
        <w:pStyle w:val="Text"/>
        <w:numPr>
          <w:ilvl w:val="0"/>
          <w:numId w:val="29"/>
        </w:numPr>
        <w:rPr>
          <w:ins w:id="4794" w:author="Aleksander Hansen" w:date="2013-02-16T21:59:00Z"/>
        </w:rPr>
        <w:pPrChange w:id="4795" w:author="Aleksander Hansen" w:date="2013-02-16T21:59:00Z">
          <w:pPr>
            <w:pStyle w:val="Text"/>
          </w:pPr>
        </w:pPrChange>
      </w:pPr>
    </w:p>
    <w:p w14:paraId="07683F86" w14:textId="77777777" w:rsidR="00523442" w:rsidDel="001B5160" w:rsidRDefault="00523442">
      <w:pPr>
        <w:pStyle w:val="Text"/>
        <w:numPr>
          <w:ilvl w:val="0"/>
          <w:numId w:val="29"/>
        </w:numPr>
        <w:rPr>
          <w:del w:id="4796" w:author="Aleksander Hansen" w:date="2013-02-16T21:59:00Z"/>
        </w:rPr>
        <w:pPrChange w:id="4797" w:author="Aleksander Hansen" w:date="2013-02-16T21:59:00Z">
          <w:pPr>
            <w:pStyle w:val="Text"/>
          </w:pPr>
        </w:pPrChange>
      </w:pPr>
    </w:p>
    <w:p w14:paraId="0FA86B54" w14:textId="77777777" w:rsidR="00994066" w:rsidDel="001B5160" w:rsidRDefault="00994066">
      <w:pPr>
        <w:pStyle w:val="Text"/>
        <w:numPr>
          <w:ilvl w:val="0"/>
          <w:numId w:val="29"/>
        </w:numPr>
        <w:rPr>
          <w:del w:id="4798" w:author="Aleksander Hansen" w:date="2013-02-16T21:59:00Z"/>
        </w:rPr>
        <w:pPrChange w:id="4799" w:author="Aleksander Hansen" w:date="2013-02-16T21:59:00Z">
          <w:pPr>
            <w:pStyle w:val="Text"/>
          </w:pPr>
        </w:pPrChange>
      </w:pPr>
      <w:r w:rsidRPr="00E4605A">
        <w:t>Calculate the expected payoff from the option at its maturity</w:t>
      </w:r>
    </w:p>
    <w:p w14:paraId="4A08A359" w14:textId="77777777" w:rsidR="001B5160" w:rsidRPr="00E4605A" w:rsidRDefault="001B5160">
      <w:pPr>
        <w:pStyle w:val="Text"/>
        <w:numPr>
          <w:ilvl w:val="0"/>
          <w:numId w:val="29"/>
        </w:numPr>
        <w:rPr>
          <w:ins w:id="4800" w:author="Aleksander Hansen" w:date="2013-02-16T21:59:00Z"/>
        </w:rPr>
        <w:pPrChange w:id="4801" w:author="Aleksander Hansen" w:date="2013-02-16T21:59:00Z">
          <w:pPr>
            <w:pStyle w:val="Text"/>
          </w:pPr>
        </w:pPrChange>
      </w:pPr>
    </w:p>
    <w:p w14:paraId="79B4B2A9" w14:textId="77777777" w:rsidR="00523442" w:rsidDel="001B5160" w:rsidRDefault="00523442">
      <w:pPr>
        <w:pStyle w:val="Text"/>
        <w:numPr>
          <w:ilvl w:val="0"/>
          <w:numId w:val="29"/>
        </w:numPr>
        <w:rPr>
          <w:del w:id="4802" w:author="Aleksander Hansen" w:date="2013-02-16T21:59:00Z"/>
        </w:rPr>
        <w:pPrChange w:id="4803" w:author="Aleksander Hansen" w:date="2013-02-16T21:59:00Z">
          <w:pPr>
            <w:pStyle w:val="Text"/>
          </w:pPr>
        </w:pPrChange>
      </w:pPr>
    </w:p>
    <w:p w14:paraId="4B2A3C66" w14:textId="77777777" w:rsidR="00994066" w:rsidRPr="00E4605A" w:rsidRDefault="00994066">
      <w:pPr>
        <w:pStyle w:val="Text"/>
        <w:numPr>
          <w:ilvl w:val="0"/>
          <w:numId w:val="29"/>
        </w:numPr>
        <w:pPrChange w:id="4804" w:author="Aleksander Hansen" w:date="2013-02-16T21:59:00Z">
          <w:pPr>
            <w:pStyle w:val="Text"/>
          </w:pPr>
        </w:pPrChange>
      </w:pPr>
      <w:r w:rsidRPr="00E4605A">
        <w:t>Discount the expected payoff at the risk-free interest rate</w:t>
      </w:r>
    </w:p>
    <w:p w14:paraId="24370325" w14:textId="77777777" w:rsidR="00523442" w:rsidRDefault="00523442" w:rsidP="0089589F">
      <w:pPr>
        <w:pStyle w:val="Text"/>
      </w:pPr>
    </w:p>
    <w:p w14:paraId="2E5BE874" w14:textId="77777777" w:rsidR="00994066" w:rsidRPr="00E4605A" w:rsidRDefault="00994066">
      <w:pPr>
        <w:pStyle w:val="Heading3SubGTNI"/>
        <w:pPrChange w:id="4805" w:author="Aleksander Hansen" w:date="2013-02-16T21:59:00Z">
          <w:pPr>
            <w:pStyle w:val="Text"/>
          </w:pPr>
        </w:pPrChange>
      </w:pPr>
      <w:bookmarkStart w:id="4806" w:name="_Toc223340293"/>
      <w:r w:rsidRPr="00E4605A">
        <w:t>Discuss how cash flows affect the pricing of an option</w:t>
      </w:r>
      <w:bookmarkEnd w:id="4806"/>
    </w:p>
    <w:p w14:paraId="6D805EC2" w14:textId="77777777" w:rsidR="00523442" w:rsidRDefault="00523442" w:rsidP="0089589F">
      <w:pPr>
        <w:pStyle w:val="Text"/>
      </w:pPr>
    </w:p>
    <w:p w14:paraId="16F163FD" w14:textId="739F629F" w:rsidR="00994066" w:rsidRPr="00E4605A" w:rsidRDefault="00994066" w:rsidP="0089589F">
      <w:pPr>
        <w:pStyle w:val="Text"/>
      </w:pPr>
      <w:r w:rsidRPr="00E4605A">
        <w:t xml:space="preserve">The original (generic) Black-Scholes </w:t>
      </w:r>
      <w:del w:id="4807" w:author="Aleksander Hansen" w:date="2013-02-16T22:00:00Z">
        <w:r w:rsidRPr="00E4605A" w:rsidDel="001B5160">
          <w:delText>option pricing</w:delText>
        </w:r>
      </w:del>
      <w:ins w:id="4808" w:author="Aleksander Hansen" w:date="2013-02-16T22:00:00Z">
        <w:r w:rsidR="001B5160" w:rsidRPr="00E4605A">
          <w:t>option-pricing</w:t>
        </w:r>
      </w:ins>
      <w:r w:rsidRPr="00E4605A">
        <w:t xml:space="preserve"> model assumes that the underlying asset does not pay</w:t>
      </w:r>
      <w:del w:id="4809" w:author="Aleksander Hansen" w:date="2013-02-16T22:00:00Z">
        <w:r w:rsidRPr="00E4605A" w:rsidDel="001B5160">
          <w:delText xml:space="preserve"> a</w:delText>
        </w:r>
      </w:del>
      <w:r w:rsidRPr="00E4605A">
        <w:t xml:space="preserve"> dividends (i.e., the underlying asset generates no interim cash flows). If dividends are paid, the treatment is the following:</w:t>
      </w:r>
    </w:p>
    <w:p w14:paraId="70C01AC8" w14:textId="77777777" w:rsidR="00523442" w:rsidRDefault="00523442" w:rsidP="0089589F">
      <w:pPr>
        <w:pStyle w:val="Text"/>
        <w:rPr>
          <w:b/>
        </w:rPr>
      </w:pPr>
    </w:p>
    <w:p w14:paraId="45959D14" w14:textId="77777777" w:rsidR="00994066" w:rsidRPr="00523442" w:rsidRDefault="00994066" w:rsidP="00523442">
      <w:pPr>
        <w:pStyle w:val="Text"/>
      </w:pPr>
      <w:r w:rsidRPr="00523442">
        <w:t xml:space="preserve">European options: the stock price input is reduced by the present value of expected dividends. </w:t>
      </w:r>
    </w:p>
    <w:p w14:paraId="14D0507D" w14:textId="77777777" w:rsidR="00523442" w:rsidRDefault="00523442" w:rsidP="00523442">
      <w:pPr>
        <w:pStyle w:val="Text"/>
      </w:pPr>
    </w:p>
    <w:p w14:paraId="17B7DCA3" w14:textId="77777777" w:rsidR="00994066" w:rsidRPr="00523442" w:rsidRDefault="00994066" w:rsidP="00523442">
      <w:pPr>
        <w:pStyle w:val="Text"/>
      </w:pPr>
      <w:r w:rsidRPr="00523442">
        <w:t>American options: Black’s approximation can be used. This approach sets the American call option price equal to the greater of two European call option prices. The first European call option expires when the American call expires; the second expires immediately prior to the final ex-dividend date.</w:t>
      </w:r>
    </w:p>
    <w:p w14:paraId="16AC7932" w14:textId="77777777" w:rsidR="00523442" w:rsidRDefault="00523442" w:rsidP="00523442">
      <w:pPr>
        <w:pStyle w:val="Text"/>
      </w:pPr>
    </w:p>
    <w:p w14:paraId="039820ED" w14:textId="77777777" w:rsidR="00994066" w:rsidRPr="00523442" w:rsidRDefault="00994066">
      <w:pPr>
        <w:pStyle w:val="Heading3SubGTNI"/>
        <w:pPrChange w:id="4810" w:author="Aleksander Hansen" w:date="2013-02-16T22:00:00Z">
          <w:pPr>
            <w:pStyle w:val="Text"/>
          </w:pPr>
        </w:pPrChange>
      </w:pPr>
      <w:bookmarkStart w:id="4811" w:name="_Toc223340294"/>
      <w:r w:rsidRPr="00523442">
        <w:t>Identify the methods for estimating future volatility</w:t>
      </w:r>
      <w:bookmarkEnd w:id="4811"/>
    </w:p>
    <w:p w14:paraId="71B225F6" w14:textId="77777777" w:rsidR="00523442" w:rsidRDefault="00523442" w:rsidP="00523442">
      <w:pPr>
        <w:pStyle w:val="Text"/>
      </w:pPr>
    </w:p>
    <w:p w14:paraId="7E33D10D" w14:textId="77777777" w:rsidR="00994066" w:rsidRPr="00523442" w:rsidRDefault="00994066" w:rsidP="00523442">
      <w:pPr>
        <w:pStyle w:val="Text"/>
      </w:pPr>
      <w:r w:rsidRPr="00523442">
        <w:t>The methods are discussed in great detail in the Quantitative Module. In summary, the methods include:</w:t>
      </w:r>
    </w:p>
    <w:p w14:paraId="5A67546A" w14:textId="77777777" w:rsidR="00523442" w:rsidRDefault="00523442" w:rsidP="00523442">
      <w:pPr>
        <w:pStyle w:val="Text"/>
      </w:pPr>
    </w:p>
    <w:p w14:paraId="24E7DF54" w14:textId="77777777" w:rsidR="00994066" w:rsidDel="001B5160" w:rsidRDefault="00994066">
      <w:pPr>
        <w:pStyle w:val="Text"/>
        <w:numPr>
          <w:ilvl w:val="0"/>
          <w:numId w:val="30"/>
        </w:numPr>
        <w:rPr>
          <w:del w:id="4812" w:author="Aleksander Hansen" w:date="2013-02-16T22:00:00Z"/>
        </w:rPr>
        <w:pPrChange w:id="4813" w:author="Aleksander Hansen" w:date="2013-02-16T22:00:00Z">
          <w:pPr>
            <w:pStyle w:val="Text"/>
          </w:pPr>
        </w:pPrChange>
      </w:pPr>
      <w:r w:rsidRPr="00523442">
        <w:t>Implied volatility: The use of an option pricing model (e.g., Black-Scholes) to solve for (iterative “goal seek” required) the volatility that produces a model estimate equal to the market price of the option</w:t>
      </w:r>
    </w:p>
    <w:p w14:paraId="40F8836A" w14:textId="77777777" w:rsidR="001B5160" w:rsidRPr="00523442" w:rsidRDefault="001B5160">
      <w:pPr>
        <w:pStyle w:val="Text"/>
        <w:numPr>
          <w:ilvl w:val="0"/>
          <w:numId w:val="30"/>
        </w:numPr>
        <w:rPr>
          <w:ins w:id="4814" w:author="Aleksander Hansen" w:date="2013-02-16T22:00:00Z"/>
        </w:rPr>
        <w:pPrChange w:id="4815" w:author="Aleksander Hansen" w:date="2013-02-16T22:00:00Z">
          <w:pPr>
            <w:pStyle w:val="Text"/>
          </w:pPr>
        </w:pPrChange>
      </w:pPr>
    </w:p>
    <w:p w14:paraId="491E3EB3" w14:textId="77777777" w:rsidR="00523442" w:rsidDel="001B5160" w:rsidRDefault="00523442">
      <w:pPr>
        <w:pStyle w:val="Text"/>
        <w:numPr>
          <w:ilvl w:val="0"/>
          <w:numId w:val="30"/>
        </w:numPr>
        <w:rPr>
          <w:del w:id="4816" w:author="Aleksander Hansen" w:date="2013-02-16T22:00:00Z"/>
        </w:rPr>
        <w:pPrChange w:id="4817" w:author="Aleksander Hansen" w:date="2013-02-16T22:00:00Z">
          <w:pPr>
            <w:pStyle w:val="Text"/>
          </w:pPr>
        </w:pPrChange>
      </w:pPr>
    </w:p>
    <w:p w14:paraId="6E6F59E0" w14:textId="77777777" w:rsidR="00994066" w:rsidDel="001B5160" w:rsidRDefault="00994066">
      <w:pPr>
        <w:pStyle w:val="Text"/>
        <w:numPr>
          <w:ilvl w:val="0"/>
          <w:numId w:val="30"/>
        </w:numPr>
        <w:rPr>
          <w:del w:id="4818" w:author="Aleksander Hansen" w:date="2013-02-16T22:00:00Z"/>
        </w:rPr>
        <w:pPrChange w:id="4819" w:author="Aleksander Hansen" w:date="2013-02-16T22:00:00Z">
          <w:pPr>
            <w:pStyle w:val="Text"/>
          </w:pPr>
        </w:pPrChange>
      </w:pPr>
      <w:r w:rsidRPr="00523442">
        <w:t>Un-weighted moving average (MA)</w:t>
      </w:r>
    </w:p>
    <w:p w14:paraId="3453013D" w14:textId="77777777" w:rsidR="001B5160" w:rsidRPr="00523442" w:rsidRDefault="001B5160">
      <w:pPr>
        <w:pStyle w:val="Text"/>
        <w:numPr>
          <w:ilvl w:val="0"/>
          <w:numId w:val="30"/>
        </w:numPr>
        <w:rPr>
          <w:ins w:id="4820" w:author="Aleksander Hansen" w:date="2013-02-16T22:00:00Z"/>
        </w:rPr>
        <w:pPrChange w:id="4821" w:author="Aleksander Hansen" w:date="2013-02-16T22:00:00Z">
          <w:pPr>
            <w:pStyle w:val="Text"/>
          </w:pPr>
        </w:pPrChange>
      </w:pPr>
    </w:p>
    <w:p w14:paraId="28582ADA" w14:textId="77777777" w:rsidR="00523442" w:rsidDel="001B5160" w:rsidRDefault="00523442">
      <w:pPr>
        <w:pStyle w:val="Text"/>
        <w:numPr>
          <w:ilvl w:val="0"/>
          <w:numId w:val="30"/>
        </w:numPr>
        <w:rPr>
          <w:del w:id="4822" w:author="Aleksander Hansen" w:date="2013-02-16T22:00:00Z"/>
        </w:rPr>
        <w:pPrChange w:id="4823" w:author="Aleksander Hansen" w:date="2013-02-16T22:00:00Z">
          <w:pPr>
            <w:pStyle w:val="Text"/>
          </w:pPr>
        </w:pPrChange>
      </w:pPr>
    </w:p>
    <w:p w14:paraId="40D7E7B4" w14:textId="77777777" w:rsidR="00994066" w:rsidDel="001B5160" w:rsidRDefault="00994066">
      <w:pPr>
        <w:pStyle w:val="Text"/>
        <w:numPr>
          <w:ilvl w:val="0"/>
          <w:numId w:val="30"/>
        </w:numPr>
        <w:rPr>
          <w:del w:id="4824" w:author="Aleksander Hansen" w:date="2013-02-16T22:00:00Z"/>
        </w:rPr>
        <w:pPrChange w:id="4825" w:author="Aleksander Hansen" w:date="2013-02-16T22:00:00Z">
          <w:pPr>
            <w:pStyle w:val="Text"/>
          </w:pPr>
        </w:pPrChange>
      </w:pPr>
      <w:r w:rsidRPr="00523442">
        <w:t>Exponentially weighted moving average (EWMA)</w:t>
      </w:r>
    </w:p>
    <w:p w14:paraId="7AD679CA" w14:textId="77777777" w:rsidR="001B5160" w:rsidRPr="00523442" w:rsidRDefault="001B5160">
      <w:pPr>
        <w:pStyle w:val="Text"/>
        <w:numPr>
          <w:ilvl w:val="0"/>
          <w:numId w:val="30"/>
        </w:numPr>
        <w:rPr>
          <w:ins w:id="4826" w:author="Aleksander Hansen" w:date="2013-02-16T22:00:00Z"/>
        </w:rPr>
        <w:pPrChange w:id="4827" w:author="Aleksander Hansen" w:date="2013-02-16T22:00:00Z">
          <w:pPr>
            <w:pStyle w:val="Text"/>
          </w:pPr>
        </w:pPrChange>
      </w:pPr>
    </w:p>
    <w:p w14:paraId="5970AE28" w14:textId="77777777" w:rsidR="00523442" w:rsidDel="001B5160" w:rsidRDefault="00523442">
      <w:pPr>
        <w:pStyle w:val="Text"/>
        <w:numPr>
          <w:ilvl w:val="0"/>
          <w:numId w:val="30"/>
        </w:numPr>
        <w:rPr>
          <w:del w:id="4828" w:author="Aleksander Hansen" w:date="2013-02-16T22:00:00Z"/>
        </w:rPr>
        <w:pPrChange w:id="4829" w:author="Aleksander Hansen" w:date="2013-02-16T22:00:00Z">
          <w:pPr>
            <w:pStyle w:val="Text"/>
          </w:pPr>
        </w:pPrChange>
      </w:pPr>
    </w:p>
    <w:p w14:paraId="35E0AB80" w14:textId="77777777" w:rsidR="00994066" w:rsidRPr="00523442" w:rsidRDefault="00994066">
      <w:pPr>
        <w:pStyle w:val="Text"/>
        <w:numPr>
          <w:ilvl w:val="0"/>
          <w:numId w:val="30"/>
        </w:numPr>
        <w:pPrChange w:id="4830" w:author="Aleksander Hansen" w:date="2013-02-16T22:00:00Z">
          <w:pPr>
            <w:pStyle w:val="Text"/>
          </w:pPr>
        </w:pPrChange>
      </w:pPr>
      <w:proofErr w:type="gramStart"/>
      <w:r w:rsidRPr="00523442">
        <w:t>GARCH(</w:t>
      </w:r>
      <w:proofErr w:type="gramEnd"/>
      <w:r w:rsidRPr="00523442">
        <w:t>p, q): Lagged variances and lagged squared returns</w:t>
      </w:r>
    </w:p>
    <w:p w14:paraId="07200F71" w14:textId="2A841D8A" w:rsidR="00994066" w:rsidRPr="00523442" w:rsidRDefault="00994066" w:rsidP="00523442">
      <w:pPr>
        <w:pStyle w:val="Heading2"/>
      </w:pPr>
      <w:bookmarkStart w:id="4831" w:name="_Toc223340295"/>
      <w:r w:rsidRPr="00523442">
        <w:t>Define implied volatilities and describe how to compute implied volatilities from market prices of options using the Black‐Scholes‐Merton model</w:t>
      </w:r>
      <w:bookmarkEnd w:id="4831"/>
    </w:p>
    <w:p w14:paraId="73FD0F88" w14:textId="77777777" w:rsidR="00994066" w:rsidRPr="00523442" w:rsidRDefault="00994066" w:rsidP="00523442">
      <w:pPr>
        <w:pStyle w:val="Text"/>
      </w:pPr>
      <w:r w:rsidRPr="00523442">
        <w:t>Volatility is the only parameter in the Black–Scholes pricing model that cannot be directly observed. The implied volatility is simply the result of “reverse engineering” the Black–Scholes: if we are given a market price for the option, we solve for the volatility that makes the equation work. Implied volatility is the volatility the produces a model price equal to the (observed) market price.</w:t>
      </w:r>
    </w:p>
    <w:p w14:paraId="7E5194D7" w14:textId="77777777" w:rsidR="00523442" w:rsidRDefault="00523442" w:rsidP="0089589F">
      <w:pPr>
        <w:pStyle w:val="Text"/>
      </w:pPr>
    </w:p>
    <w:p w14:paraId="4E49B80F" w14:textId="77777777" w:rsidR="00994066" w:rsidRPr="00E4605A" w:rsidRDefault="00994066" w:rsidP="0089589F">
      <w:pPr>
        <w:pStyle w:val="Text"/>
      </w:pPr>
      <w:r w:rsidRPr="00E4605A">
        <w:t>The solution requires an iterative search procedure since we cannot solve directly for the volatility (σ)</w:t>
      </w:r>
    </w:p>
    <w:p w14:paraId="1AC805AD" w14:textId="77777777" w:rsidR="00523442" w:rsidRDefault="00523442" w:rsidP="0089589F">
      <w:pPr>
        <w:pStyle w:val="Text"/>
      </w:pPr>
    </w:p>
    <w:p w14:paraId="7D27079D" w14:textId="77777777" w:rsidR="00994066" w:rsidRDefault="00994066">
      <w:pPr>
        <w:pStyle w:val="Text"/>
        <w:jc w:val="center"/>
        <w:pPrChange w:id="4832" w:author="Aleksander Hansen" w:date="2013-02-18T08:49:00Z">
          <w:pPr>
            <w:pStyle w:val="Text"/>
          </w:pPr>
        </w:pPrChange>
      </w:pPr>
      <w:r>
        <w:rPr>
          <w:noProof/>
          <w:lang w:bidi="ar-SA"/>
        </w:rPr>
        <w:drawing>
          <wp:inline distT="0" distB="0" distL="0" distR="0" wp14:anchorId="6F8C420F" wp14:editId="72CF2CC3">
            <wp:extent cx="4114800" cy="2339634"/>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117015" cy="2340894"/>
                    </a:xfrm>
                    <a:prstGeom prst="rect">
                      <a:avLst/>
                    </a:prstGeom>
                  </pic:spPr>
                </pic:pic>
              </a:graphicData>
            </a:graphic>
          </wp:inline>
        </w:drawing>
      </w:r>
    </w:p>
    <w:p w14:paraId="068E8436" w14:textId="77777777" w:rsidR="00523442" w:rsidRDefault="00523442" w:rsidP="0089589F">
      <w:pPr>
        <w:pStyle w:val="Text"/>
      </w:pPr>
    </w:p>
    <w:p w14:paraId="5D5C0F04" w14:textId="77777777" w:rsidR="00994066" w:rsidRPr="00E13880" w:rsidRDefault="00994066" w:rsidP="0089589F">
      <w:pPr>
        <w:pStyle w:val="Text"/>
        <w:rPr>
          <w:b/>
          <w:rPrChange w:id="4833" w:author="Aleksander Hansen" w:date="2013-02-17T13:27:00Z">
            <w:rPr/>
          </w:rPrChange>
        </w:rPr>
      </w:pPr>
      <w:r w:rsidRPr="00E13880">
        <w:rPr>
          <w:b/>
          <w:rPrChange w:id="4834" w:author="Aleksander Hansen" w:date="2013-02-17T13:27:00Z">
            <w:rPr/>
          </w:rPrChange>
        </w:rPr>
        <w:t>For example, assume:</w:t>
      </w:r>
    </w:p>
    <w:p w14:paraId="2472AE3C" w14:textId="77777777" w:rsidR="00523442" w:rsidRDefault="00523442" w:rsidP="0089589F">
      <w:pPr>
        <w:pStyle w:val="Text"/>
      </w:pPr>
    </w:p>
    <w:p w14:paraId="2FB8E565" w14:textId="77777777" w:rsidR="00994066" w:rsidDel="001B5160" w:rsidRDefault="00994066">
      <w:pPr>
        <w:pStyle w:val="Text"/>
        <w:numPr>
          <w:ilvl w:val="0"/>
          <w:numId w:val="31"/>
        </w:numPr>
        <w:rPr>
          <w:del w:id="4835" w:author="Aleksander Hansen" w:date="2013-02-16T22:01:00Z"/>
        </w:rPr>
        <w:pPrChange w:id="4836" w:author="Aleksander Hansen" w:date="2013-02-16T22:01:00Z">
          <w:pPr>
            <w:pStyle w:val="Text"/>
          </w:pPr>
        </w:pPrChange>
      </w:pPr>
      <w:r w:rsidRPr="00E4605A">
        <w:t>Stock price (S) is $10</w:t>
      </w:r>
    </w:p>
    <w:p w14:paraId="1764857E" w14:textId="77777777" w:rsidR="001B5160" w:rsidRPr="00E4605A" w:rsidRDefault="001B5160">
      <w:pPr>
        <w:pStyle w:val="Text"/>
        <w:numPr>
          <w:ilvl w:val="0"/>
          <w:numId w:val="31"/>
        </w:numPr>
        <w:rPr>
          <w:ins w:id="4837" w:author="Aleksander Hansen" w:date="2013-02-16T22:01:00Z"/>
        </w:rPr>
        <w:pPrChange w:id="4838" w:author="Aleksander Hansen" w:date="2013-02-16T22:01:00Z">
          <w:pPr>
            <w:pStyle w:val="Text"/>
          </w:pPr>
        </w:pPrChange>
      </w:pPr>
    </w:p>
    <w:p w14:paraId="5E930A7D" w14:textId="77777777" w:rsidR="00523442" w:rsidDel="001B5160" w:rsidRDefault="00523442">
      <w:pPr>
        <w:pStyle w:val="Text"/>
        <w:numPr>
          <w:ilvl w:val="0"/>
          <w:numId w:val="31"/>
        </w:numPr>
        <w:rPr>
          <w:del w:id="4839" w:author="Aleksander Hansen" w:date="2013-02-16T22:01:00Z"/>
        </w:rPr>
        <w:pPrChange w:id="4840" w:author="Aleksander Hansen" w:date="2013-02-16T22:01:00Z">
          <w:pPr>
            <w:pStyle w:val="Text"/>
          </w:pPr>
        </w:pPrChange>
      </w:pPr>
    </w:p>
    <w:p w14:paraId="63451E78" w14:textId="77777777" w:rsidR="00994066" w:rsidDel="001B5160" w:rsidRDefault="00994066">
      <w:pPr>
        <w:pStyle w:val="Text"/>
        <w:numPr>
          <w:ilvl w:val="0"/>
          <w:numId w:val="31"/>
        </w:numPr>
        <w:rPr>
          <w:del w:id="4841" w:author="Aleksander Hansen" w:date="2013-02-16T22:01:00Z"/>
        </w:rPr>
        <w:pPrChange w:id="4842" w:author="Aleksander Hansen" w:date="2013-02-16T22:01:00Z">
          <w:pPr>
            <w:pStyle w:val="Text"/>
          </w:pPr>
        </w:pPrChange>
      </w:pPr>
      <w:r w:rsidRPr="00E4605A">
        <w:t>Strike (K) is $10</w:t>
      </w:r>
    </w:p>
    <w:p w14:paraId="5CDFB0F3" w14:textId="77777777" w:rsidR="001B5160" w:rsidRPr="00E4605A" w:rsidRDefault="001B5160">
      <w:pPr>
        <w:pStyle w:val="Text"/>
        <w:numPr>
          <w:ilvl w:val="0"/>
          <w:numId w:val="31"/>
        </w:numPr>
        <w:rPr>
          <w:ins w:id="4843" w:author="Aleksander Hansen" w:date="2013-02-16T22:01:00Z"/>
        </w:rPr>
        <w:pPrChange w:id="4844" w:author="Aleksander Hansen" w:date="2013-02-16T22:01:00Z">
          <w:pPr>
            <w:pStyle w:val="Text"/>
          </w:pPr>
        </w:pPrChange>
      </w:pPr>
    </w:p>
    <w:p w14:paraId="4A063D51" w14:textId="77777777" w:rsidR="00523442" w:rsidDel="001B5160" w:rsidRDefault="00523442">
      <w:pPr>
        <w:pStyle w:val="Text"/>
        <w:numPr>
          <w:ilvl w:val="0"/>
          <w:numId w:val="31"/>
        </w:numPr>
        <w:rPr>
          <w:del w:id="4845" w:author="Aleksander Hansen" w:date="2013-02-16T22:01:00Z"/>
        </w:rPr>
        <w:pPrChange w:id="4846" w:author="Aleksander Hansen" w:date="2013-02-16T22:01:00Z">
          <w:pPr>
            <w:pStyle w:val="Text"/>
          </w:pPr>
        </w:pPrChange>
      </w:pPr>
    </w:p>
    <w:p w14:paraId="6DAEC612" w14:textId="77777777" w:rsidR="00994066" w:rsidDel="001B5160" w:rsidRDefault="00994066">
      <w:pPr>
        <w:pStyle w:val="Text"/>
        <w:numPr>
          <w:ilvl w:val="0"/>
          <w:numId w:val="31"/>
        </w:numPr>
        <w:rPr>
          <w:del w:id="4847" w:author="Aleksander Hansen" w:date="2013-02-16T22:01:00Z"/>
        </w:rPr>
        <w:pPrChange w:id="4848" w:author="Aleksander Hansen" w:date="2013-02-16T22:01:00Z">
          <w:pPr>
            <w:pStyle w:val="Text"/>
          </w:pPr>
        </w:pPrChange>
      </w:pPr>
      <w:r w:rsidRPr="00E4605A">
        <w:t>Term (t) is six months (0.5)</w:t>
      </w:r>
    </w:p>
    <w:p w14:paraId="6039B8E1" w14:textId="77777777" w:rsidR="001B5160" w:rsidRPr="00E4605A" w:rsidRDefault="001B5160">
      <w:pPr>
        <w:pStyle w:val="Text"/>
        <w:numPr>
          <w:ilvl w:val="0"/>
          <w:numId w:val="31"/>
        </w:numPr>
        <w:rPr>
          <w:ins w:id="4849" w:author="Aleksander Hansen" w:date="2013-02-16T22:01:00Z"/>
        </w:rPr>
        <w:pPrChange w:id="4850" w:author="Aleksander Hansen" w:date="2013-02-16T22:01:00Z">
          <w:pPr>
            <w:pStyle w:val="Text"/>
          </w:pPr>
        </w:pPrChange>
      </w:pPr>
    </w:p>
    <w:p w14:paraId="6C6B3972" w14:textId="77777777" w:rsidR="00523442" w:rsidDel="001B5160" w:rsidRDefault="00523442">
      <w:pPr>
        <w:pStyle w:val="Text"/>
        <w:numPr>
          <w:ilvl w:val="0"/>
          <w:numId w:val="31"/>
        </w:numPr>
        <w:rPr>
          <w:del w:id="4851" w:author="Aleksander Hansen" w:date="2013-02-16T22:01:00Z"/>
        </w:rPr>
        <w:pPrChange w:id="4852" w:author="Aleksander Hansen" w:date="2013-02-16T22:01:00Z">
          <w:pPr>
            <w:pStyle w:val="Text"/>
          </w:pPr>
        </w:pPrChange>
      </w:pPr>
    </w:p>
    <w:p w14:paraId="64F190A1" w14:textId="77777777" w:rsidR="00994066" w:rsidDel="001B5160" w:rsidRDefault="00994066">
      <w:pPr>
        <w:pStyle w:val="Text"/>
        <w:numPr>
          <w:ilvl w:val="0"/>
          <w:numId w:val="31"/>
        </w:numPr>
        <w:rPr>
          <w:del w:id="4853" w:author="Aleksander Hansen" w:date="2013-02-16T22:01:00Z"/>
        </w:rPr>
        <w:pPrChange w:id="4854" w:author="Aleksander Hansen" w:date="2013-02-16T22:01:00Z">
          <w:pPr>
            <w:pStyle w:val="Text"/>
          </w:pPr>
        </w:pPrChange>
      </w:pPr>
      <w:r w:rsidRPr="00E4605A">
        <w:t>Riskless rate is 5%</w:t>
      </w:r>
    </w:p>
    <w:p w14:paraId="0D337108" w14:textId="77777777" w:rsidR="001B5160" w:rsidRPr="00E4605A" w:rsidRDefault="001B5160">
      <w:pPr>
        <w:pStyle w:val="Text"/>
        <w:numPr>
          <w:ilvl w:val="0"/>
          <w:numId w:val="31"/>
        </w:numPr>
        <w:rPr>
          <w:ins w:id="4855" w:author="Aleksander Hansen" w:date="2013-02-16T22:01:00Z"/>
        </w:rPr>
        <w:pPrChange w:id="4856" w:author="Aleksander Hansen" w:date="2013-02-16T22:01:00Z">
          <w:pPr>
            <w:pStyle w:val="Text"/>
          </w:pPr>
        </w:pPrChange>
      </w:pPr>
    </w:p>
    <w:p w14:paraId="6887AF44" w14:textId="77777777" w:rsidR="00523442" w:rsidDel="001B5160" w:rsidRDefault="00523442">
      <w:pPr>
        <w:pStyle w:val="Text"/>
        <w:numPr>
          <w:ilvl w:val="0"/>
          <w:numId w:val="31"/>
        </w:numPr>
        <w:rPr>
          <w:del w:id="4857" w:author="Aleksander Hansen" w:date="2013-02-16T22:01:00Z"/>
        </w:rPr>
        <w:pPrChange w:id="4858" w:author="Aleksander Hansen" w:date="2013-02-16T22:01:00Z">
          <w:pPr>
            <w:pStyle w:val="Text"/>
          </w:pPr>
        </w:pPrChange>
      </w:pPr>
    </w:p>
    <w:p w14:paraId="22466681" w14:textId="77777777" w:rsidR="00994066" w:rsidRPr="00E4605A" w:rsidRDefault="00994066">
      <w:pPr>
        <w:pStyle w:val="Text"/>
        <w:numPr>
          <w:ilvl w:val="0"/>
          <w:numId w:val="31"/>
        </w:numPr>
        <w:pPrChange w:id="4859" w:author="Aleksander Hansen" w:date="2013-02-16T22:01:00Z">
          <w:pPr>
            <w:pStyle w:val="Text"/>
          </w:pPr>
        </w:pPrChange>
      </w:pPr>
      <w:r w:rsidRPr="00E4605A">
        <w:t>Call price is $1.25</w:t>
      </w:r>
    </w:p>
    <w:p w14:paraId="385BB046" w14:textId="77777777" w:rsidR="00523442" w:rsidRDefault="00523442" w:rsidP="0089589F">
      <w:pPr>
        <w:pStyle w:val="Text"/>
      </w:pPr>
    </w:p>
    <w:p w14:paraId="01D71991" w14:textId="6F46E672" w:rsidR="00994066" w:rsidRPr="00E4605A" w:rsidRDefault="00994066" w:rsidP="0089589F">
      <w:pPr>
        <w:pStyle w:val="Text"/>
      </w:pPr>
      <w:r w:rsidRPr="00E4605A">
        <w:t>$1.25 = Black-Scholes [$10</w:t>
      </w:r>
      <w:del w:id="4860" w:author="Aleksander Hansen" w:date="2013-02-16T22:01:00Z">
        <w:r w:rsidRPr="00E4605A" w:rsidDel="001B5160">
          <w:delText>,$</w:delText>
        </w:r>
      </w:del>
      <w:ins w:id="4861" w:author="Aleksander Hansen" w:date="2013-02-16T22:01:00Z">
        <w:r w:rsidR="001B5160" w:rsidRPr="00E4605A">
          <w:t>, $</w:t>
        </w:r>
      </w:ins>
      <w:r w:rsidRPr="00E4605A">
        <w:t>10,</w:t>
      </w:r>
      <w:ins w:id="4862" w:author="Aleksander Hansen" w:date="2013-02-16T22:01:00Z">
        <w:r w:rsidR="001B5160">
          <w:t xml:space="preserve"> </w:t>
        </w:r>
      </w:ins>
      <w:r w:rsidRPr="00E4605A">
        <w:t xml:space="preserve">t=0.5 years, r = 5%, </w:t>
      </w:r>
      <w:r w:rsidRPr="00FC3197">
        <w:sym w:font="Symbol" w:char="F073"/>
      </w:r>
      <w:r w:rsidRPr="00E4605A">
        <w:t>]</w:t>
      </w:r>
    </w:p>
    <w:p w14:paraId="30864ED6" w14:textId="77777777" w:rsidR="00523442" w:rsidRDefault="00523442" w:rsidP="0089589F">
      <w:pPr>
        <w:pStyle w:val="Text"/>
      </w:pPr>
    </w:p>
    <w:p w14:paraId="33FC73B8" w14:textId="77777777" w:rsidR="00994066" w:rsidRPr="00E4605A" w:rsidRDefault="00994066" w:rsidP="0089589F">
      <w:pPr>
        <w:pStyle w:val="Text"/>
        <w:rPr>
          <w:b/>
        </w:rPr>
      </w:pPr>
      <w:r w:rsidRPr="00FC3197">
        <w:t xml:space="preserve">Solve for the implied volatility: </w:t>
      </w:r>
      <w:r w:rsidRPr="00FC3197">
        <w:sym w:font="Symbol" w:char="F073"/>
      </w:r>
      <w:r w:rsidRPr="00FC3197">
        <w:t xml:space="preserve"> </w:t>
      </w:r>
      <w:r w:rsidRPr="00E4605A">
        <w:sym w:font="Symbol" w:char="F040"/>
      </w:r>
      <w:r w:rsidRPr="00E4605A">
        <w:t xml:space="preserve"> </w:t>
      </w:r>
      <w:r w:rsidRPr="00E4605A">
        <w:rPr>
          <w:b/>
        </w:rPr>
        <w:t>.405</w:t>
      </w:r>
    </w:p>
    <w:p w14:paraId="2B8B46AE" w14:textId="77777777" w:rsidR="00523442" w:rsidRDefault="00523442" w:rsidP="0089589F">
      <w:pPr>
        <w:pStyle w:val="Text"/>
      </w:pPr>
    </w:p>
    <w:p w14:paraId="76F01B7B" w14:textId="77777777" w:rsidR="00994066" w:rsidRDefault="00994066" w:rsidP="0089589F">
      <w:pPr>
        <w:pStyle w:val="Text"/>
      </w:pPr>
      <w:r>
        <w:rPr>
          <w:noProof/>
          <w:lang w:bidi="ar-SA"/>
        </w:rPr>
        <mc:AlternateContent>
          <mc:Choice Requires="wps">
            <w:drawing>
              <wp:inline distT="0" distB="0" distL="0" distR="0" wp14:anchorId="10F523A9" wp14:editId="3D6F0D26">
                <wp:extent cx="4966335" cy="539750"/>
                <wp:effectExtent l="0" t="0" r="88265" b="69850"/>
                <wp:docPr id="5363" name="Rectangle 8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6335" cy="539750"/>
                        </a:xfrm>
                        <a:prstGeom prst="rect">
                          <a:avLst/>
                        </a:prstGeom>
                        <a:solidFill>
                          <a:srgbClr val="A2B593"/>
                        </a:solidFill>
                        <a:ln w="9525">
                          <a:noFill/>
                          <a:miter lim="800000"/>
                          <a:headEnd/>
                          <a:tailEnd/>
                        </a:ln>
                        <a:effectLst>
                          <a:outerShdw dist="107763" dir="2700000" algn="ctr" rotWithShape="0">
                            <a:srgbClr val="808080">
                              <a:alpha val="50000"/>
                            </a:srgbClr>
                          </a:outerShdw>
                        </a:effectLst>
                      </wps:spPr>
                      <wps:txbx>
                        <w:txbxContent>
                          <w:p w14:paraId="007F5C81" w14:textId="77777777" w:rsidR="00BD0D89" w:rsidRPr="002B3F5D" w:rsidRDefault="00BD0D89" w:rsidP="00994066">
                            <w:pPr>
                              <w:jc w:val="center"/>
                              <w:rPr>
                                <w:b/>
                                <w:sz w:val="28"/>
                              </w:rPr>
                            </w:pPr>
                            <w:r>
                              <w:rPr>
                                <w:b/>
                                <w:color w:val="000000" w:themeColor="text1"/>
                              </w:rPr>
                              <w:t>Implied volatility c</w:t>
                            </w:r>
                            <w:r w:rsidRPr="002B3F5D">
                              <w:rPr>
                                <w:b/>
                                <w:color w:val="000000" w:themeColor="text1"/>
                              </w:rPr>
                              <w:t xml:space="preserve">annot be inverted, </w:t>
                            </w:r>
                            <w:r>
                              <w:rPr>
                                <w:b/>
                                <w:color w:val="000000" w:themeColor="text1"/>
                              </w:rPr>
                              <w:t>it requires</w:t>
                            </w:r>
                            <w:r w:rsidRPr="002B3F5D">
                              <w:rPr>
                                <w:b/>
                                <w:color w:val="000000" w:themeColor="text1"/>
                              </w:rPr>
                              <w:t xml:space="preserve"> </w:t>
                            </w:r>
                            <w:r>
                              <w:rPr>
                                <w:b/>
                                <w:color w:val="000000" w:themeColor="text1"/>
                              </w:rPr>
                              <w:t xml:space="preserve">an iterative solution </w:t>
                            </w:r>
                            <w:r w:rsidRPr="002B3F5D">
                              <w:rPr>
                                <w:b/>
                                <w:color w:val="000000" w:themeColor="text1"/>
                              </w:rPr>
                              <w:t>(“goal seek”)</w:t>
                            </w:r>
                          </w:p>
                        </w:txbxContent>
                      </wps:txbx>
                      <wps:bodyPr rot="0" vert="horz" wrap="square" lIns="91440" tIns="45720" rIns="91440" bIns="45720" anchor="t" anchorCtr="0" upright="1">
                        <a:noAutofit/>
                      </wps:bodyPr>
                    </wps:wsp>
                  </a:graphicData>
                </a:graphic>
              </wp:inline>
            </w:drawing>
          </mc:Choice>
          <mc:Fallback>
            <w:pict>
              <v:rect id="Rectangle 859" o:spid="_x0000_s1044" style="width:391.05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" fillcolor="#a2b593" stroked="f">
                <v:shadow on="t" color="gray" opacity=".5" mv:blur="0" offset="6pt,6pt"/>
                <v:textbox>
                  <w:txbxContent>
                    <w:p w14:paraId="007F5C81" w14:textId="77777777" w:rsidR="00BD0D89" w:rsidRPr="002B3F5D" w:rsidRDefault="00BD0D89" w:rsidP="00994066">
                      <w:pPr>
                        <w:jc w:val="center"/>
                        <w:rPr>
                          <w:b/>
                          <w:sz w:val="28"/>
                        </w:rPr>
                      </w:pPr>
                      <w:r>
                        <w:rPr>
                          <w:b/>
                          <w:color w:val="000000" w:themeColor="text1"/>
                        </w:rPr>
                        <w:t>Implied volatility c</w:t>
                      </w:r>
                      <w:r w:rsidRPr="002B3F5D">
                        <w:rPr>
                          <w:b/>
                          <w:color w:val="000000" w:themeColor="text1"/>
                        </w:rPr>
                        <w:t xml:space="preserve">annot be inverted, </w:t>
                      </w:r>
                      <w:r>
                        <w:rPr>
                          <w:b/>
                          <w:color w:val="000000" w:themeColor="text1"/>
                        </w:rPr>
                        <w:t>it requires</w:t>
                      </w:r>
                      <w:r w:rsidRPr="002B3F5D">
                        <w:rPr>
                          <w:b/>
                          <w:color w:val="000000" w:themeColor="text1"/>
                        </w:rPr>
                        <w:t xml:space="preserve"> </w:t>
                      </w:r>
                      <w:r>
                        <w:rPr>
                          <w:b/>
                          <w:color w:val="000000" w:themeColor="text1"/>
                        </w:rPr>
                        <w:t xml:space="preserve">an iterative solution </w:t>
                      </w:r>
                      <w:r w:rsidRPr="002B3F5D">
                        <w:rPr>
                          <w:b/>
                          <w:color w:val="000000" w:themeColor="text1"/>
                        </w:rPr>
                        <w:t>(“goal seek”)</w:t>
                      </w:r>
                    </w:p>
                  </w:txbxContent>
                </v:textbox>
                <w10:anchorlock/>
              </v:rect>
            </w:pict>
          </mc:Fallback>
        </mc:AlternateContent>
      </w:r>
    </w:p>
    <w:p w14:paraId="745B3305" w14:textId="19233A02" w:rsidR="00994066" w:rsidRDefault="00994066" w:rsidP="0089589F">
      <w:pPr>
        <w:pStyle w:val="Text"/>
        <w:rPr>
          <w:rFonts w:asciiTheme="majorHAnsi" w:eastAsiaTheme="majorEastAsia" w:hAnsiTheme="majorHAnsi" w:cstheme="majorBidi"/>
          <w:b/>
          <w:bCs/>
          <w:i/>
          <w:color w:val="4E782B"/>
          <w:sz w:val="23"/>
        </w:rPr>
      </w:pPr>
    </w:p>
    <w:p w14:paraId="69C131E3" w14:textId="77777777" w:rsidR="00994066" w:rsidRPr="00E13880" w:rsidRDefault="00994066" w:rsidP="0089589F">
      <w:pPr>
        <w:pStyle w:val="Text"/>
        <w:rPr>
          <w:b/>
          <w:rPrChange w:id="4863" w:author="Aleksander Hansen" w:date="2013-02-17T13:27:00Z">
            <w:rPr/>
          </w:rPrChange>
        </w:rPr>
      </w:pPr>
      <w:r w:rsidRPr="00E13880">
        <w:rPr>
          <w:b/>
          <w:rPrChange w:id="4864" w:author="Aleksander Hansen" w:date="2013-02-17T13:27:00Z">
            <w:rPr/>
          </w:rPrChange>
        </w:rPr>
        <w:t>Another example (Implied volatility)</w:t>
      </w:r>
    </w:p>
    <w:p w14:paraId="77752C6D" w14:textId="77777777" w:rsidR="00523442" w:rsidRDefault="00523442" w:rsidP="0089589F">
      <w:pPr>
        <w:pStyle w:val="Text"/>
      </w:pPr>
    </w:p>
    <w:p w14:paraId="33A3C109" w14:textId="77777777" w:rsidR="00994066" w:rsidRDefault="00994066" w:rsidP="0089589F">
      <w:pPr>
        <w:pStyle w:val="Text"/>
      </w:pPr>
      <w:r w:rsidRPr="00E4605A">
        <w:t>Assume the (observed) market price of the call option is $2.00. An implied volatility of 46% produces an option model price of $2.00. Note also: the “error” is the same for the call and put (implied by put-call parity).</w:t>
      </w:r>
    </w:p>
    <w:p w14:paraId="6536394C" w14:textId="77777777" w:rsidR="00523442" w:rsidRPr="00E4605A" w:rsidRDefault="00523442" w:rsidP="0089589F">
      <w:pPr>
        <w:pStyle w:val="Text"/>
      </w:pPr>
    </w:p>
    <w:tbl>
      <w:tblPr>
        <w:tblW w:w="6880" w:type="dxa"/>
        <w:jc w:val="center"/>
        <w:tblCellMar>
          <w:left w:w="0" w:type="dxa"/>
          <w:right w:w="0" w:type="dxa"/>
        </w:tblCellMar>
        <w:tblLook w:val="04A0" w:firstRow="1" w:lastRow="0" w:firstColumn="1" w:lastColumn="0" w:noHBand="0" w:noVBand="1"/>
        <w:tblPrChange w:id="4865" w:author="Aleksander Hansen" w:date="2013-02-16T22:03:00Z">
          <w:tblPr>
            <w:tblW w:w="6880" w:type="dxa"/>
            <w:jc w:val="center"/>
            <w:tblCellMar>
              <w:left w:w="0" w:type="dxa"/>
              <w:right w:w="0" w:type="dxa"/>
            </w:tblCellMar>
            <w:tblLook w:val="04A0" w:firstRow="1" w:lastRow="0" w:firstColumn="1" w:lastColumn="0" w:noHBand="0" w:noVBand="1"/>
          </w:tblPr>
        </w:tblPrChange>
      </w:tblPr>
      <w:tblGrid>
        <w:gridCol w:w="2217"/>
        <w:gridCol w:w="1608"/>
        <w:gridCol w:w="1688"/>
        <w:gridCol w:w="1367"/>
        <w:tblGridChange w:id="4866">
          <w:tblGrid>
            <w:gridCol w:w="150"/>
            <w:gridCol w:w="2067"/>
            <w:gridCol w:w="150"/>
            <w:gridCol w:w="1458"/>
            <w:gridCol w:w="150"/>
            <w:gridCol w:w="1538"/>
            <w:gridCol w:w="150"/>
            <w:gridCol w:w="1217"/>
            <w:gridCol w:w="150"/>
          </w:tblGrid>
        </w:tblGridChange>
      </w:tblGrid>
      <w:tr w:rsidR="00994066" w:rsidRPr="00131842" w14:paraId="1E8A9F16" w14:textId="77777777" w:rsidTr="001B5160">
        <w:trPr>
          <w:trHeight w:hRule="exact" w:val="333"/>
          <w:jc w:val="center"/>
          <w:trPrChange w:id="4867" w:author="Aleksander Hansen" w:date="2013-02-16T22:03:00Z">
            <w:trPr>
              <w:gridBefore w:val="1"/>
              <w:trHeight w:hRule="exact" w:val="333"/>
              <w:jc w:val="center"/>
            </w:trPr>
          </w:trPrChange>
        </w:trPr>
        <w:tc>
          <w:tcPr>
            <w:tcW w:w="2217" w:type="dxa"/>
            <w:tcBorders>
              <w:top w:val="nil"/>
              <w:left w:val="nil"/>
              <w:right w:val="nil"/>
            </w:tcBorders>
            <w:shd w:val="clear" w:color="auto" w:fill="A2B593"/>
            <w:tcMar>
              <w:top w:w="15" w:type="dxa"/>
              <w:left w:w="15" w:type="dxa"/>
              <w:bottom w:w="0" w:type="dxa"/>
              <w:right w:w="15" w:type="dxa"/>
            </w:tcMar>
            <w:vAlign w:val="bottom"/>
            <w:hideMark/>
            <w:tcPrChange w:id="4868" w:author="Aleksander Hansen" w:date="2013-02-16T22:03:00Z">
              <w:tcPr>
                <w:tcW w:w="22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C313B81" w14:textId="77777777" w:rsidR="00994066" w:rsidRPr="00131842" w:rsidRDefault="00994066" w:rsidP="0089589F">
            <w:pPr>
              <w:pStyle w:val="Text"/>
            </w:pPr>
          </w:p>
        </w:tc>
        <w:tc>
          <w:tcPr>
            <w:tcW w:w="1608" w:type="dxa"/>
            <w:tcBorders>
              <w:top w:val="nil"/>
              <w:left w:val="nil"/>
              <w:right w:val="nil"/>
            </w:tcBorders>
            <w:shd w:val="clear" w:color="auto" w:fill="A2B593"/>
            <w:tcMar>
              <w:top w:w="15" w:type="dxa"/>
              <w:left w:w="15" w:type="dxa"/>
              <w:bottom w:w="0" w:type="dxa"/>
              <w:right w:w="15" w:type="dxa"/>
            </w:tcMar>
            <w:vAlign w:val="bottom"/>
            <w:hideMark/>
            <w:tcPrChange w:id="4869" w:author="Aleksander Hansen" w:date="2013-02-16T22:03:00Z">
              <w:tcPr>
                <w:tcW w:w="160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7C49768" w14:textId="77777777" w:rsidR="00994066" w:rsidRPr="00131842" w:rsidRDefault="00994066" w:rsidP="0089589F">
            <w:pPr>
              <w:pStyle w:val="Text"/>
              <w:rPr>
                <w:rStyle w:val="Strong"/>
              </w:rPr>
            </w:pPr>
            <w:r w:rsidRPr="00131842">
              <w:t>BS</w:t>
            </w:r>
          </w:p>
        </w:tc>
        <w:tc>
          <w:tcPr>
            <w:tcW w:w="1688" w:type="dxa"/>
            <w:tcBorders>
              <w:top w:val="nil"/>
              <w:left w:val="nil"/>
              <w:right w:val="nil"/>
            </w:tcBorders>
            <w:shd w:val="clear" w:color="auto" w:fill="A2B593"/>
            <w:tcMar>
              <w:top w:w="15" w:type="dxa"/>
              <w:left w:w="15" w:type="dxa"/>
              <w:bottom w:w="0" w:type="dxa"/>
              <w:right w:w="15" w:type="dxa"/>
            </w:tcMar>
            <w:vAlign w:val="bottom"/>
            <w:hideMark/>
            <w:tcPrChange w:id="4870" w:author="Aleksander Hansen" w:date="2013-02-16T22:03:00Z">
              <w:tcPr>
                <w:tcW w:w="168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BF15EED" w14:textId="77777777" w:rsidR="00994066" w:rsidRPr="00131842" w:rsidRDefault="00994066" w:rsidP="0089589F">
            <w:pPr>
              <w:pStyle w:val="Text"/>
              <w:rPr>
                <w:rStyle w:val="Strong"/>
              </w:rPr>
            </w:pPr>
            <w:r w:rsidRPr="00131842">
              <w:t>Implied</w:t>
            </w:r>
          </w:p>
        </w:tc>
        <w:tc>
          <w:tcPr>
            <w:tcW w:w="1367" w:type="dxa"/>
            <w:tcBorders>
              <w:top w:val="nil"/>
              <w:left w:val="nil"/>
              <w:right w:val="nil"/>
            </w:tcBorders>
            <w:shd w:val="clear" w:color="auto" w:fill="A2B593"/>
            <w:tcMar>
              <w:top w:w="15" w:type="dxa"/>
              <w:left w:w="15" w:type="dxa"/>
              <w:bottom w:w="0" w:type="dxa"/>
              <w:right w:w="15" w:type="dxa"/>
            </w:tcMar>
            <w:vAlign w:val="bottom"/>
            <w:hideMark/>
            <w:tcPrChange w:id="4871" w:author="Aleksander Hansen" w:date="2013-02-16T22:03:00Z">
              <w:tcPr>
                <w:tcW w:w="13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5D38464" w14:textId="77777777" w:rsidR="00994066" w:rsidRPr="00131842" w:rsidRDefault="00994066" w:rsidP="0089589F">
            <w:pPr>
              <w:pStyle w:val="Text"/>
              <w:rPr>
                <w:rStyle w:val="Strong"/>
              </w:rPr>
            </w:pPr>
          </w:p>
        </w:tc>
      </w:tr>
      <w:tr w:rsidR="00994066" w:rsidRPr="00131842" w14:paraId="46DA6B9C" w14:textId="77777777" w:rsidTr="001B5160">
        <w:trPr>
          <w:trHeight w:hRule="exact" w:val="255"/>
          <w:jc w:val="center"/>
          <w:trPrChange w:id="4872" w:author="Aleksander Hansen" w:date="2013-02-16T22:03:00Z">
            <w:trPr>
              <w:gridBefore w:val="1"/>
              <w:trHeight w:hRule="exact" w:val="255"/>
              <w:jc w:val="center"/>
            </w:trPr>
          </w:trPrChange>
        </w:trPr>
        <w:tc>
          <w:tcPr>
            <w:tcW w:w="2217"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873" w:author="Aleksander Hansen" w:date="2013-02-16T22:03:00Z">
              <w:tcPr>
                <w:tcW w:w="22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705CFA8" w14:textId="77777777" w:rsidR="00994066" w:rsidRPr="00131842" w:rsidRDefault="00994066" w:rsidP="0089589F">
            <w:pPr>
              <w:pStyle w:val="Text"/>
            </w:pPr>
          </w:p>
        </w:tc>
        <w:tc>
          <w:tcPr>
            <w:tcW w:w="1608"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874" w:author="Aleksander Hansen" w:date="2013-02-16T22:03:00Z">
              <w:tcPr>
                <w:tcW w:w="1608"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44FC3081" w14:textId="77777777" w:rsidR="00994066" w:rsidRPr="00131842" w:rsidRDefault="00994066" w:rsidP="0089589F">
            <w:pPr>
              <w:pStyle w:val="Text"/>
              <w:rPr>
                <w:rStyle w:val="Strong"/>
              </w:rPr>
            </w:pPr>
            <w:r w:rsidRPr="00131842">
              <w:t>Model</w:t>
            </w:r>
          </w:p>
        </w:tc>
        <w:tc>
          <w:tcPr>
            <w:tcW w:w="1688"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875" w:author="Aleksander Hansen" w:date="2013-02-16T22:03:00Z">
              <w:tcPr>
                <w:tcW w:w="1688"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19DDA1DA" w14:textId="77777777" w:rsidR="00994066" w:rsidRPr="00131842" w:rsidRDefault="00994066" w:rsidP="0089589F">
            <w:pPr>
              <w:pStyle w:val="Text"/>
              <w:rPr>
                <w:rStyle w:val="Strong"/>
              </w:rPr>
            </w:pPr>
            <w:r w:rsidRPr="00131842">
              <w:t>Volatility</w:t>
            </w:r>
          </w:p>
        </w:tc>
        <w:tc>
          <w:tcPr>
            <w:tcW w:w="1367"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876" w:author="Aleksander Hansen" w:date="2013-02-16T22:03:00Z">
              <w:tcPr>
                <w:tcW w:w="1367"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6696EBA1" w14:textId="77777777" w:rsidR="00994066" w:rsidRPr="00131842" w:rsidRDefault="00994066" w:rsidP="0089589F">
            <w:pPr>
              <w:pStyle w:val="Text"/>
              <w:rPr>
                <w:rStyle w:val="Strong"/>
              </w:rPr>
            </w:pPr>
            <w:r w:rsidRPr="00131842">
              <w:t>Error</w:t>
            </w:r>
          </w:p>
        </w:tc>
      </w:tr>
      <w:tr w:rsidR="00994066" w:rsidRPr="00131842" w14:paraId="5BAA1CF1" w14:textId="77777777" w:rsidTr="001B5160">
        <w:trPr>
          <w:trHeight w:hRule="exact" w:val="294"/>
          <w:jc w:val="center"/>
          <w:trPrChange w:id="4877" w:author="Aleksander Hansen" w:date="2013-02-16T22:02:00Z">
            <w:trPr>
              <w:gridBefore w:val="1"/>
              <w:trHeight w:hRule="exact" w:val="294"/>
              <w:jc w:val="center"/>
            </w:trPr>
          </w:trPrChange>
        </w:trPr>
        <w:tc>
          <w:tcPr>
            <w:tcW w:w="2217"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Change w:id="4878" w:author="Aleksander Hansen" w:date="2013-02-16T22:02:00Z">
              <w:tcPr>
                <w:tcW w:w="22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45F1DA2" w14:textId="77777777" w:rsidR="00994066" w:rsidRPr="00131842" w:rsidRDefault="00994066" w:rsidP="0089589F">
            <w:pPr>
              <w:pStyle w:val="Text"/>
              <w:rPr>
                <w:rStyle w:val="Strong"/>
              </w:rPr>
            </w:pPr>
            <w:r w:rsidRPr="00131842">
              <w:t>Stock</w:t>
            </w:r>
          </w:p>
        </w:tc>
        <w:tc>
          <w:tcPr>
            <w:tcW w:w="1608"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Change w:id="4879" w:author="Aleksander Hansen" w:date="2013-02-16T22:02:00Z">
              <w:tcPr>
                <w:tcW w:w="1608" w:type="dxa"/>
                <w:gridSpan w:val="2"/>
                <w:tcBorders>
                  <w:top w:val="single" w:sz="4" w:space="0" w:color="000000"/>
                  <w:left w:val="nil"/>
                  <w:bottom w:val="nil"/>
                  <w:right w:val="nil"/>
                </w:tcBorders>
                <w:shd w:val="clear" w:color="auto" w:fill="FFFF99"/>
                <w:tcMar>
                  <w:top w:w="15" w:type="dxa"/>
                  <w:left w:w="15" w:type="dxa"/>
                  <w:bottom w:w="0" w:type="dxa"/>
                  <w:right w:w="15" w:type="dxa"/>
                </w:tcMar>
                <w:vAlign w:val="bottom"/>
                <w:hideMark/>
              </w:tcPr>
            </w:tcPrChange>
          </w:tcPr>
          <w:p w14:paraId="1000A127" w14:textId="77777777" w:rsidR="00994066" w:rsidRPr="00131842" w:rsidRDefault="00994066" w:rsidP="0089589F">
            <w:pPr>
              <w:pStyle w:val="Text"/>
            </w:pPr>
            <w:r w:rsidRPr="00131842">
              <w:t>$10</w:t>
            </w:r>
          </w:p>
        </w:tc>
        <w:tc>
          <w:tcPr>
            <w:tcW w:w="1688"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Change w:id="4880" w:author="Aleksander Hansen" w:date="2013-02-16T22:02:00Z">
              <w:tcPr>
                <w:tcW w:w="1688" w:type="dxa"/>
                <w:gridSpan w:val="2"/>
                <w:tcBorders>
                  <w:top w:val="single" w:sz="4" w:space="0" w:color="000000"/>
                  <w:left w:val="nil"/>
                  <w:bottom w:val="nil"/>
                  <w:right w:val="nil"/>
                </w:tcBorders>
                <w:shd w:val="clear" w:color="auto" w:fill="FFFF99"/>
                <w:tcMar>
                  <w:top w:w="15" w:type="dxa"/>
                  <w:left w:w="15" w:type="dxa"/>
                  <w:bottom w:w="0" w:type="dxa"/>
                  <w:right w:w="15" w:type="dxa"/>
                </w:tcMar>
                <w:vAlign w:val="bottom"/>
                <w:hideMark/>
              </w:tcPr>
            </w:tcPrChange>
          </w:tcPr>
          <w:p w14:paraId="03330BB8" w14:textId="77777777" w:rsidR="00994066" w:rsidRPr="00131842" w:rsidRDefault="00994066" w:rsidP="0089589F">
            <w:pPr>
              <w:pStyle w:val="Text"/>
            </w:pPr>
            <w:r w:rsidRPr="00131842">
              <w:t>$10</w:t>
            </w:r>
          </w:p>
        </w:tc>
        <w:tc>
          <w:tcPr>
            <w:tcW w:w="1367"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Change w:id="4881" w:author="Aleksander Hansen" w:date="2013-02-16T22:02:00Z">
              <w:tcPr>
                <w:tcW w:w="1367"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58554E4F" w14:textId="77777777" w:rsidR="00994066" w:rsidRPr="00131842" w:rsidRDefault="00994066" w:rsidP="0089589F">
            <w:pPr>
              <w:pStyle w:val="Text"/>
            </w:pPr>
          </w:p>
        </w:tc>
      </w:tr>
      <w:tr w:rsidR="00994066" w:rsidRPr="00131842" w14:paraId="14AFC613" w14:textId="77777777" w:rsidTr="001B5160">
        <w:trPr>
          <w:trHeight w:hRule="exact" w:val="274"/>
          <w:jc w:val="center"/>
          <w:trPrChange w:id="4882" w:author="Aleksander Hansen" w:date="2013-02-16T22:04:00Z">
            <w:trPr>
              <w:gridBefore w:val="1"/>
              <w:trHeight w:hRule="exact" w:val="274"/>
              <w:jc w:val="center"/>
            </w:trPr>
          </w:trPrChange>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Change w:id="4883" w:author="Aleksander Hansen" w:date="2013-02-16T22:04:00Z">
              <w:tcPr>
                <w:tcW w:w="22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8253E24" w14:textId="77777777" w:rsidR="00994066" w:rsidRPr="00131842" w:rsidRDefault="00994066" w:rsidP="0089589F">
            <w:pPr>
              <w:pStyle w:val="Text"/>
              <w:rPr>
                <w:rStyle w:val="Strong"/>
              </w:rPr>
            </w:pPr>
            <w:r w:rsidRPr="00131842">
              <w:t>Strike</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Change w:id="4884" w:author="Aleksander Hansen" w:date="2013-02-16T22:04:00Z">
              <w:tcPr>
                <w:tcW w:w="160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37CDB6D5" w14:textId="77777777" w:rsidR="00994066" w:rsidRPr="00131842" w:rsidRDefault="00994066" w:rsidP="0089589F">
            <w:pPr>
              <w:pStyle w:val="Text"/>
            </w:pPr>
            <w:r w:rsidRPr="00131842">
              <w:t>$10</w:t>
            </w:r>
          </w:p>
        </w:tc>
        <w:tc>
          <w:tcPr>
            <w:tcW w:w="1688" w:type="dxa"/>
            <w:tcBorders>
              <w:top w:val="nil"/>
              <w:left w:val="nil"/>
              <w:right w:val="nil"/>
            </w:tcBorders>
            <w:shd w:val="clear" w:color="auto" w:fill="auto"/>
            <w:tcMar>
              <w:top w:w="15" w:type="dxa"/>
              <w:left w:w="15" w:type="dxa"/>
              <w:bottom w:w="0" w:type="dxa"/>
              <w:right w:w="15" w:type="dxa"/>
            </w:tcMar>
            <w:vAlign w:val="bottom"/>
            <w:hideMark/>
            <w:tcPrChange w:id="4885" w:author="Aleksander Hansen" w:date="2013-02-16T22:04:00Z">
              <w:tcPr>
                <w:tcW w:w="168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69EBD55B" w14:textId="77777777" w:rsidR="00994066" w:rsidRPr="00131842" w:rsidRDefault="00994066" w:rsidP="0089589F">
            <w:pPr>
              <w:pStyle w:val="Text"/>
            </w:pPr>
            <w:r w:rsidRPr="00131842">
              <w:t>$10</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Change w:id="4886" w:author="Aleksander Hansen" w:date="2013-02-16T22:04:00Z">
              <w:tcPr>
                <w:tcW w:w="13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764E4F2" w14:textId="77777777" w:rsidR="00994066" w:rsidRPr="00131842" w:rsidRDefault="00994066" w:rsidP="0089589F">
            <w:pPr>
              <w:pStyle w:val="Text"/>
            </w:pPr>
          </w:p>
        </w:tc>
      </w:tr>
      <w:tr w:rsidR="00994066" w:rsidRPr="00131842" w14:paraId="2B17022C" w14:textId="77777777" w:rsidTr="001B5160">
        <w:trPr>
          <w:trHeight w:hRule="exact" w:val="274"/>
          <w:jc w:val="center"/>
          <w:trPrChange w:id="4887" w:author="Aleksander Hansen" w:date="2013-02-16T22:02:00Z">
            <w:trPr>
              <w:gridBefore w:val="1"/>
              <w:trHeight w:hRule="exact" w:val="274"/>
              <w:jc w:val="center"/>
            </w:trPr>
          </w:trPrChange>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Change w:id="4888" w:author="Aleksander Hansen" w:date="2013-02-16T22:02:00Z">
              <w:tcPr>
                <w:tcW w:w="22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64E762F" w14:textId="77777777" w:rsidR="00994066" w:rsidRPr="00131842" w:rsidRDefault="00994066" w:rsidP="0089589F">
            <w:pPr>
              <w:pStyle w:val="Text"/>
              <w:rPr>
                <w:rStyle w:val="Strong"/>
              </w:rPr>
            </w:pPr>
            <w:r w:rsidRPr="00131842">
              <w:t>Volatility</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Change w:id="4889" w:author="Aleksander Hansen" w:date="2013-02-16T22:02:00Z">
              <w:tcPr>
                <w:tcW w:w="160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7B18B426" w14:textId="77777777" w:rsidR="00994066" w:rsidRPr="00131842" w:rsidRDefault="00994066" w:rsidP="0089589F">
            <w:pPr>
              <w:pStyle w:val="Text"/>
              <w:rPr>
                <w:rStyle w:val="Strong"/>
              </w:rPr>
            </w:pPr>
            <w:r w:rsidRPr="00131842">
              <w:t>50%</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Change w:id="4890" w:author="Aleksander Hansen" w:date="2013-02-16T22:02:00Z">
              <w:tcPr>
                <w:tcW w:w="1688" w:type="dxa"/>
                <w:gridSpan w:val="2"/>
                <w:tcBorders>
                  <w:top w:val="nil"/>
                  <w:left w:val="nil"/>
                  <w:bottom w:val="nil"/>
                  <w:right w:val="nil"/>
                </w:tcBorders>
                <w:shd w:val="clear" w:color="auto" w:fill="E6B9B8"/>
                <w:tcMar>
                  <w:top w:w="15" w:type="dxa"/>
                  <w:left w:w="15" w:type="dxa"/>
                  <w:bottom w:w="0" w:type="dxa"/>
                  <w:right w:w="15" w:type="dxa"/>
                </w:tcMar>
                <w:vAlign w:val="bottom"/>
                <w:hideMark/>
              </w:tcPr>
            </w:tcPrChange>
          </w:tcPr>
          <w:p w14:paraId="7DC41627" w14:textId="77777777" w:rsidR="00994066" w:rsidRPr="001B5160" w:rsidRDefault="00994066" w:rsidP="0089589F">
            <w:pPr>
              <w:pStyle w:val="Text"/>
              <w:rPr>
                <w:rStyle w:val="Strong"/>
                <w:color w:val="CF5A51"/>
                <w:rPrChange w:id="4891" w:author="Aleksander Hansen" w:date="2013-02-16T22:03:00Z">
                  <w:rPr>
                    <w:rStyle w:val="Strong"/>
                  </w:rPr>
                </w:rPrChange>
              </w:rPr>
            </w:pPr>
            <w:r w:rsidRPr="001B5160">
              <w:rPr>
                <w:b/>
                <w:color w:val="CF5A51"/>
                <w:rPrChange w:id="4892" w:author="Aleksander Hansen" w:date="2013-02-16T22:03:00Z">
                  <w:rPr>
                    <w:b/>
                    <w:bCs/>
                  </w:rPr>
                </w:rPrChange>
              </w:rPr>
              <w:t>46%</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Change w:id="4893" w:author="Aleksander Hansen" w:date="2013-02-16T22:02:00Z">
              <w:tcPr>
                <w:tcW w:w="13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692DC36" w14:textId="77777777" w:rsidR="00994066" w:rsidRPr="00131842" w:rsidRDefault="00994066" w:rsidP="0089589F">
            <w:pPr>
              <w:pStyle w:val="Text"/>
            </w:pPr>
          </w:p>
        </w:tc>
      </w:tr>
      <w:tr w:rsidR="00994066" w:rsidRPr="00131842" w14:paraId="5A6AF67A" w14:textId="77777777" w:rsidTr="001B5160">
        <w:trPr>
          <w:trHeight w:hRule="exact" w:val="274"/>
          <w:jc w:val="center"/>
          <w:trPrChange w:id="4894" w:author="Aleksander Hansen" w:date="2013-02-16T22:02:00Z">
            <w:trPr>
              <w:gridBefore w:val="1"/>
              <w:trHeight w:hRule="exact" w:val="274"/>
              <w:jc w:val="center"/>
            </w:trPr>
          </w:trPrChange>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Change w:id="4895" w:author="Aleksander Hansen" w:date="2013-02-16T22:02:00Z">
              <w:tcPr>
                <w:tcW w:w="22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CBB23CF" w14:textId="77777777" w:rsidR="00994066" w:rsidRPr="00131842" w:rsidRDefault="00994066" w:rsidP="0089589F">
            <w:pPr>
              <w:pStyle w:val="Text"/>
              <w:rPr>
                <w:rStyle w:val="Strong"/>
              </w:rPr>
            </w:pPr>
            <w:r w:rsidRPr="00131842">
              <w:t>Riskless rate</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Change w:id="4896" w:author="Aleksander Hansen" w:date="2013-02-16T22:02:00Z">
              <w:tcPr>
                <w:tcW w:w="160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22597D2A" w14:textId="77777777" w:rsidR="00994066" w:rsidRPr="00131842" w:rsidRDefault="00994066" w:rsidP="0089589F">
            <w:pPr>
              <w:pStyle w:val="Text"/>
            </w:pPr>
            <w:r w:rsidRPr="00131842">
              <w:t>4.0%</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Change w:id="4897" w:author="Aleksander Hansen" w:date="2013-02-16T22:02:00Z">
              <w:tcPr>
                <w:tcW w:w="168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5E237A3D" w14:textId="77777777" w:rsidR="00994066" w:rsidRPr="00131842" w:rsidRDefault="00994066" w:rsidP="0089589F">
            <w:pPr>
              <w:pStyle w:val="Text"/>
            </w:pPr>
            <w:r w:rsidRPr="00131842">
              <w:t>4.0%</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Change w:id="4898" w:author="Aleksander Hansen" w:date="2013-02-16T22:02:00Z">
              <w:tcPr>
                <w:tcW w:w="13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2156907" w14:textId="77777777" w:rsidR="00994066" w:rsidRPr="00131842" w:rsidRDefault="00994066" w:rsidP="0089589F">
            <w:pPr>
              <w:pStyle w:val="Text"/>
            </w:pPr>
          </w:p>
        </w:tc>
      </w:tr>
      <w:tr w:rsidR="00994066" w:rsidRPr="00131842" w14:paraId="65FA8BD5" w14:textId="77777777" w:rsidTr="001B5160">
        <w:trPr>
          <w:trHeight w:hRule="exact" w:val="274"/>
          <w:jc w:val="center"/>
          <w:trPrChange w:id="4899" w:author="Aleksander Hansen" w:date="2013-02-16T22:02:00Z">
            <w:trPr>
              <w:gridBefore w:val="1"/>
              <w:trHeight w:hRule="exact" w:val="274"/>
              <w:jc w:val="center"/>
            </w:trPr>
          </w:trPrChange>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Change w:id="4900" w:author="Aleksander Hansen" w:date="2013-02-16T22:02:00Z">
              <w:tcPr>
                <w:tcW w:w="22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47E845B" w14:textId="77777777" w:rsidR="00994066" w:rsidRPr="00131842" w:rsidRDefault="00994066" w:rsidP="0089589F">
            <w:pPr>
              <w:pStyle w:val="Text"/>
              <w:rPr>
                <w:rStyle w:val="Strong"/>
              </w:rPr>
            </w:pPr>
            <w:r w:rsidRPr="00131842">
              <w:t>Term</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Change w:id="4901" w:author="Aleksander Hansen" w:date="2013-02-16T22:02:00Z">
              <w:tcPr>
                <w:tcW w:w="160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14A86F54" w14:textId="77777777" w:rsidR="00994066" w:rsidRPr="00131842" w:rsidRDefault="00994066" w:rsidP="0089589F">
            <w:pPr>
              <w:pStyle w:val="Text"/>
            </w:pPr>
            <w:r w:rsidRPr="00131842">
              <w:t>1.00</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Change w:id="4902" w:author="Aleksander Hansen" w:date="2013-02-16T22:02:00Z">
              <w:tcPr>
                <w:tcW w:w="168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1CC39BF2" w14:textId="77777777" w:rsidR="00994066" w:rsidRPr="00131842" w:rsidRDefault="00994066" w:rsidP="0089589F">
            <w:pPr>
              <w:pStyle w:val="Text"/>
            </w:pPr>
            <w:r w:rsidRPr="00131842">
              <w:t>1.00</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Change w:id="4903" w:author="Aleksander Hansen" w:date="2013-02-16T22:02:00Z">
              <w:tcPr>
                <w:tcW w:w="13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7424FC2" w14:textId="77777777" w:rsidR="00994066" w:rsidRPr="00131842" w:rsidRDefault="00994066" w:rsidP="0089589F">
            <w:pPr>
              <w:pStyle w:val="Text"/>
            </w:pPr>
          </w:p>
        </w:tc>
      </w:tr>
      <w:tr w:rsidR="00994066" w:rsidRPr="00131842" w14:paraId="2592FB52" w14:textId="77777777" w:rsidTr="001B5160">
        <w:trPr>
          <w:trHeight w:hRule="exact" w:val="274"/>
          <w:jc w:val="center"/>
          <w:trPrChange w:id="4904" w:author="Aleksander Hansen" w:date="2013-02-16T22:02:00Z">
            <w:trPr>
              <w:gridBefore w:val="1"/>
              <w:trHeight w:hRule="exact" w:val="274"/>
              <w:jc w:val="center"/>
            </w:trPr>
          </w:trPrChange>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Change w:id="4905" w:author="Aleksander Hansen" w:date="2013-02-16T22:02:00Z">
              <w:tcPr>
                <w:tcW w:w="22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7D359B9" w14:textId="77777777" w:rsidR="00994066" w:rsidRPr="00131842" w:rsidRDefault="00994066" w:rsidP="0089589F">
            <w:pPr>
              <w:pStyle w:val="Text"/>
              <w:rPr>
                <w:rStyle w:val="Strong"/>
              </w:rPr>
            </w:pPr>
            <w:r w:rsidRPr="00131842">
              <w:t>Dividend Yield</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Change w:id="4906" w:author="Aleksander Hansen" w:date="2013-02-16T22:02:00Z">
              <w:tcPr>
                <w:tcW w:w="160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6225E4E6" w14:textId="77777777" w:rsidR="00994066" w:rsidRPr="00131842" w:rsidRDefault="00994066" w:rsidP="0089589F">
            <w:pPr>
              <w:pStyle w:val="Text"/>
            </w:pPr>
            <w:r w:rsidRPr="00131842">
              <w:t>0%</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Change w:id="4907" w:author="Aleksander Hansen" w:date="2013-02-16T22:02:00Z">
              <w:tcPr>
                <w:tcW w:w="168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62CB2B76" w14:textId="77777777" w:rsidR="00994066" w:rsidRPr="00131842" w:rsidRDefault="00994066" w:rsidP="0089589F">
            <w:pPr>
              <w:pStyle w:val="Text"/>
            </w:pPr>
            <w:r w:rsidRPr="00131842">
              <w:t>0%</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Change w:id="4908" w:author="Aleksander Hansen" w:date="2013-02-16T22:02:00Z">
              <w:tcPr>
                <w:tcW w:w="13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74F3AE4" w14:textId="77777777" w:rsidR="00994066" w:rsidRPr="00131842" w:rsidRDefault="00994066" w:rsidP="0089589F">
            <w:pPr>
              <w:pStyle w:val="Text"/>
            </w:pPr>
          </w:p>
        </w:tc>
      </w:tr>
      <w:tr w:rsidR="00994066" w:rsidRPr="00131842" w14:paraId="56258054" w14:textId="77777777" w:rsidTr="006B12F7">
        <w:trPr>
          <w:trHeight w:hRule="exact" w:val="274"/>
          <w:jc w:val="center"/>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
          <w:p w14:paraId="12C03F00" w14:textId="77777777" w:rsidR="00994066" w:rsidRPr="00131842" w:rsidRDefault="00994066" w:rsidP="0089589F">
            <w:pPr>
              <w:pStyle w:val="Text"/>
            </w:pPr>
            <w:proofErr w:type="gramStart"/>
            <w:r w:rsidRPr="00131842">
              <w:t>d1</w:t>
            </w:r>
            <w:proofErr w:type="gramEnd"/>
          </w:p>
          <w:p w14:paraId="743D9E0A" w14:textId="77777777" w:rsidR="00994066" w:rsidRPr="00131842" w:rsidRDefault="00994066" w:rsidP="0089589F">
            <w:pPr>
              <w:pStyle w:val="Text"/>
            </w:pP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
          <w:p w14:paraId="7AE4EAED" w14:textId="77777777" w:rsidR="00994066" w:rsidRPr="00131842" w:rsidRDefault="00994066" w:rsidP="0089589F">
            <w:pPr>
              <w:pStyle w:val="Text"/>
            </w:pPr>
            <w:r w:rsidRPr="00131842">
              <w:t>0.33</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
          <w:p w14:paraId="3B158BB2" w14:textId="77777777" w:rsidR="00994066" w:rsidRPr="00131842" w:rsidRDefault="00994066" w:rsidP="0089589F">
            <w:pPr>
              <w:pStyle w:val="Text"/>
            </w:pPr>
            <w:r w:rsidRPr="00131842">
              <w:t>0.32</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
          <w:p w14:paraId="449D0068" w14:textId="77777777" w:rsidR="00994066" w:rsidRPr="00131842" w:rsidRDefault="00994066" w:rsidP="0089589F">
            <w:pPr>
              <w:pStyle w:val="Text"/>
            </w:pPr>
          </w:p>
        </w:tc>
      </w:tr>
      <w:tr w:rsidR="00994066" w:rsidRPr="00131842" w14:paraId="6A235757" w14:textId="77777777" w:rsidTr="006B12F7">
        <w:trPr>
          <w:trHeight w:hRule="exact" w:val="274"/>
          <w:jc w:val="center"/>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
          <w:p w14:paraId="77B8FB97" w14:textId="77777777" w:rsidR="00994066" w:rsidRPr="00131842" w:rsidRDefault="00994066" w:rsidP="0089589F">
            <w:pPr>
              <w:pStyle w:val="Text"/>
            </w:pPr>
            <w:proofErr w:type="gramStart"/>
            <w:r w:rsidRPr="00131842">
              <w:t>d2</w:t>
            </w:r>
            <w:proofErr w:type="gramEnd"/>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
          <w:p w14:paraId="0E98D156" w14:textId="77777777" w:rsidR="00994066" w:rsidRPr="00131842" w:rsidRDefault="00994066" w:rsidP="0089589F">
            <w:pPr>
              <w:pStyle w:val="Text"/>
            </w:pPr>
            <w:r w:rsidRPr="00131842">
              <w:t>(0.17)</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
          <w:p w14:paraId="17A37EED" w14:textId="77777777" w:rsidR="00994066" w:rsidRPr="00131842" w:rsidRDefault="00994066" w:rsidP="0089589F">
            <w:pPr>
              <w:pStyle w:val="Text"/>
            </w:pPr>
            <w:r w:rsidRPr="00131842">
              <w:t>(0.15)</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
          <w:p w14:paraId="764903CA" w14:textId="77777777" w:rsidR="00994066" w:rsidRPr="00131842" w:rsidRDefault="00994066" w:rsidP="0089589F">
            <w:pPr>
              <w:pStyle w:val="Text"/>
            </w:pPr>
          </w:p>
        </w:tc>
      </w:tr>
      <w:tr w:rsidR="00994066" w:rsidRPr="00131842" w14:paraId="56B55FCA" w14:textId="77777777" w:rsidTr="001B5160">
        <w:trPr>
          <w:trHeight w:hRule="exact" w:val="274"/>
          <w:jc w:val="center"/>
          <w:trPrChange w:id="4909" w:author="Aleksander Hansen" w:date="2013-02-16T22:02:00Z">
            <w:trPr>
              <w:gridBefore w:val="1"/>
              <w:trHeight w:hRule="exact" w:val="274"/>
              <w:jc w:val="center"/>
            </w:trPr>
          </w:trPrChange>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Change w:id="4910" w:author="Aleksander Hansen" w:date="2013-02-16T22:02:00Z">
              <w:tcPr>
                <w:tcW w:w="2217" w:type="dxa"/>
                <w:gridSpan w:val="2"/>
                <w:tcBorders>
                  <w:top w:val="nil"/>
                  <w:left w:val="nil"/>
                  <w:bottom w:val="nil"/>
                  <w:right w:val="nil"/>
                </w:tcBorders>
                <w:shd w:val="clear" w:color="auto" w:fill="D7E4BC"/>
                <w:tcMar>
                  <w:top w:w="15" w:type="dxa"/>
                  <w:left w:w="15" w:type="dxa"/>
                  <w:bottom w:w="0" w:type="dxa"/>
                  <w:right w:w="15" w:type="dxa"/>
                </w:tcMar>
                <w:vAlign w:val="bottom"/>
                <w:hideMark/>
              </w:tcPr>
            </w:tcPrChange>
          </w:tcPr>
          <w:p w14:paraId="68DA814A" w14:textId="77777777" w:rsidR="00994066" w:rsidRPr="00131842" w:rsidRDefault="00994066" w:rsidP="0089589F">
            <w:pPr>
              <w:pStyle w:val="Text"/>
              <w:rPr>
                <w:rStyle w:val="Strong"/>
              </w:rPr>
            </w:pPr>
            <w:r w:rsidRPr="00131842">
              <w:t>Call (c)</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Change w:id="4911" w:author="Aleksander Hansen" w:date="2013-02-16T22:02:00Z">
              <w:tcPr>
                <w:tcW w:w="1608" w:type="dxa"/>
                <w:gridSpan w:val="2"/>
                <w:tcBorders>
                  <w:top w:val="nil"/>
                  <w:left w:val="nil"/>
                  <w:bottom w:val="nil"/>
                  <w:right w:val="nil"/>
                </w:tcBorders>
                <w:shd w:val="clear" w:color="auto" w:fill="D7E4BC"/>
                <w:tcMar>
                  <w:top w:w="15" w:type="dxa"/>
                  <w:left w:w="15" w:type="dxa"/>
                  <w:bottom w:w="0" w:type="dxa"/>
                  <w:right w:w="15" w:type="dxa"/>
                </w:tcMar>
                <w:vAlign w:val="bottom"/>
                <w:hideMark/>
              </w:tcPr>
            </w:tcPrChange>
          </w:tcPr>
          <w:p w14:paraId="219EE82C" w14:textId="77777777" w:rsidR="00994066" w:rsidRPr="00131842" w:rsidRDefault="00994066" w:rsidP="0089589F">
            <w:pPr>
              <w:pStyle w:val="Text"/>
              <w:rPr>
                <w:rStyle w:val="Strong"/>
              </w:rPr>
            </w:pPr>
            <w:r w:rsidRPr="00131842">
              <w:t>$2.14</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Change w:id="4912" w:author="Aleksander Hansen" w:date="2013-02-16T22:02:00Z">
              <w:tcPr>
                <w:tcW w:w="168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683DB63A" w14:textId="77777777" w:rsidR="00994066" w:rsidRPr="00131842" w:rsidRDefault="00994066" w:rsidP="0089589F">
            <w:pPr>
              <w:pStyle w:val="Text"/>
              <w:rPr>
                <w:rStyle w:val="Strong"/>
              </w:rPr>
            </w:pPr>
            <w:r w:rsidRPr="00131842">
              <w:t>$2.00</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Change w:id="4913" w:author="Aleksander Hansen" w:date="2013-02-16T22:02:00Z">
              <w:tcPr>
                <w:tcW w:w="13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284AB89" w14:textId="77777777" w:rsidR="00994066" w:rsidRPr="001B5160" w:rsidRDefault="00994066" w:rsidP="0089589F">
            <w:pPr>
              <w:pStyle w:val="Text"/>
              <w:rPr>
                <w:rStyle w:val="Strong"/>
                <w:color w:val="CF5A51"/>
                <w:rPrChange w:id="4914" w:author="Aleksander Hansen" w:date="2013-02-16T22:04:00Z">
                  <w:rPr>
                    <w:rStyle w:val="Strong"/>
                  </w:rPr>
                </w:rPrChange>
              </w:rPr>
            </w:pPr>
            <w:r w:rsidRPr="001B5160">
              <w:rPr>
                <w:b/>
                <w:color w:val="CF5A51"/>
                <w:rPrChange w:id="4915" w:author="Aleksander Hansen" w:date="2013-02-16T22:04:00Z">
                  <w:rPr>
                    <w:b/>
                    <w:bCs/>
                  </w:rPr>
                </w:rPrChange>
              </w:rPr>
              <w:t>$0.14</w:t>
            </w:r>
          </w:p>
        </w:tc>
      </w:tr>
      <w:tr w:rsidR="00994066" w:rsidRPr="00131842" w14:paraId="14E81C69" w14:textId="77777777" w:rsidTr="001B5160">
        <w:trPr>
          <w:trHeight w:hRule="exact" w:val="274"/>
          <w:jc w:val="center"/>
          <w:trPrChange w:id="4916" w:author="Aleksander Hansen" w:date="2013-02-16T22:02:00Z">
            <w:trPr>
              <w:gridBefore w:val="1"/>
              <w:trHeight w:hRule="exact" w:val="274"/>
              <w:jc w:val="center"/>
            </w:trPr>
          </w:trPrChange>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Change w:id="4917" w:author="Aleksander Hansen" w:date="2013-02-16T22:02:00Z">
              <w:tcPr>
                <w:tcW w:w="2217" w:type="dxa"/>
                <w:gridSpan w:val="2"/>
                <w:tcBorders>
                  <w:top w:val="nil"/>
                  <w:left w:val="nil"/>
                  <w:bottom w:val="nil"/>
                  <w:right w:val="nil"/>
                </w:tcBorders>
                <w:shd w:val="clear" w:color="auto" w:fill="D7E4BC"/>
                <w:tcMar>
                  <w:top w:w="15" w:type="dxa"/>
                  <w:left w:w="15" w:type="dxa"/>
                  <w:bottom w:w="0" w:type="dxa"/>
                  <w:right w:w="15" w:type="dxa"/>
                </w:tcMar>
                <w:vAlign w:val="bottom"/>
                <w:hideMark/>
              </w:tcPr>
            </w:tcPrChange>
          </w:tcPr>
          <w:p w14:paraId="0728AAFE" w14:textId="77777777" w:rsidR="00994066" w:rsidRPr="00131842" w:rsidRDefault="00994066" w:rsidP="0089589F">
            <w:pPr>
              <w:pStyle w:val="Text"/>
              <w:rPr>
                <w:rStyle w:val="Strong"/>
              </w:rPr>
            </w:pPr>
            <w:r w:rsidRPr="00131842">
              <w:t>Put (p)</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Change w:id="4918" w:author="Aleksander Hansen" w:date="2013-02-16T22:02:00Z">
              <w:tcPr>
                <w:tcW w:w="1608" w:type="dxa"/>
                <w:gridSpan w:val="2"/>
                <w:tcBorders>
                  <w:top w:val="nil"/>
                  <w:left w:val="nil"/>
                  <w:bottom w:val="nil"/>
                  <w:right w:val="nil"/>
                </w:tcBorders>
                <w:shd w:val="clear" w:color="auto" w:fill="D7E4BC"/>
                <w:tcMar>
                  <w:top w:w="15" w:type="dxa"/>
                  <w:left w:w="15" w:type="dxa"/>
                  <w:bottom w:w="0" w:type="dxa"/>
                  <w:right w:w="15" w:type="dxa"/>
                </w:tcMar>
                <w:vAlign w:val="bottom"/>
                <w:hideMark/>
              </w:tcPr>
            </w:tcPrChange>
          </w:tcPr>
          <w:p w14:paraId="3E348740" w14:textId="77777777" w:rsidR="00994066" w:rsidRPr="00131842" w:rsidRDefault="00994066" w:rsidP="0089589F">
            <w:pPr>
              <w:pStyle w:val="Text"/>
              <w:rPr>
                <w:rStyle w:val="Strong"/>
              </w:rPr>
            </w:pPr>
            <w:r w:rsidRPr="00131842">
              <w:t>$1.75</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Change w:id="4919" w:author="Aleksander Hansen" w:date="2013-02-16T22:02:00Z">
              <w:tcPr>
                <w:tcW w:w="1688" w:type="dxa"/>
                <w:gridSpan w:val="2"/>
                <w:tcBorders>
                  <w:top w:val="nil"/>
                  <w:left w:val="nil"/>
                  <w:bottom w:val="nil"/>
                  <w:right w:val="nil"/>
                </w:tcBorders>
                <w:shd w:val="clear" w:color="auto" w:fill="D7E4BC"/>
                <w:tcMar>
                  <w:top w:w="15" w:type="dxa"/>
                  <w:left w:w="15" w:type="dxa"/>
                  <w:bottom w:w="0" w:type="dxa"/>
                  <w:right w:w="15" w:type="dxa"/>
                </w:tcMar>
                <w:vAlign w:val="bottom"/>
                <w:hideMark/>
              </w:tcPr>
            </w:tcPrChange>
          </w:tcPr>
          <w:p w14:paraId="003565D7" w14:textId="77777777" w:rsidR="00994066" w:rsidRPr="00131842" w:rsidRDefault="00994066" w:rsidP="0089589F">
            <w:pPr>
              <w:pStyle w:val="Text"/>
              <w:rPr>
                <w:rStyle w:val="Strong"/>
              </w:rPr>
            </w:pPr>
            <w:r w:rsidRPr="00131842">
              <w:t>$1.61</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Change w:id="4920" w:author="Aleksander Hansen" w:date="2013-02-16T22:02:00Z">
              <w:tcPr>
                <w:tcW w:w="13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B909671" w14:textId="77777777" w:rsidR="00994066" w:rsidRPr="001B5160" w:rsidRDefault="00994066" w:rsidP="0089589F">
            <w:pPr>
              <w:pStyle w:val="Text"/>
              <w:rPr>
                <w:rStyle w:val="Strong"/>
                <w:color w:val="CF5A51"/>
                <w:rPrChange w:id="4921" w:author="Aleksander Hansen" w:date="2013-02-16T22:04:00Z">
                  <w:rPr>
                    <w:rStyle w:val="Strong"/>
                  </w:rPr>
                </w:rPrChange>
              </w:rPr>
            </w:pPr>
            <w:r w:rsidRPr="001B5160">
              <w:rPr>
                <w:b/>
                <w:color w:val="CF5A51"/>
                <w:rPrChange w:id="4922" w:author="Aleksander Hansen" w:date="2013-02-16T22:04:00Z">
                  <w:rPr>
                    <w:b/>
                    <w:bCs/>
                  </w:rPr>
                </w:rPrChange>
              </w:rPr>
              <w:t>$0.14</w:t>
            </w:r>
          </w:p>
        </w:tc>
      </w:tr>
      <w:tr w:rsidR="00994066" w:rsidRPr="00131842" w14:paraId="7D905CF9" w14:textId="77777777" w:rsidTr="006B12F7">
        <w:trPr>
          <w:trHeight w:hRule="exact" w:val="274"/>
          <w:jc w:val="center"/>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
          <w:p w14:paraId="2796A237" w14:textId="77777777" w:rsidR="00994066" w:rsidRPr="00131842" w:rsidRDefault="00994066" w:rsidP="0089589F">
            <w:pPr>
              <w:pStyle w:val="Text"/>
              <w:rPr>
                <w:rStyle w:val="Strong"/>
              </w:rPr>
            </w:pP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
          <w:p w14:paraId="58D9E90D" w14:textId="77777777" w:rsidR="00994066" w:rsidRPr="00131842" w:rsidRDefault="00994066" w:rsidP="0089589F">
            <w:pPr>
              <w:pStyle w:val="Text"/>
            </w:pP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
          <w:p w14:paraId="3ACE8618" w14:textId="77777777" w:rsidR="00994066" w:rsidRPr="00131842" w:rsidRDefault="00994066" w:rsidP="0089589F">
            <w:pPr>
              <w:pStyle w:val="Text"/>
            </w:pP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
          <w:p w14:paraId="1FFB0F8D" w14:textId="77777777" w:rsidR="00994066" w:rsidRPr="00131842" w:rsidRDefault="00994066" w:rsidP="0089589F">
            <w:pPr>
              <w:pStyle w:val="Text"/>
            </w:pPr>
          </w:p>
        </w:tc>
      </w:tr>
      <w:tr w:rsidR="00994066" w:rsidRPr="00131842" w14:paraId="10B20327" w14:textId="77777777" w:rsidTr="006B12F7">
        <w:trPr>
          <w:trHeight w:hRule="exact" w:val="274"/>
          <w:jc w:val="center"/>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
          <w:p w14:paraId="264BCAF9" w14:textId="77777777" w:rsidR="00994066" w:rsidRPr="00131842" w:rsidRDefault="00994066" w:rsidP="0089589F">
            <w:pPr>
              <w:pStyle w:val="Text"/>
            </w:pPr>
            <w:r w:rsidRPr="00131842">
              <w:t>Call + Discounted Strike</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
          <w:p w14:paraId="44B6785D" w14:textId="77777777" w:rsidR="00994066" w:rsidRPr="00131842" w:rsidRDefault="00994066" w:rsidP="0089589F">
            <w:pPr>
              <w:pStyle w:val="Text"/>
              <w:rPr>
                <w:rStyle w:val="Strong"/>
              </w:rPr>
            </w:pPr>
            <w:r w:rsidRPr="00131842">
              <w:t>$11.75</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
          <w:p w14:paraId="273473AF" w14:textId="77777777" w:rsidR="00994066" w:rsidRPr="00131842" w:rsidRDefault="00994066" w:rsidP="0089589F">
            <w:pPr>
              <w:pStyle w:val="Text"/>
              <w:rPr>
                <w:rStyle w:val="Strong"/>
              </w:rPr>
            </w:pPr>
            <w:r w:rsidRPr="00131842">
              <w:t>$11.61</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
          <w:p w14:paraId="2246C9A2" w14:textId="77777777" w:rsidR="00994066" w:rsidRPr="00131842" w:rsidRDefault="00994066" w:rsidP="0089589F">
            <w:pPr>
              <w:pStyle w:val="Text"/>
            </w:pPr>
          </w:p>
        </w:tc>
      </w:tr>
      <w:tr w:rsidR="00994066" w:rsidRPr="00131842" w14:paraId="552139DE" w14:textId="77777777" w:rsidTr="006B12F7">
        <w:trPr>
          <w:trHeight w:hRule="exact" w:val="274"/>
          <w:jc w:val="center"/>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
          <w:p w14:paraId="182FA498" w14:textId="77777777" w:rsidR="00994066" w:rsidRPr="00131842" w:rsidRDefault="00994066" w:rsidP="0089589F">
            <w:pPr>
              <w:pStyle w:val="Text"/>
            </w:pPr>
            <w:r w:rsidRPr="00131842">
              <w:t>Put + Stock</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
          <w:p w14:paraId="76CA223F" w14:textId="77777777" w:rsidR="00994066" w:rsidRPr="00131842" w:rsidRDefault="00994066" w:rsidP="0089589F">
            <w:pPr>
              <w:pStyle w:val="Text"/>
              <w:rPr>
                <w:rStyle w:val="Strong"/>
              </w:rPr>
            </w:pPr>
            <w:r w:rsidRPr="00131842">
              <w:t>$11.75</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
          <w:p w14:paraId="4390D295" w14:textId="77777777" w:rsidR="00994066" w:rsidRPr="00131842" w:rsidRDefault="00994066" w:rsidP="0089589F">
            <w:pPr>
              <w:pStyle w:val="Text"/>
              <w:rPr>
                <w:rStyle w:val="Strong"/>
              </w:rPr>
            </w:pPr>
            <w:r w:rsidRPr="00131842">
              <w:t>$11.61</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
          <w:p w14:paraId="25EB762C" w14:textId="77777777" w:rsidR="00994066" w:rsidRPr="00131842" w:rsidRDefault="00994066" w:rsidP="0089589F">
            <w:pPr>
              <w:pStyle w:val="Text"/>
            </w:pPr>
          </w:p>
        </w:tc>
      </w:tr>
    </w:tbl>
    <w:p w14:paraId="76B5E937" w14:textId="77777777" w:rsidR="00994066" w:rsidRPr="00E4605A" w:rsidRDefault="00994066" w:rsidP="00523442">
      <w:pPr>
        <w:pStyle w:val="Heading2"/>
      </w:pPr>
      <w:bookmarkStart w:id="4923" w:name="_Toc223340296"/>
      <w:r w:rsidRPr="00E4605A">
        <w:t>Explain how dividends affect the early decision for American call and put options</w:t>
      </w:r>
      <w:bookmarkEnd w:id="4923"/>
    </w:p>
    <w:p w14:paraId="3BC0CE94" w14:textId="77777777" w:rsidR="00994066" w:rsidRPr="00523442" w:rsidRDefault="00994066">
      <w:pPr>
        <w:pStyle w:val="Heading3SubGTNI"/>
        <w:pPrChange w:id="4924" w:author="Aleksander Hansen" w:date="2013-02-16T22:05:00Z">
          <w:pPr>
            <w:pStyle w:val="Text"/>
          </w:pPr>
        </w:pPrChange>
      </w:pPr>
      <w:bookmarkStart w:id="4925" w:name="_Toc223340297"/>
      <w:r w:rsidRPr="00523442">
        <w:t>European options</w:t>
      </w:r>
      <w:bookmarkEnd w:id="4925"/>
    </w:p>
    <w:p w14:paraId="6C41016F" w14:textId="77777777" w:rsidR="00523442" w:rsidRDefault="00523442" w:rsidP="00523442">
      <w:pPr>
        <w:pStyle w:val="Text"/>
      </w:pPr>
    </w:p>
    <w:p w14:paraId="6EC1D74F" w14:textId="77777777" w:rsidR="00994066" w:rsidRPr="00523442" w:rsidRDefault="00994066" w:rsidP="00523442">
      <w:pPr>
        <w:pStyle w:val="Text"/>
      </w:pPr>
      <w:r w:rsidRPr="00523442">
        <w:t>Black-Scholes formula can be used provided the stock price is reduced by the present value of all dividends during the life of options</w:t>
      </w:r>
    </w:p>
    <w:p w14:paraId="14E0DD96" w14:textId="77777777" w:rsidR="00523442" w:rsidRDefault="00523442" w:rsidP="00523442">
      <w:pPr>
        <w:pStyle w:val="Text"/>
      </w:pPr>
    </w:p>
    <w:p w14:paraId="1D6DDFD9" w14:textId="77777777" w:rsidR="00994066" w:rsidRPr="00523442" w:rsidRDefault="00994066">
      <w:pPr>
        <w:pStyle w:val="Heading3SubGTNI"/>
        <w:pPrChange w:id="4926" w:author="Aleksander Hansen" w:date="2013-02-16T22:05:00Z">
          <w:pPr>
            <w:pStyle w:val="Text"/>
          </w:pPr>
        </w:pPrChange>
      </w:pPr>
      <w:bookmarkStart w:id="4927" w:name="_Toc223340298"/>
      <w:r w:rsidRPr="00523442">
        <w:t>American options</w:t>
      </w:r>
      <w:bookmarkEnd w:id="4927"/>
    </w:p>
    <w:p w14:paraId="11A18A4D" w14:textId="77777777" w:rsidR="00523442" w:rsidRDefault="00523442" w:rsidP="00523442">
      <w:pPr>
        <w:pStyle w:val="Text"/>
      </w:pPr>
    </w:p>
    <w:p w14:paraId="1B313BC3" w14:textId="77777777" w:rsidR="00994066" w:rsidRPr="00523442" w:rsidRDefault="00994066" w:rsidP="00523442">
      <w:pPr>
        <w:pStyle w:val="Text"/>
      </w:pPr>
      <w:r w:rsidRPr="00523442">
        <w:t>The most likely time for the early exercise of an American call is immediately before the final ex-dividend date</w:t>
      </w:r>
    </w:p>
    <w:p w14:paraId="7D437865" w14:textId="77777777" w:rsidR="00523442" w:rsidRDefault="00523442" w:rsidP="00523442">
      <w:pPr>
        <w:pStyle w:val="Text"/>
      </w:pPr>
    </w:p>
    <w:p w14:paraId="4ACE5698" w14:textId="77777777" w:rsidR="00994066" w:rsidRPr="00523442" w:rsidRDefault="00994066" w:rsidP="00523442">
      <w:pPr>
        <w:pStyle w:val="Text"/>
      </w:pPr>
      <w:r w:rsidRPr="00523442">
        <w:t>Black’s Approximation: a procedure for taking account of early exercise in call options.</w:t>
      </w:r>
    </w:p>
    <w:p w14:paraId="68DCEC3E" w14:textId="77777777" w:rsidR="00994066" w:rsidRPr="00523442" w:rsidRDefault="00994066">
      <w:pPr>
        <w:pStyle w:val="Heading3SubGTNI"/>
        <w:pPrChange w:id="4928" w:author="Aleksander Hansen" w:date="2013-02-17T13:28:00Z">
          <w:pPr>
            <w:pStyle w:val="Text"/>
          </w:pPr>
        </w:pPrChange>
      </w:pPr>
      <w:bookmarkStart w:id="4929" w:name="_Toc223340299"/>
      <w:r w:rsidRPr="00523442">
        <w:t>Compute the value of a European option using the Black‐Scholes‐Merton model on a dividend‐paying stock</w:t>
      </w:r>
      <w:bookmarkEnd w:id="4929"/>
    </w:p>
    <w:p w14:paraId="206EC563" w14:textId="77777777" w:rsidR="00523442" w:rsidRDefault="00523442" w:rsidP="00523442">
      <w:pPr>
        <w:pStyle w:val="Text"/>
      </w:pPr>
    </w:p>
    <w:p w14:paraId="7E5FFD5B" w14:textId="77777777" w:rsidR="00994066" w:rsidRPr="00523442" w:rsidRDefault="00994066" w:rsidP="00523442">
      <w:pPr>
        <w:pStyle w:val="Text"/>
      </w:pPr>
      <w:r w:rsidRPr="00523442">
        <w:t xml:space="preserve">A European option on a dividend-paying stock can be analyzed as the sum of two components: </w:t>
      </w:r>
    </w:p>
    <w:p w14:paraId="549722D5" w14:textId="77777777" w:rsidR="00523442" w:rsidRDefault="00523442" w:rsidP="00523442">
      <w:pPr>
        <w:pStyle w:val="Text"/>
      </w:pPr>
    </w:p>
    <w:p w14:paraId="43878F68" w14:textId="77777777" w:rsidR="00994066" w:rsidDel="000F308A" w:rsidRDefault="00994066">
      <w:pPr>
        <w:pStyle w:val="Text"/>
        <w:numPr>
          <w:ilvl w:val="0"/>
          <w:numId w:val="32"/>
        </w:numPr>
        <w:rPr>
          <w:del w:id="4930" w:author="Aleksander Hansen" w:date="2013-02-16T22:07:00Z"/>
        </w:rPr>
        <w:pPrChange w:id="4931" w:author="Aleksander Hansen" w:date="2013-02-16T22:07:00Z">
          <w:pPr>
            <w:pStyle w:val="Text"/>
          </w:pPr>
        </w:pPrChange>
      </w:pPr>
      <w:r w:rsidRPr="00523442">
        <w:t>A riskless component = known dividends during the life of the option, plus</w:t>
      </w:r>
    </w:p>
    <w:p w14:paraId="041849C1" w14:textId="77777777" w:rsidR="000F308A" w:rsidRPr="00523442" w:rsidRDefault="000F308A">
      <w:pPr>
        <w:pStyle w:val="Text"/>
        <w:numPr>
          <w:ilvl w:val="0"/>
          <w:numId w:val="32"/>
        </w:numPr>
        <w:rPr>
          <w:ins w:id="4932" w:author="Aleksander Hansen" w:date="2013-02-16T22:07:00Z"/>
        </w:rPr>
        <w:pPrChange w:id="4933" w:author="Aleksander Hansen" w:date="2013-02-16T22:07:00Z">
          <w:pPr>
            <w:pStyle w:val="Text"/>
          </w:pPr>
        </w:pPrChange>
      </w:pPr>
    </w:p>
    <w:p w14:paraId="4520243D" w14:textId="77777777" w:rsidR="00523442" w:rsidDel="000F308A" w:rsidRDefault="00523442">
      <w:pPr>
        <w:pStyle w:val="Text"/>
        <w:numPr>
          <w:ilvl w:val="0"/>
          <w:numId w:val="32"/>
        </w:numPr>
        <w:rPr>
          <w:del w:id="4934" w:author="Aleksander Hansen" w:date="2013-02-16T22:07:00Z"/>
        </w:rPr>
        <w:pPrChange w:id="4935" w:author="Aleksander Hansen" w:date="2013-02-16T22:07:00Z">
          <w:pPr>
            <w:pStyle w:val="Text"/>
          </w:pPr>
        </w:pPrChange>
      </w:pPr>
    </w:p>
    <w:p w14:paraId="429572A8" w14:textId="77777777" w:rsidR="00994066" w:rsidRPr="00523442" w:rsidRDefault="00994066">
      <w:pPr>
        <w:pStyle w:val="Text"/>
        <w:numPr>
          <w:ilvl w:val="0"/>
          <w:numId w:val="32"/>
        </w:numPr>
        <w:pPrChange w:id="4936" w:author="Aleksander Hansen" w:date="2013-02-16T22:07:00Z">
          <w:pPr>
            <w:pStyle w:val="Text"/>
          </w:pPr>
        </w:pPrChange>
      </w:pPr>
      <w:r w:rsidRPr="00523442">
        <w:t>A risk component</w:t>
      </w:r>
    </w:p>
    <w:p w14:paraId="7D1B1059" w14:textId="77777777" w:rsidR="00523442" w:rsidRDefault="00523442" w:rsidP="00523442">
      <w:pPr>
        <w:pStyle w:val="Text"/>
      </w:pPr>
    </w:p>
    <w:p w14:paraId="7A5C63C1" w14:textId="77777777" w:rsidR="00994066" w:rsidRPr="00523442" w:rsidRDefault="00994066" w:rsidP="00523442">
      <w:pPr>
        <w:pStyle w:val="Text"/>
      </w:pPr>
      <w:r w:rsidRPr="00523442">
        <w:t>A dividend yield effectively reduces the stock price (the option holder forgoes dividends).</w:t>
      </w:r>
    </w:p>
    <w:p w14:paraId="456BE351" w14:textId="0C8CFE1B" w:rsidR="00994066" w:rsidRPr="00523442" w:rsidRDefault="00994066" w:rsidP="00523442">
      <w:pPr>
        <w:pStyle w:val="Text"/>
      </w:pPr>
      <w:r w:rsidRPr="00523442">
        <w:t>Operationally, th</w:t>
      </w:r>
      <w:ins w:id="4937" w:author="Aleksander Hansen" w:date="2013-02-17T13:28:00Z">
        <w:r w:rsidR="00E13880">
          <w:t>is</w:t>
        </w:r>
      </w:ins>
      <w:del w:id="4938" w:author="Aleksander Hansen" w:date="2013-02-17T13:28:00Z">
        <w:r w:rsidRPr="00523442" w:rsidDel="00E13880">
          <w:delText>e</w:delText>
        </w:r>
      </w:del>
      <w:r w:rsidRPr="00523442">
        <w:t xml:space="preserve"> amounts to reducing the stock price by the present value of all the dividends during the life of the option. If (q) represents the annual continuous dividend</w:t>
      </w:r>
      <w:ins w:id="4939" w:author="Aleksander Hansen" w:date="2013-02-17T13:28:00Z">
        <w:r w:rsidR="00E13880">
          <w:t>-</w:t>
        </w:r>
      </w:ins>
      <w:del w:id="4940" w:author="Aleksander Hansen" w:date="2013-02-17T13:28:00Z">
        <w:r w:rsidRPr="00523442" w:rsidDel="00E13880">
          <w:delText xml:space="preserve"> </w:delText>
        </w:r>
      </w:del>
      <w:proofErr w:type="gramStart"/>
      <w:r w:rsidRPr="00523442">
        <w:t>yield</w:t>
      </w:r>
      <w:proofErr w:type="gramEnd"/>
      <w:r w:rsidRPr="00523442">
        <w:t xml:space="preserve"> on a stock (or stock index), the adjusted Black-Scholes-Merton for a European call option is given by:</w:t>
      </w:r>
    </w:p>
    <w:p w14:paraId="124F1E85" w14:textId="77777777" w:rsidR="00523442" w:rsidRDefault="00523442" w:rsidP="00523442">
      <w:pPr>
        <w:pStyle w:val="Text"/>
      </w:pPr>
    </w:p>
    <w:p w14:paraId="56FC6C2C" w14:textId="32D22E2E" w:rsidR="00994066" w:rsidRPr="00523442" w:rsidRDefault="0051240F">
      <w:pPr>
        <w:pStyle w:val="Text"/>
        <w:jc w:val="center"/>
        <w:pPrChange w:id="4941" w:author="Aleksander Hansen" w:date="2013-02-16T22:07:00Z">
          <w:pPr>
            <w:pStyle w:val="Text"/>
          </w:pPr>
        </w:pPrChange>
      </w:pPr>
      <w:r>
        <w:pict w14:anchorId="0059E6B6">
          <v:shape id="_x0000_i1086" type="#_x0000_t75" style="width:241.9pt;height:29.1pt">
            <v:imagedata r:id="rId108" o:title=""/>
          </v:shape>
        </w:pict>
      </w:r>
    </w:p>
    <w:p w14:paraId="2CCEB458" w14:textId="77777777" w:rsidR="00994066" w:rsidRPr="00523442" w:rsidRDefault="00994066" w:rsidP="00523442">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9"/>
        <w:gridCol w:w="4229"/>
      </w:tblGrid>
      <w:tr w:rsidR="00994066" w:rsidRPr="00523442" w14:paraId="75DBBA5C" w14:textId="77777777" w:rsidTr="006B12F7">
        <w:tc>
          <w:tcPr>
            <w:tcW w:w="5059" w:type="dxa"/>
            <w:vAlign w:val="center"/>
          </w:tcPr>
          <w:p w14:paraId="10E95E13" w14:textId="77777777" w:rsidR="00994066" w:rsidRPr="00523442" w:rsidRDefault="0051240F">
            <w:pPr>
              <w:pStyle w:val="Text"/>
              <w:jc w:val="center"/>
              <w:rPr>
                <w:rFonts w:eastAsiaTheme="majorEastAsia"/>
                <w:b/>
                <w:bCs/>
                <w:i/>
                <w:iCs/>
                <w:sz w:val="24"/>
                <w:szCs w:val="24"/>
              </w:rPr>
              <w:pPrChange w:id="4942" w:author="Aleksander Hansen" w:date="2013-02-16T22:07:00Z">
                <w:pPr>
                  <w:pStyle w:val="Text"/>
                  <w:keepNext/>
                  <w:keepLines/>
                  <w:spacing w:before="200" w:after="200"/>
                  <w:outlineLvl w:val="6"/>
                </w:pPr>
              </w:pPrChange>
            </w:pPr>
            <w:r>
              <w:rPr>
                <w:sz w:val="24"/>
                <w:szCs w:val="24"/>
              </w:rPr>
              <w:pict w14:anchorId="13F489D8">
                <v:shape id="_x0000_i1087" type="#_x0000_t75" style="width:217.6pt;height:59.85pt">
                  <v:imagedata r:id="rId109" o:title=""/>
                </v:shape>
              </w:pict>
            </w:r>
          </w:p>
        </w:tc>
        <w:tc>
          <w:tcPr>
            <w:tcW w:w="4229" w:type="dxa"/>
            <w:vAlign w:val="center"/>
          </w:tcPr>
          <w:p w14:paraId="63CACB07" w14:textId="77777777" w:rsidR="00994066" w:rsidRPr="00523442" w:rsidRDefault="0051240F">
            <w:pPr>
              <w:pStyle w:val="Text"/>
              <w:jc w:val="center"/>
              <w:rPr>
                <w:rFonts w:eastAsiaTheme="majorEastAsia"/>
                <w:b/>
                <w:bCs/>
                <w:i/>
                <w:iCs/>
                <w:sz w:val="24"/>
                <w:szCs w:val="24"/>
              </w:rPr>
              <w:pPrChange w:id="4943" w:author="Aleksander Hansen" w:date="2013-02-16T22:07:00Z">
                <w:pPr>
                  <w:pStyle w:val="Text"/>
                  <w:keepNext/>
                  <w:keepLines/>
                  <w:spacing w:before="200" w:after="200"/>
                  <w:outlineLvl w:val="6"/>
                </w:pPr>
              </w:pPrChange>
            </w:pPr>
            <w:r>
              <w:rPr>
                <w:sz w:val="24"/>
                <w:szCs w:val="24"/>
              </w:rPr>
              <w:pict w14:anchorId="2758E004">
                <v:shape id="_x0000_i1088" type="#_x0000_t75" style="width:103.55pt;height:26.7pt">
                  <v:imagedata r:id="rId110" o:title=""/>
                </v:shape>
              </w:pict>
            </w:r>
          </w:p>
        </w:tc>
      </w:tr>
    </w:tbl>
    <w:p w14:paraId="09894E11" w14:textId="77777777" w:rsidR="00994066" w:rsidRPr="00523442" w:rsidRDefault="00994066" w:rsidP="00523442">
      <w:pPr>
        <w:pStyle w:val="Heading2"/>
      </w:pPr>
      <w:bookmarkStart w:id="4944" w:name="_Toc223340300"/>
      <w:bookmarkStart w:id="4945" w:name="_Toc255472368"/>
      <w:r w:rsidRPr="00523442">
        <w:t>Use Black's Approximation to compute the value of an American call option on a dividend-paying stock.</w:t>
      </w:r>
      <w:bookmarkEnd w:id="4944"/>
    </w:p>
    <w:p w14:paraId="73849234" w14:textId="77777777" w:rsidR="00994066" w:rsidRPr="005F49F4" w:rsidRDefault="00994066" w:rsidP="00523442">
      <w:pPr>
        <w:pStyle w:val="Text"/>
      </w:pPr>
      <w:r w:rsidRPr="00523442">
        <w:t xml:space="preserve">Black suggests an approximate procedure for taking account of early exercise in call options. This involves calculating the prices of European options that mature at times (T) and </w:t>
      </w:r>
      <w:proofErr w:type="gramStart"/>
      <w:r w:rsidRPr="00523442">
        <w:t>t(</w:t>
      </w:r>
      <w:proofErr w:type="gramEnd"/>
      <w:r w:rsidRPr="00523442">
        <w:t>n) and</w:t>
      </w:r>
      <w:r>
        <w:t xml:space="preserve"> then setting the American price equal to the greater of the two. This approximation seems to work well in most cases.</w:t>
      </w:r>
    </w:p>
    <w:p w14:paraId="3FE9BF4A" w14:textId="77777777" w:rsidR="00994066" w:rsidRPr="005F49F4" w:rsidRDefault="00994066" w:rsidP="00523442">
      <w:pPr>
        <w:pStyle w:val="Text"/>
      </w:pPr>
    </w:p>
    <w:p w14:paraId="4C031A79" w14:textId="77777777" w:rsidR="00BE0C2D" w:rsidRDefault="00BE0C2D">
      <w:pPr>
        <w:pStyle w:val="Heading2"/>
        <w:rPr>
          <w:ins w:id="4946" w:author="Aleksander Hansen" w:date="2013-02-20T12:16:00Z"/>
        </w:rPr>
        <w:pPrChange w:id="4947" w:author="Aleksander Hansen" w:date="2013-02-20T12:16:00Z">
          <w:pPr/>
        </w:pPrChange>
      </w:pPr>
    </w:p>
    <w:p w14:paraId="6C1C6A9E" w14:textId="77777777" w:rsidR="00BE0C2D" w:rsidRDefault="00BE0C2D">
      <w:pPr>
        <w:rPr>
          <w:ins w:id="4948" w:author="Aleksander Hansen" w:date="2013-02-20T12:17:00Z"/>
          <w:rFonts w:ascii="Trebuchet MS" w:eastAsiaTheme="majorEastAsia" w:hAnsi="Trebuchet MS" w:cstheme="majorBidi"/>
          <w:b/>
          <w:bCs/>
          <w:color w:val="598774"/>
          <w:sz w:val="26"/>
          <w:szCs w:val="26"/>
        </w:rPr>
      </w:pPr>
      <w:ins w:id="4949" w:author="Aleksander Hansen" w:date="2013-02-20T12:17:00Z">
        <w:r>
          <w:br w:type="page"/>
        </w:r>
      </w:ins>
    </w:p>
    <w:p w14:paraId="70C31AB9" w14:textId="77777777" w:rsidR="00BE0C2D" w:rsidRDefault="00BE0C2D">
      <w:pPr>
        <w:pStyle w:val="Heading2"/>
        <w:rPr>
          <w:ins w:id="4950" w:author="Aleksander Hansen" w:date="2013-02-20T12:17:00Z"/>
        </w:rPr>
        <w:pPrChange w:id="4951" w:author="Aleksander Hansen" w:date="2013-02-20T12:16:00Z">
          <w:pPr/>
        </w:pPrChange>
      </w:pPr>
      <w:bookmarkStart w:id="4952" w:name="_Toc223340301"/>
      <w:ins w:id="4953" w:author="Aleksander Hansen" w:date="2013-02-20T12:17:00Z">
        <w:r>
          <w:t>Chapter Summary</w:t>
        </w:r>
        <w:bookmarkEnd w:id="4952"/>
      </w:ins>
    </w:p>
    <w:p w14:paraId="5EAA6FCE" w14:textId="77777777" w:rsidR="009A3BA7" w:rsidRPr="00633A14" w:rsidRDefault="009A3BA7" w:rsidP="009A3BA7">
      <w:pPr>
        <w:rPr>
          <w:ins w:id="4954" w:author="Aleksander Hansen" w:date="2013-02-20T18:13:00Z"/>
          <w:rFonts w:ascii="Calibri" w:hAnsi="Calibri"/>
        </w:rPr>
      </w:pPr>
      <w:ins w:id="4955" w:author="Aleksander Hansen" w:date="2013-02-20T18:13:00Z">
        <w:r w:rsidRPr="00633A14">
          <w:rPr>
            <w:rFonts w:ascii="Calibri" w:hAnsi="Calibri"/>
          </w:rPr>
          <w:t>This chapter presents you with material that is probably a step up in difficult</w:t>
        </w:r>
        <w:r>
          <w:rPr>
            <w:rFonts w:ascii="Calibri" w:hAnsi="Calibri"/>
          </w:rPr>
          <w:t>y</w:t>
        </w:r>
        <w:r w:rsidRPr="00633A14">
          <w:rPr>
            <w:rFonts w:ascii="Calibri" w:hAnsi="Calibri"/>
          </w:rPr>
          <w:t xml:space="preserve">.  However, later chapters, as well as Part 2 of the FRM will </w:t>
        </w:r>
        <w:r>
          <w:rPr>
            <w:rFonts w:ascii="Calibri" w:hAnsi="Calibri"/>
          </w:rPr>
          <w:t>assume</w:t>
        </w:r>
        <w:r w:rsidRPr="00633A14">
          <w:rPr>
            <w:rFonts w:ascii="Calibri" w:hAnsi="Calibri"/>
          </w:rPr>
          <w:t xml:space="preserve"> know</w:t>
        </w:r>
        <w:r>
          <w:rPr>
            <w:rFonts w:ascii="Calibri" w:hAnsi="Calibri"/>
          </w:rPr>
          <w:t>ledge of</w:t>
        </w:r>
        <w:r w:rsidRPr="00633A14">
          <w:rPr>
            <w:rFonts w:ascii="Calibri" w:hAnsi="Calibri"/>
          </w:rPr>
          <w:t xml:space="preserve"> the material presented herein. This chapter covers important material: the calculation of volatility from historical data, the Black–Scholes–Merton differential equation, risk-neutral valuation, the Black–Scholes–Merton option pricing formulas, implied volatilities, and the impact of dividends. Make sure that these are terms you are comfortable with.</w:t>
        </w:r>
      </w:ins>
    </w:p>
    <w:p w14:paraId="4B900B60" w14:textId="77777777" w:rsidR="009A3BA7" w:rsidRPr="00633A14" w:rsidRDefault="009A3BA7" w:rsidP="009A3BA7">
      <w:pPr>
        <w:rPr>
          <w:ins w:id="4956" w:author="Aleksander Hansen" w:date="2013-02-20T18:13:00Z"/>
          <w:rFonts w:ascii="Calibri" w:hAnsi="Calibri"/>
        </w:rPr>
      </w:pPr>
    </w:p>
    <w:p w14:paraId="70113E09" w14:textId="77777777" w:rsidR="009A3BA7" w:rsidRPr="00633A14" w:rsidRDefault="009A3BA7" w:rsidP="009A3BA7">
      <w:pPr>
        <w:rPr>
          <w:ins w:id="4957" w:author="Aleksander Hansen" w:date="2013-02-20T18:13:00Z"/>
          <w:rFonts w:ascii="Calibri" w:hAnsi="Calibri"/>
        </w:rPr>
      </w:pPr>
      <w:ins w:id="4958" w:author="Aleksander Hansen" w:date="2013-02-20T18:13:00Z">
        <w:r w:rsidRPr="00633A14">
          <w:rPr>
            <w:rFonts w:ascii="Calibri" w:hAnsi="Calibri"/>
          </w:rPr>
          <w:t xml:space="preserve">Stock </w:t>
        </w:r>
        <w:r w:rsidRPr="00633A14">
          <w:rPr>
            <w:rFonts w:ascii="Calibri" w:hAnsi="Calibri"/>
            <w:i/>
          </w:rPr>
          <w:t>prices</w:t>
        </w:r>
        <w:r w:rsidRPr="00633A14">
          <w:rPr>
            <w:rFonts w:ascii="Calibri" w:hAnsi="Calibri"/>
          </w:rPr>
          <w:t xml:space="preserve"> are distributed according to the </w:t>
        </w:r>
        <w:r w:rsidRPr="00633A14">
          <w:rPr>
            <w:rFonts w:ascii="Calibri" w:hAnsi="Calibri"/>
            <w:i/>
          </w:rPr>
          <w:t>lognormal</w:t>
        </w:r>
        <w:r w:rsidRPr="00633A14">
          <w:rPr>
            <w:rFonts w:ascii="Calibri" w:hAnsi="Calibri"/>
          </w:rPr>
          <w:t xml:space="preserve"> distribution. It </w:t>
        </w:r>
        <w:r>
          <w:rPr>
            <w:rFonts w:ascii="Calibri" w:hAnsi="Calibri"/>
          </w:rPr>
          <w:t xml:space="preserve">thus </w:t>
        </w:r>
        <w:r w:rsidRPr="00633A14">
          <w:rPr>
            <w:rFonts w:ascii="Calibri" w:hAnsi="Calibri"/>
          </w:rPr>
          <w:t xml:space="preserve">follows that the stock </w:t>
        </w:r>
        <w:r w:rsidRPr="00633A14">
          <w:rPr>
            <w:rFonts w:ascii="Calibri" w:hAnsi="Calibri"/>
            <w:i/>
          </w:rPr>
          <w:t>returns</w:t>
        </w:r>
        <w:r>
          <w:rPr>
            <w:rFonts w:ascii="Calibri" w:hAnsi="Calibri"/>
          </w:rPr>
          <w:t xml:space="preserve"> are</w:t>
        </w:r>
        <w:r w:rsidRPr="00633A14">
          <w:rPr>
            <w:rFonts w:ascii="Calibri" w:hAnsi="Calibri"/>
          </w:rPr>
          <w:t xml:space="preserve"> </w:t>
        </w:r>
        <w:r w:rsidRPr="00633A14">
          <w:rPr>
            <w:rFonts w:ascii="Calibri" w:hAnsi="Calibri"/>
            <w:i/>
          </w:rPr>
          <w:t>normally</w:t>
        </w:r>
        <w:r w:rsidRPr="00633A14">
          <w:rPr>
            <w:rFonts w:ascii="Calibri" w:hAnsi="Calibri"/>
          </w:rPr>
          <w:t xml:space="preserve"> distributed. The expected rate of return in a short period of time is equal to </w:t>
        </w:r>
        <m:oMath>
          <m:r>
            <w:rPr>
              <w:rFonts w:ascii="Cambria Math" w:hAnsi="Cambria Math"/>
            </w:rPr>
            <m:t>μ</m:t>
          </m:r>
        </m:oMath>
        <w:r w:rsidRPr="00633A14">
          <w:rPr>
            <w:rFonts w:ascii="Calibri" w:hAnsi="Calibri"/>
          </w:rPr>
          <w:t xml:space="preserve">. However, the expected continuously compounded rate of return over a longer period of time is equal to </w:t>
        </w:r>
        <m:oMath>
          <m:r>
            <w:rPr>
              <w:rFonts w:ascii="Cambria Math" w:hAnsi="Cambria Math"/>
              <w:sz w:val="28"/>
              <w:szCs w:val="28"/>
            </w:rPr>
            <m:t>μ-</m:t>
          </m:r>
          <m:f>
            <m:fPr>
              <m:ctrlPr>
                <w:rPr>
                  <w:rFonts w:ascii="Cambria Math" w:hAnsi="Cambria Math"/>
                  <w:i/>
                  <w:iCs/>
                  <w:sz w:val="28"/>
                  <w:szCs w:val="28"/>
                </w:rPr>
              </m:ctrlPr>
            </m:fPr>
            <m:num>
              <m:sSup>
                <m:sSupPr>
                  <m:ctrlPr>
                    <w:rPr>
                      <w:rFonts w:ascii="Cambria Math" w:hAnsi="Cambria Math"/>
                      <w:i/>
                      <w:iCs/>
                      <w:sz w:val="28"/>
                      <w:szCs w:val="28"/>
                    </w:rPr>
                  </m:ctrlPr>
                </m:sSupPr>
                <m:e>
                  <m:r>
                    <w:rPr>
                      <w:rFonts w:ascii="Cambria Math" w:hAnsi="Cambria Math"/>
                      <w:sz w:val="28"/>
                      <w:szCs w:val="28"/>
                    </w:rPr>
                    <m:t>σ</m:t>
                  </m:r>
                </m:e>
                <m:sup>
                  <m:r>
                    <w:rPr>
                      <w:rFonts w:ascii="Cambria Math" w:hAnsi="Cambria Math"/>
                      <w:sz w:val="28"/>
                      <w:szCs w:val="28"/>
                    </w:rPr>
                    <m:t>2</m:t>
                  </m:r>
                </m:sup>
              </m:sSup>
            </m:num>
            <m:den>
              <m:r>
                <w:rPr>
                  <w:rFonts w:ascii="Cambria Math" w:hAnsi="Cambria Math"/>
                  <w:sz w:val="28"/>
                  <w:szCs w:val="28"/>
                </w:rPr>
                <m:t>2</m:t>
              </m:r>
            </m:den>
          </m:f>
          <m:r>
            <w:rPr>
              <w:rFonts w:ascii="Cambria Math" w:hAnsi="Cambria Math"/>
              <w:sz w:val="28"/>
              <w:szCs w:val="28"/>
            </w:rPr>
            <m:t>.</m:t>
          </m:r>
        </m:oMath>
        <w:r w:rsidRPr="00633A14">
          <w:rPr>
            <w:rFonts w:ascii="Calibri" w:hAnsi="Calibri"/>
          </w:rPr>
          <w:t xml:space="preserve"> </w:t>
        </w:r>
      </w:ins>
    </w:p>
    <w:p w14:paraId="6085C924" w14:textId="77777777" w:rsidR="009A3BA7" w:rsidRDefault="009A3BA7" w:rsidP="009A3BA7">
      <w:pPr>
        <w:rPr>
          <w:ins w:id="4959" w:author="Aleksander Hansen" w:date="2013-02-20T18:13:00Z"/>
          <w:rFonts w:ascii="Calibri" w:hAnsi="Calibri"/>
        </w:rPr>
      </w:pPr>
    </w:p>
    <w:p w14:paraId="07825D3F" w14:textId="77777777" w:rsidR="009A3BA7" w:rsidRDefault="009A3BA7" w:rsidP="009A3BA7">
      <w:pPr>
        <w:rPr>
          <w:ins w:id="4960" w:author="Aleksander Hansen" w:date="2013-02-20T18:13:00Z"/>
          <w:rFonts w:ascii="Calibri" w:hAnsi="Calibri"/>
        </w:rPr>
      </w:pPr>
      <w:ins w:id="4961" w:author="Aleksander Hansen" w:date="2013-02-20T18:13:00Z">
        <w:r>
          <w:rPr>
            <w:rFonts w:ascii="Calibri" w:hAnsi="Calibri"/>
          </w:rPr>
          <w:t xml:space="preserve">The price of European options can be derived by either solving the Black-Scholes-Merton partial differential equation, or by using risk-neutral valuation. However, note that it </w:t>
        </w:r>
        <w:r w:rsidRPr="00633A14">
          <w:rPr>
            <w:rFonts w:ascii="Calibri" w:hAnsi="Calibri"/>
          </w:rPr>
          <w:t xml:space="preserve">is important that you understand that we are not assuming risk neutrality. It just happens that the value of a derivative security is independent of risk preferences. </w:t>
        </w:r>
        <w:r>
          <w:rPr>
            <w:rFonts w:ascii="Calibri" w:hAnsi="Calibri"/>
          </w:rPr>
          <w:tab/>
        </w:r>
      </w:ins>
    </w:p>
    <w:p w14:paraId="2F3FF455" w14:textId="77777777" w:rsidR="009A3BA7" w:rsidRDefault="009A3BA7" w:rsidP="009A3BA7">
      <w:pPr>
        <w:rPr>
          <w:ins w:id="4962" w:author="Aleksander Hansen" w:date="2013-02-20T18:13:00Z"/>
          <w:rFonts w:ascii="Calibri" w:hAnsi="Calibri"/>
        </w:rPr>
      </w:pPr>
    </w:p>
    <w:p w14:paraId="438D2E6E" w14:textId="77777777" w:rsidR="009A3BA7" w:rsidRPr="00E4605A" w:rsidRDefault="009A3BA7" w:rsidP="009A3BA7">
      <w:pPr>
        <w:pStyle w:val="Text"/>
        <w:rPr>
          <w:ins w:id="4963" w:author="Aleksander Hansen" w:date="2013-02-20T18:13:00Z"/>
        </w:rPr>
      </w:pPr>
      <w:ins w:id="4964" w:author="Aleksander Hansen" w:date="2013-02-20T18:13:00Z">
        <w:r w:rsidRPr="00523442">
          <w:t>Volatility is the only parameter in the Black–Scholes pricing model that cannot be direct</w:t>
        </w:r>
        <w:r>
          <w:t>ly observed. If</w:t>
        </w:r>
        <w:r w:rsidRPr="00523442">
          <w:t xml:space="preserve"> w</w:t>
        </w:r>
        <w:r>
          <w:t>e are given a market price for an</w:t>
        </w:r>
        <w:r w:rsidRPr="00523442">
          <w:t xml:space="preserve"> option, we solve for the volatility that makes the equation work. Implied volatility is the volatility the produces a mod</w:t>
        </w:r>
        <w:r>
          <w:t>el price equal to the observed</w:t>
        </w:r>
        <w:r w:rsidRPr="00523442">
          <w:t xml:space="preserve"> market price.</w:t>
        </w:r>
        <w:r>
          <w:t xml:space="preserve"> </w:t>
        </w:r>
        <w:r w:rsidRPr="00E4605A">
          <w:t>The solution requires an iterative search procedure since we cannot solve</w:t>
        </w:r>
        <w:r>
          <w:t xml:space="preserve"> directly for the volatility.</w:t>
        </w:r>
      </w:ins>
    </w:p>
    <w:p w14:paraId="1A3B0BBA" w14:textId="77777777" w:rsidR="009A3BA7" w:rsidRDefault="009A3BA7" w:rsidP="009A3BA7">
      <w:pPr>
        <w:widowControl w:val="0"/>
        <w:autoSpaceDE w:val="0"/>
        <w:autoSpaceDN w:val="0"/>
        <w:adjustRightInd w:val="0"/>
        <w:rPr>
          <w:ins w:id="4965" w:author="Aleksander Hansen" w:date="2013-02-20T18:13:00Z"/>
        </w:rPr>
      </w:pPr>
    </w:p>
    <w:p w14:paraId="663DA946" w14:textId="77777777" w:rsidR="009A3BA7" w:rsidRDefault="009A3BA7" w:rsidP="009A3BA7">
      <w:pPr>
        <w:widowControl w:val="0"/>
        <w:autoSpaceDE w:val="0"/>
        <w:autoSpaceDN w:val="0"/>
        <w:adjustRightInd w:val="0"/>
        <w:rPr>
          <w:ins w:id="4966" w:author="Aleksander Hansen" w:date="2013-02-20T18:13:00Z"/>
        </w:rPr>
      </w:pPr>
      <w:ins w:id="4967" w:author="Aleksander Hansen" w:date="2013-02-20T18:13:00Z">
        <w:r w:rsidRPr="00E4605A">
          <w:t xml:space="preserve">The Black–Scholes </w:t>
        </w:r>
        <w:r>
          <w:t xml:space="preserve">is quite flexible and robust. Indeed it can be extended to the case of options on an underlying stock paying dividends, by discounting the stock price by the value of the dividends. Furthermore, the B-S model </w:t>
        </w:r>
        <w:r w:rsidRPr="00E4605A">
          <w:t>can be used to value a warrant</w:t>
        </w:r>
        <w:r>
          <w:t xml:space="preserve"> however, some adjustments need to be made; perhaps the most important [to understand] is the “hair-cut”.</w:t>
        </w:r>
      </w:ins>
    </w:p>
    <w:p w14:paraId="6693BFF0" w14:textId="77777777" w:rsidR="009A3BA7" w:rsidRDefault="009A3BA7" w:rsidP="009A3BA7">
      <w:pPr>
        <w:widowControl w:val="0"/>
        <w:autoSpaceDE w:val="0"/>
        <w:autoSpaceDN w:val="0"/>
        <w:adjustRightInd w:val="0"/>
        <w:rPr>
          <w:ins w:id="4968" w:author="Aleksander Hansen" w:date="2013-02-20T18:13:00Z"/>
          <w:rFonts w:ascii="Times New Roman" w:hAnsi="Times New Roman" w:cs="Times New Roman"/>
        </w:rPr>
      </w:pPr>
    </w:p>
    <w:p w14:paraId="4D374E67" w14:textId="77777777" w:rsidR="009A3BA7" w:rsidRPr="005F49F4" w:rsidRDefault="009A3BA7" w:rsidP="009A3BA7">
      <w:pPr>
        <w:pStyle w:val="Text"/>
        <w:rPr>
          <w:ins w:id="4969" w:author="Aleksander Hansen" w:date="2013-02-20T18:13:00Z"/>
        </w:rPr>
      </w:pPr>
      <w:ins w:id="4970" w:author="Aleksander Hansen" w:date="2013-02-20T18:13:00Z">
        <w:r>
          <w:t>For American options on a dividend paying stock Fisher Black suggested</w:t>
        </w:r>
        <w:r w:rsidRPr="00523442">
          <w:t xml:space="preserve"> an approximate procedure for taking account of early exercise in call options</w:t>
        </w:r>
        <w:r>
          <w:t xml:space="preserve">. This involves calculating the </w:t>
        </w:r>
        <w:r w:rsidRPr="00523442">
          <w:t xml:space="preserve">prices of </w:t>
        </w:r>
        <w:r>
          <w:t xml:space="preserve">a </w:t>
        </w:r>
        <w:r w:rsidRPr="00523442">
          <w:t>Europea</w:t>
        </w:r>
        <w:r>
          <w:t>n option that mature at times T</w:t>
        </w:r>
        <w:r w:rsidRPr="00523442">
          <w:t xml:space="preserve"> and </w:t>
        </w:r>
        <w:proofErr w:type="gramStart"/>
        <w:r w:rsidRPr="00523442">
          <w:t>t(</w:t>
        </w:r>
        <w:proofErr w:type="gramEnd"/>
        <w:r w:rsidRPr="00523442">
          <w:t>n)</w:t>
        </w:r>
        <w:r>
          <w:t>, where the expiration times represent the expiration of the American option, and expiration immediately prior to the ex-dividend date, respectively.</w:t>
        </w:r>
        <w:r w:rsidRPr="00523442">
          <w:t xml:space="preserve"> </w:t>
        </w:r>
        <w:r>
          <w:t>The (American) option price is then set equal to the greater of the two. Black’s approximation is used extensively in industry, and has proved surprisingly accurate. Therefore, traders often use it, rather than more computationally intensive models when time of execution is important.</w:t>
        </w:r>
      </w:ins>
    </w:p>
    <w:p w14:paraId="47C5605E" w14:textId="77777777" w:rsidR="009A3BA7" w:rsidRDefault="009A3BA7" w:rsidP="001E7AA1">
      <w:pPr>
        <w:pStyle w:val="Heading2"/>
        <w:rPr>
          <w:ins w:id="4971" w:author="Aleksander Hansen" w:date="2013-02-20T18:13:00Z"/>
        </w:rPr>
      </w:pPr>
    </w:p>
    <w:p w14:paraId="7A0ED860" w14:textId="77777777" w:rsidR="009A3BA7" w:rsidRPr="0032182C" w:rsidRDefault="009A3BA7">
      <w:pPr>
        <w:pStyle w:val="Paragraph"/>
        <w:rPr>
          <w:ins w:id="4972" w:author="Aleksander Hansen" w:date="2013-02-20T18:14:00Z"/>
        </w:rPr>
        <w:pPrChange w:id="4973" w:author="Aleksander Hansen" w:date="2013-02-20T18:14:00Z">
          <w:pPr/>
        </w:pPrChange>
      </w:pPr>
    </w:p>
    <w:p w14:paraId="705C1457" w14:textId="268FE019" w:rsidR="001E7AA1" w:rsidRDefault="00994066" w:rsidP="001E7AA1">
      <w:pPr>
        <w:pStyle w:val="Heading2"/>
        <w:rPr>
          <w:ins w:id="4974" w:author="Aleksander Hansen" w:date="2013-02-17T14:16:00Z"/>
        </w:rPr>
      </w:pPr>
      <w:del w:id="4975" w:author="Aleksander Hansen" w:date="2013-02-20T12:16:00Z">
        <w:r w:rsidDel="00BE0C2D">
          <w:br w:type="page"/>
        </w:r>
      </w:del>
      <w:bookmarkStart w:id="4976" w:name="_Toc223340302"/>
      <w:ins w:id="4977" w:author="Aleksander Hansen" w:date="2013-02-17T14:16:00Z">
        <w:r w:rsidR="001E7AA1">
          <w:t>Questions and Answers</w:t>
        </w:r>
        <w:bookmarkEnd w:id="4976"/>
      </w:ins>
    </w:p>
    <w:p w14:paraId="178551C8" w14:textId="77777777" w:rsidR="001E7AA1" w:rsidRDefault="001E7AA1" w:rsidP="001E7AA1">
      <w:pPr>
        <w:pStyle w:val="Heading3SubGTNI"/>
        <w:rPr>
          <w:ins w:id="4978" w:author="Aleksander Hansen" w:date="2013-02-17T14:16:00Z"/>
        </w:rPr>
      </w:pPr>
      <w:bookmarkStart w:id="4979" w:name="_Toc223340303"/>
      <w:ins w:id="4980" w:author="Aleksander Hansen" w:date="2013-02-17T14:16:00Z">
        <w:r>
          <w:t>Questions</w:t>
        </w:r>
        <w:bookmarkEnd w:id="4979"/>
      </w:ins>
    </w:p>
    <w:p w14:paraId="3E951108" w14:textId="77777777" w:rsidR="00977954" w:rsidRDefault="00977954" w:rsidP="001E7AA1">
      <w:pPr>
        <w:rPr>
          <w:ins w:id="4981" w:author="Aleksander Hansen" w:date="2013-02-17T16:26:00Z"/>
        </w:rPr>
      </w:pPr>
    </w:p>
    <w:p w14:paraId="5E2697C7" w14:textId="4E982091" w:rsidR="00BA6432" w:rsidRDefault="00BA6432" w:rsidP="00BA6432">
      <w:pPr>
        <w:pStyle w:val="Paragraph"/>
        <w:spacing w:before="0" w:after="0" w:line="240" w:lineRule="auto"/>
        <w:rPr>
          <w:ins w:id="4982" w:author="Aleksander Hansen" w:date="2013-02-17T16:27:00Z"/>
        </w:rPr>
      </w:pPr>
      <w:ins w:id="4983" w:author="Aleksander Hansen" w:date="2013-02-17T16:27:00Z">
        <w:r>
          <w:t xml:space="preserve">14.1 Let </w:t>
        </w:r>
        <w:proofErr w:type="gramStart"/>
        <w:r>
          <w:t>r(</w:t>
        </w:r>
        <w:proofErr w:type="gramEnd"/>
        <w:r>
          <w:t xml:space="preserve">0,t) = LN[S(t)/S(0)]; i.e., the continuously compounded daily (log) return. Our key assumption is that </w:t>
        </w:r>
        <w:proofErr w:type="gramStart"/>
        <w:r>
          <w:t>r(</w:t>
        </w:r>
        <w:proofErr w:type="gramEnd"/>
        <w:r>
          <w:t>0,t) is normally distributed. Consider the following statements, which are true</w:t>
        </w:r>
        <w:proofErr w:type="gramStart"/>
        <w:r>
          <w:t>?:</w:t>
        </w:r>
        <w:proofErr w:type="gramEnd"/>
      </w:ins>
    </w:p>
    <w:p w14:paraId="09999E37" w14:textId="77777777" w:rsidR="00BA6432" w:rsidRDefault="00BA6432" w:rsidP="00BA6432">
      <w:pPr>
        <w:pStyle w:val="Paragraph"/>
        <w:spacing w:before="0" w:after="0" w:line="240" w:lineRule="auto"/>
        <w:rPr>
          <w:ins w:id="4984" w:author="Aleksander Hansen" w:date="2013-02-17T16:27:00Z"/>
        </w:rPr>
      </w:pPr>
    </w:p>
    <w:p w14:paraId="65574D30" w14:textId="77777777" w:rsidR="00BA6432" w:rsidRDefault="00BA6432" w:rsidP="00BA6432">
      <w:pPr>
        <w:pStyle w:val="Paragraph"/>
        <w:numPr>
          <w:ilvl w:val="0"/>
          <w:numId w:val="54"/>
        </w:numPr>
        <w:spacing w:before="0" w:after="0" w:line="240" w:lineRule="auto"/>
        <w:ind w:hanging="180"/>
        <w:rPr>
          <w:ins w:id="4985" w:author="Aleksander Hansen" w:date="2013-02-17T16:27:00Z"/>
        </w:rPr>
      </w:pPr>
      <w:proofErr w:type="gramStart"/>
      <w:ins w:id="4986" w:author="Aleksander Hansen" w:date="2013-02-17T16:27:00Z">
        <w:r>
          <w:t>S(</w:t>
        </w:r>
        <w:proofErr w:type="gramEnd"/>
        <w:r>
          <w:t>t) and S(t)/S(0) must have a lognormal distribution</w:t>
        </w:r>
      </w:ins>
    </w:p>
    <w:p w14:paraId="613926E4" w14:textId="77777777" w:rsidR="00BA6432" w:rsidRDefault="00BA6432" w:rsidP="00BA6432">
      <w:pPr>
        <w:pStyle w:val="Paragraph"/>
        <w:numPr>
          <w:ilvl w:val="0"/>
          <w:numId w:val="54"/>
        </w:numPr>
        <w:spacing w:before="0" w:after="0" w:line="240" w:lineRule="auto"/>
        <w:ind w:hanging="180"/>
        <w:rPr>
          <w:ins w:id="4987" w:author="Aleksander Hansen" w:date="2013-02-17T16:27:00Z"/>
        </w:rPr>
      </w:pPr>
      <w:ins w:id="4988" w:author="Aleksander Hansen" w:date="2013-02-17T16:27:00Z">
        <w:r>
          <w:t xml:space="preserve">The sum of </w:t>
        </w:r>
        <w:proofErr w:type="gramStart"/>
        <w:r>
          <w:t>r(</w:t>
        </w:r>
        <w:proofErr w:type="gramEnd"/>
        <w:r>
          <w:t>0,1) + r(1,2) + ... * r(n-1,n) is normal</w:t>
        </w:r>
      </w:ins>
    </w:p>
    <w:p w14:paraId="6895EDB7" w14:textId="77777777" w:rsidR="00BA6432" w:rsidRDefault="00BA6432" w:rsidP="00BA6432">
      <w:pPr>
        <w:pStyle w:val="Paragraph"/>
        <w:numPr>
          <w:ilvl w:val="0"/>
          <w:numId w:val="54"/>
        </w:numPr>
        <w:spacing w:before="0" w:after="0" w:line="240" w:lineRule="auto"/>
        <w:ind w:hanging="180"/>
        <w:rPr>
          <w:ins w:id="4989" w:author="Aleksander Hansen" w:date="2013-02-17T16:27:00Z"/>
        </w:rPr>
      </w:pPr>
      <w:ins w:id="4990" w:author="Aleksander Hansen" w:date="2013-02-17T16:27:00Z">
        <w:r>
          <w:t xml:space="preserve">The product of </w:t>
        </w:r>
        <w:proofErr w:type="gramStart"/>
        <w:r>
          <w:t>r(</w:t>
        </w:r>
        <w:proofErr w:type="gramEnd"/>
        <w:r>
          <w:t>0,1) * r(1,2) * ... * r(n-1,n) is normal</w:t>
        </w:r>
      </w:ins>
    </w:p>
    <w:p w14:paraId="5ACD6D1B" w14:textId="77777777" w:rsidR="00BA6432" w:rsidRDefault="00BA6432" w:rsidP="00BA6432">
      <w:pPr>
        <w:pStyle w:val="Paragraph"/>
        <w:numPr>
          <w:ilvl w:val="0"/>
          <w:numId w:val="54"/>
        </w:numPr>
        <w:spacing w:before="0" w:after="0" w:line="240" w:lineRule="auto"/>
        <w:ind w:hanging="180"/>
        <w:rPr>
          <w:ins w:id="4991" w:author="Aleksander Hansen" w:date="2013-02-17T16:27:00Z"/>
        </w:rPr>
      </w:pPr>
      <w:ins w:id="4992" w:author="Aleksander Hansen" w:date="2013-02-17T16:27:00Z">
        <w:r>
          <w:t xml:space="preserve">The sum of </w:t>
        </w:r>
        <w:proofErr w:type="gramStart"/>
        <w:r>
          <w:t>S(</w:t>
        </w:r>
        <w:proofErr w:type="gramEnd"/>
        <w:r>
          <w:t>1)/S(0) + S(2)/(1) + ... + S(n)/S(n-1) is lognormal</w:t>
        </w:r>
      </w:ins>
    </w:p>
    <w:p w14:paraId="15DF86AB" w14:textId="77777777" w:rsidR="00BA6432" w:rsidRDefault="00BA6432" w:rsidP="00BA6432">
      <w:pPr>
        <w:pStyle w:val="Paragraph"/>
        <w:numPr>
          <w:ilvl w:val="0"/>
          <w:numId w:val="54"/>
        </w:numPr>
        <w:spacing w:before="0" w:after="0" w:line="240" w:lineRule="auto"/>
        <w:ind w:hanging="180"/>
        <w:rPr>
          <w:ins w:id="4993" w:author="Aleksander Hansen" w:date="2013-02-17T16:27:00Z"/>
        </w:rPr>
      </w:pPr>
      <w:ins w:id="4994" w:author="Aleksander Hansen" w:date="2013-02-17T16:27:00Z">
        <w:r>
          <w:t xml:space="preserve">The product of </w:t>
        </w:r>
        <w:proofErr w:type="gramStart"/>
        <w:r>
          <w:t>S(</w:t>
        </w:r>
        <w:proofErr w:type="gramEnd"/>
        <w:r>
          <w:t>1)/S(0) * S(2)/(1) * ... * S(n)/S(n-1) is lognormal</w:t>
        </w:r>
      </w:ins>
    </w:p>
    <w:p w14:paraId="6A33EA89" w14:textId="77777777" w:rsidR="00BA6432" w:rsidRDefault="00BA6432" w:rsidP="00BA6432">
      <w:pPr>
        <w:pStyle w:val="Paragraph"/>
        <w:spacing w:before="0" w:after="0" w:line="240" w:lineRule="auto"/>
        <w:rPr>
          <w:ins w:id="4995" w:author="Aleksander Hansen" w:date="2013-02-17T16:27:00Z"/>
        </w:rPr>
      </w:pPr>
    </w:p>
    <w:p w14:paraId="64B982B4" w14:textId="77777777" w:rsidR="00BA6432" w:rsidRDefault="00BA6432" w:rsidP="00BA6432">
      <w:pPr>
        <w:pStyle w:val="Paragraph"/>
        <w:numPr>
          <w:ilvl w:val="0"/>
          <w:numId w:val="55"/>
        </w:numPr>
        <w:spacing w:before="0" w:after="0" w:line="240" w:lineRule="auto"/>
        <w:rPr>
          <w:ins w:id="4996" w:author="Aleksander Hansen" w:date="2013-02-17T16:27:00Z"/>
        </w:rPr>
      </w:pPr>
      <w:ins w:id="4997" w:author="Aleksander Hansen" w:date="2013-02-17T16:27:00Z">
        <w:r>
          <w:t xml:space="preserve">I. </w:t>
        </w:r>
        <w:proofErr w:type="gramStart"/>
        <w:r>
          <w:t>only</w:t>
        </w:r>
        <w:proofErr w:type="gramEnd"/>
      </w:ins>
    </w:p>
    <w:p w14:paraId="3BD813AD" w14:textId="77777777" w:rsidR="00BA6432" w:rsidRDefault="00BA6432" w:rsidP="00BA6432">
      <w:pPr>
        <w:pStyle w:val="Paragraph"/>
        <w:numPr>
          <w:ilvl w:val="0"/>
          <w:numId w:val="55"/>
        </w:numPr>
        <w:spacing w:before="0" w:after="0" w:line="240" w:lineRule="auto"/>
        <w:rPr>
          <w:ins w:id="4998" w:author="Aleksander Hansen" w:date="2013-02-17T16:27:00Z"/>
        </w:rPr>
      </w:pPr>
      <w:ins w:id="4999" w:author="Aleksander Hansen" w:date="2013-02-17T16:27:00Z">
        <w:r>
          <w:t xml:space="preserve">I., II. </w:t>
        </w:r>
        <w:proofErr w:type="gramStart"/>
        <w:r>
          <w:t>and</w:t>
        </w:r>
        <w:proofErr w:type="gramEnd"/>
        <w:r>
          <w:t xml:space="preserve"> V.</w:t>
        </w:r>
      </w:ins>
    </w:p>
    <w:p w14:paraId="6058FD95" w14:textId="77777777" w:rsidR="00BA6432" w:rsidRDefault="00BA6432">
      <w:pPr>
        <w:pStyle w:val="Paragraph"/>
        <w:numPr>
          <w:ilvl w:val="0"/>
          <w:numId w:val="55"/>
        </w:numPr>
        <w:spacing w:before="0" w:after="0" w:line="240" w:lineRule="auto"/>
        <w:rPr>
          <w:ins w:id="5000" w:author="Aleksander Hansen" w:date="2013-02-17T16:27:00Z"/>
        </w:rPr>
        <w:pPrChange w:id="5001" w:author="Aleksander Hansen" w:date="2013-02-17T16:27:00Z">
          <w:pPr/>
        </w:pPrChange>
      </w:pPr>
      <w:ins w:id="5002" w:author="Aleksander Hansen" w:date="2013-02-17T16:27:00Z">
        <w:r>
          <w:t xml:space="preserve">I., III. </w:t>
        </w:r>
        <w:proofErr w:type="gramStart"/>
        <w:r>
          <w:t>and</w:t>
        </w:r>
        <w:proofErr w:type="gramEnd"/>
        <w:r>
          <w:t xml:space="preserve"> IV.</w:t>
        </w:r>
      </w:ins>
    </w:p>
    <w:p w14:paraId="264FC6A4" w14:textId="77777777" w:rsidR="00BA6432" w:rsidRDefault="00BA6432">
      <w:pPr>
        <w:pStyle w:val="Paragraph"/>
        <w:numPr>
          <w:ilvl w:val="0"/>
          <w:numId w:val="55"/>
        </w:numPr>
        <w:spacing w:before="0" w:after="0" w:line="240" w:lineRule="auto"/>
        <w:rPr>
          <w:ins w:id="5003" w:author="Aleksander Hansen" w:date="2013-02-17T16:29:00Z"/>
        </w:rPr>
        <w:pPrChange w:id="5004" w:author="Aleksander Hansen" w:date="2013-02-17T16:27:00Z">
          <w:pPr/>
        </w:pPrChange>
      </w:pPr>
      <w:ins w:id="5005" w:author="Aleksander Hansen" w:date="2013-02-17T16:27:00Z">
        <w:r>
          <w:t xml:space="preserve">All are true </w:t>
        </w:r>
      </w:ins>
    </w:p>
    <w:p w14:paraId="36C88B2B" w14:textId="77777777" w:rsidR="00BA6432" w:rsidRDefault="00BA6432">
      <w:pPr>
        <w:pStyle w:val="Paragraph"/>
        <w:spacing w:before="0" w:after="0" w:line="240" w:lineRule="auto"/>
        <w:rPr>
          <w:ins w:id="5006" w:author="Aleksander Hansen" w:date="2013-02-17T16:29:00Z"/>
        </w:rPr>
        <w:pPrChange w:id="5007" w:author="Aleksander Hansen" w:date="2013-02-17T16:29:00Z">
          <w:pPr/>
        </w:pPrChange>
      </w:pPr>
    </w:p>
    <w:p w14:paraId="468FC750" w14:textId="60531E37" w:rsidR="00BA6432" w:rsidRDefault="00BA6432" w:rsidP="00BA6432">
      <w:pPr>
        <w:pStyle w:val="Paragraph"/>
        <w:spacing w:before="0" w:after="0" w:line="240" w:lineRule="auto"/>
        <w:rPr>
          <w:ins w:id="5008" w:author="Aleksander Hansen" w:date="2013-02-17T16:29:00Z"/>
        </w:rPr>
      </w:pPr>
      <w:ins w:id="5009" w:author="Aleksander Hansen" w:date="2013-02-17T16:29:00Z">
        <w:r>
          <w:t>14.2 Consider a stock with an expected return of 10% per annum and volatility of 24% per annum. If the stock prices exhibits the lognormal property, what is, respectively, (</w:t>
        </w:r>
        <w:proofErr w:type="spellStart"/>
        <w:r>
          <w:t>i</w:t>
        </w:r>
        <w:proofErr w:type="spellEnd"/>
        <w:r>
          <w:t>) the mean rate of return (continuously compounded) per annum and (ii) the standard deviation of the rate of return over an entire ten (10) year period?</w:t>
        </w:r>
      </w:ins>
    </w:p>
    <w:p w14:paraId="14DE27F9" w14:textId="77777777" w:rsidR="00BA6432" w:rsidRDefault="00BA6432" w:rsidP="00BA6432">
      <w:pPr>
        <w:pStyle w:val="Paragraph"/>
        <w:spacing w:before="0" w:after="0" w:line="240" w:lineRule="auto"/>
        <w:rPr>
          <w:ins w:id="5010" w:author="Aleksander Hansen" w:date="2013-02-17T16:29:00Z"/>
        </w:rPr>
      </w:pPr>
    </w:p>
    <w:p w14:paraId="29B0421E" w14:textId="77777777" w:rsidR="00BA6432" w:rsidRDefault="00BA6432" w:rsidP="00BA6432">
      <w:pPr>
        <w:pStyle w:val="Paragraph"/>
        <w:numPr>
          <w:ilvl w:val="0"/>
          <w:numId w:val="56"/>
        </w:numPr>
        <w:spacing w:before="0" w:after="0" w:line="240" w:lineRule="auto"/>
        <w:rPr>
          <w:ins w:id="5011" w:author="Aleksander Hansen" w:date="2013-02-17T16:29:00Z"/>
        </w:rPr>
      </w:pPr>
      <w:ins w:id="5012" w:author="Aleksander Hansen" w:date="2013-02-17T16:29:00Z">
        <w:r>
          <w:t>7.12% mean and 2.40% standard deviation</w:t>
        </w:r>
      </w:ins>
    </w:p>
    <w:p w14:paraId="69E53763" w14:textId="77777777" w:rsidR="00BA6432" w:rsidRDefault="00BA6432" w:rsidP="00BA6432">
      <w:pPr>
        <w:pStyle w:val="Paragraph"/>
        <w:numPr>
          <w:ilvl w:val="0"/>
          <w:numId w:val="56"/>
        </w:numPr>
        <w:spacing w:before="0" w:after="0" w:line="240" w:lineRule="auto"/>
        <w:rPr>
          <w:ins w:id="5013" w:author="Aleksander Hansen" w:date="2013-02-17T16:29:00Z"/>
        </w:rPr>
      </w:pPr>
      <w:ins w:id="5014" w:author="Aleksander Hansen" w:date="2013-02-17T16:29:00Z">
        <w:r>
          <w:t>7.12% mean and 7.59% standard deviation</w:t>
        </w:r>
      </w:ins>
    </w:p>
    <w:p w14:paraId="52F578FD" w14:textId="77777777" w:rsidR="00BA6432" w:rsidRDefault="00BA6432">
      <w:pPr>
        <w:pStyle w:val="Paragraph"/>
        <w:numPr>
          <w:ilvl w:val="0"/>
          <w:numId w:val="56"/>
        </w:numPr>
        <w:spacing w:before="0" w:after="0" w:line="240" w:lineRule="auto"/>
        <w:rPr>
          <w:ins w:id="5015" w:author="Aleksander Hansen" w:date="2013-02-17T16:29:00Z"/>
        </w:rPr>
        <w:pPrChange w:id="5016" w:author="Aleksander Hansen" w:date="2013-02-17T16:29:00Z">
          <w:pPr/>
        </w:pPrChange>
      </w:pPr>
      <w:ins w:id="5017" w:author="Aleksander Hansen" w:date="2013-02-17T16:29:00Z">
        <w:r>
          <w:t>10.0% mean and 7.59% standard</w:t>
        </w:r>
      </w:ins>
    </w:p>
    <w:p w14:paraId="66FF1B38" w14:textId="77777777" w:rsidR="002D2B73" w:rsidRDefault="00BA6432">
      <w:pPr>
        <w:pStyle w:val="Paragraph"/>
        <w:numPr>
          <w:ilvl w:val="0"/>
          <w:numId w:val="56"/>
        </w:numPr>
        <w:spacing w:before="0" w:after="0" w:line="240" w:lineRule="auto"/>
        <w:rPr>
          <w:ins w:id="5018" w:author="Aleksander Hansen" w:date="2013-02-17T16:32:00Z"/>
        </w:rPr>
        <w:pPrChange w:id="5019" w:author="Aleksander Hansen" w:date="2013-02-17T16:29:00Z">
          <w:pPr/>
        </w:pPrChange>
      </w:pPr>
      <w:ins w:id="5020" w:author="Aleksander Hansen" w:date="2013-02-17T16:29:00Z">
        <w:r>
          <w:t xml:space="preserve">10.0% mean and 24.0% standard </w:t>
        </w:r>
      </w:ins>
    </w:p>
    <w:p w14:paraId="32EBAB52" w14:textId="77777777" w:rsidR="002D2B73" w:rsidRDefault="002D2B73" w:rsidP="002D2B73">
      <w:pPr>
        <w:pStyle w:val="Paragraph"/>
        <w:spacing w:before="0" w:after="0" w:line="240" w:lineRule="auto"/>
        <w:rPr>
          <w:ins w:id="5021" w:author="Aleksander Hansen" w:date="2013-02-17T16:32:00Z"/>
        </w:rPr>
      </w:pPr>
    </w:p>
    <w:p w14:paraId="75C158A5" w14:textId="0F32D468" w:rsidR="002D2B73" w:rsidRDefault="002D2B73" w:rsidP="002D2B73">
      <w:pPr>
        <w:pStyle w:val="Paragraph"/>
        <w:spacing w:before="0" w:after="0" w:line="240" w:lineRule="auto"/>
        <w:rPr>
          <w:ins w:id="5022" w:author="Aleksander Hansen" w:date="2013-02-17T16:32:00Z"/>
        </w:rPr>
      </w:pPr>
      <w:ins w:id="5023" w:author="Aleksander Hansen" w:date="2013-02-17T16:32:00Z">
        <w:r>
          <w:t>14.3 Each of the following is an underlying assumption of the basic Black-Scholes option-pricing model EXCEPT:</w:t>
        </w:r>
      </w:ins>
    </w:p>
    <w:p w14:paraId="1572AB2E" w14:textId="77777777" w:rsidR="002D2B73" w:rsidRDefault="002D2B73" w:rsidP="002D2B73">
      <w:pPr>
        <w:pStyle w:val="Paragraph"/>
        <w:spacing w:before="0" w:after="0" w:line="240" w:lineRule="auto"/>
        <w:rPr>
          <w:ins w:id="5024" w:author="Aleksander Hansen" w:date="2013-02-17T16:32:00Z"/>
        </w:rPr>
      </w:pPr>
    </w:p>
    <w:p w14:paraId="6B1DB34A" w14:textId="77777777" w:rsidR="002D2B73" w:rsidRDefault="002D2B73" w:rsidP="002D2B73">
      <w:pPr>
        <w:pStyle w:val="Paragraph"/>
        <w:numPr>
          <w:ilvl w:val="0"/>
          <w:numId w:val="57"/>
        </w:numPr>
        <w:spacing w:before="0" w:after="0" w:line="240" w:lineRule="auto"/>
        <w:rPr>
          <w:ins w:id="5025" w:author="Aleksander Hansen" w:date="2013-02-17T16:32:00Z"/>
        </w:rPr>
      </w:pPr>
      <w:ins w:id="5026" w:author="Aleksander Hansen" w:date="2013-02-17T16:32:00Z">
        <w:r>
          <w:t>The stock price follows a geometric Brownian motion (GBM) which is a continuous process without jumps</w:t>
        </w:r>
      </w:ins>
    </w:p>
    <w:p w14:paraId="6D7404D5" w14:textId="77777777" w:rsidR="002D2B73" w:rsidRDefault="002D2B73" w:rsidP="002D2B73">
      <w:pPr>
        <w:pStyle w:val="Paragraph"/>
        <w:numPr>
          <w:ilvl w:val="0"/>
          <w:numId w:val="57"/>
        </w:numPr>
        <w:spacing w:before="0" w:after="0" w:line="240" w:lineRule="auto"/>
        <w:rPr>
          <w:ins w:id="5027" w:author="Aleksander Hansen" w:date="2013-02-17T16:32:00Z"/>
        </w:rPr>
      </w:pPr>
      <w:ins w:id="5028" w:author="Aleksander Hansen" w:date="2013-02-17T16:32:00Z">
        <w:r>
          <w:t>The continuously compounded rate of return on the stock is normally distributed, such that the distribution of the future stock price is lognormal</w:t>
        </w:r>
      </w:ins>
    </w:p>
    <w:p w14:paraId="16EA4F66" w14:textId="77777777" w:rsidR="002D2B73" w:rsidRDefault="002D2B73" w:rsidP="002D2B73">
      <w:pPr>
        <w:pStyle w:val="Paragraph"/>
        <w:numPr>
          <w:ilvl w:val="0"/>
          <w:numId w:val="57"/>
        </w:numPr>
        <w:spacing w:before="0" w:after="0" w:line="240" w:lineRule="auto"/>
        <w:rPr>
          <w:ins w:id="5029" w:author="Aleksander Hansen" w:date="2013-02-17T16:32:00Z"/>
        </w:rPr>
      </w:pPr>
      <w:ins w:id="5030" w:author="Aleksander Hansen" w:date="2013-02-17T16:32:00Z">
        <w:r>
          <w:t>The expected rate of return on the stock (mu) and volatility (sigma) are constant</w:t>
        </w:r>
      </w:ins>
    </w:p>
    <w:p w14:paraId="35F4C4D0" w14:textId="77777777" w:rsidR="002D2B73" w:rsidRDefault="002D2B73" w:rsidP="002D2B73">
      <w:pPr>
        <w:pStyle w:val="Paragraph"/>
        <w:numPr>
          <w:ilvl w:val="0"/>
          <w:numId w:val="57"/>
        </w:numPr>
        <w:spacing w:before="0" w:after="0" w:line="240" w:lineRule="auto"/>
        <w:rPr>
          <w:ins w:id="5031" w:author="Aleksander Hansen" w:date="2013-02-17T16:32:00Z"/>
        </w:rPr>
      </w:pPr>
      <w:ins w:id="5032" w:author="Aleksander Hansen" w:date="2013-02-17T16:32:00Z">
        <w:r>
          <w:t>The expected real-world (risky) rate of return on the stock is known and the value of the option is an increasing function of this rate of return</w:t>
        </w:r>
      </w:ins>
    </w:p>
    <w:p w14:paraId="0A2F215A" w14:textId="77777777" w:rsidR="002D2B73" w:rsidRDefault="002D2B73" w:rsidP="002D2B73">
      <w:pPr>
        <w:pStyle w:val="Paragraph"/>
        <w:spacing w:before="0" w:after="0" w:line="240" w:lineRule="auto"/>
        <w:rPr>
          <w:ins w:id="5033" w:author="Aleksander Hansen" w:date="2013-02-17T16:32:00Z"/>
        </w:rPr>
      </w:pPr>
    </w:p>
    <w:p w14:paraId="77A6925A" w14:textId="77777777" w:rsidR="002D2B73" w:rsidRDefault="002D2B73" w:rsidP="002D2B73">
      <w:pPr>
        <w:pStyle w:val="Paragraph"/>
        <w:spacing w:before="0" w:after="0" w:line="240" w:lineRule="auto"/>
        <w:rPr>
          <w:ins w:id="5034" w:author="Aleksander Hansen" w:date="2013-02-17T16:36:00Z"/>
        </w:rPr>
      </w:pPr>
      <w:ins w:id="5035" w:author="Aleksander Hansen" w:date="2013-02-17T16:32:00Z">
        <w:r>
          <w:t xml:space="preserve">14.4 </w:t>
        </w:r>
      </w:ins>
      <w:ins w:id="5036" w:author="Aleksander Hansen" w:date="2013-02-17T16:36:00Z">
        <w:r>
          <w:t xml:space="preserve">In the absence of dividends, Hull shows that an American-style call option should never be exercised early. However, if the American-style </w:t>
        </w:r>
        <w:proofErr w:type="gramStart"/>
        <w:r>
          <w:t>call</w:t>
        </w:r>
        <w:proofErr w:type="gramEnd"/>
        <w:r>
          <w:t xml:space="preserve"> option instead does pay dividends, which of the following is true?</w:t>
        </w:r>
      </w:ins>
    </w:p>
    <w:p w14:paraId="4C498D57" w14:textId="77777777" w:rsidR="002D2B73" w:rsidRDefault="002D2B73" w:rsidP="002D2B73">
      <w:pPr>
        <w:pStyle w:val="Paragraph"/>
        <w:spacing w:before="0" w:after="0" w:line="240" w:lineRule="auto"/>
        <w:rPr>
          <w:ins w:id="5037" w:author="Aleksander Hansen" w:date="2013-02-17T16:36:00Z"/>
        </w:rPr>
      </w:pPr>
    </w:p>
    <w:p w14:paraId="3CC02C2E" w14:textId="77777777" w:rsidR="002D2B73" w:rsidRDefault="002D2B73" w:rsidP="002D2B73">
      <w:pPr>
        <w:pStyle w:val="Paragraph"/>
        <w:numPr>
          <w:ilvl w:val="0"/>
          <w:numId w:val="59"/>
        </w:numPr>
        <w:spacing w:before="0" w:after="0" w:line="240" w:lineRule="auto"/>
        <w:rPr>
          <w:ins w:id="5038" w:author="Aleksander Hansen" w:date="2013-02-17T16:36:00Z"/>
        </w:rPr>
      </w:pPr>
      <w:ins w:id="5039" w:author="Aleksander Hansen" w:date="2013-02-17T16:36:00Z">
        <w:r>
          <w:t>It is still never optimal to early exercise an American call option</w:t>
        </w:r>
      </w:ins>
    </w:p>
    <w:p w14:paraId="336BB7EE" w14:textId="77777777" w:rsidR="002D2B73" w:rsidRDefault="002D2B73" w:rsidP="002D2B73">
      <w:pPr>
        <w:pStyle w:val="Paragraph"/>
        <w:numPr>
          <w:ilvl w:val="0"/>
          <w:numId w:val="59"/>
        </w:numPr>
        <w:spacing w:before="0" w:after="0" w:line="240" w:lineRule="auto"/>
        <w:rPr>
          <w:ins w:id="5040" w:author="Aleksander Hansen" w:date="2013-02-17T16:36:00Z"/>
        </w:rPr>
      </w:pPr>
      <w:ins w:id="5041" w:author="Aleksander Hansen" w:date="2013-02-17T16:36:00Z">
        <w:r>
          <w:t>It may be optimal to early exercise an American call option immediately after the ex-dividend date</w:t>
        </w:r>
      </w:ins>
    </w:p>
    <w:p w14:paraId="467BE96C" w14:textId="77777777" w:rsidR="002D2B73" w:rsidRDefault="002D2B73" w:rsidP="002D2B73">
      <w:pPr>
        <w:pStyle w:val="Paragraph"/>
        <w:numPr>
          <w:ilvl w:val="0"/>
          <w:numId w:val="59"/>
        </w:numPr>
        <w:spacing w:before="0" w:after="0" w:line="240" w:lineRule="auto"/>
        <w:rPr>
          <w:ins w:id="5042" w:author="Aleksander Hansen" w:date="2013-02-17T16:36:00Z"/>
        </w:rPr>
      </w:pPr>
      <w:ins w:id="5043" w:author="Aleksander Hansen" w:date="2013-02-17T16:36:00Z">
        <w:r>
          <w:t>It may be optimal to early exercise an American call option immediately before the ex-dividend date</w:t>
        </w:r>
      </w:ins>
    </w:p>
    <w:p w14:paraId="709F2904" w14:textId="4383A42D" w:rsidR="001E7AA1" w:rsidRPr="00BA6432" w:rsidRDefault="002D2B73">
      <w:pPr>
        <w:pStyle w:val="Paragraph"/>
        <w:numPr>
          <w:ilvl w:val="0"/>
          <w:numId w:val="59"/>
        </w:numPr>
        <w:spacing w:before="0" w:after="0" w:line="240" w:lineRule="auto"/>
        <w:rPr>
          <w:ins w:id="5044" w:author="Aleksander Hansen" w:date="2013-02-17T14:16:00Z"/>
          <w:rPrChange w:id="5045" w:author="Aleksander Hansen" w:date="2013-02-17T16:27:00Z">
            <w:rPr>
              <w:ins w:id="5046" w:author="Aleksander Hansen" w:date="2013-02-17T14:16:00Z"/>
              <w:rFonts w:ascii="Trebuchet MS" w:eastAsiaTheme="majorEastAsia" w:hAnsi="Trebuchet MS" w:cstheme="majorBidi"/>
              <w:b/>
              <w:bCs/>
            </w:rPr>
          </w:rPrChange>
        </w:rPr>
        <w:pPrChange w:id="5047" w:author="Aleksander Hansen" w:date="2013-02-17T16:32:00Z">
          <w:pPr/>
        </w:pPrChange>
      </w:pPr>
      <w:ins w:id="5048" w:author="Aleksander Hansen" w:date="2013-02-17T16:36:00Z">
        <w:r>
          <w:t>It is always optimal to early exercise an American call option immediately before the ex-dividend date</w:t>
        </w:r>
      </w:ins>
      <w:ins w:id="5049" w:author="Aleksander Hansen" w:date="2013-02-17T14:16:00Z">
        <w:r w:rsidR="001E7AA1">
          <w:br w:type="page"/>
        </w:r>
      </w:ins>
    </w:p>
    <w:p w14:paraId="1C6D9453" w14:textId="731F151C" w:rsidR="001E7AA1" w:rsidRDefault="001E7AA1">
      <w:pPr>
        <w:pStyle w:val="Heading3SubGTNI"/>
        <w:rPr>
          <w:ins w:id="5050" w:author="Aleksander Hansen" w:date="2013-02-17T14:16:00Z"/>
        </w:rPr>
        <w:pPrChange w:id="5051" w:author="Aleksander Hansen" w:date="2013-02-17T14:16:00Z">
          <w:pPr>
            <w:pStyle w:val="Paragraph"/>
          </w:pPr>
        </w:pPrChange>
      </w:pPr>
      <w:bookmarkStart w:id="5052" w:name="_Toc223340304"/>
      <w:ins w:id="5053" w:author="Aleksander Hansen" w:date="2013-02-17T14:16:00Z">
        <w:r>
          <w:t>Answers</w:t>
        </w:r>
        <w:bookmarkEnd w:id="5052"/>
      </w:ins>
    </w:p>
    <w:p w14:paraId="660F85CA" w14:textId="77777777" w:rsidR="00BA6432" w:rsidRDefault="00BA6432">
      <w:pPr>
        <w:rPr>
          <w:ins w:id="5054" w:author="Aleksander Hansen" w:date="2013-02-17T16:28:00Z"/>
        </w:rPr>
      </w:pPr>
    </w:p>
    <w:p w14:paraId="7C8C8A38" w14:textId="3370B683" w:rsidR="00BA6432" w:rsidRPr="00BA6432" w:rsidRDefault="00BA6432" w:rsidP="00BA6432">
      <w:pPr>
        <w:pStyle w:val="Paragraph"/>
        <w:spacing w:before="0" w:after="0" w:line="240" w:lineRule="auto"/>
        <w:rPr>
          <w:ins w:id="5055" w:author="Aleksander Hansen" w:date="2013-02-17T16:28:00Z"/>
          <w:rPrChange w:id="5056" w:author="Aleksander Hansen" w:date="2013-02-17T16:28:00Z">
            <w:rPr>
              <w:ins w:id="5057" w:author="Aleksander Hansen" w:date="2013-02-17T16:28:00Z"/>
              <w:b/>
            </w:rPr>
          </w:rPrChange>
        </w:rPr>
      </w:pPr>
      <w:ins w:id="5058" w:author="Aleksander Hansen" w:date="2013-02-17T16:28:00Z">
        <w:r w:rsidRPr="00BA6432">
          <w:rPr>
            <w:rPrChange w:id="5059" w:author="Aleksander Hansen" w:date="2013-02-17T16:28:00Z">
              <w:rPr>
                <w:b/>
              </w:rPr>
            </w:rPrChange>
          </w:rPr>
          <w:t xml:space="preserve">14.1 B. I., II. </w:t>
        </w:r>
        <w:proofErr w:type="gramStart"/>
        <w:r w:rsidRPr="00BA6432">
          <w:rPr>
            <w:rPrChange w:id="5060" w:author="Aleksander Hansen" w:date="2013-02-17T16:28:00Z">
              <w:rPr>
                <w:b/>
              </w:rPr>
            </w:rPrChange>
          </w:rPr>
          <w:t>and</w:t>
        </w:r>
        <w:proofErr w:type="gramEnd"/>
        <w:r w:rsidRPr="00BA6432">
          <w:rPr>
            <w:rPrChange w:id="5061" w:author="Aleksander Hansen" w:date="2013-02-17T16:28:00Z">
              <w:rPr>
                <w:b/>
              </w:rPr>
            </w:rPrChange>
          </w:rPr>
          <w:t xml:space="preserve"> V.</w:t>
        </w:r>
      </w:ins>
    </w:p>
    <w:p w14:paraId="369F7F81" w14:textId="77777777" w:rsidR="00BA6432" w:rsidRDefault="00BA6432" w:rsidP="00BA6432">
      <w:pPr>
        <w:pStyle w:val="Paragraph"/>
        <w:spacing w:before="0" w:after="0" w:line="240" w:lineRule="auto"/>
        <w:rPr>
          <w:ins w:id="5062" w:author="Aleksander Hansen" w:date="2013-02-17T16:28:00Z"/>
        </w:rPr>
      </w:pPr>
      <w:ins w:id="5063" w:author="Aleksander Hansen" w:date="2013-02-17T16:28:00Z">
        <w:r>
          <w:t xml:space="preserve">In regard to (I), this is the essential property. If x is normal, then y = </w:t>
        </w:r>
        <w:proofErr w:type="gramStart"/>
        <w:r>
          <w:t>exp(</w:t>
        </w:r>
        <w:proofErr w:type="gramEnd"/>
        <w:r>
          <w:t>x) is lognormal; in this case r(0,t) = LN[S(t)/S(0)] is normal such that exp(LN[S(t)/S(0)]) = S(t)/S(0) is lognormal.</w:t>
        </w:r>
      </w:ins>
    </w:p>
    <w:p w14:paraId="1FEB46C4" w14:textId="77777777" w:rsidR="00BA6432" w:rsidRDefault="00BA6432" w:rsidP="00BA6432">
      <w:pPr>
        <w:pStyle w:val="Paragraph"/>
        <w:spacing w:before="0" w:after="0" w:line="240" w:lineRule="auto"/>
        <w:rPr>
          <w:ins w:id="5064" w:author="Aleksander Hansen" w:date="2013-02-17T16:28:00Z"/>
        </w:rPr>
      </w:pPr>
      <w:ins w:id="5065" w:author="Aleksander Hansen" w:date="2013-02-17T16:28:00Z">
        <w:r>
          <w:t xml:space="preserve">In regard to the others: the sum of </w:t>
        </w:r>
        <w:proofErr w:type="spellStart"/>
        <w:r>
          <w:t>normals</w:t>
        </w:r>
        <w:proofErr w:type="spellEnd"/>
        <w:r>
          <w:t xml:space="preserve"> is normal (summation stability!) but the product of </w:t>
        </w:r>
        <w:proofErr w:type="spellStart"/>
        <w:r>
          <w:t>normals</w:t>
        </w:r>
        <w:proofErr w:type="spellEnd"/>
        <w:r>
          <w:t xml:space="preserve"> is not</w:t>
        </w:r>
        <w:proofErr w:type="gramStart"/>
        <w:r>
          <w:t>;</w:t>
        </w:r>
        <w:proofErr w:type="gramEnd"/>
      </w:ins>
    </w:p>
    <w:p w14:paraId="20068AF2" w14:textId="77777777" w:rsidR="00BA6432" w:rsidRDefault="00BA6432" w:rsidP="00BA6432">
      <w:pPr>
        <w:pStyle w:val="Paragraph"/>
        <w:spacing w:before="0" w:after="0" w:line="240" w:lineRule="auto"/>
        <w:rPr>
          <w:ins w:id="5066" w:author="Aleksander Hansen" w:date="2013-02-17T16:28:00Z"/>
        </w:rPr>
      </w:pPr>
      <w:proofErr w:type="gramStart"/>
      <w:ins w:id="5067" w:author="Aleksander Hansen" w:date="2013-02-17T16:28:00Z">
        <w:r>
          <w:t>and</w:t>
        </w:r>
        <w:proofErr w:type="gramEnd"/>
        <w:r>
          <w:t xml:space="preserve"> the product of </w:t>
        </w:r>
        <w:proofErr w:type="spellStart"/>
        <w:r>
          <w:t>lognormals</w:t>
        </w:r>
        <w:proofErr w:type="spellEnd"/>
        <w:r>
          <w:t xml:space="preserve"> is lognormal but the sum is not.</w:t>
        </w:r>
      </w:ins>
    </w:p>
    <w:p w14:paraId="7867FD84" w14:textId="77777777" w:rsidR="002D2B73" w:rsidRDefault="002D2B73">
      <w:pPr>
        <w:rPr>
          <w:ins w:id="5068" w:author="Aleksander Hansen" w:date="2013-02-17T16:30:00Z"/>
        </w:rPr>
      </w:pPr>
    </w:p>
    <w:p w14:paraId="487598CE" w14:textId="448605FD" w:rsidR="002D2B73" w:rsidRPr="002D2B73" w:rsidRDefault="002D2B73" w:rsidP="002D2B73">
      <w:pPr>
        <w:pStyle w:val="Paragraph"/>
        <w:spacing w:before="0" w:after="0" w:line="240" w:lineRule="auto"/>
        <w:rPr>
          <w:ins w:id="5069" w:author="Aleksander Hansen" w:date="2013-02-17T16:30:00Z"/>
          <w:rPrChange w:id="5070" w:author="Aleksander Hansen" w:date="2013-02-17T16:30:00Z">
            <w:rPr>
              <w:ins w:id="5071" w:author="Aleksander Hansen" w:date="2013-02-17T16:30:00Z"/>
              <w:b/>
            </w:rPr>
          </w:rPrChange>
        </w:rPr>
      </w:pPr>
      <w:ins w:id="5072" w:author="Aleksander Hansen" w:date="2013-02-17T16:30:00Z">
        <w:r>
          <w:t>14.2</w:t>
        </w:r>
      </w:ins>
      <w:ins w:id="5073" w:author="Aleksander Hansen" w:date="2013-02-17T16:31:00Z">
        <w:r>
          <w:t xml:space="preserve"> </w:t>
        </w:r>
      </w:ins>
      <w:ins w:id="5074" w:author="Aleksander Hansen" w:date="2013-02-17T16:30:00Z">
        <w:r w:rsidRPr="002D2B73">
          <w:rPr>
            <w:rPrChange w:id="5075" w:author="Aleksander Hansen" w:date="2013-02-17T16:30:00Z">
              <w:rPr>
                <w:b/>
              </w:rPr>
            </w:rPrChange>
          </w:rPr>
          <w:t>B. 7.12% mean and 7.59% standard deviation</w:t>
        </w:r>
      </w:ins>
    </w:p>
    <w:p w14:paraId="6273E762" w14:textId="77777777" w:rsidR="002D2B73" w:rsidRDefault="002D2B73" w:rsidP="002D2B73">
      <w:pPr>
        <w:pStyle w:val="Paragraph"/>
        <w:spacing w:before="0" w:after="0" w:line="240" w:lineRule="auto"/>
        <w:rPr>
          <w:ins w:id="5076" w:author="Aleksander Hansen" w:date="2013-02-17T16:30:00Z"/>
        </w:rPr>
      </w:pPr>
      <w:ins w:id="5077" w:author="Aleksander Hansen" w:date="2013-02-17T16:30:00Z">
        <w:r>
          <w:t>Mean rate of return (mu) = 10% - 24%^2/2 = 7.12% per annum;</w:t>
        </w:r>
      </w:ins>
    </w:p>
    <w:p w14:paraId="13807E8F" w14:textId="77777777" w:rsidR="002D2B73" w:rsidRDefault="002D2B73" w:rsidP="002D2B73">
      <w:pPr>
        <w:pStyle w:val="Paragraph"/>
        <w:spacing w:before="0" w:after="0" w:line="240" w:lineRule="auto"/>
        <w:rPr>
          <w:ins w:id="5078" w:author="Aleksander Hansen" w:date="2013-02-17T16:31:00Z"/>
        </w:rPr>
      </w:pPr>
      <w:ins w:id="5079" w:author="Aleksander Hansen" w:date="2013-02-17T16:30:00Z">
        <w:r>
          <w:t>Standard deviation = 24%/</w:t>
        </w:r>
        <w:proofErr w:type="gramStart"/>
        <w:r>
          <w:t>SQRT(</w:t>
        </w:r>
        <w:proofErr w:type="gramEnd"/>
        <w:r>
          <w:t>10) = 7.59% per annum</w:t>
        </w:r>
      </w:ins>
    </w:p>
    <w:p w14:paraId="2848FCA9" w14:textId="77777777" w:rsidR="002D2B73" w:rsidRDefault="002D2B73" w:rsidP="002D2B73">
      <w:pPr>
        <w:pStyle w:val="Paragraph"/>
        <w:spacing w:before="0" w:after="0" w:line="240" w:lineRule="auto"/>
        <w:rPr>
          <w:ins w:id="5080" w:author="Aleksander Hansen" w:date="2013-02-17T16:31:00Z"/>
        </w:rPr>
      </w:pPr>
    </w:p>
    <w:p w14:paraId="5E285F2E" w14:textId="77777777" w:rsidR="005E05A7" w:rsidRDefault="002D2B73" w:rsidP="002D2B73">
      <w:pPr>
        <w:pStyle w:val="Paragraph"/>
        <w:spacing w:before="0" w:after="0" w:line="240" w:lineRule="auto"/>
        <w:rPr>
          <w:ins w:id="5081" w:author="Aleksander Hansen" w:date="2013-02-17T16:37:00Z"/>
        </w:rPr>
      </w:pPr>
      <w:ins w:id="5082" w:author="Aleksander Hansen" w:date="2013-02-17T16:33:00Z">
        <w:r>
          <w:t xml:space="preserve">14.3 </w:t>
        </w:r>
        <w:r w:rsidRPr="002D2B73">
          <w:rPr>
            <w:rPrChange w:id="5083" w:author="Aleksander Hansen" w:date="2013-02-17T16:33:00Z">
              <w:rPr>
                <w:b/>
              </w:rPr>
            </w:rPrChange>
          </w:rPr>
          <w:t xml:space="preserve">D. False. </w:t>
        </w:r>
      </w:ins>
    </w:p>
    <w:p w14:paraId="48DF40F0" w14:textId="4DD83E1A" w:rsidR="002D2B73" w:rsidRPr="002D2B73" w:rsidRDefault="002D2B73" w:rsidP="002D2B73">
      <w:pPr>
        <w:pStyle w:val="Paragraph"/>
        <w:spacing w:before="0" w:after="0" w:line="240" w:lineRule="auto"/>
        <w:rPr>
          <w:ins w:id="5084" w:author="Aleksander Hansen" w:date="2013-02-17T16:33:00Z"/>
        </w:rPr>
      </w:pPr>
      <w:ins w:id="5085" w:author="Aleksander Hansen" w:date="2013-02-17T16:33:00Z">
        <w:r w:rsidRPr="002D2B73">
          <w:t>While the drift rate (%) is assumed constant, per the risk-neutral valuation, we let drift rate equal the riskless rate. The real-world rate of return is not required, is not an input in the Black-Scholes, and as Hull explains, is not an increasing function of the option (as a higher implied discount rate offsets the higher expected growth rate).</w:t>
        </w:r>
      </w:ins>
    </w:p>
    <w:p w14:paraId="062D9623" w14:textId="7591169B" w:rsidR="002D2B73" w:rsidRDefault="005E05A7" w:rsidP="002D2B73">
      <w:pPr>
        <w:pStyle w:val="Paragraph"/>
        <w:spacing w:before="0" w:after="0" w:line="240" w:lineRule="auto"/>
        <w:rPr>
          <w:ins w:id="5086" w:author="Aleksander Hansen" w:date="2013-02-17T16:34:00Z"/>
        </w:rPr>
      </w:pPr>
      <w:ins w:id="5087" w:author="Aleksander Hansen" w:date="2013-02-17T16:33:00Z">
        <w:r>
          <w:t>I</w:t>
        </w:r>
        <w:r w:rsidR="002D2B73">
          <w:t>n regard to (A), (B) and (C), EACH is TRUE as a key assumption underlying the Black-Scholes OPM.</w:t>
        </w:r>
      </w:ins>
    </w:p>
    <w:p w14:paraId="2EF920FB" w14:textId="77777777" w:rsidR="002D2B73" w:rsidRDefault="002D2B73" w:rsidP="002D2B73">
      <w:pPr>
        <w:pStyle w:val="Paragraph"/>
        <w:spacing w:before="0" w:after="0" w:line="240" w:lineRule="auto"/>
        <w:rPr>
          <w:ins w:id="5088" w:author="Aleksander Hansen" w:date="2013-02-17T16:34:00Z"/>
        </w:rPr>
      </w:pPr>
    </w:p>
    <w:p w14:paraId="5A1D421A" w14:textId="77777777" w:rsidR="005E05A7" w:rsidRDefault="002D2B73" w:rsidP="005E05A7">
      <w:pPr>
        <w:pStyle w:val="Paragraph"/>
        <w:spacing w:before="0" w:after="0" w:line="240" w:lineRule="auto"/>
        <w:rPr>
          <w:ins w:id="5089" w:author="Aleksander Hansen" w:date="2013-02-17T16:37:00Z"/>
        </w:rPr>
      </w:pPr>
      <w:ins w:id="5090" w:author="Aleksander Hansen" w:date="2013-02-17T16:34:00Z">
        <w:r>
          <w:t>14.4</w:t>
        </w:r>
      </w:ins>
      <w:ins w:id="5091" w:author="Aleksander Hansen" w:date="2013-02-17T16:36:00Z">
        <w:r w:rsidR="005E05A7" w:rsidRPr="007A3CE1">
          <w:rPr>
            <w:b/>
          </w:rPr>
          <w:t xml:space="preserve"> </w:t>
        </w:r>
        <w:r w:rsidR="005E05A7" w:rsidRPr="005E05A7">
          <w:rPr>
            <w:rPrChange w:id="5092" w:author="Aleksander Hansen" w:date="2013-02-17T16:37:00Z">
              <w:rPr>
                <w:b/>
              </w:rPr>
            </w:rPrChange>
          </w:rPr>
          <w:t xml:space="preserve">C. </w:t>
        </w:r>
      </w:ins>
    </w:p>
    <w:p w14:paraId="00E0EE94" w14:textId="2F7DBAC9" w:rsidR="005E05A7" w:rsidRPr="007A3CE1" w:rsidRDefault="005E05A7" w:rsidP="005E05A7">
      <w:pPr>
        <w:pStyle w:val="Paragraph"/>
        <w:spacing w:before="0" w:after="0" w:line="240" w:lineRule="auto"/>
        <w:rPr>
          <w:ins w:id="5093" w:author="Aleksander Hansen" w:date="2013-02-17T16:36:00Z"/>
          <w:b/>
        </w:rPr>
      </w:pPr>
      <w:ins w:id="5094" w:author="Aleksander Hansen" w:date="2013-02-17T16:36:00Z">
        <w:r w:rsidRPr="005E05A7">
          <w:rPr>
            <w:rPrChange w:id="5095" w:author="Aleksander Hansen" w:date="2013-02-17T16:37:00Z">
              <w:rPr>
                <w:b/>
              </w:rPr>
            </w:rPrChange>
          </w:rPr>
          <w:t>It may be optimal to early exercise an American call option immediately before the ex-dividend date</w:t>
        </w:r>
      </w:ins>
    </w:p>
    <w:p w14:paraId="502D5F55" w14:textId="77777777" w:rsidR="005E05A7" w:rsidRDefault="005E05A7" w:rsidP="005E05A7">
      <w:pPr>
        <w:pStyle w:val="Paragraph"/>
        <w:spacing w:before="0" w:after="0" w:line="240" w:lineRule="auto"/>
        <w:rPr>
          <w:ins w:id="5096" w:author="Aleksander Hansen" w:date="2013-02-17T16:36:00Z"/>
        </w:rPr>
      </w:pPr>
      <w:ins w:id="5097" w:author="Aleksander Hansen" w:date="2013-02-17T16:36:00Z">
        <w:r>
          <w:t>It may be optimal if the dividend is large, but it will only be optimal immediately before the ex-dividend date.</w:t>
        </w:r>
      </w:ins>
    </w:p>
    <w:p w14:paraId="77AF293A" w14:textId="77777777" w:rsidR="005E05A7" w:rsidRDefault="005E05A7" w:rsidP="005E05A7">
      <w:pPr>
        <w:pStyle w:val="Paragraph"/>
        <w:spacing w:before="0" w:after="0" w:line="240" w:lineRule="auto"/>
        <w:rPr>
          <w:ins w:id="5098" w:author="Aleksander Hansen" w:date="2013-02-17T16:36:00Z"/>
        </w:rPr>
      </w:pPr>
      <w:ins w:id="5099" w:author="Aleksander Hansen" w:date="2013-02-17T16:36:00Z">
        <w:r>
          <w:t>(Note: the ex dividend date is the first date following the declaration of a dividend on which the buyer of a stock is not entitled to receive the next dividend payment)</w:t>
        </w:r>
      </w:ins>
    </w:p>
    <w:p w14:paraId="2673075E" w14:textId="544E4ED5" w:rsidR="002D2B73" w:rsidRDefault="002D2B73" w:rsidP="002D2B73">
      <w:pPr>
        <w:pStyle w:val="Paragraph"/>
        <w:spacing w:before="0" w:after="0" w:line="240" w:lineRule="auto"/>
        <w:rPr>
          <w:ins w:id="5100" w:author="Aleksander Hansen" w:date="2013-02-17T16:33:00Z"/>
        </w:rPr>
      </w:pPr>
    </w:p>
    <w:p w14:paraId="1311A4EE" w14:textId="77777777" w:rsidR="002D2B73" w:rsidRDefault="002D2B73" w:rsidP="002D2B73">
      <w:pPr>
        <w:pStyle w:val="Paragraph"/>
        <w:spacing w:before="0" w:after="0" w:line="240" w:lineRule="auto"/>
        <w:rPr>
          <w:ins w:id="5101" w:author="Aleksander Hansen" w:date="2013-02-17T16:30:00Z"/>
        </w:rPr>
      </w:pPr>
    </w:p>
    <w:p w14:paraId="0A79BEFF" w14:textId="77777777" w:rsidR="001E7AA1" w:rsidRDefault="001E7AA1">
      <w:pPr>
        <w:rPr>
          <w:ins w:id="5102" w:author="Aleksander Hansen" w:date="2013-02-17T14:16:00Z"/>
          <w:rFonts w:ascii="Trebuchet MS" w:eastAsiaTheme="majorEastAsia" w:hAnsi="Trebuchet MS" w:cstheme="majorBidi"/>
          <w:b/>
          <w:bCs/>
          <w:color w:val="000000" w:themeColor="text1"/>
        </w:rPr>
      </w:pPr>
      <w:ins w:id="5103" w:author="Aleksander Hansen" w:date="2013-02-17T14:16:00Z">
        <w:r>
          <w:br w:type="page"/>
        </w:r>
      </w:ins>
    </w:p>
    <w:p w14:paraId="6D6FBFD4" w14:textId="77777777" w:rsidR="00994066" w:rsidRDefault="00994066">
      <w:pPr>
        <w:pStyle w:val="Heading3SubGTNI"/>
        <w:rPr>
          <w:rFonts w:asciiTheme="majorHAnsi" w:hAnsiTheme="majorHAnsi"/>
          <w:color w:val="5B5B5B"/>
          <w:sz w:val="60"/>
          <w:szCs w:val="28"/>
          <w14:shadow w14:blurRad="50800" w14:dist="38100" w14:dir="2700000" w14:sx="100000" w14:sy="100000" w14:kx="0" w14:ky="0" w14:algn="tl">
            <w14:srgbClr w14:val="000000">
              <w14:alpha w14:val="60000"/>
            </w14:srgbClr>
          </w14:shadow>
        </w:rPr>
        <w:pPrChange w:id="5104" w:author="Aleksander Hansen" w:date="2013-02-17T14:16:00Z">
          <w:pPr>
            <w:pStyle w:val="Text"/>
          </w:pPr>
        </w:pPrChange>
      </w:pPr>
    </w:p>
    <w:p w14:paraId="419D3689" w14:textId="77777777" w:rsidR="00994066" w:rsidRPr="00E4605A" w:rsidRDefault="00994066" w:rsidP="00D661A7">
      <w:pPr>
        <w:pStyle w:val="Heading1"/>
      </w:pPr>
      <w:bookmarkStart w:id="5105" w:name="_Toc318025266"/>
      <w:bookmarkStart w:id="5106" w:name="_Toc223340305"/>
      <w:r w:rsidRPr="00E4605A">
        <w:t>Hull, Chapter 18: The Greek Letters</w:t>
      </w:r>
      <w:bookmarkEnd w:id="4945"/>
      <w:bookmarkEnd w:id="5105"/>
      <w:bookmarkEnd w:id="5106"/>
    </w:p>
    <w:p w14:paraId="7A5ADD50" w14:textId="40D53EA1" w:rsidR="00E67652" w:rsidRDefault="00E67652" w:rsidP="00994066">
      <w:pPr>
        <w:pStyle w:val="Paragraph"/>
      </w:pPr>
      <w:r w:rsidRPr="008568A7">
        <w:rPr>
          <w:noProof/>
          <w:lang w:bidi="ar-SA"/>
        </w:rPr>
        <mc:AlternateContent>
          <mc:Choice Requires="wps">
            <w:drawing>
              <wp:inline distT="0" distB="0" distL="0" distR="0" wp14:anchorId="4FD07DC7" wp14:editId="605244BA">
                <wp:extent cx="5772150" cy="4876800"/>
                <wp:effectExtent l="0" t="0" r="0" b="0"/>
                <wp:docPr id="15" name="Text Box 15"/>
                <wp:cNvGraphicFramePr/>
                <a:graphic xmlns:a="http://schemas.openxmlformats.org/drawingml/2006/main">
                  <a:graphicData uri="http://schemas.microsoft.com/office/word/2010/wordprocessingShape">
                    <wps:wsp>
                      <wps:cNvSpPr txBox="1"/>
                      <wps:spPr>
                        <a:xfrm>
                          <a:off x="0" y="0"/>
                          <a:ext cx="5772150" cy="48768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8D5453" w14:textId="77777777" w:rsidR="00BD0D89" w:rsidRPr="00E67652" w:rsidRDefault="00BD0D89" w:rsidP="00E67652">
                            <w:pPr>
                              <w:pStyle w:val="Text"/>
                              <w:rPr>
                                <w:b/>
                              </w:rPr>
                            </w:pPr>
                            <w:r w:rsidRPr="00E67652">
                              <w:rPr>
                                <w:b/>
                              </w:rPr>
                              <w:t>Learning Outcomes:</w:t>
                            </w:r>
                          </w:p>
                          <w:p w14:paraId="47F811A6" w14:textId="77777777" w:rsidR="00BD0D89" w:rsidRDefault="00BD0D89" w:rsidP="00E67652">
                            <w:pPr>
                              <w:pStyle w:val="Text"/>
                            </w:pPr>
                          </w:p>
                          <w:p w14:paraId="2DE8BBB6" w14:textId="77777777" w:rsidR="00BD0D89" w:rsidRPr="00E67652" w:rsidRDefault="00BD0D89" w:rsidP="00E67652">
                            <w:pPr>
                              <w:pStyle w:val="Text"/>
                            </w:pPr>
                            <w:r w:rsidRPr="00E67652">
                              <w:rPr>
                                <w:b/>
                              </w:rPr>
                              <w:t>Describe and assess</w:t>
                            </w:r>
                            <w:r w:rsidRPr="00E67652">
                              <w:t xml:space="preserve"> the risks associated with naked and covered option positions.</w:t>
                            </w:r>
                          </w:p>
                          <w:p w14:paraId="12C9E426" w14:textId="77777777" w:rsidR="00BD0D89" w:rsidRDefault="00BD0D89" w:rsidP="00E67652">
                            <w:pPr>
                              <w:pStyle w:val="Text"/>
                            </w:pPr>
                          </w:p>
                          <w:p w14:paraId="5475FA80" w14:textId="77777777" w:rsidR="00BD0D89" w:rsidRPr="00E67652" w:rsidRDefault="00BD0D89" w:rsidP="00E67652">
                            <w:pPr>
                              <w:pStyle w:val="Text"/>
                            </w:pPr>
                            <w:r w:rsidRPr="00E67652">
                              <w:rPr>
                                <w:b/>
                              </w:rPr>
                              <w:t>Explain</w:t>
                            </w:r>
                            <w:r w:rsidRPr="00E67652">
                              <w:t xml:space="preserve"> how naked and covered option positions generate a stop‐loss trading strategy.</w:t>
                            </w:r>
                          </w:p>
                          <w:p w14:paraId="66424D49" w14:textId="77777777" w:rsidR="00BD0D89" w:rsidRDefault="00BD0D89" w:rsidP="00E67652">
                            <w:pPr>
                              <w:pStyle w:val="Text"/>
                            </w:pPr>
                          </w:p>
                          <w:p w14:paraId="4D17E1FB" w14:textId="77777777" w:rsidR="00BD0D89" w:rsidRPr="00E67652" w:rsidRDefault="00BD0D89" w:rsidP="00E67652">
                            <w:pPr>
                              <w:pStyle w:val="Text"/>
                            </w:pPr>
                            <w:r w:rsidRPr="00E67652">
                              <w:rPr>
                                <w:b/>
                              </w:rPr>
                              <w:t>Describe</w:t>
                            </w:r>
                            <w:r w:rsidRPr="00E67652">
                              <w:t xml:space="preserve"> delta hedging for an option, forward, and futures contracts.</w:t>
                            </w:r>
                          </w:p>
                          <w:p w14:paraId="189BCE4D" w14:textId="77777777" w:rsidR="00BD0D89" w:rsidRDefault="00BD0D89" w:rsidP="00E67652">
                            <w:pPr>
                              <w:pStyle w:val="Text"/>
                            </w:pPr>
                          </w:p>
                          <w:p w14:paraId="28454016" w14:textId="77777777" w:rsidR="00BD0D89" w:rsidRPr="00E67652" w:rsidRDefault="00BD0D89" w:rsidP="00E67652">
                            <w:pPr>
                              <w:pStyle w:val="Text"/>
                            </w:pPr>
                            <w:r w:rsidRPr="00E67652">
                              <w:rPr>
                                <w:b/>
                              </w:rPr>
                              <w:t>Compute</w:t>
                            </w:r>
                            <w:r w:rsidRPr="00E67652">
                              <w:t xml:space="preserve"> delta for an option.</w:t>
                            </w:r>
                          </w:p>
                          <w:p w14:paraId="2C461F37" w14:textId="77777777" w:rsidR="00BD0D89" w:rsidRDefault="00BD0D89" w:rsidP="00E67652">
                            <w:pPr>
                              <w:pStyle w:val="Text"/>
                            </w:pPr>
                          </w:p>
                          <w:p w14:paraId="03B86709" w14:textId="77777777" w:rsidR="00BD0D89" w:rsidRPr="00E67652" w:rsidRDefault="00BD0D89" w:rsidP="00E67652">
                            <w:pPr>
                              <w:pStyle w:val="Text"/>
                            </w:pPr>
                            <w:r w:rsidRPr="00E67652">
                              <w:rPr>
                                <w:b/>
                              </w:rPr>
                              <w:t>Describe</w:t>
                            </w:r>
                            <w:r w:rsidRPr="00E67652">
                              <w:t xml:space="preserve"> the dynamic aspects of delta hedging.</w:t>
                            </w:r>
                          </w:p>
                          <w:p w14:paraId="19284026" w14:textId="77777777" w:rsidR="00BD0D89" w:rsidRDefault="00BD0D89" w:rsidP="00E67652">
                            <w:pPr>
                              <w:pStyle w:val="Text"/>
                            </w:pPr>
                          </w:p>
                          <w:p w14:paraId="54556BFB" w14:textId="77777777" w:rsidR="00BD0D89" w:rsidRPr="00E67652" w:rsidRDefault="00BD0D89" w:rsidP="00E67652">
                            <w:pPr>
                              <w:pStyle w:val="Text"/>
                            </w:pPr>
                            <w:r w:rsidRPr="00E67652">
                              <w:rPr>
                                <w:b/>
                              </w:rPr>
                              <w:t xml:space="preserve">Define </w:t>
                            </w:r>
                            <w:r w:rsidRPr="00E67652">
                              <w:t>the delta of a portfolio.</w:t>
                            </w:r>
                          </w:p>
                          <w:p w14:paraId="3831AA00" w14:textId="77777777" w:rsidR="00BD0D89" w:rsidRDefault="00BD0D89" w:rsidP="00E67652">
                            <w:pPr>
                              <w:pStyle w:val="Text"/>
                            </w:pPr>
                          </w:p>
                          <w:p w14:paraId="6C1C605C" w14:textId="77777777" w:rsidR="00BD0D89" w:rsidRPr="00E67652" w:rsidRDefault="00BD0D89" w:rsidP="00E67652">
                            <w:pPr>
                              <w:pStyle w:val="Text"/>
                            </w:pPr>
                            <w:r w:rsidRPr="00E67652">
                              <w:rPr>
                                <w:b/>
                              </w:rPr>
                              <w:t>Define and describe</w:t>
                            </w:r>
                            <w:r w:rsidRPr="00E67652">
                              <w:t xml:space="preserve"> theta, gamma, </w:t>
                            </w:r>
                            <w:proofErr w:type="gramStart"/>
                            <w:r w:rsidRPr="00E67652">
                              <w:t>vega</w:t>
                            </w:r>
                            <w:proofErr w:type="gramEnd"/>
                            <w:r w:rsidRPr="00E67652">
                              <w:t>, and rho for option positions.</w:t>
                            </w:r>
                          </w:p>
                          <w:p w14:paraId="6453A4AE" w14:textId="77777777" w:rsidR="00BD0D89" w:rsidRDefault="00BD0D89" w:rsidP="00E67652">
                            <w:pPr>
                              <w:pStyle w:val="Text"/>
                            </w:pPr>
                          </w:p>
                          <w:p w14:paraId="17A9A402" w14:textId="77777777" w:rsidR="00BD0D89" w:rsidRPr="00E67652" w:rsidRDefault="00BD0D89" w:rsidP="00E67652">
                            <w:pPr>
                              <w:pStyle w:val="Text"/>
                            </w:pPr>
                            <w:r w:rsidRPr="00E67652">
                              <w:rPr>
                                <w:b/>
                              </w:rPr>
                              <w:t>Explain</w:t>
                            </w:r>
                            <w:r w:rsidRPr="00E67652">
                              <w:t xml:space="preserve"> how to implement and maintain a gamma‐neutral position.</w:t>
                            </w:r>
                          </w:p>
                          <w:p w14:paraId="77E18984" w14:textId="77777777" w:rsidR="00BD0D89" w:rsidRDefault="00BD0D89" w:rsidP="00E67652">
                            <w:pPr>
                              <w:pStyle w:val="Text"/>
                            </w:pPr>
                          </w:p>
                          <w:p w14:paraId="62059A7F" w14:textId="77777777" w:rsidR="00BD0D89" w:rsidRPr="00E67652" w:rsidRDefault="00BD0D89" w:rsidP="00E67652">
                            <w:pPr>
                              <w:pStyle w:val="Text"/>
                            </w:pPr>
                            <w:r w:rsidRPr="00E67652">
                              <w:rPr>
                                <w:b/>
                              </w:rPr>
                              <w:t xml:space="preserve">Describe </w:t>
                            </w:r>
                            <w:r w:rsidRPr="00E67652">
                              <w:t>the relationship between delta, theta, and gamma.</w:t>
                            </w:r>
                          </w:p>
                          <w:p w14:paraId="226572C8" w14:textId="77777777" w:rsidR="00BD0D89" w:rsidRDefault="00BD0D89" w:rsidP="00E67652">
                            <w:pPr>
                              <w:pStyle w:val="Text"/>
                            </w:pPr>
                          </w:p>
                          <w:p w14:paraId="0C04D5B4" w14:textId="77777777" w:rsidR="00BD0D89" w:rsidRPr="00E67652" w:rsidRDefault="00BD0D89" w:rsidP="00E67652">
                            <w:pPr>
                              <w:pStyle w:val="Text"/>
                            </w:pPr>
                            <w:r w:rsidRPr="00E67652">
                              <w:rPr>
                                <w:b/>
                              </w:rPr>
                              <w:t>Describe</w:t>
                            </w:r>
                            <w:r w:rsidRPr="00E67652">
                              <w:t xml:space="preserve"> how hedging activities take place in practice, and discuss how scenario analysis can be used to formulate expected gains and losses with option positions.</w:t>
                            </w:r>
                          </w:p>
                          <w:p w14:paraId="28F136CD" w14:textId="77777777" w:rsidR="00BD0D89" w:rsidRDefault="00BD0D89" w:rsidP="00E67652">
                            <w:pPr>
                              <w:pStyle w:val="Text"/>
                            </w:pPr>
                          </w:p>
                          <w:p w14:paraId="30870C85" w14:textId="77777777" w:rsidR="00BD0D89" w:rsidRPr="00E67652" w:rsidRDefault="00BD0D89" w:rsidP="00E67652">
                            <w:pPr>
                              <w:pStyle w:val="Text"/>
                            </w:pPr>
                            <w:r w:rsidRPr="00E67652">
                              <w:rPr>
                                <w:b/>
                              </w:rPr>
                              <w:t>Describe</w:t>
                            </w:r>
                            <w:r w:rsidRPr="00E67652">
                              <w:t xml:space="preserve"> how portfolio insurance can be created through option instruments and stock index futures.</w:t>
                            </w:r>
                          </w:p>
                          <w:p w14:paraId="52D9CD1B" w14:textId="77777777" w:rsidR="00BD0D89" w:rsidRPr="005C7421" w:rsidRDefault="00BD0D89" w:rsidP="00E67652">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5" o:spid="_x0000_s1045" type="#_x0000_t202" style="width:454.5pt;height:38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" fillcolor="#b1c2a3" stroked="f">
                <v:textbox>
                  <w:txbxContent>
                    <w:p w14:paraId="298D5453" w14:textId="77777777" w:rsidR="00BD0D89" w:rsidRPr="00E67652" w:rsidRDefault="00BD0D89" w:rsidP="00E67652">
                      <w:pPr>
                        <w:pStyle w:val="Text"/>
                        <w:rPr>
                          <w:b/>
                        </w:rPr>
                      </w:pPr>
                      <w:r w:rsidRPr="00E67652">
                        <w:rPr>
                          <w:b/>
                        </w:rPr>
                        <w:t>Learning Outcomes:</w:t>
                      </w:r>
                    </w:p>
                    <w:p w14:paraId="47F811A6" w14:textId="77777777" w:rsidR="00BD0D89" w:rsidRDefault="00BD0D89" w:rsidP="00E67652">
                      <w:pPr>
                        <w:pStyle w:val="Text"/>
                      </w:pPr>
                    </w:p>
                    <w:p w14:paraId="2DE8BBB6" w14:textId="77777777" w:rsidR="00BD0D89" w:rsidRPr="00E67652" w:rsidRDefault="00BD0D89" w:rsidP="00E67652">
                      <w:pPr>
                        <w:pStyle w:val="Text"/>
                      </w:pPr>
                      <w:r w:rsidRPr="00E67652">
                        <w:rPr>
                          <w:b/>
                        </w:rPr>
                        <w:t>Describe and assess</w:t>
                      </w:r>
                      <w:r w:rsidRPr="00E67652">
                        <w:t xml:space="preserve"> the risks associated with naked and covered option positions.</w:t>
                      </w:r>
                    </w:p>
                    <w:p w14:paraId="12C9E426" w14:textId="77777777" w:rsidR="00BD0D89" w:rsidRDefault="00BD0D89" w:rsidP="00E67652">
                      <w:pPr>
                        <w:pStyle w:val="Text"/>
                      </w:pPr>
                    </w:p>
                    <w:p w14:paraId="5475FA80" w14:textId="77777777" w:rsidR="00BD0D89" w:rsidRPr="00E67652" w:rsidRDefault="00BD0D89" w:rsidP="00E67652">
                      <w:pPr>
                        <w:pStyle w:val="Text"/>
                      </w:pPr>
                      <w:r w:rsidRPr="00E67652">
                        <w:rPr>
                          <w:b/>
                        </w:rPr>
                        <w:t>Explain</w:t>
                      </w:r>
                      <w:r w:rsidRPr="00E67652">
                        <w:t xml:space="preserve"> how naked and covered option positions generate a stop‐loss trading strategy.</w:t>
                      </w:r>
                    </w:p>
                    <w:p w14:paraId="66424D49" w14:textId="77777777" w:rsidR="00BD0D89" w:rsidRDefault="00BD0D89" w:rsidP="00E67652">
                      <w:pPr>
                        <w:pStyle w:val="Text"/>
                      </w:pPr>
                    </w:p>
                    <w:p w14:paraId="4D17E1FB" w14:textId="77777777" w:rsidR="00BD0D89" w:rsidRPr="00E67652" w:rsidRDefault="00BD0D89" w:rsidP="00E67652">
                      <w:pPr>
                        <w:pStyle w:val="Text"/>
                      </w:pPr>
                      <w:r w:rsidRPr="00E67652">
                        <w:rPr>
                          <w:b/>
                        </w:rPr>
                        <w:t>Describe</w:t>
                      </w:r>
                      <w:r w:rsidRPr="00E67652">
                        <w:t xml:space="preserve"> delta hedging for an option, forward, and futures contracts.</w:t>
                      </w:r>
                    </w:p>
                    <w:p w14:paraId="189BCE4D" w14:textId="77777777" w:rsidR="00BD0D89" w:rsidRDefault="00BD0D89" w:rsidP="00E67652">
                      <w:pPr>
                        <w:pStyle w:val="Text"/>
                      </w:pPr>
                    </w:p>
                    <w:p w14:paraId="28454016" w14:textId="77777777" w:rsidR="00BD0D89" w:rsidRPr="00E67652" w:rsidRDefault="00BD0D89" w:rsidP="00E67652">
                      <w:pPr>
                        <w:pStyle w:val="Text"/>
                      </w:pPr>
                      <w:r w:rsidRPr="00E67652">
                        <w:rPr>
                          <w:b/>
                        </w:rPr>
                        <w:t>Compute</w:t>
                      </w:r>
                      <w:r w:rsidRPr="00E67652">
                        <w:t xml:space="preserve"> delta for an option.</w:t>
                      </w:r>
                    </w:p>
                    <w:p w14:paraId="2C461F37" w14:textId="77777777" w:rsidR="00BD0D89" w:rsidRDefault="00BD0D89" w:rsidP="00E67652">
                      <w:pPr>
                        <w:pStyle w:val="Text"/>
                      </w:pPr>
                    </w:p>
                    <w:p w14:paraId="03B86709" w14:textId="77777777" w:rsidR="00BD0D89" w:rsidRPr="00E67652" w:rsidRDefault="00BD0D89" w:rsidP="00E67652">
                      <w:pPr>
                        <w:pStyle w:val="Text"/>
                      </w:pPr>
                      <w:r w:rsidRPr="00E67652">
                        <w:rPr>
                          <w:b/>
                        </w:rPr>
                        <w:t>Describe</w:t>
                      </w:r>
                      <w:r w:rsidRPr="00E67652">
                        <w:t xml:space="preserve"> the dynamic aspects of delta hedging.</w:t>
                      </w:r>
                    </w:p>
                    <w:p w14:paraId="19284026" w14:textId="77777777" w:rsidR="00BD0D89" w:rsidRDefault="00BD0D89" w:rsidP="00E67652">
                      <w:pPr>
                        <w:pStyle w:val="Text"/>
                      </w:pPr>
                    </w:p>
                    <w:p w14:paraId="54556BFB" w14:textId="77777777" w:rsidR="00BD0D89" w:rsidRPr="00E67652" w:rsidRDefault="00BD0D89" w:rsidP="00E67652">
                      <w:pPr>
                        <w:pStyle w:val="Text"/>
                      </w:pPr>
                      <w:r w:rsidRPr="00E67652">
                        <w:rPr>
                          <w:b/>
                        </w:rPr>
                        <w:t xml:space="preserve">Define </w:t>
                      </w:r>
                      <w:r w:rsidRPr="00E67652">
                        <w:t>the delta of a portfolio.</w:t>
                      </w:r>
                    </w:p>
                    <w:p w14:paraId="3831AA00" w14:textId="77777777" w:rsidR="00BD0D89" w:rsidRDefault="00BD0D89" w:rsidP="00E67652">
                      <w:pPr>
                        <w:pStyle w:val="Text"/>
                      </w:pPr>
                    </w:p>
                    <w:p w14:paraId="6C1C605C" w14:textId="77777777" w:rsidR="00BD0D89" w:rsidRPr="00E67652" w:rsidRDefault="00BD0D89" w:rsidP="00E67652">
                      <w:pPr>
                        <w:pStyle w:val="Text"/>
                      </w:pPr>
                      <w:r w:rsidRPr="00E67652">
                        <w:rPr>
                          <w:b/>
                        </w:rPr>
                        <w:t>Define and describe</w:t>
                      </w:r>
                      <w:r w:rsidRPr="00E67652">
                        <w:t xml:space="preserve"> theta, gamma, </w:t>
                      </w:r>
                      <w:proofErr w:type="gramStart"/>
                      <w:r w:rsidRPr="00E67652">
                        <w:t>vega</w:t>
                      </w:r>
                      <w:proofErr w:type="gramEnd"/>
                      <w:r w:rsidRPr="00E67652">
                        <w:t>, and rho for option positions.</w:t>
                      </w:r>
                    </w:p>
                    <w:p w14:paraId="6453A4AE" w14:textId="77777777" w:rsidR="00BD0D89" w:rsidRDefault="00BD0D89" w:rsidP="00E67652">
                      <w:pPr>
                        <w:pStyle w:val="Text"/>
                      </w:pPr>
                    </w:p>
                    <w:p w14:paraId="17A9A402" w14:textId="77777777" w:rsidR="00BD0D89" w:rsidRPr="00E67652" w:rsidRDefault="00BD0D89" w:rsidP="00E67652">
                      <w:pPr>
                        <w:pStyle w:val="Text"/>
                      </w:pPr>
                      <w:r w:rsidRPr="00E67652">
                        <w:rPr>
                          <w:b/>
                        </w:rPr>
                        <w:t>Explain</w:t>
                      </w:r>
                      <w:r w:rsidRPr="00E67652">
                        <w:t xml:space="preserve"> how to implement and maintain a gamma‐neutral position.</w:t>
                      </w:r>
                    </w:p>
                    <w:p w14:paraId="77E18984" w14:textId="77777777" w:rsidR="00BD0D89" w:rsidRDefault="00BD0D89" w:rsidP="00E67652">
                      <w:pPr>
                        <w:pStyle w:val="Text"/>
                      </w:pPr>
                    </w:p>
                    <w:p w14:paraId="62059A7F" w14:textId="77777777" w:rsidR="00BD0D89" w:rsidRPr="00E67652" w:rsidRDefault="00BD0D89" w:rsidP="00E67652">
                      <w:pPr>
                        <w:pStyle w:val="Text"/>
                      </w:pPr>
                      <w:r w:rsidRPr="00E67652">
                        <w:rPr>
                          <w:b/>
                        </w:rPr>
                        <w:t xml:space="preserve">Describe </w:t>
                      </w:r>
                      <w:r w:rsidRPr="00E67652">
                        <w:t>the relationship between delta, theta, and gamma.</w:t>
                      </w:r>
                    </w:p>
                    <w:p w14:paraId="226572C8" w14:textId="77777777" w:rsidR="00BD0D89" w:rsidRDefault="00BD0D89" w:rsidP="00E67652">
                      <w:pPr>
                        <w:pStyle w:val="Text"/>
                      </w:pPr>
                    </w:p>
                    <w:p w14:paraId="0C04D5B4" w14:textId="77777777" w:rsidR="00BD0D89" w:rsidRPr="00E67652" w:rsidRDefault="00BD0D89" w:rsidP="00E67652">
                      <w:pPr>
                        <w:pStyle w:val="Text"/>
                      </w:pPr>
                      <w:r w:rsidRPr="00E67652">
                        <w:rPr>
                          <w:b/>
                        </w:rPr>
                        <w:t>Describe</w:t>
                      </w:r>
                      <w:r w:rsidRPr="00E67652">
                        <w:t xml:space="preserve"> how hedging activities take place in practice, and discuss how scenario analysis can be used to formulate expected gains and losses with option positions.</w:t>
                      </w:r>
                    </w:p>
                    <w:p w14:paraId="28F136CD" w14:textId="77777777" w:rsidR="00BD0D89" w:rsidRDefault="00BD0D89" w:rsidP="00E67652">
                      <w:pPr>
                        <w:pStyle w:val="Text"/>
                      </w:pPr>
                    </w:p>
                    <w:p w14:paraId="30870C85" w14:textId="77777777" w:rsidR="00BD0D89" w:rsidRPr="00E67652" w:rsidRDefault="00BD0D89" w:rsidP="00E67652">
                      <w:pPr>
                        <w:pStyle w:val="Text"/>
                      </w:pPr>
                      <w:r w:rsidRPr="00E67652">
                        <w:rPr>
                          <w:b/>
                        </w:rPr>
                        <w:t>Describe</w:t>
                      </w:r>
                      <w:r w:rsidRPr="00E67652">
                        <w:t xml:space="preserve"> how portfolio insurance can be created through option instruments and stock index futures.</w:t>
                      </w:r>
                    </w:p>
                    <w:p w14:paraId="52D9CD1B" w14:textId="77777777" w:rsidR="00BD0D89" w:rsidRPr="005C7421" w:rsidRDefault="00BD0D89" w:rsidP="00E67652">
                      <w:pPr>
                        <w:pStyle w:val="Text"/>
                      </w:pPr>
                    </w:p>
                  </w:txbxContent>
                </v:textbox>
                <w10:anchorlock/>
              </v:shape>
            </w:pict>
          </mc:Fallback>
        </mc:AlternateContent>
      </w:r>
    </w:p>
    <w:p w14:paraId="1FD46390" w14:textId="22CADFA2" w:rsidR="00994066" w:rsidRPr="00E4605A" w:rsidRDefault="00E67652" w:rsidP="00E67652">
      <w:pPr>
        <w:pStyle w:val="Heading2"/>
      </w:pPr>
      <w:bookmarkStart w:id="5107" w:name="_Toc223340306"/>
      <w:r>
        <w:t>Describe</w:t>
      </w:r>
      <w:r w:rsidR="00994066" w:rsidRPr="00E4605A">
        <w:t xml:space="preserve"> and assess the risks associated with naked and covered option positions</w:t>
      </w:r>
      <w:bookmarkEnd w:id="5107"/>
    </w:p>
    <w:p w14:paraId="67E9B7C9" w14:textId="77777777" w:rsidR="00E67652" w:rsidRDefault="00994066" w:rsidP="00E67652">
      <w:pPr>
        <w:pStyle w:val="Text"/>
      </w:pPr>
      <w:r w:rsidRPr="00E4605A">
        <w:t>If you sell a call option without owning the underlying asset, you hold a naked position (i.e., you have no hedge whatsoever). If you sell a call option while owning the option, you have a covered position. Neither does it provide a good hedge. If you hold a naked position, you lose because the call is exercised. If you hold a covered position, you lose if the stock drops.</w:t>
      </w:r>
    </w:p>
    <w:p w14:paraId="3917FB9E" w14:textId="0C3C7FB3" w:rsidR="00994066" w:rsidRPr="00E4605A" w:rsidRDefault="00994066" w:rsidP="00E67652">
      <w:pPr>
        <w:pStyle w:val="Heading2"/>
      </w:pPr>
      <w:bookmarkStart w:id="5108" w:name="_Toc223340307"/>
      <w:r w:rsidRPr="00E4605A">
        <w:t>Explain how naked and covered option positions generate a stop‐loss trading strategy</w:t>
      </w:r>
      <w:bookmarkEnd w:id="5108"/>
    </w:p>
    <w:p w14:paraId="681CB423" w14:textId="77777777" w:rsidR="00994066" w:rsidRPr="00E4605A" w:rsidRDefault="00994066" w:rsidP="00E67652">
      <w:pPr>
        <w:pStyle w:val="Text"/>
      </w:pPr>
      <w:r w:rsidRPr="00E4605A">
        <w:t xml:space="preserve">The strategy is to hold a naked position when the option is out-of-the-money and a covered position when the option is </w:t>
      </w:r>
      <w:proofErr w:type="gramStart"/>
      <w:r w:rsidRPr="00E4605A">
        <w:t>in-the-money</w:t>
      </w:r>
      <w:proofErr w:type="gramEnd"/>
      <w:r w:rsidRPr="00E4605A">
        <w:t>. Although “superficially attractive,” the strategy becomes too expensive if the stock price crosses the strike price level many times.</w:t>
      </w:r>
    </w:p>
    <w:p w14:paraId="30379774" w14:textId="734167F0" w:rsidR="00994066" w:rsidRPr="00E4605A" w:rsidDel="001C454A" w:rsidRDefault="001C454A" w:rsidP="00E67652">
      <w:pPr>
        <w:pStyle w:val="Text"/>
        <w:rPr>
          <w:del w:id="5109" w:author="Aleksander Hansen" w:date="2013-02-20T19:33:00Z"/>
        </w:rPr>
      </w:pPr>
      <w:ins w:id="5110" w:author="Aleksander Hansen" w:date="2013-02-20T19:34:00Z">
        <w:r>
          <w:br/>
        </w:r>
      </w:ins>
      <w:del w:id="5111" w:author="Aleksander Hansen" w:date="2013-02-20T19:33:00Z">
        <w:r w:rsidR="00994066" w:rsidRPr="00E4605A" w:rsidDel="001C454A">
          <w:br w:type="page"/>
        </w:r>
      </w:del>
    </w:p>
    <w:p w14:paraId="5FBA16D4" w14:textId="44B44DCA" w:rsidR="00994066" w:rsidRPr="00E4605A" w:rsidDel="00E13880" w:rsidRDefault="00994066">
      <w:pPr>
        <w:pStyle w:val="Heading3SubGTNI"/>
        <w:rPr>
          <w:del w:id="5112" w:author="Aleksander Hansen" w:date="2013-02-17T13:29:00Z"/>
        </w:rPr>
        <w:pPrChange w:id="5113" w:author="Aleksander Hansen" w:date="2013-02-17T13:29:00Z">
          <w:pPr>
            <w:pStyle w:val="Text"/>
          </w:pPr>
        </w:pPrChange>
      </w:pPr>
      <w:r w:rsidRPr="00E4605A">
        <w:t>Stop-loss Strategy</w:t>
      </w:r>
      <w:del w:id="5114" w:author="Aleksander Hansen" w:date="2013-02-17T13:29:00Z">
        <w:r w:rsidRPr="00E4605A" w:rsidDel="00E13880">
          <w:delText>:</w:delText>
        </w:r>
      </w:del>
    </w:p>
    <w:p w14:paraId="07FBBC2A" w14:textId="77777777" w:rsidR="00E67652" w:rsidRDefault="00E67652">
      <w:pPr>
        <w:pStyle w:val="Text"/>
      </w:pPr>
    </w:p>
    <w:p w14:paraId="010AAD1E" w14:textId="77777777" w:rsidR="00994066" w:rsidDel="000F308A" w:rsidRDefault="00994066">
      <w:pPr>
        <w:pStyle w:val="Text"/>
        <w:numPr>
          <w:ilvl w:val="0"/>
          <w:numId w:val="33"/>
        </w:numPr>
        <w:rPr>
          <w:del w:id="5115" w:author="Aleksander Hansen" w:date="2013-02-16T22:08:00Z"/>
        </w:rPr>
        <w:pPrChange w:id="5116" w:author="Aleksander Hansen" w:date="2013-02-16T22:08:00Z">
          <w:pPr>
            <w:pStyle w:val="Text"/>
          </w:pPr>
        </w:pPrChange>
      </w:pPr>
      <w:r w:rsidRPr="00E4605A">
        <w:t>Write call option with strike price = K</w:t>
      </w:r>
    </w:p>
    <w:p w14:paraId="750304BC" w14:textId="77777777" w:rsidR="000F308A" w:rsidRPr="00E4605A" w:rsidRDefault="000F308A">
      <w:pPr>
        <w:pStyle w:val="Text"/>
        <w:numPr>
          <w:ilvl w:val="0"/>
          <w:numId w:val="33"/>
        </w:numPr>
        <w:rPr>
          <w:ins w:id="5117" w:author="Aleksander Hansen" w:date="2013-02-16T22:08:00Z"/>
        </w:rPr>
        <w:pPrChange w:id="5118" w:author="Aleksander Hansen" w:date="2013-02-16T22:08:00Z">
          <w:pPr>
            <w:pStyle w:val="Text"/>
          </w:pPr>
        </w:pPrChange>
      </w:pPr>
    </w:p>
    <w:p w14:paraId="5F6E4B55" w14:textId="77777777" w:rsidR="00E67652" w:rsidDel="000F308A" w:rsidRDefault="00E67652">
      <w:pPr>
        <w:pStyle w:val="Text"/>
        <w:numPr>
          <w:ilvl w:val="0"/>
          <w:numId w:val="33"/>
        </w:numPr>
        <w:rPr>
          <w:del w:id="5119" w:author="Aleksander Hansen" w:date="2013-02-16T22:08:00Z"/>
        </w:rPr>
        <w:pPrChange w:id="5120" w:author="Aleksander Hansen" w:date="2013-02-16T22:08:00Z">
          <w:pPr>
            <w:pStyle w:val="Text"/>
          </w:pPr>
        </w:pPrChange>
      </w:pPr>
    </w:p>
    <w:p w14:paraId="11A0132B" w14:textId="77777777" w:rsidR="00994066" w:rsidDel="000F308A" w:rsidRDefault="00994066">
      <w:pPr>
        <w:pStyle w:val="Text"/>
        <w:numPr>
          <w:ilvl w:val="0"/>
          <w:numId w:val="33"/>
        </w:numPr>
        <w:rPr>
          <w:del w:id="5121" w:author="Aleksander Hansen" w:date="2013-02-16T22:08:00Z"/>
        </w:rPr>
        <w:pPrChange w:id="5122" w:author="Aleksander Hansen" w:date="2013-02-16T22:08:00Z">
          <w:pPr>
            <w:pStyle w:val="Text"/>
          </w:pPr>
        </w:pPrChange>
      </w:pPr>
      <w:r w:rsidRPr="00E4605A">
        <w:t xml:space="preserve">When stock prices rises above K (when option is </w:t>
      </w:r>
      <w:r w:rsidRPr="00FC3197">
        <w:t>in-the-money</w:t>
      </w:r>
      <w:r w:rsidRPr="00E4605A">
        <w:t>)</w:t>
      </w:r>
    </w:p>
    <w:p w14:paraId="4B1F582E" w14:textId="77777777" w:rsidR="000F308A" w:rsidRPr="00E4605A" w:rsidRDefault="000F308A">
      <w:pPr>
        <w:pStyle w:val="Text"/>
        <w:numPr>
          <w:ilvl w:val="0"/>
          <w:numId w:val="33"/>
        </w:numPr>
        <w:rPr>
          <w:ins w:id="5123" w:author="Aleksander Hansen" w:date="2013-02-16T22:08:00Z"/>
        </w:rPr>
        <w:pPrChange w:id="5124" w:author="Aleksander Hansen" w:date="2013-02-16T22:08:00Z">
          <w:pPr>
            <w:pStyle w:val="Text"/>
          </w:pPr>
        </w:pPrChange>
      </w:pPr>
    </w:p>
    <w:p w14:paraId="254CDEF0" w14:textId="77777777" w:rsidR="00E67652" w:rsidDel="000F308A" w:rsidRDefault="00E67652">
      <w:pPr>
        <w:pStyle w:val="Text"/>
        <w:numPr>
          <w:ilvl w:val="0"/>
          <w:numId w:val="33"/>
        </w:numPr>
        <w:rPr>
          <w:del w:id="5125" w:author="Aleksander Hansen" w:date="2013-02-16T22:08:00Z"/>
        </w:rPr>
        <w:pPrChange w:id="5126" w:author="Aleksander Hansen" w:date="2013-02-16T22:08:00Z">
          <w:pPr>
            <w:pStyle w:val="Text"/>
          </w:pPr>
        </w:pPrChange>
      </w:pPr>
    </w:p>
    <w:p w14:paraId="450C2619" w14:textId="77777777" w:rsidR="00994066" w:rsidDel="000F308A" w:rsidRDefault="00994066">
      <w:pPr>
        <w:pStyle w:val="Text"/>
        <w:numPr>
          <w:ilvl w:val="0"/>
          <w:numId w:val="33"/>
        </w:numPr>
        <w:rPr>
          <w:del w:id="5127" w:author="Aleksander Hansen" w:date="2013-02-16T22:08:00Z"/>
        </w:rPr>
        <w:pPrChange w:id="5128" w:author="Aleksander Hansen" w:date="2013-02-16T22:08:00Z">
          <w:pPr>
            <w:pStyle w:val="Text"/>
          </w:pPr>
        </w:pPrChange>
      </w:pPr>
      <w:r w:rsidRPr="00E4605A">
        <w:t>Buy one share (“Cover the position”)</w:t>
      </w:r>
    </w:p>
    <w:p w14:paraId="72E5C9E8" w14:textId="77777777" w:rsidR="000F308A" w:rsidRPr="00E4605A" w:rsidRDefault="000F308A">
      <w:pPr>
        <w:pStyle w:val="Text"/>
        <w:numPr>
          <w:ilvl w:val="0"/>
          <w:numId w:val="33"/>
        </w:numPr>
        <w:rPr>
          <w:ins w:id="5129" w:author="Aleksander Hansen" w:date="2013-02-16T22:08:00Z"/>
        </w:rPr>
        <w:pPrChange w:id="5130" w:author="Aleksander Hansen" w:date="2013-02-16T22:08:00Z">
          <w:pPr>
            <w:pStyle w:val="Text"/>
          </w:pPr>
        </w:pPrChange>
      </w:pPr>
    </w:p>
    <w:p w14:paraId="1111559D" w14:textId="77777777" w:rsidR="00E67652" w:rsidDel="000F308A" w:rsidRDefault="00E67652">
      <w:pPr>
        <w:pStyle w:val="Text"/>
        <w:numPr>
          <w:ilvl w:val="0"/>
          <w:numId w:val="33"/>
        </w:numPr>
        <w:rPr>
          <w:del w:id="5131" w:author="Aleksander Hansen" w:date="2013-02-16T22:08:00Z"/>
        </w:rPr>
        <w:pPrChange w:id="5132" w:author="Aleksander Hansen" w:date="2013-02-16T22:08:00Z">
          <w:pPr>
            <w:pStyle w:val="Text"/>
          </w:pPr>
        </w:pPrChange>
      </w:pPr>
    </w:p>
    <w:p w14:paraId="7E1E6B60" w14:textId="77777777" w:rsidR="00994066" w:rsidDel="000F308A" w:rsidRDefault="00994066">
      <w:pPr>
        <w:pStyle w:val="Text"/>
        <w:numPr>
          <w:ilvl w:val="0"/>
          <w:numId w:val="33"/>
        </w:numPr>
        <w:rPr>
          <w:del w:id="5133" w:author="Aleksander Hansen" w:date="2013-02-16T22:08:00Z"/>
        </w:rPr>
        <w:pPrChange w:id="5134" w:author="Aleksander Hansen" w:date="2013-02-16T22:08:00Z">
          <w:pPr>
            <w:pStyle w:val="Text"/>
          </w:pPr>
        </w:pPrChange>
      </w:pPr>
      <w:r w:rsidRPr="00E4605A">
        <w:t xml:space="preserve">When stock price falls below K (when option is </w:t>
      </w:r>
      <w:r w:rsidRPr="00FC3197">
        <w:t>out-of-the-money</w:t>
      </w:r>
      <w:r w:rsidRPr="00E4605A">
        <w:t>)</w:t>
      </w:r>
    </w:p>
    <w:p w14:paraId="7B44CEC3" w14:textId="77777777" w:rsidR="000F308A" w:rsidRPr="00E4605A" w:rsidRDefault="000F308A">
      <w:pPr>
        <w:pStyle w:val="Text"/>
        <w:numPr>
          <w:ilvl w:val="0"/>
          <w:numId w:val="33"/>
        </w:numPr>
        <w:rPr>
          <w:ins w:id="5135" w:author="Aleksander Hansen" w:date="2013-02-16T22:08:00Z"/>
        </w:rPr>
        <w:pPrChange w:id="5136" w:author="Aleksander Hansen" w:date="2013-02-16T22:08:00Z">
          <w:pPr>
            <w:pStyle w:val="Text"/>
          </w:pPr>
        </w:pPrChange>
      </w:pPr>
    </w:p>
    <w:p w14:paraId="610E12E4" w14:textId="77777777" w:rsidR="00E67652" w:rsidDel="000F308A" w:rsidRDefault="00E67652">
      <w:pPr>
        <w:pStyle w:val="Text"/>
        <w:numPr>
          <w:ilvl w:val="0"/>
          <w:numId w:val="33"/>
        </w:numPr>
        <w:rPr>
          <w:del w:id="5137" w:author="Aleksander Hansen" w:date="2013-02-16T22:08:00Z"/>
        </w:rPr>
        <w:pPrChange w:id="5138" w:author="Aleksander Hansen" w:date="2013-02-16T22:08:00Z">
          <w:pPr>
            <w:pStyle w:val="Text"/>
          </w:pPr>
        </w:pPrChange>
      </w:pPr>
    </w:p>
    <w:p w14:paraId="700A45BF" w14:textId="77777777" w:rsidR="00994066" w:rsidRPr="00E4605A" w:rsidRDefault="00994066">
      <w:pPr>
        <w:pStyle w:val="Text"/>
        <w:numPr>
          <w:ilvl w:val="0"/>
          <w:numId w:val="33"/>
        </w:numPr>
        <w:pPrChange w:id="5139" w:author="Aleksander Hansen" w:date="2013-02-16T22:08:00Z">
          <w:pPr>
            <w:pStyle w:val="Text"/>
          </w:pPr>
        </w:pPrChange>
      </w:pPr>
      <w:r w:rsidRPr="00E4605A">
        <w:t>Sell the share (“Go naked”)</w:t>
      </w:r>
    </w:p>
    <w:p w14:paraId="73F7B122" w14:textId="77777777" w:rsidR="00E67652" w:rsidRDefault="00E67652" w:rsidP="00E67652">
      <w:pPr>
        <w:pStyle w:val="Text"/>
      </w:pPr>
    </w:p>
    <w:p w14:paraId="5522A499" w14:textId="17FCFAA6" w:rsidR="00994066" w:rsidRPr="00E4605A" w:rsidRDefault="00994066" w:rsidP="00E67652">
      <w:pPr>
        <w:pStyle w:val="Text"/>
      </w:pPr>
      <w:r w:rsidRPr="00E4605A">
        <w:t>“Superficially attractive” but too expensive if</w:t>
      </w:r>
      <w:ins w:id="5140" w:author="Aleksander Hansen" w:date="2013-02-17T13:29:00Z">
        <w:r w:rsidR="00E13880">
          <w:t xml:space="preserve"> the stock</w:t>
        </w:r>
      </w:ins>
      <w:r w:rsidRPr="00E4605A">
        <w:t xml:space="preserve"> price crosses the strike price level</w:t>
      </w:r>
      <w:del w:id="5141" w:author="Aleksander Hansen" w:date="2013-02-17T13:29:00Z">
        <w:r w:rsidRPr="00E4605A" w:rsidDel="00E13880">
          <w:delText xml:space="preserve"> at</w:delText>
        </w:r>
      </w:del>
      <w:r w:rsidRPr="00E4605A">
        <w:t xml:space="preserve"> many times (</w:t>
      </w:r>
      <w:r w:rsidRPr="00FC3197">
        <w:t>transaction costs</w:t>
      </w:r>
      <w:r w:rsidRPr="00E4605A">
        <w:t>).</w:t>
      </w:r>
    </w:p>
    <w:p w14:paraId="16A315D8" w14:textId="77777777" w:rsidR="00E67652" w:rsidRDefault="00E67652" w:rsidP="00E67652">
      <w:pPr>
        <w:pStyle w:val="Text"/>
      </w:pPr>
    </w:p>
    <w:p w14:paraId="2D11774C" w14:textId="00534C4F" w:rsidR="00994066" w:rsidRPr="00E4605A" w:rsidRDefault="00994066" w:rsidP="00E67652">
      <w:pPr>
        <w:pStyle w:val="Text"/>
      </w:pPr>
      <w:r w:rsidRPr="00E4605A">
        <w:t>Stop-loss is also considered an inferior hedging scheme.</w:t>
      </w:r>
    </w:p>
    <w:p w14:paraId="121A5FCD" w14:textId="55C66B10" w:rsidR="00994066" w:rsidRPr="00E4605A" w:rsidRDefault="00E67652" w:rsidP="00E67652">
      <w:pPr>
        <w:pStyle w:val="Heading2"/>
      </w:pPr>
      <w:bookmarkStart w:id="5142" w:name="_Toc223340308"/>
      <w:r>
        <w:t>Describe</w:t>
      </w:r>
      <w:r w:rsidR="00994066" w:rsidRPr="00E4605A">
        <w:t xml:space="preserve"> delta hedging for an option, forward, and futures contracts</w:t>
      </w:r>
      <w:bookmarkEnd w:id="5142"/>
    </w:p>
    <w:p w14:paraId="18D9F000" w14:textId="77777777" w:rsidR="00994066" w:rsidRDefault="00994066" w:rsidP="00E67652">
      <w:pPr>
        <w:pStyle w:val="Text"/>
      </w:pPr>
      <w:r w:rsidRPr="00E4605A">
        <w:t>Delta is the rate of change of the option price with respect to the price of the underlying asset:</w:t>
      </w:r>
    </w:p>
    <w:p w14:paraId="38063488" w14:textId="77777777" w:rsidR="00E67652" w:rsidRPr="00E4605A" w:rsidRDefault="00E67652" w:rsidP="00E67652">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6583"/>
      </w:tblGrid>
      <w:tr w:rsidR="00994066" w14:paraId="19922143" w14:textId="77777777" w:rsidTr="006B12F7">
        <w:tc>
          <w:tcPr>
            <w:tcW w:w="3528" w:type="dxa"/>
          </w:tcPr>
          <w:p w14:paraId="7BD8F023" w14:textId="77777777" w:rsidR="00994066" w:rsidRDefault="0051240F">
            <w:pPr>
              <w:pStyle w:val="Text"/>
              <w:jc w:val="center"/>
              <w:rPr>
                <w:rFonts w:eastAsiaTheme="majorEastAsia"/>
                <w:b/>
                <w:bCs/>
                <w:i/>
                <w:iCs/>
                <w:sz w:val="24"/>
                <w:szCs w:val="24"/>
                <w:lang w:bidi="ar-SA"/>
              </w:rPr>
              <w:pPrChange w:id="5143" w:author="Aleksander Hansen" w:date="2013-02-16T22:09:00Z">
                <w:pPr>
                  <w:pStyle w:val="Text"/>
                  <w:keepNext/>
                  <w:keepLines/>
                  <w:spacing w:before="200" w:after="200"/>
                  <w:outlineLvl w:val="6"/>
                </w:pPr>
              </w:pPrChange>
            </w:pPr>
            <w:r>
              <w:rPr>
                <w:position w:val="-28"/>
                <w:sz w:val="24"/>
                <w:szCs w:val="24"/>
              </w:rPr>
              <w:pict w14:anchorId="1796B24F">
                <v:shape id="_x0000_i1089" type="#_x0000_t75" style="width:84.95pt;height:38pt">
                  <v:imagedata r:id="rId111" o:title=""/>
                </v:shape>
              </w:pict>
            </w:r>
          </w:p>
        </w:tc>
        <w:tc>
          <w:tcPr>
            <w:tcW w:w="7154" w:type="dxa"/>
          </w:tcPr>
          <w:p w14:paraId="4C815B23" w14:textId="77777777" w:rsidR="00994066" w:rsidRDefault="0051240F">
            <w:pPr>
              <w:pStyle w:val="Text"/>
              <w:jc w:val="center"/>
              <w:rPr>
                <w:rFonts w:eastAsiaTheme="majorEastAsia"/>
                <w:b/>
                <w:bCs/>
                <w:i/>
                <w:iCs/>
                <w:sz w:val="24"/>
                <w:szCs w:val="24"/>
                <w:lang w:bidi="ar-SA"/>
              </w:rPr>
              <w:pPrChange w:id="5144" w:author="Aleksander Hansen" w:date="2013-02-16T22:09:00Z">
                <w:pPr>
                  <w:pStyle w:val="Text"/>
                  <w:keepNext/>
                  <w:keepLines/>
                  <w:spacing w:before="200" w:after="200"/>
                  <w:outlineLvl w:val="6"/>
                </w:pPr>
              </w:pPrChange>
            </w:pPr>
            <w:r>
              <w:rPr>
                <w:position w:val="-32"/>
                <w:sz w:val="24"/>
                <w:szCs w:val="24"/>
              </w:rPr>
              <w:pict w14:anchorId="0B4336E0">
                <v:shape id="_x0000_i1090" type="#_x0000_t75" style="width:289.6pt;height:45.3pt">
                  <v:imagedata r:id="rId112" o:title=""/>
                </v:shape>
              </w:pict>
            </w:r>
          </w:p>
        </w:tc>
      </w:tr>
    </w:tbl>
    <w:p w14:paraId="611A1893" w14:textId="77777777" w:rsidR="00E67652" w:rsidRDefault="00E67652" w:rsidP="00E67652">
      <w:pPr>
        <w:pStyle w:val="Text"/>
      </w:pPr>
    </w:p>
    <w:p w14:paraId="1612CF20" w14:textId="77777777" w:rsidR="00994066" w:rsidRPr="00E4605A" w:rsidRDefault="00994066">
      <w:pPr>
        <w:pStyle w:val="Heading3SubGTNI"/>
        <w:pPrChange w:id="5145" w:author="Aleksander Hansen" w:date="2013-02-16T22:09:00Z">
          <w:pPr>
            <w:pStyle w:val="Text"/>
          </w:pPr>
        </w:pPrChange>
      </w:pPr>
      <w:bookmarkStart w:id="5146" w:name="_Toc223340309"/>
      <w:r w:rsidRPr="00E4605A">
        <w:t>Delta of European Stock Options</w:t>
      </w:r>
      <w:bookmarkEnd w:id="5146"/>
    </w:p>
    <w:p w14:paraId="412DB112" w14:textId="77777777" w:rsidR="00E67652" w:rsidRDefault="00E67652" w:rsidP="00E67652">
      <w:pPr>
        <w:pStyle w:val="Text"/>
      </w:pPr>
    </w:p>
    <w:p w14:paraId="6AA0B28C" w14:textId="77777777" w:rsidR="00994066" w:rsidRPr="00E4605A" w:rsidRDefault="0051240F">
      <w:pPr>
        <w:pStyle w:val="Text"/>
        <w:jc w:val="center"/>
        <w:pPrChange w:id="5147" w:author="Aleksander Hansen" w:date="2013-02-16T22:09:00Z">
          <w:pPr>
            <w:pStyle w:val="Text"/>
          </w:pPr>
        </w:pPrChange>
      </w:pPr>
      <w:r>
        <w:pict w14:anchorId="2C9CEF5E">
          <v:shape id="_x0000_i1091" type="#_x0000_t75" style="width:357.55pt;height:89pt">
            <v:imagedata r:id="rId113" o:title=""/>
          </v:shape>
        </w:pict>
      </w:r>
    </w:p>
    <w:p w14:paraId="10EEC813" w14:textId="77777777" w:rsidR="00E67652" w:rsidRDefault="00E67652" w:rsidP="00E67652">
      <w:pPr>
        <w:pStyle w:val="Text"/>
      </w:pPr>
    </w:p>
    <w:p w14:paraId="31EEA058" w14:textId="77777777" w:rsidR="00994066" w:rsidRPr="00E4605A" w:rsidRDefault="00994066">
      <w:pPr>
        <w:pStyle w:val="Heading3SubGTNI"/>
        <w:pPrChange w:id="5148" w:author="Aleksander Hansen" w:date="2013-02-16T22:09:00Z">
          <w:pPr>
            <w:pStyle w:val="Text"/>
          </w:pPr>
        </w:pPrChange>
      </w:pPr>
      <w:bookmarkStart w:id="5149" w:name="_Toc223340310"/>
      <w:r w:rsidRPr="00E4605A">
        <w:t>Delta of Forward Contracts</w:t>
      </w:r>
      <w:bookmarkEnd w:id="5149"/>
    </w:p>
    <w:p w14:paraId="337E2DC9" w14:textId="77777777" w:rsidR="00E67652" w:rsidRDefault="00E67652" w:rsidP="00E67652">
      <w:pPr>
        <w:pStyle w:val="Text"/>
      </w:pPr>
    </w:p>
    <w:p w14:paraId="2A8A10A2" w14:textId="77777777" w:rsidR="00994066" w:rsidRPr="00E4605A" w:rsidRDefault="00994066" w:rsidP="00E67652">
      <w:pPr>
        <w:pStyle w:val="Text"/>
      </w:pPr>
      <w:r w:rsidRPr="00E4605A">
        <w:t xml:space="preserve">The delta of a forward contract on one share of stock is </w:t>
      </w:r>
      <w:r w:rsidRPr="00E13880">
        <w:rPr>
          <w:b/>
          <w:rPrChange w:id="5150" w:author="Aleksander Hansen" w:date="2013-02-17T13:30:00Z">
            <w:rPr/>
          </w:rPrChange>
        </w:rPr>
        <w:t>1.0.</w:t>
      </w:r>
    </w:p>
    <w:p w14:paraId="0AAF4A4B" w14:textId="77777777" w:rsidR="00E67652" w:rsidRDefault="00E67652" w:rsidP="00E67652">
      <w:pPr>
        <w:pStyle w:val="Text"/>
      </w:pPr>
    </w:p>
    <w:p w14:paraId="0DACE754" w14:textId="77777777" w:rsidR="00994066" w:rsidRPr="00E4605A" w:rsidRDefault="00994066">
      <w:pPr>
        <w:pStyle w:val="Heading3SubGTNI"/>
        <w:pPrChange w:id="5151" w:author="Aleksander Hansen" w:date="2013-02-16T22:09:00Z">
          <w:pPr>
            <w:pStyle w:val="Text"/>
          </w:pPr>
        </w:pPrChange>
      </w:pPr>
      <w:bookmarkStart w:id="5152" w:name="_Toc223340311"/>
      <w:r w:rsidRPr="00E4605A">
        <w:t>Delta of Futures Contract</w:t>
      </w:r>
      <w:bookmarkEnd w:id="5152"/>
    </w:p>
    <w:p w14:paraId="01C1E3A9" w14:textId="77777777" w:rsidR="00E67652" w:rsidRDefault="00E67652" w:rsidP="00E67652">
      <w:pPr>
        <w:pStyle w:val="Text"/>
      </w:pPr>
    </w:p>
    <w:p w14:paraId="3D333824" w14:textId="77777777" w:rsidR="00994066" w:rsidRPr="00E4605A" w:rsidRDefault="0051240F">
      <w:pPr>
        <w:pStyle w:val="Text"/>
        <w:jc w:val="center"/>
        <w:pPrChange w:id="5153" w:author="Aleksander Hansen" w:date="2013-02-16T22:09:00Z">
          <w:pPr>
            <w:pStyle w:val="Text"/>
          </w:pPr>
        </w:pPrChange>
      </w:pPr>
      <w:r>
        <w:pict w14:anchorId="1B97A146">
          <v:shape id="_x0000_i1092" type="#_x0000_t75" style="width:298.5pt;height:67.15pt">
            <v:imagedata r:id="rId114" o:title=""/>
          </v:shape>
        </w:pict>
      </w:r>
    </w:p>
    <w:p w14:paraId="48380DB6" w14:textId="77777777" w:rsidR="00994066" w:rsidRPr="00E4605A" w:rsidRDefault="00994066">
      <w:pPr>
        <w:pStyle w:val="Heading3SubGTNI"/>
        <w:pPrChange w:id="5154" w:author="Aleksander Hansen" w:date="2013-02-16T22:09:00Z">
          <w:pPr>
            <w:pStyle w:val="Text"/>
          </w:pPr>
        </w:pPrChange>
      </w:pPr>
      <w:bookmarkStart w:id="5155" w:name="_Toc223340312"/>
      <w:r w:rsidRPr="00E4605A">
        <w:t>Compute delta for an option</w:t>
      </w:r>
      <w:bookmarkEnd w:id="5155"/>
    </w:p>
    <w:p w14:paraId="7EC6106B" w14:textId="77777777" w:rsidR="00E67652" w:rsidRDefault="00E67652" w:rsidP="00E67652">
      <w:pPr>
        <w:pStyle w:val="Text"/>
      </w:pPr>
    </w:p>
    <w:p w14:paraId="2972DD27" w14:textId="77777777" w:rsidR="00994066" w:rsidRPr="00E4605A" w:rsidRDefault="00994066" w:rsidP="00E67652">
      <w:pPr>
        <w:pStyle w:val="Text"/>
      </w:pPr>
      <w:r w:rsidRPr="00E4605A">
        <w:t>The left-hand chart below plots delta as a function of stock price (left-hand side) and the right-hand chart plots delta as a function of time to maturity:</w:t>
      </w:r>
    </w:p>
    <w:p w14:paraId="0F70C60A" w14:textId="77777777" w:rsidR="00E67652" w:rsidRDefault="00E67652" w:rsidP="00E67652">
      <w:pPr>
        <w:pStyle w:val="Text"/>
      </w:pPr>
    </w:p>
    <w:p w14:paraId="369AF96F" w14:textId="77777777" w:rsidR="00994066" w:rsidRPr="00495DFA" w:rsidRDefault="00994066" w:rsidP="00E67652">
      <w:pPr>
        <w:pStyle w:val="Text"/>
      </w:pPr>
      <w:r>
        <w:rPr>
          <w:noProof/>
          <w:lang w:bidi="ar-SA"/>
        </w:rPr>
        <w:drawing>
          <wp:inline distT="0" distB="0" distL="0" distR="0" wp14:anchorId="08EC3AC0" wp14:editId="699697A9">
            <wp:extent cx="5648325" cy="2078181"/>
            <wp:effectExtent l="0" t="0" r="0" b="0"/>
            <wp:docPr id="11"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15" cstate="print"/>
                    <a:srcRect/>
                    <a:stretch>
                      <a:fillRect/>
                    </a:stretch>
                  </pic:blipFill>
                  <pic:spPr bwMode="auto">
                    <a:xfrm>
                      <a:off x="0" y="0"/>
                      <a:ext cx="5645314" cy="2077073"/>
                    </a:xfrm>
                    <a:prstGeom prst="rect">
                      <a:avLst/>
                    </a:prstGeom>
                    <a:noFill/>
                    <a:ln w="9525">
                      <a:noFill/>
                      <a:miter lim="800000"/>
                      <a:headEnd/>
                      <a:tailEnd/>
                    </a:ln>
                  </pic:spPr>
                </pic:pic>
              </a:graphicData>
            </a:graphic>
          </wp:inline>
        </w:drawing>
      </w:r>
    </w:p>
    <w:p w14:paraId="746A327D" w14:textId="77777777" w:rsidR="00E67652" w:rsidRDefault="00E67652" w:rsidP="00E67652">
      <w:pPr>
        <w:pStyle w:val="Text"/>
      </w:pPr>
    </w:p>
    <w:p w14:paraId="725FF01D" w14:textId="5457E511" w:rsidR="00994066" w:rsidRDefault="00994066" w:rsidP="00E67652">
      <w:pPr>
        <w:pStyle w:val="Text"/>
      </w:pPr>
      <w:r w:rsidRPr="004A0C23">
        <w:t>In precise terms, the delta changes every time the stock price changes, even if by a small amount. Therefore, in order to maintain a delta-neutral position, rebalancing must be done on a continual basis. That, is holding a genuine delta-neutral position requires dynamic (continual) rebalancing.</w:t>
      </w:r>
      <w:ins w:id="5156" w:author="Aleksander Hansen" w:date="2013-02-20T19:36:00Z">
        <w:r w:rsidR="001C454A">
          <w:t xml:space="preserve"> In reality this is impossible due to the prohibitively large transaction costs this would entail.</w:t>
        </w:r>
      </w:ins>
    </w:p>
    <w:p w14:paraId="291FE2D8" w14:textId="77777777" w:rsidR="00E67652" w:rsidRDefault="00E67652" w:rsidP="00E67652">
      <w:pPr>
        <w:pStyle w:val="Text"/>
      </w:pPr>
    </w:p>
    <w:p w14:paraId="658B6BBD" w14:textId="77777777" w:rsidR="00994066" w:rsidRPr="00E13880" w:rsidRDefault="00994066" w:rsidP="00E67652">
      <w:pPr>
        <w:pStyle w:val="Text"/>
        <w:rPr>
          <w:b/>
          <w:rPrChange w:id="5157" w:author="Aleksander Hansen" w:date="2013-02-17T13:30:00Z">
            <w:rPr/>
          </w:rPrChange>
        </w:rPr>
      </w:pPr>
      <w:r w:rsidRPr="00E13880">
        <w:rPr>
          <w:b/>
          <w:rPrChange w:id="5158" w:author="Aleksander Hansen" w:date="2013-02-17T13:30:00Z">
            <w:rPr/>
          </w:rPrChange>
        </w:rPr>
        <w:t>For example</w:t>
      </w:r>
    </w:p>
    <w:p w14:paraId="474E2E7E" w14:textId="77777777" w:rsidR="00E67652" w:rsidRDefault="00E67652" w:rsidP="00E67652">
      <w:pPr>
        <w:pStyle w:val="Text"/>
      </w:pPr>
    </w:p>
    <w:p w14:paraId="30B11E62" w14:textId="77777777" w:rsidR="00994066" w:rsidDel="000F308A" w:rsidRDefault="00994066">
      <w:pPr>
        <w:pStyle w:val="Text"/>
        <w:numPr>
          <w:ilvl w:val="0"/>
          <w:numId w:val="34"/>
        </w:numPr>
        <w:rPr>
          <w:del w:id="5159" w:author="Aleksander Hansen" w:date="2013-02-16T22:10:00Z"/>
        </w:rPr>
        <w:pPrChange w:id="5160" w:author="Aleksander Hansen" w:date="2013-02-16T22:10:00Z">
          <w:pPr>
            <w:pStyle w:val="Text"/>
          </w:pPr>
        </w:pPrChange>
      </w:pPr>
      <w:r>
        <w:t>Stock = Strike = $10</w:t>
      </w:r>
    </w:p>
    <w:p w14:paraId="489C1F15" w14:textId="77777777" w:rsidR="000F308A" w:rsidRDefault="000F308A">
      <w:pPr>
        <w:pStyle w:val="Text"/>
        <w:numPr>
          <w:ilvl w:val="0"/>
          <w:numId w:val="34"/>
        </w:numPr>
        <w:rPr>
          <w:ins w:id="5161" w:author="Aleksander Hansen" w:date="2013-02-16T22:10:00Z"/>
        </w:rPr>
        <w:pPrChange w:id="5162" w:author="Aleksander Hansen" w:date="2013-02-16T22:10:00Z">
          <w:pPr>
            <w:pStyle w:val="Text"/>
          </w:pPr>
        </w:pPrChange>
      </w:pPr>
    </w:p>
    <w:tbl>
      <w:tblPr>
        <w:tblStyle w:val="LightGrid-Accent3"/>
        <w:tblpPr w:leftFromText="180" w:rightFromText="180" w:vertAnchor="text" w:horzAnchor="page" w:tblpX="5221" w:tblpY="747"/>
        <w:tblW w:w="0" w:type="auto"/>
        <w:tblCellMar>
          <w:left w:w="0" w:type="dxa"/>
          <w:right w:w="0" w:type="dxa"/>
        </w:tblCellMar>
        <w:tblLook w:val="04A0" w:firstRow="1" w:lastRow="0" w:firstColumn="1" w:lastColumn="0" w:noHBand="0" w:noVBand="1"/>
      </w:tblPr>
      <w:tblGrid>
        <w:gridCol w:w="1519"/>
        <w:gridCol w:w="1559"/>
        <w:gridCol w:w="1478"/>
        <w:tblGridChange w:id="5163">
          <w:tblGrid>
            <w:gridCol w:w="98"/>
            <w:gridCol w:w="1421"/>
            <w:gridCol w:w="98"/>
            <w:gridCol w:w="1461"/>
            <w:gridCol w:w="98"/>
            <w:gridCol w:w="1380"/>
            <w:gridCol w:w="98"/>
          </w:tblGrid>
        </w:tblGridChange>
      </w:tblGrid>
      <w:tr w:rsidR="00E13880" w:rsidRPr="00E20D7F" w:rsidDel="001C454A" w14:paraId="25339208" w14:textId="71157112" w:rsidTr="00E13880">
        <w:trPr>
          <w:cnfStyle w:val="100000000000" w:firstRow="1" w:lastRow="0" w:firstColumn="0" w:lastColumn="0" w:oddVBand="0" w:evenVBand="0" w:oddHBand="0" w:evenHBand="0" w:firstRowFirstColumn="0" w:firstRowLastColumn="0" w:lastRowFirstColumn="0" w:lastRowLastColumn="0"/>
          <w:trHeight w:val="346"/>
          <w:del w:id="5164"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bottom w:val="single" w:sz="8" w:space="0" w:color="000000" w:themeColor="text1"/>
            </w:tcBorders>
            <w:shd w:val="clear" w:color="auto" w:fill="A2B593"/>
          </w:tcPr>
          <w:p w14:paraId="3A77C661" w14:textId="780F5DF7" w:rsidR="00E13880" w:rsidRPr="00F64284" w:rsidDel="001C454A" w:rsidRDefault="00E13880" w:rsidP="00E13880">
            <w:pPr>
              <w:pStyle w:val="Text"/>
              <w:rPr>
                <w:del w:id="5165" w:author="Aleksander Hansen" w:date="2013-02-20T19:37:00Z"/>
              </w:rPr>
            </w:pPr>
          </w:p>
        </w:tc>
        <w:tc>
          <w:tcPr>
            <w:tcW w:w="1559" w:type="dxa"/>
            <w:tcBorders>
              <w:bottom w:val="single" w:sz="8" w:space="0" w:color="000000" w:themeColor="text1"/>
            </w:tcBorders>
            <w:shd w:val="clear" w:color="auto" w:fill="A2B593"/>
          </w:tcPr>
          <w:p w14:paraId="20024CA9" w14:textId="666D0B3E" w:rsidR="00E13880" w:rsidRPr="00F64284" w:rsidDel="001C454A" w:rsidRDefault="00E13880" w:rsidP="00E13880">
            <w:pPr>
              <w:pStyle w:val="Text"/>
              <w:cnfStyle w:val="100000000000" w:firstRow="1" w:lastRow="0" w:firstColumn="0" w:lastColumn="0" w:oddVBand="0" w:evenVBand="0" w:oddHBand="0" w:evenHBand="0" w:firstRowFirstColumn="0" w:firstRowLastColumn="0" w:lastRowFirstColumn="0" w:lastRowLastColumn="0"/>
              <w:rPr>
                <w:del w:id="5166" w:author="Aleksander Hansen" w:date="2013-02-20T19:37:00Z"/>
              </w:rPr>
            </w:pPr>
          </w:p>
        </w:tc>
        <w:tc>
          <w:tcPr>
            <w:tcW w:w="1478" w:type="dxa"/>
            <w:tcBorders>
              <w:bottom w:val="single" w:sz="8" w:space="0" w:color="000000" w:themeColor="text1"/>
            </w:tcBorders>
            <w:shd w:val="clear" w:color="auto" w:fill="A2B593"/>
          </w:tcPr>
          <w:p w14:paraId="1343A592" w14:textId="613CB5C0" w:rsidR="00E13880" w:rsidRPr="00F64284" w:rsidDel="001C454A" w:rsidRDefault="00E13880" w:rsidP="00E13880">
            <w:pPr>
              <w:pStyle w:val="Text"/>
              <w:cnfStyle w:val="100000000000" w:firstRow="1" w:lastRow="0" w:firstColumn="0" w:lastColumn="0" w:oddVBand="0" w:evenVBand="0" w:oddHBand="0" w:evenHBand="0" w:firstRowFirstColumn="0" w:firstRowLastColumn="0" w:lastRowFirstColumn="0" w:lastRowLastColumn="0"/>
              <w:rPr>
                <w:del w:id="5167" w:author="Aleksander Hansen" w:date="2013-02-20T19:37:00Z"/>
              </w:rPr>
            </w:pPr>
          </w:p>
        </w:tc>
      </w:tr>
      <w:tr w:rsidR="00E13880" w:rsidRPr="00E20D7F" w:rsidDel="001C454A" w14:paraId="5F88EA16" w14:textId="37A3059E" w:rsidTr="00E13880">
        <w:trPr>
          <w:cnfStyle w:val="000000100000" w:firstRow="0" w:lastRow="0" w:firstColumn="0" w:lastColumn="0" w:oddVBand="0" w:evenVBand="0" w:oddHBand="1" w:evenHBand="0" w:firstRowFirstColumn="0" w:firstRowLastColumn="0" w:lastRowFirstColumn="0" w:lastRowLastColumn="0"/>
          <w:trHeight w:hRule="exact" w:val="356"/>
          <w:del w:id="5168"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top w:val="single" w:sz="8" w:space="0" w:color="000000" w:themeColor="text1"/>
              <w:left w:val="single" w:sz="8" w:space="0" w:color="000000" w:themeColor="text1"/>
              <w:bottom w:val="nil"/>
              <w:right w:val="nil"/>
            </w:tcBorders>
            <w:shd w:val="clear" w:color="auto" w:fill="auto"/>
            <w:vAlign w:val="bottom"/>
          </w:tcPr>
          <w:p w14:paraId="4675F507" w14:textId="3240C5B3" w:rsidR="00E13880" w:rsidRPr="00F64284" w:rsidDel="001C454A" w:rsidRDefault="00E13880" w:rsidP="00E13880">
            <w:pPr>
              <w:pStyle w:val="Text"/>
              <w:rPr>
                <w:del w:id="5169" w:author="Aleksander Hansen" w:date="2013-02-20T19:37:00Z"/>
              </w:rPr>
            </w:pPr>
          </w:p>
        </w:tc>
        <w:tc>
          <w:tcPr>
            <w:tcW w:w="1559" w:type="dxa"/>
            <w:tcBorders>
              <w:top w:val="single" w:sz="8" w:space="0" w:color="000000" w:themeColor="text1"/>
              <w:left w:val="nil"/>
              <w:bottom w:val="nil"/>
              <w:right w:val="nil"/>
            </w:tcBorders>
            <w:shd w:val="clear" w:color="auto" w:fill="auto"/>
            <w:vAlign w:val="bottom"/>
          </w:tcPr>
          <w:p w14:paraId="3645E942" w14:textId="1B06FADF" w:rsidR="00E13880" w:rsidRPr="00F64284" w:rsidDel="001C454A" w:rsidRDefault="00E13880" w:rsidP="00E13880">
            <w:pPr>
              <w:pStyle w:val="Text"/>
              <w:cnfStyle w:val="000000100000" w:firstRow="0" w:lastRow="0" w:firstColumn="0" w:lastColumn="0" w:oddVBand="0" w:evenVBand="0" w:oddHBand="1" w:evenHBand="0" w:firstRowFirstColumn="0" w:firstRowLastColumn="0" w:lastRowFirstColumn="0" w:lastRowLastColumn="0"/>
              <w:rPr>
                <w:del w:id="5170" w:author="Aleksander Hansen" w:date="2013-02-20T19:37:00Z"/>
                <w:b/>
              </w:rPr>
            </w:pPr>
          </w:p>
        </w:tc>
        <w:tc>
          <w:tcPr>
            <w:tcW w:w="1478" w:type="dxa"/>
            <w:tcBorders>
              <w:top w:val="single" w:sz="8" w:space="0" w:color="000000" w:themeColor="text1"/>
              <w:left w:val="nil"/>
              <w:bottom w:val="nil"/>
              <w:right w:val="single" w:sz="8" w:space="0" w:color="000000" w:themeColor="text1"/>
            </w:tcBorders>
            <w:shd w:val="clear" w:color="auto" w:fill="auto"/>
            <w:vAlign w:val="bottom"/>
          </w:tcPr>
          <w:p w14:paraId="3312490B" w14:textId="75D2EB8A" w:rsidR="00E13880" w:rsidRPr="00F64284" w:rsidDel="001C454A" w:rsidRDefault="00E13880" w:rsidP="00E13880">
            <w:pPr>
              <w:pStyle w:val="Text"/>
              <w:cnfStyle w:val="000000100000" w:firstRow="0" w:lastRow="0" w:firstColumn="0" w:lastColumn="0" w:oddVBand="0" w:evenVBand="0" w:oddHBand="1" w:evenHBand="0" w:firstRowFirstColumn="0" w:firstRowLastColumn="0" w:lastRowFirstColumn="0" w:lastRowLastColumn="0"/>
              <w:rPr>
                <w:del w:id="5171" w:author="Aleksander Hansen" w:date="2013-02-20T19:37:00Z"/>
                <w:b/>
              </w:rPr>
            </w:pPr>
          </w:p>
        </w:tc>
      </w:tr>
      <w:tr w:rsidR="00E13880" w:rsidRPr="00E20D7F" w:rsidDel="001C454A" w14:paraId="179704AF" w14:textId="05E9F134" w:rsidTr="00E13880">
        <w:trPr>
          <w:cnfStyle w:val="000000010000" w:firstRow="0" w:lastRow="0" w:firstColumn="0" w:lastColumn="0" w:oddVBand="0" w:evenVBand="0" w:oddHBand="0" w:evenHBand="1" w:firstRowFirstColumn="0" w:firstRowLastColumn="0" w:lastRowFirstColumn="0" w:lastRowLastColumn="0"/>
          <w:trHeight w:hRule="exact" w:val="356"/>
          <w:del w:id="5172"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top w:val="nil"/>
              <w:left w:val="single" w:sz="8" w:space="0" w:color="000000" w:themeColor="text1"/>
              <w:bottom w:val="nil"/>
              <w:right w:val="nil"/>
            </w:tcBorders>
            <w:shd w:val="clear" w:color="auto" w:fill="auto"/>
            <w:vAlign w:val="bottom"/>
          </w:tcPr>
          <w:p w14:paraId="22892596" w14:textId="2887E8A9" w:rsidR="00E13880" w:rsidRPr="00F64284" w:rsidDel="001C454A" w:rsidRDefault="00E13880" w:rsidP="00E13880">
            <w:pPr>
              <w:pStyle w:val="Text"/>
              <w:rPr>
                <w:del w:id="5173" w:author="Aleksander Hansen" w:date="2013-02-20T19:37:00Z"/>
              </w:rPr>
            </w:pPr>
          </w:p>
        </w:tc>
        <w:tc>
          <w:tcPr>
            <w:tcW w:w="1559" w:type="dxa"/>
            <w:tcBorders>
              <w:top w:val="nil"/>
              <w:left w:val="nil"/>
              <w:bottom w:val="nil"/>
              <w:right w:val="nil"/>
            </w:tcBorders>
            <w:shd w:val="clear" w:color="auto" w:fill="auto"/>
            <w:vAlign w:val="bottom"/>
          </w:tcPr>
          <w:p w14:paraId="0273ABEF" w14:textId="61D924E7" w:rsidR="00E13880" w:rsidRPr="00F64284" w:rsidDel="001C454A" w:rsidRDefault="00E13880" w:rsidP="00E13880">
            <w:pPr>
              <w:pStyle w:val="Text"/>
              <w:cnfStyle w:val="000000010000" w:firstRow="0" w:lastRow="0" w:firstColumn="0" w:lastColumn="0" w:oddVBand="0" w:evenVBand="0" w:oddHBand="0" w:evenHBand="1" w:firstRowFirstColumn="0" w:firstRowLastColumn="0" w:lastRowFirstColumn="0" w:lastRowLastColumn="0"/>
              <w:rPr>
                <w:del w:id="5174" w:author="Aleksander Hansen" w:date="2013-02-20T19:37:00Z"/>
                <w:b/>
              </w:rPr>
            </w:pPr>
          </w:p>
        </w:tc>
        <w:tc>
          <w:tcPr>
            <w:tcW w:w="1478" w:type="dxa"/>
            <w:tcBorders>
              <w:top w:val="nil"/>
              <w:left w:val="nil"/>
              <w:bottom w:val="nil"/>
              <w:right w:val="single" w:sz="8" w:space="0" w:color="000000" w:themeColor="text1"/>
            </w:tcBorders>
            <w:shd w:val="clear" w:color="auto" w:fill="auto"/>
            <w:vAlign w:val="bottom"/>
          </w:tcPr>
          <w:p w14:paraId="2A97AB65" w14:textId="62698A42" w:rsidR="00E13880" w:rsidRPr="00F64284" w:rsidDel="001C454A" w:rsidRDefault="00E13880" w:rsidP="00E13880">
            <w:pPr>
              <w:pStyle w:val="Text"/>
              <w:cnfStyle w:val="000000010000" w:firstRow="0" w:lastRow="0" w:firstColumn="0" w:lastColumn="0" w:oddVBand="0" w:evenVBand="0" w:oddHBand="0" w:evenHBand="1" w:firstRowFirstColumn="0" w:firstRowLastColumn="0" w:lastRowFirstColumn="0" w:lastRowLastColumn="0"/>
              <w:rPr>
                <w:del w:id="5175" w:author="Aleksander Hansen" w:date="2013-02-20T19:37:00Z"/>
                <w:b/>
              </w:rPr>
            </w:pPr>
          </w:p>
        </w:tc>
      </w:tr>
      <w:tr w:rsidR="00E13880" w:rsidRPr="00E20D7F" w:rsidDel="001C454A" w14:paraId="32A91770" w14:textId="70869614" w:rsidTr="00E13880">
        <w:trPr>
          <w:cnfStyle w:val="000000100000" w:firstRow="0" w:lastRow="0" w:firstColumn="0" w:lastColumn="0" w:oddVBand="0" w:evenVBand="0" w:oddHBand="1" w:evenHBand="0" w:firstRowFirstColumn="0" w:firstRowLastColumn="0" w:lastRowFirstColumn="0" w:lastRowLastColumn="0"/>
          <w:trHeight w:hRule="exact" w:val="356"/>
          <w:del w:id="5176"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top w:val="nil"/>
              <w:left w:val="single" w:sz="8" w:space="0" w:color="000000" w:themeColor="text1"/>
              <w:bottom w:val="nil"/>
              <w:right w:val="nil"/>
            </w:tcBorders>
            <w:shd w:val="clear" w:color="auto" w:fill="auto"/>
            <w:vAlign w:val="bottom"/>
          </w:tcPr>
          <w:p w14:paraId="179B6087" w14:textId="26718B9B" w:rsidR="00E13880" w:rsidRPr="00F64284" w:rsidDel="001C454A" w:rsidRDefault="00E13880" w:rsidP="00E13880">
            <w:pPr>
              <w:pStyle w:val="Text"/>
              <w:rPr>
                <w:del w:id="5177" w:author="Aleksander Hansen" w:date="2013-02-20T19:37:00Z"/>
              </w:rPr>
            </w:pPr>
          </w:p>
        </w:tc>
        <w:tc>
          <w:tcPr>
            <w:tcW w:w="1559" w:type="dxa"/>
            <w:tcBorders>
              <w:top w:val="nil"/>
              <w:left w:val="nil"/>
              <w:bottom w:val="nil"/>
              <w:right w:val="nil"/>
            </w:tcBorders>
            <w:shd w:val="clear" w:color="auto" w:fill="auto"/>
            <w:vAlign w:val="bottom"/>
          </w:tcPr>
          <w:p w14:paraId="3ED2E24D" w14:textId="09B72CCF" w:rsidR="00E13880" w:rsidRPr="00F64284" w:rsidDel="001C454A" w:rsidRDefault="00E13880" w:rsidP="00E13880">
            <w:pPr>
              <w:pStyle w:val="Text"/>
              <w:cnfStyle w:val="000000100000" w:firstRow="0" w:lastRow="0" w:firstColumn="0" w:lastColumn="0" w:oddVBand="0" w:evenVBand="0" w:oddHBand="1" w:evenHBand="0" w:firstRowFirstColumn="0" w:firstRowLastColumn="0" w:lastRowFirstColumn="0" w:lastRowLastColumn="0"/>
              <w:rPr>
                <w:del w:id="5178" w:author="Aleksander Hansen" w:date="2013-02-20T19:37:00Z"/>
                <w:b/>
              </w:rPr>
            </w:pPr>
          </w:p>
        </w:tc>
        <w:tc>
          <w:tcPr>
            <w:tcW w:w="1478" w:type="dxa"/>
            <w:tcBorders>
              <w:top w:val="nil"/>
              <w:left w:val="nil"/>
              <w:bottom w:val="nil"/>
              <w:right w:val="single" w:sz="8" w:space="0" w:color="000000" w:themeColor="text1"/>
            </w:tcBorders>
            <w:shd w:val="clear" w:color="auto" w:fill="auto"/>
            <w:vAlign w:val="bottom"/>
          </w:tcPr>
          <w:p w14:paraId="3B4073D9" w14:textId="273327B2" w:rsidR="00E13880" w:rsidRPr="00F64284" w:rsidDel="001C454A" w:rsidRDefault="00E13880" w:rsidP="00E13880">
            <w:pPr>
              <w:pStyle w:val="Text"/>
              <w:cnfStyle w:val="000000100000" w:firstRow="0" w:lastRow="0" w:firstColumn="0" w:lastColumn="0" w:oddVBand="0" w:evenVBand="0" w:oddHBand="1" w:evenHBand="0" w:firstRowFirstColumn="0" w:firstRowLastColumn="0" w:lastRowFirstColumn="0" w:lastRowLastColumn="0"/>
              <w:rPr>
                <w:del w:id="5179" w:author="Aleksander Hansen" w:date="2013-02-20T19:37:00Z"/>
                <w:b/>
              </w:rPr>
            </w:pPr>
          </w:p>
        </w:tc>
      </w:tr>
      <w:tr w:rsidR="00E13880" w:rsidRPr="00E20D7F" w:rsidDel="001C454A" w14:paraId="4AB46C03" w14:textId="17202F68" w:rsidTr="00E13880">
        <w:tblPrEx>
          <w:tblW w:w="0" w:type="auto"/>
          <w:tblCellMar>
            <w:left w:w="0" w:type="dxa"/>
            <w:right w:w="0" w:type="dxa"/>
          </w:tblCellMar>
          <w:tblPrExChange w:id="5180" w:author="Aleksander Hansen" w:date="2013-02-17T13:32:00Z">
            <w:tblPrEx>
              <w:tblW w:w="0" w:type="auto"/>
              <w:tblCellMar>
                <w:left w:w="0" w:type="dxa"/>
                <w:right w:w="0" w:type="dxa"/>
              </w:tblCellMar>
            </w:tblPrEx>
          </w:tblPrExChange>
        </w:tblPrEx>
        <w:trPr>
          <w:cnfStyle w:val="000000010000" w:firstRow="0" w:lastRow="0" w:firstColumn="0" w:lastColumn="0" w:oddVBand="0" w:evenVBand="0" w:oddHBand="0" w:evenHBand="1" w:firstRowFirstColumn="0" w:firstRowLastColumn="0" w:lastRowFirstColumn="0" w:lastRowLastColumn="0"/>
          <w:trHeight w:hRule="exact" w:val="356"/>
          <w:del w:id="5181" w:author="Aleksander Hansen" w:date="2013-02-20T19:37:00Z"/>
          <w:trPrChange w:id="5182" w:author="Aleksander Hansen" w:date="2013-02-17T13:32:00Z">
            <w:trPr>
              <w:gridAfter w:val="0"/>
              <w:trHeight w:hRule="exact" w:val="356"/>
            </w:trPr>
          </w:trPrChange>
        </w:trPr>
        <w:tc>
          <w:tcPr>
            <w:cnfStyle w:val="001000000000" w:firstRow="0" w:lastRow="0" w:firstColumn="1" w:lastColumn="0" w:oddVBand="0" w:evenVBand="0" w:oddHBand="0" w:evenHBand="0" w:firstRowFirstColumn="0" w:firstRowLastColumn="0" w:lastRowFirstColumn="0" w:lastRowLastColumn="0"/>
            <w:tcW w:w="1519" w:type="dxa"/>
            <w:tcBorders>
              <w:top w:val="nil"/>
              <w:left w:val="single" w:sz="8" w:space="0" w:color="000000" w:themeColor="text1"/>
              <w:bottom w:val="nil"/>
              <w:right w:val="nil"/>
            </w:tcBorders>
            <w:shd w:val="clear" w:color="auto" w:fill="auto"/>
            <w:vAlign w:val="bottom"/>
            <w:tcPrChange w:id="5183" w:author="Aleksander Hansen" w:date="2013-02-17T13:32:00Z">
              <w:tcPr>
                <w:tcW w:w="1519" w:type="dxa"/>
                <w:gridSpan w:val="2"/>
                <w:tcBorders>
                  <w:top w:val="nil"/>
                  <w:left w:val="single" w:sz="8" w:space="0" w:color="000000" w:themeColor="text1"/>
                  <w:bottom w:val="nil"/>
                  <w:right w:val="nil"/>
                </w:tcBorders>
                <w:shd w:val="clear" w:color="auto" w:fill="auto"/>
                <w:vAlign w:val="bottom"/>
              </w:tcPr>
            </w:tcPrChange>
          </w:tcPr>
          <w:p w14:paraId="1BF4E1BB" w14:textId="6C35C42D" w:rsidR="00E13880" w:rsidRPr="00F64284" w:rsidDel="001C454A" w:rsidRDefault="00E13880" w:rsidP="00E13880">
            <w:pPr>
              <w:pStyle w:val="Text"/>
              <w:cnfStyle w:val="001000010000" w:firstRow="0" w:lastRow="0" w:firstColumn="1" w:lastColumn="0" w:oddVBand="0" w:evenVBand="0" w:oddHBand="0" w:evenHBand="1" w:firstRowFirstColumn="0" w:firstRowLastColumn="0" w:lastRowFirstColumn="0" w:lastRowLastColumn="0"/>
              <w:rPr>
                <w:del w:id="5184" w:author="Aleksander Hansen" w:date="2013-02-20T19:37:00Z"/>
              </w:rPr>
            </w:pPr>
          </w:p>
        </w:tc>
        <w:tc>
          <w:tcPr>
            <w:tcW w:w="1559" w:type="dxa"/>
            <w:tcBorders>
              <w:top w:val="nil"/>
              <w:left w:val="nil"/>
              <w:bottom w:val="nil"/>
              <w:right w:val="nil"/>
            </w:tcBorders>
            <w:shd w:val="clear" w:color="auto" w:fill="auto"/>
            <w:vAlign w:val="bottom"/>
            <w:tcPrChange w:id="5185" w:author="Aleksander Hansen" w:date="2013-02-17T13:32:00Z">
              <w:tcPr>
                <w:tcW w:w="1559" w:type="dxa"/>
                <w:gridSpan w:val="2"/>
                <w:tcBorders>
                  <w:top w:val="nil"/>
                  <w:left w:val="nil"/>
                  <w:bottom w:val="nil"/>
                  <w:right w:val="nil"/>
                </w:tcBorders>
                <w:shd w:val="clear" w:color="auto" w:fill="auto"/>
                <w:vAlign w:val="bottom"/>
              </w:tcPr>
            </w:tcPrChange>
          </w:tcPr>
          <w:p w14:paraId="1C8485B2" w14:textId="3E6516E8" w:rsidR="00E13880" w:rsidRPr="00F64284" w:rsidDel="001C454A" w:rsidRDefault="00E13880" w:rsidP="00E13880">
            <w:pPr>
              <w:pStyle w:val="Text"/>
              <w:cnfStyle w:val="000000010000" w:firstRow="0" w:lastRow="0" w:firstColumn="0" w:lastColumn="0" w:oddVBand="0" w:evenVBand="0" w:oddHBand="0" w:evenHBand="1" w:firstRowFirstColumn="0" w:firstRowLastColumn="0" w:lastRowFirstColumn="0" w:lastRowLastColumn="0"/>
              <w:rPr>
                <w:del w:id="5186" w:author="Aleksander Hansen" w:date="2013-02-20T19:37:00Z"/>
                <w:b/>
              </w:rPr>
            </w:pPr>
          </w:p>
        </w:tc>
        <w:tc>
          <w:tcPr>
            <w:tcW w:w="1478" w:type="dxa"/>
            <w:tcBorders>
              <w:top w:val="nil"/>
              <w:left w:val="nil"/>
              <w:bottom w:val="nil"/>
              <w:right w:val="single" w:sz="8" w:space="0" w:color="000000" w:themeColor="text1"/>
            </w:tcBorders>
            <w:shd w:val="clear" w:color="auto" w:fill="auto"/>
            <w:vAlign w:val="bottom"/>
            <w:tcPrChange w:id="5187" w:author="Aleksander Hansen" w:date="2013-02-17T13:32:00Z">
              <w:tcPr>
                <w:tcW w:w="1478" w:type="dxa"/>
                <w:gridSpan w:val="2"/>
                <w:tcBorders>
                  <w:top w:val="nil"/>
                  <w:left w:val="nil"/>
                  <w:bottom w:val="nil"/>
                  <w:right w:val="single" w:sz="8" w:space="0" w:color="000000" w:themeColor="text1"/>
                </w:tcBorders>
                <w:shd w:val="clear" w:color="auto" w:fill="auto"/>
                <w:vAlign w:val="bottom"/>
              </w:tcPr>
            </w:tcPrChange>
          </w:tcPr>
          <w:p w14:paraId="2309D170" w14:textId="472CA76F" w:rsidR="00E13880" w:rsidRPr="00F64284" w:rsidDel="001C454A" w:rsidRDefault="00E13880" w:rsidP="00E13880">
            <w:pPr>
              <w:pStyle w:val="Text"/>
              <w:cnfStyle w:val="000000010000" w:firstRow="0" w:lastRow="0" w:firstColumn="0" w:lastColumn="0" w:oddVBand="0" w:evenVBand="0" w:oddHBand="0" w:evenHBand="1" w:firstRowFirstColumn="0" w:firstRowLastColumn="0" w:lastRowFirstColumn="0" w:lastRowLastColumn="0"/>
              <w:rPr>
                <w:del w:id="5188" w:author="Aleksander Hansen" w:date="2013-02-20T19:37:00Z"/>
                <w:b/>
              </w:rPr>
            </w:pPr>
          </w:p>
        </w:tc>
      </w:tr>
      <w:tr w:rsidR="00E13880" w:rsidRPr="00E20D7F" w:rsidDel="001C454A" w14:paraId="5A0E0802" w14:textId="41858C56" w:rsidTr="00E13880">
        <w:tblPrEx>
          <w:tblW w:w="0" w:type="auto"/>
          <w:tblCellMar>
            <w:left w:w="0" w:type="dxa"/>
            <w:right w:w="0" w:type="dxa"/>
          </w:tblCellMar>
          <w:tblPrExChange w:id="5189" w:author="Aleksander Hansen" w:date="2013-02-17T13:32:00Z">
            <w:tblPrEx>
              <w:tblW w:w="0" w:type="auto"/>
              <w:tblCellMar>
                <w:left w:w="0" w:type="dxa"/>
                <w:right w:w="0" w:type="dxa"/>
              </w:tblCellMar>
            </w:tblPrEx>
          </w:tblPrExChange>
        </w:tblPrEx>
        <w:trPr>
          <w:cnfStyle w:val="000000100000" w:firstRow="0" w:lastRow="0" w:firstColumn="0" w:lastColumn="0" w:oddVBand="0" w:evenVBand="0" w:oddHBand="1" w:evenHBand="0" w:firstRowFirstColumn="0" w:firstRowLastColumn="0" w:lastRowFirstColumn="0" w:lastRowLastColumn="0"/>
          <w:trHeight w:hRule="exact" w:val="430"/>
          <w:del w:id="5190" w:author="Aleksander Hansen" w:date="2013-02-20T19:37:00Z"/>
          <w:trPrChange w:id="5191" w:author="Aleksander Hansen" w:date="2013-02-17T13:32:00Z">
            <w:trPr>
              <w:gridAfter w:val="0"/>
              <w:trHeight w:hRule="exact" w:val="430"/>
            </w:trPr>
          </w:trPrChange>
        </w:trPr>
        <w:tc>
          <w:tcPr>
            <w:cnfStyle w:val="001000000000" w:firstRow="0" w:lastRow="0" w:firstColumn="1" w:lastColumn="0" w:oddVBand="0" w:evenVBand="0" w:oddHBand="0" w:evenHBand="0" w:firstRowFirstColumn="0" w:firstRowLastColumn="0" w:lastRowFirstColumn="0" w:lastRowLastColumn="0"/>
            <w:tcW w:w="1519" w:type="dxa"/>
            <w:tcBorders>
              <w:top w:val="nil"/>
              <w:left w:val="single" w:sz="8" w:space="0" w:color="000000" w:themeColor="text1"/>
              <w:bottom w:val="single" w:sz="8" w:space="0" w:color="000000" w:themeColor="text1"/>
              <w:right w:val="nil"/>
            </w:tcBorders>
            <w:shd w:val="clear" w:color="auto" w:fill="auto"/>
            <w:vAlign w:val="bottom"/>
            <w:tcPrChange w:id="5192" w:author="Aleksander Hansen" w:date="2013-02-17T13:32:00Z">
              <w:tcPr>
                <w:tcW w:w="1519" w:type="dxa"/>
                <w:gridSpan w:val="2"/>
                <w:tcBorders>
                  <w:top w:val="nil"/>
                  <w:left w:val="single" w:sz="8" w:space="0" w:color="000000" w:themeColor="text1"/>
                  <w:bottom w:val="single" w:sz="8" w:space="0" w:color="000000" w:themeColor="text1"/>
                  <w:right w:val="nil"/>
                </w:tcBorders>
                <w:shd w:val="clear" w:color="auto" w:fill="auto"/>
                <w:vAlign w:val="bottom"/>
              </w:tcPr>
            </w:tcPrChange>
          </w:tcPr>
          <w:p w14:paraId="06A07D05" w14:textId="2794CED3" w:rsidR="00E13880" w:rsidRPr="00F64284" w:rsidDel="001C454A" w:rsidRDefault="00E13880" w:rsidP="00E13880">
            <w:pPr>
              <w:pStyle w:val="Text"/>
              <w:cnfStyle w:val="001000100000" w:firstRow="0" w:lastRow="0" w:firstColumn="1" w:lastColumn="0" w:oddVBand="0" w:evenVBand="0" w:oddHBand="1" w:evenHBand="0" w:firstRowFirstColumn="0" w:firstRowLastColumn="0" w:lastRowFirstColumn="0" w:lastRowLastColumn="0"/>
              <w:rPr>
                <w:del w:id="5193" w:author="Aleksander Hansen" w:date="2013-02-20T19:37:00Z"/>
              </w:rPr>
            </w:pPr>
          </w:p>
        </w:tc>
        <w:tc>
          <w:tcPr>
            <w:tcW w:w="1559" w:type="dxa"/>
            <w:tcBorders>
              <w:top w:val="nil"/>
              <w:left w:val="nil"/>
              <w:bottom w:val="single" w:sz="8" w:space="0" w:color="000000" w:themeColor="text1"/>
              <w:right w:val="nil"/>
            </w:tcBorders>
            <w:shd w:val="clear" w:color="auto" w:fill="auto"/>
            <w:vAlign w:val="bottom"/>
            <w:tcPrChange w:id="5194" w:author="Aleksander Hansen" w:date="2013-02-17T13:32:00Z">
              <w:tcPr>
                <w:tcW w:w="1559" w:type="dxa"/>
                <w:gridSpan w:val="2"/>
                <w:tcBorders>
                  <w:top w:val="nil"/>
                  <w:left w:val="nil"/>
                  <w:bottom w:val="single" w:sz="8" w:space="0" w:color="000000" w:themeColor="text1"/>
                  <w:right w:val="nil"/>
                </w:tcBorders>
                <w:shd w:val="clear" w:color="auto" w:fill="auto"/>
                <w:vAlign w:val="bottom"/>
              </w:tcPr>
            </w:tcPrChange>
          </w:tcPr>
          <w:p w14:paraId="55E8D8B2" w14:textId="34B2B894" w:rsidR="00E13880" w:rsidRPr="00F64284" w:rsidDel="001C454A" w:rsidRDefault="00E13880" w:rsidP="00E13880">
            <w:pPr>
              <w:pStyle w:val="Text"/>
              <w:cnfStyle w:val="000000100000" w:firstRow="0" w:lastRow="0" w:firstColumn="0" w:lastColumn="0" w:oddVBand="0" w:evenVBand="0" w:oddHBand="1" w:evenHBand="0" w:firstRowFirstColumn="0" w:firstRowLastColumn="0" w:lastRowFirstColumn="0" w:lastRowLastColumn="0"/>
              <w:rPr>
                <w:del w:id="5195" w:author="Aleksander Hansen" w:date="2013-02-20T19:37:00Z"/>
                <w:b/>
              </w:rPr>
            </w:pPr>
          </w:p>
        </w:tc>
        <w:tc>
          <w:tcPr>
            <w:tcW w:w="1478" w:type="dxa"/>
            <w:tcBorders>
              <w:top w:val="nil"/>
              <w:left w:val="nil"/>
              <w:bottom w:val="single" w:sz="8" w:space="0" w:color="000000" w:themeColor="text1"/>
              <w:right w:val="single" w:sz="8" w:space="0" w:color="000000" w:themeColor="text1"/>
            </w:tcBorders>
            <w:shd w:val="clear" w:color="auto" w:fill="auto"/>
            <w:vAlign w:val="bottom"/>
            <w:tcPrChange w:id="5196" w:author="Aleksander Hansen" w:date="2013-02-17T13:32:00Z">
              <w:tcPr>
                <w:tcW w:w="1478" w:type="dxa"/>
                <w:gridSpan w:val="2"/>
                <w:tcBorders>
                  <w:top w:val="nil"/>
                  <w:left w:val="nil"/>
                  <w:bottom w:val="single" w:sz="8" w:space="0" w:color="000000" w:themeColor="text1"/>
                  <w:right w:val="single" w:sz="8" w:space="0" w:color="000000" w:themeColor="text1"/>
                </w:tcBorders>
                <w:shd w:val="clear" w:color="auto" w:fill="auto"/>
                <w:vAlign w:val="bottom"/>
              </w:tcPr>
            </w:tcPrChange>
          </w:tcPr>
          <w:p w14:paraId="60CE0120" w14:textId="475FCE99" w:rsidR="00E13880" w:rsidRPr="00F64284" w:rsidDel="001C454A" w:rsidRDefault="00E13880" w:rsidP="00E13880">
            <w:pPr>
              <w:pStyle w:val="Text"/>
              <w:cnfStyle w:val="000000100000" w:firstRow="0" w:lastRow="0" w:firstColumn="0" w:lastColumn="0" w:oddVBand="0" w:evenVBand="0" w:oddHBand="1" w:evenHBand="0" w:firstRowFirstColumn="0" w:firstRowLastColumn="0" w:lastRowFirstColumn="0" w:lastRowLastColumn="0"/>
              <w:rPr>
                <w:del w:id="5197" w:author="Aleksander Hansen" w:date="2013-02-20T19:37:00Z"/>
                <w:b/>
              </w:rPr>
            </w:pPr>
          </w:p>
        </w:tc>
      </w:tr>
    </w:tbl>
    <w:tbl>
      <w:tblPr>
        <w:tblStyle w:val="LightGrid-Accent3"/>
        <w:tblpPr w:leftFromText="180" w:rightFromText="180" w:vertAnchor="text" w:horzAnchor="page" w:tblpX="5401"/>
        <w:tblW w:w="0" w:type="auto"/>
        <w:tblCellMar>
          <w:left w:w="0" w:type="dxa"/>
          <w:right w:w="0" w:type="dxa"/>
        </w:tblCellMar>
        <w:tblLook w:val="04A0" w:firstRow="1" w:lastRow="0" w:firstColumn="1" w:lastColumn="0" w:noHBand="0" w:noVBand="1"/>
      </w:tblPr>
      <w:tblGrid>
        <w:gridCol w:w="1519"/>
        <w:gridCol w:w="1559"/>
        <w:gridCol w:w="1478"/>
      </w:tblGrid>
      <w:tr w:rsidR="001C454A" w:rsidRPr="00E20D7F" w14:paraId="7D0077BC" w14:textId="77777777" w:rsidTr="001C454A">
        <w:trPr>
          <w:cnfStyle w:val="100000000000" w:firstRow="1" w:lastRow="0" w:firstColumn="0" w:lastColumn="0" w:oddVBand="0" w:evenVBand="0" w:oddHBand="0" w:evenHBand="0" w:firstRowFirstColumn="0" w:firstRowLastColumn="0" w:lastRowFirstColumn="0" w:lastRowLastColumn="0"/>
          <w:trHeight w:val="346"/>
          <w:ins w:id="5198"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bottom w:val="single" w:sz="8" w:space="0" w:color="000000" w:themeColor="text1"/>
            </w:tcBorders>
            <w:shd w:val="clear" w:color="auto" w:fill="A2B593"/>
          </w:tcPr>
          <w:p w14:paraId="3B65A765" w14:textId="77777777" w:rsidR="001C454A" w:rsidRPr="00F64284" w:rsidRDefault="001C454A" w:rsidP="001C454A">
            <w:pPr>
              <w:pStyle w:val="Text"/>
              <w:rPr>
                <w:ins w:id="5199" w:author="Aleksander Hansen" w:date="2013-02-20T19:37:00Z"/>
              </w:rPr>
            </w:pPr>
            <w:ins w:id="5200" w:author="Aleksander Hansen" w:date="2013-02-20T19:37:00Z">
              <w:r w:rsidRPr="00F64284">
                <w:t>Stock Price</w:t>
              </w:r>
            </w:ins>
          </w:p>
        </w:tc>
        <w:tc>
          <w:tcPr>
            <w:tcW w:w="1559" w:type="dxa"/>
            <w:tcBorders>
              <w:bottom w:val="single" w:sz="8" w:space="0" w:color="000000" w:themeColor="text1"/>
            </w:tcBorders>
            <w:shd w:val="clear" w:color="auto" w:fill="A2B593"/>
          </w:tcPr>
          <w:p w14:paraId="45D39399" w14:textId="77777777" w:rsidR="001C454A" w:rsidRPr="00F64284" w:rsidRDefault="001C454A" w:rsidP="001C454A">
            <w:pPr>
              <w:pStyle w:val="Text"/>
              <w:cnfStyle w:val="100000000000" w:firstRow="1" w:lastRow="0" w:firstColumn="0" w:lastColumn="0" w:oddVBand="0" w:evenVBand="0" w:oddHBand="0" w:evenHBand="0" w:firstRowFirstColumn="0" w:firstRowLastColumn="0" w:lastRowFirstColumn="0" w:lastRowLastColumn="0"/>
              <w:rPr>
                <w:ins w:id="5201" w:author="Aleksander Hansen" w:date="2013-02-20T19:37:00Z"/>
              </w:rPr>
            </w:pPr>
            <w:ins w:id="5202" w:author="Aleksander Hansen" w:date="2013-02-20T19:37:00Z">
              <w:r w:rsidRPr="00F64284">
                <w:t>Option Price</w:t>
              </w:r>
            </w:ins>
          </w:p>
        </w:tc>
        <w:tc>
          <w:tcPr>
            <w:tcW w:w="1478" w:type="dxa"/>
            <w:tcBorders>
              <w:bottom w:val="single" w:sz="8" w:space="0" w:color="000000" w:themeColor="text1"/>
            </w:tcBorders>
            <w:shd w:val="clear" w:color="auto" w:fill="A2B593"/>
          </w:tcPr>
          <w:p w14:paraId="60D2407A" w14:textId="77777777" w:rsidR="001C454A" w:rsidRPr="00F64284" w:rsidRDefault="001C454A" w:rsidP="001C454A">
            <w:pPr>
              <w:pStyle w:val="Text"/>
              <w:cnfStyle w:val="100000000000" w:firstRow="1" w:lastRow="0" w:firstColumn="0" w:lastColumn="0" w:oddVBand="0" w:evenVBand="0" w:oddHBand="0" w:evenHBand="0" w:firstRowFirstColumn="0" w:firstRowLastColumn="0" w:lastRowFirstColumn="0" w:lastRowLastColumn="0"/>
              <w:rPr>
                <w:ins w:id="5203" w:author="Aleksander Hansen" w:date="2013-02-20T19:37:00Z"/>
              </w:rPr>
            </w:pPr>
            <w:ins w:id="5204" w:author="Aleksander Hansen" w:date="2013-02-20T19:37:00Z">
              <w:r w:rsidRPr="00F64284">
                <w:t>N (d1)</w:t>
              </w:r>
            </w:ins>
          </w:p>
        </w:tc>
      </w:tr>
      <w:tr w:rsidR="001C454A" w:rsidRPr="00E20D7F" w14:paraId="58420F39" w14:textId="77777777" w:rsidTr="001C454A">
        <w:trPr>
          <w:cnfStyle w:val="000000100000" w:firstRow="0" w:lastRow="0" w:firstColumn="0" w:lastColumn="0" w:oddVBand="0" w:evenVBand="0" w:oddHBand="1" w:evenHBand="0" w:firstRowFirstColumn="0" w:firstRowLastColumn="0" w:lastRowFirstColumn="0" w:lastRowLastColumn="0"/>
          <w:trHeight w:hRule="exact" w:val="356"/>
          <w:ins w:id="5205"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top w:val="single" w:sz="8" w:space="0" w:color="000000" w:themeColor="text1"/>
              <w:left w:val="single" w:sz="8" w:space="0" w:color="000000" w:themeColor="text1"/>
              <w:bottom w:val="nil"/>
              <w:right w:val="nil"/>
            </w:tcBorders>
            <w:shd w:val="clear" w:color="auto" w:fill="auto"/>
            <w:vAlign w:val="bottom"/>
          </w:tcPr>
          <w:p w14:paraId="15FE6B53" w14:textId="77777777" w:rsidR="001C454A" w:rsidRPr="00F64284" w:rsidRDefault="001C454A" w:rsidP="001C454A">
            <w:pPr>
              <w:pStyle w:val="Text"/>
              <w:rPr>
                <w:ins w:id="5206" w:author="Aleksander Hansen" w:date="2013-02-20T19:37:00Z"/>
              </w:rPr>
            </w:pPr>
            <w:ins w:id="5207" w:author="Aleksander Hansen" w:date="2013-02-20T19:37:00Z">
              <w:r w:rsidRPr="00F64284">
                <w:t>$8.00</w:t>
              </w:r>
            </w:ins>
          </w:p>
        </w:tc>
        <w:tc>
          <w:tcPr>
            <w:tcW w:w="1559" w:type="dxa"/>
            <w:tcBorders>
              <w:top w:val="single" w:sz="8" w:space="0" w:color="000000" w:themeColor="text1"/>
              <w:left w:val="nil"/>
              <w:bottom w:val="nil"/>
              <w:right w:val="nil"/>
            </w:tcBorders>
            <w:shd w:val="clear" w:color="auto" w:fill="auto"/>
            <w:vAlign w:val="bottom"/>
          </w:tcPr>
          <w:p w14:paraId="5C6804BA" w14:textId="77777777" w:rsidR="001C454A" w:rsidRPr="00F64284" w:rsidRDefault="001C454A" w:rsidP="001C454A">
            <w:pPr>
              <w:pStyle w:val="Text"/>
              <w:cnfStyle w:val="000000100000" w:firstRow="0" w:lastRow="0" w:firstColumn="0" w:lastColumn="0" w:oddVBand="0" w:evenVBand="0" w:oddHBand="1" w:evenHBand="0" w:firstRowFirstColumn="0" w:firstRowLastColumn="0" w:lastRowFirstColumn="0" w:lastRowLastColumn="0"/>
              <w:rPr>
                <w:ins w:id="5208" w:author="Aleksander Hansen" w:date="2013-02-20T19:37:00Z"/>
                <w:b/>
              </w:rPr>
            </w:pPr>
            <w:ins w:id="5209" w:author="Aleksander Hansen" w:date="2013-02-20T19:37:00Z">
              <w:r w:rsidRPr="00F64284">
                <w:rPr>
                  <w:b/>
                </w:rPr>
                <w:t>$0.46</w:t>
              </w:r>
            </w:ins>
          </w:p>
        </w:tc>
        <w:tc>
          <w:tcPr>
            <w:tcW w:w="1478" w:type="dxa"/>
            <w:tcBorders>
              <w:top w:val="single" w:sz="8" w:space="0" w:color="000000" w:themeColor="text1"/>
              <w:left w:val="nil"/>
              <w:bottom w:val="nil"/>
              <w:right w:val="single" w:sz="8" w:space="0" w:color="000000" w:themeColor="text1"/>
            </w:tcBorders>
            <w:shd w:val="clear" w:color="auto" w:fill="auto"/>
            <w:vAlign w:val="bottom"/>
          </w:tcPr>
          <w:p w14:paraId="1D8A288B" w14:textId="77777777" w:rsidR="001C454A" w:rsidRPr="00F64284" w:rsidRDefault="001C454A" w:rsidP="001C454A">
            <w:pPr>
              <w:pStyle w:val="Text"/>
              <w:cnfStyle w:val="000000100000" w:firstRow="0" w:lastRow="0" w:firstColumn="0" w:lastColumn="0" w:oddVBand="0" w:evenVBand="0" w:oddHBand="1" w:evenHBand="0" w:firstRowFirstColumn="0" w:firstRowLastColumn="0" w:lastRowFirstColumn="0" w:lastRowLastColumn="0"/>
              <w:rPr>
                <w:ins w:id="5210" w:author="Aleksander Hansen" w:date="2013-02-20T19:37:00Z"/>
                <w:b/>
              </w:rPr>
            </w:pPr>
          </w:p>
        </w:tc>
      </w:tr>
      <w:tr w:rsidR="001C454A" w:rsidRPr="00E20D7F" w14:paraId="540AFE2A" w14:textId="77777777" w:rsidTr="001C454A">
        <w:trPr>
          <w:cnfStyle w:val="000000010000" w:firstRow="0" w:lastRow="0" w:firstColumn="0" w:lastColumn="0" w:oddVBand="0" w:evenVBand="0" w:oddHBand="0" w:evenHBand="1" w:firstRowFirstColumn="0" w:firstRowLastColumn="0" w:lastRowFirstColumn="0" w:lastRowLastColumn="0"/>
          <w:trHeight w:hRule="exact" w:val="356"/>
          <w:ins w:id="5211"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top w:val="nil"/>
              <w:left w:val="single" w:sz="8" w:space="0" w:color="000000" w:themeColor="text1"/>
              <w:bottom w:val="nil"/>
              <w:right w:val="nil"/>
            </w:tcBorders>
            <w:shd w:val="clear" w:color="auto" w:fill="auto"/>
            <w:vAlign w:val="bottom"/>
          </w:tcPr>
          <w:p w14:paraId="794ED66B" w14:textId="77777777" w:rsidR="001C454A" w:rsidRPr="00F64284" w:rsidRDefault="001C454A" w:rsidP="001C454A">
            <w:pPr>
              <w:pStyle w:val="Text"/>
              <w:rPr>
                <w:ins w:id="5212" w:author="Aleksander Hansen" w:date="2013-02-20T19:37:00Z"/>
              </w:rPr>
            </w:pPr>
            <w:ins w:id="5213" w:author="Aleksander Hansen" w:date="2013-02-20T19:37:00Z">
              <w:r w:rsidRPr="00F64284">
                <w:t>9.00</w:t>
              </w:r>
            </w:ins>
          </w:p>
        </w:tc>
        <w:tc>
          <w:tcPr>
            <w:tcW w:w="1559" w:type="dxa"/>
            <w:tcBorders>
              <w:top w:val="nil"/>
              <w:left w:val="nil"/>
              <w:bottom w:val="nil"/>
              <w:right w:val="nil"/>
            </w:tcBorders>
            <w:shd w:val="clear" w:color="auto" w:fill="auto"/>
            <w:vAlign w:val="bottom"/>
          </w:tcPr>
          <w:p w14:paraId="6084C978" w14:textId="77777777" w:rsidR="001C454A" w:rsidRPr="00F64284" w:rsidRDefault="001C454A" w:rsidP="001C454A">
            <w:pPr>
              <w:pStyle w:val="Text"/>
              <w:cnfStyle w:val="000000010000" w:firstRow="0" w:lastRow="0" w:firstColumn="0" w:lastColumn="0" w:oddVBand="0" w:evenVBand="0" w:oddHBand="0" w:evenHBand="1" w:firstRowFirstColumn="0" w:firstRowLastColumn="0" w:lastRowFirstColumn="0" w:lastRowLastColumn="0"/>
              <w:rPr>
                <w:ins w:id="5214" w:author="Aleksander Hansen" w:date="2013-02-20T19:37:00Z"/>
                <w:b/>
              </w:rPr>
            </w:pPr>
            <w:ins w:id="5215" w:author="Aleksander Hansen" w:date="2013-02-20T19:37:00Z">
              <w:r w:rsidRPr="00F64284">
                <w:rPr>
                  <w:b/>
                </w:rPr>
                <w:t>0.87</w:t>
              </w:r>
            </w:ins>
          </w:p>
        </w:tc>
        <w:tc>
          <w:tcPr>
            <w:tcW w:w="1478" w:type="dxa"/>
            <w:tcBorders>
              <w:top w:val="nil"/>
              <w:left w:val="nil"/>
              <w:bottom w:val="nil"/>
              <w:right w:val="single" w:sz="8" w:space="0" w:color="000000" w:themeColor="text1"/>
            </w:tcBorders>
            <w:shd w:val="clear" w:color="auto" w:fill="auto"/>
            <w:vAlign w:val="bottom"/>
          </w:tcPr>
          <w:p w14:paraId="6131F182" w14:textId="77777777" w:rsidR="001C454A" w:rsidRPr="00F64284" w:rsidRDefault="001C454A" w:rsidP="001C454A">
            <w:pPr>
              <w:pStyle w:val="Text"/>
              <w:cnfStyle w:val="000000010000" w:firstRow="0" w:lastRow="0" w:firstColumn="0" w:lastColumn="0" w:oddVBand="0" w:evenVBand="0" w:oddHBand="0" w:evenHBand="1" w:firstRowFirstColumn="0" w:firstRowLastColumn="0" w:lastRowFirstColumn="0" w:lastRowLastColumn="0"/>
              <w:rPr>
                <w:ins w:id="5216" w:author="Aleksander Hansen" w:date="2013-02-20T19:37:00Z"/>
                <w:b/>
              </w:rPr>
            </w:pPr>
          </w:p>
        </w:tc>
      </w:tr>
      <w:tr w:rsidR="001C454A" w:rsidRPr="00E20D7F" w14:paraId="366730F3" w14:textId="77777777" w:rsidTr="001C454A">
        <w:trPr>
          <w:cnfStyle w:val="000000100000" w:firstRow="0" w:lastRow="0" w:firstColumn="0" w:lastColumn="0" w:oddVBand="0" w:evenVBand="0" w:oddHBand="1" w:evenHBand="0" w:firstRowFirstColumn="0" w:firstRowLastColumn="0" w:lastRowFirstColumn="0" w:lastRowLastColumn="0"/>
          <w:trHeight w:hRule="exact" w:val="356"/>
          <w:ins w:id="5217"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top w:val="nil"/>
              <w:left w:val="single" w:sz="8" w:space="0" w:color="000000" w:themeColor="text1"/>
              <w:bottom w:val="nil"/>
              <w:right w:val="nil"/>
            </w:tcBorders>
            <w:shd w:val="clear" w:color="auto" w:fill="auto"/>
            <w:vAlign w:val="bottom"/>
          </w:tcPr>
          <w:p w14:paraId="44C5675A" w14:textId="77777777" w:rsidR="001C454A" w:rsidRPr="00F64284" w:rsidRDefault="001C454A" w:rsidP="001C454A">
            <w:pPr>
              <w:pStyle w:val="Text"/>
              <w:rPr>
                <w:ins w:id="5218" w:author="Aleksander Hansen" w:date="2013-02-20T19:37:00Z"/>
              </w:rPr>
            </w:pPr>
            <w:ins w:id="5219" w:author="Aleksander Hansen" w:date="2013-02-20T19:37:00Z">
              <w:r w:rsidRPr="00F64284">
                <w:t>10.00</w:t>
              </w:r>
            </w:ins>
          </w:p>
        </w:tc>
        <w:tc>
          <w:tcPr>
            <w:tcW w:w="1559" w:type="dxa"/>
            <w:tcBorders>
              <w:top w:val="nil"/>
              <w:left w:val="nil"/>
              <w:bottom w:val="nil"/>
              <w:right w:val="nil"/>
            </w:tcBorders>
            <w:shd w:val="clear" w:color="auto" w:fill="auto"/>
            <w:vAlign w:val="bottom"/>
          </w:tcPr>
          <w:p w14:paraId="641AB638" w14:textId="77777777" w:rsidR="001C454A" w:rsidRPr="00F64284" w:rsidRDefault="001C454A" w:rsidP="001C454A">
            <w:pPr>
              <w:pStyle w:val="Text"/>
              <w:cnfStyle w:val="000000100000" w:firstRow="0" w:lastRow="0" w:firstColumn="0" w:lastColumn="0" w:oddVBand="0" w:evenVBand="0" w:oddHBand="1" w:evenHBand="0" w:firstRowFirstColumn="0" w:firstRowLastColumn="0" w:lastRowFirstColumn="0" w:lastRowLastColumn="0"/>
              <w:rPr>
                <w:ins w:id="5220" w:author="Aleksander Hansen" w:date="2013-02-20T19:37:00Z"/>
                <w:b/>
              </w:rPr>
            </w:pPr>
            <w:ins w:id="5221" w:author="Aleksander Hansen" w:date="2013-02-20T19:37:00Z">
              <w:r w:rsidRPr="00F64284">
                <w:rPr>
                  <w:b/>
                </w:rPr>
                <w:t>1.42</w:t>
              </w:r>
            </w:ins>
          </w:p>
        </w:tc>
        <w:tc>
          <w:tcPr>
            <w:tcW w:w="1478" w:type="dxa"/>
            <w:tcBorders>
              <w:top w:val="nil"/>
              <w:left w:val="nil"/>
              <w:bottom w:val="nil"/>
              <w:right w:val="single" w:sz="8" w:space="0" w:color="000000" w:themeColor="text1"/>
            </w:tcBorders>
            <w:shd w:val="clear" w:color="auto" w:fill="auto"/>
            <w:vAlign w:val="bottom"/>
          </w:tcPr>
          <w:p w14:paraId="6FCD69F8" w14:textId="77777777" w:rsidR="001C454A" w:rsidRPr="00F64284" w:rsidRDefault="001C454A" w:rsidP="001C454A">
            <w:pPr>
              <w:pStyle w:val="Text"/>
              <w:cnfStyle w:val="000000100000" w:firstRow="0" w:lastRow="0" w:firstColumn="0" w:lastColumn="0" w:oddVBand="0" w:evenVBand="0" w:oddHBand="1" w:evenHBand="0" w:firstRowFirstColumn="0" w:firstRowLastColumn="0" w:lastRowFirstColumn="0" w:lastRowLastColumn="0"/>
              <w:rPr>
                <w:ins w:id="5222" w:author="Aleksander Hansen" w:date="2013-02-20T19:37:00Z"/>
                <w:b/>
              </w:rPr>
            </w:pPr>
            <w:ins w:id="5223" w:author="Aleksander Hansen" w:date="2013-02-20T19:37:00Z">
              <w:r w:rsidRPr="00F64284">
                <w:rPr>
                  <w:b/>
                </w:rPr>
                <w:t>0.62</w:t>
              </w:r>
            </w:ins>
          </w:p>
        </w:tc>
      </w:tr>
      <w:tr w:rsidR="001C454A" w:rsidRPr="00E20D7F" w14:paraId="553787B5" w14:textId="77777777" w:rsidTr="001C454A">
        <w:trPr>
          <w:cnfStyle w:val="000000010000" w:firstRow="0" w:lastRow="0" w:firstColumn="0" w:lastColumn="0" w:oddVBand="0" w:evenVBand="0" w:oddHBand="0" w:evenHBand="1" w:firstRowFirstColumn="0" w:firstRowLastColumn="0" w:lastRowFirstColumn="0" w:lastRowLastColumn="0"/>
          <w:trHeight w:hRule="exact" w:val="356"/>
          <w:ins w:id="5224"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top w:val="nil"/>
              <w:left w:val="single" w:sz="8" w:space="0" w:color="000000" w:themeColor="text1"/>
              <w:bottom w:val="nil"/>
              <w:right w:val="nil"/>
            </w:tcBorders>
            <w:shd w:val="clear" w:color="auto" w:fill="auto"/>
            <w:vAlign w:val="bottom"/>
          </w:tcPr>
          <w:p w14:paraId="2FCDBCCF" w14:textId="77777777" w:rsidR="001C454A" w:rsidRPr="00F64284" w:rsidRDefault="001C454A" w:rsidP="001C454A">
            <w:pPr>
              <w:pStyle w:val="Text"/>
              <w:rPr>
                <w:ins w:id="5225" w:author="Aleksander Hansen" w:date="2013-02-20T19:37:00Z"/>
              </w:rPr>
            </w:pPr>
            <w:ins w:id="5226" w:author="Aleksander Hansen" w:date="2013-02-20T19:37:00Z">
              <w:r w:rsidRPr="00F64284">
                <w:t>11.00</w:t>
              </w:r>
            </w:ins>
          </w:p>
        </w:tc>
        <w:tc>
          <w:tcPr>
            <w:tcW w:w="1559" w:type="dxa"/>
            <w:tcBorders>
              <w:top w:val="nil"/>
              <w:left w:val="nil"/>
              <w:bottom w:val="nil"/>
              <w:right w:val="nil"/>
            </w:tcBorders>
            <w:shd w:val="clear" w:color="auto" w:fill="auto"/>
            <w:vAlign w:val="bottom"/>
          </w:tcPr>
          <w:p w14:paraId="02D12593" w14:textId="77777777" w:rsidR="001C454A" w:rsidRPr="00F64284" w:rsidRDefault="001C454A" w:rsidP="001C454A">
            <w:pPr>
              <w:pStyle w:val="Text"/>
              <w:cnfStyle w:val="000000010000" w:firstRow="0" w:lastRow="0" w:firstColumn="0" w:lastColumn="0" w:oddVBand="0" w:evenVBand="0" w:oddHBand="0" w:evenHBand="1" w:firstRowFirstColumn="0" w:firstRowLastColumn="0" w:lastRowFirstColumn="0" w:lastRowLastColumn="0"/>
              <w:rPr>
                <w:ins w:id="5227" w:author="Aleksander Hansen" w:date="2013-02-20T19:37:00Z"/>
                <w:b/>
              </w:rPr>
            </w:pPr>
            <w:ins w:id="5228" w:author="Aleksander Hansen" w:date="2013-02-20T19:37:00Z">
              <w:r w:rsidRPr="00F64284">
                <w:rPr>
                  <w:b/>
                </w:rPr>
                <w:t>2.11</w:t>
              </w:r>
            </w:ins>
          </w:p>
        </w:tc>
        <w:tc>
          <w:tcPr>
            <w:tcW w:w="1478" w:type="dxa"/>
            <w:tcBorders>
              <w:top w:val="nil"/>
              <w:left w:val="nil"/>
              <w:bottom w:val="nil"/>
              <w:right w:val="single" w:sz="8" w:space="0" w:color="000000" w:themeColor="text1"/>
            </w:tcBorders>
            <w:shd w:val="clear" w:color="auto" w:fill="auto"/>
            <w:vAlign w:val="bottom"/>
          </w:tcPr>
          <w:p w14:paraId="2C9B19BF" w14:textId="77777777" w:rsidR="001C454A" w:rsidRPr="00F64284" w:rsidRDefault="001C454A" w:rsidP="001C454A">
            <w:pPr>
              <w:pStyle w:val="Text"/>
              <w:cnfStyle w:val="000000010000" w:firstRow="0" w:lastRow="0" w:firstColumn="0" w:lastColumn="0" w:oddVBand="0" w:evenVBand="0" w:oddHBand="0" w:evenHBand="1" w:firstRowFirstColumn="0" w:firstRowLastColumn="0" w:lastRowFirstColumn="0" w:lastRowLastColumn="0"/>
              <w:rPr>
                <w:ins w:id="5229" w:author="Aleksander Hansen" w:date="2013-02-20T19:37:00Z"/>
                <w:b/>
              </w:rPr>
            </w:pPr>
          </w:p>
        </w:tc>
      </w:tr>
      <w:tr w:rsidR="001C454A" w:rsidRPr="00E20D7F" w14:paraId="1503BF33" w14:textId="77777777" w:rsidTr="001C454A">
        <w:trPr>
          <w:cnfStyle w:val="000000100000" w:firstRow="0" w:lastRow="0" w:firstColumn="0" w:lastColumn="0" w:oddVBand="0" w:evenVBand="0" w:oddHBand="1" w:evenHBand="0" w:firstRowFirstColumn="0" w:firstRowLastColumn="0" w:lastRowFirstColumn="0" w:lastRowLastColumn="0"/>
          <w:trHeight w:hRule="exact" w:val="430"/>
          <w:ins w:id="5230"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top w:val="nil"/>
              <w:left w:val="single" w:sz="8" w:space="0" w:color="000000" w:themeColor="text1"/>
              <w:bottom w:val="single" w:sz="8" w:space="0" w:color="000000" w:themeColor="text1"/>
              <w:right w:val="nil"/>
            </w:tcBorders>
            <w:shd w:val="clear" w:color="auto" w:fill="auto"/>
            <w:vAlign w:val="bottom"/>
          </w:tcPr>
          <w:p w14:paraId="4E5E1AFF" w14:textId="77777777" w:rsidR="001C454A" w:rsidRPr="00F64284" w:rsidRDefault="001C454A" w:rsidP="001C454A">
            <w:pPr>
              <w:pStyle w:val="Text"/>
              <w:rPr>
                <w:ins w:id="5231" w:author="Aleksander Hansen" w:date="2013-02-20T19:37:00Z"/>
              </w:rPr>
            </w:pPr>
            <w:ins w:id="5232" w:author="Aleksander Hansen" w:date="2013-02-20T19:37:00Z">
              <w:r w:rsidRPr="00F64284">
                <w:t>12.00</w:t>
              </w:r>
            </w:ins>
          </w:p>
        </w:tc>
        <w:tc>
          <w:tcPr>
            <w:tcW w:w="1559" w:type="dxa"/>
            <w:tcBorders>
              <w:top w:val="nil"/>
              <w:left w:val="nil"/>
              <w:bottom w:val="single" w:sz="8" w:space="0" w:color="000000" w:themeColor="text1"/>
              <w:right w:val="nil"/>
            </w:tcBorders>
            <w:shd w:val="clear" w:color="auto" w:fill="auto"/>
            <w:vAlign w:val="bottom"/>
          </w:tcPr>
          <w:p w14:paraId="0B3E863A" w14:textId="77777777" w:rsidR="001C454A" w:rsidRPr="00F64284" w:rsidRDefault="001C454A" w:rsidP="001C454A">
            <w:pPr>
              <w:pStyle w:val="Text"/>
              <w:cnfStyle w:val="000000100000" w:firstRow="0" w:lastRow="0" w:firstColumn="0" w:lastColumn="0" w:oddVBand="0" w:evenVBand="0" w:oddHBand="1" w:evenHBand="0" w:firstRowFirstColumn="0" w:firstRowLastColumn="0" w:lastRowFirstColumn="0" w:lastRowLastColumn="0"/>
              <w:rPr>
                <w:ins w:id="5233" w:author="Aleksander Hansen" w:date="2013-02-20T19:37:00Z"/>
                <w:b/>
              </w:rPr>
            </w:pPr>
            <w:ins w:id="5234" w:author="Aleksander Hansen" w:date="2013-02-20T19:37:00Z">
              <w:r w:rsidRPr="00F64284">
                <w:rPr>
                  <w:b/>
                </w:rPr>
                <w:t>2.89</w:t>
              </w:r>
            </w:ins>
          </w:p>
        </w:tc>
        <w:tc>
          <w:tcPr>
            <w:tcW w:w="1478" w:type="dxa"/>
            <w:tcBorders>
              <w:top w:val="nil"/>
              <w:left w:val="nil"/>
              <w:bottom w:val="single" w:sz="8" w:space="0" w:color="000000" w:themeColor="text1"/>
              <w:right w:val="single" w:sz="8" w:space="0" w:color="000000" w:themeColor="text1"/>
            </w:tcBorders>
            <w:shd w:val="clear" w:color="auto" w:fill="auto"/>
            <w:vAlign w:val="bottom"/>
          </w:tcPr>
          <w:p w14:paraId="78B00D86" w14:textId="77777777" w:rsidR="001C454A" w:rsidRPr="00F64284" w:rsidRDefault="001C454A" w:rsidP="001C454A">
            <w:pPr>
              <w:pStyle w:val="Text"/>
              <w:cnfStyle w:val="000000100000" w:firstRow="0" w:lastRow="0" w:firstColumn="0" w:lastColumn="0" w:oddVBand="0" w:evenVBand="0" w:oddHBand="1" w:evenHBand="0" w:firstRowFirstColumn="0" w:firstRowLastColumn="0" w:lastRowFirstColumn="0" w:lastRowLastColumn="0"/>
              <w:rPr>
                <w:ins w:id="5235" w:author="Aleksander Hansen" w:date="2013-02-20T19:37:00Z"/>
                <w:b/>
              </w:rPr>
            </w:pPr>
          </w:p>
        </w:tc>
      </w:tr>
    </w:tbl>
    <w:p w14:paraId="1D5A7031" w14:textId="77777777" w:rsidR="00E67652" w:rsidDel="000F308A" w:rsidRDefault="00E67652">
      <w:pPr>
        <w:pStyle w:val="Text"/>
        <w:numPr>
          <w:ilvl w:val="0"/>
          <w:numId w:val="34"/>
        </w:numPr>
        <w:rPr>
          <w:del w:id="5236" w:author="Aleksander Hansen" w:date="2013-02-16T22:10:00Z"/>
        </w:rPr>
        <w:pPrChange w:id="5237" w:author="Aleksander Hansen" w:date="2013-02-16T22:10:00Z">
          <w:pPr>
            <w:pStyle w:val="Text"/>
          </w:pPr>
        </w:pPrChange>
      </w:pPr>
    </w:p>
    <w:p w14:paraId="15E75E96" w14:textId="77777777" w:rsidR="00994066" w:rsidDel="000F308A" w:rsidRDefault="00994066">
      <w:pPr>
        <w:pStyle w:val="Text"/>
        <w:numPr>
          <w:ilvl w:val="0"/>
          <w:numId w:val="34"/>
        </w:numPr>
        <w:rPr>
          <w:del w:id="5238" w:author="Aleksander Hansen" w:date="2013-02-16T22:10:00Z"/>
        </w:rPr>
        <w:pPrChange w:id="5239" w:author="Aleksander Hansen" w:date="2013-02-16T22:10:00Z">
          <w:pPr>
            <w:pStyle w:val="Text"/>
          </w:pPr>
        </w:pPrChange>
      </w:pPr>
      <w:r>
        <w:t>Term = 1 year</w:t>
      </w:r>
    </w:p>
    <w:p w14:paraId="7D0C1E72" w14:textId="77777777" w:rsidR="000F308A" w:rsidRDefault="000F308A">
      <w:pPr>
        <w:pStyle w:val="Text"/>
        <w:numPr>
          <w:ilvl w:val="0"/>
          <w:numId w:val="34"/>
        </w:numPr>
        <w:rPr>
          <w:ins w:id="5240" w:author="Aleksander Hansen" w:date="2013-02-16T22:10:00Z"/>
        </w:rPr>
        <w:pPrChange w:id="5241" w:author="Aleksander Hansen" w:date="2013-02-16T22:10:00Z">
          <w:pPr>
            <w:pStyle w:val="Text"/>
          </w:pPr>
        </w:pPrChange>
      </w:pPr>
    </w:p>
    <w:p w14:paraId="318EC82A" w14:textId="77777777" w:rsidR="00E67652" w:rsidDel="000F308A" w:rsidRDefault="00E67652">
      <w:pPr>
        <w:pStyle w:val="Text"/>
        <w:numPr>
          <w:ilvl w:val="0"/>
          <w:numId w:val="34"/>
        </w:numPr>
        <w:rPr>
          <w:del w:id="5242" w:author="Aleksander Hansen" w:date="2013-02-16T22:10:00Z"/>
        </w:rPr>
        <w:pPrChange w:id="5243" w:author="Aleksander Hansen" w:date="2013-02-16T22:10:00Z">
          <w:pPr>
            <w:pStyle w:val="Text"/>
          </w:pPr>
        </w:pPrChange>
      </w:pPr>
    </w:p>
    <w:p w14:paraId="682450D2" w14:textId="77777777" w:rsidR="00994066" w:rsidDel="000F308A" w:rsidRDefault="00994066">
      <w:pPr>
        <w:pStyle w:val="Text"/>
        <w:numPr>
          <w:ilvl w:val="0"/>
          <w:numId w:val="34"/>
        </w:numPr>
        <w:rPr>
          <w:del w:id="5244" w:author="Aleksander Hansen" w:date="2013-02-16T22:10:00Z"/>
        </w:rPr>
        <w:pPrChange w:id="5245" w:author="Aleksander Hansen" w:date="2013-02-16T22:10:00Z">
          <w:pPr>
            <w:pStyle w:val="Text"/>
          </w:pPr>
        </w:pPrChange>
      </w:pPr>
      <w:r>
        <w:t>Volatility = 30%</w:t>
      </w:r>
    </w:p>
    <w:p w14:paraId="2525A00F" w14:textId="77777777" w:rsidR="000F308A" w:rsidRDefault="000F308A">
      <w:pPr>
        <w:pStyle w:val="Text"/>
        <w:numPr>
          <w:ilvl w:val="0"/>
          <w:numId w:val="34"/>
        </w:numPr>
        <w:rPr>
          <w:ins w:id="5246" w:author="Aleksander Hansen" w:date="2013-02-16T22:10:00Z"/>
        </w:rPr>
        <w:pPrChange w:id="5247" w:author="Aleksander Hansen" w:date="2013-02-16T22:10:00Z">
          <w:pPr>
            <w:pStyle w:val="Text"/>
          </w:pPr>
        </w:pPrChange>
      </w:pPr>
    </w:p>
    <w:p w14:paraId="4DA1CE38" w14:textId="77777777" w:rsidR="00E67652" w:rsidDel="000F308A" w:rsidRDefault="00E67652">
      <w:pPr>
        <w:pStyle w:val="Text"/>
        <w:numPr>
          <w:ilvl w:val="0"/>
          <w:numId w:val="34"/>
        </w:numPr>
        <w:rPr>
          <w:del w:id="5248" w:author="Aleksander Hansen" w:date="2013-02-16T22:10:00Z"/>
        </w:rPr>
        <w:pPrChange w:id="5249" w:author="Aleksander Hansen" w:date="2013-02-16T22:10:00Z">
          <w:pPr>
            <w:pStyle w:val="Text"/>
          </w:pPr>
        </w:pPrChange>
      </w:pPr>
    </w:p>
    <w:p w14:paraId="543D6832" w14:textId="77777777" w:rsidR="00994066" w:rsidRDefault="00994066">
      <w:pPr>
        <w:pStyle w:val="Text"/>
        <w:numPr>
          <w:ilvl w:val="0"/>
          <w:numId w:val="34"/>
        </w:numPr>
        <w:pPrChange w:id="5250" w:author="Aleksander Hansen" w:date="2013-02-16T22:10:00Z">
          <w:pPr>
            <w:pStyle w:val="Text"/>
          </w:pPr>
        </w:pPrChange>
      </w:pPr>
      <w:r>
        <w:t>Riskless rate = 5%</w:t>
      </w:r>
    </w:p>
    <w:p w14:paraId="37113EDD" w14:textId="77777777" w:rsidR="00E67652" w:rsidRDefault="00E67652" w:rsidP="00E67652">
      <w:pPr>
        <w:pStyle w:val="Text"/>
      </w:pPr>
    </w:p>
    <w:p w14:paraId="2BA57822" w14:textId="1FF9A436" w:rsidR="00E67652" w:rsidRDefault="0051240F" w:rsidP="00E67652">
      <w:pPr>
        <w:pStyle w:val="Text"/>
      </w:pPr>
      <w:r>
        <w:rPr>
          <w:noProof/>
        </w:rPr>
        <w:pict w14:anchorId="69B954F0">
          <v:shape id="_x0000_s1080" type="#_x0000_t75" style="position:absolute;margin-left:24.8pt;margin-top:3.4pt;width:94.4pt;height:60.8pt;z-index:-251557376;mso-position-horizontal-relative:text;mso-position-vertical-relative:text">
            <v:imagedata r:id="rId116" o:title=""/>
            <w10:wrap type="square"/>
          </v:shape>
        </w:pict>
      </w:r>
    </w:p>
    <w:p w14:paraId="008A8E3F" w14:textId="073539DE" w:rsidR="00994066" w:rsidRDefault="00994066" w:rsidP="00E67652">
      <w:pPr>
        <w:pStyle w:val="Text"/>
      </w:pPr>
    </w:p>
    <w:p w14:paraId="5E7FB2B8" w14:textId="6DFF71CA" w:rsidR="00994066" w:rsidRPr="00A95889" w:rsidRDefault="00994066" w:rsidP="00E67652">
      <w:pPr>
        <w:pStyle w:val="Text"/>
      </w:pPr>
      <w:r>
        <w:t xml:space="preserve">                                                      </w:t>
      </w:r>
    </w:p>
    <w:p w14:paraId="63F820A6" w14:textId="77777777" w:rsidR="00994066" w:rsidRPr="00A95889" w:rsidRDefault="00994066" w:rsidP="00E67652">
      <w:pPr>
        <w:pStyle w:val="Text"/>
      </w:pPr>
    </w:p>
    <w:p w14:paraId="41096383" w14:textId="77777777" w:rsidR="00994066" w:rsidRDefault="00994066" w:rsidP="00E67652">
      <w:pPr>
        <w:pStyle w:val="Text"/>
      </w:pPr>
    </w:p>
    <w:p w14:paraId="203B5EF3" w14:textId="77777777" w:rsidR="00994066" w:rsidRDefault="00994066" w:rsidP="00E67652">
      <w:pPr>
        <w:pStyle w:val="Text"/>
      </w:pPr>
    </w:p>
    <w:p w14:paraId="20B65942" w14:textId="6B854483" w:rsidR="00994066" w:rsidRDefault="001C454A">
      <w:pPr>
        <w:pStyle w:val="Text"/>
        <w:jc w:val="center"/>
        <w:pPrChange w:id="5251" w:author="Aleksander Hansen" w:date="2013-02-17T13:32:00Z">
          <w:pPr>
            <w:pStyle w:val="Text"/>
          </w:pPr>
        </w:pPrChange>
      </w:pPr>
      <w:r>
        <w:rPr>
          <w:noProof/>
          <w:lang w:bidi="ar-SA"/>
        </w:rPr>
        <mc:AlternateContent>
          <mc:Choice Requires="wps">
            <w:drawing>
              <wp:anchor distT="0" distB="0" distL="114300" distR="114300" simplePos="0" relativeHeight="251760128" behindDoc="0" locked="0" layoutInCell="1" allowOverlap="1" wp14:anchorId="51452C46" wp14:editId="72A253B1">
                <wp:simplePos x="0" y="0"/>
                <wp:positionH relativeFrom="column">
                  <wp:posOffset>685800</wp:posOffset>
                </wp:positionH>
                <wp:positionV relativeFrom="paragraph">
                  <wp:posOffset>57150</wp:posOffset>
                </wp:positionV>
                <wp:extent cx="4560570" cy="563245"/>
                <wp:effectExtent l="0" t="0" r="62230" b="46355"/>
                <wp:wrapNone/>
                <wp:docPr id="5361" name="AutoShape 10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60570" cy="563245"/>
                        </a:xfrm>
                        <a:prstGeom prst="roundRect">
                          <a:avLst>
                            <a:gd name="adj" fmla="val 16667"/>
                          </a:avLst>
                        </a:prstGeom>
                        <a:solidFill>
                          <a:srgbClr val="A2B593"/>
                        </a:solidFill>
                        <a:ln>
                          <a:noFill/>
                        </a:ln>
                        <a:effectLst>
                          <a:outerShdw dist="63500" dir="3187806" algn="ctr" rotWithShape="0">
                            <a:srgbClr val="808080">
                              <a:alpha val="50000"/>
                            </a:srgbClr>
                          </a:outerShdw>
                        </a:effectLst>
                        <a:extLst/>
                      </wps:spPr>
                      <wps:txbx>
                        <w:txbxContent>
                          <w:p w14:paraId="482DE461" w14:textId="77777777" w:rsidR="00BD0D89" w:rsidRPr="00F64284" w:rsidRDefault="00BD0D89" w:rsidP="00994066">
                            <w:pPr>
                              <w:jc w:val="center"/>
                              <w:rPr>
                                <w:b/>
                              </w:rPr>
                            </w:pPr>
                            <w:r w:rsidRPr="00F64284">
                              <w:rPr>
                                <w:b/>
                              </w:rPr>
                              <w:t xml:space="preserve">Delta of European call (non-dividend) = </w:t>
                            </w:r>
                            <w:proofErr w:type="gramStart"/>
                            <w:r w:rsidRPr="00F64284">
                              <w:rPr>
                                <w:b/>
                              </w:rPr>
                              <w:t>N(</w:t>
                            </w:r>
                            <w:proofErr w:type="gramEnd"/>
                            <w:r w:rsidRPr="00F64284">
                              <w:rPr>
                                <w:b/>
                              </w:rPr>
                              <w:t>d1)</w:t>
                            </w:r>
                          </w:p>
                          <w:p w14:paraId="239F34F2" w14:textId="77777777" w:rsidR="00BD0D89" w:rsidRPr="00F64284" w:rsidRDefault="00BD0D89" w:rsidP="00994066">
                            <w:pPr>
                              <w:jc w:val="center"/>
                              <w:rPr>
                                <w:b/>
                              </w:rPr>
                            </w:pPr>
                            <w:r w:rsidRPr="00F64284">
                              <w:rPr>
                                <w:b/>
                              </w:rPr>
                              <w:t xml:space="preserve">Delta of European put (non-dividend) = </w:t>
                            </w:r>
                            <w:proofErr w:type="gramStart"/>
                            <w:r w:rsidRPr="00F64284">
                              <w:rPr>
                                <w:b/>
                              </w:rPr>
                              <w:t>N(</w:t>
                            </w:r>
                            <w:proofErr w:type="gramEnd"/>
                            <w:r w:rsidRPr="00F64284">
                              <w:rPr>
                                <w:b/>
                              </w:rPr>
                              <w:t>d1) - 1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AutoShape 1000" o:spid="_x0000_s1046" style="position:absolute;left:0;text-align:left;margin-left:54pt;margin-top:4.5pt;width:359.1pt;height:44.3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" fillcolor="#a2b593" stroked="f">
                <v:shadow on="t" color="gray" opacity=".5" mv:blur="0" offset="3pt,4pt"/>
                <v:textbox>
                  <w:txbxContent>
                    <w:p w14:paraId="482DE461" w14:textId="77777777" w:rsidR="00BD0D89" w:rsidRPr="00F64284" w:rsidRDefault="00BD0D89" w:rsidP="00994066">
                      <w:pPr>
                        <w:jc w:val="center"/>
                        <w:rPr>
                          <w:b/>
                        </w:rPr>
                      </w:pPr>
                      <w:r w:rsidRPr="00F64284">
                        <w:rPr>
                          <w:b/>
                        </w:rPr>
                        <w:t xml:space="preserve">Delta of European call (non-dividend) = </w:t>
                      </w:r>
                      <w:proofErr w:type="gramStart"/>
                      <w:r w:rsidRPr="00F64284">
                        <w:rPr>
                          <w:b/>
                        </w:rPr>
                        <w:t>N(</w:t>
                      </w:r>
                      <w:proofErr w:type="gramEnd"/>
                      <w:r w:rsidRPr="00F64284">
                        <w:rPr>
                          <w:b/>
                        </w:rPr>
                        <w:t>d1)</w:t>
                      </w:r>
                    </w:p>
                    <w:p w14:paraId="239F34F2" w14:textId="77777777" w:rsidR="00BD0D89" w:rsidRPr="00F64284" w:rsidRDefault="00BD0D89" w:rsidP="00994066">
                      <w:pPr>
                        <w:jc w:val="center"/>
                        <w:rPr>
                          <w:b/>
                        </w:rPr>
                      </w:pPr>
                      <w:r w:rsidRPr="00F64284">
                        <w:rPr>
                          <w:b/>
                        </w:rPr>
                        <w:t xml:space="preserve">Delta of European put (non-dividend) = </w:t>
                      </w:r>
                      <w:proofErr w:type="gramStart"/>
                      <w:r w:rsidRPr="00F64284">
                        <w:rPr>
                          <w:b/>
                        </w:rPr>
                        <w:t>N(</w:t>
                      </w:r>
                      <w:proofErr w:type="gramEnd"/>
                      <w:r w:rsidRPr="00F64284">
                        <w:rPr>
                          <w:b/>
                        </w:rPr>
                        <w:t>d1) - 1</w:t>
                      </w:r>
                    </w:p>
                  </w:txbxContent>
                </v:textbox>
              </v:roundrect>
            </w:pict>
          </mc:Fallback>
        </mc:AlternateContent>
      </w:r>
    </w:p>
    <w:p w14:paraId="0E8B0FAC" w14:textId="77777777" w:rsidR="00994066" w:rsidRDefault="00994066" w:rsidP="00E67652">
      <w:pPr>
        <w:pStyle w:val="Text"/>
      </w:pPr>
    </w:p>
    <w:p w14:paraId="07E4F308" w14:textId="70A7AC2E" w:rsidR="00994066" w:rsidRDefault="00994066" w:rsidP="00E67652">
      <w:pPr>
        <w:pStyle w:val="Text"/>
      </w:pPr>
    </w:p>
    <w:p w14:paraId="754C4090" w14:textId="77777777" w:rsidR="00994066" w:rsidRDefault="00994066" w:rsidP="00E67652">
      <w:pPr>
        <w:pStyle w:val="Text"/>
        <w:rPr>
          <w:rFonts w:asciiTheme="majorHAnsi" w:eastAsiaTheme="majorEastAsia" w:hAnsiTheme="majorHAnsi" w:cstheme="majorBidi"/>
          <w:b/>
          <w:bCs/>
          <w:color w:val="5B5B5B"/>
          <w:position w:val="6"/>
          <w:sz w:val="26"/>
          <w:szCs w:val="26"/>
        </w:rPr>
      </w:pPr>
      <w:r>
        <w:br w:type="page"/>
      </w:r>
    </w:p>
    <w:p w14:paraId="0955B92B" w14:textId="4CC52A5C" w:rsidR="00994066" w:rsidRPr="00E4605A" w:rsidRDefault="00E67652" w:rsidP="00E67652">
      <w:pPr>
        <w:pStyle w:val="Heading2"/>
      </w:pPr>
      <w:bookmarkStart w:id="5252" w:name="_Toc223340313"/>
      <w:r>
        <w:t>Describe</w:t>
      </w:r>
      <w:r w:rsidR="00994066" w:rsidRPr="00E4605A">
        <w:t xml:space="preserve"> the dynamic aspects of delta hedging</w:t>
      </w:r>
      <w:bookmarkEnd w:id="5252"/>
    </w:p>
    <w:p w14:paraId="38AD6CD4" w14:textId="77777777" w:rsidR="00994066" w:rsidRPr="00E4605A" w:rsidRDefault="00994066" w:rsidP="00E67652">
      <w:pPr>
        <w:pStyle w:val="Text"/>
      </w:pPr>
      <w:r w:rsidRPr="00E4605A">
        <w:t>Delta hedging aims to maintain an unchanged value of the net position. A position with a delta of zero is called a delta neutral position.</w:t>
      </w:r>
    </w:p>
    <w:p w14:paraId="4D650315" w14:textId="77777777" w:rsidR="00E67652" w:rsidRDefault="00E67652" w:rsidP="00E67652">
      <w:pPr>
        <w:pStyle w:val="Text"/>
      </w:pPr>
    </w:p>
    <w:p w14:paraId="7034E26B" w14:textId="77777777" w:rsidR="00994066" w:rsidRDefault="00994066">
      <w:pPr>
        <w:pStyle w:val="Heading3SubGTNI"/>
        <w:pPrChange w:id="5253" w:author="Aleksander Hansen" w:date="2013-02-16T22:15:00Z">
          <w:pPr>
            <w:pStyle w:val="Text"/>
          </w:pPr>
        </w:pPrChange>
      </w:pPr>
      <w:bookmarkStart w:id="5254" w:name="_Toc223340314"/>
      <w:r w:rsidRPr="00E4605A">
        <w:t>Simulation of delta hedge: option closes in the money</w:t>
      </w:r>
      <w:bookmarkEnd w:id="5254"/>
    </w:p>
    <w:p w14:paraId="37342647" w14:textId="77777777" w:rsidR="00E67652" w:rsidRPr="00E4605A" w:rsidRDefault="00E67652" w:rsidP="00E67652">
      <w:pPr>
        <w:pStyle w:val="Text"/>
      </w:pPr>
    </w:p>
    <w:tbl>
      <w:tblPr>
        <w:tblW w:w="9075" w:type="dxa"/>
        <w:jc w:val="right"/>
        <w:tblCellMar>
          <w:left w:w="57" w:type="dxa"/>
          <w:right w:w="57" w:type="dxa"/>
        </w:tblCellMar>
        <w:tblLook w:val="04A0" w:firstRow="1" w:lastRow="0" w:firstColumn="1" w:lastColumn="0" w:noHBand="0" w:noVBand="1"/>
        <w:tblPrChange w:id="5255" w:author="Aleksander Hansen" w:date="2013-02-16T22:13:00Z">
          <w:tblPr>
            <w:tblW w:w="9075" w:type="dxa"/>
            <w:jc w:val="right"/>
            <w:tblCellMar>
              <w:left w:w="57" w:type="dxa"/>
              <w:right w:w="57" w:type="dxa"/>
            </w:tblCellMar>
            <w:tblLook w:val="04A0" w:firstRow="1" w:lastRow="0" w:firstColumn="1" w:lastColumn="0" w:noHBand="0" w:noVBand="1"/>
          </w:tblPr>
        </w:tblPrChange>
      </w:tblPr>
      <w:tblGrid>
        <w:gridCol w:w="716"/>
        <w:gridCol w:w="549"/>
        <w:gridCol w:w="192"/>
        <w:gridCol w:w="774"/>
        <w:gridCol w:w="1074"/>
        <w:gridCol w:w="673"/>
        <w:gridCol w:w="1008"/>
        <w:gridCol w:w="1119"/>
        <w:gridCol w:w="1040"/>
        <w:gridCol w:w="1040"/>
        <w:gridCol w:w="890"/>
        <w:tblGridChange w:id="5256">
          <w:tblGrid>
            <w:gridCol w:w="716"/>
            <w:gridCol w:w="549"/>
            <w:gridCol w:w="192"/>
            <w:gridCol w:w="774"/>
            <w:gridCol w:w="1074"/>
            <w:gridCol w:w="673"/>
            <w:gridCol w:w="1008"/>
            <w:gridCol w:w="1119"/>
            <w:gridCol w:w="1040"/>
            <w:gridCol w:w="1040"/>
            <w:gridCol w:w="890"/>
          </w:tblGrid>
        </w:tblGridChange>
      </w:tblGrid>
      <w:tr w:rsidR="00994066" w:rsidRPr="00BC6025" w14:paraId="11DBFEE5" w14:textId="77777777" w:rsidTr="000F308A">
        <w:trPr>
          <w:trHeight w:hRule="exact" w:val="289"/>
          <w:jc w:val="right"/>
          <w:trPrChange w:id="5257" w:author="Aleksander Hansen" w:date="2013-02-16T22:13:00Z">
            <w:trPr>
              <w:trHeight w:hRule="exact" w:val="289"/>
              <w:jc w:val="right"/>
            </w:trPr>
          </w:trPrChange>
        </w:trPr>
        <w:tc>
          <w:tcPr>
            <w:tcW w:w="715" w:type="dxa"/>
            <w:tcBorders>
              <w:top w:val="nil"/>
              <w:left w:val="nil"/>
              <w:bottom w:val="nil"/>
              <w:right w:val="nil"/>
            </w:tcBorders>
            <w:shd w:val="clear" w:color="auto" w:fill="auto"/>
            <w:tcMar>
              <w:top w:w="14" w:type="dxa"/>
              <w:left w:w="57" w:type="dxa"/>
              <w:bottom w:w="0" w:type="dxa"/>
              <w:right w:w="57" w:type="dxa"/>
            </w:tcMar>
            <w:vAlign w:val="bottom"/>
            <w:hideMark/>
            <w:tcPrChange w:id="5258" w:author="Aleksander Hansen" w:date="2013-02-16T22:13:00Z">
              <w:tcPr>
                <w:tcW w:w="715"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7DF282B" w14:textId="77777777" w:rsidR="00994066" w:rsidRPr="00BC6025" w:rsidRDefault="00994066" w:rsidP="00E67652">
            <w:pPr>
              <w:pStyle w:val="Text"/>
            </w:pPr>
            <w:r w:rsidRPr="00BC6025">
              <w:t>Strike</w:t>
            </w:r>
          </w:p>
        </w:tc>
        <w:tc>
          <w:tcPr>
            <w:tcW w:w="550" w:type="dxa"/>
            <w:tcBorders>
              <w:top w:val="nil"/>
              <w:left w:val="nil"/>
              <w:bottom w:val="nil"/>
              <w:right w:val="nil"/>
            </w:tcBorders>
            <w:shd w:val="clear" w:color="auto" w:fill="auto"/>
            <w:tcMar>
              <w:top w:w="14" w:type="dxa"/>
              <w:left w:w="57" w:type="dxa"/>
              <w:bottom w:w="0" w:type="dxa"/>
              <w:right w:w="57" w:type="dxa"/>
            </w:tcMar>
            <w:vAlign w:val="bottom"/>
            <w:hideMark/>
            <w:tcPrChange w:id="5259" w:author="Aleksander Hansen" w:date="2013-02-16T22:13:00Z">
              <w:tcPr>
                <w:tcW w:w="55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714D8DC" w14:textId="77777777" w:rsidR="00994066" w:rsidRPr="00BC6025" w:rsidRDefault="00994066" w:rsidP="00E67652">
            <w:pPr>
              <w:pStyle w:val="Text"/>
            </w:pPr>
          </w:p>
        </w:tc>
        <w:tc>
          <w:tcPr>
            <w:tcW w:w="94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260" w:author="Aleksander Hansen" w:date="2013-02-16T22:13:00Z">
              <w:tcPr>
                <w:tcW w:w="945" w:type="dxa"/>
                <w:gridSpan w:val="2"/>
                <w:tcBorders>
                  <w:top w:val="nil"/>
                  <w:left w:val="nil"/>
                  <w:bottom w:val="nil"/>
                  <w:right w:val="nil"/>
                </w:tcBorders>
                <w:shd w:val="clear" w:color="auto" w:fill="FFFF99"/>
                <w:tcMar>
                  <w:top w:w="14" w:type="dxa"/>
                  <w:left w:w="57" w:type="dxa"/>
                  <w:bottom w:w="0" w:type="dxa"/>
                  <w:right w:w="57" w:type="dxa"/>
                </w:tcMar>
                <w:vAlign w:val="bottom"/>
                <w:hideMark/>
              </w:tcPr>
            </w:tcPrChange>
          </w:tcPr>
          <w:p w14:paraId="45D01E3A" w14:textId="77777777" w:rsidR="00994066" w:rsidRPr="00BC6025" w:rsidRDefault="00994066" w:rsidP="00E67652">
            <w:pPr>
              <w:pStyle w:val="Text"/>
            </w:pPr>
            <w:r w:rsidRPr="00BC6025">
              <w:rPr>
                <w:b/>
                <w:bCs/>
              </w:rPr>
              <w:t xml:space="preserve">$50.00 </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Change w:id="5261" w:author="Aleksander Hansen" w:date="2013-02-16T22:13: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C247AA6" w14:textId="77777777" w:rsidR="00994066" w:rsidRPr="00BC6025" w:rsidRDefault="00994066" w:rsidP="00E67652">
            <w:pPr>
              <w:pStyle w:val="Text"/>
            </w:pP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Change w:id="5262" w:author="Aleksander Hansen" w:date="2013-02-16T22:13: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E821B80" w14:textId="77777777" w:rsidR="00994066" w:rsidRPr="00BC6025" w:rsidRDefault="00994066" w:rsidP="00E67652">
            <w:pPr>
              <w:pStyle w:val="Text"/>
            </w:pP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Change w:id="5263" w:author="Aleksander Hansen" w:date="2013-02-16T22:13: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065FE9A" w14:textId="77777777" w:rsidR="00994066" w:rsidRPr="00BC6025" w:rsidRDefault="00994066" w:rsidP="00E67652">
            <w:pPr>
              <w:pStyle w:val="Text"/>
            </w:pP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Change w:id="5264" w:author="Aleksander Hansen" w:date="2013-02-16T22:13: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43E53296"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65"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4AD279C3"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66"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795FC72" w14:textId="77777777" w:rsidR="00994066" w:rsidRPr="00BC6025" w:rsidRDefault="00994066" w:rsidP="00E67652">
            <w:pPr>
              <w:pStyle w:val="Text"/>
            </w:pP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Change w:id="5267" w:author="Aleksander Hansen" w:date="2013-02-16T22:13: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0024349" w14:textId="77777777" w:rsidR="00994066" w:rsidRPr="00BC6025" w:rsidRDefault="00994066" w:rsidP="00E67652">
            <w:pPr>
              <w:pStyle w:val="Text"/>
            </w:pPr>
          </w:p>
        </w:tc>
      </w:tr>
      <w:tr w:rsidR="00994066" w:rsidRPr="00BC6025" w14:paraId="2B277313" w14:textId="77777777" w:rsidTr="000F308A">
        <w:trPr>
          <w:trHeight w:hRule="exact" w:val="271"/>
          <w:jc w:val="right"/>
          <w:trPrChange w:id="5268" w:author="Aleksander Hansen" w:date="2013-02-16T22:13:00Z">
            <w:trPr>
              <w:trHeight w:hRule="exact" w:val="271"/>
              <w:jc w:val="right"/>
            </w:trPr>
          </w:trPrChange>
        </w:trPr>
        <w:tc>
          <w:tcPr>
            <w:tcW w:w="715" w:type="dxa"/>
            <w:tcBorders>
              <w:top w:val="nil"/>
              <w:left w:val="nil"/>
              <w:bottom w:val="nil"/>
              <w:right w:val="nil"/>
            </w:tcBorders>
            <w:shd w:val="clear" w:color="auto" w:fill="auto"/>
            <w:tcMar>
              <w:top w:w="14" w:type="dxa"/>
              <w:left w:w="57" w:type="dxa"/>
              <w:bottom w:w="0" w:type="dxa"/>
              <w:right w:w="57" w:type="dxa"/>
            </w:tcMar>
            <w:vAlign w:val="bottom"/>
            <w:hideMark/>
            <w:tcPrChange w:id="5269" w:author="Aleksander Hansen" w:date="2013-02-16T22:13:00Z">
              <w:tcPr>
                <w:tcW w:w="715"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FCE5395" w14:textId="77777777" w:rsidR="00994066" w:rsidRPr="00BC6025" w:rsidRDefault="00994066" w:rsidP="00E67652">
            <w:pPr>
              <w:pStyle w:val="Text"/>
            </w:pPr>
            <w:r w:rsidRPr="00BC6025">
              <w:t>RF Rate</w:t>
            </w:r>
          </w:p>
        </w:tc>
        <w:tc>
          <w:tcPr>
            <w:tcW w:w="550" w:type="dxa"/>
            <w:tcBorders>
              <w:top w:val="nil"/>
              <w:left w:val="nil"/>
              <w:bottom w:val="nil"/>
              <w:right w:val="nil"/>
            </w:tcBorders>
            <w:shd w:val="clear" w:color="auto" w:fill="auto"/>
            <w:tcMar>
              <w:top w:w="14" w:type="dxa"/>
              <w:left w:w="57" w:type="dxa"/>
              <w:bottom w:w="0" w:type="dxa"/>
              <w:right w:w="57" w:type="dxa"/>
            </w:tcMar>
            <w:vAlign w:val="bottom"/>
            <w:hideMark/>
            <w:tcPrChange w:id="5270" w:author="Aleksander Hansen" w:date="2013-02-16T22:13:00Z">
              <w:tcPr>
                <w:tcW w:w="55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9696467" w14:textId="77777777" w:rsidR="00994066" w:rsidRPr="00BC6025" w:rsidRDefault="00994066" w:rsidP="00E67652">
            <w:pPr>
              <w:pStyle w:val="Text"/>
            </w:pPr>
          </w:p>
        </w:tc>
        <w:tc>
          <w:tcPr>
            <w:tcW w:w="94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271" w:author="Aleksander Hansen" w:date="2013-02-16T22:13:00Z">
              <w:tcPr>
                <w:tcW w:w="945" w:type="dxa"/>
                <w:gridSpan w:val="2"/>
                <w:tcBorders>
                  <w:top w:val="nil"/>
                  <w:left w:val="nil"/>
                  <w:bottom w:val="nil"/>
                  <w:right w:val="nil"/>
                </w:tcBorders>
                <w:shd w:val="clear" w:color="auto" w:fill="FFFF99"/>
                <w:tcMar>
                  <w:top w:w="14" w:type="dxa"/>
                  <w:left w:w="57" w:type="dxa"/>
                  <w:bottom w:w="0" w:type="dxa"/>
                  <w:right w:w="57" w:type="dxa"/>
                </w:tcMar>
                <w:vAlign w:val="bottom"/>
                <w:hideMark/>
              </w:tcPr>
            </w:tcPrChange>
          </w:tcPr>
          <w:p w14:paraId="0B3DA521" w14:textId="77777777" w:rsidR="00994066" w:rsidRPr="00BC6025" w:rsidRDefault="00994066" w:rsidP="00E67652">
            <w:pPr>
              <w:pStyle w:val="Text"/>
            </w:pPr>
            <w:r w:rsidRPr="00BC6025">
              <w:rPr>
                <w:b/>
                <w:bCs/>
              </w:rPr>
              <w:t>5%</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Change w:id="5272" w:author="Aleksander Hansen" w:date="2013-02-16T22:13: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6F49111" w14:textId="77777777" w:rsidR="00994066" w:rsidRPr="00BC6025" w:rsidRDefault="00994066" w:rsidP="00E67652">
            <w:pPr>
              <w:pStyle w:val="Text"/>
            </w:pP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Change w:id="5273" w:author="Aleksander Hansen" w:date="2013-02-16T22:13: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F6E2E36" w14:textId="77777777" w:rsidR="00994066" w:rsidRPr="00BC6025" w:rsidRDefault="00994066" w:rsidP="00E67652">
            <w:pPr>
              <w:pStyle w:val="Text"/>
            </w:pP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Change w:id="5274" w:author="Aleksander Hansen" w:date="2013-02-16T22:13: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40EFC32E" w14:textId="77777777" w:rsidR="00994066" w:rsidRPr="00BC6025" w:rsidRDefault="00994066" w:rsidP="00E67652">
            <w:pPr>
              <w:pStyle w:val="Text"/>
            </w:pP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Change w:id="5275" w:author="Aleksander Hansen" w:date="2013-02-16T22:13: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491F9566"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76"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BB35427"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77"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9B03DCE" w14:textId="77777777" w:rsidR="00994066" w:rsidRPr="00BC6025" w:rsidRDefault="00994066" w:rsidP="00E67652">
            <w:pPr>
              <w:pStyle w:val="Text"/>
            </w:pP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Change w:id="5278" w:author="Aleksander Hansen" w:date="2013-02-16T22:13: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493FAEF3" w14:textId="77777777" w:rsidR="00994066" w:rsidRPr="00BC6025" w:rsidRDefault="00994066" w:rsidP="00E67652">
            <w:pPr>
              <w:pStyle w:val="Text"/>
            </w:pPr>
          </w:p>
        </w:tc>
      </w:tr>
      <w:tr w:rsidR="00994066" w:rsidRPr="00BC6025" w14:paraId="761E77DC" w14:textId="77777777" w:rsidTr="000F308A">
        <w:trPr>
          <w:trHeight w:hRule="exact" w:val="271"/>
          <w:jc w:val="right"/>
          <w:trPrChange w:id="5279" w:author="Aleksander Hansen" w:date="2013-02-16T22:13:00Z">
            <w:trPr>
              <w:trHeight w:hRule="exact" w:val="271"/>
              <w:jc w:val="right"/>
            </w:trPr>
          </w:trPrChange>
        </w:trPr>
        <w:tc>
          <w:tcPr>
            <w:tcW w:w="715" w:type="dxa"/>
            <w:tcBorders>
              <w:top w:val="nil"/>
              <w:left w:val="nil"/>
              <w:bottom w:val="nil"/>
              <w:right w:val="nil"/>
            </w:tcBorders>
            <w:shd w:val="clear" w:color="auto" w:fill="auto"/>
            <w:tcMar>
              <w:top w:w="14" w:type="dxa"/>
              <w:left w:w="57" w:type="dxa"/>
              <w:bottom w:w="0" w:type="dxa"/>
              <w:right w:w="57" w:type="dxa"/>
            </w:tcMar>
            <w:vAlign w:val="bottom"/>
            <w:hideMark/>
            <w:tcPrChange w:id="5280" w:author="Aleksander Hansen" w:date="2013-02-16T22:13:00Z">
              <w:tcPr>
                <w:tcW w:w="715"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3766EBB" w14:textId="77777777" w:rsidR="00994066" w:rsidRPr="00BC6025" w:rsidRDefault="00994066" w:rsidP="00E67652">
            <w:pPr>
              <w:pStyle w:val="Text"/>
            </w:pPr>
            <w:r w:rsidRPr="00BC6025">
              <w:t>Time</w:t>
            </w:r>
          </w:p>
        </w:tc>
        <w:tc>
          <w:tcPr>
            <w:tcW w:w="550" w:type="dxa"/>
            <w:tcBorders>
              <w:top w:val="nil"/>
              <w:left w:val="nil"/>
              <w:bottom w:val="nil"/>
              <w:right w:val="nil"/>
            </w:tcBorders>
            <w:shd w:val="clear" w:color="auto" w:fill="auto"/>
            <w:tcMar>
              <w:top w:w="14" w:type="dxa"/>
              <w:left w:w="57" w:type="dxa"/>
              <w:bottom w:w="0" w:type="dxa"/>
              <w:right w:w="57" w:type="dxa"/>
            </w:tcMar>
            <w:vAlign w:val="bottom"/>
            <w:hideMark/>
            <w:tcPrChange w:id="5281" w:author="Aleksander Hansen" w:date="2013-02-16T22:13:00Z">
              <w:tcPr>
                <w:tcW w:w="55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182B2B6" w14:textId="77777777" w:rsidR="00994066" w:rsidRPr="00BC6025" w:rsidRDefault="00994066" w:rsidP="00E67652">
            <w:pPr>
              <w:pStyle w:val="Text"/>
            </w:pPr>
          </w:p>
        </w:tc>
        <w:tc>
          <w:tcPr>
            <w:tcW w:w="94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282" w:author="Aleksander Hansen" w:date="2013-02-16T22:13:00Z">
              <w:tcPr>
                <w:tcW w:w="945" w:type="dxa"/>
                <w:gridSpan w:val="2"/>
                <w:tcBorders>
                  <w:top w:val="nil"/>
                  <w:left w:val="nil"/>
                  <w:bottom w:val="nil"/>
                  <w:right w:val="nil"/>
                </w:tcBorders>
                <w:shd w:val="clear" w:color="auto" w:fill="FFFF99"/>
                <w:tcMar>
                  <w:top w:w="14" w:type="dxa"/>
                  <w:left w:w="57" w:type="dxa"/>
                  <w:bottom w:w="0" w:type="dxa"/>
                  <w:right w:w="57" w:type="dxa"/>
                </w:tcMar>
                <w:vAlign w:val="bottom"/>
                <w:hideMark/>
              </w:tcPr>
            </w:tcPrChange>
          </w:tcPr>
          <w:p w14:paraId="5E0E9B20" w14:textId="77777777" w:rsidR="00994066" w:rsidRPr="00BC6025" w:rsidRDefault="00994066" w:rsidP="00E67652">
            <w:pPr>
              <w:pStyle w:val="Text"/>
            </w:pPr>
            <w:r w:rsidRPr="00BC6025">
              <w:rPr>
                <w:b/>
                <w:bCs/>
              </w:rPr>
              <w:t>20.00</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Change w:id="5283" w:author="Aleksander Hansen" w:date="2013-02-16T22:13: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161FE80" w14:textId="77777777" w:rsidR="00994066" w:rsidRPr="00BC6025" w:rsidRDefault="00994066" w:rsidP="00E67652">
            <w:pPr>
              <w:pStyle w:val="Text"/>
            </w:pP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Change w:id="5284" w:author="Aleksander Hansen" w:date="2013-02-16T22:13: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76D7992" w14:textId="77777777" w:rsidR="00994066" w:rsidRPr="00BC6025" w:rsidRDefault="00994066" w:rsidP="00E67652">
            <w:pPr>
              <w:pStyle w:val="Text"/>
            </w:pP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Change w:id="5285" w:author="Aleksander Hansen" w:date="2013-02-16T22:13: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DDDC6A9" w14:textId="77777777" w:rsidR="00994066" w:rsidRPr="00BC6025" w:rsidRDefault="00994066" w:rsidP="00E67652">
            <w:pPr>
              <w:pStyle w:val="Text"/>
            </w:pP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Change w:id="5286" w:author="Aleksander Hansen" w:date="2013-02-16T22:13: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01AF518"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87"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539804D"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88"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9FBB0A4" w14:textId="77777777" w:rsidR="00994066" w:rsidRPr="00BC6025" w:rsidRDefault="00994066" w:rsidP="00E67652">
            <w:pPr>
              <w:pStyle w:val="Text"/>
            </w:pP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Change w:id="5289" w:author="Aleksander Hansen" w:date="2013-02-16T22:13: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7B42C91" w14:textId="77777777" w:rsidR="00994066" w:rsidRPr="00BC6025" w:rsidRDefault="00994066" w:rsidP="00E67652">
            <w:pPr>
              <w:pStyle w:val="Text"/>
            </w:pPr>
          </w:p>
        </w:tc>
      </w:tr>
      <w:tr w:rsidR="00994066" w:rsidRPr="00BC6025" w14:paraId="34195FC1" w14:textId="77777777" w:rsidTr="000F308A">
        <w:trPr>
          <w:trHeight w:hRule="exact" w:val="271"/>
          <w:jc w:val="right"/>
          <w:trPrChange w:id="5290" w:author="Aleksander Hansen" w:date="2013-02-16T22:13:00Z">
            <w:trPr>
              <w:trHeight w:hRule="exact" w:val="271"/>
              <w:jc w:val="right"/>
            </w:trPr>
          </w:trPrChange>
        </w:trPr>
        <w:tc>
          <w:tcPr>
            <w:tcW w:w="126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291" w:author="Aleksander Hansen" w:date="2013-02-16T22:13:00Z">
              <w:tcPr>
                <w:tcW w:w="1265"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09E9342D" w14:textId="77777777" w:rsidR="00994066" w:rsidRPr="00BC6025" w:rsidRDefault="00994066" w:rsidP="00E67652">
            <w:pPr>
              <w:pStyle w:val="Text"/>
            </w:pPr>
            <w:r w:rsidRPr="00BC6025">
              <w:t>Volatility</w:t>
            </w:r>
          </w:p>
        </w:tc>
        <w:tc>
          <w:tcPr>
            <w:tcW w:w="94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292" w:author="Aleksander Hansen" w:date="2013-02-16T22:13:00Z">
              <w:tcPr>
                <w:tcW w:w="945" w:type="dxa"/>
                <w:gridSpan w:val="2"/>
                <w:tcBorders>
                  <w:top w:val="nil"/>
                  <w:left w:val="nil"/>
                  <w:bottom w:val="nil"/>
                  <w:right w:val="nil"/>
                </w:tcBorders>
                <w:shd w:val="clear" w:color="auto" w:fill="FFFF99"/>
                <w:tcMar>
                  <w:top w:w="14" w:type="dxa"/>
                  <w:left w:w="57" w:type="dxa"/>
                  <w:bottom w:w="0" w:type="dxa"/>
                  <w:right w:w="57" w:type="dxa"/>
                </w:tcMar>
                <w:vAlign w:val="bottom"/>
                <w:hideMark/>
              </w:tcPr>
            </w:tcPrChange>
          </w:tcPr>
          <w:p w14:paraId="5283628F" w14:textId="77777777" w:rsidR="00994066" w:rsidRPr="00BC6025" w:rsidRDefault="00994066" w:rsidP="00E67652">
            <w:pPr>
              <w:pStyle w:val="Text"/>
            </w:pPr>
            <w:r w:rsidRPr="00BC6025">
              <w:rPr>
                <w:b/>
                <w:bCs/>
              </w:rPr>
              <w:t>20%</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Change w:id="5293" w:author="Aleksander Hansen" w:date="2013-02-16T22:13: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568FB57" w14:textId="77777777" w:rsidR="00994066" w:rsidRPr="00BC6025" w:rsidRDefault="00994066" w:rsidP="00E67652">
            <w:pPr>
              <w:pStyle w:val="Text"/>
            </w:pP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Change w:id="5294" w:author="Aleksander Hansen" w:date="2013-02-16T22:13: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77F07F4" w14:textId="77777777" w:rsidR="00994066" w:rsidRPr="00BC6025" w:rsidRDefault="00994066" w:rsidP="00E67652">
            <w:pPr>
              <w:pStyle w:val="Text"/>
            </w:pP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Change w:id="5295" w:author="Aleksander Hansen" w:date="2013-02-16T22:13: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F610331" w14:textId="77777777" w:rsidR="00994066" w:rsidRPr="00BC6025" w:rsidRDefault="00994066" w:rsidP="00E67652">
            <w:pPr>
              <w:pStyle w:val="Text"/>
            </w:pP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Change w:id="5296" w:author="Aleksander Hansen" w:date="2013-02-16T22:13: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7C449B1"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97"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04BCB71"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98"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6C8741B" w14:textId="77777777" w:rsidR="00994066" w:rsidRPr="00BC6025" w:rsidRDefault="00994066" w:rsidP="00E67652">
            <w:pPr>
              <w:pStyle w:val="Text"/>
            </w:pP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Change w:id="5299" w:author="Aleksander Hansen" w:date="2013-02-16T22:13: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31B29A5" w14:textId="77777777" w:rsidR="00994066" w:rsidRPr="00BC6025" w:rsidRDefault="00994066" w:rsidP="00E67652">
            <w:pPr>
              <w:pStyle w:val="Text"/>
            </w:pPr>
          </w:p>
        </w:tc>
      </w:tr>
      <w:tr w:rsidR="00994066" w:rsidRPr="00BC6025" w14:paraId="72806CAF" w14:textId="77777777" w:rsidTr="000F308A">
        <w:trPr>
          <w:trHeight w:hRule="exact" w:val="271"/>
          <w:jc w:val="right"/>
          <w:trPrChange w:id="5300" w:author="Aleksander Hansen" w:date="2013-02-16T22:13:00Z">
            <w:trPr>
              <w:trHeight w:hRule="exact" w:val="271"/>
              <w:jc w:val="right"/>
            </w:trPr>
          </w:trPrChange>
        </w:trPr>
        <w:tc>
          <w:tcPr>
            <w:tcW w:w="126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301" w:author="Aleksander Hansen" w:date="2013-02-16T22:13:00Z">
              <w:tcPr>
                <w:tcW w:w="1265"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4C7B4D86" w14:textId="77777777" w:rsidR="00994066" w:rsidRPr="00BC6025" w:rsidRDefault="00994066" w:rsidP="00E67652">
            <w:pPr>
              <w:pStyle w:val="Text"/>
            </w:pPr>
            <w:proofErr w:type="gramStart"/>
            <w:r w:rsidRPr="00BC6025">
              <w:t>weeks</w:t>
            </w:r>
            <w:proofErr w:type="gramEnd"/>
            <w:r w:rsidRPr="00BC6025">
              <w:t>/year</w:t>
            </w:r>
          </w:p>
        </w:tc>
        <w:tc>
          <w:tcPr>
            <w:tcW w:w="94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302" w:author="Aleksander Hansen" w:date="2013-02-16T22:13:00Z">
              <w:tcPr>
                <w:tcW w:w="945" w:type="dxa"/>
                <w:gridSpan w:val="2"/>
                <w:tcBorders>
                  <w:top w:val="nil"/>
                  <w:left w:val="nil"/>
                  <w:bottom w:val="nil"/>
                  <w:right w:val="nil"/>
                </w:tcBorders>
                <w:shd w:val="clear" w:color="auto" w:fill="FFFF99"/>
                <w:tcMar>
                  <w:top w:w="14" w:type="dxa"/>
                  <w:left w:w="57" w:type="dxa"/>
                  <w:bottom w:w="0" w:type="dxa"/>
                  <w:right w:w="57" w:type="dxa"/>
                </w:tcMar>
                <w:vAlign w:val="bottom"/>
                <w:hideMark/>
              </w:tcPr>
            </w:tcPrChange>
          </w:tcPr>
          <w:p w14:paraId="3159E26D" w14:textId="77777777" w:rsidR="00994066" w:rsidRPr="00BC6025" w:rsidRDefault="00994066" w:rsidP="00E67652">
            <w:pPr>
              <w:pStyle w:val="Text"/>
            </w:pPr>
            <w:r w:rsidRPr="00BC6025">
              <w:rPr>
                <w:b/>
                <w:bCs/>
              </w:rPr>
              <w:t>52</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Change w:id="5303" w:author="Aleksander Hansen" w:date="2013-02-16T22:13: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05033C8" w14:textId="77777777" w:rsidR="00994066" w:rsidRPr="00BC6025" w:rsidRDefault="00994066" w:rsidP="00E67652">
            <w:pPr>
              <w:pStyle w:val="Text"/>
            </w:pP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Change w:id="5304" w:author="Aleksander Hansen" w:date="2013-02-16T22:13: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FDF64BB" w14:textId="77777777" w:rsidR="00994066" w:rsidRPr="00BC6025" w:rsidRDefault="00994066" w:rsidP="00E67652">
            <w:pPr>
              <w:pStyle w:val="Text"/>
            </w:pP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Change w:id="5305" w:author="Aleksander Hansen" w:date="2013-02-16T22:13: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8285B69" w14:textId="77777777" w:rsidR="00994066" w:rsidRPr="00BC6025" w:rsidRDefault="00994066" w:rsidP="00E67652">
            <w:pPr>
              <w:pStyle w:val="Text"/>
            </w:pP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Change w:id="5306" w:author="Aleksander Hansen" w:date="2013-02-16T22:13: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F47A02F"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307"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9D9317E"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308"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C4CA9BC" w14:textId="77777777" w:rsidR="00994066" w:rsidRPr="00BC6025" w:rsidRDefault="00994066" w:rsidP="00E67652">
            <w:pPr>
              <w:pStyle w:val="Text"/>
            </w:pP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Change w:id="5309" w:author="Aleksander Hansen" w:date="2013-02-16T22:13: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4418479F" w14:textId="77777777" w:rsidR="00994066" w:rsidRPr="00BC6025" w:rsidRDefault="00994066" w:rsidP="00E67652">
            <w:pPr>
              <w:pStyle w:val="Text"/>
            </w:pPr>
          </w:p>
        </w:tc>
      </w:tr>
      <w:tr w:rsidR="00994066" w:rsidRPr="00BC6025" w14:paraId="36B78DD3" w14:textId="77777777" w:rsidTr="000F308A">
        <w:trPr>
          <w:trHeight w:hRule="exact" w:val="271"/>
          <w:jc w:val="right"/>
          <w:trPrChange w:id="5310" w:author="Aleksander Hansen" w:date="2013-02-16T22:13:00Z">
            <w:trPr>
              <w:trHeight w:hRule="exact" w:val="271"/>
              <w:jc w:val="right"/>
            </w:trPr>
          </w:trPrChange>
        </w:trPr>
        <w:tc>
          <w:tcPr>
            <w:tcW w:w="126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311" w:author="Aleksander Hansen" w:date="2013-02-16T22:13:00Z">
              <w:tcPr>
                <w:tcW w:w="1265"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43D6722E" w14:textId="77777777" w:rsidR="00994066" w:rsidRPr="00BC6025" w:rsidRDefault="00994066" w:rsidP="00E67652">
            <w:pPr>
              <w:pStyle w:val="Text"/>
            </w:pPr>
            <w:r w:rsidRPr="00BC6025">
              <w:t xml:space="preserve"># </w:t>
            </w:r>
            <w:proofErr w:type="gramStart"/>
            <w:r w:rsidRPr="00BC6025">
              <w:t>of</w:t>
            </w:r>
            <w:proofErr w:type="gramEnd"/>
            <w:r w:rsidRPr="00BC6025">
              <w:t xml:space="preserve"> options</w:t>
            </w:r>
          </w:p>
        </w:tc>
        <w:tc>
          <w:tcPr>
            <w:tcW w:w="94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312" w:author="Aleksander Hansen" w:date="2013-02-16T22:13:00Z">
              <w:tcPr>
                <w:tcW w:w="945" w:type="dxa"/>
                <w:gridSpan w:val="2"/>
                <w:tcBorders>
                  <w:top w:val="nil"/>
                  <w:left w:val="nil"/>
                  <w:bottom w:val="nil"/>
                  <w:right w:val="nil"/>
                </w:tcBorders>
                <w:shd w:val="clear" w:color="auto" w:fill="FFFF99"/>
                <w:tcMar>
                  <w:top w:w="14" w:type="dxa"/>
                  <w:left w:w="57" w:type="dxa"/>
                  <w:bottom w:w="0" w:type="dxa"/>
                  <w:right w:w="57" w:type="dxa"/>
                </w:tcMar>
                <w:vAlign w:val="bottom"/>
                <w:hideMark/>
              </w:tcPr>
            </w:tcPrChange>
          </w:tcPr>
          <w:p w14:paraId="14E72B40" w14:textId="77777777" w:rsidR="00994066" w:rsidRPr="00BC6025" w:rsidRDefault="00994066" w:rsidP="00E67652">
            <w:pPr>
              <w:pStyle w:val="Text"/>
            </w:pPr>
            <w:r w:rsidRPr="00BC6025">
              <w:rPr>
                <w:b/>
                <w:bCs/>
              </w:rPr>
              <w:t>100,000</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Change w:id="5313" w:author="Aleksander Hansen" w:date="2013-02-16T22:13: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372F63E" w14:textId="77777777" w:rsidR="00994066" w:rsidRPr="00BC6025" w:rsidRDefault="00994066" w:rsidP="00E67652">
            <w:pPr>
              <w:pStyle w:val="Text"/>
            </w:pP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Change w:id="5314" w:author="Aleksander Hansen" w:date="2013-02-16T22:13: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C5D60A4" w14:textId="77777777" w:rsidR="00994066" w:rsidRPr="00BC6025" w:rsidRDefault="00994066" w:rsidP="00E67652">
            <w:pPr>
              <w:pStyle w:val="Text"/>
            </w:pP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Change w:id="5315" w:author="Aleksander Hansen" w:date="2013-02-16T22:13: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55175A7" w14:textId="77777777" w:rsidR="00994066" w:rsidRPr="00BC6025" w:rsidRDefault="00994066" w:rsidP="00E67652">
            <w:pPr>
              <w:pStyle w:val="Text"/>
            </w:pP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Change w:id="5316" w:author="Aleksander Hansen" w:date="2013-02-16T22:13: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11B6E19"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317"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45B742D"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318"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43849393" w14:textId="77777777" w:rsidR="00994066" w:rsidRPr="00BC6025" w:rsidRDefault="00994066" w:rsidP="00E67652">
            <w:pPr>
              <w:pStyle w:val="Text"/>
            </w:pP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Change w:id="5319" w:author="Aleksander Hansen" w:date="2013-02-16T22:13: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01E5534" w14:textId="77777777" w:rsidR="00994066" w:rsidRPr="00BC6025" w:rsidRDefault="00994066" w:rsidP="00E67652">
            <w:pPr>
              <w:pStyle w:val="Text"/>
            </w:pPr>
          </w:p>
        </w:tc>
      </w:tr>
      <w:tr w:rsidR="00994066" w:rsidRPr="00BC6025" w14:paraId="28581089" w14:textId="77777777" w:rsidTr="000F308A">
        <w:trPr>
          <w:trHeight w:hRule="exact" w:val="271"/>
          <w:jc w:val="right"/>
          <w:trPrChange w:id="5320" w:author="Aleksander Hansen" w:date="2013-02-16T22:14:00Z">
            <w:trPr>
              <w:trHeight w:hRule="exact" w:val="271"/>
              <w:jc w:val="right"/>
            </w:trPr>
          </w:trPrChange>
        </w:trPr>
        <w:tc>
          <w:tcPr>
            <w:tcW w:w="715" w:type="dxa"/>
            <w:tcBorders>
              <w:top w:val="nil"/>
              <w:left w:val="nil"/>
              <w:right w:val="nil"/>
            </w:tcBorders>
            <w:shd w:val="clear" w:color="auto" w:fill="auto"/>
            <w:tcMar>
              <w:top w:w="14" w:type="dxa"/>
              <w:left w:w="57" w:type="dxa"/>
              <w:bottom w:w="0" w:type="dxa"/>
              <w:right w:w="57" w:type="dxa"/>
            </w:tcMar>
            <w:vAlign w:val="bottom"/>
            <w:hideMark/>
            <w:tcPrChange w:id="5321" w:author="Aleksander Hansen" w:date="2013-02-16T22:14:00Z">
              <w:tcPr>
                <w:tcW w:w="715"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AC89AA4" w14:textId="77777777" w:rsidR="00994066" w:rsidRPr="00BC6025" w:rsidRDefault="00994066" w:rsidP="00E67652">
            <w:pPr>
              <w:pStyle w:val="Text"/>
            </w:pPr>
          </w:p>
        </w:tc>
        <w:tc>
          <w:tcPr>
            <w:tcW w:w="550" w:type="dxa"/>
            <w:tcBorders>
              <w:top w:val="nil"/>
              <w:left w:val="nil"/>
              <w:right w:val="nil"/>
            </w:tcBorders>
            <w:shd w:val="clear" w:color="auto" w:fill="auto"/>
            <w:tcMar>
              <w:top w:w="14" w:type="dxa"/>
              <w:left w:w="57" w:type="dxa"/>
              <w:bottom w:w="0" w:type="dxa"/>
              <w:right w:w="57" w:type="dxa"/>
            </w:tcMar>
            <w:vAlign w:val="bottom"/>
            <w:hideMark/>
            <w:tcPrChange w:id="5322" w:author="Aleksander Hansen" w:date="2013-02-16T22:14:00Z">
              <w:tcPr>
                <w:tcW w:w="55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CE147E4" w14:textId="77777777" w:rsidR="00994066" w:rsidRPr="00BC6025" w:rsidRDefault="00994066" w:rsidP="00E67652">
            <w:pPr>
              <w:pStyle w:val="Text"/>
            </w:pPr>
          </w:p>
        </w:tc>
        <w:tc>
          <w:tcPr>
            <w:tcW w:w="945" w:type="dxa"/>
            <w:gridSpan w:val="2"/>
            <w:tcBorders>
              <w:top w:val="nil"/>
              <w:left w:val="nil"/>
              <w:right w:val="nil"/>
            </w:tcBorders>
            <w:shd w:val="clear" w:color="auto" w:fill="auto"/>
            <w:tcMar>
              <w:top w:w="14" w:type="dxa"/>
              <w:left w:w="57" w:type="dxa"/>
              <w:bottom w:w="0" w:type="dxa"/>
              <w:right w:w="57" w:type="dxa"/>
            </w:tcMar>
            <w:vAlign w:val="bottom"/>
            <w:hideMark/>
            <w:tcPrChange w:id="5323" w:author="Aleksander Hansen" w:date="2013-02-16T22:14:00Z">
              <w:tcPr>
                <w:tcW w:w="945"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98FC627" w14:textId="77777777" w:rsidR="00994066" w:rsidRPr="00BC6025" w:rsidRDefault="00994066" w:rsidP="00E67652">
            <w:pPr>
              <w:pStyle w:val="Text"/>
            </w:pPr>
          </w:p>
        </w:tc>
        <w:tc>
          <w:tcPr>
            <w:tcW w:w="1079" w:type="dxa"/>
            <w:tcBorders>
              <w:top w:val="nil"/>
              <w:left w:val="nil"/>
              <w:right w:val="nil"/>
            </w:tcBorders>
            <w:shd w:val="clear" w:color="auto" w:fill="auto"/>
            <w:tcMar>
              <w:top w:w="14" w:type="dxa"/>
              <w:left w:w="57" w:type="dxa"/>
              <w:bottom w:w="0" w:type="dxa"/>
              <w:right w:w="57" w:type="dxa"/>
            </w:tcMar>
            <w:vAlign w:val="bottom"/>
            <w:hideMark/>
            <w:tcPrChange w:id="5324" w:author="Aleksander Hansen" w:date="2013-02-16T22:14: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BB19539" w14:textId="77777777" w:rsidR="00994066" w:rsidRPr="00BC6025" w:rsidRDefault="00994066" w:rsidP="00E67652">
            <w:pPr>
              <w:pStyle w:val="Text"/>
            </w:pPr>
          </w:p>
        </w:tc>
        <w:tc>
          <w:tcPr>
            <w:tcW w:w="656" w:type="dxa"/>
            <w:tcBorders>
              <w:top w:val="nil"/>
              <w:left w:val="nil"/>
              <w:right w:val="nil"/>
            </w:tcBorders>
            <w:shd w:val="clear" w:color="auto" w:fill="auto"/>
            <w:tcMar>
              <w:top w:w="14" w:type="dxa"/>
              <w:left w:w="57" w:type="dxa"/>
              <w:bottom w:w="0" w:type="dxa"/>
              <w:right w:w="57" w:type="dxa"/>
            </w:tcMar>
            <w:vAlign w:val="bottom"/>
            <w:hideMark/>
            <w:tcPrChange w:id="5325" w:author="Aleksander Hansen" w:date="2013-02-16T22:14: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6B65106" w14:textId="77777777" w:rsidR="00994066" w:rsidRPr="00BC6025" w:rsidRDefault="00994066" w:rsidP="00E67652">
            <w:pPr>
              <w:pStyle w:val="Text"/>
            </w:pPr>
          </w:p>
        </w:tc>
        <w:tc>
          <w:tcPr>
            <w:tcW w:w="1012" w:type="dxa"/>
            <w:tcBorders>
              <w:top w:val="nil"/>
              <w:left w:val="nil"/>
              <w:right w:val="nil"/>
            </w:tcBorders>
            <w:shd w:val="clear" w:color="auto" w:fill="auto"/>
            <w:tcMar>
              <w:top w:w="14" w:type="dxa"/>
              <w:left w:w="57" w:type="dxa"/>
              <w:bottom w:w="0" w:type="dxa"/>
              <w:right w:w="57" w:type="dxa"/>
            </w:tcMar>
            <w:vAlign w:val="bottom"/>
            <w:hideMark/>
            <w:tcPrChange w:id="5326" w:author="Aleksander Hansen" w:date="2013-02-16T22:14: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B4F1831" w14:textId="77777777" w:rsidR="00994066" w:rsidRPr="00BC6025" w:rsidRDefault="00994066" w:rsidP="00E67652">
            <w:pPr>
              <w:pStyle w:val="Text"/>
            </w:pPr>
          </w:p>
        </w:tc>
        <w:tc>
          <w:tcPr>
            <w:tcW w:w="1136" w:type="dxa"/>
            <w:tcBorders>
              <w:top w:val="nil"/>
              <w:left w:val="nil"/>
              <w:right w:val="nil"/>
            </w:tcBorders>
            <w:shd w:val="clear" w:color="auto" w:fill="auto"/>
            <w:tcMar>
              <w:top w:w="14" w:type="dxa"/>
              <w:left w:w="57" w:type="dxa"/>
              <w:bottom w:w="0" w:type="dxa"/>
              <w:right w:w="57" w:type="dxa"/>
            </w:tcMar>
            <w:vAlign w:val="bottom"/>
            <w:hideMark/>
            <w:tcPrChange w:id="5327" w:author="Aleksander Hansen" w:date="2013-02-16T22:14: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45FCE70" w14:textId="77777777" w:rsidR="00994066" w:rsidRPr="00BC6025" w:rsidRDefault="00994066" w:rsidP="00E67652">
            <w:pPr>
              <w:pStyle w:val="Text"/>
            </w:pPr>
          </w:p>
        </w:tc>
        <w:tc>
          <w:tcPr>
            <w:tcW w:w="1046" w:type="dxa"/>
            <w:tcBorders>
              <w:top w:val="nil"/>
              <w:left w:val="nil"/>
              <w:right w:val="nil"/>
            </w:tcBorders>
            <w:shd w:val="clear" w:color="auto" w:fill="auto"/>
            <w:tcMar>
              <w:top w:w="14" w:type="dxa"/>
              <w:left w:w="57" w:type="dxa"/>
              <w:bottom w:w="0" w:type="dxa"/>
              <w:right w:w="57" w:type="dxa"/>
            </w:tcMar>
            <w:vAlign w:val="bottom"/>
            <w:hideMark/>
            <w:tcPrChange w:id="5328" w:author="Aleksander Hansen" w:date="2013-02-16T22:14: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A7F9933" w14:textId="77777777" w:rsidR="00994066" w:rsidRPr="00BC6025" w:rsidRDefault="00994066" w:rsidP="00E67652">
            <w:pPr>
              <w:pStyle w:val="Text"/>
            </w:pPr>
          </w:p>
        </w:tc>
        <w:tc>
          <w:tcPr>
            <w:tcW w:w="1046" w:type="dxa"/>
            <w:tcBorders>
              <w:top w:val="nil"/>
              <w:left w:val="nil"/>
              <w:right w:val="nil"/>
            </w:tcBorders>
            <w:shd w:val="clear" w:color="auto" w:fill="auto"/>
            <w:tcMar>
              <w:top w:w="14" w:type="dxa"/>
              <w:left w:w="57" w:type="dxa"/>
              <w:bottom w:w="0" w:type="dxa"/>
              <w:right w:w="57" w:type="dxa"/>
            </w:tcMar>
            <w:vAlign w:val="bottom"/>
            <w:hideMark/>
            <w:tcPrChange w:id="5329" w:author="Aleksander Hansen" w:date="2013-02-16T22:14: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C24EC68" w14:textId="77777777" w:rsidR="00994066" w:rsidRPr="00BC6025" w:rsidRDefault="00994066" w:rsidP="00E67652">
            <w:pPr>
              <w:pStyle w:val="Text"/>
            </w:pPr>
          </w:p>
        </w:tc>
        <w:tc>
          <w:tcPr>
            <w:tcW w:w="890" w:type="dxa"/>
            <w:tcBorders>
              <w:top w:val="nil"/>
              <w:left w:val="nil"/>
              <w:right w:val="nil"/>
            </w:tcBorders>
            <w:shd w:val="clear" w:color="auto" w:fill="auto"/>
            <w:tcMar>
              <w:top w:w="14" w:type="dxa"/>
              <w:left w:w="57" w:type="dxa"/>
              <w:bottom w:w="0" w:type="dxa"/>
              <w:right w:w="57" w:type="dxa"/>
            </w:tcMar>
            <w:vAlign w:val="bottom"/>
            <w:hideMark/>
            <w:tcPrChange w:id="5330" w:author="Aleksander Hansen" w:date="2013-02-16T22:14: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F8E1212" w14:textId="77777777" w:rsidR="00994066" w:rsidRPr="00BC6025" w:rsidRDefault="00994066" w:rsidP="00E67652">
            <w:pPr>
              <w:pStyle w:val="Text"/>
            </w:pPr>
          </w:p>
        </w:tc>
      </w:tr>
      <w:tr w:rsidR="00994066" w:rsidRPr="00BC6025" w14:paraId="417DABC7" w14:textId="77777777" w:rsidTr="000F308A">
        <w:trPr>
          <w:trHeight w:hRule="exact" w:val="271"/>
          <w:jc w:val="right"/>
          <w:trPrChange w:id="5331" w:author="Aleksander Hansen" w:date="2013-02-16T22:14:00Z">
            <w:trPr>
              <w:trHeight w:hRule="exact" w:val="271"/>
              <w:jc w:val="right"/>
            </w:trPr>
          </w:trPrChange>
        </w:trPr>
        <w:tc>
          <w:tcPr>
            <w:tcW w:w="715" w:type="dxa"/>
            <w:tcBorders>
              <w:top w:val="nil"/>
              <w:left w:val="nil"/>
              <w:bottom w:val="nil"/>
              <w:right w:val="nil"/>
            </w:tcBorders>
            <w:shd w:val="clear" w:color="auto" w:fill="A2B593"/>
            <w:tcMar>
              <w:top w:w="14" w:type="dxa"/>
              <w:left w:w="57" w:type="dxa"/>
              <w:bottom w:w="0" w:type="dxa"/>
              <w:right w:w="57" w:type="dxa"/>
            </w:tcMar>
            <w:vAlign w:val="bottom"/>
            <w:hideMark/>
            <w:tcPrChange w:id="5332" w:author="Aleksander Hansen" w:date="2013-02-16T22:14:00Z">
              <w:tcPr>
                <w:tcW w:w="715"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57F22FF" w14:textId="77777777" w:rsidR="00994066" w:rsidRPr="00BC6025" w:rsidRDefault="00994066" w:rsidP="00E67652">
            <w:pPr>
              <w:pStyle w:val="Text"/>
            </w:pPr>
          </w:p>
        </w:tc>
        <w:tc>
          <w:tcPr>
            <w:tcW w:w="745" w:type="dxa"/>
            <w:gridSpan w:val="2"/>
            <w:tcBorders>
              <w:top w:val="nil"/>
              <w:left w:val="nil"/>
              <w:bottom w:val="nil"/>
              <w:right w:val="nil"/>
            </w:tcBorders>
            <w:shd w:val="clear" w:color="auto" w:fill="A2B593"/>
            <w:tcMar>
              <w:top w:w="14" w:type="dxa"/>
              <w:left w:w="57" w:type="dxa"/>
              <w:bottom w:w="0" w:type="dxa"/>
              <w:right w:w="57" w:type="dxa"/>
            </w:tcMar>
            <w:vAlign w:val="bottom"/>
            <w:hideMark/>
            <w:tcPrChange w:id="5333" w:author="Aleksander Hansen" w:date="2013-02-16T22:14:00Z">
              <w:tcPr>
                <w:tcW w:w="745"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096E7891" w14:textId="77777777" w:rsidR="00994066" w:rsidRPr="00BC6025" w:rsidRDefault="00994066" w:rsidP="00E67652">
            <w:pPr>
              <w:pStyle w:val="Text"/>
            </w:pPr>
            <w:r w:rsidRPr="00BC6025">
              <w:rPr>
                <w:b/>
                <w:bCs/>
              </w:rPr>
              <w:t>Stock</w:t>
            </w:r>
          </w:p>
        </w:tc>
        <w:tc>
          <w:tcPr>
            <w:tcW w:w="750" w:type="dxa"/>
            <w:tcBorders>
              <w:top w:val="nil"/>
              <w:left w:val="nil"/>
              <w:bottom w:val="nil"/>
              <w:right w:val="nil"/>
            </w:tcBorders>
            <w:shd w:val="clear" w:color="auto" w:fill="A2B593"/>
            <w:tcMar>
              <w:top w:w="14" w:type="dxa"/>
              <w:left w:w="57" w:type="dxa"/>
              <w:bottom w:w="0" w:type="dxa"/>
              <w:right w:w="57" w:type="dxa"/>
            </w:tcMar>
            <w:vAlign w:val="bottom"/>
            <w:hideMark/>
            <w:tcPrChange w:id="5334" w:author="Aleksander Hansen" w:date="2013-02-16T22:14:00Z">
              <w:tcPr>
                <w:tcW w:w="75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E1403AD" w14:textId="77777777" w:rsidR="00994066" w:rsidRPr="00BC6025" w:rsidRDefault="00994066" w:rsidP="00E67652">
            <w:pPr>
              <w:pStyle w:val="Text"/>
            </w:pPr>
            <w:r w:rsidRPr="00BC6025">
              <w:rPr>
                <w:b/>
                <w:bCs/>
              </w:rPr>
              <w:t>Weeks</w:t>
            </w:r>
          </w:p>
        </w:tc>
        <w:tc>
          <w:tcPr>
            <w:tcW w:w="1079" w:type="dxa"/>
            <w:tcBorders>
              <w:top w:val="nil"/>
              <w:left w:val="nil"/>
              <w:bottom w:val="nil"/>
              <w:right w:val="nil"/>
            </w:tcBorders>
            <w:shd w:val="clear" w:color="auto" w:fill="A2B593"/>
            <w:tcMar>
              <w:top w:w="14" w:type="dxa"/>
              <w:left w:w="57" w:type="dxa"/>
              <w:bottom w:w="0" w:type="dxa"/>
              <w:right w:w="57" w:type="dxa"/>
            </w:tcMar>
            <w:vAlign w:val="bottom"/>
            <w:hideMark/>
            <w:tcPrChange w:id="5335" w:author="Aleksander Hansen" w:date="2013-02-16T22:14: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0DDFC1C" w14:textId="77777777" w:rsidR="00994066" w:rsidRPr="00BC6025" w:rsidRDefault="00994066" w:rsidP="00E67652">
            <w:pPr>
              <w:pStyle w:val="Text"/>
            </w:pPr>
          </w:p>
        </w:tc>
        <w:tc>
          <w:tcPr>
            <w:tcW w:w="656" w:type="dxa"/>
            <w:tcBorders>
              <w:top w:val="nil"/>
              <w:left w:val="nil"/>
              <w:bottom w:val="nil"/>
              <w:right w:val="nil"/>
            </w:tcBorders>
            <w:shd w:val="clear" w:color="auto" w:fill="A2B593"/>
            <w:tcMar>
              <w:top w:w="14" w:type="dxa"/>
              <w:left w:w="57" w:type="dxa"/>
              <w:bottom w:w="0" w:type="dxa"/>
              <w:right w:w="57" w:type="dxa"/>
            </w:tcMar>
            <w:vAlign w:val="bottom"/>
            <w:hideMark/>
            <w:tcPrChange w:id="5336" w:author="Aleksander Hansen" w:date="2013-02-16T22:14: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F1D862E" w14:textId="77777777" w:rsidR="00994066" w:rsidRPr="00BC6025" w:rsidRDefault="00994066" w:rsidP="00E67652">
            <w:pPr>
              <w:pStyle w:val="Text"/>
            </w:pPr>
            <w:r w:rsidRPr="00BC6025">
              <w:rPr>
                <w:b/>
                <w:bCs/>
              </w:rPr>
              <w:t>Delta</w:t>
            </w:r>
          </w:p>
        </w:tc>
        <w:tc>
          <w:tcPr>
            <w:tcW w:w="1012" w:type="dxa"/>
            <w:tcBorders>
              <w:top w:val="nil"/>
              <w:left w:val="nil"/>
              <w:bottom w:val="nil"/>
              <w:right w:val="nil"/>
            </w:tcBorders>
            <w:shd w:val="clear" w:color="auto" w:fill="A2B593"/>
            <w:tcMar>
              <w:top w:w="14" w:type="dxa"/>
              <w:left w:w="57" w:type="dxa"/>
              <w:bottom w:w="0" w:type="dxa"/>
              <w:right w:w="57" w:type="dxa"/>
            </w:tcMar>
            <w:vAlign w:val="bottom"/>
            <w:hideMark/>
            <w:tcPrChange w:id="5337" w:author="Aleksander Hansen" w:date="2013-02-16T22:14: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AB15B8B" w14:textId="77777777" w:rsidR="00994066" w:rsidRPr="00BC6025" w:rsidRDefault="00994066" w:rsidP="00E67652">
            <w:pPr>
              <w:pStyle w:val="Text"/>
            </w:pPr>
            <w:r w:rsidRPr="00BC6025">
              <w:rPr>
                <w:b/>
                <w:bCs/>
              </w:rPr>
              <w:t>Position</w:t>
            </w:r>
          </w:p>
        </w:tc>
        <w:tc>
          <w:tcPr>
            <w:tcW w:w="1136" w:type="dxa"/>
            <w:tcBorders>
              <w:top w:val="nil"/>
              <w:left w:val="nil"/>
              <w:bottom w:val="nil"/>
              <w:right w:val="nil"/>
            </w:tcBorders>
            <w:shd w:val="clear" w:color="auto" w:fill="A2B593"/>
            <w:tcMar>
              <w:top w:w="14" w:type="dxa"/>
              <w:left w:w="57" w:type="dxa"/>
              <w:bottom w:w="0" w:type="dxa"/>
              <w:right w:w="57" w:type="dxa"/>
            </w:tcMar>
            <w:vAlign w:val="bottom"/>
            <w:hideMark/>
            <w:tcPrChange w:id="5338" w:author="Aleksander Hansen" w:date="2013-02-16T22:14: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111AC41" w14:textId="77777777" w:rsidR="00994066" w:rsidRPr="00BC6025" w:rsidRDefault="00994066" w:rsidP="00E67652">
            <w:pPr>
              <w:pStyle w:val="Text"/>
            </w:pPr>
            <w:r w:rsidRPr="00BC6025">
              <w:rPr>
                <w:b/>
                <w:bCs/>
              </w:rPr>
              <w:t>Shares</w:t>
            </w:r>
          </w:p>
        </w:tc>
        <w:tc>
          <w:tcPr>
            <w:tcW w:w="1046" w:type="dxa"/>
            <w:tcBorders>
              <w:top w:val="nil"/>
              <w:left w:val="nil"/>
              <w:bottom w:val="nil"/>
              <w:right w:val="nil"/>
            </w:tcBorders>
            <w:shd w:val="clear" w:color="auto" w:fill="A2B593"/>
            <w:tcMar>
              <w:top w:w="14" w:type="dxa"/>
              <w:left w:w="57" w:type="dxa"/>
              <w:bottom w:w="0" w:type="dxa"/>
              <w:right w:w="57" w:type="dxa"/>
            </w:tcMar>
            <w:vAlign w:val="bottom"/>
            <w:hideMark/>
            <w:tcPrChange w:id="5339" w:author="Aleksander Hansen" w:date="2013-02-16T22:14: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E09FB67" w14:textId="77777777" w:rsidR="00994066" w:rsidRPr="00BC6025" w:rsidRDefault="00994066" w:rsidP="00E67652">
            <w:pPr>
              <w:pStyle w:val="Text"/>
            </w:pPr>
          </w:p>
        </w:tc>
        <w:tc>
          <w:tcPr>
            <w:tcW w:w="1046" w:type="dxa"/>
            <w:tcBorders>
              <w:top w:val="nil"/>
              <w:left w:val="nil"/>
              <w:bottom w:val="nil"/>
              <w:right w:val="nil"/>
            </w:tcBorders>
            <w:shd w:val="clear" w:color="auto" w:fill="A2B593"/>
            <w:tcMar>
              <w:top w:w="14" w:type="dxa"/>
              <w:left w:w="57" w:type="dxa"/>
              <w:bottom w:w="0" w:type="dxa"/>
              <w:right w:w="57" w:type="dxa"/>
            </w:tcMar>
            <w:vAlign w:val="bottom"/>
            <w:hideMark/>
            <w:tcPrChange w:id="5340" w:author="Aleksander Hansen" w:date="2013-02-16T22:14: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FFE6454" w14:textId="77777777" w:rsidR="00994066" w:rsidRPr="00BC6025" w:rsidRDefault="00994066" w:rsidP="00E67652">
            <w:pPr>
              <w:pStyle w:val="Text"/>
            </w:pPr>
            <w:r w:rsidRPr="00BC6025">
              <w:rPr>
                <w:b/>
                <w:bCs/>
              </w:rPr>
              <w:t>Cum’l.</w:t>
            </w:r>
          </w:p>
        </w:tc>
        <w:tc>
          <w:tcPr>
            <w:tcW w:w="890" w:type="dxa"/>
            <w:tcBorders>
              <w:top w:val="nil"/>
              <w:left w:val="nil"/>
              <w:bottom w:val="nil"/>
              <w:right w:val="nil"/>
            </w:tcBorders>
            <w:shd w:val="clear" w:color="auto" w:fill="A2B593"/>
            <w:tcMar>
              <w:top w:w="14" w:type="dxa"/>
              <w:left w:w="57" w:type="dxa"/>
              <w:bottom w:w="0" w:type="dxa"/>
              <w:right w:w="57" w:type="dxa"/>
            </w:tcMar>
            <w:vAlign w:val="bottom"/>
            <w:hideMark/>
            <w:tcPrChange w:id="5341" w:author="Aleksander Hansen" w:date="2013-02-16T22:14: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D5BB00C" w14:textId="77777777" w:rsidR="00994066" w:rsidRPr="00BC6025" w:rsidRDefault="00994066" w:rsidP="00E67652">
            <w:pPr>
              <w:pStyle w:val="Text"/>
            </w:pPr>
            <w:r w:rsidRPr="00BC6025">
              <w:rPr>
                <w:b/>
                <w:bCs/>
              </w:rPr>
              <w:t>Interest</w:t>
            </w:r>
          </w:p>
        </w:tc>
      </w:tr>
      <w:tr w:rsidR="00994066" w:rsidRPr="00BC6025" w14:paraId="5150F61A" w14:textId="77777777" w:rsidTr="000F308A">
        <w:trPr>
          <w:trHeight w:hRule="exact" w:val="271"/>
          <w:jc w:val="right"/>
          <w:trPrChange w:id="5342" w:author="Aleksander Hansen" w:date="2013-02-16T22:14:00Z">
            <w:trPr>
              <w:trHeight w:hRule="exact" w:val="271"/>
              <w:jc w:val="right"/>
            </w:trPr>
          </w:trPrChange>
        </w:trPr>
        <w:tc>
          <w:tcPr>
            <w:tcW w:w="715"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343" w:author="Aleksander Hansen" w:date="2013-02-16T22:14:00Z">
              <w:tcPr>
                <w:tcW w:w="715"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0D33CF08" w14:textId="77777777" w:rsidR="00994066" w:rsidRPr="00BC6025" w:rsidRDefault="00994066" w:rsidP="00E67652">
            <w:pPr>
              <w:pStyle w:val="Text"/>
            </w:pPr>
            <w:r w:rsidRPr="00BC6025">
              <w:rPr>
                <w:b/>
                <w:bCs/>
              </w:rPr>
              <w:t>Week</w:t>
            </w:r>
          </w:p>
        </w:tc>
        <w:tc>
          <w:tcPr>
            <w:tcW w:w="745" w:type="dxa"/>
            <w:gridSpan w:val="2"/>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344" w:author="Aleksander Hansen" w:date="2013-02-16T22:14:00Z">
              <w:tcPr>
                <w:tcW w:w="745" w:type="dxa"/>
                <w:gridSpan w:val="2"/>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179A224D" w14:textId="77777777" w:rsidR="00994066" w:rsidRPr="00BC6025" w:rsidRDefault="00994066" w:rsidP="00E67652">
            <w:pPr>
              <w:pStyle w:val="Text"/>
            </w:pPr>
            <w:r w:rsidRPr="00BC6025">
              <w:rPr>
                <w:b/>
                <w:bCs/>
              </w:rPr>
              <w:t>Price</w:t>
            </w:r>
          </w:p>
        </w:tc>
        <w:tc>
          <w:tcPr>
            <w:tcW w:w="750"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345" w:author="Aleksander Hansen" w:date="2013-02-16T22:14:00Z">
              <w:tcPr>
                <w:tcW w:w="750"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0F22A6E3" w14:textId="77777777" w:rsidR="00994066" w:rsidRPr="00BC6025" w:rsidRDefault="00994066" w:rsidP="00E67652">
            <w:pPr>
              <w:pStyle w:val="Text"/>
            </w:pPr>
            <w:r w:rsidRPr="00BC6025">
              <w:rPr>
                <w:b/>
                <w:bCs/>
              </w:rPr>
              <w:t>Left</w:t>
            </w:r>
          </w:p>
        </w:tc>
        <w:tc>
          <w:tcPr>
            <w:tcW w:w="1079"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346" w:author="Aleksander Hansen" w:date="2013-02-16T22:14:00Z">
              <w:tcPr>
                <w:tcW w:w="1079"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3F690DCF" w14:textId="77777777" w:rsidR="00994066" w:rsidRPr="00BC6025" w:rsidRDefault="00994066" w:rsidP="00E67652">
            <w:pPr>
              <w:pStyle w:val="Text"/>
            </w:pPr>
            <w:proofErr w:type="gramStart"/>
            <w:r w:rsidRPr="00BC6025">
              <w:rPr>
                <w:b/>
                <w:bCs/>
              </w:rPr>
              <w:t>d1</w:t>
            </w:r>
            <w:proofErr w:type="gramEnd"/>
          </w:p>
        </w:tc>
        <w:tc>
          <w:tcPr>
            <w:tcW w:w="656"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347" w:author="Aleksander Hansen" w:date="2013-02-16T22:14:00Z">
              <w:tcPr>
                <w:tcW w:w="656"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3C4392A5" w14:textId="77777777" w:rsidR="00994066" w:rsidRPr="00BC6025" w:rsidRDefault="00994066" w:rsidP="00E67652">
            <w:pPr>
              <w:pStyle w:val="Text"/>
            </w:pPr>
            <w:proofErr w:type="gramStart"/>
            <w:r w:rsidRPr="00BC6025">
              <w:rPr>
                <w:b/>
                <w:bCs/>
              </w:rPr>
              <w:t>N(</w:t>
            </w:r>
            <w:proofErr w:type="gramEnd"/>
            <w:r w:rsidRPr="00BC6025">
              <w:rPr>
                <w:b/>
                <w:bCs/>
              </w:rPr>
              <w:t>d1)</w:t>
            </w:r>
          </w:p>
        </w:tc>
        <w:tc>
          <w:tcPr>
            <w:tcW w:w="1012"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348" w:author="Aleksander Hansen" w:date="2013-02-16T22:14:00Z">
              <w:tcPr>
                <w:tcW w:w="1012"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075D929F" w14:textId="77777777" w:rsidR="00994066" w:rsidRPr="00BC6025" w:rsidRDefault="00994066" w:rsidP="00E67652">
            <w:pPr>
              <w:pStyle w:val="Text"/>
            </w:pPr>
            <w:r w:rsidRPr="00BC6025">
              <w:rPr>
                <w:b/>
                <w:bCs/>
              </w:rPr>
              <w:t>Delta</w:t>
            </w:r>
          </w:p>
        </w:tc>
        <w:tc>
          <w:tcPr>
            <w:tcW w:w="1136"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349" w:author="Aleksander Hansen" w:date="2013-02-16T22:14:00Z">
              <w:tcPr>
                <w:tcW w:w="1136"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2BCE8699" w14:textId="77777777" w:rsidR="00994066" w:rsidRPr="00BC6025" w:rsidRDefault="00994066" w:rsidP="00E67652">
            <w:pPr>
              <w:pStyle w:val="Text"/>
            </w:pPr>
            <w:proofErr w:type="spellStart"/>
            <w:r w:rsidRPr="00BC6025">
              <w:rPr>
                <w:b/>
                <w:bCs/>
              </w:rPr>
              <w:t>Purch</w:t>
            </w:r>
            <w:proofErr w:type="spellEnd"/>
            <w:r w:rsidRPr="00BC6025">
              <w:rPr>
                <w:b/>
                <w:bCs/>
              </w:rPr>
              <w:t>.</w:t>
            </w:r>
          </w:p>
        </w:tc>
        <w:tc>
          <w:tcPr>
            <w:tcW w:w="1046"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350" w:author="Aleksander Hansen" w:date="2013-02-16T22:14:00Z">
              <w:tcPr>
                <w:tcW w:w="1046"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2D0E7533" w14:textId="77777777" w:rsidR="00994066" w:rsidRPr="00BC6025" w:rsidRDefault="00994066" w:rsidP="00E67652">
            <w:pPr>
              <w:pStyle w:val="Text"/>
            </w:pPr>
            <w:r w:rsidRPr="00BC6025">
              <w:rPr>
                <w:b/>
                <w:bCs/>
              </w:rPr>
              <w:t>Cost</w:t>
            </w:r>
          </w:p>
        </w:tc>
        <w:tc>
          <w:tcPr>
            <w:tcW w:w="1046"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351" w:author="Aleksander Hansen" w:date="2013-02-16T22:14:00Z">
              <w:tcPr>
                <w:tcW w:w="1046"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1EB2E24C" w14:textId="77777777" w:rsidR="00994066" w:rsidRPr="00BC6025" w:rsidRDefault="00994066" w:rsidP="00E67652">
            <w:pPr>
              <w:pStyle w:val="Text"/>
            </w:pPr>
            <w:r w:rsidRPr="00BC6025">
              <w:rPr>
                <w:b/>
                <w:bCs/>
              </w:rPr>
              <w:t>Cost</w:t>
            </w:r>
          </w:p>
        </w:tc>
        <w:tc>
          <w:tcPr>
            <w:tcW w:w="890"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352" w:author="Aleksander Hansen" w:date="2013-02-16T22:14:00Z">
              <w:tcPr>
                <w:tcW w:w="890"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4FA03D00" w14:textId="77777777" w:rsidR="00994066" w:rsidRPr="00BC6025" w:rsidRDefault="00994066" w:rsidP="00E67652">
            <w:pPr>
              <w:pStyle w:val="Text"/>
            </w:pPr>
            <w:r w:rsidRPr="00BC6025">
              <w:rPr>
                <w:b/>
                <w:bCs/>
              </w:rPr>
              <w:t>Cost</w:t>
            </w:r>
          </w:p>
        </w:tc>
      </w:tr>
      <w:tr w:rsidR="00994066" w:rsidRPr="00BC6025" w14:paraId="7D04B4CD" w14:textId="77777777" w:rsidTr="006B12F7">
        <w:trPr>
          <w:trHeight w:hRule="exact" w:val="272"/>
          <w:jc w:val="right"/>
        </w:trPr>
        <w:tc>
          <w:tcPr>
            <w:tcW w:w="715"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29FE19C4" w14:textId="77777777" w:rsidR="00994066" w:rsidRPr="00BC6025" w:rsidRDefault="00994066" w:rsidP="00E67652">
            <w:pPr>
              <w:pStyle w:val="Text"/>
              <w:rPr>
                <w:sz w:val="20"/>
                <w:szCs w:val="20"/>
              </w:rPr>
            </w:pPr>
            <w:r w:rsidRPr="00BC6025">
              <w:rPr>
                <w:sz w:val="20"/>
                <w:szCs w:val="20"/>
              </w:rPr>
              <w:t>0</w:t>
            </w:r>
          </w:p>
        </w:tc>
        <w:tc>
          <w:tcPr>
            <w:tcW w:w="745" w:type="dxa"/>
            <w:gridSpan w:val="2"/>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142F3146" w14:textId="77777777" w:rsidR="00994066" w:rsidRPr="00BC6025" w:rsidRDefault="00994066" w:rsidP="00E67652">
            <w:pPr>
              <w:pStyle w:val="Text"/>
              <w:rPr>
                <w:sz w:val="20"/>
                <w:szCs w:val="20"/>
              </w:rPr>
            </w:pPr>
            <w:r w:rsidRPr="00BC6025">
              <w:rPr>
                <w:sz w:val="20"/>
                <w:szCs w:val="20"/>
              </w:rPr>
              <w:t xml:space="preserve">$49.00 </w:t>
            </w:r>
          </w:p>
        </w:tc>
        <w:tc>
          <w:tcPr>
            <w:tcW w:w="750"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7181FF54" w14:textId="77777777" w:rsidR="00994066" w:rsidRPr="00BC6025" w:rsidRDefault="00994066" w:rsidP="00E67652">
            <w:pPr>
              <w:pStyle w:val="Text"/>
              <w:rPr>
                <w:sz w:val="20"/>
                <w:szCs w:val="20"/>
              </w:rPr>
            </w:pPr>
            <w:r w:rsidRPr="00BC6025">
              <w:rPr>
                <w:sz w:val="20"/>
                <w:szCs w:val="20"/>
              </w:rPr>
              <w:t>20</w:t>
            </w:r>
          </w:p>
        </w:tc>
        <w:tc>
          <w:tcPr>
            <w:tcW w:w="1079"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232D1C7F" w14:textId="77777777" w:rsidR="00994066" w:rsidRPr="00BC6025" w:rsidRDefault="00994066" w:rsidP="00E67652">
            <w:pPr>
              <w:pStyle w:val="Text"/>
              <w:rPr>
                <w:sz w:val="20"/>
                <w:szCs w:val="20"/>
              </w:rPr>
            </w:pPr>
            <w:r w:rsidRPr="00BC6025">
              <w:rPr>
                <w:sz w:val="20"/>
                <w:szCs w:val="20"/>
              </w:rPr>
              <w:t>0.05418</w:t>
            </w:r>
          </w:p>
        </w:tc>
        <w:tc>
          <w:tcPr>
            <w:tcW w:w="656"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14AB0C08" w14:textId="77777777" w:rsidR="00994066" w:rsidRPr="00BC6025" w:rsidRDefault="00994066" w:rsidP="00E67652">
            <w:pPr>
              <w:pStyle w:val="Text"/>
              <w:rPr>
                <w:sz w:val="20"/>
                <w:szCs w:val="20"/>
              </w:rPr>
            </w:pPr>
            <w:r w:rsidRPr="00BC6025">
              <w:rPr>
                <w:sz w:val="20"/>
                <w:szCs w:val="20"/>
              </w:rPr>
              <w:t>0.522</w:t>
            </w:r>
          </w:p>
        </w:tc>
        <w:tc>
          <w:tcPr>
            <w:tcW w:w="1012"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00F944DC" w14:textId="77777777" w:rsidR="00994066" w:rsidRPr="00BC6025" w:rsidRDefault="00994066" w:rsidP="00E67652">
            <w:pPr>
              <w:pStyle w:val="Text"/>
              <w:rPr>
                <w:sz w:val="20"/>
                <w:szCs w:val="20"/>
              </w:rPr>
            </w:pPr>
            <w:r w:rsidRPr="00BC6025">
              <w:rPr>
                <w:sz w:val="20"/>
                <w:szCs w:val="20"/>
              </w:rPr>
              <w:t>(52,160)</w:t>
            </w:r>
          </w:p>
        </w:tc>
        <w:tc>
          <w:tcPr>
            <w:tcW w:w="1136"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75D35701" w14:textId="77777777" w:rsidR="00994066" w:rsidRPr="00BC6025" w:rsidRDefault="00994066" w:rsidP="00E67652">
            <w:pPr>
              <w:pStyle w:val="Text"/>
              <w:rPr>
                <w:sz w:val="20"/>
                <w:szCs w:val="20"/>
              </w:rPr>
            </w:pPr>
            <w:r w:rsidRPr="00BC6025">
              <w:rPr>
                <w:sz w:val="20"/>
                <w:szCs w:val="20"/>
              </w:rPr>
              <w:t xml:space="preserve">52,160 </w:t>
            </w:r>
          </w:p>
        </w:tc>
        <w:tc>
          <w:tcPr>
            <w:tcW w:w="1046"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47BDAC36" w14:textId="77777777" w:rsidR="00994066" w:rsidRPr="00BC6025" w:rsidRDefault="00994066" w:rsidP="00E67652">
            <w:pPr>
              <w:pStyle w:val="Text"/>
              <w:rPr>
                <w:sz w:val="20"/>
                <w:szCs w:val="20"/>
              </w:rPr>
            </w:pPr>
            <w:r w:rsidRPr="00BC6025">
              <w:rPr>
                <w:sz w:val="20"/>
                <w:szCs w:val="20"/>
              </w:rPr>
              <w:t xml:space="preserve">2,555,863 </w:t>
            </w:r>
          </w:p>
        </w:tc>
        <w:tc>
          <w:tcPr>
            <w:tcW w:w="1046"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528479BE" w14:textId="77777777" w:rsidR="00994066" w:rsidRPr="00BC6025" w:rsidRDefault="00994066" w:rsidP="00E67652">
            <w:pPr>
              <w:pStyle w:val="Text"/>
              <w:rPr>
                <w:sz w:val="20"/>
                <w:szCs w:val="20"/>
              </w:rPr>
            </w:pPr>
            <w:r w:rsidRPr="00BC6025">
              <w:rPr>
                <w:sz w:val="20"/>
                <w:szCs w:val="20"/>
              </w:rPr>
              <w:t xml:space="preserve">2,555,863 </w:t>
            </w:r>
          </w:p>
        </w:tc>
        <w:tc>
          <w:tcPr>
            <w:tcW w:w="890"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3F3F5DF7" w14:textId="77777777" w:rsidR="00994066" w:rsidRPr="00BC6025" w:rsidRDefault="00994066" w:rsidP="00E67652">
            <w:pPr>
              <w:pStyle w:val="Text"/>
              <w:rPr>
                <w:sz w:val="20"/>
                <w:szCs w:val="20"/>
              </w:rPr>
            </w:pPr>
            <w:r w:rsidRPr="00BC6025">
              <w:rPr>
                <w:sz w:val="20"/>
                <w:szCs w:val="20"/>
              </w:rPr>
              <w:t>2,458</w:t>
            </w:r>
          </w:p>
        </w:tc>
      </w:tr>
      <w:tr w:rsidR="00994066" w:rsidRPr="00BC6025" w14:paraId="042536E4" w14:textId="77777777" w:rsidTr="006B12F7">
        <w:trPr>
          <w:trHeight w:hRule="exact" w:val="262"/>
          <w:jc w:val="right"/>
        </w:trPr>
        <w:tc>
          <w:tcPr>
            <w:tcW w:w="715" w:type="dxa"/>
            <w:tcBorders>
              <w:top w:val="nil"/>
              <w:left w:val="nil"/>
              <w:bottom w:val="nil"/>
              <w:right w:val="nil"/>
            </w:tcBorders>
            <w:shd w:val="clear" w:color="auto" w:fill="auto"/>
            <w:tcMar>
              <w:top w:w="14" w:type="dxa"/>
              <w:left w:w="57" w:type="dxa"/>
              <w:bottom w:w="0" w:type="dxa"/>
              <w:right w:w="57" w:type="dxa"/>
            </w:tcMar>
            <w:vAlign w:val="bottom"/>
            <w:hideMark/>
          </w:tcPr>
          <w:p w14:paraId="38992824" w14:textId="77777777" w:rsidR="00994066" w:rsidRPr="00BC6025" w:rsidRDefault="00994066" w:rsidP="00E67652">
            <w:pPr>
              <w:pStyle w:val="Text"/>
              <w:rPr>
                <w:sz w:val="20"/>
                <w:szCs w:val="20"/>
              </w:rPr>
            </w:pPr>
            <w:r w:rsidRPr="00BC6025">
              <w:rPr>
                <w:sz w:val="20"/>
                <w:szCs w:val="20"/>
              </w:rPr>
              <w:t>1</w:t>
            </w:r>
          </w:p>
        </w:tc>
        <w:tc>
          <w:tcPr>
            <w:tcW w:w="745" w:type="dxa"/>
            <w:gridSpan w:val="2"/>
            <w:tcBorders>
              <w:top w:val="nil"/>
              <w:left w:val="nil"/>
              <w:bottom w:val="nil"/>
              <w:right w:val="nil"/>
            </w:tcBorders>
            <w:shd w:val="clear" w:color="auto" w:fill="auto"/>
            <w:tcMar>
              <w:top w:w="14" w:type="dxa"/>
              <w:left w:w="57" w:type="dxa"/>
              <w:bottom w:w="0" w:type="dxa"/>
              <w:right w:w="57" w:type="dxa"/>
            </w:tcMar>
            <w:vAlign w:val="bottom"/>
            <w:hideMark/>
          </w:tcPr>
          <w:p w14:paraId="66A5B6BB" w14:textId="77777777" w:rsidR="00994066" w:rsidRPr="00BC6025" w:rsidRDefault="00994066" w:rsidP="00E67652">
            <w:pPr>
              <w:pStyle w:val="Text"/>
              <w:rPr>
                <w:sz w:val="20"/>
                <w:szCs w:val="20"/>
              </w:rPr>
            </w:pPr>
            <w:r w:rsidRPr="00BC6025">
              <w:rPr>
                <w:sz w:val="20"/>
                <w:szCs w:val="20"/>
              </w:rPr>
              <w:t xml:space="preserve">$48.12 </w:t>
            </w:r>
          </w:p>
        </w:tc>
        <w:tc>
          <w:tcPr>
            <w:tcW w:w="750" w:type="dxa"/>
            <w:tcBorders>
              <w:top w:val="nil"/>
              <w:left w:val="nil"/>
              <w:bottom w:val="nil"/>
              <w:right w:val="nil"/>
            </w:tcBorders>
            <w:shd w:val="clear" w:color="auto" w:fill="auto"/>
            <w:tcMar>
              <w:top w:w="14" w:type="dxa"/>
              <w:left w:w="57" w:type="dxa"/>
              <w:bottom w:w="0" w:type="dxa"/>
              <w:right w:w="57" w:type="dxa"/>
            </w:tcMar>
            <w:vAlign w:val="bottom"/>
            <w:hideMark/>
          </w:tcPr>
          <w:p w14:paraId="7E6012F9" w14:textId="77777777" w:rsidR="00994066" w:rsidRPr="00BC6025" w:rsidRDefault="00994066" w:rsidP="00E67652">
            <w:pPr>
              <w:pStyle w:val="Text"/>
              <w:rPr>
                <w:sz w:val="20"/>
                <w:szCs w:val="20"/>
              </w:rPr>
            </w:pPr>
            <w:r w:rsidRPr="00BC6025">
              <w:rPr>
                <w:sz w:val="20"/>
                <w:szCs w:val="20"/>
              </w:rPr>
              <w:t>19</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
          <w:p w14:paraId="46C4E201" w14:textId="77777777" w:rsidR="00994066" w:rsidRPr="00BC6025" w:rsidRDefault="00994066" w:rsidP="00E67652">
            <w:pPr>
              <w:pStyle w:val="Text"/>
              <w:rPr>
                <w:sz w:val="20"/>
                <w:szCs w:val="20"/>
              </w:rPr>
            </w:pPr>
            <w:r w:rsidRPr="00BC6025">
              <w:rPr>
                <w:sz w:val="20"/>
                <w:szCs w:val="20"/>
              </w:rPr>
              <w:t>-0.10545</w:t>
            </w: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
          <w:p w14:paraId="0A1F0A79" w14:textId="77777777" w:rsidR="00994066" w:rsidRPr="00BC6025" w:rsidRDefault="00994066" w:rsidP="00E67652">
            <w:pPr>
              <w:pStyle w:val="Text"/>
              <w:rPr>
                <w:sz w:val="20"/>
                <w:szCs w:val="20"/>
              </w:rPr>
            </w:pPr>
            <w:r w:rsidRPr="00BC6025">
              <w:rPr>
                <w:sz w:val="20"/>
                <w:szCs w:val="20"/>
              </w:rPr>
              <w:t>0.458</w:t>
            </w: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
          <w:p w14:paraId="63E169B8" w14:textId="77777777" w:rsidR="00994066" w:rsidRPr="00BC6025" w:rsidRDefault="00994066" w:rsidP="00E67652">
            <w:pPr>
              <w:pStyle w:val="Text"/>
              <w:rPr>
                <w:sz w:val="20"/>
                <w:szCs w:val="20"/>
              </w:rPr>
            </w:pPr>
            <w:r w:rsidRPr="00BC6025">
              <w:rPr>
                <w:sz w:val="20"/>
                <w:szCs w:val="20"/>
              </w:rPr>
              <w:t xml:space="preserve"> (45,801)</w:t>
            </w: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
          <w:p w14:paraId="59A1A6A9" w14:textId="77777777" w:rsidR="00994066" w:rsidRPr="00BC6025" w:rsidRDefault="00994066" w:rsidP="00E67652">
            <w:pPr>
              <w:pStyle w:val="Text"/>
              <w:rPr>
                <w:sz w:val="20"/>
                <w:szCs w:val="20"/>
              </w:rPr>
            </w:pPr>
            <w:r w:rsidRPr="00BC6025">
              <w:rPr>
                <w:sz w:val="20"/>
                <w:szCs w:val="20"/>
              </w:rPr>
              <w:t>(6,359)</w:t>
            </w: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
          <w:p w14:paraId="29839409" w14:textId="77777777" w:rsidR="00994066" w:rsidRPr="00BC6025" w:rsidRDefault="00994066" w:rsidP="00E67652">
            <w:pPr>
              <w:pStyle w:val="Text"/>
              <w:rPr>
                <w:sz w:val="20"/>
                <w:szCs w:val="20"/>
              </w:rPr>
            </w:pPr>
            <w:r w:rsidRPr="00BC6025">
              <w:rPr>
                <w:sz w:val="20"/>
                <w:szCs w:val="20"/>
              </w:rPr>
              <w:t>(306,019)</w:t>
            </w: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
          <w:p w14:paraId="37D2F3AA" w14:textId="77777777" w:rsidR="00994066" w:rsidRPr="00BC6025" w:rsidRDefault="00994066" w:rsidP="00E67652">
            <w:pPr>
              <w:pStyle w:val="Text"/>
              <w:rPr>
                <w:sz w:val="20"/>
                <w:szCs w:val="20"/>
              </w:rPr>
            </w:pPr>
            <w:r w:rsidRPr="00BC6025">
              <w:rPr>
                <w:sz w:val="20"/>
                <w:szCs w:val="20"/>
              </w:rPr>
              <w:t xml:space="preserve">2,252,301 </w:t>
            </w: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
          <w:p w14:paraId="32DA84CB" w14:textId="77777777" w:rsidR="00994066" w:rsidRPr="00BC6025" w:rsidRDefault="00994066" w:rsidP="00E67652">
            <w:pPr>
              <w:pStyle w:val="Text"/>
              <w:rPr>
                <w:sz w:val="20"/>
                <w:szCs w:val="20"/>
              </w:rPr>
            </w:pPr>
            <w:r w:rsidRPr="00BC6025">
              <w:rPr>
                <w:sz w:val="20"/>
                <w:szCs w:val="20"/>
              </w:rPr>
              <w:t xml:space="preserve">2,166 </w:t>
            </w:r>
          </w:p>
        </w:tc>
      </w:tr>
      <w:tr w:rsidR="00994066" w:rsidRPr="00BC6025" w14:paraId="35F2E280" w14:textId="77777777" w:rsidTr="006B12F7">
        <w:trPr>
          <w:trHeight w:hRule="exact" w:val="271"/>
          <w:jc w:val="right"/>
        </w:trPr>
        <w:tc>
          <w:tcPr>
            <w:tcW w:w="715" w:type="dxa"/>
            <w:tcBorders>
              <w:top w:val="nil"/>
              <w:left w:val="nil"/>
              <w:bottom w:val="nil"/>
              <w:right w:val="nil"/>
            </w:tcBorders>
            <w:shd w:val="clear" w:color="auto" w:fill="auto"/>
            <w:tcMar>
              <w:top w:w="14" w:type="dxa"/>
              <w:left w:w="57" w:type="dxa"/>
              <w:bottom w:w="0" w:type="dxa"/>
              <w:right w:w="57" w:type="dxa"/>
            </w:tcMar>
            <w:vAlign w:val="bottom"/>
            <w:hideMark/>
          </w:tcPr>
          <w:p w14:paraId="22B785D2" w14:textId="77777777" w:rsidR="00994066" w:rsidRPr="00BC6025" w:rsidRDefault="00994066" w:rsidP="00E67652">
            <w:pPr>
              <w:pStyle w:val="Text"/>
              <w:rPr>
                <w:sz w:val="20"/>
                <w:szCs w:val="20"/>
              </w:rPr>
            </w:pPr>
            <w:r w:rsidRPr="00BC6025">
              <w:rPr>
                <w:sz w:val="20"/>
                <w:szCs w:val="20"/>
              </w:rPr>
              <w:t>2</w:t>
            </w:r>
          </w:p>
        </w:tc>
        <w:tc>
          <w:tcPr>
            <w:tcW w:w="745" w:type="dxa"/>
            <w:gridSpan w:val="2"/>
            <w:tcBorders>
              <w:top w:val="nil"/>
              <w:left w:val="nil"/>
              <w:bottom w:val="nil"/>
              <w:right w:val="nil"/>
            </w:tcBorders>
            <w:shd w:val="clear" w:color="auto" w:fill="auto"/>
            <w:tcMar>
              <w:top w:w="14" w:type="dxa"/>
              <w:left w:w="57" w:type="dxa"/>
              <w:bottom w:w="0" w:type="dxa"/>
              <w:right w:w="57" w:type="dxa"/>
            </w:tcMar>
            <w:vAlign w:val="bottom"/>
            <w:hideMark/>
          </w:tcPr>
          <w:p w14:paraId="75959D95" w14:textId="77777777" w:rsidR="00994066" w:rsidRPr="00BC6025" w:rsidRDefault="00994066" w:rsidP="00E67652">
            <w:pPr>
              <w:pStyle w:val="Text"/>
              <w:rPr>
                <w:sz w:val="20"/>
                <w:szCs w:val="20"/>
              </w:rPr>
            </w:pPr>
            <w:r w:rsidRPr="00BC6025">
              <w:rPr>
                <w:sz w:val="20"/>
                <w:szCs w:val="20"/>
              </w:rPr>
              <w:t xml:space="preserve">$47.37 </w:t>
            </w:r>
          </w:p>
        </w:tc>
        <w:tc>
          <w:tcPr>
            <w:tcW w:w="750" w:type="dxa"/>
            <w:tcBorders>
              <w:top w:val="nil"/>
              <w:left w:val="nil"/>
              <w:bottom w:val="nil"/>
              <w:right w:val="nil"/>
            </w:tcBorders>
            <w:shd w:val="clear" w:color="auto" w:fill="auto"/>
            <w:tcMar>
              <w:top w:w="14" w:type="dxa"/>
              <w:left w:w="57" w:type="dxa"/>
              <w:bottom w:w="0" w:type="dxa"/>
              <w:right w:w="57" w:type="dxa"/>
            </w:tcMar>
            <w:vAlign w:val="bottom"/>
            <w:hideMark/>
          </w:tcPr>
          <w:p w14:paraId="07CB443C" w14:textId="77777777" w:rsidR="00994066" w:rsidRPr="00BC6025" w:rsidRDefault="00994066" w:rsidP="00E67652">
            <w:pPr>
              <w:pStyle w:val="Text"/>
              <w:rPr>
                <w:sz w:val="20"/>
                <w:szCs w:val="20"/>
              </w:rPr>
            </w:pPr>
            <w:r w:rsidRPr="00BC6025">
              <w:rPr>
                <w:sz w:val="20"/>
                <w:szCs w:val="20"/>
              </w:rPr>
              <w:t>18</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
          <w:p w14:paraId="1C0562E1" w14:textId="77777777" w:rsidR="00994066" w:rsidRPr="00BC6025" w:rsidRDefault="00994066" w:rsidP="00E67652">
            <w:pPr>
              <w:pStyle w:val="Text"/>
              <w:rPr>
                <w:sz w:val="20"/>
                <w:szCs w:val="20"/>
              </w:rPr>
            </w:pPr>
            <w:r w:rsidRPr="00BC6025">
              <w:rPr>
                <w:sz w:val="20"/>
                <w:szCs w:val="20"/>
              </w:rPr>
              <w:t>-0.25328</w:t>
            </w: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
          <w:p w14:paraId="15AF043E" w14:textId="77777777" w:rsidR="00994066" w:rsidRPr="00BC6025" w:rsidRDefault="00994066" w:rsidP="00E67652">
            <w:pPr>
              <w:pStyle w:val="Text"/>
              <w:rPr>
                <w:sz w:val="20"/>
                <w:szCs w:val="20"/>
              </w:rPr>
            </w:pPr>
            <w:r w:rsidRPr="00BC6025">
              <w:rPr>
                <w:sz w:val="20"/>
                <w:szCs w:val="20"/>
              </w:rPr>
              <w:t>0.400</w:t>
            </w: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
          <w:p w14:paraId="76428255" w14:textId="77777777" w:rsidR="00994066" w:rsidRPr="00BC6025" w:rsidRDefault="00994066" w:rsidP="00E67652">
            <w:pPr>
              <w:pStyle w:val="Text"/>
              <w:rPr>
                <w:sz w:val="20"/>
                <w:szCs w:val="20"/>
              </w:rPr>
            </w:pPr>
            <w:r w:rsidRPr="00BC6025">
              <w:rPr>
                <w:sz w:val="20"/>
                <w:szCs w:val="20"/>
              </w:rPr>
              <w:t>(40,003)</w:t>
            </w: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
          <w:p w14:paraId="708EDF7A" w14:textId="77777777" w:rsidR="00994066" w:rsidRPr="00BC6025" w:rsidRDefault="00994066" w:rsidP="00E67652">
            <w:pPr>
              <w:pStyle w:val="Text"/>
              <w:rPr>
                <w:sz w:val="20"/>
                <w:szCs w:val="20"/>
              </w:rPr>
            </w:pPr>
            <w:r w:rsidRPr="00BC6025">
              <w:rPr>
                <w:sz w:val="20"/>
                <w:szCs w:val="20"/>
              </w:rPr>
              <w:t>(5,798)</w:t>
            </w: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
          <w:p w14:paraId="34203B0A" w14:textId="77777777" w:rsidR="00994066" w:rsidRPr="00BC6025" w:rsidRDefault="00994066" w:rsidP="00E67652">
            <w:pPr>
              <w:pStyle w:val="Text"/>
              <w:rPr>
                <w:sz w:val="20"/>
                <w:szCs w:val="20"/>
              </w:rPr>
            </w:pPr>
            <w:r w:rsidRPr="00BC6025">
              <w:rPr>
                <w:sz w:val="20"/>
                <w:szCs w:val="20"/>
              </w:rPr>
              <w:t>(274,665)</w:t>
            </w: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
          <w:p w14:paraId="5385C1E1" w14:textId="77777777" w:rsidR="00994066" w:rsidRPr="00BC6025" w:rsidRDefault="00994066" w:rsidP="00E67652">
            <w:pPr>
              <w:pStyle w:val="Text"/>
              <w:rPr>
                <w:sz w:val="20"/>
                <w:szCs w:val="20"/>
              </w:rPr>
            </w:pPr>
            <w:r w:rsidRPr="00BC6025">
              <w:rPr>
                <w:sz w:val="20"/>
                <w:szCs w:val="20"/>
              </w:rPr>
              <w:t xml:space="preserve">1,979,802 </w:t>
            </w: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
          <w:p w14:paraId="4D6BA702" w14:textId="77777777" w:rsidR="00994066" w:rsidRPr="00BC6025" w:rsidRDefault="00994066" w:rsidP="00E67652">
            <w:pPr>
              <w:pStyle w:val="Text"/>
              <w:rPr>
                <w:sz w:val="20"/>
                <w:szCs w:val="20"/>
              </w:rPr>
            </w:pPr>
            <w:r w:rsidRPr="00BC6025">
              <w:rPr>
                <w:sz w:val="20"/>
                <w:szCs w:val="20"/>
              </w:rPr>
              <w:t xml:space="preserve">1,904 </w:t>
            </w:r>
          </w:p>
        </w:tc>
      </w:tr>
      <w:tr w:rsidR="00994066" w:rsidRPr="00BC6025" w14:paraId="0D98732D" w14:textId="77777777" w:rsidTr="006B12F7">
        <w:trPr>
          <w:trHeight w:hRule="exact" w:val="271"/>
          <w:jc w:val="right"/>
        </w:trPr>
        <w:tc>
          <w:tcPr>
            <w:tcW w:w="715" w:type="dxa"/>
            <w:tcBorders>
              <w:top w:val="nil"/>
              <w:left w:val="nil"/>
              <w:bottom w:val="nil"/>
              <w:right w:val="nil"/>
            </w:tcBorders>
            <w:shd w:val="clear" w:color="auto" w:fill="auto"/>
            <w:tcMar>
              <w:top w:w="14" w:type="dxa"/>
              <w:left w:w="57" w:type="dxa"/>
              <w:bottom w:w="0" w:type="dxa"/>
              <w:right w:w="57" w:type="dxa"/>
            </w:tcMar>
            <w:vAlign w:val="bottom"/>
            <w:hideMark/>
          </w:tcPr>
          <w:p w14:paraId="41E81C1F" w14:textId="77777777" w:rsidR="00994066" w:rsidRPr="00BC6025" w:rsidRDefault="00994066" w:rsidP="00E67652">
            <w:pPr>
              <w:pStyle w:val="Text"/>
              <w:rPr>
                <w:sz w:val="20"/>
                <w:szCs w:val="20"/>
              </w:rPr>
            </w:pPr>
            <w:r w:rsidRPr="00BC6025">
              <w:rPr>
                <w:sz w:val="20"/>
                <w:szCs w:val="20"/>
              </w:rPr>
              <w:t>3</w:t>
            </w:r>
          </w:p>
        </w:tc>
        <w:tc>
          <w:tcPr>
            <w:tcW w:w="745" w:type="dxa"/>
            <w:gridSpan w:val="2"/>
            <w:tcBorders>
              <w:top w:val="nil"/>
              <w:left w:val="nil"/>
              <w:bottom w:val="nil"/>
              <w:right w:val="nil"/>
            </w:tcBorders>
            <w:shd w:val="clear" w:color="auto" w:fill="auto"/>
            <w:tcMar>
              <w:top w:w="14" w:type="dxa"/>
              <w:left w:w="57" w:type="dxa"/>
              <w:bottom w:w="0" w:type="dxa"/>
              <w:right w:w="57" w:type="dxa"/>
            </w:tcMar>
            <w:vAlign w:val="bottom"/>
            <w:hideMark/>
          </w:tcPr>
          <w:p w14:paraId="008BA004" w14:textId="77777777" w:rsidR="00994066" w:rsidRPr="00BC6025" w:rsidRDefault="00994066" w:rsidP="00E67652">
            <w:pPr>
              <w:pStyle w:val="Text"/>
              <w:rPr>
                <w:sz w:val="20"/>
                <w:szCs w:val="20"/>
              </w:rPr>
            </w:pPr>
            <w:r w:rsidRPr="00BC6025">
              <w:rPr>
                <w:sz w:val="20"/>
                <w:szCs w:val="20"/>
              </w:rPr>
              <w:t xml:space="preserve">$50.25 </w:t>
            </w:r>
          </w:p>
        </w:tc>
        <w:tc>
          <w:tcPr>
            <w:tcW w:w="750" w:type="dxa"/>
            <w:tcBorders>
              <w:top w:val="nil"/>
              <w:left w:val="nil"/>
              <w:bottom w:val="nil"/>
              <w:right w:val="nil"/>
            </w:tcBorders>
            <w:shd w:val="clear" w:color="auto" w:fill="auto"/>
            <w:tcMar>
              <w:top w:w="14" w:type="dxa"/>
              <w:left w:w="57" w:type="dxa"/>
              <w:bottom w:w="0" w:type="dxa"/>
              <w:right w:w="57" w:type="dxa"/>
            </w:tcMar>
            <w:vAlign w:val="bottom"/>
            <w:hideMark/>
          </w:tcPr>
          <w:p w14:paraId="07866943" w14:textId="77777777" w:rsidR="00994066" w:rsidRPr="00BC6025" w:rsidRDefault="00994066" w:rsidP="00E67652">
            <w:pPr>
              <w:pStyle w:val="Text"/>
              <w:rPr>
                <w:sz w:val="20"/>
                <w:szCs w:val="20"/>
              </w:rPr>
            </w:pPr>
            <w:r w:rsidRPr="00BC6025">
              <w:rPr>
                <w:sz w:val="20"/>
                <w:szCs w:val="20"/>
              </w:rPr>
              <w:t>17</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
          <w:p w14:paraId="4A80DE78" w14:textId="77777777" w:rsidR="00994066" w:rsidRPr="00BC6025" w:rsidRDefault="00994066" w:rsidP="00E67652">
            <w:pPr>
              <w:pStyle w:val="Text"/>
              <w:rPr>
                <w:sz w:val="20"/>
                <w:szCs w:val="20"/>
              </w:rPr>
            </w:pPr>
            <w:r w:rsidRPr="00BC6025">
              <w:rPr>
                <w:sz w:val="20"/>
                <w:szCs w:val="20"/>
              </w:rPr>
              <w:t>0.24373</w:t>
            </w: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
          <w:p w14:paraId="4CE39099" w14:textId="77777777" w:rsidR="00994066" w:rsidRPr="00BC6025" w:rsidRDefault="00994066" w:rsidP="00E67652">
            <w:pPr>
              <w:pStyle w:val="Text"/>
              <w:rPr>
                <w:sz w:val="20"/>
                <w:szCs w:val="20"/>
              </w:rPr>
            </w:pPr>
            <w:r w:rsidRPr="00BC6025">
              <w:rPr>
                <w:sz w:val="20"/>
                <w:szCs w:val="20"/>
              </w:rPr>
              <w:t>0.596</w:t>
            </w: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
          <w:p w14:paraId="512F2E80" w14:textId="77777777" w:rsidR="00994066" w:rsidRPr="00BC6025" w:rsidRDefault="00994066" w:rsidP="00E67652">
            <w:pPr>
              <w:pStyle w:val="Text"/>
              <w:rPr>
                <w:sz w:val="20"/>
                <w:szCs w:val="20"/>
              </w:rPr>
            </w:pPr>
            <w:r w:rsidRPr="00BC6025">
              <w:rPr>
                <w:sz w:val="20"/>
                <w:szCs w:val="20"/>
              </w:rPr>
              <w:t>(59,628)</w:t>
            </w: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
          <w:p w14:paraId="1A17B414" w14:textId="77777777" w:rsidR="00994066" w:rsidRPr="00BC6025" w:rsidRDefault="00994066" w:rsidP="00E67652">
            <w:pPr>
              <w:pStyle w:val="Text"/>
              <w:rPr>
                <w:sz w:val="20"/>
                <w:szCs w:val="20"/>
              </w:rPr>
            </w:pPr>
            <w:r w:rsidRPr="00BC6025">
              <w:rPr>
                <w:sz w:val="20"/>
                <w:szCs w:val="20"/>
              </w:rPr>
              <w:t xml:space="preserve">19,626 </w:t>
            </w: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
          <w:p w14:paraId="1A6412FF" w14:textId="77777777" w:rsidR="00994066" w:rsidRPr="00BC6025" w:rsidRDefault="00994066" w:rsidP="00E67652">
            <w:pPr>
              <w:pStyle w:val="Text"/>
              <w:rPr>
                <w:sz w:val="20"/>
                <w:szCs w:val="20"/>
              </w:rPr>
            </w:pPr>
            <w:r w:rsidRPr="00BC6025">
              <w:rPr>
                <w:sz w:val="20"/>
                <w:szCs w:val="20"/>
              </w:rPr>
              <w:t xml:space="preserve">986,182 </w:t>
            </w: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
          <w:p w14:paraId="0C398F2A" w14:textId="77777777" w:rsidR="00994066" w:rsidRPr="00BC6025" w:rsidRDefault="00994066" w:rsidP="00E67652">
            <w:pPr>
              <w:pStyle w:val="Text"/>
              <w:rPr>
                <w:sz w:val="20"/>
                <w:szCs w:val="20"/>
              </w:rPr>
            </w:pPr>
            <w:r w:rsidRPr="00BC6025">
              <w:rPr>
                <w:sz w:val="20"/>
                <w:szCs w:val="20"/>
              </w:rPr>
              <w:t xml:space="preserve">2,967,888 </w:t>
            </w:r>
            <w:proofErr w:type="spellStart"/>
            <w:r w:rsidRPr="00BC6025">
              <w:rPr>
                <w:sz w:val="20"/>
                <w:szCs w:val="20"/>
              </w:rPr>
              <w:t>2,967,888</w:t>
            </w:r>
            <w:proofErr w:type="spellEnd"/>
            <w:r w:rsidRPr="00BC6025">
              <w:rPr>
                <w:sz w:val="20"/>
                <w:szCs w:val="20"/>
              </w:rPr>
              <w:t xml:space="preserve"> </w:t>
            </w: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
          <w:p w14:paraId="1735FF86" w14:textId="77777777" w:rsidR="00994066" w:rsidRPr="00BC6025" w:rsidRDefault="00994066" w:rsidP="00E67652">
            <w:pPr>
              <w:pStyle w:val="Text"/>
              <w:rPr>
                <w:sz w:val="20"/>
                <w:szCs w:val="20"/>
              </w:rPr>
            </w:pPr>
            <w:r w:rsidRPr="00BC6025">
              <w:rPr>
                <w:sz w:val="20"/>
                <w:szCs w:val="20"/>
              </w:rPr>
              <w:t xml:space="preserve">2,854 </w:t>
            </w:r>
          </w:p>
        </w:tc>
      </w:tr>
      <w:tr w:rsidR="00994066" w:rsidRPr="00BC6025" w14:paraId="022F8515" w14:textId="77777777" w:rsidTr="000F308A">
        <w:trPr>
          <w:trHeight w:hRule="exact" w:val="271"/>
          <w:jc w:val="right"/>
          <w:trPrChange w:id="5353" w:author="Aleksander Hansen" w:date="2013-02-16T22:14:00Z">
            <w:trPr>
              <w:trHeight w:hRule="exact" w:val="271"/>
              <w:jc w:val="right"/>
            </w:trPr>
          </w:trPrChange>
        </w:trPr>
        <w:tc>
          <w:tcPr>
            <w:tcW w:w="715" w:type="dxa"/>
            <w:tcBorders>
              <w:top w:val="nil"/>
              <w:left w:val="nil"/>
              <w:right w:val="nil"/>
            </w:tcBorders>
            <w:shd w:val="clear" w:color="auto" w:fill="auto"/>
            <w:tcMar>
              <w:top w:w="14" w:type="dxa"/>
              <w:left w:w="57" w:type="dxa"/>
              <w:bottom w:w="0" w:type="dxa"/>
              <w:right w:w="57" w:type="dxa"/>
            </w:tcMar>
            <w:vAlign w:val="bottom"/>
            <w:hideMark/>
            <w:tcPrChange w:id="5354" w:author="Aleksander Hansen" w:date="2013-02-16T22:14:00Z">
              <w:tcPr>
                <w:tcW w:w="715"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C87415E" w14:textId="77777777" w:rsidR="00994066" w:rsidRPr="00BC6025" w:rsidRDefault="00994066" w:rsidP="00E67652">
            <w:pPr>
              <w:pStyle w:val="Text"/>
              <w:rPr>
                <w:sz w:val="20"/>
                <w:szCs w:val="20"/>
              </w:rPr>
            </w:pPr>
            <w:r w:rsidRPr="00BC6025">
              <w:rPr>
                <w:sz w:val="20"/>
                <w:szCs w:val="20"/>
              </w:rPr>
              <w:t>4</w:t>
            </w:r>
          </w:p>
        </w:tc>
        <w:tc>
          <w:tcPr>
            <w:tcW w:w="745" w:type="dxa"/>
            <w:gridSpan w:val="2"/>
            <w:tcBorders>
              <w:top w:val="nil"/>
              <w:left w:val="nil"/>
              <w:right w:val="nil"/>
            </w:tcBorders>
            <w:shd w:val="clear" w:color="auto" w:fill="auto"/>
            <w:tcMar>
              <w:top w:w="14" w:type="dxa"/>
              <w:left w:w="57" w:type="dxa"/>
              <w:bottom w:w="0" w:type="dxa"/>
              <w:right w:w="57" w:type="dxa"/>
            </w:tcMar>
            <w:vAlign w:val="bottom"/>
            <w:hideMark/>
            <w:tcPrChange w:id="5355" w:author="Aleksander Hansen" w:date="2013-02-16T22:14:00Z">
              <w:tcPr>
                <w:tcW w:w="745"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5BE37994" w14:textId="77777777" w:rsidR="00994066" w:rsidRPr="00BC6025" w:rsidRDefault="00994066" w:rsidP="00E67652">
            <w:pPr>
              <w:pStyle w:val="Text"/>
              <w:rPr>
                <w:sz w:val="20"/>
                <w:szCs w:val="20"/>
              </w:rPr>
            </w:pPr>
            <w:r w:rsidRPr="00BC6025">
              <w:rPr>
                <w:sz w:val="20"/>
                <w:szCs w:val="20"/>
              </w:rPr>
              <w:t xml:space="preserve">$51.75 </w:t>
            </w:r>
          </w:p>
        </w:tc>
        <w:tc>
          <w:tcPr>
            <w:tcW w:w="750" w:type="dxa"/>
            <w:tcBorders>
              <w:top w:val="nil"/>
              <w:left w:val="nil"/>
              <w:right w:val="nil"/>
            </w:tcBorders>
            <w:shd w:val="clear" w:color="auto" w:fill="auto"/>
            <w:tcMar>
              <w:top w:w="14" w:type="dxa"/>
              <w:left w:w="57" w:type="dxa"/>
              <w:bottom w:w="0" w:type="dxa"/>
              <w:right w:w="57" w:type="dxa"/>
            </w:tcMar>
            <w:vAlign w:val="bottom"/>
            <w:hideMark/>
            <w:tcPrChange w:id="5356" w:author="Aleksander Hansen" w:date="2013-02-16T22:14:00Z">
              <w:tcPr>
                <w:tcW w:w="75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40BC1914" w14:textId="77777777" w:rsidR="00994066" w:rsidRPr="00BC6025" w:rsidRDefault="00994066" w:rsidP="00E67652">
            <w:pPr>
              <w:pStyle w:val="Text"/>
              <w:rPr>
                <w:sz w:val="20"/>
                <w:szCs w:val="20"/>
              </w:rPr>
            </w:pPr>
            <w:r w:rsidRPr="00BC6025">
              <w:rPr>
                <w:sz w:val="20"/>
                <w:szCs w:val="20"/>
              </w:rPr>
              <w:t>16</w:t>
            </w:r>
          </w:p>
        </w:tc>
        <w:tc>
          <w:tcPr>
            <w:tcW w:w="1079" w:type="dxa"/>
            <w:tcBorders>
              <w:top w:val="nil"/>
              <w:left w:val="nil"/>
              <w:right w:val="nil"/>
            </w:tcBorders>
            <w:shd w:val="clear" w:color="auto" w:fill="auto"/>
            <w:tcMar>
              <w:top w:w="14" w:type="dxa"/>
              <w:left w:w="57" w:type="dxa"/>
              <w:bottom w:w="0" w:type="dxa"/>
              <w:right w:w="57" w:type="dxa"/>
            </w:tcMar>
            <w:vAlign w:val="bottom"/>
            <w:hideMark/>
            <w:tcPrChange w:id="5357" w:author="Aleksander Hansen" w:date="2013-02-16T22:14: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B1AE6D7" w14:textId="77777777" w:rsidR="00994066" w:rsidRPr="00BC6025" w:rsidRDefault="00994066" w:rsidP="00E67652">
            <w:pPr>
              <w:pStyle w:val="Text"/>
              <w:rPr>
                <w:sz w:val="20"/>
                <w:szCs w:val="20"/>
              </w:rPr>
            </w:pPr>
            <w:r w:rsidRPr="00BC6025">
              <w:rPr>
                <w:sz w:val="20"/>
                <w:szCs w:val="20"/>
              </w:rPr>
              <w:t>0.50424</w:t>
            </w:r>
          </w:p>
        </w:tc>
        <w:tc>
          <w:tcPr>
            <w:tcW w:w="656" w:type="dxa"/>
            <w:tcBorders>
              <w:top w:val="nil"/>
              <w:left w:val="nil"/>
              <w:right w:val="nil"/>
            </w:tcBorders>
            <w:shd w:val="clear" w:color="auto" w:fill="auto"/>
            <w:tcMar>
              <w:top w:w="14" w:type="dxa"/>
              <w:left w:w="57" w:type="dxa"/>
              <w:bottom w:w="0" w:type="dxa"/>
              <w:right w:w="57" w:type="dxa"/>
            </w:tcMar>
            <w:vAlign w:val="bottom"/>
            <w:hideMark/>
            <w:tcPrChange w:id="5358" w:author="Aleksander Hansen" w:date="2013-02-16T22:14: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2168007" w14:textId="77777777" w:rsidR="00994066" w:rsidRPr="00BC6025" w:rsidRDefault="00994066" w:rsidP="00E67652">
            <w:pPr>
              <w:pStyle w:val="Text"/>
              <w:rPr>
                <w:sz w:val="20"/>
                <w:szCs w:val="20"/>
              </w:rPr>
            </w:pPr>
            <w:r w:rsidRPr="00BC6025">
              <w:rPr>
                <w:sz w:val="20"/>
                <w:szCs w:val="20"/>
              </w:rPr>
              <w:t>0.693</w:t>
            </w:r>
          </w:p>
        </w:tc>
        <w:tc>
          <w:tcPr>
            <w:tcW w:w="1012" w:type="dxa"/>
            <w:tcBorders>
              <w:top w:val="nil"/>
              <w:left w:val="nil"/>
              <w:right w:val="nil"/>
            </w:tcBorders>
            <w:shd w:val="clear" w:color="auto" w:fill="auto"/>
            <w:tcMar>
              <w:top w:w="14" w:type="dxa"/>
              <w:left w:w="57" w:type="dxa"/>
              <w:bottom w:w="0" w:type="dxa"/>
              <w:right w:w="57" w:type="dxa"/>
            </w:tcMar>
            <w:vAlign w:val="bottom"/>
            <w:hideMark/>
            <w:tcPrChange w:id="5359" w:author="Aleksander Hansen" w:date="2013-02-16T22:14: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43A4FAE" w14:textId="77777777" w:rsidR="00994066" w:rsidRPr="00BC6025" w:rsidRDefault="00994066" w:rsidP="00E67652">
            <w:pPr>
              <w:pStyle w:val="Text"/>
              <w:rPr>
                <w:sz w:val="20"/>
                <w:szCs w:val="20"/>
              </w:rPr>
            </w:pPr>
            <w:r w:rsidRPr="00BC6025">
              <w:rPr>
                <w:sz w:val="20"/>
                <w:szCs w:val="20"/>
              </w:rPr>
              <w:t>(69,295)</w:t>
            </w:r>
          </w:p>
        </w:tc>
        <w:tc>
          <w:tcPr>
            <w:tcW w:w="1136" w:type="dxa"/>
            <w:tcBorders>
              <w:top w:val="nil"/>
              <w:left w:val="nil"/>
              <w:right w:val="nil"/>
            </w:tcBorders>
            <w:shd w:val="clear" w:color="auto" w:fill="auto"/>
            <w:tcMar>
              <w:top w:w="14" w:type="dxa"/>
              <w:left w:w="57" w:type="dxa"/>
              <w:bottom w:w="0" w:type="dxa"/>
              <w:right w:w="57" w:type="dxa"/>
            </w:tcMar>
            <w:vAlign w:val="bottom"/>
            <w:hideMark/>
            <w:tcPrChange w:id="5360" w:author="Aleksander Hansen" w:date="2013-02-16T22:14: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C0F9675" w14:textId="77777777" w:rsidR="00994066" w:rsidRPr="00BC6025" w:rsidRDefault="00994066" w:rsidP="00E67652">
            <w:pPr>
              <w:pStyle w:val="Text"/>
              <w:rPr>
                <w:sz w:val="20"/>
                <w:szCs w:val="20"/>
              </w:rPr>
            </w:pPr>
            <w:r w:rsidRPr="00BC6025">
              <w:rPr>
                <w:sz w:val="20"/>
                <w:szCs w:val="20"/>
              </w:rPr>
              <w:t xml:space="preserve">9,667 </w:t>
            </w:r>
          </w:p>
        </w:tc>
        <w:tc>
          <w:tcPr>
            <w:tcW w:w="1046" w:type="dxa"/>
            <w:tcBorders>
              <w:top w:val="nil"/>
              <w:left w:val="nil"/>
              <w:right w:val="nil"/>
            </w:tcBorders>
            <w:shd w:val="clear" w:color="auto" w:fill="auto"/>
            <w:tcMar>
              <w:top w:w="14" w:type="dxa"/>
              <w:left w:w="57" w:type="dxa"/>
              <w:bottom w:w="0" w:type="dxa"/>
              <w:right w:w="57" w:type="dxa"/>
            </w:tcMar>
            <w:vAlign w:val="bottom"/>
            <w:hideMark/>
            <w:tcPrChange w:id="5361" w:author="Aleksander Hansen" w:date="2013-02-16T22:14: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D0BF4F2" w14:textId="77777777" w:rsidR="00994066" w:rsidRPr="00BC6025" w:rsidRDefault="00994066" w:rsidP="00E67652">
            <w:pPr>
              <w:pStyle w:val="Text"/>
              <w:rPr>
                <w:sz w:val="20"/>
                <w:szCs w:val="20"/>
              </w:rPr>
            </w:pPr>
            <w:r w:rsidRPr="00BC6025">
              <w:rPr>
                <w:sz w:val="20"/>
                <w:szCs w:val="20"/>
              </w:rPr>
              <w:t xml:space="preserve">500,268 </w:t>
            </w:r>
          </w:p>
        </w:tc>
        <w:tc>
          <w:tcPr>
            <w:tcW w:w="1046" w:type="dxa"/>
            <w:tcBorders>
              <w:top w:val="nil"/>
              <w:left w:val="nil"/>
              <w:right w:val="nil"/>
            </w:tcBorders>
            <w:shd w:val="clear" w:color="auto" w:fill="auto"/>
            <w:tcMar>
              <w:top w:w="14" w:type="dxa"/>
              <w:left w:w="57" w:type="dxa"/>
              <w:bottom w:w="0" w:type="dxa"/>
              <w:right w:w="57" w:type="dxa"/>
            </w:tcMar>
            <w:vAlign w:val="bottom"/>
            <w:hideMark/>
            <w:tcPrChange w:id="5362" w:author="Aleksander Hansen" w:date="2013-02-16T22:14: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EC0DE14" w14:textId="77777777" w:rsidR="00994066" w:rsidRPr="00BC6025" w:rsidRDefault="00994066" w:rsidP="00E67652">
            <w:pPr>
              <w:pStyle w:val="Text"/>
              <w:rPr>
                <w:sz w:val="20"/>
                <w:szCs w:val="20"/>
              </w:rPr>
            </w:pPr>
            <w:r w:rsidRPr="00BC6025">
              <w:rPr>
                <w:sz w:val="20"/>
                <w:szCs w:val="20"/>
              </w:rPr>
              <w:t xml:space="preserve">3,471,009 </w:t>
            </w:r>
          </w:p>
        </w:tc>
        <w:tc>
          <w:tcPr>
            <w:tcW w:w="890" w:type="dxa"/>
            <w:tcBorders>
              <w:top w:val="nil"/>
              <w:left w:val="nil"/>
              <w:right w:val="nil"/>
            </w:tcBorders>
            <w:shd w:val="clear" w:color="auto" w:fill="auto"/>
            <w:tcMar>
              <w:top w:w="14" w:type="dxa"/>
              <w:left w:w="57" w:type="dxa"/>
              <w:bottom w:w="0" w:type="dxa"/>
              <w:right w:w="57" w:type="dxa"/>
            </w:tcMar>
            <w:vAlign w:val="bottom"/>
            <w:hideMark/>
            <w:tcPrChange w:id="5363" w:author="Aleksander Hansen" w:date="2013-02-16T22:14: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81469E7" w14:textId="77777777" w:rsidR="00994066" w:rsidRPr="00BC6025" w:rsidRDefault="00994066" w:rsidP="00E67652">
            <w:pPr>
              <w:pStyle w:val="Text"/>
              <w:rPr>
                <w:sz w:val="20"/>
                <w:szCs w:val="20"/>
              </w:rPr>
            </w:pPr>
            <w:r w:rsidRPr="00BC6025">
              <w:rPr>
                <w:sz w:val="20"/>
                <w:szCs w:val="20"/>
              </w:rPr>
              <w:t xml:space="preserve">3,338 </w:t>
            </w:r>
          </w:p>
        </w:tc>
      </w:tr>
      <w:tr w:rsidR="00994066" w:rsidRPr="00BC6025" w14:paraId="3FFEF511" w14:textId="77777777" w:rsidTr="000F308A">
        <w:trPr>
          <w:trHeight w:hRule="exact" w:val="271"/>
          <w:jc w:val="right"/>
          <w:trPrChange w:id="5364" w:author="Aleksander Hansen" w:date="2013-02-16T22:14:00Z">
            <w:trPr>
              <w:trHeight w:hRule="exact" w:val="271"/>
              <w:jc w:val="right"/>
            </w:trPr>
          </w:trPrChange>
        </w:trPr>
        <w:tc>
          <w:tcPr>
            <w:tcW w:w="715" w:type="dxa"/>
            <w:tcBorders>
              <w:top w:val="nil"/>
              <w:left w:val="nil"/>
              <w:bottom w:val="nil"/>
              <w:right w:val="nil"/>
            </w:tcBorders>
            <w:shd w:val="clear" w:color="auto" w:fill="auto"/>
            <w:tcMar>
              <w:top w:w="14" w:type="dxa"/>
              <w:left w:w="57" w:type="dxa"/>
              <w:bottom w:w="0" w:type="dxa"/>
              <w:right w:w="57" w:type="dxa"/>
            </w:tcMar>
            <w:vAlign w:val="bottom"/>
            <w:hideMark/>
            <w:tcPrChange w:id="5365" w:author="Aleksander Hansen" w:date="2013-02-16T22:14:00Z">
              <w:tcPr>
                <w:tcW w:w="715"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74113903" w14:textId="77777777" w:rsidR="00994066" w:rsidRPr="00BC6025" w:rsidRDefault="00994066" w:rsidP="00E67652">
            <w:pPr>
              <w:pStyle w:val="Text"/>
              <w:rPr>
                <w:sz w:val="20"/>
                <w:szCs w:val="20"/>
              </w:rPr>
            </w:pPr>
            <w:r w:rsidRPr="00BC6025">
              <w:rPr>
                <w:sz w:val="20"/>
                <w:szCs w:val="20"/>
              </w:rPr>
              <w:t>…</w:t>
            </w:r>
          </w:p>
        </w:tc>
        <w:tc>
          <w:tcPr>
            <w:tcW w:w="74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366" w:author="Aleksander Hansen" w:date="2013-02-16T22:14:00Z">
              <w:tcPr>
                <w:tcW w:w="745" w:type="dxa"/>
                <w:gridSpan w:val="2"/>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53C525BF" w14:textId="19161E21" w:rsidR="00994066" w:rsidRPr="00BC6025" w:rsidRDefault="000F308A" w:rsidP="00E67652">
            <w:pPr>
              <w:pStyle w:val="Text"/>
              <w:rPr>
                <w:sz w:val="20"/>
                <w:szCs w:val="20"/>
              </w:rPr>
            </w:pPr>
            <w:ins w:id="5367" w:author="Aleksander Hansen" w:date="2013-02-16T22:14:00Z">
              <w:r>
                <w:rPr>
                  <w:sz w:val="20"/>
                  <w:szCs w:val="20"/>
                </w:rPr>
                <w:t>…</w:t>
              </w:r>
            </w:ins>
          </w:p>
        </w:tc>
        <w:tc>
          <w:tcPr>
            <w:tcW w:w="750" w:type="dxa"/>
            <w:tcBorders>
              <w:top w:val="nil"/>
              <w:left w:val="nil"/>
              <w:bottom w:val="nil"/>
              <w:right w:val="nil"/>
            </w:tcBorders>
            <w:shd w:val="clear" w:color="auto" w:fill="auto"/>
            <w:tcMar>
              <w:top w:w="14" w:type="dxa"/>
              <w:left w:w="57" w:type="dxa"/>
              <w:bottom w:w="0" w:type="dxa"/>
              <w:right w:w="57" w:type="dxa"/>
            </w:tcMar>
            <w:vAlign w:val="bottom"/>
            <w:hideMark/>
            <w:tcPrChange w:id="5368" w:author="Aleksander Hansen" w:date="2013-02-16T22:14:00Z">
              <w:tcPr>
                <w:tcW w:w="750"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4D45F251" w14:textId="75589B86" w:rsidR="00994066" w:rsidRPr="00BC6025" w:rsidRDefault="000F308A" w:rsidP="00E67652">
            <w:pPr>
              <w:pStyle w:val="Text"/>
              <w:rPr>
                <w:sz w:val="20"/>
                <w:szCs w:val="20"/>
              </w:rPr>
            </w:pPr>
            <w:ins w:id="5369" w:author="Aleksander Hansen" w:date="2013-02-16T22:14:00Z">
              <w:r>
                <w:rPr>
                  <w:sz w:val="20"/>
                  <w:szCs w:val="20"/>
                </w:rPr>
                <w:t>…</w:t>
              </w:r>
            </w:ins>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Change w:id="5370" w:author="Aleksander Hansen" w:date="2013-02-16T22:14:00Z">
              <w:tcPr>
                <w:tcW w:w="1079"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0F6DF6C7" w14:textId="2BE83346" w:rsidR="00994066" w:rsidRPr="00BC6025" w:rsidRDefault="000F308A" w:rsidP="00E67652">
            <w:pPr>
              <w:pStyle w:val="Text"/>
              <w:rPr>
                <w:sz w:val="20"/>
                <w:szCs w:val="20"/>
              </w:rPr>
            </w:pPr>
            <w:ins w:id="5371" w:author="Aleksander Hansen" w:date="2013-02-16T22:14:00Z">
              <w:r>
                <w:rPr>
                  <w:sz w:val="20"/>
                  <w:szCs w:val="20"/>
                </w:rPr>
                <w:t>…</w:t>
              </w:r>
            </w:ins>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Change w:id="5372" w:author="Aleksander Hansen" w:date="2013-02-16T22:14:00Z">
              <w:tcPr>
                <w:tcW w:w="656"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08A0F29C" w14:textId="0753FD7B" w:rsidR="00994066" w:rsidRPr="00BC6025" w:rsidRDefault="000F308A" w:rsidP="00E67652">
            <w:pPr>
              <w:pStyle w:val="Text"/>
              <w:rPr>
                <w:sz w:val="20"/>
                <w:szCs w:val="20"/>
              </w:rPr>
            </w:pPr>
            <w:ins w:id="5373" w:author="Aleksander Hansen" w:date="2013-02-16T22:14:00Z">
              <w:r>
                <w:rPr>
                  <w:sz w:val="20"/>
                  <w:szCs w:val="20"/>
                </w:rPr>
                <w:t>…</w:t>
              </w:r>
            </w:ins>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Change w:id="5374" w:author="Aleksander Hansen" w:date="2013-02-16T22:14:00Z">
              <w:tcPr>
                <w:tcW w:w="1012"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2187F4A2" w14:textId="3CA4B933" w:rsidR="00994066" w:rsidRPr="00BC6025" w:rsidRDefault="000F308A" w:rsidP="00E67652">
            <w:pPr>
              <w:pStyle w:val="Text"/>
              <w:rPr>
                <w:sz w:val="20"/>
                <w:szCs w:val="20"/>
              </w:rPr>
            </w:pPr>
            <w:ins w:id="5375" w:author="Aleksander Hansen" w:date="2013-02-16T22:14:00Z">
              <w:r>
                <w:rPr>
                  <w:sz w:val="20"/>
                  <w:szCs w:val="20"/>
                </w:rPr>
                <w:t>…</w:t>
              </w:r>
            </w:ins>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Change w:id="5376" w:author="Aleksander Hansen" w:date="2013-02-16T22:14:00Z">
              <w:tcPr>
                <w:tcW w:w="1136"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77C0B9E6" w14:textId="456DEF53" w:rsidR="00994066" w:rsidRPr="00BC6025" w:rsidRDefault="000F308A" w:rsidP="00E67652">
            <w:pPr>
              <w:pStyle w:val="Text"/>
              <w:rPr>
                <w:sz w:val="20"/>
                <w:szCs w:val="20"/>
              </w:rPr>
            </w:pPr>
            <w:ins w:id="5377" w:author="Aleksander Hansen" w:date="2013-02-16T22:14:00Z">
              <w:r>
                <w:rPr>
                  <w:sz w:val="20"/>
                  <w:szCs w:val="20"/>
                </w:rPr>
                <w:t>…</w:t>
              </w:r>
            </w:ins>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378" w:author="Aleksander Hansen" w:date="2013-02-16T22:14:00Z">
              <w:tcPr>
                <w:tcW w:w="1046"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37A89E99" w14:textId="6B32D787" w:rsidR="00994066" w:rsidRPr="00BC6025" w:rsidRDefault="000F308A" w:rsidP="00E67652">
            <w:pPr>
              <w:pStyle w:val="Text"/>
              <w:rPr>
                <w:sz w:val="20"/>
                <w:szCs w:val="20"/>
              </w:rPr>
            </w:pPr>
            <w:ins w:id="5379" w:author="Aleksander Hansen" w:date="2013-02-16T22:14:00Z">
              <w:r>
                <w:rPr>
                  <w:sz w:val="20"/>
                  <w:szCs w:val="20"/>
                </w:rPr>
                <w:t>…</w:t>
              </w:r>
            </w:ins>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380" w:author="Aleksander Hansen" w:date="2013-02-16T22:14:00Z">
              <w:tcPr>
                <w:tcW w:w="1046"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5AD91897" w14:textId="28382052" w:rsidR="00994066" w:rsidRPr="00BC6025" w:rsidRDefault="000F308A" w:rsidP="00E67652">
            <w:pPr>
              <w:pStyle w:val="Text"/>
              <w:rPr>
                <w:sz w:val="20"/>
                <w:szCs w:val="20"/>
              </w:rPr>
            </w:pPr>
            <w:ins w:id="5381" w:author="Aleksander Hansen" w:date="2013-02-16T22:14:00Z">
              <w:r>
                <w:rPr>
                  <w:sz w:val="20"/>
                  <w:szCs w:val="20"/>
                </w:rPr>
                <w:t>…</w:t>
              </w:r>
            </w:ins>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Change w:id="5382" w:author="Aleksander Hansen" w:date="2013-02-16T22:14:00Z">
              <w:tcPr>
                <w:tcW w:w="890"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55913DDC" w14:textId="2D1677A9" w:rsidR="00994066" w:rsidRPr="00BC6025" w:rsidRDefault="000F308A" w:rsidP="00E67652">
            <w:pPr>
              <w:pStyle w:val="Text"/>
              <w:rPr>
                <w:sz w:val="20"/>
                <w:szCs w:val="20"/>
              </w:rPr>
            </w:pPr>
            <w:ins w:id="5383" w:author="Aleksander Hansen" w:date="2013-02-16T22:14:00Z">
              <w:r>
                <w:rPr>
                  <w:sz w:val="20"/>
                  <w:szCs w:val="20"/>
                </w:rPr>
                <w:t>…</w:t>
              </w:r>
            </w:ins>
          </w:p>
        </w:tc>
      </w:tr>
      <w:tr w:rsidR="00994066" w:rsidRPr="00BC6025" w14:paraId="2E34EDE1" w14:textId="77777777" w:rsidTr="006B12F7">
        <w:trPr>
          <w:trHeight w:hRule="exact" w:val="272"/>
          <w:jc w:val="right"/>
        </w:trPr>
        <w:tc>
          <w:tcPr>
            <w:tcW w:w="715" w:type="dxa"/>
            <w:tcBorders>
              <w:top w:val="nil"/>
              <w:left w:val="nil"/>
              <w:bottom w:val="nil"/>
              <w:right w:val="nil"/>
            </w:tcBorders>
            <w:shd w:val="clear" w:color="auto" w:fill="auto"/>
            <w:tcMar>
              <w:top w:w="15" w:type="dxa"/>
              <w:left w:w="57" w:type="dxa"/>
              <w:bottom w:w="0" w:type="dxa"/>
              <w:right w:w="57" w:type="dxa"/>
            </w:tcMar>
            <w:vAlign w:val="bottom"/>
            <w:hideMark/>
          </w:tcPr>
          <w:p w14:paraId="330C6657" w14:textId="77777777" w:rsidR="00994066" w:rsidRPr="00BC6025" w:rsidRDefault="00994066" w:rsidP="00E67652">
            <w:pPr>
              <w:pStyle w:val="Text"/>
              <w:rPr>
                <w:sz w:val="20"/>
                <w:szCs w:val="20"/>
              </w:rPr>
            </w:pPr>
            <w:r w:rsidRPr="00BC6025">
              <w:rPr>
                <w:sz w:val="20"/>
                <w:szCs w:val="20"/>
              </w:rPr>
              <w:t>19</w:t>
            </w:r>
          </w:p>
        </w:tc>
        <w:tc>
          <w:tcPr>
            <w:tcW w:w="745" w:type="dxa"/>
            <w:gridSpan w:val="2"/>
            <w:tcBorders>
              <w:top w:val="nil"/>
              <w:left w:val="nil"/>
              <w:bottom w:val="nil"/>
              <w:right w:val="nil"/>
            </w:tcBorders>
            <w:shd w:val="clear" w:color="auto" w:fill="auto"/>
            <w:tcMar>
              <w:top w:w="15" w:type="dxa"/>
              <w:left w:w="57" w:type="dxa"/>
              <w:bottom w:w="0" w:type="dxa"/>
              <w:right w:w="57" w:type="dxa"/>
            </w:tcMar>
            <w:vAlign w:val="bottom"/>
            <w:hideMark/>
          </w:tcPr>
          <w:p w14:paraId="7DBEF749" w14:textId="77777777" w:rsidR="00994066" w:rsidRPr="00BC6025" w:rsidRDefault="00994066" w:rsidP="00E67652">
            <w:pPr>
              <w:pStyle w:val="Text"/>
              <w:rPr>
                <w:sz w:val="20"/>
                <w:szCs w:val="20"/>
              </w:rPr>
            </w:pPr>
            <w:r w:rsidRPr="00BC6025">
              <w:rPr>
                <w:sz w:val="20"/>
                <w:szCs w:val="20"/>
              </w:rPr>
              <w:t xml:space="preserve">$55.87 </w:t>
            </w:r>
          </w:p>
        </w:tc>
        <w:tc>
          <w:tcPr>
            <w:tcW w:w="750" w:type="dxa"/>
            <w:tcBorders>
              <w:top w:val="nil"/>
              <w:left w:val="nil"/>
              <w:bottom w:val="nil"/>
              <w:right w:val="nil"/>
            </w:tcBorders>
            <w:shd w:val="clear" w:color="auto" w:fill="auto"/>
            <w:tcMar>
              <w:top w:w="15" w:type="dxa"/>
              <w:left w:w="57" w:type="dxa"/>
              <w:bottom w:w="0" w:type="dxa"/>
              <w:right w:w="57" w:type="dxa"/>
            </w:tcMar>
            <w:vAlign w:val="bottom"/>
            <w:hideMark/>
          </w:tcPr>
          <w:p w14:paraId="2221AA00" w14:textId="77777777" w:rsidR="00994066" w:rsidRPr="00BC6025" w:rsidRDefault="00994066" w:rsidP="00E67652">
            <w:pPr>
              <w:pStyle w:val="Text"/>
              <w:rPr>
                <w:sz w:val="20"/>
                <w:szCs w:val="20"/>
              </w:rPr>
            </w:pPr>
            <w:r w:rsidRPr="00BC6025">
              <w:rPr>
                <w:sz w:val="20"/>
                <w:szCs w:val="20"/>
              </w:rPr>
              <w:t>1</w:t>
            </w:r>
          </w:p>
        </w:tc>
        <w:tc>
          <w:tcPr>
            <w:tcW w:w="1079" w:type="dxa"/>
            <w:tcBorders>
              <w:top w:val="nil"/>
              <w:left w:val="nil"/>
              <w:bottom w:val="nil"/>
              <w:right w:val="nil"/>
            </w:tcBorders>
            <w:shd w:val="clear" w:color="auto" w:fill="auto"/>
            <w:tcMar>
              <w:top w:w="15" w:type="dxa"/>
              <w:left w:w="57" w:type="dxa"/>
              <w:bottom w:w="0" w:type="dxa"/>
              <w:right w:w="57" w:type="dxa"/>
            </w:tcMar>
            <w:vAlign w:val="bottom"/>
            <w:hideMark/>
          </w:tcPr>
          <w:p w14:paraId="00838CDC" w14:textId="77777777" w:rsidR="00994066" w:rsidRPr="00BC6025" w:rsidRDefault="00994066" w:rsidP="00E67652">
            <w:pPr>
              <w:pStyle w:val="Text"/>
              <w:rPr>
                <w:sz w:val="20"/>
                <w:szCs w:val="20"/>
              </w:rPr>
            </w:pPr>
            <w:r w:rsidRPr="00BC6025">
              <w:rPr>
                <w:sz w:val="20"/>
                <w:szCs w:val="20"/>
              </w:rPr>
              <w:t>4.05086</w:t>
            </w:r>
          </w:p>
        </w:tc>
        <w:tc>
          <w:tcPr>
            <w:tcW w:w="656" w:type="dxa"/>
            <w:tcBorders>
              <w:top w:val="nil"/>
              <w:left w:val="nil"/>
              <w:bottom w:val="nil"/>
              <w:right w:val="nil"/>
            </w:tcBorders>
            <w:shd w:val="clear" w:color="auto" w:fill="auto"/>
            <w:tcMar>
              <w:top w:w="15" w:type="dxa"/>
              <w:left w:w="57" w:type="dxa"/>
              <w:bottom w:w="0" w:type="dxa"/>
              <w:right w:w="57" w:type="dxa"/>
            </w:tcMar>
            <w:vAlign w:val="bottom"/>
            <w:hideMark/>
          </w:tcPr>
          <w:p w14:paraId="51BF72A4" w14:textId="77777777" w:rsidR="00994066" w:rsidRPr="00BC6025" w:rsidRDefault="00994066" w:rsidP="00E67652">
            <w:pPr>
              <w:pStyle w:val="Text"/>
              <w:rPr>
                <w:sz w:val="20"/>
                <w:szCs w:val="20"/>
              </w:rPr>
            </w:pPr>
            <w:r w:rsidRPr="00BC6025">
              <w:rPr>
                <w:sz w:val="20"/>
                <w:szCs w:val="20"/>
              </w:rPr>
              <w:t>1.000</w:t>
            </w:r>
          </w:p>
        </w:tc>
        <w:tc>
          <w:tcPr>
            <w:tcW w:w="1012" w:type="dxa"/>
            <w:tcBorders>
              <w:top w:val="nil"/>
              <w:left w:val="nil"/>
              <w:bottom w:val="nil"/>
              <w:right w:val="nil"/>
            </w:tcBorders>
            <w:shd w:val="clear" w:color="auto" w:fill="auto"/>
            <w:tcMar>
              <w:top w:w="15" w:type="dxa"/>
              <w:left w:w="57" w:type="dxa"/>
              <w:bottom w:w="0" w:type="dxa"/>
              <w:right w:w="57" w:type="dxa"/>
            </w:tcMar>
            <w:vAlign w:val="bottom"/>
            <w:hideMark/>
          </w:tcPr>
          <w:p w14:paraId="389DE98D" w14:textId="77777777" w:rsidR="00994066" w:rsidRPr="00BC6025" w:rsidRDefault="00994066" w:rsidP="00E67652">
            <w:pPr>
              <w:pStyle w:val="Text"/>
              <w:rPr>
                <w:sz w:val="20"/>
                <w:szCs w:val="20"/>
              </w:rPr>
            </w:pPr>
            <w:r w:rsidRPr="00BC6025">
              <w:rPr>
                <w:sz w:val="20"/>
                <w:szCs w:val="20"/>
              </w:rPr>
              <w:t>(99,997)</w:t>
            </w:r>
          </w:p>
        </w:tc>
        <w:tc>
          <w:tcPr>
            <w:tcW w:w="1136" w:type="dxa"/>
            <w:tcBorders>
              <w:top w:val="nil"/>
              <w:left w:val="nil"/>
              <w:bottom w:val="nil"/>
              <w:right w:val="nil"/>
            </w:tcBorders>
            <w:shd w:val="clear" w:color="auto" w:fill="auto"/>
            <w:tcMar>
              <w:top w:w="15" w:type="dxa"/>
              <w:left w:w="57" w:type="dxa"/>
              <w:bottom w:w="0" w:type="dxa"/>
              <w:right w:w="57" w:type="dxa"/>
            </w:tcMar>
            <w:vAlign w:val="bottom"/>
            <w:hideMark/>
          </w:tcPr>
          <w:p w14:paraId="1D15A1B6" w14:textId="77777777" w:rsidR="00994066" w:rsidRPr="00BC6025" w:rsidRDefault="00994066" w:rsidP="00E67652">
            <w:pPr>
              <w:pStyle w:val="Text"/>
              <w:rPr>
                <w:sz w:val="20"/>
                <w:szCs w:val="20"/>
              </w:rPr>
            </w:pPr>
            <w:r w:rsidRPr="00BC6025">
              <w:rPr>
                <w:sz w:val="20"/>
                <w:szCs w:val="20"/>
              </w:rPr>
              <w:t xml:space="preserve">1,010 </w:t>
            </w:r>
          </w:p>
        </w:tc>
        <w:tc>
          <w:tcPr>
            <w:tcW w:w="1046" w:type="dxa"/>
            <w:tcBorders>
              <w:top w:val="nil"/>
              <w:left w:val="nil"/>
              <w:bottom w:val="nil"/>
              <w:right w:val="nil"/>
            </w:tcBorders>
            <w:shd w:val="clear" w:color="auto" w:fill="auto"/>
            <w:tcMar>
              <w:top w:w="15" w:type="dxa"/>
              <w:left w:w="57" w:type="dxa"/>
              <w:bottom w:w="0" w:type="dxa"/>
              <w:right w:w="57" w:type="dxa"/>
            </w:tcMar>
            <w:vAlign w:val="bottom"/>
            <w:hideMark/>
          </w:tcPr>
          <w:p w14:paraId="61E994A3" w14:textId="77777777" w:rsidR="00994066" w:rsidRPr="00BC6025" w:rsidRDefault="00994066" w:rsidP="00E67652">
            <w:pPr>
              <w:pStyle w:val="Text"/>
              <w:rPr>
                <w:sz w:val="20"/>
                <w:szCs w:val="20"/>
              </w:rPr>
            </w:pPr>
            <w:r w:rsidRPr="00BC6025">
              <w:rPr>
                <w:sz w:val="20"/>
                <w:szCs w:val="20"/>
              </w:rPr>
              <w:t xml:space="preserve">56,405 </w:t>
            </w:r>
          </w:p>
        </w:tc>
        <w:tc>
          <w:tcPr>
            <w:tcW w:w="1046" w:type="dxa"/>
            <w:tcBorders>
              <w:top w:val="nil"/>
              <w:left w:val="nil"/>
              <w:bottom w:val="nil"/>
              <w:right w:val="nil"/>
            </w:tcBorders>
            <w:shd w:val="clear" w:color="auto" w:fill="auto"/>
            <w:tcMar>
              <w:top w:w="15" w:type="dxa"/>
              <w:left w:w="57" w:type="dxa"/>
              <w:bottom w:w="0" w:type="dxa"/>
              <w:right w:w="57" w:type="dxa"/>
            </w:tcMar>
            <w:vAlign w:val="bottom"/>
            <w:hideMark/>
          </w:tcPr>
          <w:p w14:paraId="58F82308" w14:textId="77777777" w:rsidR="00994066" w:rsidRPr="00BC6025" w:rsidRDefault="00994066" w:rsidP="00E67652">
            <w:pPr>
              <w:pStyle w:val="Text"/>
              <w:rPr>
                <w:sz w:val="20"/>
                <w:szCs w:val="20"/>
              </w:rPr>
            </w:pPr>
            <w:r w:rsidRPr="00BC6025">
              <w:rPr>
                <w:sz w:val="20"/>
                <w:szCs w:val="20"/>
              </w:rPr>
              <w:t xml:space="preserve">5,258,007 </w:t>
            </w:r>
          </w:p>
        </w:tc>
        <w:tc>
          <w:tcPr>
            <w:tcW w:w="890" w:type="dxa"/>
            <w:tcBorders>
              <w:top w:val="nil"/>
              <w:left w:val="nil"/>
              <w:bottom w:val="nil"/>
              <w:right w:val="nil"/>
            </w:tcBorders>
            <w:shd w:val="clear" w:color="auto" w:fill="auto"/>
            <w:tcMar>
              <w:top w:w="15" w:type="dxa"/>
              <w:left w:w="57" w:type="dxa"/>
              <w:bottom w:w="0" w:type="dxa"/>
              <w:right w:w="57" w:type="dxa"/>
            </w:tcMar>
            <w:vAlign w:val="bottom"/>
            <w:hideMark/>
          </w:tcPr>
          <w:p w14:paraId="4264C060" w14:textId="77777777" w:rsidR="00994066" w:rsidRPr="00BC6025" w:rsidRDefault="00994066" w:rsidP="00E67652">
            <w:pPr>
              <w:pStyle w:val="Text"/>
              <w:rPr>
                <w:sz w:val="20"/>
                <w:szCs w:val="20"/>
              </w:rPr>
            </w:pPr>
            <w:r w:rsidRPr="00BC6025">
              <w:rPr>
                <w:sz w:val="20"/>
                <w:szCs w:val="20"/>
              </w:rPr>
              <w:t xml:space="preserve">5,056 </w:t>
            </w:r>
          </w:p>
        </w:tc>
      </w:tr>
      <w:tr w:rsidR="00994066" w:rsidRPr="00BC6025" w14:paraId="150DDA23" w14:textId="77777777" w:rsidTr="006B12F7">
        <w:trPr>
          <w:trHeight w:hRule="exact" w:val="298"/>
          <w:jc w:val="right"/>
        </w:trPr>
        <w:tc>
          <w:tcPr>
            <w:tcW w:w="715" w:type="dxa"/>
            <w:tcBorders>
              <w:top w:val="nil"/>
              <w:left w:val="nil"/>
              <w:bottom w:val="nil"/>
              <w:right w:val="nil"/>
            </w:tcBorders>
            <w:shd w:val="clear" w:color="auto" w:fill="auto"/>
            <w:tcMar>
              <w:top w:w="15" w:type="dxa"/>
              <w:left w:w="57" w:type="dxa"/>
              <w:bottom w:w="0" w:type="dxa"/>
              <w:right w:w="57" w:type="dxa"/>
            </w:tcMar>
            <w:vAlign w:val="bottom"/>
            <w:hideMark/>
          </w:tcPr>
          <w:p w14:paraId="3F96A3C2" w14:textId="77777777" w:rsidR="00994066" w:rsidRPr="00BC6025" w:rsidRDefault="00994066" w:rsidP="00E67652">
            <w:pPr>
              <w:pStyle w:val="Text"/>
              <w:rPr>
                <w:sz w:val="20"/>
                <w:szCs w:val="20"/>
              </w:rPr>
            </w:pPr>
            <w:r w:rsidRPr="00BC6025">
              <w:rPr>
                <w:sz w:val="20"/>
                <w:szCs w:val="20"/>
              </w:rPr>
              <w:t>20</w:t>
            </w:r>
          </w:p>
        </w:tc>
        <w:tc>
          <w:tcPr>
            <w:tcW w:w="745" w:type="dxa"/>
            <w:gridSpan w:val="2"/>
            <w:tcBorders>
              <w:top w:val="nil"/>
              <w:left w:val="nil"/>
              <w:bottom w:val="nil"/>
              <w:right w:val="nil"/>
            </w:tcBorders>
            <w:shd w:val="clear" w:color="auto" w:fill="auto"/>
            <w:tcMar>
              <w:top w:w="15" w:type="dxa"/>
              <w:left w:w="57" w:type="dxa"/>
              <w:bottom w:w="0" w:type="dxa"/>
              <w:right w:w="57" w:type="dxa"/>
            </w:tcMar>
            <w:vAlign w:val="bottom"/>
            <w:hideMark/>
          </w:tcPr>
          <w:p w14:paraId="11152D36" w14:textId="77777777" w:rsidR="00994066" w:rsidRPr="00BC6025" w:rsidRDefault="00994066" w:rsidP="00E67652">
            <w:pPr>
              <w:pStyle w:val="Text"/>
              <w:rPr>
                <w:sz w:val="20"/>
                <w:szCs w:val="20"/>
              </w:rPr>
            </w:pPr>
            <w:r w:rsidRPr="00BC6025">
              <w:rPr>
                <w:sz w:val="20"/>
                <w:szCs w:val="20"/>
              </w:rPr>
              <w:t xml:space="preserve">$57.25 </w:t>
            </w:r>
          </w:p>
        </w:tc>
        <w:tc>
          <w:tcPr>
            <w:tcW w:w="750" w:type="dxa"/>
            <w:tcBorders>
              <w:top w:val="nil"/>
              <w:left w:val="nil"/>
              <w:bottom w:val="nil"/>
              <w:right w:val="nil"/>
            </w:tcBorders>
            <w:shd w:val="clear" w:color="auto" w:fill="auto"/>
            <w:tcMar>
              <w:top w:w="15" w:type="dxa"/>
              <w:left w:w="57" w:type="dxa"/>
              <w:bottom w:w="0" w:type="dxa"/>
              <w:right w:w="57" w:type="dxa"/>
            </w:tcMar>
            <w:vAlign w:val="bottom"/>
            <w:hideMark/>
          </w:tcPr>
          <w:p w14:paraId="74741B06" w14:textId="77777777" w:rsidR="00994066" w:rsidRPr="00BC6025" w:rsidRDefault="00994066" w:rsidP="00E67652">
            <w:pPr>
              <w:pStyle w:val="Text"/>
              <w:rPr>
                <w:sz w:val="20"/>
                <w:szCs w:val="20"/>
              </w:rPr>
            </w:pPr>
            <w:r w:rsidRPr="00BC6025">
              <w:rPr>
                <w:sz w:val="20"/>
                <w:szCs w:val="20"/>
              </w:rPr>
              <w:t>0</w:t>
            </w:r>
          </w:p>
        </w:tc>
        <w:tc>
          <w:tcPr>
            <w:tcW w:w="1079" w:type="dxa"/>
            <w:tcBorders>
              <w:top w:val="nil"/>
              <w:left w:val="nil"/>
              <w:bottom w:val="nil"/>
              <w:right w:val="nil"/>
            </w:tcBorders>
            <w:shd w:val="clear" w:color="auto" w:fill="auto"/>
            <w:tcMar>
              <w:top w:w="15" w:type="dxa"/>
              <w:left w:w="57" w:type="dxa"/>
              <w:bottom w:w="0" w:type="dxa"/>
              <w:right w:w="57" w:type="dxa"/>
            </w:tcMar>
            <w:vAlign w:val="bottom"/>
            <w:hideMark/>
          </w:tcPr>
          <w:p w14:paraId="253DAE0A" w14:textId="77777777" w:rsidR="00994066" w:rsidRPr="00BC6025" w:rsidRDefault="00994066" w:rsidP="00E67652">
            <w:pPr>
              <w:pStyle w:val="Text"/>
              <w:rPr>
                <w:sz w:val="20"/>
                <w:szCs w:val="20"/>
              </w:rPr>
            </w:pPr>
            <w:r w:rsidRPr="00BC6025">
              <w:rPr>
                <w:sz w:val="20"/>
                <w:szCs w:val="20"/>
              </w:rPr>
              <w:t>488.20885</w:t>
            </w:r>
          </w:p>
        </w:tc>
        <w:tc>
          <w:tcPr>
            <w:tcW w:w="656" w:type="dxa"/>
            <w:tcBorders>
              <w:top w:val="nil"/>
              <w:left w:val="nil"/>
              <w:bottom w:val="nil"/>
              <w:right w:val="nil"/>
            </w:tcBorders>
            <w:shd w:val="clear" w:color="auto" w:fill="auto"/>
            <w:tcMar>
              <w:top w:w="15" w:type="dxa"/>
              <w:left w:w="57" w:type="dxa"/>
              <w:bottom w:w="0" w:type="dxa"/>
              <w:right w:w="57" w:type="dxa"/>
            </w:tcMar>
            <w:vAlign w:val="bottom"/>
            <w:hideMark/>
          </w:tcPr>
          <w:p w14:paraId="4A4A8F06" w14:textId="77777777" w:rsidR="00994066" w:rsidRPr="00BC6025" w:rsidRDefault="00994066" w:rsidP="00E67652">
            <w:pPr>
              <w:pStyle w:val="Text"/>
              <w:rPr>
                <w:sz w:val="20"/>
                <w:szCs w:val="20"/>
              </w:rPr>
            </w:pPr>
            <w:r w:rsidRPr="00BC6025">
              <w:rPr>
                <w:sz w:val="20"/>
                <w:szCs w:val="20"/>
              </w:rPr>
              <w:t>1.000</w:t>
            </w:r>
          </w:p>
        </w:tc>
        <w:tc>
          <w:tcPr>
            <w:tcW w:w="1012" w:type="dxa"/>
            <w:tcBorders>
              <w:top w:val="nil"/>
              <w:left w:val="nil"/>
              <w:bottom w:val="nil"/>
              <w:right w:val="nil"/>
            </w:tcBorders>
            <w:shd w:val="clear" w:color="auto" w:fill="auto"/>
            <w:tcMar>
              <w:top w:w="15" w:type="dxa"/>
              <w:left w:w="57" w:type="dxa"/>
              <w:bottom w:w="0" w:type="dxa"/>
              <w:right w:w="57" w:type="dxa"/>
            </w:tcMar>
            <w:vAlign w:val="bottom"/>
            <w:hideMark/>
          </w:tcPr>
          <w:p w14:paraId="295DA768" w14:textId="77777777" w:rsidR="00994066" w:rsidRPr="00BC6025" w:rsidRDefault="00994066" w:rsidP="00E67652">
            <w:pPr>
              <w:pStyle w:val="Text"/>
              <w:rPr>
                <w:sz w:val="20"/>
                <w:szCs w:val="20"/>
              </w:rPr>
            </w:pPr>
            <w:r w:rsidRPr="00BC6025">
              <w:rPr>
                <w:sz w:val="20"/>
                <w:szCs w:val="20"/>
              </w:rPr>
              <w:t>(100,000)</w:t>
            </w:r>
          </w:p>
        </w:tc>
        <w:tc>
          <w:tcPr>
            <w:tcW w:w="1136" w:type="dxa"/>
            <w:tcBorders>
              <w:top w:val="nil"/>
              <w:left w:val="nil"/>
              <w:bottom w:val="nil"/>
              <w:right w:val="nil"/>
            </w:tcBorders>
            <w:shd w:val="clear" w:color="auto" w:fill="auto"/>
            <w:tcMar>
              <w:top w:w="15" w:type="dxa"/>
              <w:left w:w="57" w:type="dxa"/>
              <w:bottom w:w="0" w:type="dxa"/>
              <w:right w:w="57" w:type="dxa"/>
            </w:tcMar>
            <w:vAlign w:val="bottom"/>
            <w:hideMark/>
          </w:tcPr>
          <w:p w14:paraId="08EC0C8A" w14:textId="77777777" w:rsidR="00994066" w:rsidRPr="00BC6025" w:rsidRDefault="00994066" w:rsidP="00E67652">
            <w:pPr>
              <w:pStyle w:val="Text"/>
              <w:rPr>
                <w:sz w:val="20"/>
                <w:szCs w:val="20"/>
              </w:rPr>
            </w:pPr>
            <w:r w:rsidRPr="00BC6025">
              <w:rPr>
                <w:sz w:val="20"/>
                <w:szCs w:val="20"/>
              </w:rPr>
              <w:t xml:space="preserve">3 </w:t>
            </w:r>
          </w:p>
        </w:tc>
        <w:tc>
          <w:tcPr>
            <w:tcW w:w="1046" w:type="dxa"/>
            <w:tcBorders>
              <w:top w:val="nil"/>
              <w:left w:val="nil"/>
              <w:bottom w:val="nil"/>
              <w:right w:val="nil"/>
            </w:tcBorders>
            <w:shd w:val="clear" w:color="auto" w:fill="auto"/>
            <w:tcMar>
              <w:top w:w="15" w:type="dxa"/>
              <w:left w:w="57" w:type="dxa"/>
              <w:bottom w:w="0" w:type="dxa"/>
              <w:right w:w="57" w:type="dxa"/>
            </w:tcMar>
            <w:vAlign w:val="bottom"/>
            <w:hideMark/>
          </w:tcPr>
          <w:p w14:paraId="62A9AFBF" w14:textId="77777777" w:rsidR="00994066" w:rsidRPr="00BC6025" w:rsidRDefault="00994066" w:rsidP="00E67652">
            <w:pPr>
              <w:pStyle w:val="Text"/>
              <w:rPr>
                <w:sz w:val="20"/>
                <w:szCs w:val="20"/>
              </w:rPr>
            </w:pPr>
            <w:r w:rsidRPr="00BC6025">
              <w:rPr>
                <w:sz w:val="20"/>
                <w:szCs w:val="20"/>
              </w:rPr>
              <w:t xml:space="preserve">146 </w:t>
            </w:r>
          </w:p>
        </w:tc>
        <w:tc>
          <w:tcPr>
            <w:tcW w:w="1046" w:type="dxa"/>
            <w:tcBorders>
              <w:top w:val="nil"/>
              <w:left w:val="nil"/>
              <w:bottom w:val="nil"/>
              <w:right w:val="nil"/>
            </w:tcBorders>
            <w:shd w:val="clear" w:color="auto" w:fill="auto"/>
            <w:tcMar>
              <w:top w:w="15" w:type="dxa"/>
              <w:left w:w="57" w:type="dxa"/>
              <w:bottom w:w="0" w:type="dxa"/>
              <w:right w:w="57" w:type="dxa"/>
            </w:tcMar>
            <w:vAlign w:val="bottom"/>
            <w:hideMark/>
          </w:tcPr>
          <w:p w14:paraId="22C81345" w14:textId="77777777" w:rsidR="00994066" w:rsidRPr="00BC6025" w:rsidRDefault="00994066" w:rsidP="00E67652">
            <w:pPr>
              <w:pStyle w:val="Text"/>
              <w:rPr>
                <w:sz w:val="20"/>
                <w:szCs w:val="20"/>
              </w:rPr>
            </w:pPr>
            <w:r w:rsidRPr="00BC6025">
              <w:rPr>
                <w:sz w:val="20"/>
                <w:szCs w:val="20"/>
              </w:rPr>
              <w:t xml:space="preserve">5,263,209 </w:t>
            </w:r>
          </w:p>
        </w:tc>
        <w:tc>
          <w:tcPr>
            <w:tcW w:w="890" w:type="dxa"/>
            <w:tcBorders>
              <w:top w:val="nil"/>
              <w:left w:val="nil"/>
              <w:bottom w:val="nil"/>
              <w:right w:val="nil"/>
            </w:tcBorders>
            <w:shd w:val="clear" w:color="auto" w:fill="auto"/>
            <w:tcMar>
              <w:top w:w="15" w:type="dxa"/>
              <w:left w:w="57" w:type="dxa"/>
              <w:bottom w:w="0" w:type="dxa"/>
              <w:right w:w="57" w:type="dxa"/>
            </w:tcMar>
            <w:vAlign w:val="bottom"/>
            <w:hideMark/>
          </w:tcPr>
          <w:p w14:paraId="70981295" w14:textId="77777777" w:rsidR="00994066" w:rsidRPr="00BC6025" w:rsidRDefault="00994066" w:rsidP="00E67652">
            <w:pPr>
              <w:pStyle w:val="Text"/>
              <w:rPr>
                <w:sz w:val="20"/>
                <w:szCs w:val="20"/>
              </w:rPr>
            </w:pPr>
            <w:r w:rsidRPr="00BC6025">
              <w:rPr>
                <w:sz w:val="20"/>
                <w:szCs w:val="20"/>
              </w:rPr>
              <w:t xml:space="preserve">                </w:t>
            </w:r>
            <w:proofErr w:type="gramStart"/>
            <w:r w:rsidRPr="00BC6025">
              <w:rPr>
                <w:sz w:val="20"/>
                <w:szCs w:val="20"/>
              </w:rPr>
              <w:t xml:space="preserve">-   </w:t>
            </w:r>
            <w:proofErr w:type="gramEnd"/>
          </w:p>
        </w:tc>
      </w:tr>
    </w:tbl>
    <w:p w14:paraId="66AD4FFA" w14:textId="77777777" w:rsidR="00E67652" w:rsidRDefault="00E67652" w:rsidP="00E67652">
      <w:pPr>
        <w:pStyle w:val="Text"/>
      </w:pPr>
    </w:p>
    <w:p w14:paraId="4F763BDE" w14:textId="77777777" w:rsidR="00994066" w:rsidRPr="00E4605A" w:rsidRDefault="00994066" w:rsidP="00E67652">
      <w:pPr>
        <w:pStyle w:val="Text"/>
      </w:pPr>
      <w:r w:rsidRPr="00E4605A">
        <w:t xml:space="preserve">Because delta changes, a position is delta neutral only instantaneously (for a very short period of time). To maintain a delta neutral position, the trader must re-balance the portfolio. Rebalancing is required more frequently if delta changes more rapidly; if gamma is higher (such as the case when the options are at-the-money), rebalancing more frequently is required. </w:t>
      </w:r>
    </w:p>
    <w:p w14:paraId="21E21006" w14:textId="77777777" w:rsidR="00E67652" w:rsidRDefault="00E67652" w:rsidP="00E67652">
      <w:pPr>
        <w:pStyle w:val="Text"/>
      </w:pPr>
    </w:p>
    <w:p w14:paraId="05E3949C" w14:textId="77777777" w:rsidR="00994066" w:rsidRPr="00E4605A" w:rsidRDefault="00994066" w:rsidP="00E67652">
      <w:pPr>
        <w:pStyle w:val="Text"/>
      </w:pPr>
      <w:r w:rsidRPr="00E4605A">
        <w:t>On the other hand, when gamma is lower (such is the case when options are deeply in the money or deeply out of the money), rebalancing is required less frequently.</w:t>
      </w:r>
    </w:p>
    <w:p w14:paraId="399DD602" w14:textId="77777777" w:rsidR="0050449F" w:rsidRDefault="0050449F" w:rsidP="00E67652">
      <w:pPr>
        <w:pStyle w:val="Text"/>
      </w:pPr>
    </w:p>
    <w:p w14:paraId="625838A1" w14:textId="77777777" w:rsidR="00994066" w:rsidRDefault="00994066">
      <w:pPr>
        <w:pStyle w:val="Heading3SubGTNI"/>
        <w:pPrChange w:id="5384" w:author="Aleksander Hansen" w:date="2013-02-16T22:15:00Z">
          <w:pPr>
            <w:pStyle w:val="Text"/>
          </w:pPr>
        </w:pPrChange>
      </w:pPr>
      <w:bookmarkStart w:id="5385" w:name="_Toc223340315"/>
      <w:r w:rsidRPr="00191330">
        <w:t>Simulation of delta hedge: option closes out of the money</w:t>
      </w:r>
      <w:bookmarkEnd w:id="5385"/>
    </w:p>
    <w:p w14:paraId="7727CE16" w14:textId="77777777" w:rsidR="0050449F" w:rsidRPr="002B222F" w:rsidRDefault="0050449F" w:rsidP="00E67652">
      <w:pPr>
        <w:pStyle w:val="Text"/>
      </w:pPr>
    </w:p>
    <w:tbl>
      <w:tblPr>
        <w:tblW w:w="9199" w:type="dxa"/>
        <w:jc w:val="center"/>
        <w:tblInd w:w="967" w:type="dxa"/>
        <w:tblCellMar>
          <w:left w:w="0" w:type="dxa"/>
          <w:right w:w="0" w:type="dxa"/>
        </w:tblCellMar>
        <w:tblLook w:val="04A0" w:firstRow="1" w:lastRow="0" w:firstColumn="1" w:lastColumn="0" w:noHBand="0" w:noVBand="1"/>
        <w:tblPrChange w:id="5386" w:author="Aleksander Hansen" w:date="2013-02-16T22:15:00Z">
          <w:tblPr>
            <w:tblW w:w="9199" w:type="dxa"/>
            <w:jc w:val="center"/>
            <w:tblInd w:w="967" w:type="dxa"/>
            <w:tblCellMar>
              <w:left w:w="0" w:type="dxa"/>
              <w:right w:w="0" w:type="dxa"/>
            </w:tblCellMar>
            <w:tblLook w:val="04A0" w:firstRow="1" w:lastRow="0" w:firstColumn="1" w:lastColumn="0" w:noHBand="0" w:noVBand="1"/>
          </w:tblPr>
        </w:tblPrChange>
      </w:tblPr>
      <w:tblGrid>
        <w:gridCol w:w="685"/>
        <w:gridCol w:w="783"/>
        <w:gridCol w:w="964"/>
        <w:gridCol w:w="905"/>
        <w:gridCol w:w="679"/>
        <w:gridCol w:w="935"/>
        <w:gridCol w:w="1158"/>
        <w:gridCol w:w="1086"/>
        <w:gridCol w:w="1086"/>
        <w:gridCol w:w="918"/>
        <w:tblGridChange w:id="5387">
          <w:tblGrid>
            <w:gridCol w:w="685"/>
            <w:gridCol w:w="225"/>
            <w:gridCol w:w="558"/>
            <w:gridCol w:w="127"/>
            <w:gridCol w:w="783"/>
            <w:gridCol w:w="54"/>
            <w:gridCol w:w="905"/>
            <w:gridCol w:w="5"/>
            <w:gridCol w:w="674"/>
            <w:gridCol w:w="231"/>
            <w:gridCol w:w="679"/>
            <w:gridCol w:w="25"/>
            <w:gridCol w:w="910"/>
            <w:gridCol w:w="248"/>
            <w:gridCol w:w="910"/>
            <w:gridCol w:w="176"/>
            <w:gridCol w:w="910"/>
            <w:gridCol w:w="176"/>
            <w:gridCol w:w="910"/>
            <w:gridCol w:w="8"/>
            <w:gridCol w:w="910"/>
          </w:tblGrid>
        </w:tblGridChange>
      </w:tblGrid>
      <w:tr w:rsidR="00994066" w:rsidRPr="00BC6025" w14:paraId="2C8FBA0E" w14:textId="77777777" w:rsidTr="000F308A">
        <w:trPr>
          <w:trHeight w:hRule="exact" w:val="254"/>
          <w:jc w:val="center"/>
          <w:trPrChange w:id="5388" w:author="Aleksander Hansen" w:date="2013-02-16T22:15:00Z">
            <w:trPr>
              <w:gridAfter w:val="0"/>
              <w:trHeight w:hRule="exact" w:val="254"/>
              <w:jc w:val="center"/>
            </w:trPr>
          </w:trPrChange>
        </w:trPr>
        <w:tc>
          <w:tcPr>
            <w:tcW w:w="687" w:type="dxa"/>
            <w:tcBorders>
              <w:top w:val="nil"/>
              <w:left w:val="nil"/>
              <w:bottom w:val="nil"/>
              <w:right w:val="nil"/>
            </w:tcBorders>
            <w:shd w:val="clear" w:color="auto" w:fill="auto"/>
            <w:tcMar>
              <w:top w:w="14" w:type="dxa"/>
              <w:left w:w="57" w:type="dxa"/>
              <w:bottom w:w="0" w:type="dxa"/>
              <w:right w:w="57" w:type="dxa"/>
            </w:tcMar>
            <w:vAlign w:val="bottom"/>
            <w:hideMark/>
            <w:tcPrChange w:id="5389" w:author="Aleksander Hansen" w:date="2013-02-16T22:15:00Z">
              <w:tcPr>
                <w:tcW w:w="687"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D816A4D" w14:textId="77777777" w:rsidR="00994066" w:rsidRPr="00FC3197" w:rsidRDefault="00994066" w:rsidP="00E67652">
            <w:pPr>
              <w:pStyle w:val="Text"/>
            </w:pPr>
            <w:r w:rsidRPr="00FC3197">
              <w:t>Strike</w:t>
            </w:r>
          </w:p>
        </w:tc>
        <w:tc>
          <w:tcPr>
            <w:tcW w:w="772" w:type="dxa"/>
            <w:tcBorders>
              <w:top w:val="nil"/>
              <w:left w:val="nil"/>
              <w:bottom w:val="nil"/>
              <w:right w:val="nil"/>
            </w:tcBorders>
            <w:shd w:val="clear" w:color="auto" w:fill="auto"/>
            <w:tcMar>
              <w:top w:w="14" w:type="dxa"/>
              <w:left w:w="57" w:type="dxa"/>
              <w:bottom w:w="0" w:type="dxa"/>
              <w:right w:w="57" w:type="dxa"/>
            </w:tcMar>
            <w:vAlign w:val="bottom"/>
            <w:hideMark/>
            <w:tcPrChange w:id="5390" w:author="Aleksander Hansen" w:date="2013-02-16T22:15:00Z">
              <w:tcPr>
                <w:tcW w:w="77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18D808CE" w14:textId="77777777" w:rsidR="00994066" w:rsidRPr="00BC6025" w:rsidRDefault="00994066" w:rsidP="00E67652">
            <w:pPr>
              <w:pStyle w:val="Text"/>
              <w:rPr>
                <w:b/>
              </w:rPr>
            </w:pP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Change w:id="5391" w:author="Aleksander Hansen" w:date="2013-02-16T22:15:00Z">
              <w:tcPr>
                <w:tcW w:w="969" w:type="dxa"/>
                <w:gridSpan w:val="3"/>
                <w:tcBorders>
                  <w:top w:val="nil"/>
                  <w:left w:val="nil"/>
                  <w:bottom w:val="nil"/>
                  <w:right w:val="nil"/>
                </w:tcBorders>
                <w:shd w:val="clear" w:color="auto" w:fill="FFFFCC"/>
                <w:tcMar>
                  <w:top w:w="14" w:type="dxa"/>
                  <w:left w:w="57" w:type="dxa"/>
                  <w:bottom w:w="0" w:type="dxa"/>
                  <w:right w:w="57" w:type="dxa"/>
                </w:tcMar>
                <w:vAlign w:val="bottom"/>
                <w:hideMark/>
              </w:tcPr>
            </w:tcPrChange>
          </w:tcPr>
          <w:p w14:paraId="32D691D7" w14:textId="77777777" w:rsidR="00994066" w:rsidRPr="00FC3197" w:rsidRDefault="00994066" w:rsidP="00E67652">
            <w:pPr>
              <w:pStyle w:val="Text"/>
            </w:pPr>
            <w:r w:rsidRPr="00FC3197">
              <w:t xml:space="preserve">$50.00 </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Change w:id="5392" w:author="Aleksander Hansen" w:date="2013-02-16T22:15: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CA5B820" w14:textId="77777777" w:rsidR="00994066" w:rsidRPr="00BC6025" w:rsidRDefault="00994066" w:rsidP="00E67652">
            <w:pPr>
              <w:pStyle w:val="Text"/>
            </w:pP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Change w:id="5393" w:author="Aleksander Hansen" w:date="2013-02-16T22:15: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C95875B" w14:textId="77777777" w:rsidR="00994066" w:rsidRPr="00BC6025" w:rsidRDefault="00994066" w:rsidP="00E67652">
            <w:pPr>
              <w:pStyle w:val="Text"/>
            </w:pP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Change w:id="5394" w:author="Aleksander Hansen" w:date="2013-02-16T22:15: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7F767EE7" w14:textId="77777777" w:rsidR="00994066" w:rsidRPr="00BC6025" w:rsidRDefault="00994066" w:rsidP="00E67652">
            <w:pPr>
              <w:pStyle w:val="Text"/>
            </w:pP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Change w:id="5395" w:author="Aleksander Hansen" w:date="2013-02-16T22:15: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FEF63BE"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396"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1DD26B95"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397"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C75FAD6" w14:textId="77777777" w:rsidR="00994066" w:rsidRPr="00BC6025" w:rsidRDefault="00994066" w:rsidP="00E67652">
            <w:pPr>
              <w:pStyle w:val="Text"/>
            </w:pP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Change w:id="5398" w:author="Aleksander Hansen" w:date="2013-02-16T22:15: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4524B710" w14:textId="77777777" w:rsidR="00994066" w:rsidRPr="00BC6025" w:rsidRDefault="00994066" w:rsidP="00E67652">
            <w:pPr>
              <w:pStyle w:val="Text"/>
            </w:pPr>
          </w:p>
        </w:tc>
      </w:tr>
      <w:tr w:rsidR="00994066" w:rsidRPr="00BC6025" w14:paraId="6CEAEA46" w14:textId="77777777" w:rsidTr="000F308A">
        <w:trPr>
          <w:trHeight w:hRule="exact" w:val="316"/>
          <w:jc w:val="center"/>
          <w:trPrChange w:id="5399" w:author="Aleksander Hansen" w:date="2013-02-16T22:15:00Z">
            <w:trPr>
              <w:gridAfter w:val="0"/>
              <w:trHeight w:hRule="exact" w:val="316"/>
              <w:jc w:val="center"/>
            </w:trPr>
          </w:trPrChange>
        </w:trPr>
        <w:tc>
          <w:tcPr>
            <w:tcW w:w="687" w:type="dxa"/>
            <w:tcBorders>
              <w:top w:val="nil"/>
              <w:left w:val="nil"/>
              <w:bottom w:val="nil"/>
              <w:right w:val="nil"/>
            </w:tcBorders>
            <w:shd w:val="clear" w:color="auto" w:fill="auto"/>
            <w:tcMar>
              <w:top w:w="14" w:type="dxa"/>
              <w:left w:w="57" w:type="dxa"/>
              <w:bottom w:w="0" w:type="dxa"/>
              <w:right w:w="57" w:type="dxa"/>
            </w:tcMar>
            <w:vAlign w:val="bottom"/>
            <w:hideMark/>
            <w:tcPrChange w:id="5400" w:author="Aleksander Hansen" w:date="2013-02-16T22:15:00Z">
              <w:tcPr>
                <w:tcW w:w="687"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0E16B60" w14:textId="77777777" w:rsidR="00994066" w:rsidRPr="00FC3197" w:rsidRDefault="00994066" w:rsidP="00E67652">
            <w:pPr>
              <w:pStyle w:val="Text"/>
            </w:pPr>
            <w:r w:rsidRPr="00FC3197">
              <w:t>RF</w:t>
            </w:r>
          </w:p>
        </w:tc>
        <w:tc>
          <w:tcPr>
            <w:tcW w:w="772" w:type="dxa"/>
            <w:tcBorders>
              <w:top w:val="nil"/>
              <w:left w:val="nil"/>
              <w:bottom w:val="nil"/>
              <w:right w:val="nil"/>
            </w:tcBorders>
            <w:shd w:val="clear" w:color="auto" w:fill="auto"/>
            <w:tcMar>
              <w:top w:w="14" w:type="dxa"/>
              <w:left w:w="57" w:type="dxa"/>
              <w:bottom w:w="0" w:type="dxa"/>
              <w:right w:w="57" w:type="dxa"/>
            </w:tcMar>
            <w:vAlign w:val="bottom"/>
            <w:hideMark/>
            <w:tcPrChange w:id="5401" w:author="Aleksander Hansen" w:date="2013-02-16T22:15:00Z">
              <w:tcPr>
                <w:tcW w:w="77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02E115E0" w14:textId="77777777" w:rsidR="00994066" w:rsidRPr="00BC6025" w:rsidRDefault="00994066" w:rsidP="00E67652">
            <w:pPr>
              <w:pStyle w:val="Text"/>
              <w:rPr>
                <w:b/>
              </w:rPr>
            </w:pP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Change w:id="5402" w:author="Aleksander Hansen" w:date="2013-02-16T22:15:00Z">
              <w:tcPr>
                <w:tcW w:w="969" w:type="dxa"/>
                <w:gridSpan w:val="3"/>
                <w:tcBorders>
                  <w:top w:val="nil"/>
                  <w:left w:val="nil"/>
                  <w:bottom w:val="nil"/>
                  <w:right w:val="nil"/>
                </w:tcBorders>
                <w:shd w:val="clear" w:color="auto" w:fill="FFFFCC"/>
                <w:tcMar>
                  <w:top w:w="14" w:type="dxa"/>
                  <w:left w:w="57" w:type="dxa"/>
                  <w:bottom w:w="0" w:type="dxa"/>
                  <w:right w:w="57" w:type="dxa"/>
                </w:tcMar>
                <w:vAlign w:val="bottom"/>
                <w:hideMark/>
              </w:tcPr>
            </w:tcPrChange>
          </w:tcPr>
          <w:p w14:paraId="1010D73E" w14:textId="77777777" w:rsidR="00994066" w:rsidRPr="00FC3197" w:rsidRDefault="00994066" w:rsidP="00E67652">
            <w:pPr>
              <w:pStyle w:val="Text"/>
            </w:pPr>
            <w:r w:rsidRPr="00FC3197">
              <w:t>5%</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Change w:id="5403" w:author="Aleksander Hansen" w:date="2013-02-16T22:15: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11E2716" w14:textId="77777777" w:rsidR="00994066" w:rsidRPr="00BC6025" w:rsidRDefault="00994066" w:rsidP="00E67652">
            <w:pPr>
              <w:pStyle w:val="Text"/>
            </w:pP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Change w:id="5404" w:author="Aleksander Hansen" w:date="2013-02-16T22:15: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CCE655D" w14:textId="77777777" w:rsidR="00994066" w:rsidRPr="00BC6025" w:rsidRDefault="00994066" w:rsidP="00E67652">
            <w:pPr>
              <w:pStyle w:val="Text"/>
            </w:pP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Change w:id="5405" w:author="Aleksander Hansen" w:date="2013-02-16T22:15: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051369B2" w14:textId="77777777" w:rsidR="00994066" w:rsidRPr="00BC6025" w:rsidRDefault="00994066" w:rsidP="00E67652">
            <w:pPr>
              <w:pStyle w:val="Text"/>
            </w:pP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Change w:id="5406" w:author="Aleksander Hansen" w:date="2013-02-16T22:15: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54CA7B06"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407"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6DE7935"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408"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4FDCD2E6" w14:textId="77777777" w:rsidR="00994066" w:rsidRPr="00BC6025" w:rsidRDefault="00994066" w:rsidP="00E67652">
            <w:pPr>
              <w:pStyle w:val="Text"/>
            </w:pP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Change w:id="5409" w:author="Aleksander Hansen" w:date="2013-02-16T22:15: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6593A9EE" w14:textId="77777777" w:rsidR="00994066" w:rsidRPr="00BC6025" w:rsidRDefault="00994066" w:rsidP="00E67652">
            <w:pPr>
              <w:pStyle w:val="Text"/>
            </w:pPr>
          </w:p>
        </w:tc>
      </w:tr>
      <w:tr w:rsidR="00994066" w:rsidRPr="00BC6025" w14:paraId="3ED0A014" w14:textId="77777777" w:rsidTr="000F308A">
        <w:trPr>
          <w:trHeight w:hRule="exact" w:val="316"/>
          <w:jc w:val="center"/>
          <w:trPrChange w:id="5410" w:author="Aleksander Hansen" w:date="2013-02-16T22:15:00Z">
            <w:trPr>
              <w:gridAfter w:val="0"/>
              <w:trHeight w:hRule="exact" w:val="316"/>
              <w:jc w:val="center"/>
            </w:trPr>
          </w:trPrChange>
        </w:trPr>
        <w:tc>
          <w:tcPr>
            <w:tcW w:w="687" w:type="dxa"/>
            <w:tcBorders>
              <w:top w:val="nil"/>
              <w:left w:val="nil"/>
              <w:bottom w:val="nil"/>
              <w:right w:val="nil"/>
            </w:tcBorders>
            <w:shd w:val="clear" w:color="auto" w:fill="auto"/>
            <w:tcMar>
              <w:top w:w="14" w:type="dxa"/>
              <w:left w:w="57" w:type="dxa"/>
              <w:bottom w:w="0" w:type="dxa"/>
              <w:right w:w="57" w:type="dxa"/>
            </w:tcMar>
            <w:vAlign w:val="bottom"/>
            <w:hideMark/>
            <w:tcPrChange w:id="5411" w:author="Aleksander Hansen" w:date="2013-02-16T22:15:00Z">
              <w:tcPr>
                <w:tcW w:w="687"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B2A5EF8" w14:textId="77777777" w:rsidR="00994066" w:rsidRPr="00FC3197" w:rsidRDefault="00994066" w:rsidP="00E67652">
            <w:pPr>
              <w:pStyle w:val="Text"/>
            </w:pPr>
            <w:r w:rsidRPr="00FC3197">
              <w:t>Time</w:t>
            </w:r>
          </w:p>
        </w:tc>
        <w:tc>
          <w:tcPr>
            <w:tcW w:w="772" w:type="dxa"/>
            <w:tcBorders>
              <w:top w:val="nil"/>
              <w:left w:val="nil"/>
              <w:bottom w:val="nil"/>
              <w:right w:val="nil"/>
            </w:tcBorders>
            <w:shd w:val="clear" w:color="auto" w:fill="auto"/>
            <w:tcMar>
              <w:top w:w="14" w:type="dxa"/>
              <w:left w:w="57" w:type="dxa"/>
              <w:bottom w:w="0" w:type="dxa"/>
              <w:right w:w="57" w:type="dxa"/>
            </w:tcMar>
            <w:vAlign w:val="bottom"/>
            <w:hideMark/>
            <w:tcPrChange w:id="5412" w:author="Aleksander Hansen" w:date="2013-02-16T22:15:00Z">
              <w:tcPr>
                <w:tcW w:w="77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389F3FB" w14:textId="77777777" w:rsidR="00994066" w:rsidRPr="00BC6025" w:rsidRDefault="00994066" w:rsidP="00E67652">
            <w:pPr>
              <w:pStyle w:val="Text"/>
              <w:rPr>
                <w:b/>
              </w:rPr>
            </w:pP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Change w:id="5413" w:author="Aleksander Hansen" w:date="2013-02-16T22:15:00Z">
              <w:tcPr>
                <w:tcW w:w="969" w:type="dxa"/>
                <w:gridSpan w:val="3"/>
                <w:tcBorders>
                  <w:top w:val="nil"/>
                  <w:left w:val="nil"/>
                  <w:bottom w:val="nil"/>
                  <w:right w:val="nil"/>
                </w:tcBorders>
                <w:shd w:val="clear" w:color="auto" w:fill="FFFFCC"/>
                <w:tcMar>
                  <w:top w:w="14" w:type="dxa"/>
                  <w:left w:w="57" w:type="dxa"/>
                  <w:bottom w:w="0" w:type="dxa"/>
                  <w:right w:w="57" w:type="dxa"/>
                </w:tcMar>
                <w:vAlign w:val="bottom"/>
                <w:hideMark/>
              </w:tcPr>
            </w:tcPrChange>
          </w:tcPr>
          <w:p w14:paraId="0E61E49D" w14:textId="77777777" w:rsidR="00994066" w:rsidRPr="00FC3197" w:rsidRDefault="00994066" w:rsidP="00E67652">
            <w:pPr>
              <w:pStyle w:val="Text"/>
            </w:pPr>
            <w:r w:rsidRPr="00FC3197">
              <w:t xml:space="preserve">20.00 </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Change w:id="5414" w:author="Aleksander Hansen" w:date="2013-02-16T22:15: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C8C1B3F" w14:textId="77777777" w:rsidR="00994066" w:rsidRPr="00BC6025" w:rsidRDefault="00994066" w:rsidP="00E67652">
            <w:pPr>
              <w:pStyle w:val="Text"/>
            </w:pP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Change w:id="5415" w:author="Aleksander Hansen" w:date="2013-02-16T22:15: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05FE3348" w14:textId="77777777" w:rsidR="00994066" w:rsidRPr="00BC6025" w:rsidRDefault="00994066" w:rsidP="00E67652">
            <w:pPr>
              <w:pStyle w:val="Text"/>
            </w:pP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Change w:id="5416" w:author="Aleksander Hansen" w:date="2013-02-16T22:15: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0401FA25" w14:textId="77777777" w:rsidR="00994066" w:rsidRPr="00BC6025" w:rsidRDefault="00994066" w:rsidP="00E67652">
            <w:pPr>
              <w:pStyle w:val="Text"/>
            </w:pP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Change w:id="5417" w:author="Aleksander Hansen" w:date="2013-02-16T22:15: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5AE61EA1"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418"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4931E160"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419"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19A00661" w14:textId="77777777" w:rsidR="00994066" w:rsidRPr="00BC6025" w:rsidRDefault="00994066" w:rsidP="00E67652">
            <w:pPr>
              <w:pStyle w:val="Text"/>
            </w:pP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Change w:id="5420" w:author="Aleksander Hansen" w:date="2013-02-16T22:15: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B217D4C" w14:textId="77777777" w:rsidR="00994066" w:rsidRPr="00BC6025" w:rsidRDefault="00994066" w:rsidP="00E67652">
            <w:pPr>
              <w:pStyle w:val="Text"/>
            </w:pPr>
          </w:p>
        </w:tc>
      </w:tr>
      <w:tr w:rsidR="00994066" w:rsidRPr="00BC6025" w14:paraId="3A1302DA" w14:textId="77777777" w:rsidTr="000F308A">
        <w:trPr>
          <w:trHeight w:hRule="exact" w:val="316"/>
          <w:jc w:val="center"/>
          <w:trPrChange w:id="5421" w:author="Aleksander Hansen" w:date="2013-02-16T22:15:00Z">
            <w:trPr>
              <w:gridAfter w:val="0"/>
              <w:trHeight w:hRule="exact" w:val="316"/>
              <w:jc w:val="center"/>
            </w:trPr>
          </w:trPrChange>
        </w:trPr>
        <w:tc>
          <w:tcPr>
            <w:tcW w:w="1459"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422" w:author="Aleksander Hansen" w:date="2013-02-16T22:15:00Z">
              <w:tcPr>
                <w:tcW w:w="1459"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649A0671" w14:textId="77777777" w:rsidR="00994066" w:rsidRPr="00FC3197" w:rsidRDefault="00994066" w:rsidP="00E67652">
            <w:pPr>
              <w:pStyle w:val="Text"/>
            </w:pPr>
            <w:r w:rsidRPr="00FC3197">
              <w:t>Volatility</w:t>
            </w: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Change w:id="5423" w:author="Aleksander Hansen" w:date="2013-02-16T22:15:00Z">
              <w:tcPr>
                <w:tcW w:w="969" w:type="dxa"/>
                <w:gridSpan w:val="3"/>
                <w:tcBorders>
                  <w:top w:val="nil"/>
                  <w:left w:val="nil"/>
                  <w:bottom w:val="nil"/>
                  <w:right w:val="nil"/>
                </w:tcBorders>
                <w:shd w:val="clear" w:color="auto" w:fill="FFFFCC"/>
                <w:tcMar>
                  <w:top w:w="14" w:type="dxa"/>
                  <w:left w:w="57" w:type="dxa"/>
                  <w:bottom w:w="0" w:type="dxa"/>
                  <w:right w:w="57" w:type="dxa"/>
                </w:tcMar>
                <w:vAlign w:val="bottom"/>
                <w:hideMark/>
              </w:tcPr>
            </w:tcPrChange>
          </w:tcPr>
          <w:p w14:paraId="03F5FB77" w14:textId="77777777" w:rsidR="00994066" w:rsidRPr="00FC3197" w:rsidRDefault="00994066" w:rsidP="00E67652">
            <w:pPr>
              <w:pStyle w:val="Text"/>
            </w:pPr>
            <w:r w:rsidRPr="00FC3197">
              <w:t>20%</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Change w:id="5424" w:author="Aleksander Hansen" w:date="2013-02-16T22:15: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EBCB29D" w14:textId="77777777" w:rsidR="00994066" w:rsidRPr="00BC6025" w:rsidRDefault="00994066" w:rsidP="00E67652">
            <w:pPr>
              <w:pStyle w:val="Text"/>
            </w:pP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Change w:id="5425" w:author="Aleksander Hansen" w:date="2013-02-16T22:15: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81CF538" w14:textId="77777777" w:rsidR="00994066" w:rsidRPr="00BC6025" w:rsidRDefault="00994066" w:rsidP="00E67652">
            <w:pPr>
              <w:pStyle w:val="Text"/>
            </w:pP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Change w:id="5426" w:author="Aleksander Hansen" w:date="2013-02-16T22:15: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09F84A6D" w14:textId="77777777" w:rsidR="00994066" w:rsidRPr="00BC6025" w:rsidRDefault="00994066" w:rsidP="00E67652">
            <w:pPr>
              <w:pStyle w:val="Text"/>
            </w:pP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Change w:id="5427" w:author="Aleksander Hansen" w:date="2013-02-16T22:15: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154BEC6D"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428"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1CB9C740"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429"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1E1D97D3" w14:textId="77777777" w:rsidR="00994066" w:rsidRPr="00BC6025" w:rsidRDefault="00994066" w:rsidP="00E67652">
            <w:pPr>
              <w:pStyle w:val="Text"/>
            </w:pP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Change w:id="5430" w:author="Aleksander Hansen" w:date="2013-02-16T22:15: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0564E9E" w14:textId="77777777" w:rsidR="00994066" w:rsidRPr="00BC6025" w:rsidRDefault="00994066" w:rsidP="00E67652">
            <w:pPr>
              <w:pStyle w:val="Text"/>
            </w:pPr>
          </w:p>
        </w:tc>
      </w:tr>
      <w:tr w:rsidR="00994066" w:rsidRPr="00BC6025" w14:paraId="1025456B" w14:textId="77777777" w:rsidTr="000F308A">
        <w:trPr>
          <w:trHeight w:hRule="exact" w:val="316"/>
          <w:jc w:val="center"/>
          <w:trPrChange w:id="5431" w:author="Aleksander Hansen" w:date="2013-02-16T22:15:00Z">
            <w:trPr>
              <w:gridAfter w:val="0"/>
              <w:trHeight w:hRule="exact" w:val="316"/>
              <w:jc w:val="center"/>
            </w:trPr>
          </w:trPrChange>
        </w:trPr>
        <w:tc>
          <w:tcPr>
            <w:tcW w:w="1459"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432" w:author="Aleksander Hansen" w:date="2013-02-16T22:15:00Z">
              <w:tcPr>
                <w:tcW w:w="1459"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06613DFD" w14:textId="77777777" w:rsidR="00994066" w:rsidRPr="00FC3197" w:rsidRDefault="00994066" w:rsidP="00E67652">
            <w:pPr>
              <w:pStyle w:val="Text"/>
            </w:pPr>
            <w:proofErr w:type="gramStart"/>
            <w:r w:rsidRPr="00FC3197">
              <w:t>weeks</w:t>
            </w:r>
            <w:proofErr w:type="gramEnd"/>
            <w:r w:rsidRPr="00FC3197">
              <w:t>/year</w:t>
            </w: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Change w:id="5433" w:author="Aleksander Hansen" w:date="2013-02-16T22:15:00Z">
              <w:tcPr>
                <w:tcW w:w="969" w:type="dxa"/>
                <w:gridSpan w:val="3"/>
                <w:tcBorders>
                  <w:top w:val="nil"/>
                  <w:left w:val="nil"/>
                  <w:bottom w:val="nil"/>
                  <w:right w:val="nil"/>
                </w:tcBorders>
                <w:shd w:val="clear" w:color="auto" w:fill="FFFFCC"/>
                <w:tcMar>
                  <w:top w:w="14" w:type="dxa"/>
                  <w:left w:w="57" w:type="dxa"/>
                  <w:bottom w:w="0" w:type="dxa"/>
                  <w:right w:w="57" w:type="dxa"/>
                </w:tcMar>
                <w:vAlign w:val="bottom"/>
                <w:hideMark/>
              </w:tcPr>
            </w:tcPrChange>
          </w:tcPr>
          <w:p w14:paraId="5B93CFC0" w14:textId="77777777" w:rsidR="00994066" w:rsidRPr="00FC3197" w:rsidRDefault="00994066" w:rsidP="00E67652">
            <w:pPr>
              <w:pStyle w:val="Text"/>
            </w:pPr>
            <w:r w:rsidRPr="00FC3197">
              <w:t xml:space="preserve">52 </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Change w:id="5434" w:author="Aleksander Hansen" w:date="2013-02-16T22:15: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095E578" w14:textId="77777777" w:rsidR="00994066" w:rsidRPr="00BC6025" w:rsidRDefault="00994066" w:rsidP="00E67652">
            <w:pPr>
              <w:pStyle w:val="Text"/>
            </w:pP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Change w:id="5435" w:author="Aleksander Hansen" w:date="2013-02-16T22:15: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1911BF0" w14:textId="77777777" w:rsidR="00994066" w:rsidRPr="00BC6025" w:rsidRDefault="00994066" w:rsidP="00E67652">
            <w:pPr>
              <w:pStyle w:val="Text"/>
            </w:pP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Change w:id="5436" w:author="Aleksander Hansen" w:date="2013-02-16T22:15: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56E99CE1" w14:textId="77777777" w:rsidR="00994066" w:rsidRPr="00BC6025" w:rsidRDefault="00994066" w:rsidP="00E67652">
            <w:pPr>
              <w:pStyle w:val="Text"/>
            </w:pP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Change w:id="5437" w:author="Aleksander Hansen" w:date="2013-02-16T22:15: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5B3443A5"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438"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F13FDF5"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439"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3D02AB39" w14:textId="77777777" w:rsidR="00994066" w:rsidRPr="00BC6025" w:rsidRDefault="00994066" w:rsidP="00E67652">
            <w:pPr>
              <w:pStyle w:val="Text"/>
            </w:pP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Change w:id="5440" w:author="Aleksander Hansen" w:date="2013-02-16T22:15: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A6F6FEB" w14:textId="77777777" w:rsidR="00994066" w:rsidRPr="00BC6025" w:rsidRDefault="00994066" w:rsidP="00E67652">
            <w:pPr>
              <w:pStyle w:val="Text"/>
            </w:pPr>
          </w:p>
        </w:tc>
      </w:tr>
      <w:tr w:rsidR="00994066" w:rsidRPr="00BC6025" w14:paraId="342278F7" w14:textId="77777777" w:rsidTr="000F308A">
        <w:trPr>
          <w:trHeight w:hRule="exact" w:val="316"/>
          <w:jc w:val="center"/>
          <w:trPrChange w:id="5441" w:author="Aleksander Hansen" w:date="2013-02-16T22:15:00Z">
            <w:trPr>
              <w:gridAfter w:val="0"/>
              <w:trHeight w:hRule="exact" w:val="316"/>
              <w:jc w:val="center"/>
            </w:trPr>
          </w:trPrChange>
        </w:trPr>
        <w:tc>
          <w:tcPr>
            <w:tcW w:w="1459"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442" w:author="Aleksander Hansen" w:date="2013-02-16T22:15:00Z">
              <w:tcPr>
                <w:tcW w:w="1459"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00E4D272" w14:textId="77777777" w:rsidR="00994066" w:rsidRPr="00FC3197" w:rsidRDefault="00994066" w:rsidP="00E67652">
            <w:pPr>
              <w:pStyle w:val="Text"/>
            </w:pPr>
            <w:r w:rsidRPr="00FC3197">
              <w:t xml:space="preserve"># </w:t>
            </w:r>
            <w:proofErr w:type="gramStart"/>
            <w:r w:rsidRPr="00FC3197">
              <w:t>of</w:t>
            </w:r>
            <w:proofErr w:type="gramEnd"/>
            <w:r w:rsidRPr="00FC3197">
              <w:t xml:space="preserve"> options</w:t>
            </w: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Change w:id="5443" w:author="Aleksander Hansen" w:date="2013-02-16T22:15:00Z">
              <w:tcPr>
                <w:tcW w:w="969" w:type="dxa"/>
                <w:gridSpan w:val="3"/>
                <w:tcBorders>
                  <w:top w:val="nil"/>
                  <w:left w:val="nil"/>
                  <w:bottom w:val="nil"/>
                  <w:right w:val="nil"/>
                </w:tcBorders>
                <w:shd w:val="clear" w:color="auto" w:fill="FFFFCC"/>
                <w:tcMar>
                  <w:top w:w="14" w:type="dxa"/>
                  <w:left w:w="57" w:type="dxa"/>
                  <w:bottom w:w="0" w:type="dxa"/>
                  <w:right w:w="57" w:type="dxa"/>
                </w:tcMar>
                <w:vAlign w:val="bottom"/>
                <w:hideMark/>
              </w:tcPr>
            </w:tcPrChange>
          </w:tcPr>
          <w:p w14:paraId="656A1835" w14:textId="77777777" w:rsidR="00994066" w:rsidRPr="00FC3197" w:rsidRDefault="00994066" w:rsidP="00E67652">
            <w:pPr>
              <w:pStyle w:val="Text"/>
            </w:pPr>
            <w:r w:rsidRPr="00FC3197">
              <w:t xml:space="preserve">100,000 </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Change w:id="5444" w:author="Aleksander Hansen" w:date="2013-02-16T22:15: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22F9D52" w14:textId="77777777" w:rsidR="00994066" w:rsidRPr="00BC6025" w:rsidRDefault="00994066" w:rsidP="00E67652">
            <w:pPr>
              <w:pStyle w:val="Text"/>
            </w:pP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Change w:id="5445" w:author="Aleksander Hansen" w:date="2013-02-16T22:15: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67B31F97" w14:textId="77777777" w:rsidR="00994066" w:rsidRPr="00BC6025" w:rsidRDefault="00994066" w:rsidP="00E67652">
            <w:pPr>
              <w:pStyle w:val="Text"/>
            </w:pP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Change w:id="5446" w:author="Aleksander Hansen" w:date="2013-02-16T22:15: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5DCFC4A9" w14:textId="77777777" w:rsidR="00994066" w:rsidRPr="00BC6025" w:rsidRDefault="00994066" w:rsidP="00E67652">
            <w:pPr>
              <w:pStyle w:val="Text"/>
            </w:pP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Change w:id="5447" w:author="Aleksander Hansen" w:date="2013-02-16T22:15: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06B87B50"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448"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6E5F5F76"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449"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5BDE22EF" w14:textId="77777777" w:rsidR="00994066" w:rsidRPr="00BC6025" w:rsidRDefault="00994066" w:rsidP="00E67652">
            <w:pPr>
              <w:pStyle w:val="Text"/>
            </w:pP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Change w:id="5450" w:author="Aleksander Hansen" w:date="2013-02-16T22:15: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3EF0868" w14:textId="77777777" w:rsidR="00994066" w:rsidRPr="00BC6025" w:rsidRDefault="00994066" w:rsidP="00E67652">
            <w:pPr>
              <w:pStyle w:val="Text"/>
            </w:pPr>
          </w:p>
        </w:tc>
      </w:tr>
      <w:tr w:rsidR="00994066" w:rsidRPr="00BC6025" w14:paraId="232BF485" w14:textId="77777777" w:rsidTr="000F308A">
        <w:trPr>
          <w:trHeight w:hRule="exact" w:val="316"/>
          <w:jc w:val="center"/>
          <w:trPrChange w:id="5451" w:author="Aleksander Hansen" w:date="2013-02-16T22:15:00Z">
            <w:trPr>
              <w:gridAfter w:val="0"/>
              <w:trHeight w:hRule="exact" w:val="316"/>
              <w:jc w:val="center"/>
            </w:trPr>
          </w:trPrChange>
        </w:trPr>
        <w:tc>
          <w:tcPr>
            <w:tcW w:w="687" w:type="dxa"/>
            <w:tcBorders>
              <w:top w:val="nil"/>
              <w:left w:val="nil"/>
              <w:right w:val="nil"/>
            </w:tcBorders>
            <w:shd w:val="clear" w:color="auto" w:fill="auto"/>
            <w:tcMar>
              <w:top w:w="14" w:type="dxa"/>
              <w:left w:w="57" w:type="dxa"/>
              <w:bottom w:w="0" w:type="dxa"/>
              <w:right w:w="57" w:type="dxa"/>
            </w:tcMar>
            <w:vAlign w:val="bottom"/>
            <w:hideMark/>
            <w:tcPrChange w:id="5452" w:author="Aleksander Hansen" w:date="2013-02-16T22:15:00Z">
              <w:tcPr>
                <w:tcW w:w="687"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98766E3" w14:textId="77777777" w:rsidR="00994066" w:rsidRPr="00BC6025" w:rsidRDefault="00994066" w:rsidP="00E67652">
            <w:pPr>
              <w:pStyle w:val="Text"/>
            </w:pPr>
          </w:p>
        </w:tc>
        <w:tc>
          <w:tcPr>
            <w:tcW w:w="772" w:type="dxa"/>
            <w:tcBorders>
              <w:top w:val="nil"/>
              <w:left w:val="nil"/>
              <w:right w:val="nil"/>
            </w:tcBorders>
            <w:shd w:val="clear" w:color="auto" w:fill="auto"/>
            <w:tcMar>
              <w:top w:w="14" w:type="dxa"/>
              <w:left w:w="57" w:type="dxa"/>
              <w:bottom w:w="0" w:type="dxa"/>
              <w:right w:w="57" w:type="dxa"/>
            </w:tcMar>
            <w:vAlign w:val="bottom"/>
            <w:hideMark/>
            <w:tcPrChange w:id="5453" w:author="Aleksander Hansen" w:date="2013-02-16T22:15:00Z">
              <w:tcPr>
                <w:tcW w:w="77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4A82CD0F" w14:textId="77777777" w:rsidR="00994066" w:rsidRPr="00BC6025" w:rsidRDefault="00994066" w:rsidP="00E67652">
            <w:pPr>
              <w:pStyle w:val="Text"/>
            </w:pPr>
          </w:p>
        </w:tc>
        <w:tc>
          <w:tcPr>
            <w:tcW w:w="969" w:type="dxa"/>
            <w:tcBorders>
              <w:top w:val="nil"/>
              <w:left w:val="nil"/>
              <w:right w:val="nil"/>
            </w:tcBorders>
            <w:shd w:val="clear" w:color="auto" w:fill="auto"/>
            <w:tcMar>
              <w:top w:w="14" w:type="dxa"/>
              <w:left w:w="57" w:type="dxa"/>
              <w:bottom w:w="0" w:type="dxa"/>
              <w:right w:w="57" w:type="dxa"/>
            </w:tcMar>
            <w:vAlign w:val="bottom"/>
            <w:hideMark/>
            <w:tcPrChange w:id="5454" w:author="Aleksander Hansen" w:date="2013-02-16T22:15:00Z">
              <w:tcPr>
                <w:tcW w:w="969"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170193F1" w14:textId="77777777" w:rsidR="00994066" w:rsidRPr="00BC6025" w:rsidRDefault="00994066" w:rsidP="00E67652">
            <w:pPr>
              <w:pStyle w:val="Text"/>
            </w:pPr>
          </w:p>
        </w:tc>
        <w:tc>
          <w:tcPr>
            <w:tcW w:w="888" w:type="dxa"/>
            <w:tcBorders>
              <w:top w:val="nil"/>
              <w:left w:val="nil"/>
              <w:right w:val="nil"/>
            </w:tcBorders>
            <w:shd w:val="clear" w:color="auto" w:fill="auto"/>
            <w:tcMar>
              <w:top w:w="14" w:type="dxa"/>
              <w:left w:w="57" w:type="dxa"/>
              <w:bottom w:w="0" w:type="dxa"/>
              <w:right w:w="57" w:type="dxa"/>
            </w:tcMar>
            <w:vAlign w:val="bottom"/>
            <w:hideMark/>
            <w:tcPrChange w:id="5455" w:author="Aleksander Hansen" w:date="2013-02-16T22:15: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2952FB6" w14:textId="77777777" w:rsidR="00994066" w:rsidRPr="00BC6025" w:rsidRDefault="00994066" w:rsidP="00E67652">
            <w:pPr>
              <w:pStyle w:val="Text"/>
            </w:pPr>
          </w:p>
        </w:tc>
        <w:tc>
          <w:tcPr>
            <w:tcW w:w="680" w:type="dxa"/>
            <w:tcBorders>
              <w:top w:val="nil"/>
              <w:left w:val="nil"/>
              <w:right w:val="nil"/>
            </w:tcBorders>
            <w:shd w:val="clear" w:color="auto" w:fill="auto"/>
            <w:tcMar>
              <w:top w:w="14" w:type="dxa"/>
              <w:left w:w="57" w:type="dxa"/>
              <w:bottom w:w="0" w:type="dxa"/>
              <w:right w:w="57" w:type="dxa"/>
            </w:tcMar>
            <w:vAlign w:val="bottom"/>
            <w:hideMark/>
            <w:tcPrChange w:id="5456" w:author="Aleksander Hansen" w:date="2013-02-16T22:15: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0542492" w14:textId="77777777" w:rsidR="00994066" w:rsidRPr="00BC6025" w:rsidRDefault="00994066" w:rsidP="00E67652">
            <w:pPr>
              <w:pStyle w:val="Text"/>
            </w:pPr>
          </w:p>
        </w:tc>
        <w:tc>
          <w:tcPr>
            <w:tcW w:w="936" w:type="dxa"/>
            <w:tcBorders>
              <w:top w:val="nil"/>
              <w:left w:val="nil"/>
              <w:right w:val="nil"/>
            </w:tcBorders>
            <w:shd w:val="clear" w:color="auto" w:fill="auto"/>
            <w:tcMar>
              <w:top w:w="14" w:type="dxa"/>
              <w:left w:w="57" w:type="dxa"/>
              <w:bottom w:w="0" w:type="dxa"/>
              <w:right w:w="57" w:type="dxa"/>
            </w:tcMar>
            <w:vAlign w:val="bottom"/>
            <w:hideMark/>
            <w:tcPrChange w:id="5457" w:author="Aleksander Hansen" w:date="2013-02-16T22:15: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570BCB81" w14:textId="77777777" w:rsidR="00994066" w:rsidRPr="00BC6025" w:rsidRDefault="00994066" w:rsidP="00E67652">
            <w:pPr>
              <w:pStyle w:val="Text"/>
            </w:pPr>
          </w:p>
        </w:tc>
        <w:tc>
          <w:tcPr>
            <w:tcW w:w="1177" w:type="dxa"/>
            <w:tcBorders>
              <w:top w:val="nil"/>
              <w:left w:val="nil"/>
              <w:right w:val="nil"/>
            </w:tcBorders>
            <w:shd w:val="clear" w:color="auto" w:fill="auto"/>
            <w:tcMar>
              <w:top w:w="14" w:type="dxa"/>
              <w:left w:w="57" w:type="dxa"/>
              <w:bottom w:w="0" w:type="dxa"/>
              <w:right w:w="57" w:type="dxa"/>
            </w:tcMar>
            <w:vAlign w:val="bottom"/>
            <w:hideMark/>
            <w:tcPrChange w:id="5458" w:author="Aleksander Hansen" w:date="2013-02-16T22:15: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A8B053A" w14:textId="77777777" w:rsidR="00994066" w:rsidRPr="00BC6025" w:rsidRDefault="00994066" w:rsidP="00E67652">
            <w:pPr>
              <w:pStyle w:val="Text"/>
            </w:pPr>
          </w:p>
        </w:tc>
        <w:tc>
          <w:tcPr>
            <w:tcW w:w="1084" w:type="dxa"/>
            <w:tcBorders>
              <w:top w:val="nil"/>
              <w:left w:val="nil"/>
              <w:right w:val="nil"/>
            </w:tcBorders>
            <w:shd w:val="clear" w:color="auto" w:fill="auto"/>
            <w:tcMar>
              <w:top w:w="14" w:type="dxa"/>
              <w:left w:w="57" w:type="dxa"/>
              <w:bottom w:w="0" w:type="dxa"/>
              <w:right w:w="57" w:type="dxa"/>
            </w:tcMar>
            <w:vAlign w:val="bottom"/>
            <w:hideMark/>
            <w:tcPrChange w:id="5459"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42547B74" w14:textId="77777777" w:rsidR="00994066" w:rsidRPr="00BC6025" w:rsidRDefault="00994066" w:rsidP="00E67652">
            <w:pPr>
              <w:pStyle w:val="Text"/>
            </w:pPr>
          </w:p>
        </w:tc>
        <w:tc>
          <w:tcPr>
            <w:tcW w:w="1084" w:type="dxa"/>
            <w:tcBorders>
              <w:top w:val="nil"/>
              <w:left w:val="nil"/>
              <w:right w:val="nil"/>
            </w:tcBorders>
            <w:shd w:val="clear" w:color="auto" w:fill="auto"/>
            <w:tcMar>
              <w:top w:w="14" w:type="dxa"/>
              <w:left w:w="57" w:type="dxa"/>
              <w:bottom w:w="0" w:type="dxa"/>
              <w:right w:w="57" w:type="dxa"/>
            </w:tcMar>
            <w:vAlign w:val="bottom"/>
            <w:hideMark/>
            <w:tcPrChange w:id="5460"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3E10F4DF" w14:textId="77777777" w:rsidR="00994066" w:rsidRPr="00BC6025" w:rsidRDefault="00994066" w:rsidP="00E67652">
            <w:pPr>
              <w:pStyle w:val="Text"/>
            </w:pPr>
          </w:p>
        </w:tc>
        <w:tc>
          <w:tcPr>
            <w:tcW w:w="922" w:type="dxa"/>
            <w:tcBorders>
              <w:top w:val="nil"/>
              <w:left w:val="nil"/>
              <w:right w:val="nil"/>
            </w:tcBorders>
            <w:shd w:val="clear" w:color="auto" w:fill="auto"/>
            <w:tcMar>
              <w:top w:w="14" w:type="dxa"/>
              <w:left w:w="57" w:type="dxa"/>
              <w:bottom w:w="0" w:type="dxa"/>
              <w:right w:w="57" w:type="dxa"/>
            </w:tcMar>
            <w:vAlign w:val="bottom"/>
            <w:hideMark/>
            <w:tcPrChange w:id="5461" w:author="Aleksander Hansen" w:date="2013-02-16T22:15: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B8EDFC9" w14:textId="77777777" w:rsidR="00994066" w:rsidRPr="00BC6025" w:rsidRDefault="00994066" w:rsidP="00E67652">
            <w:pPr>
              <w:pStyle w:val="Text"/>
            </w:pPr>
          </w:p>
        </w:tc>
      </w:tr>
      <w:tr w:rsidR="00994066" w:rsidRPr="00BC6025" w14:paraId="52F02D21" w14:textId="77777777" w:rsidTr="000F308A">
        <w:trPr>
          <w:trHeight w:hRule="exact" w:val="316"/>
          <w:jc w:val="center"/>
          <w:trPrChange w:id="5462" w:author="Aleksander Hansen" w:date="2013-02-16T22:15:00Z">
            <w:trPr>
              <w:gridAfter w:val="0"/>
              <w:trHeight w:hRule="exact" w:val="316"/>
              <w:jc w:val="center"/>
            </w:trPr>
          </w:trPrChange>
        </w:trPr>
        <w:tc>
          <w:tcPr>
            <w:tcW w:w="687" w:type="dxa"/>
            <w:tcBorders>
              <w:top w:val="nil"/>
              <w:left w:val="nil"/>
              <w:bottom w:val="nil"/>
              <w:right w:val="nil"/>
            </w:tcBorders>
            <w:shd w:val="clear" w:color="auto" w:fill="A2B593"/>
            <w:tcMar>
              <w:top w:w="14" w:type="dxa"/>
              <w:left w:w="57" w:type="dxa"/>
              <w:bottom w:w="0" w:type="dxa"/>
              <w:right w:w="57" w:type="dxa"/>
            </w:tcMar>
            <w:vAlign w:val="bottom"/>
            <w:hideMark/>
            <w:tcPrChange w:id="5463" w:author="Aleksander Hansen" w:date="2013-02-16T22:15:00Z">
              <w:tcPr>
                <w:tcW w:w="687"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8504544" w14:textId="77777777" w:rsidR="00994066" w:rsidRPr="00BC6025" w:rsidRDefault="00994066" w:rsidP="00E67652">
            <w:pPr>
              <w:pStyle w:val="Text"/>
              <w:rPr>
                <w:b/>
              </w:rPr>
            </w:pPr>
          </w:p>
        </w:tc>
        <w:tc>
          <w:tcPr>
            <w:tcW w:w="772" w:type="dxa"/>
            <w:tcBorders>
              <w:top w:val="nil"/>
              <w:left w:val="nil"/>
              <w:bottom w:val="nil"/>
              <w:right w:val="nil"/>
            </w:tcBorders>
            <w:shd w:val="clear" w:color="auto" w:fill="A2B593"/>
            <w:tcMar>
              <w:top w:w="14" w:type="dxa"/>
              <w:left w:w="57" w:type="dxa"/>
              <w:bottom w:w="0" w:type="dxa"/>
              <w:right w:w="57" w:type="dxa"/>
            </w:tcMar>
            <w:vAlign w:val="bottom"/>
            <w:hideMark/>
            <w:tcPrChange w:id="5464" w:author="Aleksander Hansen" w:date="2013-02-16T22:15:00Z">
              <w:tcPr>
                <w:tcW w:w="77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6A7E2F52" w14:textId="77777777" w:rsidR="00994066" w:rsidRPr="00FC3197" w:rsidRDefault="00994066" w:rsidP="00E67652">
            <w:pPr>
              <w:pStyle w:val="Text"/>
            </w:pPr>
            <w:r w:rsidRPr="00FC3197">
              <w:t>Stock</w:t>
            </w:r>
          </w:p>
        </w:tc>
        <w:tc>
          <w:tcPr>
            <w:tcW w:w="969" w:type="dxa"/>
            <w:tcBorders>
              <w:top w:val="nil"/>
              <w:left w:val="nil"/>
              <w:bottom w:val="nil"/>
              <w:right w:val="nil"/>
            </w:tcBorders>
            <w:shd w:val="clear" w:color="auto" w:fill="A2B593"/>
            <w:tcMar>
              <w:top w:w="14" w:type="dxa"/>
              <w:left w:w="57" w:type="dxa"/>
              <w:bottom w:w="0" w:type="dxa"/>
              <w:right w:w="57" w:type="dxa"/>
            </w:tcMar>
            <w:vAlign w:val="bottom"/>
            <w:hideMark/>
            <w:tcPrChange w:id="5465" w:author="Aleksander Hansen" w:date="2013-02-16T22:15:00Z">
              <w:tcPr>
                <w:tcW w:w="969"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05EA5308" w14:textId="77777777" w:rsidR="00994066" w:rsidRPr="00FC3197" w:rsidRDefault="00994066" w:rsidP="00E67652">
            <w:pPr>
              <w:pStyle w:val="Text"/>
            </w:pPr>
            <w:r w:rsidRPr="00FC3197">
              <w:t>Weeks</w:t>
            </w:r>
          </w:p>
        </w:tc>
        <w:tc>
          <w:tcPr>
            <w:tcW w:w="888" w:type="dxa"/>
            <w:tcBorders>
              <w:top w:val="nil"/>
              <w:left w:val="nil"/>
              <w:bottom w:val="nil"/>
              <w:right w:val="nil"/>
            </w:tcBorders>
            <w:shd w:val="clear" w:color="auto" w:fill="A2B593"/>
            <w:tcMar>
              <w:top w:w="14" w:type="dxa"/>
              <w:left w:w="57" w:type="dxa"/>
              <w:bottom w:w="0" w:type="dxa"/>
              <w:right w:w="57" w:type="dxa"/>
            </w:tcMar>
            <w:vAlign w:val="bottom"/>
            <w:hideMark/>
            <w:tcPrChange w:id="5466" w:author="Aleksander Hansen" w:date="2013-02-16T22:15: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97FFF26" w14:textId="77777777" w:rsidR="00994066" w:rsidRPr="00BC6025" w:rsidRDefault="00994066" w:rsidP="00E67652">
            <w:pPr>
              <w:pStyle w:val="Text"/>
              <w:rPr>
                <w:b/>
              </w:rPr>
            </w:pPr>
          </w:p>
        </w:tc>
        <w:tc>
          <w:tcPr>
            <w:tcW w:w="680" w:type="dxa"/>
            <w:tcBorders>
              <w:top w:val="nil"/>
              <w:left w:val="nil"/>
              <w:bottom w:val="nil"/>
              <w:right w:val="nil"/>
            </w:tcBorders>
            <w:shd w:val="clear" w:color="auto" w:fill="A2B593"/>
            <w:tcMar>
              <w:top w:w="14" w:type="dxa"/>
              <w:left w:w="57" w:type="dxa"/>
              <w:bottom w:w="0" w:type="dxa"/>
              <w:right w:w="57" w:type="dxa"/>
            </w:tcMar>
            <w:vAlign w:val="bottom"/>
            <w:hideMark/>
            <w:tcPrChange w:id="5467" w:author="Aleksander Hansen" w:date="2013-02-16T22:15: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0E6C12D9" w14:textId="77777777" w:rsidR="00994066" w:rsidRPr="00FC3197" w:rsidRDefault="00994066" w:rsidP="00E67652">
            <w:pPr>
              <w:pStyle w:val="Text"/>
            </w:pPr>
            <w:r w:rsidRPr="00FC3197">
              <w:t>Delta</w:t>
            </w:r>
          </w:p>
        </w:tc>
        <w:tc>
          <w:tcPr>
            <w:tcW w:w="936" w:type="dxa"/>
            <w:tcBorders>
              <w:top w:val="nil"/>
              <w:left w:val="nil"/>
              <w:bottom w:val="nil"/>
              <w:right w:val="nil"/>
            </w:tcBorders>
            <w:shd w:val="clear" w:color="auto" w:fill="A2B593"/>
            <w:tcMar>
              <w:top w:w="14" w:type="dxa"/>
              <w:left w:w="57" w:type="dxa"/>
              <w:bottom w:w="0" w:type="dxa"/>
              <w:right w:w="57" w:type="dxa"/>
            </w:tcMar>
            <w:vAlign w:val="bottom"/>
            <w:hideMark/>
            <w:tcPrChange w:id="5468" w:author="Aleksander Hansen" w:date="2013-02-16T22:15: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631BD197" w14:textId="77777777" w:rsidR="00994066" w:rsidRPr="00FC3197" w:rsidRDefault="00994066" w:rsidP="00E67652">
            <w:pPr>
              <w:pStyle w:val="Text"/>
            </w:pPr>
            <w:r w:rsidRPr="00FC3197">
              <w:t>Position</w:t>
            </w:r>
          </w:p>
        </w:tc>
        <w:tc>
          <w:tcPr>
            <w:tcW w:w="1177" w:type="dxa"/>
            <w:tcBorders>
              <w:top w:val="nil"/>
              <w:left w:val="nil"/>
              <w:bottom w:val="nil"/>
              <w:right w:val="nil"/>
            </w:tcBorders>
            <w:shd w:val="clear" w:color="auto" w:fill="A2B593"/>
            <w:tcMar>
              <w:top w:w="14" w:type="dxa"/>
              <w:left w:w="57" w:type="dxa"/>
              <w:bottom w:w="0" w:type="dxa"/>
              <w:right w:w="57" w:type="dxa"/>
            </w:tcMar>
            <w:vAlign w:val="bottom"/>
            <w:hideMark/>
            <w:tcPrChange w:id="5469" w:author="Aleksander Hansen" w:date="2013-02-16T22:15: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3D4487FD" w14:textId="77777777" w:rsidR="00994066" w:rsidRPr="00FC3197" w:rsidRDefault="00994066" w:rsidP="00E67652">
            <w:pPr>
              <w:pStyle w:val="Text"/>
            </w:pPr>
            <w:r w:rsidRPr="00FC3197">
              <w:t>Shares</w:t>
            </w:r>
          </w:p>
        </w:tc>
        <w:tc>
          <w:tcPr>
            <w:tcW w:w="1084" w:type="dxa"/>
            <w:tcBorders>
              <w:top w:val="nil"/>
              <w:left w:val="nil"/>
              <w:bottom w:val="nil"/>
              <w:right w:val="nil"/>
            </w:tcBorders>
            <w:shd w:val="clear" w:color="auto" w:fill="A2B593"/>
            <w:tcMar>
              <w:top w:w="14" w:type="dxa"/>
              <w:left w:w="57" w:type="dxa"/>
              <w:bottom w:w="0" w:type="dxa"/>
              <w:right w:w="57" w:type="dxa"/>
            </w:tcMar>
            <w:vAlign w:val="bottom"/>
            <w:hideMark/>
            <w:tcPrChange w:id="5470"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0921D19A" w14:textId="77777777" w:rsidR="00994066" w:rsidRPr="00BC6025" w:rsidRDefault="00994066" w:rsidP="00E67652">
            <w:pPr>
              <w:pStyle w:val="Text"/>
              <w:rPr>
                <w:b/>
              </w:rPr>
            </w:pPr>
          </w:p>
        </w:tc>
        <w:tc>
          <w:tcPr>
            <w:tcW w:w="1084" w:type="dxa"/>
            <w:tcBorders>
              <w:top w:val="nil"/>
              <w:left w:val="nil"/>
              <w:bottom w:val="nil"/>
              <w:right w:val="nil"/>
            </w:tcBorders>
            <w:shd w:val="clear" w:color="auto" w:fill="A2B593"/>
            <w:tcMar>
              <w:top w:w="14" w:type="dxa"/>
              <w:left w:w="57" w:type="dxa"/>
              <w:bottom w:w="0" w:type="dxa"/>
              <w:right w:w="57" w:type="dxa"/>
            </w:tcMar>
            <w:vAlign w:val="bottom"/>
            <w:hideMark/>
            <w:tcPrChange w:id="5471"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172A881" w14:textId="77777777" w:rsidR="00994066" w:rsidRPr="00FC3197" w:rsidRDefault="00994066" w:rsidP="00E67652">
            <w:pPr>
              <w:pStyle w:val="Text"/>
            </w:pPr>
            <w:r w:rsidRPr="00FC3197">
              <w:t>Cum’l.</w:t>
            </w:r>
          </w:p>
        </w:tc>
        <w:tc>
          <w:tcPr>
            <w:tcW w:w="922" w:type="dxa"/>
            <w:tcBorders>
              <w:top w:val="nil"/>
              <w:left w:val="nil"/>
              <w:bottom w:val="nil"/>
              <w:right w:val="nil"/>
            </w:tcBorders>
            <w:shd w:val="clear" w:color="auto" w:fill="A2B593"/>
            <w:tcMar>
              <w:top w:w="14" w:type="dxa"/>
              <w:left w:w="57" w:type="dxa"/>
              <w:bottom w:w="0" w:type="dxa"/>
              <w:right w:w="57" w:type="dxa"/>
            </w:tcMar>
            <w:vAlign w:val="bottom"/>
            <w:hideMark/>
            <w:tcPrChange w:id="5472" w:author="Aleksander Hansen" w:date="2013-02-16T22:15: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56B75978" w14:textId="77777777" w:rsidR="00994066" w:rsidRPr="00FC3197" w:rsidRDefault="00994066" w:rsidP="00E67652">
            <w:pPr>
              <w:pStyle w:val="Text"/>
            </w:pPr>
            <w:r w:rsidRPr="00FC3197">
              <w:t>Interest</w:t>
            </w:r>
          </w:p>
        </w:tc>
      </w:tr>
      <w:tr w:rsidR="00994066" w:rsidRPr="00BC6025" w14:paraId="1706B1D1" w14:textId="77777777" w:rsidTr="000F308A">
        <w:trPr>
          <w:trHeight w:hRule="exact" w:val="316"/>
          <w:jc w:val="center"/>
          <w:trPrChange w:id="5473" w:author="Aleksander Hansen" w:date="2013-02-16T22:15:00Z">
            <w:trPr>
              <w:gridAfter w:val="0"/>
              <w:trHeight w:hRule="exact" w:val="316"/>
              <w:jc w:val="center"/>
            </w:trPr>
          </w:trPrChange>
        </w:trPr>
        <w:tc>
          <w:tcPr>
            <w:tcW w:w="687"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474" w:author="Aleksander Hansen" w:date="2013-02-16T22:15:00Z">
              <w:tcPr>
                <w:tcW w:w="687"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63003157" w14:textId="77777777" w:rsidR="00994066" w:rsidRPr="00FC3197" w:rsidRDefault="00994066" w:rsidP="00E67652">
            <w:pPr>
              <w:pStyle w:val="Text"/>
            </w:pPr>
            <w:r w:rsidRPr="00FC3197">
              <w:t>Week</w:t>
            </w:r>
          </w:p>
        </w:tc>
        <w:tc>
          <w:tcPr>
            <w:tcW w:w="772"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475" w:author="Aleksander Hansen" w:date="2013-02-16T22:15:00Z">
              <w:tcPr>
                <w:tcW w:w="772" w:type="dxa"/>
                <w:gridSpan w:val="2"/>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1971B518" w14:textId="77777777" w:rsidR="00994066" w:rsidRPr="00FC3197" w:rsidRDefault="00994066" w:rsidP="00E67652">
            <w:pPr>
              <w:pStyle w:val="Text"/>
            </w:pPr>
            <w:r w:rsidRPr="00FC3197">
              <w:t>Price</w:t>
            </w:r>
          </w:p>
        </w:tc>
        <w:tc>
          <w:tcPr>
            <w:tcW w:w="969"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476" w:author="Aleksander Hansen" w:date="2013-02-16T22:15:00Z">
              <w:tcPr>
                <w:tcW w:w="969" w:type="dxa"/>
                <w:gridSpan w:val="3"/>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3A3D0F12" w14:textId="77777777" w:rsidR="00994066" w:rsidRPr="00FC3197" w:rsidRDefault="00994066" w:rsidP="00E67652">
            <w:pPr>
              <w:pStyle w:val="Text"/>
            </w:pPr>
            <w:r w:rsidRPr="00FC3197">
              <w:t>Left</w:t>
            </w:r>
          </w:p>
        </w:tc>
        <w:tc>
          <w:tcPr>
            <w:tcW w:w="888"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477" w:author="Aleksander Hansen" w:date="2013-02-16T22:15:00Z">
              <w:tcPr>
                <w:tcW w:w="888"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5377E59A" w14:textId="77777777" w:rsidR="00994066" w:rsidRPr="00FC3197" w:rsidRDefault="00994066" w:rsidP="00E67652">
            <w:pPr>
              <w:pStyle w:val="Text"/>
            </w:pPr>
            <w:proofErr w:type="gramStart"/>
            <w:r w:rsidRPr="00FC3197">
              <w:t>d1</w:t>
            </w:r>
            <w:proofErr w:type="gramEnd"/>
          </w:p>
        </w:tc>
        <w:tc>
          <w:tcPr>
            <w:tcW w:w="680"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478" w:author="Aleksander Hansen" w:date="2013-02-16T22:15:00Z">
              <w:tcPr>
                <w:tcW w:w="680" w:type="dxa"/>
                <w:gridSpan w:val="2"/>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39B02A66" w14:textId="77777777" w:rsidR="00994066" w:rsidRPr="00FC3197" w:rsidRDefault="00994066" w:rsidP="00E67652">
            <w:pPr>
              <w:pStyle w:val="Text"/>
            </w:pPr>
            <w:proofErr w:type="gramStart"/>
            <w:r w:rsidRPr="00FC3197">
              <w:t>N(</w:t>
            </w:r>
            <w:proofErr w:type="gramEnd"/>
            <w:r w:rsidRPr="00FC3197">
              <w:t>d1)</w:t>
            </w:r>
          </w:p>
        </w:tc>
        <w:tc>
          <w:tcPr>
            <w:tcW w:w="936"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479" w:author="Aleksander Hansen" w:date="2013-02-16T22:15:00Z">
              <w:tcPr>
                <w:tcW w:w="936" w:type="dxa"/>
                <w:gridSpan w:val="3"/>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365762A6" w14:textId="77777777" w:rsidR="00994066" w:rsidRPr="00FC3197" w:rsidRDefault="00994066" w:rsidP="00E67652">
            <w:pPr>
              <w:pStyle w:val="Text"/>
            </w:pPr>
            <w:r w:rsidRPr="00FC3197">
              <w:t>Delta</w:t>
            </w:r>
          </w:p>
        </w:tc>
        <w:tc>
          <w:tcPr>
            <w:tcW w:w="1177"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480" w:author="Aleksander Hansen" w:date="2013-02-16T22:15:00Z">
              <w:tcPr>
                <w:tcW w:w="1177" w:type="dxa"/>
                <w:gridSpan w:val="2"/>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51703ABE" w14:textId="77777777" w:rsidR="00994066" w:rsidRPr="00FC3197" w:rsidRDefault="00994066" w:rsidP="00E67652">
            <w:pPr>
              <w:pStyle w:val="Text"/>
            </w:pPr>
            <w:proofErr w:type="spellStart"/>
            <w:r w:rsidRPr="00FC3197">
              <w:t>Purch</w:t>
            </w:r>
            <w:proofErr w:type="spellEnd"/>
            <w:r w:rsidRPr="00FC3197">
              <w:t>.</w:t>
            </w:r>
          </w:p>
        </w:tc>
        <w:tc>
          <w:tcPr>
            <w:tcW w:w="1084"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481" w:author="Aleksander Hansen" w:date="2013-02-16T22:15:00Z">
              <w:tcPr>
                <w:tcW w:w="1084" w:type="dxa"/>
                <w:gridSpan w:val="2"/>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598A6CF4" w14:textId="77777777" w:rsidR="00994066" w:rsidRPr="00FC3197" w:rsidRDefault="00994066" w:rsidP="00E67652">
            <w:pPr>
              <w:pStyle w:val="Text"/>
            </w:pPr>
            <w:r w:rsidRPr="00FC3197">
              <w:t>Cost</w:t>
            </w:r>
          </w:p>
        </w:tc>
        <w:tc>
          <w:tcPr>
            <w:tcW w:w="1084"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482" w:author="Aleksander Hansen" w:date="2013-02-16T22:15:00Z">
              <w:tcPr>
                <w:tcW w:w="1084" w:type="dxa"/>
                <w:gridSpan w:val="2"/>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2E82B5FE" w14:textId="77777777" w:rsidR="00994066" w:rsidRPr="00FC3197" w:rsidRDefault="00994066" w:rsidP="00E67652">
            <w:pPr>
              <w:pStyle w:val="Text"/>
            </w:pPr>
            <w:r w:rsidRPr="00FC3197">
              <w:t>Cost</w:t>
            </w:r>
          </w:p>
        </w:tc>
        <w:tc>
          <w:tcPr>
            <w:tcW w:w="922"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483" w:author="Aleksander Hansen" w:date="2013-02-16T22:15:00Z">
              <w:tcPr>
                <w:tcW w:w="922" w:type="dxa"/>
                <w:gridSpan w:val="2"/>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678C9395" w14:textId="77777777" w:rsidR="00994066" w:rsidRPr="00FC3197" w:rsidRDefault="00994066" w:rsidP="00E67652">
            <w:pPr>
              <w:pStyle w:val="Text"/>
            </w:pPr>
            <w:r w:rsidRPr="00FC3197">
              <w:t>Cost</w:t>
            </w:r>
          </w:p>
        </w:tc>
      </w:tr>
      <w:tr w:rsidR="00994066" w:rsidRPr="00BC6025" w14:paraId="74D7AE36" w14:textId="77777777" w:rsidTr="006B12F7">
        <w:trPr>
          <w:trHeight w:hRule="exact" w:val="317"/>
          <w:jc w:val="center"/>
        </w:trPr>
        <w:tc>
          <w:tcPr>
            <w:tcW w:w="687"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76E06DF9" w14:textId="77777777" w:rsidR="00994066" w:rsidRPr="00FC3197" w:rsidRDefault="00994066" w:rsidP="00E67652">
            <w:pPr>
              <w:pStyle w:val="Text"/>
            </w:pPr>
            <w:r w:rsidRPr="00FC3197">
              <w:t>0</w:t>
            </w:r>
          </w:p>
        </w:tc>
        <w:tc>
          <w:tcPr>
            <w:tcW w:w="772"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1AE7DB80" w14:textId="77777777" w:rsidR="00994066" w:rsidRPr="00FC3197" w:rsidRDefault="00994066" w:rsidP="00E67652">
            <w:pPr>
              <w:pStyle w:val="Text"/>
            </w:pPr>
            <w:r w:rsidRPr="00FC3197">
              <w:t xml:space="preserve">$49.00 </w:t>
            </w:r>
          </w:p>
        </w:tc>
        <w:tc>
          <w:tcPr>
            <w:tcW w:w="969"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4BDC8282" w14:textId="77777777" w:rsidR="00994066" w:rsidRPr="00FC3197" w:rsidRDefault="00994066" w:rsidP="00E67652">
            <w:pPr>
              <w:pStyle w:val="Text"/>
            </w:pPr>
            <w:r w:rsidRPr="00FC3197">
              <w:t>20</w:t>
            </w:r>
          </w:p>
        </w:tc>
        <w:tc>
          <w:tcPr>
            <w:tcW w:w="888"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65879A3A" w14:textId="77777777" w:rsidR="00994066" w:rsidRPr="00FC3197" w:rsidRDefault="00994066" w:rsidP="00E67652">
            <w:pPr>
              <w:pStyle w:val="Text"/>
            </w:pPr>
            <w:r w:rsidRPr="00FC3197">
              <w:t>0.05418</w:t>
            </w:r>
          </w:p>
        </w:tc>
        <w:tc>
          <w:tcPr>
            <w:tcW w:w="680"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1E349D95" w14:textId="77777777" w:rsidR="00994066" w:rsidRPr="00FC3197" w:rsidRDefault="00994066" w:rsidP="00E67652">
            <w:pPr>
              <w:pStyle w:val="Text"/>
            </w:pPr>
            <w:r w:rsidRPr="00FC3197">
              <w:t>0.522</w:t>
            </w:r>
          </w:p>
        </w:tc>
        <w:tc>
          <w:tcPr>
            <w:tcW w:w="936"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638E0FEE" w14:textId="77777777" w:rsidR="00994066" w:rsidRPr="00FC3197" w:rsidRDefault="00994066" w:rsidP="00E67652">
            <w:pPr>
              <w:pStyle w:val="Text"/>
            </w:pPr>
            <w:r w:rsidRPr="00FC3197">
              <w:t>(52,160)</w:t>
            </w:r>
          </w:p>
        </w:tc>
        <w:tc>
          <w:tcPr>
            <w:tcW w:w="1177"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5C05FD25" w14:textId="77777777" w:rsidR="00994066" w:rsidRPr="00FC3197" w:rsidRDefault="00994066" w:rsidP="00E67652">
            <w:pPr>
              <w:pStyle w:val="Text"/>
            </w:pPr>
            <w:r w:rsidRPr="00FC3197">
              <w:t xml:space="preserve">52,160 </w:t>
            </w:r>
          </w:p>
        </w:tc>
        <w:tc>
          <w:tcPr>
            <w:tcW w:w="1084"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6CCD4C8E" w14:textId="77777777" w:rsidR="00994066" w:rsidRPr="00FC3197" w:rsidRDefault="00994066" w:rsidP="00E67652">
            <w:pPr>
              <w:pStyle w:val="Text"/>
            </w:pPr>
            <w:r w:rsidRPr="00FC3197">
              <w:t xml:space="preserve">2,555,863 </w:t>
            </w:r>
          </w:p>
        </w:tc>
        <w:tc>
          <w:tcPr>
            <w:tcW w:w="1084"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1AFED4CE" w14:textId="77777777" w:rsidR="00994066" w:rsidRPr="00FC3197" w:rsidRDefault="00994066" w:rsidP="00E67652">
            <w:pPr>
              <w:pStyle w:val="Text"/>
            </w:pPr>
            <w:r w:rsidRPr="00FC3197">
              <w:t xml:space="preserve">2,555,863 </w:t>
            </w:r>
          </w:p>
        </w:tc>
        <w:tc>
          <w:tcPr>
            <w:tcW w:w="922"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3D36A7FF" w14:textId="77777777" w:rsidR="00994066" w:rsidRPr="00FC3197" w:rsidRDefault="00994066" w:rsidP="00E67652">
            <w:pPr>
              <w:pStyle w:val="Text"/>
            </w:pPr>
            <w:r w:rsidRPr="00FC3197">
              <w:t xml:space="preserve">2,458 </w:t>
            </w:r>
          </w:p>
        </w:tc>
      </w:tr>
      <w:tr w:rsidR="00994066" w:rsidRPr="00BC6025" w14:paraId="4F59AD4D" w14:textId="77777777" w:rsidTr="006B12F7">
        <w:trPr>
          <w:trHeight w:hRule="exact" w:val="307"/>
          <w:jc w:val="center"/>
        </w:trPr>
        <w:tc>
          <w:tcPr>
            <w:tcW w:w="687" w:type="dxa"/>
            <w:tcBorders>
              <w:top w:val="nil"/>
              <w:left w:val="nil"/>
              <w:bottom w:val="nil"/>
              <w:right w:val="nil"/>
            </w:tcBorders>
            <w:shd w:val="clear" w:color="auto" w:fill="auto"/>
            <w:tcMar>
              <w:top w:w="14" w:type="dxa"/>
              <w:left w:w="57" w:type="dxa"/>
              <w:bottom w:w="0" w:type="dxa"/>
              <w:right w:w="57" w:type="dxa"/>
            </w:tcMar>
            <w:vAlign w:val="bottom"/>
            <w:hideMark/>
          </w:tcPr>
          <w:p w14:paraId="11433FE3" w14:textId="77777777" w:rsidR="00994066" w:rsidRPr="00FC3197" w:rsidRDefault="00994066" w:rsidP="00E67652">
            <w:pPr>
              <w:pStyle w:val="Text"/>
            </w:pPr>
            <w:r w:rsidRPr="00FC3197">
              <w:t>1</w:t>
            </w:r>
          </w:p>
        </w:tc>
        <w:tc>
          <w:tcPr>
            <w:tcW w:w="772" w:type="dxa"/>
            <w:tcBorders>
              <w:top w:val="nil"/>
              <w:left w:val="nil"/>
              <w:bottom w:val="nil"/>
              <w:right w:val="nil"/>
            </w:tcBorders>
            <w:shd w:val="clear" w:color="auto" w:fill="auto"/>
            <w:tcMar>
              <w:top w:w="14" w:type="dxa"/>
              <w:left w:w="57" w:type="dxa"/>
              <w:bottom w:w="0" w:type="dxa"/>
              <w:right w:w="57" w:type="dxa"/>
            </w:tcMar>
            <w:vAlign w:val="bottom"/>
            <w:hideMark/>
          </w:tcPr>
          <w:p w14:paraId="5BF69B17" w14:textId="77777777" w:rsidR="00994066" w:rsidRPr="00FC3197" w:rsidRDefault="00994066" w:rsidP="00E67652">
            <w:pPr>
              <w:pStyle w:val="Text"/>
            </w:pPr>
            <w:r w:rsidRPr="00FC3197">
              <w:t xml:space="preserve">$49.75 </w:t>
            </w: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
          <w:p w14:paraId="1EA8A0F7" w14:textId="77777777" w:rsidR="00994066" w:rsidRPr="00FC3197" w:rsidRDefault="00994066" w:rsidP="00E67652">
            <w:pPr>
              <w:pStyle w:val="Text"/>
            </w:pPr>
            <w:r w:rsidRPr="00FC3197">
              <w:t>19</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
          <w:p w14:paraId="4633F4E1" w14:textId="77777777" w:rsidR="00994066" w:rsidRPr="00FC3197" w:rsidRDefault="00994066" w:rsidP="00E67652">
            <w:pPr>
              <w:pStyle w:val="Text"/>
            </w:pPr>
            <w:r w:rsidRPr="00FC3197">
              <w:t>0.17010</w:t>
            </w: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
          <w:p w14:paraId="52462AB6" w14:textId="77777777" w:rsidR="00994066" w:rsidRPr="00FC3197" w:rsidRDefault="00994066" w:rsidP="00E67652">
            <w:pPr>
              <w:pStyle w:val="Text"/>
            </w:pPr>
            <w:r w:rsidRPr="00FC3197">
              <w:t>0.568</w:t>
            </w: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
          <w:p w14:paraId="68E17330" w14:textId="77777777" w:rsidR="00994066" w:rsidRPr="00FC3197" w:rsidRDefault="00994066" w:rsidP="00E67652">
            <w:pPr>
              <w:pStyle w:val="Text"/>
            </w:pPr>
            <w:r w:rsidRPr="00FC3197">
              <w:t>(56,754)</w:t>
            </w: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
          <w:p w14:paraId="2C0CE7EF" w14:textId="77777777" w:rsidR="00994066" w:rsidRPr="00FC3197" w:rsidRDefault="00994066" w:rsidP="00E67652">
            <w:pPr>
              <w:pStyle w:val="Text"/>
            </w:pPr>
            <w:r w:rsidRPr="00FC3197">
              <w:t xml:space="preserve">4,593 </w:t>
            </w: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
          <w:p w14:paraId="062A7A18" w14:textId="77777777" w:rsidR="00994066" w:rsidRPr="00FC3197" w:rsidRDefault="00994066" w:rsidP="00E67652">
            <w:pPr>
              <w:pStyle w:val="Text"/>
            </w:pPr>
            <w:r w:rsidRPr="00FC3197">
              <w:t xml:space="preserve">228,504 </w:t>
            </w: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
          <w:p w14:paraId="269A9C06" w14:textId="77777777" w:rsidR="00994066" w:rsidRPr="00FC3197" w:rsidRDefault="00994066" w:rsidP="00E67652">
            <w:pPr>
              <w:pStyle w:val="Text"/>
            </w:pPr>
            <w:r w:rsidRPr="00FC3197">
              <w:t xml:space="preserve">2,786,825 </w:t>
            </w: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
          <w:p w14:paraId="14605997" w14:textId="77777777" w:rsidR="00994066" w:rsidRPr="00FC3197" w:rsidRDefault="00994066" w:rsidP="00E67652">
            <w:pPr>
              <w:pStyle w:val="Text"/>
            </w:pPr>
            <w:r w:rsidRPr="00FC3197">
              <w:t xml:space="preserve">2,680 </w:t>
            </w:r>
          </w:p>
        </w:tc>
      </w:tr>
      <w:tr w:rsidR="00994066" w:rsidRPr="00BC6025" w14:paraId="5CB1B1A7" w14:textId="77777777" w:rsidTr="006B12F7">
        <w:trPr>
          <w:trHeight w:hRule="exact" w:val="316"/>
          <w:jc w:val="center"/>
        </w:trPr>
        <w:tc>
          <w:tcPr>
            <w:tcW w:w="687" w:type="dxa"/>
            <w:tcBorders>
              <w:top w:val="nil"/>
              <w:left w:val="nil"/>
              <w:bottom w:val="nil"/>
              <w:right w:val="nil"/>
            </w:tcBorders>
            <w:shd w:val="clear" w:color="auto" w:fill="auto"/>
            <w:tcMar>
              <w:top w:w="14" w:type="dxa"/>
              <w:left w:w="57" w:type="dxa"/>
              <w:bottom w:w="0" w:type="dxa"/>
              <w:right w:w="57" w:type="dxa"/>
            </w:tcMar>
            <w:vAlign w:val="bottom"/>
            <w:hideMark/>
          </w:tcPr>
          <w:p w14:paraId="3E5A4CB2" w14:textId="77777777" w:rsidR="00994066" w:rsidRPr="00FC3197" w:rsidRDefault="00994066" w:rsidP="00E67652">
            <w:pPr>
              <w:pStyle w:val="Text"/>
            </w:pPr>
            <w:r w:rsidRPr="00FC3197">
              <w:t>2</w:t>
            </w:r>
          </w:p>
        </w:tc>
        <w:tc>
          <w:tcPr>
            <w:tcW w:w="772" w:type="dxa"/>
            <w:tcBorders>
              <w:top w:val="nil"/>
              <w:left w:val="nil"/>
              <w:bottom w:val="nil"/>
              <w:right w:val="nil"/>
            </w:tcBorders>
            <w:shd w:val="clear" w:color="auto" w:fill="auto"/>
            <w:tcMar>
              <w:top w:w="14" w:type="dxa"/>
              <w:left w:w="57" w:type="dxa"/>
              <w:bottom w:w="0" w:type="dxa"/>
              <w:right w:w="57" w:type="dxa"/>
            </w:tcMar>
            <w:vAlign w:val="bottom"/>
            <w:hideMark/>
          </w:tcPr>
          <w:p w14:paraId="293D2DD2" w14:textId="77777777" w:rsidR="00994066" w:rsidRPr="00FC3197" w:rsidRDefault="00994066" w:rsidP="00E67652">
            <w:pPr>
              <w:pStyle w:val="Text"/>
            </w:pPr>
            <w:r w:rsidRPr="00FC3197">
              <w:t xml:space="preserve">$52.00 </w:t>
            </w: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
          <w:p w14:paraId="2B138D02" w14:textId="77777777" w:rsidR="00994066" w:rsidRPr="00FC3197" w:rsidRDefault="00994066" w:rsidP="00E67652">
            <w:pPr>
              <w:pStyle w:val="Text"/>
            </w:pPr>
            <w:r w:rsidRPr="00FC3197">
              <w:t>18</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
          <w:p w14:paraId="281556A7" w14:textId="77777777" w:rsidR="00994066" w:rsidRPr="00FC3197" w:rsidRDefault="00994066" w:rsidP="00E67652">
            <w:pPr>
              <w:pStyle w:val="Text"/>
            </w:pPr>
            <w:r w:rsidRPr="00FC3197">
              <w:t>0.53923</w:t>
            </w: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
          <w:p w14:paraId="55A9FEBD" w14:textId="77777777" w:rsidR="00994066" w:rsidRPr="00FC3197" w:rsidRDefault="00994066" w:rsidP="00E67652">
            <w:pPr>
              <w:pStyle w:val="Text"/>
            </w:pPr>
            <w:r w:rsidRPr="00FC3197">
              <w:t>0.705</w:t>
            </w: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
          <w:p w14:paraId="759E69BB" w14:textId="77777777" w:rsidR="00994066" w:rsidRPr="00FC3197" w:rsidRDefault="00994066" w:rsidP="00E67652">
            <w:pPr>
              <w:pStyle w:val="Text"/>
            </w:pPr>
            <w:r w:rsidRPr="00FC3197">
              <w:t>(70,514)</w:t>
            </w: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
          <w:p w14:paraId="594B194D" w14:textId="77777777" w:rsidR="00994066" w:rsidRPr="00FC3197" w:rsidRDefault="00994066" w:rsidP="00E67652">
            <w:pPr>
              <w:pStyle w:val="Text"/>
            </w:pPr>
            <w:r w:rsidRPr="00FC3197">
              <w:t xml:space="preserve">13,760 </w:t>
            </w: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
          <w:p w14:paraId="31168E3E" w14:textId="77777777" w:rsidR="00994066" w:rsidRPr="00FC3197" w:rsidRDefault="00994066" w:rsidP="00E67652">
            <w:pPr>
              <w:pStyle w:val="Text"/>
            </w:pPr>
            <w:r w:rsidRPr="00FC3197">
              <w:t xml:space="preserve">715,531 </w:t>
            </w: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
          <w:p w14:paraId="495BB03F" w14:textId="77777777" w:rsidR="00994066" w:rsidRPr="00FC3197" w:rsidRDefault="00994066" w:rsidP="00E67652">
            <w:pPr>
              <w:pStyle w:val="Text"/>
            </w:pPr>
            <w:r w:rsidRPr="00FC3197">
              <w:t xml:space="preserve">3,505,035 </w:t>
            </w: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
          <w:p w14:paraId="5D8544EA" w14:textId="77777777" w:rsidR="00994066" w:rsidRPr="00FC3197" w:rsidRDefault="00994066" w:rsidP="00E67652">
            <w:pPr>
              <w:pStyle w:val="Text"/>
            </w:pPr>
            <w:r w:rsidRPr="00FC3197">
              <w:t xml:space="preserve">3,370 </w:t>
            </w:r>
          </w:p>
        </w:tc>
      </w:tr>
      <w:tr w:rsidR="00994066" w:rsidRPr="00BC6025" w14:paraId="7025AE37" w14:textId="77777777" w:rsidTr="006B12F7">
        <w:trPr>
          <w:trHeight w:hRule="exact" w:val="316"/>
          <w:jc w:val="center"/>
        </w:trPr>
        <w:tc>
          <w:tcPr>
            <w:tcW w:w="687" w:type="dxa"/>
            <w:tcBorders>
              <w:top w:val="nil"/>
              <w:left w:val="nil"/>
              <w:bottom w:val="nil"/>
              <w:right w:val="nil"/>
            </w:tcBorders>
            <w:shd w:val="clear" w:color="auto" w:fill="auto"/>
            <w:tcMar>
              <w:top w:w="14" w:type="dxa"/>
              <w:left w:w="57" w:type="dxa"/>
              <w:bottom w:w="0" w:type="dxa"/>
              <w:right w:w="57" w:type="dxa"/>
            </w:tcMar>
            <w:vAlign w:val="bottom"/>
            <w:hideMark/>
          </w:tcPr>
          <w:p w14:paraId="27F93C0B" w14:textId="77777777" w:rsidR="00994066" w:rsidRPr="00FC3197" w:rsidRDefault="00994066" w:rsidP="00E67652">
            <w:pPr>
              <w:pStyle w:val="Text"/>
            </w:pPr>
            <w:r w:rsidRPr="00FC3197">
              <w:t>3</w:t>
            </w:r>
          </w:p>
        </w:tc>
        <w:tc>
          <w:tcPr>
            <w:tcW w:w="772" w:type="dxa"/>
            <w:tcBorders>
              <w:top w:val="nil"/>
              <w:left w:val="nil"/>
              <w:bottom w:val="nil"/>
              <w:right w:val="nil"/>
            </w:tcBorders>
            <w:shd w:val="clear" w:color="auto" w:fill="auto"/>
            <w:tcMar>
              <w:top w:w="14" w:type="dxa"/>
              <w:left w:w="57" w:type="dxa"/>
              <w:bottom w:w="0" w:type="dxa"/>
              <w:right w:w="57" w:type="dxa"/>
            </w:tcMar>
            <w:vAlign w:val="bottom"/>
            <w:hideMark/>
          </w:tcPr>
          <w:p w14:paraId="1F814CD0" w14:textId="77777777" w:rsidR="00994066" w:rsidRPr="00FC3197" w:rsidRDefault="00994066" w:rsidP="00E67652">
            <w:pPr>
              <w:pStyle w:val="Text"/>
            </w:pPr>
            <w:r w:rsidRPr="00FC3197">
              <w:t xml:space="preserve">$50.00 </w:t>
            </w: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
          <w:p w14:paraId="3E6C80BC" w14:textId="77777777" w:rsidR="00994066" w:rsidRPr="00FC3197" w:rsidRDefault="00994066" w:rsidP="00E67652">
            <w:pPr>
              <w:pStyle w:val="Text"/>
            </w:pPr>
            <w:r w:rsidRPr="00FC3197">
              <w:t>17</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
          <w:p w14:paraId="63937679" w14:textId="77777777" w:rsidR="00994066" w:rsidRPr="00FC3197" w:rsidRDefault="00994066" w:rsidP="00E67652">
            <w:pPr>
              <w:pStyle w:val="Text"/>
            </w:pPr>
            <w:r w:rsidRPr="00FC3197">
              <w:t>0.20012</w:t>
            </w: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
          <w:p w14:paraId="2B34F96B" w14:textId="77777777" w:rsidR="00994066" w:rsidRPr="00FC3197" w:rsidRDefault="00994066" w:rsidP="00E67652">
            <w:pPr>
              <w:pStyle w:val="Text"/>
            </w:pPr>
            <w:r w:rsidRPr="00FC3197">
              <w:t>0.579</w:t>
            </w: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
          <w:p w14:paraId="2A514235" w14:textId="77777777" w:rsidR="00994066" w:rsidRPr="00FC3197" w:rsidRDefault="00994066" w:rsidP="00E67652">
            <w:pPr>
              <w:pStyle w:val="Text"/>
            </w:pPr>
            <w:r w:rsidRPr="00FC3197">
              <w:t>(57,931)</w:t>
            </w: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
          <w:p w14:paraId="0A65B7E9" w14:textId="77777777" w:rsidR="00994066" w:rsidRPr="00FC3197" w:rsidRDefault="00994066" w:rsidP="00E67652">
            <w:pPr>
              <w:pStyle w:val="Text"/>
            </w:pPr>
            <w:r w:rsidRPr="00FC3197">
              <w:t>(12,583)</w:t>
            </w: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
          <w:p w14:paraId="7B4D1226" w14:textId="77777777" w:rsidR="00994066" w:rsidRPr="00FC3197" w:rsidRDefault="00994066" w:rsidP="00E67652">
            <w:pPr>
              <w:pStyle w:val="Text"/>
            </w:pPr>
            <w:r w:rsidRPr="00FC3197">
              <w:t>(629,153)</w:t>
            </w: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
          <w:p w14:paraId="56BE37F6" w14:textId="77777777" w:rsidR="00994066" w:rsidRPr="00FC3197" w:rsidRDefault="00994066" w:rsidP="00E67652">
            <w:pPr>
              <w:pStyle w:val="Text"/>
            </w:pPr>
            <w:r w:rsidRPr="00FC3197">
              <w:t xml:space="preserve">2,879,253 </w:t>
            </w: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
          <w:p w14:paraId="5A75B175" w14:textId="77777777" w:rsidR="00994066" w:rsidRPr="00FC3197" w:rsidRDefault="00994066" w:rsidP="00E67652">
            <w:pPr>
              <w:pStyle w:val="Text"/>
            </w:pPr>
            <w:r w:rsidRPr="00FC3197">
              <w:t xml:space="preserve">2,769 </w:t>
            </w:r>
          </w:p>
        </w:tc>
      </w:tr>
      <w:tr w:rsidR="00994066" w:rsidRPr="00BC6025" w14:paraId="6C686195" w14:textId="77777777" w:rsidTr="00F86423">
        <w:trPr>
          <w:trHeight w:hRule="exact" w:val="316"/>
          <w:jc w:val="center"/>
          <w:trPrChange w:id="5484" w:author="Aleksander Hansen" w:date="2013-02-16T22:16:00Z">
            <w:trPr>
              <w:gridAfter w:val="0"/>
              <w:trHeight w:hRule="exact" w:val="316"/>
              <w:jc w:val="center"/>
            </w:trPr>
          </w:trPrChange>
        </w:trPr>
        <w:tc>
          <w:tcPr>
            <w:tcW w:w="687" w:type="dxa"/>
            <w:tcBorders>
              <w:top w:val="nil"/>
              <w:left w:val="nil"/>
              <w:right w:val="nil"/>
            </w:tcBorders>
            <w:shd w:val="clear" w:color="auto" w:fill="auto"/>
            <w:tcMar>
              <w:top w:w="14" w:type="dxa"/>
              <w:left w:w="57" w:type="dxa"/>
              <w:bottom w:w="0" w:type="dxa"/>
              <w:right w:w="57" w:type="dxa"/>
            </w:tcMar>
            <w:vAlign w:val="bottom"/>
            <w:hideMark/>
            <w:tcPrChange w:id="5485" w:author="Aleksander Hansen" w:date="2013-02-16T22:16:00Z">
              <w:tcPr>
                <w:tcW w:w="687"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0997694" w14:textId="77777777" w:rsidR="00994066" w:rsidRPr="00FC3197" w:rsidRDefault="00994066" w:rsidP="00E67652">
            <w:pPr>
              <w:pStyle w:val="Text"/>
            </w:pPr>
            <w:r w:rsidRPr="00FC3197">
              <w:t>4</w:t>
            </w:r>
          </w:p>
        </w:tc>
        <w:tc>
          <w:tcPr>
            <w:tcW w:w="772" w:type="dxa"/>
            <w:tcBorders>
              <w:top w:val="nil"/>
              <w:left w:val="nil"/>
              <w:right w:val="nil"/>
            </w:tcBorders>
            <w:shd w:val="clear" w:color="auto" w:fill="auto"/>
            <w:tcMar>
              <w:top w:w="14" w:type="dxa"/>
              <w:left w:w="57" w:type="dxa"/>
              <w:bottom w:w="0" w:type="dxa"/>
              <w:right w:w="57" w:type="dxa"/>
            </w:tcMar>
            <w:vAlign w:val="bottom"/>
            <w:hideMark/>
            <w:tcPrChange w:id="5486" w:author="Aleksander Hansen" w:date="2013-02-16T22:16:00Z">
              <w:tcPr>
                <w:tcW w:w="77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4A66FCAF" w14:textId="77777777" w:rsidR="00994066" w:rsidRPr="00FC3197" w:rsidRDefault="00994066" w:rsidP="00E67652">
            <w:pPr>
              <w:pStyle w:val="Text"/>
            </w:pPr>
            <w:r w:rsidRPr="00FC3197">
              <w:t xml:space="preserve">$48.38 </w:t>
            </w:r>
          </w:p>
        </w:tc>
        <w:tc>
          <w:tcPr>
            <w:tcW w:w="969" w:type="dxa"/>
            <w:tcBorders>
              <w:top w:val="nil"/>
              <w:left w:val="nil"/>
              <w:right w:val="nil"/>
            </w:tcBorders>
            <w:shd w:val="clear" w:color="auto" w:fill="auto"/>
            <w:tcMar>
              <w:top w:w="14" w:type="dxa"/>
              <w:left w:w="57" w:type="dxa"/>
              <w:bottom w:w="0" w:type="dxa"/>
              <w:right w:w="57" w:type="dxa"/>
            </w:tcMar>
            <w:vAlign w:val="bottom"/>
            <w:hideMark/>
            <w:tcPrChange w:id="5487" w:author="Aleksander Hansen" w:date="2013-02-16T22:16:00Z">
              <w:tcPr>
                <w:tcW w:w="969"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6BF89538" w14:textId="77777777" w:rsidR="00994066" w:rsidRPr="00FC3197" w:rsidRDefault="00994066" w:rsidP="00E67652">
            <w:pPr>
              <w:pStyle w:val="Text"/>
            </w:pPr>
            <w:r w:rsidRPr="00FC3197">
              <w:t>16</w:t>
            </w:r>
          </w:p>
        </w:tc>
        <w:tc>
          <w:tcPr>
            <w:tcW w:w="888" w:type="dxa"/>
            <w:tcBorders>
              <w:top w:val="nil"/>
              <w:left w:val="nil"/>
              <w:right w:val="nil"/>
            </w:tcBorders>
            <w:shd w:val="clear" w:color="auto" w:fill="auto"/>
            <w:tcMar>
              <w:top w:w="14" w:type="dxa"/>
              <w:left w:w="57" w:type="dxa"/>
              <w:bottom w:w="0" w:type="dxa"/>
              <w:right w:w="57" w:type="dxa"/>
            </w:tcMar>
            <w:vAlign w:val="bottom"/>
            <w:hideMark/>
            <w:tcPrChange w:id="5488" w:author="Aleksander Hansen" w:date="2013-02-16T22:16: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A8188C5" w14:textId="77777777" w:rsidR="00994066" w:rsidRPr="00FC3197" w:rsidRDefault="00994066" w:rsidP="00E67652">
            <w:pPr>
              <w:pStyle w:val="Text"/>
            </w:pPr>
            <w:r w:rsidRPr="00FC3197">
              <w:t>-.10274</w:t>
            </w:r>
          </w:p>
        </w:tc>
        <w:tc>
          <w:tcPr>
            <w:tcW w:w="680" w:type="dxa"/>
            <w:tcBorders>
              <w:top w:val="nil"/>
              <w:left w:val="nil"/>
              <w:right w:val="nil"/>
            </w:tcBorders>
            <w:shd w:val="clear" w:color="auto" w:fill="auto"/>
            <w:tcMar>
              <w:top w:w="14" w:type="dxa"/>
              <w:left w:w="57" w:type="dxa"/>
              <w:bottom w:w="0" w:type="dxa"/>
              <w:right w:w="57" w:type="dxa"/>
            </w:tcMar>
            <w:vAlign w:val="bottom"/>
            <w:hideMark/>
            <w:tcPrChange w:id="5489" w:author="Aleksander Hansen" w:date="2013-02-16T22:16: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1668B7F9" w14:textId="77777777" w:rsidR="00994066" w:rsidRPr="00FC3197" w:rsidRDefault="00994066" w:rsidP="00E67652">
            <w:pPr>
              <w:pStyle w:val="Text"/>
            </w:pPr>
            <w:r w:rsidRPr="00FC3197">
              <w:t>0.459</w:t>
            </w:r>
          </w:p>
        </w:tc>
        <w:tc>
          <w:tcPr>
            <w:tcW w:w="936" w:type="dxa"/>
            <w:tcBorders>
              <w:top w:val="nil"/>
              <w:left w:val="nil"/>
              <w:right w:val="nil"/>
            </w:tcBorders>
            <w:shd w:val="clear" w:color="auto" w:fill="auto"/>
            <w:tcMar>
              <w:top w:w="14" w:type="dxa"/>
              <w:left w:w="57" w:type="dxa"/>
              <w:bottom w:w="0" w:type="dxa"/>
              <w:right w:w="57" w:type="dxa"/>
            </w:tcMar>
            <w:vAlign w:val="bottom"/>
            <w:hideMark/>
            <w:tcPrChange w:id="5490" w:author="Aleksander Hansen" w:date="2013-02-16T22:16: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4A668D18" w14:textId="77777777" w:rsidR="00994066" w:rsidRPr="00FC3197" w:rsidRDefault="00994066" w:rsidP="00E67652">
            <w:pPr>
              <w:pStyle w:val="Text"/>
            </w:pPr>
            <w:r w:rsidRPr="00FC3197">
              <w:t>(45,908)</w:t>
            </w:r>
          </w:p>
        </w:tc>
        <w:tc>
          <w:tcPr>
            <w:tcW w:w="1177" w:type="dxa"/>
            <w:tcBorders>
              <w:top w:val="nil"/>
              <w:left w:val="nil"/>
              <w:right w:val="nil"/>
            </w:tcBorders>
            <w:shd w:val="clear" w:color="auto" w:fill="auto"/>
            <w:tcMar>
              <w:top w:w="14" w:type="dxa"/>
              <w:left w:w="57" w:type="dxa"/>
              <w:bottom w:w="0" w:type="dxa"/>
              <w:right w:w="57" w:type="dxa"/>
            </w:tcMar>
            <w:vAlign w:val="bottom"/>
            <w:hideMark/>
            <w:tcPrChange w:id="5491" w:author="Aleksander Hansen" w:date="2013-02-16T22:16: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5B3FB00D" w14:textId="77777777" w:rsidR="00994066" w:rsidRPr="00FC3197" w:rsidRDefault="00994066" w:rsidP="00E67652">
            <w:pPr>
              <w:pStyle w:val="Text"/>
            </w:pPr>
            <w:r w:rsidRPr="00FC3197">
              <w:t>(12,022)</w:t>
            </w:r>
          </w:p>
        </w:tc>
        <w:tc>
          <w:tcPr>
            <w:tcW w:w="1084" w:type="dxa"/>
            <w:tcBorders>
              <w:top w:val="nil"/>
              <w:left w:val="nil"/>
              <w:right w:val="nil"/>
            </w:tcBorders>
            <w:shd w:val="clear" w:color="auto" w:fill="auto"/>
            <w:tcMar>
              <w:top w:w="14" w:type="dxa"/>
              <w:left w:w="57" w:type="dxa"/>
              <w:bottom w:w="0" w:type="dxa"/>
              <w:right w:w="57" w:type="dxa"/>
            </w:tcMar>
            <w:vAlign w:val="bottom"/>
            <w:hideMark/>
            <w:tcPrChange w:id="5492" w:author="Aleksander Hansen" w:date="2013-02-16T22:16: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3551D6DD" w14:textId="77777777" w:rsidR="00994066" w:rsidRPr="00FC3197" w:rsidRDefault="00994066" w:rsidP="00E67652">
            <w:pPr>
              <w:pStyle w:val="Text"/>
            </w:pPr>
            <w:r w:rsidRPr="00FC3197">
              <w:t>(581,635)</w:t>
            </w:r>
          </w:p>
        </w:tc>
        <w:tc>
          <w:tcPr>
            <w:tcW w:w="1084" w:type="dxa"/>
            <w:tcBorders>
              <w:top w:val="nil"/>
              <w:left w:val="nil"/>
              <w:right w:val="nil"/>
            </w:tcBorders>
            <w:shd w:val="clear" w:color="auto" w:fill="auto"/>
            <w:tcMar>
              <w:top w:w="14" w:type="dxa"/>
              <w:left w:w="57" w:type="dxa"/>
              <w:bottom w:w="0" w:type="dxa"/>
              <w:right w:w="57" w:type="dxa"/>
            </w:tcMar>
            <w:vAlign w:val="bottom"/>
            <w:hideMark/>
            <w:tcPrChange w:id="5493" w:author="Aleksander Hansen" w:date="2013-02-16T22:16: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1FACA498" w14:textId="77777777" w:rsidR="00994066" w:rsidRPr="00FC3197" w:rsidRDefault="00994066" w:rsidP="00E67652">
            <w:pPr>
              <w:pStyle w:val="Text"/>
            </w:pPr>
            <w:r w:rsidRPr="00FC3197">
              <w:t xml:space="preserve">2,300,386 </w:t>
            </w:r>
          </w:p>
        </w:tc>
        <w:tc>
          <w:tcPr>
            <w:tcW w:w="922" w:type="dxa"/>
            <w:tcBorders>
              <w:top w:val="nil"/>
              <w:left w:val="nil"/>
              <w:right w:val="nil"/>
            </w:tcBorders>
            <w:shd w:val="clear" w:color="auto" w:fill="auto"/>
            <w:tcMar>
              <w:top w:w="14" w:type="dxa"/>
              <w:left w:w="57" w:type="dxa"/>
              <w:bottom w:w="0" w:type="dxa"/>
              <w:right w:w="57" w:type="dxa"/>
            </w:tcMar>
            <w:vAlign w:val="bottom"/>
            <w:hideMark/>
            <w:tcPrChange w:id="5494" w:author="Aleksander Hansen" w:date="2013-02-16T22:16: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3D33198F" w14:textId="77777777" w:rsidR="00994066" w:rsidRPr="00FC3197" w:rsidRDefault="00994066" w:rsidP="00E67652">
            <w:pPr>
              <w:pStyle w:val="Text"/>
            </w:pPr>
            <w:r w:rsidRPr="00FC3197">
              <w:t xml:space="preserve">2,212 </w:t>
            </w:r>
          </w:p>
        </w:tc>
      </w:tr>
      <w:tr w:rsidR="00994066" w:rsidRPr="00BC6025" w14:paraId="04066732" w14:textId="77777777" w:rsidTr="00F86423">
        <w:trPr>
          <w:trHeight w:hRule="exact" w:val="109"/>
          <w:jc w:val="center"/>
          <w:trPrChange w:id="5495" w:author="Aleksander Hansen" w:date="2013-02-16T22:16:00Z">
            <w:trPr>
              <w:gridAfter w:val="0"/>
              <w:trHeight w:hRule="exact" w:val="109"/>
              <w:jc w:val="center"/>
            </w:trPr>
          </w:trPrChange>
        </w:trPr>
        <w:tc>
          <w:tcPr>
            <w:tcW w:w="687" w:type="dxa"/>
            <w:tcBorders>
              <w:top w:val="nil"/>
              <w:left w:val="nil"/>
              <w:bottom w:val="nil"/>
              <w:right w:val="nil"/>
            </w:tcBorders>
            <w:shd w:val="clear" w:color="auto" w:fill="auto"/>
            <w:tcMar>
              <w:top w:w="14" w:type="dxa"/>
              <w:left w:w="57" w:type="dxa"/>
              <w:bottom w:w="0" w:type="dxa"/>
              <w:right w:w="57" w:type="dxa"/>
            </w:tcMar>
            <w:hideMark/>
            <w:tcPrChange w:id="5496" w:author="Aleksander Hansen" w:date="2013-02-16T22:16:00Z">
              <w:tcPr>
                <w:tcW w:w="687" w:type="dxa"/>
                <w:tcBorders>
                  <w:top w:val="nil"/>
                  <w:left w:val="nil"/>
                  <w:bottom w:val="nil"/>
                  <w:right w:val="nil"/>
                </w:tcBorders>
                <w:shd w:val="clear" w:color="auto" w:fill="E5DFEC" w:themeFill="accent4" w:themeFillTint="33"/>
                <w:tcMar>
                  <w:top w:w="14" w:type="dxa"/>
                  <w:left w:w="57" w:type="dxa"/>
                  <w:bottom w:w="0" w:type="dxa"/>
                  <w:right w:w="57" w:type="dxa"/>
                </w:tcMar>
                <w:hideMark/>
              </w:tcPr>
            </w:tcPrChange>
          </w:tcPr>
          <w:p w14:paraId="7B747AC6" w14:textId="7A57E3AF" w:rsidR="00994066" w:rsidRPr="00BC6025" w:rsidRDefault="00F86423" w:rsidP="00E67652">
            <w:pPr>
              <w:pStyle w:val="Text"/>
              <w:rPr>
                <w:b/>
                <w:szCs w:val="20"/>
              </w:rPr>
            </w:pPr>
            <w:ins w:id="5497" w:author="Aleksander Hansen" w:date="2013-02-16T22:16:00Z">
              <w:r>
                <w:rPr>
                  <w:b/>
                  <w:szCs w:val="20"/>
                </w:rPr>
                <w:t>…</w:t>
              </w:r>
            </w:ins>
          </w:p>
        </w:tc>
        <w:tc>
          <w:tcPr>
            <w:tcW w:w="772" w:type="dxa"/>
            <w:tcBorders>
              <w:top w:val="nil"/>
              <w:left w:val="nil"/>
              <w:bottom w:val="nil"/>
              <w:right w:val="nil"/>
            </w:tcBorders>
            <w:shd w:val="clear" w:color="auto" w:fill="auto"/>
            <w:tcMar>
              <w:top w:w="14" w:type="dxa"/>
              <w:left w:w="57" w:type="dxa"/>
              <w:bottom w:w="0" w:type="dxa"/>
              <w:right w:w="57" w:type="dxa"/>
            </w:tcMar>
            <w:vAlign w:val="bottom"/>
            <w:hideMark/>
            <w:tcPrChange w:id="5498" w:author="Aleksander Hansen" w:date="2013-02-16T22:16:00Z">
              <w:tcPr>
                <w:tcW w:w="772" w:type="dxa"/>
                <w:gridSpan w:val="2"/>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3E97027A" w14:textId="77777777" w:rsidR="00994066" w:rsidRPr="00BC6025" w:rsidRDefault="00994066" w:rsidP="00E67652">
            <w:pPr>
              <w:pStyle w:val="Text"/>
              <w:rPr>
                <w:b/>
                <w:szCs w:val="20"/>
              </w:rPr>
            </w:pP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Change w:id="5499" w:author="Aleksander Hansen" w:date="2013-02-16T22:16:00Z">
              <w:tcPr>
                <w:tcW w:w="969" w:type="dxa"/>
                <w:gridSpan w:val="3"/>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4246E899" w14:textId="77777777" w:rsidR="00994066" w:rsidRPr="00BC6025" w:rsidRDefault="00994066" w:rsidP="00E67652">
            <w:pPr>
              <w:pStyle w:val="Text"/>
              <w:rPr>
                <w:b/>
                <w:szCs w:val="20"/>
              </w:rPr>
            </w:pP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Change w:id="5500" w:author="Aleksander Hansen" w:date="2013-02-16T22:16:00Z">
              <w:tcPr>
                <w:tcW w:w="888"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35560D19" w14:textId="77777777" w:rsidR="00994066" w:rsidRPr="00BC6025" w:rsidRDefault="00994066" w:rsidP="00E67652">
            <w:pPr>
              <w:pStyle w:val="Text"/>
              <w:rPr>
                <w:b/>
                <w:szCs w:val="20"/>
              </w:rPr>
            </w:pP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Change w:id="5501" w:author="Aleksander Hansen" w:date="2013-02-16T22:16:00Z">
              <w:tcPr>
                <w:tcW w:w="680" w:type="dxa"/>
                <w:gridSpan w:val="2"/>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414157EA" w14:textId="77777777" w:rsidR="00994066" w:rsidRPr="00BC6025" w:rsidRDefault="00994066" w:rsidP="00E67652">
            <w:pPr>
              <w:pStyle w:val="Text"/>
              <w:rPr>
                <w:b/>
                <w:szCs w:val="20"/>
              </w:rPr>
            </w:pP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Change w:id="5502" w:author="Aleksander Hansen" w:date="2013-02-16T22:16:00Z">
              <w:tcPr>
                <w:tcW w:w="936" w:type="dxa"/>
                <w:gridSpan w:val="3"/>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02D69210" w14:textId="77777777" w:rsidR="00994066" w:rsidRPr="00BC6025" w:rsidRDefault="00994066" w:rsidP="00E67652">
            <w:pPr>
              <w:pStyle w:val="Text"/>
              <w:rPr>
                <w:b/>
                <w:szCs w:val="20"/>
              </w:rPr>
            </w:pP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Change w:id="5503" w:author="Aleksander Hansen" w:date="2013-02-16T22:16:00Z">
              <w:tcPr>
                <w:tcW w:w="1177" w:type="dxa"/>
                <w:gridSpan w:val="2"/>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7CAE326C" w14:textId="77777777" w:rsidR="00994066" w:rsidRPr="00BC6025" w:rsidRDefault="00994066" w:rsidP="00E67652">
            <w:pPr>
              <w:pStyle w:val="Text"/>
              <w:rPr>
                <w:b/>
                <w:szCs w:val="20"/>
              </w:rPr>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504" w:author="Aleksander Hansen" w:date="2013-02-16T22:16:00Z">
              <w:tcPr>
                <w:tcW w:w="1084" w:type="dxa"/>
                <w:gridSpan w:val="2"/>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41D1456F" w14:textId="77777777" w:rsidR="00994066" w:rsidRPr="00BC6025" w:rsidRDefault="00994066" w:rsidP="00E67652">
            <w:pPr>
              <w:pStyle w:val="Text"/>
              <w:rPr>
                <w:b/>
                <w:szCs w:val="20"/>
              </w:rPr>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505" w:author="Aleksander Hansen" w:date="2013-02-16T22:16:00Z">
              <w:tcPr>
                <w:tcW w:w="1084" w:type="dxa"/>
                <w:gridSpan w:val="2"/>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146188D2" w14:textId="77777777" w:rsidR="00994066" w:rsidRPr="00BC6025" w:rsidRDefault="00994066" w:rsidP="00E67652">
            <w:pPr>
              <w:pStyle w:val="Text"/>
              <w:rPr>
                <w:b/>
                <w:szCs w:val="20"/>
              </w:rPr>
            </w:pP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Change w:id="5506" w:author="Aleksander Hansen" w:date="2013-02-16T22:16:00Z">
              <w:tcPr>
                <w:tcW w:w="922" w:type="dxa"/>
                <w:gridSpan w:val="2"/>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7CCA9D6D" w14:textId="77777777" w:rsidR="00994066" w:rsidRPr="00BC6025" w:rsidRDefault="00994066" w:rsidP="00E67652">
            <w:pPr>
              <w:pStyle w:val="Text"/>
              <w:rPr>
                <w:b/>
                <w:szCs w:val="20"/>
              </w:rPr>
            </w:pPr>
          </w:p>
        </w:tc>
      </w:tr>
      <w:tr w:rsidR="00994066" w:rsidRPr="00BC6025" w14:paraId="64BF3E5E" w14:textId="77777777" w:rsidTr="006B12F7">
        <w:trPr>
          <w:trHeight w:hRule="exact" w:val="317"/>
          <w:jc w:val="center"/>
        </w:trPr>
        <w:tc>
          <w:tcPr>
            <w:tcW w:w="687" w:type="dxa"/>
            <w:tcBorders>
              <w:top w:val="nil"/>
              <w:left w:val="nil"/>
              <w:bottom w:val="nil"/>
              <w:right w:val="nil"/>
            </w:tcBorders>
            <w:shd w:val="clear" w:color="auto" w:fill="auto"/>
            <w:tcMar>
              <w:top w:w="15" w:type="dxa"/>
              <w:left w:w="57" w:type="dxa"/>
              <w:bottom w:w="0" w:type="dxa"/>
              <w:right w:w="57" w:type="dxa"/>
            </w:tcMar>
            <w:vAlign w:val="bottom"/>
            <w:hideMark/>
          </w:tcPr>
          <w:p w14:paraId="04B1A1BD" w14:textId="77777777" w:rsidR="00994066" w:rsidRPr="00FC3197" w:rsidRDefault="00994066" w:rsidP="00E67652">
            <w:pPr>
              <w:pStyle w:val="Text"/>
            </w:pPr>
            <w:r w:rsidRPr="00FC3197">
              <w:t>19</w:t>
            </w:r>
          </w:p>
        </w:tc>
        <w:tc>
          <w:tcPr>
            <w:tcW w:w="772" w:type="dxa"/>
            <w:tcBorders>
              <w:top w:val="nil"/>
              <w:left w:val="nil"/>
              <w:bottom w:val="nil"/>
              <w:right w:val="nil"/>
            </w:tcBorders>
            <w:shd w:val="clear" w:color="auto" w:fill="auto"/>
            <w:tcMar>
              <w:top w:w="15" w:type="dxa"/>
              <w:left w:w="57" w:type="dxa"/>
              <w:bottom w:w="0" w:type="dxa"/>
              <w:right w:w="57" w:type="dxa"/>
            </w:tcMar>
            <w:vAlign w:val="bottom"/>
            <w:hideMark/>
          </w:tcPr>
          <w:p w14:paraId="2D968875" w14:textId="77777777" w:rsidR="00994066" w:rsidRPr="00FC3197" w:rsidRDefault="00994066" w:rsidP="00E67652">
            <w:pPr>
              <w:pStyle w:val="Text"/>
            </w:pPr>
            <w:r w:rsidRPr="00FC3197">
              <w:t xml:space="preserve">$46.63 </w:t>
            </w:r>
          </w:p>
        </w:tc>
        <w:tc>
          <w:tcPr>
            <w:tcW w:w="969" w:type="dxa"/>
            <w:tcBorders>
              <w:top w:val="nil"/>
              <w:left w:val="nil"/>
              <w:bottom w:val="nil"/>
              <w:right w:val="nil"/>
            </w:tcBorders>
            <w:shd w:val="clear" w:color="auto" w:fill="auto"/>
            <w:tcMar>
              <w:top w:w="15" w:type="dxa"/>
              <w:left w:w="57" w:type="dxa"/>
              <w:bottom w:w="0" w:type="dxa"/>
              <w:right w:w="57" w:type="dxa"/>
            </w:tcMar>
            <w:vAlign w:val="bottom"/>
            <w:hideMark/>
          </w:tcPr>
          <w:p w14:paraId="02FDBE35" w14:textId="77777777" w:rsidR="00994066" w:rsidRPr="00FC3197" w:rsidRDefault="00994066" w:rsidP="00E67652">
            <w:pPr>
              <w:pStyle w:val="Text"/>
            </w:pPr>
            <w:r w:rsidRPr="00FC3197">
              <w:t>1</w:t>
            </w:r>
          </w:p>
        </w:tc>
        <w:tc>
          <w:tcPr>
            <w:tcW w:w="888" w:type="dxa"/>
            <w:tcBorders>
              <w:top w:val="nil"/>
              <w:left w:val="nil"/>
              <w:bottom w:val="nil"/>
              <w:right w:val="nil"/>
            </w:tcBorders>
            <w:shd w:val="clear" w:color="auto" w:fill="auto"/>
            <w:tcMar>
              <w:top w:w="15" w:type="dxa"/>
              <w:left w:w="57" w:type="dxa"/>
              <w:bottom w:w="0" w:type="dxa"/>
              <w:right w:w="57" w:type="dxa"/>
            </w:tcMar>
            <w:vAlign w:val="bottom"/>
            <w:hideMark/>
          </w:tcPr>
          <w:p w14:paraId="5B76B897" w14:textId="77777777" w:rsidR="00994066" w:rsidRPr="00FC3197" w:rsidRDefault="00994066" w:rsidP="00E67652">
            <w:pPr>
              <w:pStyle w:val="Text"/>
            </w:pPr>
            <w:r w:rsidRPr="00FC3197">
              <w:t xml:space="preserve">-2.4 </w:t>
            </w:r>
          </w:p>
        </w:tc>
        <w:tc>
          <w:tcPr>
            <w:tcW w:w="680" w:type="dxa"/>
            <w:tcBorders>
              <w:top w:val="nil"/>
              <w:left w:val="nil"/>
              <w:bottom w:val="nil"/>
              <w:right w:val="nil"/>
            </w:tcBorders>
            <w:shd w:val="clear" w:color="auto" w:fill="auto"/>
            <w:tcMar>
              <w:top w:w="15" w:type="dxa"/>
              <w:left w:w="57" w:type="dxa"/>
              <w:bottom w:w="0" w:type="dxa"/>
              <w:right w:w="57" w:type="dxa"/>
            </w:tcMar>
            <w:vAlign w:val="bottom"/>
            <w:hideMark/>
          </w:tcPr>
          <w:p w14:paraId="749461AE" w14:textId="77777777" w:rsidR="00994066" w:rsidRPr="00FC3197" w:rsidRDefault="00994066" w:rsidP="00E67652">
            <w:pPr>
              <w:pStyle w:val="Text"/>
            </w:pPr>
            <w:r w:rsidRPr="00FC3197">
              <w:t>0.007</w:t>
            </w:r>
          </w:p>
        </w:tc>
        <w:tc>
          <w:tcPr>
            <w:tcW w:w="936" w:type="dxa"/>
            <w:tcBorders>
              <w:top w:val="nil"/>
              <w:left w:val="nil"/>
              <w:bottom w:val="nil"/>
              <w:right w:val="nil"/>
            </w:tcBorders>
            <w:shd w:val="clear" w:color="auto" w:fill="auto"/>
            <w:tcMar>
              <w:top w:w="15" w:type="dxa"/>
              <w:left w:w="57" w:type="dxa"/>
              <w:bottom w:w="0" w:type="dxa"/>
              <w:right w:w="57" w:type="dxa"/>
            </w:tcMar>
            <w:vAlign w:val="bottom"/>
            <w:hideMark/>
          </w:tcPr>
          <w:p w14:paraId="7B744578" w14:textId="77777777" w:rsidR="00994066" w:rsidRPr="00FC3197" w:rsidRDefault="00994066" w:rsidP="00E67652">
            <w:pPr>
              <w:pStyle w:val="Text"/>
            </w:pPr>
            <w:r w:rsidRPr="00FC3197">
              <w:t>(681)</w:t>
            </w:r>
          </w:p>
        </w:tc>
        <w:tc>
          <w:tcPr>
            <w:tcW w:w="1177" w:type="dxa"/>
            <w:tcBorders>
              <w:top w:val="nil"/>
              <w:left w:val="nil"/>
              <w:bottom w:val="nil"/>
              <w:right w:val="nil"/>
            </w:tcBorders>
            <w:shd w:val="clear" w:color="auto" w:fill="auto"/>
            <w:tcMar>
              <w:top w:w="15" w:type="dxa"/>
              <w:left w:w="57" w:type="dxa"/>
              <w:bottom w:w="0" w:type="dxa"/>
              <w:right w:w="57" w:type="dxa"/>
            </w:tcMar>
            <w:vAlign w:val="bottom"/>
            <w:hideMark/>
          </w:tcPr>
          <w:p w14:paraId="369A1723" w14:textId="77777777" w:rsidR="00994066" w:rsidRPr="00FC3197" w:rsidRDefault="00994066" w:rsidP="00E67652">
            <w:pPr>
              <w:pStyle w:val="Text"/>
            </w:pPr>
            <w:r w:rsidRPr="00FC3197">
              <w:t>(17,641)</w:t>
            </w:r>
          </w:p>
        </w:tc>
        <w:tc>
          <w:tcPr>
            <w:tcW w:w="1084" w:type="dxa"/>
            <w:tcBorders>
              <w:top w:val="nil"/>
              <w:left w:val="nil"/>
              <w:bottom w:val="nil"/>
              <w:right w:val="nil"/>
            </w:tcBorders>
            <w:shd w:val="clear" w:color="auto" w:fill="auto"/>
            <w:tcMar>
              <w:top w:w="15" w:type="dxa"/>
              <w:left w:w="57" w:type="dxa"/>
              <w:bottom w:w="0" w:type="dxa"/>
              <w:right w:w="57" w:type="dxa"/>
            </w:tcMar>
            <w:vAlign w:val="bottom"/>
            <w:hideMark/>
          </w:tcPr>
          <w:p w14:paraId="50766E02" w14:textId="77777777" w:rsidR="00994066" w:rsidRPr="00FC3197" w:rsidRDefault="00994066" w:rsidP="00E67652">
            <w:pPr>
              <w:pStyle w:val="Text"/>
            </w:pPr>
            <w:r w:rsidRPr="00FC3197">
              <w:t>(822,619)</w:t>
            </w:r>
          </w:p>
        </w:tc>
        <w:tc>
          <w:tcPr>
            <w:tcW w:w="1084" w:type="dxa"/>
            <w:tcBorders>
              <w:top w:val="nil"/>
              <w:left w:val="nil"/>
              <w:bottom w:val="nil"/>
              <w:right w:val="nil"/>
            </w:tcBorders>
            <w:shd w:val="clear" w:color="auto" w:fill="auto"/>
            <w:tcMar>
              <w:top w:w="15" w:type="dxa"/>
              <w:left w:w="57" w:type="dxa"/>
              <w:bottom w:w="0" w:type="dxa"/>
              <w:right w:w="57" w:type="dxa"/>
            </w:tcMar>
            <w:vAlign w:val="bottom"/>
            <w:hideMark/>
          </w:tcPr>
          <w:p w14:paraId="6A6729D3" w14:textId="77777777" w:rsidR="00994066" w:rsidRPr="00FC3197" w:rsidRDefault="00994066" w:rsidP="00E67652">
            <w:pPr>
              <w:pStyle w:val="Text"/>
            </w:pPr>
            <w:r w:rsidRPr="00FC3197">
              <w:t xml:space="preserve">288,990 </w:t>
            </w:r>
          </w:p>
        </w:tc>
        <w:tc>
          <w:tcPr>
            <w:tcW w:w="922" w:type="dxa"/>
            <w:tcBorders>
              <w:top w:val="nil"/>
              <w:left w:val="nil"/>
              <w:bottom w:val="nil"/>
              <w:right w:val="nil"/>
            </w:tcBorders>
            <w:shd w:val="clear" w:color="auto" w:fill="auto"/>
            <w:tcMar>
              <w:top w:w="15" w:type="dxa"/>
              <w:left w:w="57" w:type="dxa"/>
              <w:bottom w:w="0" w:type="dxa"/>
              <w:right w:w="57" w:type="dxa"/>
            </w:tcMar>
            <w:vAlign w:val="bottom"/>
            <w:hideMark/>
          </w:tcPr>
          <w:p w14:paraId="12BC8176" w14:textId="77777777" w:rsidR="00994066" w:rsidRPr="00FC3197" w:rsidRDefault="00994066" w:rsidP="00E67652">
            <w:pPr>
              <w:pStyle w:val="Text"/>
            </w:pPr>
            <w:r w:rsidRPr="00FC3197">
              <w:t xml:space="preserve">278 </w:t>
            </w:r>
          </w:p>
        </w:tc>
      </w:tr>
      <w:tr w:rsidR="00994066" w:rsidRPr="00BC6025" w14:paraId="4AAF115D" w14:textId="77777777" w:rsidTr="006B12F7">
        <w:trPr>
          <w:trHeight w:hRule="exact" w:val="308"/>
          <w:jc w:val="center"/>
        </w:trPr>
        <w:tc>
          <w:tcPr>
            <w:tcW w:w="687" w:type="dxa"/>
            <w:tcBorders>
              <w:top w:val="nil"/>
              <w:left w:val="nil"/>
              <w:bottom w:val="nil"/>
              <w:right w:val="nil"/>
            </w:tcBorders>
            <w:shd w:val="clear" w:color="auto" w:fill="auto"/>
            <w:tcMar>
              <w:top w:w="15" w:type="dxa"/>
              <w:left w:w="57" w:type="dxa"/>
              <w:bottom w:w="0" w:type="dxa"/>
              <w:right w:w="57" w:type="dxa"/>
            </w:tcMar>
            <w:vAlign w:val="bottom"/>
            <w:hideMark/>
          </w:tcPr>
          <w:p w14:paraId="17C88653" w14:textId="77777777" w:rsidR="00994066" w:rsidRPr="00FC3197" w:rsidRDefault="00994066" w:rsidP="00E67652">
            <w:pPr>
              <w:pStyle w:val="Text"/>
            </w:pPr>
            <w:r w:rsidRPr="00FC3197">
              <w:t>20</w:t>
            </w:r>
          </w:p>
        </w:tc>
        <w:tc>
          <w:tcPr>
            <w:tcW w:w="772" w:type="dxa"/>
            <w:tcBorders>
              <w:top w:val="nil"/>
              <w:left w:val="nil"/>
              <w:bottom w:val="nil"/>
              <w:right w:val="nil"/>
            </w:tcBorders>
            <w:shd w:val="clear" w:color="auto" w:fill="auto"/>
            <w:tcMar>
              <w:top w:w="15" w:type="dxa"/>
              <w:left w:w="57" w:type="dxa"/>
              <w:bottom w:w="0" w:type="dxa"/>
              <w:right w:w="57" w:type="dxa"/>
            </w:tcMar>
            <w:vAlign w:val="bottom"/>
            <w:hideMark/>
          </w:tcPr>
          <w:p w14:paraId="02D5E065" w14:textId="77777777" w:rsidR="00994066" w:rsidRPr="00FC3197" w:rsidRDefault="00994066" w:rsidP="00E67652">
            <w:pPr>
              <w:pStyle w:val="Text"/>
            </w:pPr>
            <w:r w:rsidRPr="00FC3197">
              <w:t xml:space="preserve">$48.12 </w:t>
            </w:r>
          </w:p>
        </w:tc>
        <w:tc>
          <w:tcPr>
            <w:tcW w:w="969" w:type="dxa"/>
            <w:tcBorders>
              <w:top w:val="nil"/>
              <w:left w:val="nil"/>
              <w:bottom w:val="nil"/>
              <w:right w:val="nil"/>
            </w:tcBorders>
            <w:shd w:val="clear" w:color="auto" w:fill="auto"/>
            <w:tcMar>
              <w:top w:w="15" w:type="dxa"/>
              <w:left w:w="57" w:type="dxa"/>
              <w:bottom w:w="0" w:type="dxa"/>
              <w:right w:w="57" w:type="dxa"/>
            </w:tcMar>
            <w:vAlign w:val="bottom"/>
            <w:hideMark/>
          </w:tcPr>
          <w:p w14:paraId="620E25AE" w14:textId="77777777" w:rsidR="00994066" w:rsidRPr="00FC3197" w:rsidRDefault="00994066" w:rsidP="00E67652">
            <w:pPr>
              <w:pStyle w:val="Text"/>
            </w:pPr>
            <w:r w:rsidRPr="00FC3197">
              <w:t>0</w:t>
            </w:r>
          </w:p>
        </w:tc>
        <w:tc>
          <w:tcPr>
            <w:tcW w:w="888" w:type="dxa"/>
            <w:tcBorders>
              <w:top w:val="nil"/>
              <w:left w:val="nil"/>
              <w:bottom w:val="nil"/>
              <w:right w:val="nil"/>
            </w:tcBorders>
            <w:shd w:val="clear" w:color="auto" w:fill="auto"/>
            <w:tcMar>
              <w:top w:w="15" w:type="dxa"/>
              <w:left w:w="57" w:type="dxa"/>
              <w:bottom w:w="0" w:type="dxa"/>
              <w:right w:w="57" w:type="dxa"/>
            </w:tcMar>
            <w:vAlign w:val="bottom"/>
            <w:hideMark/>
          </w:tcPr>
          <w:p w14:paraId="53C87DBF" w14:textId="77777777" w:rsidR="00994066" w:rsidRPr="00FC3197" w:rsidRDefault="00994066" w:rsidP="00E67652">
            <w:pPr>
              <w:pStyle w:val="Text"/>
            </w:pPr>
            <w:r w:rsidRPr="00FC3197">
              <w:t xml:space="preserve">-138.1 </w:t>
            </w:r>
          </w:p>
        </w:tc>
        <w:tc>
          <w:tcPr>
            <w:tcW w:w="680" w:type="dxa"/>
            <w:tcBorders>
              <w:top w:val="nil"/>
              <w:left w:val="nil"/>
              <w:bottom w:val="nil"/>
              <w:right w:val="nil"/>
            </w:tcBorders>
            <w:shd w:val="clear" w:color="auto" w:fill="auto"/>
            <w:tcMar>
              <w:top w:w="15" w:type="dxa"/>
              <w:left w:w="57" w:type="dxa"/>
              <w:bottom w:w="0" w:type="dxa"/>
              <w:right w:w="57" w:type="dxa"/>
            </w:tcMar>
            <w:vAlign w:val="bottom"/>
            <w:hideMark/>
          </w:tcPr>
          <w:p w14:paraId="4D8CEAB1" w14:textId="77777777" w:rsidR="00994066" w:rsidRPr="00FC3197" w:rsidRDefault="00994066" w:rsidP="00E67652">
            <w:pPr>
              <w:pStyle w:val="Text"/>
            </w:pPr>
            <w:r w:rsidRPr="00FC3197">
              <w:t>0.000</w:t>
            </w:r>
          </w:p>
        </w:tc>
        <w:tc>
          <w:tcPr>
            <w:tcW w:w="936" w:type="dxa"/>
            <w:tcBorders>
              <w:top w:val="nil"/>
              <w:left w:val="nil"/>
              <w:bottom w:val="nil"/>
              <w:right w:val="nil"/>
            </w:tcBorders>
            <w:shd w:val="clear" w:color="auto" w:fill="auto"/>
            <w:tcMar>
              <w:top w:w="15" w:type="dxa"/>
              <w:left w:w="57" w:type="dxa"/>
              <w:bottom w:w="0" w:type="dxa"/>
              <w:right w:w="57" w:type="dxa"/>
            </w:tcMar>
            <w:vAlign w:val="bottom"/>
            <w:hideMark/>
          </w:tcPr>
          <w:p w14:paraId="32146E21" w14:textId="77777777" w:rsidR="00994066" w:rsidRPr="00FC3197" w:rsidRDefault="00994066" w:rsidP="00E67652">
            <w:pPr>
              <w:pStyle w:val="Text"/>
            </w:pPr>
            <w:r w:rsidRPr="00FC3197">
              <w:t xml:space="preserve"> </w:t>
            </w:r>
            <w:proofErr w:type="gramStart"/>
            <w:r w:rsidRPr="00FC3197">
              <w:t xml:space="preserve">-   </w:t>
            </w:r>
            <w:proofErr w:type="gramEnd"/>
          </w:p>
        </w:tc>
        <w:tc>
          <w:tcPr>
            <w:tcW w:w="1177" w:type="dxa"/>
            <w:tcBorders>
              <w:top w:val="nil"/>
              <w:left w:val="nil"/>
              <w:bottom w:val="nil"/>
              <w:right w:val="nil"/>
            </w:tcBorders>
            <w:shd w:val="clear" w:color="auto" w:fill="auto"/>
            <w:tcMar>
              <w:top w:w="15" w:type="dxa"/>
              <w:left w:w="57" w:type="dxa"/>
              <w:bottom w:w="0" w:type="dxa"/>
              <w:right w:w="57" w:type="dxa"/>
            </w:tcMar>
            <w:vAlign w:val="bottom"/>
            <w:hideMark/>
          </w:tcPr>
          <w:p w14:paraId="54D1BC0F" w14:textId="77777777" w:rsidR="00994066" w:rsidRPr="00FC3197" w:rsidRDefault="00994066" w:rsidP="00E67652">
            <w:pPr>
              <w:pStyle w:val="Text"/>
            </w:pPr>
            <w:r w:rsidRPr="00FC3197">
              <w:t>(681)</w:t>
            </w:r>
          </w:p>
        </w:tc>
        <w:tc>
          <w:tcPr>
            <w:tcW w:w="1084" w:type="dxa"/>
            <w:tcBorders>
              <w:top w:val="nil"/>
              <w:left w:val="nil"/>
              <w:bottom w:val="nil"/>
              <w:right w:val="nil"/>
            </w:tcBorders>
            <w:shd w:val="clear" w:color="auto" w:fill="auto"/>
            <w:tcMar>
              <w:top w:w="15" w:type="dxa"/>
              <w:left w:w="57" w:type="dxa"/>
              <w:bottom w:w="0" w:type="dxa"/>
              <w:right w:w="57" w:type="dxa"/>
            </w:tcMar>
            <w:vAlign w:val="bottom"/>
            <w:hideMark/>
          </w:tcPr>
          <w:p w14:paraId="0D285DA6" w14:textId="77777777" w:rsidR="00994066" w:rsidRPr="00FC3197" w:rsidRDefault="00994066" w:rsidP="00E67652">
            <w:pPr>
              <w:pStyle w:val="Text"/>
            </w:pPr>
            <w:r w:rsidRPr="00FC3197">
              <w:t>(32,747)</w:t>
            </w:r>
          </w:p>
        </w:tc>
        <w:tc>
          <w:tcPr>
            <w:tcW w:w="1084" w:type="dxa"/>
            <w:tcBorders>
              <w:top w:val="nil"/>
              <w:left w:val="nil"/>
              <w:bottom w:val="nil"/>
              <w:right w:val="nil"/>
            </w:tcBorders>
            <w:shd w:val="clear" w:color="auto" w:fill="auto"/>
            <w:tcMar>
              <w:top w:w="15" w:type="dxa"/>
              <w:left w:w="57" w:type="dxa"/>
              <w:bottom w:w="0" w:type="dxa"/>
              <w:right w:w="57" w:type="dxa"/>
            </w:tcMar>
            <w:vAlign w:val="bottom"/>
            <w:hideMark/>
          </w:tcPr>
          <w:p w14:paraId="609D66BF" w14:textId="77777777" w:rsidR="00994066" w:rsidRPr="00FC3197" w:rsidRDefault="00994066" w:rsidP="00E67652">
            <w:pPr>
              <w:pStyle w:val="Text"/>
            </w:pPr>
            <w:r w:rsidRPr="00FC3197">
              <w:t xml:space="preserve">256,521 </w:t>
            </w:r>
          </w:p>
        </w:tc>
        <w:tc>
          <w:tcPr>
            <w:tcW w:w="922" w:type="dxa"/>
            <w:tcBorders>
              <w:top w:val="nil"/>
              <w:left w:val="nil"/>
              <w:bottom w:val="nil"/>
              <w:right w:val="nil"/>
            </w:tcBorders>
            <w:shd w:val="clear" w:color="auto" w:fill="auto"/>
            <w:tcMar>
              <w:top w:w="15" w:type="dxa"/>
              <w:left w:w="57" w:type="dxa"/>
              <w:bottom w:w="0" w:type="dxa"/>
              <w:right w:w="57" w:type="dxa"/>
            </w:tcMar>
            <w:vAlign w:val="bottom"/>
            <w:hideMark/>
          </w:tcPr>
          <w:p w14:paraId="117B8522" w14:textId="77777777" w:rsidR="00994066" w:rsidRPr="00FC3197" w:rsidRDefault="00994066" w:rsidP="00E67652">
            <w:pPr>
              <w:pStyle w:val="Text"/>
            </w:pPr>
            <w:proofErr w:type="gramStart"/>
            <w:r w:rsidRPr="00FC3197">
              <w:t xml:space="preserve">-   </w:t>
            </w:r>
            <w:proofErr w:type="gramEnd"/>
          </w:p>
        </w:tc>
      </w:tr>
    </w:tbl>
    <w:p w14:paraId="3939F67A" w14:textId="77777777" w:rsidR="00994066" w:rsidRPr="00E4605A" w:rsidRDefault="00994066" w:rsidP="0050449F">
      <w:pPr>
        <w:pStyle w:val="Heading2"/>
      </w:pPr>
      <w:bookmarkStart w:id="5507" w:name="_Toc223340316"/>
      <w:r w:rsidRPr="00E4605A">
        <w:t>Define the delta of a portfolio</w:t>
      </w:r>
      <w:bookmarkEnd w:id="5507"/>
    </w:p>
    <w:p w14:paraId="7FB16A0D" w14:textId="77777777" w:rsidR="00994066" w:rsidRPr="00E4605A" w:rsidRDefault="00994066" w:rsidP="00E67652">
      <w:pPr>
        <w:pStyle w:val="Text"/>
      </w:pPr>
      <w:r w:rsidRPr="00E4605A">
        <w:t>The delta of a portfolio is simply the summation of the product of each option position and its delta:</w:t>
      </w:r>
    </w:p>
    <w:p w14:paraId="543E7CB7" w14:textId="6E9B1B3D" w:rsidR="00994066" w:rsidRPr="00E4605A" w:rsidRDefault="0051240F">
      <w:pPr>
        <w:pStyle w:val="Text"/>
        <w:jc w:val="center"/>
        <w:pPrChange w:id="5508" w:author="Aleksander Hansen" w:date="2013-02-16T22:16:00Z">
          <w:pPr>
            <w:pStyle w:val="Text"/>
          </w:pPr>
        </w:pPrChange>
      </w:pPr>
      <w:r>
        <w:pict w14:anchorId="2312AFC8">
          <v:shape id="_x0000_i1093" type="#_x0000_t75" style="width:219.25pt;height:46.9pt">
            <v:imagedata r:id="rId117" o:title=""/>
          </v:shape>
        </w:pict>
      </w:r>
    </w:p>
    <w:p w14:paraId="269AFD9B" w14:textId="77777777" w:rsidR="0050449F" w:rsidRDefault="0050449F" w:rsidP="00E67652">
      <w:pPr>
        <w:pStyle w:val="Text"/>
      </w:pPr>
    </w:p>
    <w:p w14:paraId="7C436C64" w14:textId="77777777" w:rsidR="00994066" w:rsidRPr="00E4605A" w:rsidRDefault="00994066" w:rsidP="00E67652">
      <w:pPr>
        <w:pStyle w:val="Text"/>
      </w:pPr>
      <w:r w:rsidRPr="00E4605A">
        <w:t>Delta is change in option price given (with respect to) change in underlying stock price</w:t>
      </w:r>
    </w:p>
    <w:p w14:paraId="22FFDD61" w14:textId="77777777" w:rsidR="0050449F" w:rsidRDefault="0050449F" w:rsidP="00E67652">
      <w:pPr>
        <w:pStyle w:val="Text"/>
      </w:pPr>
    </w:p>
    <w:p w14:paraId="41A23875" w14:textId="77777777" w:rsidR="00994066" w:rsidRPr="00E4605A" w:rsidRDefault="0051240F">
      <w:pPr>
        <w:pStyle w:val="Text"/>
        <w:jc w:val="center"/>
        <w:pPrChange w:id="5509" w:author="Aleksander Hansen" w:date="2013-02-16T22:16:00Z">
          <w:pPr>
            <w:pStyle w:val="Text"/>
          </w:pPr>
        </w:pPrChange>
      </w:pPr>
      <w:r>
        <w:pict w14:anchorId="1EEE4BB9">
          <v:shape id="_x0000_i1094" type="#_x0000_t75" style="width:80.9pt;height:30.75pt">
            <v:imagedata r:id="rId118" o:title=""/>
          </v:shape>
        </w:pict>
      </w:r>
    </w:p>
    <w:p w14:paraId="4CDCA34F" w14:textId="77777777" w:rsidR="0050449F" w:rsidRDefault="0050449F" w:rsidP="00E67652">
      <w:pPr>
        <w:pStyle w:val="Text"/>
      </w:pPr>
    </w:p>
    <w:p w14:paraId="075CAB36" w14:textId="77777777" w:rsidR="00994066" w:rsidRPr="00E4605A" w:rsidRDefault="00994066" w:rsidP="00E67652">
      <w:pPr>
        <w:pStyle w:val="Text"/>
      </w:pPr>
      <w:r w:rsidRPr="00E4605A">
        <w:rPr>
          <w:noProof/>
          <w:lang w:bidi="ar-SA"/>
        </w:rPr>
        <w:drawing>
          <wp:anchor distT="0" distB="0" distL="114300" distR="114300" simplePos="0" relativeHeight="251718144" behindDoc="0" locked="0" layoutInCell="1" allowOverlap="1" wp14:anchorId="1F2D4565" wp14:editId="26CBF64E">
            <wp:simplePos x="0" y="0"/>
            <wp:positionH relativeFrom="column">
              <wp:posOffset>-15875</wp:posOffset>
            </wp:positionH>
            <wp:positionV relativeFrom="paragraph">
              <wp:posOffset>352425</wp:posOffset>
            </wp:positionV>
            <wp:extent cx="2712085" cy="1913890"/>
            <wp:effectExtent l="0" t="0" r="0" b="0"/>
            <wp:wrapThrough wrapText="right">
              <wp:wrapPolygon edited="0">
                <wp:start x="3186" y="1075"/>
                <wp:lineTo x="303" y="4730"/>
                <wp:lineTo x="152" y="7955"/>
                <wp:lineTo x="2579" y="8385"/>
                <wp:lineTo x="16082" y="8385"/>
                <wp:lineTo x="455" y="9890"/>
                <wp:lineTo x="455" y="11180"/>
                <wp:lineTo x="10317" y="11825"/>
                <wp:lineTo x="1062" y="12685"/>
                <wp:lineTo x="910" y="13760"/>
                <wp:lineTo x="4552" y="15265"/>
                <wp:lineTo x="4096" y="15480"/>
                <wp:lineTo x="4400" y="15910"/>
                <wp:lineTo x="8496" y="18705"/>
                <wp:lineTo x="8193" y="19565"/>
                <wp:lineTo x="16538" y="19565"/>
                <wp:lineTo x="16538" y="18705"/>
                <wp:lineTo x="17751" y="18705"/>
                <wp:lineTo x="20331" y="16340"/>
                <wp:lineTo x="20482" y="14620"/>
                <wp:lineTo x="19269" y="13975"/>
                <wp:lineTo x="13048" y="11825"/>
                <wp:lineTo x="13807" y="11825"/>
                <wp:lineTo x="17448" y="9030"/>
                <wp:lineTo x="17448" y="8385"/>
                <wp:lineTo x="20634" y="6450"/>
                <wp:lineTo x="20331" y="4945"/>
                <wp:lineTo x="3490" y="4945"/>
                <wp:lineTo x="17903" y="2795"/>
                <wp:lineTo x="18358" y="1720"/>
                <wp:lineTo x="14565" y="1075"/>
                <wp:lineTo x="3186" y="1075"/>
              </wp:wrapPolygon>
            </wp:wrapThrough>
            <wp:docPr id="254"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r w:rsidRPr="00E4605A">
        <w:rPr>
          <w:noProof/>
          <w:lang w:bidi="ar-SA"/>
        </w:rPr>
        <w:drawing>
          <wp:anchor distT="0" distB="0" distL="114300" distR="114300" simplePos="0" relativeHeight="251719168" behindDoc="0" locked="0" layoutInCell="1" allowOverlap="1" wp14:anchorId="79B4D42A" wp14:editId="293C5A8D">
            <wp:simplePos x="0" y="0"/>
            <wp:positionH relativeFrom="column">
              <wp:posOffset>2967355</wp:posOffset>
            </wp:positionH>
            <wp:positionV relativeFrom="paragraph">
              <wp:posOffset>352425</wp:posOffset>
            </wp:positionV>
            <wp:extent cx="2734945" cy="1913890"/>
            <wp:effectExtent l="0" t="0" r="27305" b="10160"/>
            <wp:wrapThrough wrapText="bothSides">
              <wp:wrapPolygon edited="0">
                <wp:start x="0" y="0"/>
                <wp:lineTo x="0" y="21500"/>
                <wp:lineTo x="21665" y="21500"/>
                <wp:lineTo x="21665" y="0"/>
                <wp:lineTo x="0" y="0"/>
              </wp:wrapPolygon>
            </wp:wrapThrough>
            <wp:docPr id="25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14:sizeRelH relativeFrom="margin">
              <wp14:pctWidth>0</wp14:pctWidth>
            </wp14:sizeRelH>
            <wp14:sizeRelV relativeFrom="margin">
              <wp14:pctHeight>0</wp14:pctHeight>
            </wp14:sizeRelV>
          </wp:anchor>
        </w:drawing>
      </w:r>
      <w:r w:rsidRPr="00E4605A">
        <w:t>These are plots for the delta of a European call option</w:t>
      </w:r>
    </w:p>
    <w:p w14:paraId="0920EDC5" w14:textId="77777777" w:rsidR="00994066" w:rsidRDefault="00994066" w:rsidP="00E67652">
      <w:pPr>
        <w:pStyle w:val="Text"/>
      </w:pPr>
    </w:p>
    <w:p w14:paraId="4771FC12" w14:textId="77777777" w:rsidR="0050449F" w:rsidRPr="00E4605A" w:rsidRDefault="0050449F" w:rsidP="00E67652">
      <w:pPr>
        <w:pStyle w:val="Text"/>
      </w:pPr>
    </w:p>
    <w:p w14:paraId="4F4E460E" w14:textId="77777777" w:rsidR="00994066" w:rsidRDefault="00994066" w:rsidP="00E67652">
      <w:pPr>
        <w:pStyle w:val="Text"/>
        <w:rPr>
          <w:position w:val="-32"/>
        </w:rPr>
      </w:pPr>
      <w:r>
        <w:rPr>
          <w:noProof/>
          <w:position w:val="-32"/>
          <w:lang w:bidi="ar-SA"/>
        </w:rPr>
        <w:drawing>
          <wp:inline distT="0" distB="0" distL="0" distR="0" wp14:anchorId="0B6AA07A" wp14:editId="149B2637">
            <wp:extent cx="4231037" cy="1945037"/>
            <wp:effectExtent l="0" t="0" r="0" b="0"/>
            <wp:docPr id="47"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08E2565D" w14:textId="6D06D00B" w:rsidR="00994066" w:rsidRPr="00E4605A" w:rsidRDefault="0050449F" w:rsidP="0050449F">
      <w:pPr>
        <w:pStyle w:val="Heading2"/>
      </w:pPr>
      <w:bookmarkStart w:id="5510" w:name="_Toc223340317"/>
      <w:r>
        <w:t>Define</w:t>
      </w:r>
      <w:r w:rsidR="00994066" w:rsidRPr="00E4605A">
        <w:t xml:space="preserve"> and describe theta, gamma, </w:t>
      </w:r>
      <w:proofErr w:type="gramStart"/>
      <w:r w:rsidR="00994066" w:rsidRPr="00E4605A">
        <w:t>vega</w:t>
      </w:r>
      <w:proofErr w:type="gramEnd"/>
      <w:r w:rsidR="00994066" w:rsidRPr="00E4605A">
        <w:t>, and rho for option positions</w:t>
      </w:r>
      <w:bookmarkEnd w:id="5510"/>
    </w:p>
    <w:p w14:paraId="6E17E801" w14:textId="77777777" w:rsidR="00994066" w:rsidRPr="00E4605A" w:rsidRDefault="00994066">
      <w:pPr>
        <w:pStyle w:val="Heading3SubGTNI"/>
        <w:pPrChange w:id="5511" w:author="Aleksander Hansen" w:date="2013-02-16T22:20:00Z">
          <w:pPr>
            <w:pStyle w:val="Text"/>
          </w:pPr>
        </w:pPrChange>
      </w:pPr>
      <w:bookmarkStart w:id="5512" w:name="_Toc223340318"/>
      <w:r w:rsidRPr="00E4605A">
        <w:t>Theta</w:t>
      </w:r>
      <w:bookmarkEnd w:id="5512"/>
    </w:p>
    <w:p w14:paraId="39683573" w14:textId="77777777" w:rsidR="0050449F" w:rsidRDefault="0050449F" w:rsidP="00E67652">
      <w:pPr>
        <w:pStyle w:val="Text"/>
      </w:pPr>
    </w:p>
    <w:p w14:paraId="262C4D60" w14:textId="77777777" w:rsidR="00994066" w:rsidRPr="00E4605A" w:rsidRDefault="00994066" w:rsidP="00E67652">
      <w:pPr>
        <w:pStyle w:val="Text"/>
      </w:pPr>
      <w:r w:rsidRPr="00E4605A">
        <w:t>Theta is also called time decay. Theta is the rate of change of the value of the portfolio with respect to the passage of time (keeping all other things equal). On the left below, we chart theta as a function of the stock price; on the right, we chart theta as a function of time to maturity:</w:t>
      </w:r>
    </w:p>
    <w:p w14:paraId="6DD75591" w14:textId="77777777" w:rsidR="0050449F" w:rsidRDefault="0050449F" w:rsidP="00E67652">
      <w:pPr>
        <w:pStyle w:val="Text"/>
      </w:pPr>
    </w:p>
    <w:p w14:paraId="0CA11BA4" w14:textId="77777777" w:rsidR="00994066" w:rsidRPr="00E4605A" w:rsidRDefault="00994066" w:rsidP="00E67652">
      <w:pPr>
        <w:pStyle w:val="Text"/>
      </w:pPr>
      <w:r w:rsidRPr="00E4605A">
        <w:t>These are plots for the theta of a European call option</w:t>
      </w:r>
    </w:p>
    <w:p w14:paraId="1BAE2C29" w14:textId="77777777" w:rsidR="00994066" w:rsidRPr="00E4605A" w:rsidRDefault="00994066" w:rsidP="00E67652">
      <w:pPr>
        <w:pStyle w:val="Text"/>
      </w:pPr>
      <w:r w:rsidRPr="00E4605A">
        <w:rPr>
          <w:noProof/>
          <w:lang w:bidi="ar-SA"/>
        </w:rPr>
        <w:drawing>
          <wp:anchor distT="0" distB="0" distL="114300" distR="114300" simplePos="0" relativeHeight="251738624" behindDoc="0" locked="0" layoutInCell="1" allowOverlap="1" wp14:anchorId="1F15C0CF" wp14:editId="4F70E533">
            <wp:simplePos x="0" y="0"/>
            <wp:positionH relativeFrom="column">
              <wp:posOffset>2750949</wp:posOffset>
            </wp:positionH>
            <wp:positionV relativeFrom="paragraph">
              <wp:posOffset>2292</wp:posOffset>
            </wp:positionV>
            <wp:extent cx="2851688" cy="1859797"/>
            <wp:effectExtent l="0" t="0" r="0" b="0"/>
            <wp:wrapNone/>
            <wp:docPr id="49"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14:sizeRelH relativeFrom="margin">
              <wp14:pctWidth>0</wp14:pctWidth>
            </wp14:sizeRelH>
            <wp14:sizeRelV relativeFrom="margin">
              <wp14:pctHeight>0</wp14:pctHeight>
            </wp14:sizeRelV>
          </wp:anchor>
        </w:drawing>
      </w:r>
      <w:r w:rsidRPr="00E4605A">
        <w:rPr>
          <w:noProof/>
          <w:lang w:bidi="ar-SA"/>
        </w:rPr>
        <w:drawing>
          <wp:inline distT="0" distB="0" distL="0" distR="0" wp14:anchorId="2E7FB2C5" wp14:editId="73FA0488">
            <wp:extent cx="2696705" cy="1859797"/>
            <wp:effectExtent l="0" t="0" r="8890" b="7620"/>
            <wp:docPr id="33"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78FA7EE1" w14:textId="77777777" w:rsidR="0050449F" w:rsidRDefault="0050449F" w:rsidP="00E67652">
      <w:pPr>
        <w:pStyle w:val="Text"/>
      </w:pPr>
    </w:p>
    <w:p w14:paraId="03E0E29C" w14:textId="71621355" w:rsidR="00994066" w:rsidRPr="00E4605A" w:rsidRDefault="00994066" w:rsidP="00E67652">
      <w:pPr>
        <w:pStyle w:val="Text"/>
      </w:pPr>
      <w:r w:rsidRPr="00E4605A">
        <w:t xml:space="preserve">Theta is the one Greek here that is “deterministic:” the change in maturity (the time dimension) is known and can be predicted. Unlike, say, volatility or the asset price </w:t>
      </w:r>
      <w:del w:id="5513" w:author="Aleksander Hansen" w:date="2013-02-17T13:35:00Z">
        <w:r w:rsidRPr="00E4605A" w:rsidDel="00E13880">
          <w:delText>dynamics which</w:delText>
        </w:r>
      </w:del>
      <w:ins w:id="5514" w:author="Aleksander Hansen" w:date="2013-02-17T13:35:00Z">
        <w:r w:rsidR="00E13880" w:rsidRPr="00E4605A">
          <w:t xml:space="preserve">dynamics </w:t>
        </w:r>
      </w:ins>
      <w:del w:id="5515" w:author="Aleksander Hansen" w:date="2013-02-17T13:35:00Z">
        <w:r w:rsidRPr="00E4605A" w:rsidDel="00E13880">
          <w:delText xml:space="preserve"> are</w:delText>
        </w:r>
      </w:del>
      <w:ins w:id="5516" w:author="Aleksander Hansen" w:date="2013-02-17T13:35:00Z">
        <w:r w:rsidR="00E13880" w:rsidRPr="00E4605A">
          <w:t>that is</w:t>
        </w:r>
      </w:ins>
      <w:r w:rsidRPr="00E4605A">
        <w:t xml:space="preserve"> stochastic (random).</w:t>
      </w:r>
    </w:p>
    <w:p w14:paraId="6562399C" w14:textId="3CE26A76" w:rsidR="00994066" w:rsidRPr="00E4605A" w:rsidRDefault="00994066" w:rsidP="00E67652">
      <w:pPr>
        <w:pStyle w:val="Text"/>
      </w:pPr>
    </w:p>
    <w:p w14:paraId="044905B2" w14:textId="77777777" w:rsidR="00994066" w:rsidRDefault="00994066">
      <w:pPr>
        <w:pStyle w:val="Heading3SubGTNI"/>
        <w:pPrChange w:id="5517" w:author="Aleksander Hansen" w:date="2013-02-16T22:20:00Z">
          <w:pPr>
            <w:pStyle w:val="Text"/>
          </w:pPr>
        </w:pPrChange>
      </w:pPr>
      <w:bookmarkStart w:id="5518" w:name="_Toc223340319"/>
      <w:r>
        <w:t>Gamma</w:t>
      </w:r>
      <w:bookmarkEnd w:id="5518"/>
    </w:p>
    <w:p w14:paraId="551AF9EC" w14:textId="77777777" w:rsidR="0050449F" w:rsidRDefault="0050449F" w:rsidP="00E67652">
      <w:pPr>
        <w:pStyle w:val="Text"/>
      </w:pPr>
    </w:p>
    <w:p w14:paraId="006C1FFC" w14:textId="77777777" w:rsidR="00994066" w:rsidRDefault="00994066" w:rsidP="00E67652">
      <w:pPr>
        <w:pStyle w:val="Text"/>
      </w:pPr>
      <w:r w:rsidRPr="00406B67">
        <w:t>Gamma is the rate of change of the portfolio’s delta with respect to the underlying asset; it is therefore a second partial derivative of the portfolio:</w:t>
      </w:r>
    </w:p>
    <w:p w14:paraId="06F2B066" w14:textId="77777777" w:rsidR="0050449F" w:rsidRDefault="0050449F" w:rsidP="00E67652">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5864"/>
      </w:tblGrid>
      <w:tr w:rsidR="00994066" w14:paraId="1C169E56" w14:textId="77777777" w:rsidTr="006B12F7">
        <w:tc>
          <w:tcPr>
            <w:tcW w:w="3438" w:type="dxa"/>
            <w:vAlign w:val="center"/>
          </w:tcPr>
          <w:p w14:paraId="4F13C15D" w14:textId="77777777" w:rsidR="00994066" w:rsidRDefault="0051240F">
            <w:pPr>
              <w:pStyle w:val="Text"/>
              <w:jc w:val="center"/>
              <w:rPr>
                <w:rFonts w:eastAsiaTheme="majorEastAsia"/>
                <w:b/>
                <w:bCs/>
                <w:i/>
                <w:iCs/>
                <w:sz w:val="24"/>
                <w:szCs w:val="24"/>
              </w:rPr>
              <w:pPrChange w:id="5519" w:author="Aleksander Hansen" w:date="2013-02-17T13:35:00Z">
                <w:pPr>
                  <w:pStyle w:val="Text"/>
                  <w:keepNext/>
                  <w:keepLines/>
                  <w:spacing w:before="200" w:after="200"/>
                  <w:outlineLvl w:val="6"/>
                </w:pPr>
              </w:pPrChange>
            </w:pPr>
            <w:r>
              <w:rPr>
                <w:position w:val="-28"/>
                <w:sz w:val="24"/>
                <w:szCs w:val="24"/>
              </w:rPr>
              <w:pict w14:anchorId="36DBB74C">
                <v:shape id="_x0000_i1095" type="#_x0000_t75" style="width:147.25pt;height:50.15pt">
                  <v:imagedata r:id="rId124" o:title=""/>
                </v:shape>
              </w:pict>
            </w:r>
          </w:p>
        </w:tc>
        <w:tc>
          <w:tcPr>
            <w:tcW w:w="5850" w:type="dxa"/>
            <w:vAlign w:val="center"/>
          </w:tcPr>
          <w:p w14:paraId="43EDFD2E" w14:textId="77777777" w:rsidR="00994066" w:rsidRDefault="0051240F">
            <w:pPr>
              <w:pStyle w:val="Text"/>
              <w:jc w:val="center"/>
              <w:rPr>
                <w:rFonts w:eastAsiaTheme="majorEastAsia"/>
                <w:b/>
                <w:bCs/>
                <w:i/>
                <w:iCs/>
                <w:sz w:val="24"/>
                <w:szCs w:val="24"/>
              </w:rPr>
              <w:pPrChange w:id="5520" w:author="Aleksander Hansen" w:date="2013-02-17T13:35:00Z">
                <w:pPr>
                  <w:pStyle w:val="Text"/>
                  <w:keepNext/>
                  <w:keepLines/>
                  <w:spacing w:before="200" w:after="200"/>
                  <w:outlineLvl w:val="6"/>
                </w:pPr>
              </w:pPrChange>
            </w:pPr>
            <w:r>
              <w:rPr>
                <w:position w:val="-38"/>
                <w:sz w:val="24"/>
                <w:szCs w:val="24"/>
              </w:rPr>
              <w:pict w14:anchorId="2613B634">
                <v:shape id="_x0000_i1096" type="#_x0000_t75" style="width:282.35pt;height:38.85pt">
                  <v:imagedata r:id="rId125" o:title=""/>
                </v:shape>
              </w:pict>
            </w:r>
          </w:p>
        </w:tc>
      </w:tr>
    </w:tbl>
    <w:p w14:paraId="2765EE7B" w14:textId="77777777" w:rsidR="0050449F" w:rsidRDefault="0050449F" w:rsidP="00E67652">
      <w:pPr>
        <w:pStyle w:val="Text"/>
      </w:pPr>
    </w:p>
    <w:p w14:paraId="2AC50DCE" w14:textId="77777777" w:rsidR="00994066" w:rsidRDefault="00994066" w:rsidP="00E67652">
      <w:pPr>
        <w:pStyle w:val="Text"/>
      </w:pPr>
      <w:r>
        <w:rPr>
          <w:noProof/>
          <w:lang w:bidi="ar-SA"/>
        </w:rPr>
        <w:drawing>
          <wp:anchor distT="0" distB="0" distL="114300" distR="114300" simplePos="0" relativeHeight="251720192" behindDoc="0" locked="0" layoutInCell="1" allowOverlap="1" wp14:anchorId="598CD4DC" wp14:editId="0ACED4B7">
            <wp:simplePos x="0" y="0"/>
            <wp:positionH relativeFrom="column">
              <wp:posOffset>2641600</wp:posOffset>
            </wp:positionH>
            <wp:positionV relativeFrom="paragraph">
              <wp:posOffset>632460</wp:posOffset>
            </wp:positionV>
            <wp:extent cx="2789555" cy="1960245"/>
            <wp:effectExtent l="0" t="0" r="0" b="0"/>
            <wp:wrapThrough wrapText="bothSides">
              <wp:wrapPolygon edited="0">
                <wp:start x="2803" y="1050"/>
                <wp:lineTo x="2803" y="2309"/>
                <wp:lineTo x="8998" y="4828"/>
                <wp:lineTo x="443" y="5458"/>
                <wp:lineTo x="443" y="6717"/>
                <wp:lineTo x="9145" y="8187"/>
                <wp:lineTo x="885" y="8187"/>
                <wp:lineTo x="295" y="8397"/>
                <wp:lineTo x="295" y="14484"/>
                <wp:lineTo x="1328" y="14904"/>
                <wp:lineTo x="4720" y="14904"/>
                <wp:lineTo x="4720" y="16583"/>
                <wp:lineTo x="10768" y="18262"/>
                <wp:lineTo x="9735" y="18262"/>
                <wp:lineTo x="9440" y="18472"/>
                <wp:lineTo x="9440" y="19732"/>
                <wp:lineTo x="15488" y="19732"/>
                <wp:lineTo x="15636" y="18682"/>
                <wp:lineTo x="13866" y="18262"/>
                <wp:lineTo x="10768" y="18262"/>
                <wp:lineTo x="20209" y="17213"/>
                <wp:lineTo x="20209" y="14904"/>
                <wp:lineTo x="10768" y="14904"/>
                <wp:lineTo x="20209" y="13224"/>
                <wp:lineTo x="20651" y="11965"/>
                <wp:lineTo x="19176" y="11335"/>
                <wp:lineTo x="10768" y="4828"/>
                <wp:lineTo x="15046" y="3778"/>
                <wp:lineTo x="18733" y="2309"/>
                <wp:lineTo x="18438" y="1050"/>
                <wp:lineTo x="2803" y="1050"/>
              </wp:wrapPolygon>
            </wp:wrapThrough>
            <wp:docPr id="37"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14:sizeRelH relativeFrom="margin">
              <wp14:pctWidth>0</wp14:pctWidth>
            </wp14:sizeRelH>
            <wp14:sizeRelV relativeFrom="margin">
              <wp14:pctHeight>0</wp14:pctHeight>
            </wp14:sizeRelV>
          </wp:anchor>
        </w:drawing>
      </w:r>
      <w:r>
        <w:t>On the left below, we chart gamma as a function of stock price. On the right, we chart gamma as a function of time to maturity:</w:t>
      </w:r>
    </w:p>
    <w:p w14:paraId="0C7AABB8" w14:textId="77777777" w:rsidR="0050449F" w:rsidRDefault="0050449F" w:rsidP="00E67652">
      <w:pPr>
        <w:pStyle w:val="Text"/>
      </w:pPr>
    </w:p>
    <w:p w14:paraId="64AF5307" w14:textId="77777777" w:rsidR="00994066" w:rsidRDefault="00994066" w:rsidP="00E67652">
      <w:pPr>
        <w:pStyle w:val="Text"/>
      </w:pPr>
      <w:r>
        <w:rPr>
          <w:noProof/>
          <w:lang w:bidi="ar-SA"/>
        </w:rPr>
        <w:drawing>
          <wp:inline distT="0" distB="0" distL="0" distR="0" wp14:anchorId="3BC32D53" wp14:editId="49AE8F82">
            <wp:extent cx="2696705" cy="1898542"/>
            <wp:effectExtent l="0" t="0" r="0" b="0"/>
            <wp:docPr id="52"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3511206A" w14:textId="77777777" w:rsidR="00994066" w:rsidRDefault="00994066" w:rsidP="00E67652">
      <w:pPr>
        <w:pStyle w:val="Text"/>
        <w:rPr>
          <w:b/>
          <w:u w:val="single"/>
        </w:rPr>
      </w:pPr>
    </w:p>
    <w:p w14:paraId="591A6CD0" w14:textId="77777777" w:rsidR="0050449F" w:rsidRDefault="0050449F" w:rsidP="00E67652">
      <w:pPr>
        <w:pStyle w:val="Text"/>
      </w:pPr>
    </w:p>
    <w:p w14:paraId="6D15596C" w14:textId="77777777" w:rsidR="00994066" w:rsidRPr="00CA3E87" w:rsidRDefault="00994066" w:rsidP="00E67652">
      <w:pPr>
        <w:pStyle w:val="Text"/>
      </w:pPr>
      <w:r w:rsidRPr="00CA3E87">
        <w:t xml:space="preserve">These are plots for the </w:t>
      </w:r>
      <w:r>
        <w:t>gamma</w:t>
      </w:r>
      <w:r w:rsidRPr="00CA3E87">
        <w:t xml:space="preserve"> of a European call option</w:t>
      </w:r>
    </w:p>
    <w:p w14:paraId="6714790C" w14:textId="77777777" w:rsidR="00994066" w:rsidRDefault="00994066" w:rsidP="00E67652">
      <w:pPr>
        <w:pStyle w:val="Text"/>
        <w:rPr>
          <w:b/>
          <w:u w:val="single"/>
        </w:rPr>
      </w:pPr>
      <w:r>
        <w:rPr>
          <w:b/>
          <w:noProof/>
          <w:u w:val="single"/>
          <w:lang w:bidi="ar-SA"/>
        </w:rPr>
        <w:drawing>
          <wp:anchor distT="0" distB="0" distL="114300" distR="114300" simplePos="0" relativeHeight="251721216" behindDoc="0" locked="0" layoutInCell="1" allowOverlap="1" wp14:anchorId="48C45D92" wp14:editId="304680BB">
            <wp:simplePos x="0" y="0"/>
            <wp:positionH relativeFrom="column">
              <wp:posOffset>2673350</wp:posOffset>
            </wp:positionH>
            <wp:positionV relativeFrom="paragraph">
              <wp:posOffset>-11430</wp:posOffset>
            </wp:positionV>
            <wp:extent cx="2750820" cy="2130425"/>
            <wp:effectExtent l="0" t="0" r="0" b="3175"/>
            <wp:wrapThrough wrapText="bothSides">
              <wp:wrapPolygon edited="0">
                <wp:start x="2543" y="773"/>
                <wp:lineTo x="299" y="3283"/>
                <wp:lineTo x="0" y="3477"/>
                <wp:lineTo x="0" y="16804"/>
                <wp:lineTo x="2244" y="19701"/>
                <wp:lineTo x="2393" y="20087"/>
                <wp:lineTo x="8227" y="21053"/>
                <wp:lineTo x="11219" y="21439"/>
                <wp:lineTo x="13911" y="21439"/>
                <wp:lineTo x="15258" y="21053"/>
                <wp:lineTo x="19745" y="20087"/>
                <wp:lineTo x="19745" y="19701"/>
                <wp:lineTo x="20643" y="17962"/>
                <wp:lineTo x="18848" y="17576"/>
                <wp:lineTo x="7030" y="16610"/>
                <wp:lineTo x="16903" y="16610"/>
                <wp:lineTo x="21241" y="15645"/>
                <wp:lineTo x="21241" y="12941"/>
                <wp:lineTo x="8975" y="10237"/>
                <wp:lineTo x="8377" y="9271"/>
                <wp:lineTo x="7330" y="6953"/>
                <wp:lineTo x="2992" y="4249"/>
                <wp:lineTo x="17801" y="3283"/>
                <wp:lineTo x="18997" y="1352"/>
                <wp:lineTo x="18249" y="773"/>
                <wp:lineTo x="2543" y="773"/>
              </wp:wrapPolygon>
            </wp:wrapThrough>
            <wp:docPr id="39"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14:sizeRelH relativeFrom="margin">
              <wp14:pctWidth>0</wp14:pctWidth>
            </wp14:sizeRelH>
            <wp14:sizeRelV relativeFrom="margin">
              <wp14:pctHeight>0</wp14:pctHeight>
            </wp14:sizeRelV>
          </wp:anchor>
        </w:drawing>
      </w:r>
      <w:r w:rsidRPr="00E20D7F">
        <w:rPr>
          <w:b/>
          <w:noProof/>
          <w:lang w:bidi="ar-SA"/>
        </w:rPr>
        <w:drawing>
          <wp:inline distT="0" distB="0" distL="0" distR="0" wp14:anchorId="1BC565D8" wp14:editId="7EE0D61F">
            <wp:extent cx="2600325" cy="2009775"/>
            <wp:effectExtent l="0" t="0" r="0" b="0"/>
            <wp:docPr id="38"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14:paraId="1774A218" w14:textId="65CD3F87" w:rsidR="00994066" w:rsidRDefault="00994066" w:rsidP="00E67652">
      <w:pPr>
        <w:pStyle w:val="Text"/>
        <w:rPr>
          <w:rFonts w:asciiTheme="majorHAnsi" w:eastAsiaTheme="majorEastAsia" w:hAnsiTheme="majorHAnsi" w:cstheme="majorBidi"/>
          <w:b/>
          <w:bCs/>
          <w:i/>
          <w:color w:val="4E782B"/>
          <w:sz w:val="23"/>
        </w:rPr>
      </w:pPr>
    </w:p>
    <w:p w14:paraId="707B394C" w14:textId="77777777" w:rsidR="00994066" w:rsidRPr="00E4605A" w:rsidRDefault="00994066">
      <w:pPr>
        <w:pStyle w:val="Heading3SubGTNI"/>
        <w:pPrChange w:id="5521" w:author="Aleksander Hansen" w:date="2013-02-16T22:20:00Z">
          <w:pPr>
            <w:pStyle w:val="Text"/>
          </w:pPr>
        </w:pPrChange>
      </w:pPr>
      <w:bookmarkStart w:id="5522" w:name="_Toc223340320"/>
      <w:r w:rsidRPr="00E4605A">
        <w:t>Vega</w:t>
      </w:r>
      <w:bookmarkEnd w:id="5522"/>
    </w:p>
    <w:p w14:paraId="0E0B0154" w14:textId="77777777" w:rsidR="0050449F" w:rsidRDefault="0050449F" w:rsidP="00E67652">
      <w:pPr>
        <w:pStyle w:val="Text"/>
      </w:pPr>
    </w:p>
    <w:p w14:paraId="573E9A7A" w14:textId="77777777" w:rsidR="0050449F" w:rsidRDefault="00994066" w:rsidP="00E67652">
      <w:pPr>
        <w:pStyle w:val="Text"/>
      </w:pPr>
      <w:r w:rsidRPr="00E4605A">
        <w:t>Vega is the rate of change of the value of a portfolio (of derivatives) with respect to the volatility of the underlying asset:</w:t>
      </w:r>
      <w:r w:rsidRPr="00E4605A">
        <w:br/>
      </w:r>
    </w:p>
    <w:p w14:paraId="42521CDC" w14:textId="17B9258C" w:rsidR="00994066" w:rsidRPr="00E4605A" w:rsidRDefault="0051240F">
      <w:pPr>
        <w:pStyle w:val="Text"/>
        <w:jc w:val="center"/>
        <w:pPrChange w:id="5523" w:author="Aleksander Hansen" w:date="2013-02-16T22:20:00Z">
          <w:pPr>
            <w:pStyle w:val="Text"/>
          </w:pPr>
        </w:pPrChange>
      </w:pPr>
      <w:r>
        <w:pict w14:anchorId="5D41A954">
          <v:shape id="_x0000_i1097" type="#_x0000_t75" style="width:82.5pt;height:41.25pt">
            <v:imagedata r:id="rId130" o:title=""/>
          </v:shape>
        </w:pict>
      </w:r>
    </w:p>
    <w:p w14:paraId="34E21C90" w14:textId="77777777" w:rsidR="0050449F" w:rsidRDefault="0050449F" w:rsidP="00E67652">
      <w:pPr>
        <w:pStyle w:val="Text"/>
      </w:pPr>
    </w:p>
    <w:p w14:paraId="6329EE53" w14:textId="77777777" w:rsidR="00994066" w:rsidRDefault="00994066" w:rsidP="00E67652">
      <w:pPr>
        <w:pStyle w:val="Text"/>
      </w:pPr>
      <w:r w:rsidRPr="00E4605A">
        <w:t xml:space="preserve">On the left-hand side chart below, we plot </w:t>
      </w:r>
      <w:proofErr w:type="gramStart"/>
      <w:r w:rsidRPr="00E4605A">
        <w:t>vega</w:t>
      </w:r>
      <w:proofErr w:type="gramEnd"/>
      <w:r w:rsidRPr="00E4605A">
        <w:t xml:space="preserve"> as function of stock price. On the right-hand side chart, we plot </w:t>
      </w:r>
      <w:proofErr w:type="gramStart"/>
      <w:r w:rsidRPr="00E4605A">
        <w:t>vega</w:t>
      </w:r>
      <w:proofErr w:type="gramEnd"/>
      <w:r w:rsidRPr="00E4605A">
        <w:t xml:space="preserve"> as a function of time to maturity:</w:t>
      </w:r>
    </w:p>
    <w:p w14:paraId="616E9CB3" w14:textId="77777777" w:rsidR="0050449F" w:rsidRPr="00E4605A" w:rsidRDefault="0050449F" w:rsidP="00E67652">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1"/>
        <w:gridCol w:w="4505"/>
      </w:tblGrid>
      <w:tr w:rsidR="00994066" w14:paraId="388FFEA4" w14:textId="77777777" w:rsidTr="006B12F7">
        <w:tc>
          <w:tcPr>
            <w:tcW w:w="5341" w:type="dxa"/>
          </w:tcPr>
          <w:p w14:paraId="5AA8CE27" w14:textId="77777777" w:rsidR="00994066" w:rsidRDefault="00994066" w:rsidP="00E67652">
            <w:pPr>
              <w:pStyle w:val="Text"/>
            </w:pPr>
            <w:r>
              <w:rPr>
                <w:noProof/>
                <w:lang w:bidi="ar-SA"/>
              </w:rPr>
              <w:drawing>
                <wp:inline distT="0" distB="0" distL="0" distR="0" wp14:anchorId="12836E7B" wp14:editId="57322AE4">
                  <wp:extent cx="2944678" cy="2100021"/>
                  <wp:effectExtent l="0" t="0" r="8255" b="0"/>
                  <wp:docPr id="192"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tc>
        <w:tc>
          <w:tcPr>
            <w:tcW w:w="5341" w:type="dxa"/>
          </w:tcPr>
          <w:p w14:paraId="18F98C81" w14:textId="77777777" w:rsidR="00994066" w:rsidRDefault="00994066" w:rsidP="00E67652">
            <w:pPr>
              <w:pStyle w:val="Text"/>
            </w:pPr>
            <w:r>
              <w:rPr>
                <w:noProof/>
                <w:lang w:bidi="ar-SA"/>
              </w:rPr>
              <w:drawing>
                <wp:inline distT="0" distB="0" distL="0" distR="0" wp14:anchorId="3AA44E3C" wp14:editId="4C5A32BB">
                  <wp:extent cx="2758698" cy="1929539"/>
                  <wp:effectExtent l="0" t="0" r="3810" b="0"/>
                  <wp:docPr id="193"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tc>
      </w:tr>
    </w:tbl>
    <w:p w14:paraId="6B7E5771" w14:textId="77777777" w:rsidR="0050449F" w:rsidRDefault="0050449F" w:rsidP="00E67652">
      <w:pPr>
        <w:pStyle w:val="Text"/>
      </w:pPr>
    </w:p>
    <w:p w14:paraId="0728A1E3" w14:textId="77777777" w:rsidR="00994066" w:rsidRPr="00E4605A" w:rsidRDefault="00994066">
      <w:pPr>
        <w:pStyle w:val="Heading3SubGTNI"/>
        <w:pPrChange w:id="5524" w:author="Aleksander Hansen" w:date="2013-02-16T22:23:00Z">
          <w:pPr>
            <w:pStyle w:val="Text"/>
          </w:pPr>
        </w:pPrChange>
      </w:pPr>
      <w:bookmarkStart w:id="5525" w:name="_Toc223340321"/>
      <w:r w:rsidRPr="00E4605A">
        <w:t>Rho</w:t>
      </w:r>
      <w:bookmarkEnd w:id="5525"/>
    </w:p>
    <w:p w14:paraId="68ED70C6" w14:textId="77777777" w:rsidR="0050449F" w:rsidRDefault="0050449F" w:rsidP="00E67652">
      <w:pPr>
        <w:pStyle w:val="Text"/>
      </w:pPr>
    </w:p>
    <w:p w14:paraId="780C5D54" w14:textId="77777777" w:rsidR="0050449F" w:rsidRDefault="00994066" w:rsidP="00E67652">
      <w:pPr>
        <w:pStyle w:val="Text"/>
      </w:pPr>
      <w:r w:rsidRPr="00E4605A">
        <w:t>Rho is the rate of change of the value of a portfolio (of derivatives) with respect to the interest rate (or, as in the Black–-Scholes, the risk-free interest rate):</w:t>
      </w:r>
      <w:r w:rsidRPr="00E4605A">
        <w:br/>
      </w:r>
    </w:p>
    <w:p w14:paraId="3CD73FCE" w14:textId="0D6553F5" w:rsidR="00994066" w:rsidRPr="00E4605A" w:rsidRDefault="0051240F">
      <w:pPr>
        <w:pStyle w:val="Text"/>
        <w:jc w:val="center"/>
        <w:pPrChange w:id="5526" w:author="Aleksander Hansen" w:date="2013-02-16T22:23:00Z">
          <w:pPr>
            <w:pStyle w:val="Text"/>
          </w:pPr>
        </w:pPrChange>
      </w:pPr>
      <w:r>
        <w:pict w14:anchorId="3B09DD73">
          <v:shape id="_x0000_i1098" type="#_x0000_t75" style="width:89.8pt;height:48.55pt">
            <v:imagedata r:id="rId133" o:title=""/>
          </v:shape>
        </w:pict>
      </w:r>
    </w:p>
    <w:p w14:paraId="03529BD3" w14:textId="77777777" w:rsidR="0050449F" w:rsidRDefault="0050449F" w:rsidP="00E67652">
      <w:pPr>
        <w:pStyle w:val="Text"/>
      </w:pPr>
    </w:p>
    <w:p w14:paraId="28B7A079" w14:textId="77777777" w:rsidR="00994066" w:rsidRDefault="00994066" w:rsidP="00E67652">
      <w:pPr>
        <w:pStyle w:val="Text"/>
      </w:pPr>
      <w:r w:rsidRPr="00E4605A">
        <w:t>On the charts below, we chart rho versus stock price (left-hand) and maturity (right-hand):</w:t>
      </w:r>
    </w:p>
    <w:p w14:paraId="13309B83" w14:textId="77777777" w:rsidR="0050449F" w:rsidRPr="00E4605A" w:rsidRDefault="0050449F" w:rsidP="00E67652">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8"/>
        <w:gridCol w:w="4708"/>
      </w:tblGrid>
      <w:tr w:rsidR="00994066" w14:paraId="520D7AF5" w14:textId="77777777" w:rsidTr="006B12F7">
        <w:tc>
          <w:tcPr>
            <w:tcW w:w="4648" w:type="dxa"/>
          </w:tcPr>
          <w:p w14:paraId="2794053F" w14:textId="77777777" w:rsidR="00994066" w:rsidRDefault="00994066" w:rsidP="00E67652">
            <w:pPr>
              <w:pStyle w:val="Text"/>
            </w:pPr>
            <w:r>
              <w:rPr>
                <w:noProof/>
                <w:lang w:bidi="ar-SA"/>
              </w:rPr>
              <w:drawing>
                <wp:inline distT="0" distB="0" distL="0" distR="0" wp14:anchorId="3B590F18" wp14:editId="62A4D96B">
                  <wp:extent cx="2843939" cy="1991533"/>
                  <wp:effectExtent l="0" t="0" r="0" b="8890"/>
                  <wp:docPr id="19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tc>
        <w:tc>
          <w:tcPr>
            <w:tcW w:w="4640" w:type="dxa"/>
          </w:tcPr>
          <w:p w14:paraId="7499F9B5" w14:textId="77777777" w:rsidR="00994066" w:rsidRDefault="00994066" w:rsidP="00E67652">
            <w:pPr>
              <w:pStyle w:val="Text"/>
            </w:pPr>
            <w:r>
              <w:rPr>
                <w:noProof/>
                <w:lang w:bidi="ar-SA"/>
              </w:rPr>
              <w:drawing>
                <wp:inline distT="0" distB="0" distL="0" distR="0" wp14:anchorId="6935C592" wp14:editId="4EE95ADD">
                  <wp:extent cx="2913681" cy="2053526"/>
                  <wp:effectExtent l="0" t="0" r="1270" b="4445"/>
                  <wp:docPr id="19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tc>
      </w:tr>
    </w:tbl>
    <w:p w14:paraId="4ACAAA5D" w14:textId="77777777" w:rsidR="0050449F" w:rsidRDefault="0050449F" w:rsidP="00E67652">
      <w:pPr>
        <w:pStyle w:val="Text"/>
      </w:pPr>
    </w:p>
    <w:p w14:paraId="6A32D98D" w14:textId="77777777" w:rsidR="00994066" w:rsidRPr="00E4605A" w:rsidRDefault="00994066">
      <w:pPr>
        <w:pStyle w:val="Heading3SubGTNI"/>
        <w:pPrChange w:id="5527" w:author="Aleksander Hansen" w:date="2013-02-17T13:36:00Z">
          <w:pPr>
            <w:pStyle w:val="Text"/>
          </w:pPr>
        </w:pPrChange>
      </w:pPr>
      <w:bookmarkStart w:id="5528" w:name="_Toc223340322"/>
      <w:r w:rsidRPr="00E4605A">
        <w:t>Explain how to implement and maintain a gamma‐neutral position</w:t>
      </w:r>
      <w:bookmarkEnd w:id="5528"/>
    </w:p>
    <w:p w14:paraId="5BF67DFC" w14:textId="77777777" w:rsidR="0050449F" w:rsidRDefault="0050449F" w:rsidP="00E67652">
      <w:pPr>
        <w:pStyle w:val="Text"/>
      </w:pPr>
    </w:p>
    <w:p w14:paraId="3BD0DA2D" w14:textId="77777777" w:rsidR="00994066" w:rsidRPr="00E4605A" w:rsidRDefault="00994066" w:rsidP="00E67652">
      <w:pPr>
        <w:pStyle w:val="Text"/>
      </w:pPr>
      <w:r w:rsidRPr="00E4605A">
        <w:t>Assume that a delta-neutral portfolio has a gamma of (Γ) and a traded option has a gamma of (ΓT). The position in the traded option necessary to make the portfolio and gamma neutral is given by:</w:t>
      </w:r>
    </w:p>
    <w:p w14:paraId="1A4C2256" w14:textId="77777777" w:rsidR="0050449F" w:rsidRDefault="0050449F" w:rsidP="00E67652">
      <w:pPr>
        <w:pStyle w:val="Text"/>
      </w:pPr>
    </w:p>
    <w:p w14:paraId="564ED606" w14:textId="77777777" w:rsidR="00994066" w:rsidRPr="00E4605A" w:rsidRDefault="0051240F">
      <w:pPr>
        <w:pStyle w:val="Text"/>
        <w:jc w:val="center"/>
        <w:pPrChange w:id="5529" w:author="Aleksander Hansen" w:date="2013-02-16T22:23:00Z">
          <w:pPr>
            <w:pStyle w:val="Text"/>
          </w:pPr>
        </w:pPrChange>
      </w:pPr>
      <w:r>
        <w:pict w14:anchorId="048147C4">
          <v:shape id="_x0000_i1099" type="#_x0000_t75" style="width:215.2pt;height:40.45pt">
            <v:imagedata r:id="rId136" o:title=""/>
          </v:shape>
        </w:pict>
      </w:r>
    </w:p>
    <w:p w14:paraId="75CE0565" w14:textId="77777777" w:rsidR="0050449F" w:rsidRDefault="0050449F" w:rsidP="00E67652">
      <w:pPr>
        <w:pStyle w:val="Text"/>
      </w:pPr>
    </w:p>
    <w:p w14:paraId="297590AD" w14:textId="77777777" w:rsidR="00994066" w:rsidRPr="00E13880" w:rsidRDefault="00994066" w:rsidP="00E67652">
      <w:pPr>
        <w:pStyle w:val="Text"/>
        <w:rPr>
          <w:b/>
          <w:rPrChange w:id="5530" w:author="Aleksander Hansen" w:date="2013-02-17T13:36:00Z">
            <w:rPr/>
          </w:rPrChange>
        </w:rPr>
      </w:pPr>
      <w:r w:rsidRPr="00E13880">
        <w:rPr>
          <w:b/>
          <w:rPrChange w:id="5531" w:author="Aleksander Hansen" w:date="2013-02-17T13:36:00Z">
            <w:rPr/>
          </w:rPrChange>
        </w:rPr>
        <w:t>For example:</w:t>
      </w:r>
    </w:p>
    <w:p w14:paraId="7BB1F0D1" w14:textId="77777777" w:rsidR="0050449F" w:rsidRDefault="0050449F" w:rsidP="00E67652">
      <w:pPr>
        <w:pStyle w:val="Text"/>
      </w:pPr>
    </w:p>
    <w:p w14:paraId="1E3C174A" w14:textId="01BAEEB6" w:rsidR="00994066" w:rsidRPr="00E4605A" w:rsidRDefault="00994066" w:rsidP="00E67652">
      <w:pPr>
        <w:pStyle w:val="Text"/>
      </w:pPr>
      <w:r w:rsidRPr="00E4605A">
        <w:t xml:space="preserve">Using Hull’s example, assume a portfolio is delta neutral with position gamma of -3,000. Greek (per option) delta is 0.62 and Greek gamma is 1.5. </w:t>
      </w:r>
    </w:p>
    <w:p w14:paraId="7B645B49" w14:textId="77777777" w:rsidR="0050449F" w:rsidRDefault="0050449F" w:rsidP="00E67652">
      <w:pPr>
        <w:pStyle w:val="Text"/>
      </w:pPr>
    </w:p>
    <w:p w14:paraId="02562E94" w14:textId="77777777" w:rsidR="00994066" w:rsidRPr="00E4605A" w:rsidRDefault="00994066" w:rsidP="00E67652">
      <w:pPr>
        <w:pStyle w:val="Text"/>
      </w:pPr>
      <w:r w:rsidRPr="00E4605A">
        <w:t>To neutralize the -3,000 position gamma, we take a long position in 2,000 call options because this adds +3,000 position gamma (+2,000 * 1.5). However, these options add +1,240 position delta (+2,000 * 0.62).</w:t>
      </w:r>
    </w:p>
    <w:p w14:paraId="540EEEF0" w14:textId="77777777" w:rsidR="0050449F" w:rsidRDefault="0050449F" w:rsidP="00E67652">
      <w:pPr>
        <w:pStyle w:val="Text"/>
      </w:pPr>
    </w:p>
    <w:p w14:paraId="3F459C30" w14:textId="77777777" w:rsidR="00994066" w:rsidRDefault="00994066" w:rsidP="00E67652">
      <w:pPr>
        <w:pStyle w:val="Text"/>
      </w:pPr>
      <w:r w:rsidRPr="00E4605A">
        <w:t>To neutralize this 1</w:t>
      </w:r>
      <w:proofErr w:type="gramStart"/>
      <w:r w:rsidRPr="00E4605A">
        <w:t>,240 position</w:t>
      </w:r>
      <w:proofErr w:type="gramEnd"/>
      <w:r w:rsidRPr="00E4605A">
        <w:t xml:space="preserve"> delta, we short 1,240 shares (a share has delta = 1.0 and zero Greek gamma!).  Now both delta and gamma are neutralized.</w:t>
      </w:r>
    </w:p>
    <w:p w14:paraId="5BF161D9" w14:textId="77777777" w:rsidR="0050449F" w:rsidRPr="00E4605A" w:rsidRDefault="0050449F" w:rsidP="00E67652">
      <w:pPr>
        <w:pStyle w:val="Text"/>
      </w:pPr>
    </w:p>
    <w:tbl>
      <w:tblPr>
        <w:tblW w:w="4960" w:type="dxa"/>
        <w:tblCellMar>
          <w:left w:w="57" w:type="dxa"/>
          <w:right w:w="57" w:type="dxa"/>
        </w:tblCellMar>
        <w:tblLook w:val="04A0" w:firstRow="1" w:lastRow="0" w:firstColumn="1" w:lastColumn="0" w:noHBand="0" w:noVBand="1"/>
        <w:tblPrChange w:id="5532" w:author="Aleksander Hansen" w:date="2013-02-16T22:24:00Z">
          <w:tblPr>
            <w:tblW w:w="4960" w:type="dxa"/>
            <w:tblCellMar>
              <w:left w:w="57" w:type="dxa"/>
              <w:right w:w="57" w:type="dxa"/>
            </w:tblCellMar>
            <w:tblLook w:val="04A0" w:firstRow="1" w:lastRow="0" w:firstColumn="1" w:lastColumn="0" w:noHBand="0" w:noVBand="1"/>
          </w:tblPr>
        </w:tblPrChange>
      </w:tblPr>
      <w:tblGrid>
        <w:gridCol w:w="634"/>
        <w:gridCol w:w="566"/>
        <w:gridCol w:w="2424"/>
        <w:gridCol w:w="1336"/>
        <w:tblGridChange w:id="5533">
          <w:tblGrid>
            <w:gridCol w:w="634"/>
            <w:gridCol w:w="566"/>
            <w:gridCol w:w="2424"/>
            <w:gridCol w:w="1336"/>
          </w:tblGrid>
        </w:tblGridChange>
      </w:tblGrid>
      <w:tr w:rsidR="00994066" w:rsidRPr="00BC6025" w14:paraId="34DFEF7A" w14:textId="77777777" w:rsidTr="00B05EB2">
        <w:trPr>
          <w:trHeight w:hRule="exact" w:val="394"/>
          <w:trPrChange w:id="5534" w:author="Aleksander Hansen" w:date="2013-02-16T22:24:00Z">
            <w:trPr>
              <w:trHeight w:hRule="exact" w:val="394"/>
            </w:trPr>
          </w:trPrChange>
        </w:trPr>
        <w:tc>
          <w:tcPr>
            <w:tcW w:w="634" w:type="dxa"/>
            <w:shd w:val="clear" w:color="auto" w:fill="auto"/>
            <w:tcMar>
              <w:top w:w="11" w:type="dxa"/>
              <w:left w:w="57" w:type="dxa"/>
              <w:bottom w:w="0" w:type="dxa"/>
              <w:right w:w="57" w:type="dxa"/>
            </w:tcMar>
            <w:vAlign w:val="bottom"/>
            <w:hideMark/>
            <w:tcPrChange w:id="5535" w:author="Aleksander Hansen" w:date="2013-02-16T22:24:00Z">
              <w:tcPr>
                <w:tcW w:w="634" w:type="dxa"/>
                <w:shd w:val="clear" w:color="auto" w:fill="auto"/>
                <w:tcMar>
                  <w:top w:w="11" w:type="dxa"/>
                  <w:left w:w="57" w:type="dxa"/>
                  <w:bottom w:w="0" w:type="dxa"/>
                  <w:right w:w="57" w:type="dxa"/>
                </w:tcMar>
                <w:vAlign w:val="bottom"/>
                <w:hideMark/>
              </w:tcPr>
            </w:tcPrChange>
          </w:tcPr>
          <w:p w14:paraId="6C85AEA9" w14:textId="77777777" w:rsidR="00994066" w:rsidRPr="00BC6025" w:rsidRDefault="00994066" w:rsidP="00E67652">
            <w:pPr>
              <w:pStyle w:val="Text"/>
            </w:pPr>
          </w:p>
        </w:tc>
        <w:tc>
          <w:tcPr>
            <w:tcW w:w="566" w:type="dxa"/>
            <w:shd w:val="clear" w:color="auto" w:fill="auto"/>
            <w:tcMar>
              <w:top w:w="11" w:type="dxa"/>
              <w:left w:w="57" w:type="dxa"/>
              <w:bottom w:w="0" w:type="dxa"/>
              <w:right w:w="57" w:type="dxa"/>
            </w:tcMar>
            <w:vAlign w:val="bottom"/>
            <w:hideMark/>
            <w:tcPrChange w:id="5536" w:author="Aleksander Hansen" w:date="2013-02-16T22:24:00Z">
              <w:tcPr>
                <w:tcW w:w="566" w:type="dxa"/>
                <w:shd w:val="clear" w:color="auto" w:fill="auto"/>
                <w:tcMar>
                  <w:top w:w="11" w:type="dxa"/>
                  <w:left w:w="57" w:type="dxa"/>
                  <w:bottom w:w="0" w:type="dxa"/>
                  <w:right w:w="57" w:type="dxa"/>
                </w:tcMar>
                <w:vAlign w:val="bottom"/>
                <w:hideMark/>
              </w:tcPr>
            </w:tcPrChange>
          </w:tcPr>
          <w:p w14:paraId="5F8A7657" w14:textId="77777777" w:rsidR="00994066" w:rsidRPr="00BC6025" w:rsidRDefault="00994066" w:rsidP="00E67652">
            <w:pPr>
              <w:pStyle w:val="Text"/>
            </w:pPr>
          </w:p>
        </w:tc>
        <w:tc>
          <w:tcPr>
            <w:tcW w:w="2424" w:type="dxa"/>
            <w:shd w:val="clear" w:color="auto" w:fill="auto"/>
            <w:tcMar>
              <w:top w:w="11" w:type="dxa"/>
              <w:left w:w="57" w:type="dxa"/>
              <w:bottom w:w="0" w:type="dxa"/>
              <w:right w:w="57" w:type="dxa"/>
            </w:tcMar>
            <w:vAlign w:val="bottom"/>
            <w:hideMark/>
            <w:tcPrChange w:id="5537" w:author="Aleksander Hansen" w:date="2013-02-16T22:24:00Z">
              <w:tcPr>
                <w:tcW w:w="2424" w:type="dxa"/>
                <w:shd w:val="clear" w:color="auto" w:fill="auto"/>
                <w:tcMar>
                  <w:top w:w="11" w:type="dxa"/>
                  <w:left w:w="57" w:type="dxa"/>
                  <w:bottom w:w="0" w:type="dxa"/>
                  <w:right w:w="57" w:type="dxa"/>
                </w:tcMar>
                <w:vAlign w:val="bottom"/>
                <w:hideMark/>
              </w:tcPr>
            </w:tcPrChange>
          </w:tcPr>
          <w:p w14:paraId="5DEAC57D" w14:textId="77777777" w:rsidR="00994066" w:rsidRPr="00BC6025" w:rsidRDefault="00994066" w:rsidP="00E67652">
            <w:pPr>
              <w:pStyle w:val="Text"/>
            </w:pPr>
          </w:p>
        </w:tc>
        <w:tc>
          <w:tcPr>
            <w:tcW w:w="1336" w:type="dxa"/>
            <w:shd w:val="clear" w:color="auto" w:fill="auto"/>
            <w:tcMar>
              <w:top w:w="11" w:type="dxa"/>
              <w:left w:w="57" w:type="dxa"/>
              <w:bottom w:w="0" w:type="dxa"/>
              <w:right w:w="57" w:type="dxa"/>
            </w:tcMar>
            <w:vAlign w:val="bottom"/>
            <w:hideMark/>
            <w:tcPrChange w:id="5538" w:author="Aleksander Hansen" w:date="2013-02-16T22:24:00Z">
              <w:tcPr>
                <w:tcW w:w="1336" w:type="dxa"/>
                <w:shd w:val="clear" w:color="auto" w:fill="auto"/>
                <w:tcMar>
                  <w:top w:w="11" w:type="dxa"/>
                  <w:left w:w="57" w:type="dxa"/>
                  <w:bottom w:w="0" w:type="dxa"/>
                  <w:right w:w="57" w:type="dxa"/>
                </w:tcMar>
                <w:vAlign w:val="bottom"/>
                <w:hideMark/>
              </w:tcPr>
            </w:tcPrChange>
          </w:tcPr>
          <w:p w14:paraId="12A73D1B" w14:textId="766383E2" w:rsidR="00994066" w:rsidRPr="00BC6025" w:rsidRDefault="00994066" w:rsidP="00E67652">
            <w:pPr>
              <w:pStyle w:val="Text"/>
              <w:rPr>
                <w:b/>
              </w:rPr>
            </w:pPr>
            <w:del w:id="5539" w:author="Aleksander Hansen" w:date="2013-02-16T22:24:00Z">
              <w:r w:rsidRPr="00BC6025" w:rsidDel="00B05EB2">
                <w:rPr>
                  <w:b/>
                </w:rPr>
                <w:delText>Hull</w:delText>
              </w:r>
            </w:del>
          </w:p>
        </w:tc>
      </w:tr>
      <w:tr w:rsidR="00994066" w:rsidRPr="00BC6025" w14:paraId="5032B39B" w14:textId="77777777" w:rsidTr="00B05EB2">
        <w:trPr>
          <w:trHeight w:hRule="exact" w:val="268"/>
          <w:trPrChange w:id="5540" w:author="Aleksander Hansen" w:date="2013-02-16T22:24:00Z">
            <w:trPr>
              <w:trHeight w:hRule="exact" w:val="268"/>
            </w:trPr>
          </w:trPrChange>
        </w:trPr>
        <w:tc>
          <w:tcPr>
            <w:tcW w:w="634" w:type="dxa"/>
            <w:shd w:val="clear" w:color="auto" w:fill="A2B593"/>
            <w:tcMar>
              <w:top w:w="11" w:type="dxa"/>
              <w:left w:w="57" w:type="dxa"/>
              <w:bottom w:w="0" w:type="dxa"/>
              <w:right w:w="57" w:type="dxa"/>
            </w:tcMar>
            <w:vAlign w:val="bottom"/>
            <w:hideMark/>
            <w:tcPrChange w:id="5541" w:author="Aleksander Hansen" w:date="2013-02-16T22:24:00Z">
              <w:tcPr>
                <w:tcW w:w="634" w:type="dxa"/>
                <w:shd w:val="clear" w:color="auto" w:fill="auto"/>
                <w:tcMar>
                  <w:top w:w="11" w:type="dxa"/>
                  <w:left w:w="57" w:type="dxa"/>
                  <w:bottom w:w="0" w:type="dxa"/>
                  <w:right w:w="57" w:type="dxa"/>
                </w:tcMar>
                <w:vAlign w:val="bottom"/>
                <w:hideMark/>
              </w:tcPr>
            </w:tcPrChange>
          </w:tcPr>
          <w:p w14:paraId="0DF2FDC8" w14:textId="77777777" w:rsidR="00994066" w:rsidRPr="00BC6025" w:rsidRDefault="00994066" w:rsidP="00E67652">
            <w:pPr>
              <w:pStyle w:val="Text"/>
            </w:pPr>
            <w:r w:rsidRPr="00BC6025">
              <w:t xml:space="preserve">     </w:t>
            </w:r>
          </w:p>
        </w:tc>
        <w:tc>
          <w:tcPr>
            <w:tcW w:w="566" w:type="dxa"/>
            <w:shd w:val="clear" w:color="auto" w:fill="A2B593"/>
            <w:tcMar>
              <w:top w:w="11" w:type="dxa"/>
              <w:left w:w="57" w:type="dxa"/>
              <w:bottom w:w="0" w:type="dxa"/>
              <w:right w:w="57" w:type="dxa"/>
            </w:tcMar>
            <w:vAlign w:val="bottom"/>
            <w:hideMark/>
            <w:tcPrChange w:id="5542" w:author="Aleksander Hansen" w:date="2013-02-16T22:24:00Z">
              <w:tcPr>
                <w:tcW w:w="566" w:type="dxa"/>
                <w:shd w:val="clear" w:color="auto" w:fill="auto"/>
                <w:tcMar>
                  <w:top w:w="11" w:type="dxa"/>
                  <w:left w:w="57" w:type="dxa"/>
                  <w:bottom w:w="0" w:type="dxa"/>
                  <w:right w:w="57" w:type="dxa"/>
                </w:tcMar>
                <w:vAlign w:val="bottom"/>
                <w:hideMark/>
              </w:tcPr>
            </w:tcPrChange>
          </w:tcPr>
          <w:p w14:paraId="3DFE88B2" w14:textId="77777777" w:rsidR="00994066" w:rsidRPr="00BC6025" w:rsidRDefault="00994066" w:rsidP="00E67652">
            <w:pPr>
              <w:pStyle w:val="Text"/>
            </w:pPr>
          </w:p>
        </w:tc>
        <w:tc>
          <w:tcPr>
            <w:tcW w:w="2424" w:type="dxa"/>
            <w:shd w:val="clear" w:color="auto" w:fill="A2B593"/>
            <w:tcMar>
              <w:top w:w="11" w:type="dxa"/>
              <w:left w:w="57" w:type="dxa"/>
              <w:bottom w:w="0" w:type="dxa"/>
              <w:right w:w="57" w:type="dxa"/>
            </w:tcMar>
            <w:vAlign w:val="bottom"/>
            <w:hideMark/>
            <w:tcPrChange w:id="5543" w:author="Aleksander Hansen" w:date="2013-02-16T22:24:00Z">
              <w:tcPr>
                <w:tcW w:w="2424" w:type="dxa"/>
                <w:shd w:val="clear" w:color="auto" w:fill="auto"/>
                <w:tcMar>
                  <w:top w:w="11" w:type="dxa"/>
                  <w:left w:w="57" w:type="dxa"/>
                  <w:bottom w:w="0" w:type="dxa"/>
                  <w:right w:w="57" w:type="dxa"/>
                </w:tcMar>
                <w:vAlign w:val="bottom"/>
                <w:hideMark/>
              </w:tcPr>
            </w:tcPrChange>
          </w:tcPr>
          <w:p w14:paraId="68CEE07D" w14:textId="77777777" w:rsidR="00994066" w:rsidRPr="00BC6025" w:rsidRDefault="00994066" w:rsidP="00E67652">
            <w:pPr>
              <w:pStyle w:val="Text"/>
            </w:pPr>
          </w:p>
        </w:tc>
        <w:tc>
          <w:tcPr>
            <w:tcW w:w="1336" w:type="dxa"/>
            <w:shd w:val="clear" w:color="auto" w:fill="A2B593"/>
            <w:tcMar>
              <w:top w:w="11" w:type="dxa"/>
              <w:left w:w="57" w:type="dxa"/>
              <w:bottom w:w="0" w:type="dxa"/>
              <w:right w:w="57" w:type="dxa"/>
            </w:tcMar>
            <w:vAlign w:val="bottom"/>
            <w:hideMark/>
            <w:tcPrChange w:id="5544" w:author="Aleksander Hansen" w:date="2013-02-16T22:24:00Z">
              <w:tcPr>
                <w:tcW w:w="1336" w:type="dxa"/>
                <w:tcBorders>
                  <w:bottom w:val="single" w:sz="4" w:space="0" w:color="auto"/>
                </w:tcBorders>
                <w:shd w:val="clear" w:color="auto" w:fill="auto"/>
                <w:tcMar>
                  <w:top w:w="11" w:type="dxa"/>
                  <w:left w:w="57" w:type="dxa"/>
                  <w:bottom w:w="0" w:type="dxa"/>
                  <w:right w:w="57" w:type="dxa"/>
                </w:tcMar>
                <w:vAlign w:val="bottom"/>
                <w:hideMark/>
              </w:tcPr>
            </w:tcPrChange>
          </w:tcPr>
          <w:p w14:paraId="638714B8" w14:textId="18AFA5E0" w:rsidR="00994066" w:rsidRPr="00BC6025" w:rsidRDefault="00B05EB2" w:rsidP="00E67652">
            <w:pPr>
              <w:pStyle w:val="Text"/>
              <w:rPr>
                <w:b/>
              </w:rPr>
            </w:pPr>
            <w:ins w:id="5545" w:author="Aleksander Hansen" w:date="2013-02-16T22:24:00Z">
              <w:r w:rsidRPr="00BC6025">
                <w:rPr>
                  <w:b/>
                </w:rPr>
                <w:t xml:space="preserve">Hull </w:t>
              </w:r>
            </w:ins>
            <w:r w:rsidR="00994066" w:rsidRPr="00BC6025">
              <w:rPr>
                <w:b/>
              </w:rPr>
              <w:t>p 357</w:t>
            </w:r>
          </w:p>
        </w:tc>
      </w:tr>
      <w:tr w:rsidR="00994066" w:rsidRPr="00BC6025" w14:paraId="56ADC5F5" w14:textId="77777777" w:rsidTr="00B05EB2">
        <w:trPr>
          <w:trHeight w:hRule="exact" w:val="278"/>
          <w:trPrChange w:id="5546" w:author="Aleksander Hansen" w:date="2013-02-16T22:24:00Z">
            <w:trPr>
              <w:trHeight w:hRule="exact" w:val="278"/>
            </w:trPr>
          </w:trPrChange>
        </w:trPr>
        <w:tc>
          <w:tcPr>
            <w:tcW w:w="3624" w:type="dxa"/>
            <w:gridSpan w:val="3"/>
            <w:shd w:val="clear" w:color="auto" w:fill="auto"/>
            <w:tcMar>
              <w:top w:w="11" w:type="dxa"/>
              <w:left w:w="57" w:type="dxa"/>
              <w:bottom w:w="0" w:type="dxa"/>
              <w:right w:w="57" w:type="dxa"/>
            </w:tcMar>
            <w:vAlign w:val="bottom"/>
            <w:hideMark/>
            <w:tcPrChange w:id="5547" w:author="Aleksander Hansen" w:date="2013-02-16T22:24:00Z">
              <w:tcPr>
                <w:tcW w:w="3624" w:type="dxa"/>
                <w:gridSpan w:val="3"/>
                <w:shd w:val="clear" w:color="auto" w:fill="auto"/>
                <w:tcMar>
                  <w:top w:w="11" w:type="dxa"/>
                  <w:left w:w="57" w:type="dxa"/>
                  <w:bottom w:w="0" w:type="dxa"/>
                  <w:right w:w="57" w:type="dxa"/>
                </w:tcMar>
                <w:vAlign w:val="bottom"/>
                <w:hideMark/>
              </w:tcPr>
            </w:tcPrChange>
          </w:tcPr>
          <w:p w14:paraId="44211634" w14:textId="77777777" w:rsidR="00994066" w:rsidRPr="00BC6025" w:rsidRDefault="00994066" w:rsidP="00E67652">
            <w:pPr>
              <w:pStyle w:val="Text"/>
              <w:rPr>
                <w:b/>
              </w:rPr>
            </w:pPr>
            <w:r w:rsidRPr="00BC6025">
              <w:rPr>
                <w:b/>
              </w:rPr>
              <w:t>Position Delta</w:t>
            </w:r>
          </w:p>
          <w:p w14:paraId="445D9B03" w14:textId="77777777" w:rsidR="00994066" w:rsidRPr="00BC6025" w:rsidRDefault="00994066" w:rsidP="00E67652">
            <w:pPr>
              <w:pStyle w:val="Text"/>
              <w:rPr>
                <w:b/>
              </w:rPr>
            </w:pPr>
            <w:proofErr w:type="spellStart"/>
            <w:proofErr w:type="gramStart"/>
            <w:r w:rsidRPr="00BC6025">
              <w:rPr>
                <w:b/>
              </w:rPr>
              <w:t>sdfd</w:t>
            </w:r>
            <w:proofErr w:type="spellEnd"/>
            <w:proofErr w:type="gramEnd"/>
          </w:p>
        </w:tc>
        <w:tc>
          <w:tcPr>
            <w:tcW w:w="1336" w:type="dxa"/>
            <w:shd w:val="clear" w:color="auto" w:fill="auto"/>
            <w:tcMar>
              <w:top w:w="11" w:type="dxa"/>
              <w:left w:w="57" w:type="dxa"/>
              <w:bottom w:w="0" w:type="dxa"/>
              <w:right w:w="57" w:type="dxa"/>
            </w:tcMar>
            <w:vAlign w:val="bottom"/>
            <w:hideMark/>
            <w:tcPrChange w:id="5548" w:author="Aleksander Hansen" w:date="2013-02-16T22:24:00Z">
              <w:tcPr>
                <w:tcW w:w="1336" w:type="dxa"/>
                <w:tcBorders>
                  <w:top w:val="single" w:sz="4" w:space="0" w:color="auto"/>
                </w:tcBorders>
                <w:shd w:val="clear" w:color="auto" w:fill="FFFF99"/>
                <w:tcMar>
                  <w:top w:w="11" w:type="dxa"/>
                  <w:left w:w="57" w:type="dxa"/>
                  <w:bottom w:w="0" w:type="dxa"/>
                  <w:right w:w="57" w:type="dxa"/>
                </w:tcMar>
                <w:vAlign w:val="bottom"/>
                <w:hideMark/>
              </w:tcPr>
            </w:tcPrChange>
          </w:tcPr>
          <w:p w14:paraId="56109EED" w14:textId="77777777" w:rsidR="00994066" w:rsidRPr="00BC6025" w:rsidRDefault="00994066" w:rsidP="00E67652">
            <w:pPr>
              <w:pStyle w:val="Text"/>
              <w:rPr>
                <w:b/>
              </w:rPr>
            </w:pPr>
            <w:r w:rsidRPr="00BC6025">
              <w:rPr>
                <w:b/>
              </w:rPr>
              <w:t>0</w:t>
            </w:r>
          </w:p>
        </w:tc>
      </w:tr>
      <w:tr w:rsidR="00994066" w:rsidRPr="00BC6025" w14:paraId="608204C3" w14:textId="77777777" w:rsidTr="00B05EB2">
        <w:trPr>
          <w:trHeight w:hRule="exact" w:val="259"/>
          <w:trPrChange w:id="5549" w:author="Aleksander Hansen" w:date="2013-02-16T22:23:00Z">
            <w:trPr>
              <w:trHeight w:hRule="exact" w:val="259"/>
            </w:trPr>
          </w:trPrChange>
        </w:trPr>
        <w:tc>
          <w:tcPr>
            <w:tcW w:w="3624" w:type="dxa"/>
            <w:gridSpan w:val="3"/>
            <w:shd w:val="clear" w:color="auto" w:fill="auto"/>
            <w:tcMar>
              <w:top w:w="11" w:type="dxa"/>
              <w:left w:w="57" w:type="dxa"/>
              <w:bottom w:w="0" w:type="dxa"/>
              <w:right w:w="57" w:type="dxa"/>
            </w:tcMar>
            <w:vAlign w:val="bottom"/>
            <w:hideMark/>
            <w:tcPrChange w:id="5550" w:author="Aleksander Hansen" w:date="2013-02-16T22:23:00Z">
              <w:tcPr>
                <w:tcW w:w="3624" w:type="dxa"/>
                <w:gridSpan w:val="3"/>
                <w:shd w:val="clear" w:color="auto" w:fill="auto"/>
                <w:tcMar>
                  <w:top w:w="11" w:type="dxa"/>
                  <w:left w:w="57" w:type="dxa"/>
                  <w:bottom w:w="0" w:type="dxa"/>
                  <w:right w:w="57" w:type="dxa"/>
                </w:tcMar>
                <w:vAlign w:val="bottom"/>
                <w:hideMark/>
              </w:tcPr>
            </w:tcPrChange>
          </w:tcPr>
          <w:p w14:paraId="63903C5E" w14:textId="77777777" w:rsidR="00994066" w:rsidRPr="00BC6025" w:rsidRDefault="00994066" w:rsidP="00E67652">
            <w:pPr>
              <w:pStyle w:val="Text"/>
              <w:rPr>
                <w:b/>
              </w:rPr>
            </w:pPr>
            <w:r w:rsidRPr="00BC6025">
              <w:rPr>
                <w:b/>
              </w:rPr>
              <w:t xml:space="preserve">Position Gamma </w:t>
            </w:r>
          </w:p>
        </w:tc>
        <w:tc>
          <w:tcPr>
            <w:tcW w:w="1336" w:type="dxa"/>
            <w:shd w:val="clear" w:color="auto" w:fill="auto"/>
            <w:tcMar>
              <w:top w:w="11" w:type="dxa"/>
              <w:left w:w="57" w:type="dxa"/>
              <w:bottom w:w="0" w:type="dxa"/>
              <w:right w:w="57" w:type="dxa"/>
            </w:tcMar>
            <w:vAlign w:val="bottom"/>
            <w:hideMark/>
            <w:tcPrChange w:id="5551" w:author="Aleksander Hansen" w:date="2013-02-16T22:23:00Z">
              <w:tcPr>
                <w:tcW w:w="1336" w:type="dxa"/>
                <w:shd w:val="clear" w:color="auto" w:fill="FFFF99"/>
                <w:tcMar>
                  <w:top w:w="11" w:type="dxa"/>
                  <w:left w:w="57" w:type="dxa"/>
                  <w:bottom w:w="0" w:type="dxa"/>
                  <w:right w:w="57" w:type="dxa"/>
                </w:tcMar>
                <w:vAlign w:val="bottom"/>
                <w:hideMark/>
              </w:tcPr>
            </w:tcPrChange>
          </w:tcPr>
          <w:p w14:paraId="2F68BF5C" w14:textId="77777777" w:rsidR="00994066" w:rsidRPr="00BC6025" w:rsidRDefault="00994066" w:rsidP="00E67652">
            <w:pPr>
              <w:pStyle w:val="Text"/>
              <w:rPr>
                <w:b/>
              </w:rPr>
            </w:pPr>
            <w:r w:rsidRPr="00BC6025">
              <w:rPr>
                <w:b/>
              </w:rPr>
              <w:t>-3,000</w:t>
            </w:r>
          </w:p>
        </w:tc>
      </w:tr>
      <w:tr w:rsidR="00994066" w:rsidRPr="00BC6025" w14:paraId="68526CF6" w14:textId="77777777" w:rsidTr="00B05EB2">
        <w:trPr>
          <w:trHeight w:hRule="exact" w:val="268"/>
          <w:trPrChange w:id="5552" w:author="Aleksander Hansen" w:date="2013-02-16T22:24:00Z">
            <w:trPr>
              <w:trHeight w:hRule="exact" w:val="268"/>
            </w:trPr>
          </w:trPrChange>
        </w:trPr>
        <w:tc>
          <w:tcPr>
            <w:tcW w:w="1200" w:type="dxa"/>
            <w:gridSpan w:val="2"/>
            <w:shd w:val="clear" w:color="auto" w:fill="auto"/>
            <w:tcMar>
              <w:top w:w="11" w:type="dxa"/>
              <w:left w:w="57" w:type="dxa"/>
              <w:bottom w:w="0" w:type="dxa"/>
              <w:right w:w="57" w:type="dxa"/>
            </w:tcMar>
            <w:vAlign w:val="bottom"/>
            <w:tcPrChange w:id="5553" w:author="Aleksander Hansen" w:date="2013-02-16T22:24:00Z">
              <w:tcPr>
                <w:tcW w:w="1200" w:type="dxa"/>
                <w:gridSpan w:val="2"/>
                <w:shd w:val="clear" w:color="auto" w:fill="auto"/>
                <w:tcMar>
                  <w:top w:w="11" w:type="dxa"/>
                  <w:left w:w="57" w:type="dxa"/>
                  <w:bottom w:w="0" w:type="dxa"/>
                  <w:right w:w="57" w:type="dxa"/>
                </w:tcMar>
                <w:vAlign w:val="bottom"/>
              </w:tcPr>
            </w:tcPrChange>
          </w:tcPr>
          <w:p w14:paraId="76FD8C98" w14:textId="77777777" w:rsidR="00994066" w:rsidRPr="00BC6025" w:rsidRDefault="00994066" w:rsidP="00E67652">
            <w:pPr>
              <w:pStyle w:val="Text"/>
            </w:pPr>
          </w:p>
        </w:tc>
        <w:tc>
          <w:tcPr>
            <w:tcW w:w="2424" w:type="dxa"/>
            <w:shd w:val="clear" w:color="auto" w:fill="auto"/>
            <w:tcMar>
              <w:top w:w="11" w:type="dxa"/>
              <w:left w:w="57" w:type="dxa"/>
              <w:bottom w:w="0" w:type="dxa"/>
              <w:right w:w="57" w:type="dxa"/>
            </w:tcMar>
            <w:vAlign w:val="bottom"/>
            <w:tcPrChange w:id="5554" w:author="Aleksander Hansen" w:date="2013-02-16T22:24:00Z">
              <w:tcPr>
                <w:tcW w:w="2424" w:type="dxa"/>
                <w:shd w:val="clear" w:color="auto" w:fill="auto"/>
                <w:tcMar>
                  <w:top w:w="11" w:type="dxa"/>
                  <w:left w:w="57" w:type="dxa"/>
                  <w:bottom w:w="0" w:type="dxa"/>
                  <w:right w:w="57" w:type="dxa"/>
                </w:tcMar>
                <w:vAlign w:val="bottom"/>
              </w:tcPr>
            </w:tcPrChange>
          </w:tcPr>
          <w:p w14:paraId="7807A8AA" w14:textId="77777777" w:rsidR="00994066" w:rsidRPr="00BC6025" w:rsidRDefault="00994066" w:rsidP="00E67652">
            <w:pPr>
              <w:pStyle w:val="Text"/>
            </w:pPr>
          </w:p>
        </w:tc>
        <w:tc>
          <w:tcPr>
            <w:tcW w:w="1336" w:type="dxa"/>
            <w:shd w:val="clear" w:color="auto" w:fill="auto"/>
            <w:tcMar>
              <w:top w:w="11" w:type="dxa"/>
              <w:left w:w="57" w:type="dxa"/>
              <w:bottom w:w="0" w:type="dxa"/>
              <w:right w:w="57" w:type="dxa"/>
            </w:tcMar>
            <w:vAlign w:val="bottom"/>
            <w:tcPrChange w:id="5555" w:author="Aleksander Hansen" w:date="2013-02-16T22:24:00Z">
              <w:tcPr>
                <w:tcW w:w="1336" w:type="dxa"/>
                <w:shd w:val="clear" w:color="auto" w:fill="auto"/>
                <w:tcMar>
                  <w:top w:w="11" w:type="dxa"/>
                  <w:left w:w="57" w:type="dxa"/>
                  <w:bottom w:w="0" w:type="dxa"/>
                  <w:right w:w="57" w:type="dxa"/>
                </w:tcMar>
                <w:vAlign w:val="bottom"/>
              </w:tcPr>
            </w:tcPrChange>
          </w:tcPr>
          <w:p w14:paraId="58DE6EED" w14:textId="77777777" w:rsidR="00994066" w:rsidRPr="00BC6025" w:rsidRDefault="00994066" w:rsidP="00E67652">
            <w:pPr>
              <w:pStyle w:val="Text"/>
            </w:pPr>
          </w:p>
        </w:tc>
      </w:tr>
      <w:tr w:rsidR="00994066" w:rsidRPr="00BC6025" w14:paraId="072962E2" w14:textId="77777777" w:rsidTr="00B05EB2">
        <w:trPr>
          <w:trHeight w:hRule="exact" w:val="268"/>
          <w:trPrChange w:id="5556" w:author="Aleksander Hansen" w:date="2013-02-16T22:24:00Z">
            <w:trPr>
              <w:trHeight w:hRule="exact" w:val="268"/>
            </w:trPr>
          </w:trPrChange>
        </w:trPr>
        <w:tc>
          <w:tcPr>
            <w:tcW w:w="1200" w:type="dxa"/>
            <w:gridSpan w:val="2"/>
            <w:tcBorders>
              <w:bottom w:val="single" w:sz="4" w:space="0" w:color="auto"/>
            </w:tcBorders>
            <w:shd w:val="clear" w:color="auto" w:fill="A2B593"/>
            <w:tcMar>
              <w:top w:w="11" w:type="dxa"/>
              <w:left w:w="57" w:type="dxa"/>
              <w:bottom w:w="0" w:type="dxa"/>
              <w:right w:w="57" w:type="dxa"/>
            </w:tcMar>
            <w:vAlign w:val="bottom"/>
            <w:hideMark/>
            <w:tcPrChange w:id="5557" w:author="Aleksander Hansen" w:date="2013-02-16T22:24:00Z">
              <w:tcPr>
                <w:tcW w:w="1200" w:type="dxa"/>
                <w:gridSpan w:val="2"/>
                <w:tcBorders>
                  <w:bottom w:val="single" w:sz="4" w:space="0" w:color="auto"/>
                </w:tcBorders>
                <w:shd w:val="clear" w:color="auto" w:fill="auto"/>
                <w:tcMar>
                  <w:top w:w="11" w:type="dxa"/>
                  <w:left w:w="57" w:type="dxa"/>
                  <w:bottom w:w="0" w:type="dxa"/>
                  <w:right w:w="57" w:type="dxa"/>
                </w:tcMar>
                <w:vAlign w:val="bottom"/>
                <w:hideMark/>
              </w:tcPr>
            </w:tcPrChange>
          </w:tcPr>
          <w:p w14:paraId="3D2B04AA" w14:textId="77777777" w:rsidR="00994066" w:rsidRPr="00BC6025" w:rsidRDefault="00994066" w:rsidP="00E67652">
            <w:pPr>
              <w:pStyle w:val="Text"/>
            </w:pPr>
            <w:r w:rsidRPr="00BC6025">
              <w:t xml:space="preserve">Per Option </w:t>
            </w:r>
          </w:p>
        </w:tc>
        <w:tc>
          <w:tcPr>
            <w:tcW w:w="2424" w:type="dxa"/>
            <w:tcBorders>
              <w:bottom w:val="single" w:sz="4" w:space="0" w:color="auto"/>
            </w:tcBorders>
            <w:shd w:val="clear" w:color="auto" w:fill="A2B593"/>
            <w:tcMar>
              <w:top w:w="11" w:type="dxa"/>
              <w:left w:w="57" w:type="dxa"/>
              <w:bottom w:w="0" w:type="dxa"/>
              <w:right w:w="57" w:type="dxa"/>
            </w:tcMar>
            <w:vAlign w:val="bottom"/>
            <w:hideMark/>
            <w:tcPrChange w:id="5558" w:author="Aleksander Hansen" w:date="2013-02-16T22:24:00Z">
              <w:tcPr>
                <w:tcW w:w="2424" w:type="dxa"/>
                <w:tcBorders>
                  <w:bottom w:val="single" w:sz="4" w:space="0" w:color="auto"/>
                </w:tcBorders>
                <w:shd w:val="clear" w:color="auto" w:fill="auto"/>
                <w:tcMar>
                  <w:top w:w="11" w:type="dxa"/>
                  <w:left w:w="57" w:type="dxa"/>
                  <w:bottom w:w="0" w:type="dxa"/>
                  <w:right w:w="57" w:type="dxa"/>
                </w:tcMar>
                <w:vAlign w:val="bottom"/>
                <w:hideMark/>
              </w:tcPr>
            </w:tcPrChange>
          </w:tcPr>
          <w:p w14:paraId="365ECBCB" w14:textId="77777777" w:rsidR="00994066" w:rsidRPr="00BC6025" w:rsidRDefault="00994066" w:rsidP="00E67652">
            <w:pPr>
              <w:pStyle w:val="Text"/>
            </w:pPr>
          </w:p>
        </w:tc>
        <w:tc>
          <w:tcPr>
            <w:tcW w:w="1336" w:type="dxa"/>
            <w:tcBorders>
              <w:bottom w:val="single" w:sz="4" w:space="0" w:color="auto"/>
            </w:tcBorders>
            <w:shd w:val="clear" w:color="auto" w:fill="A2B593"/>
            <w:tcMar>
              <w:top w:w="11" w:type="dxa"/>
              <w:left w:w="57" w:type="dxa"/>
              <w:bottom w:w="0" w:type="dxa"/>
              <w:right w:w="57" w:type="dxa"/>
            </w:tcMar>
            <w:vAlign w:val="bottom"/>
            <w:hideMark/>
            <w:tcPrChange w:id="5559" w:author="Aleksander Hansen" w:date="2013-02-16T22:24:00Z">
              <w:tcPr>
                <w:tcW w:w="1336" w:type="dxa"/>
                <w:tcBorders>
                  <w:bottom w:val="single" w:sz="4" w:space="0" w:color="auto"/>
                </w:tcBorders>
                <w:shd w:val="clear" w:color="auto" w:fill="auto"/>
                <w:tcMar>
                  <w:top w:w="11" w:type="dxa"/>
                  <w:left w:w="57" w:type="dxa"/>
                  <w:bottom w:w="0" w:type="dxa"/>
                  <w:right w:w="57" w:type="dxa"/>
                </w:tcMar>
                <w:vAlign w:val="bottom"/>
                <w:hideMark/>
              </w:tcPr>
            </w:tcPrChange>
          </w:tcPr>
          <w:p w14:paraId="6DBD0302" w14:textId="77777777" w:rsidR="00994066" w:rsidRPr="00BC6025" w:rsidRDefault="00994066" w:rsidP="00E67652">
            <w:pPr>
              <w:pStyle w:val="Text"/>
            </w:pPr>
          </w:p>
        </w:tc>
      </w:tr>
      <w:tr w:rsidR="00994066" w:rsidRPr="00BC6025" w14:paraId="0B942F0B" w14:textId="77777777" w:rsidTr="00B05EB2">
        <w:trPr>
          <w:trHeight w:hRule="exact" w:val="278"/>
          <w:trPrChange w:id="5560" w:author="Aleksander Hansen" w:date="2013-02-16T22:24:00Z">
            <w:trPr>
              <w:trHeight w:hRule="exact" w:val="278"/>
            </w:trPr>
          </w:trPrChange>
        </w:trPr>
        <w:tc>
          <w:tcPr>
            <w:tcW w:w="634" w:type="dxa"/>
            <w:tcBorders>
              <w:top w:val="single" w:sz="4" w:space="0" w:color="auto"/>
            </w:tcBorders>
            <w:shd w:val="clear" w:color="auto" w:fill="auto"/>
            <w:tcMar>
              <w:top w:w="11" w:type="dxa"/>
              <w:left w:w="57" w:type="dxa"/>
              <w:bottom w:w="0" w:type="dxa"/>
              <w:right w:w="57" w:type="dxa"/>
            </w:tcMar>
            <w:vAlign w:val="bottom"/>
            <w:hideMark/>
            <w:tcPrChange w:id="5561" w:author="Aleksander Hansen" w:date="2013-02-16T22:24:00Z">
              <w:tcPr>
                <w:tcW w:w="634" w:type="dxa"/>
                <w:tcBorders>
                  <w:top w:val="single" w:sz="4" w:space="0" w:color="auto"/>
                </w:tcBorders>
                <w:shd w:val="clear" w:color="auto" w:fill="auto"/>
                <w:tcMar>
                  <w:top w:w="11" w:type="dxa"/>
                  <w:left w:w="57" w:type="dxa"/>
                  <w:bottom w:w="0" w:type="dxa"/>
                  <w:right w:w="57" w:type="dxa"/>
                </w:tcMar>
                <w:vAlign w:val="bottom"/>
                <w:hideMark/>
              </w:tcPr>
            </w:tcPrChange>
          </w:tcPr>
          <w:p w14:paraId="59C33504" w14:textId="77777777" w:rsidR="00994066" w:rsidRPr="00BC6025" w:rsidRDefault="00994066" w:rsidP="00E67652">
            <w:pPr>
              <w:pStyle w:val="Text"/>
            </w:pPr>
          </w:p>
        </w:tc>
        <w:tc>
          <w:tcPr>
            <w:tcW w:w="2990" w:type="dxa"/>
            <w:gridSpan w:val="2"/>
            <w:tcBorders>
              <w:top w:val="single" w:sz="4" w:space="0" w:color="auto"/>
            </w:tcBorders>
            <w:shd w:val="clear" w:color="auto" w:fill="auto"/>
            <w:tcMar>
              <w:top w:w="11" w:type="dxa"/>
              <w:left w:w="57" w:type="dxa"/>
              <w:bottom w:w="0" w:type="dxa"/>
              <w:right w:w="57" w:type="dxa"/>
            </w:tcMar>
            <w:vAlign w:val="bottom"/>
            <w:hideMark/>
            <w:tcPrChange w:id="5562" w:author="Aleksander Hansen" w:date="2013-02-16T22:24:00Z">
              <w:tcPr>
                <w:tcW w:w="2990" w:type="dxa"/>
                <w:gridSpan w:val="2"/>
                <w:tcBorders>
                  <w:top w:val="single" w:sz="4" w:space="0" w:color="auto"/>
                </w:tcBorders>
                <w:shd w:val="clear" w:color="auto" w:fill="auto"/>
                <w:tcMar>
                  <w:top w:w="11" w:type="dxa"/>
                  <w:left w:w="57" w:type="dxa"/>
                  <w:bottom w:w="0" w:type="dxa"/>
                  <w:right w:w="57" w:type="dxa"/>
                </w:tcMar>
                <w:vAlign w:val="bottom"/>
                <w:hideMark/>
              </w:tcPr>
            </w:tcPrChange>
          </w:tcPr>
          <w:p w14:paraId="30D5CE25" w14:textId="77777777" w:rsidR="00994066" w:rsidRPr="00BC6025" w:rsidRDefault="00994066" w:rsidP="00E67652">
            <w:pPr>
              <w:pStyle w:val="Text"/>
              <w:rPr>
                <w:b/>
              </w:rPr>
            </w:pPr>
            <w:proofErr w:type="gramStart"/>
            <w:r w:rsidRPr="00BC6025">
              <w:rPr>
                <w:b/>
              </w:rPr>
              <w:t>delta</w:t>
            </w:r>
            <w:proofErr w:type="gramEnd"/>
          </w:p>
        </w:tc>
        <w:tc>
          <w:tcPr>
            <w:tcW w:w="1336" w:type="dxa"/>
            <w:tcBorders>
              <w:top w:val="single" w:sz="4" w:space="0" w:color="auto"/>
            </w:tcBorders>
            <w:shd w:val="clear" w:color="auto" w:fill="auto"/>
            <w:tcMar>
              <w:top w:w="11" w:type="dxa"/>
              <w:left w:w="57" w:type="dxa"/>
              <w:bottom w:w="0" w:type="dxa"/>
              <w:right w:w="57" w:type="dxa"/>
            </w:tcMar>
            <w:vAlign w:val="bottom"/>
            <w:hideMark/>
            <w:tcPrChange w:id="5563" w:author="Aleksander Hansen" w:date="2013-02-16T22:24:00Z">
              <w:tcPr>
                <w:tcW w:w="1336" w:type="dxa"/>
                <w:tcBorders>
                  <w:top w:val="single" w:sz="4" w:space="0" w:color="auto"/>
                </w:tcBorders>
                <w:shd w:val="clear" w:color="auto" w:fill="FFFF99"/>
                <w:tcMar>
                  <w:top w:w="11" w:type="dxa"/>
                  <w:left w:w="57" w:type="dxa"/>
                  <w:bottom w:w="0" w:type="dxa"/>
                  <w:right w:w="57" w:type="dxa"/>
                </w:tcMar>
                <w:vAlign w:val="bottom"/>
                <w:hideMark/>
              </w:tcPr>
            </w:tcPrChange>
          </w:tcPr>
          <w:p w14:paraId="1552264E" w14:textId="77777777" w:rsidR="00994066" w:rsidRPr="00BC6025" w:rsidRDefault="00994066" w:rsidP="00E67652">
            <w:pPr>
              <w:pStyle w:val="Text"/>
              <w:rPr>
                <w:b/>
              </w:rPr>
            </w:pPr>
            <w:r w:rsidRPr="00BC6025">
              <w:rPr>
                <w:b/>
              </w:rPr>
              <w:t>0.62</w:t>
            </w:r>
          </w:p>
        </w:tc>
      </w:tr>
      <w:tr w:rsidR="00994066" w:rsidRPr="00BC6025" w14:paraId="611C88DB" w14:textId="77777777" w:rsidTr="00B05EB2">
        <w:trPr>
          <w:trHeight w:hRule="exact" w:val="259"/>
          <w:trPrChange w:id="5564" w:author="Aleksander Hansen" w:date="2013-02-16T22:24:00Z">
            <w:trPr>
              <w:trHeight w:hRule="exact" w:val="259"/>
            </w:trPr>
          </w:trPrChange>
        </w:trPr>
        <w:tc>
          <w:tcPr>
            <w:tcW w:w="634" w:type="dxa"/>
            <w:shd w:val="clear" w:color="auto" w:fill="auto"/>
            <w:tcMar>
              <w:top w:w="11" w:type="dxa"/>
              <w:left w:w="57" w:type="dxa"/>
              <w:bottom w:w="0" w:type="dxa"/>
              <w:right w:w="57" w:type="dxa"/>
            </w:tcMar>
            <w:vAlign w:val="bottom"/>
            <w:hideMark/>
            <w:tcPrChange w:id="5565" w:author="Aleksander Hansen" w:date="2013-02-16T22:24:00Z">
              <w:tcPr>
                <w:tcW w:w="634" w:type="dxa"/>
                <w:shd w:val="clear" w:color="auto" w:fill="auto"/>
                <w:tcMar>
                  <w:top w:w="11" w:type="dxa"/>
                  <w:left w:w="57" w:type="dxa"/>
                  <w:bottom w:w="0" w:type="dxa"/>
                  <w:right w:w="57" w:type="dxa"/>
                </w:tcMar>
                <w:vAlign w:val="bottom"/>
                <w:hideMark/>
              </w:tcPr>
            </w:tcPrChange>
          </w:tcPr>
          <w:p w14:paraId="4EDD6F05" w14:textId="77777777" w:rsidR="00994066" w:rsidRPr="00BC6025" w:rsidRDefault="00994066" w:rsidP="00E67652">
            <w:pPr>
              <w:pStyle w:val="Text"/>
            </w:pPr>
          </w:p>
        </w:tc>
        <w:tc>
          <w:tcPr>
            <w:tcW w:w="2990" w:type="dxa"/>
            <w:gridSpan w:val="2"/>
            <w:shd w:val="clear" w:color="auto" w:fill="auto"/>
            <w:tcMar>
              <w:top w:w="11" w:type="dxa"/>
              <w:left w:w="57" w:type="dxa"/>
              <w:bottom w:w="0" w:type="dxa"/>
              <w:right w:w="57" w:type="dxa"/>
            </w:tcMar>
            <w:vAlign w:val="bottom"/>
            <w:hideMark/>
            <w:tcPrChange w:id="5566" w:author="Aleksander Hansen" w:date="2013-02-16T22:24:00Z">
              <w:tcPr>
                <w:tcW w:w="2990" w:type="dxa"/>
                <w:gridSpan w:val="2"/>
                <w:shd w:val="clear" w:color="auto" w:fill="auto"/>
                <w:tcMar>
                  <w:top w:w="11" w:type="dxa"/>
                  <w:left w:w="57" w:type="dxa"/>
                  <w:bottom w:w="0" w:type="dxa"/>
                  <w:right w:w="57" w:type="dxa"/>
                </w:tcMar>
                <w:vAlign w:val="bottom"/>
                <w:hideMark/>
              </w:tcPr>
            </w:tcPrChange>
          </w:tcPr>
          <w:p w14:paraId="1FF8EB3C" w14:textId="77777777" w:rsidR="00994066" w:rsidRPr="00BC6025" w:rsidRDefault="00994066" w:rsidP="00E67652">
            <w:pPr>
              <w:pStyle w:val="Text"/>
              <w:rPr>
                <w:b/>
              </w:rPr>
            </w:pPr>
            <w:proofErr w:type="gramStart"/>
            <w:r w:rsidRPr="00BC6025">
              <w:rPr>
                <w:b/>
              </w:rPr>
              <w:t>gamma</w:t>
            </w:r>
            <w:proofErr w:type="gramEnd"/>
          </w:p>
        </w:tc>
        <w:tc>
          <w:tcPr>
            <w:tcW w:w="1336" w:type="dxa"/>
            <w:shd w:val="clear" w:color="auto" w:fill="auto"/>
            <w:tcMar>
              <w:top w:w="11" w:type="dxa"/>
              <w:left w:w="57" w:type="dxa"/>
              <w:bottom w:w="0" w:type="dxa"/>
              <w:right w:w="57" w:type="dxa"/>
            </w:tcMar>
            <w:vAlign w:val="bottom"/>
            <w:hideMark/>
            <w:tcPrChange w:id="5567" w:author="Aleksander Hansen" w:date="2013-02-16T22:24:00Z">
              <w:tcPr>
                <w:tcW w:w="1336" w:type="dxa"/>
                <w:shd w:val="clear" w:color="auto" w:fill="FFFF99"/>
                <w:tcMar>
                  <w:top w:w="11" w:type="dxa"/>
                  <w:left w:w="57" w:type="dxa"/>
                  <w:bottom w:w="0" w:type="dxa"/>
                  <w:right w:w="57" w:type="dxa"/>
                </w:tcMar>
                <w:vAlign w:val="bottom"/>
                <w:hideMark/>
              </w:tcPr>
            </w:tcPrChange>
          </w:tcPr>
          <w:p w14:paraId="2B651D29" w14:textId="77777777" w:rsidR="00994066" w:rsidRPr="00BC6025" w:rsidRDefault="00994066" w:rsidP="00E67652">
            <w:pPr>
              <w:pStyle w:val="Text"/>
              <w:rPr>
                <w:b/>
              </w:rPr>
            </w:pPr>
            <w:r w:rsidRPr="00BC6025">
              <w:rPr>
                <w:b/>
              </w:rPr>
              <w:t>1.5</w:t>
            </w:r>
          </w:p>
        </w:tc>
      </w:tr>
      <w:tr w:rsidR="00994066" w:rsidRPr="00BC6025" w14:paraId="743999A5" w14:textId="77777777" w:rsidTr="006B12F7">
        <w:trPr>
          <w:trHeight w:hRule="exact" w:val="259"/>
        </w:trPr>
        <w:tc>
          <w:tcPr>
            <w:tcW w:w="634" w:type="dxa"/>
            <w:shd w:val="clear" w:color="auto" w:fill="auto"/>
            <w:tcMar>
              <w:top w:w="11" w:type="dxa"/>
              <w:left w:w="57" w:type="dxa"/>
              <w:bottom w:w="0" w:type="dxa"/>
              <w:right w:w="57" w:type="dxa"/>
            </w:tcMar>
            <w:vAlign w:val="bottom"/>
            <w:hideMark/>
          </w:tcPr>
          <w:p w14:paraId="1EBB2708" w14:textId="77777777" w:rsidR="00994066" w:rsidRPr="00BC6025" w:rsidRDefault="00994066" w:rsidP="00E67652">
            <w:pPr>
              <w:pStyle w:val="Text"/>
            </w:pPr>
          </w:p>
        </w:tc>
        <w:tc>
          <w:tcPr>
            <w:tcW w:w="566" w:type="dxa"/>
            <w:shd w:val="clear" w:color="auto" w:fill="auto"/>
            <w:tcMar>
              <w:top w:w="11" w:type="dxa"/>
              <w:left w:w="57" w:type="dxa"/>
              <w:bottom w:w="0" w:type="dxa"/>
              <w:right w:w="57" w:type="dxa"/>
            </w:tcMar>
            <w:vAlign w:val="bottom"/>
            <w:hideMark/>
          </w:tcPr>
          <w:p w14:paraId="0CD51FD9" w14:textId="77777777" w:rsidR="00994066" w:rsidRPr="00BC6025" w:rsidRDefault="00994066" w:rsidP="00E67652">
            <w:pPr>
              <w:pStyle w:val="Text"/>
            </w:pPr>
          </w:p>
        </w:tc>
        <w:tc>
          <w:tcPr>
            <w:tcW w:w="2424" w:type="dxa"/>
            <w:shd w:val="clear" w:color="auto" w:fill="auto"/>
            <w:tcMar>
              <w:top w:w="11" w:type="dxa"/>
              <w:left w:w="57" w:type="dxa"/>
              <w:bottom w:w="0" w:type="dxa"/>
              <w:right w:w="57" w:type="dxa"/>
            </w:tcMar>
            <w:vAlign w:val="bottom"/>
            <w:hideMark/>
          </w:tcPr>
          <w:p w14:paraId="67337550" w14:textId="77777777" w:rsidR="00994066" w:rsidRPr="00BC6025" w:rsidRDefault="00994066" w:rsidP="00E67652">
            <w:pPr>
              <w:pStyle w:val="Text"/>
            </w:pPr>
          </w:p>
        </w:tc>
        <w:tc>
          <w:tcPr>
            <w:tcW w:w="1336" w:type="dxa"/>
            <w:shd w:val="clear" w:color="auto" w:fill="auto"/>
            <w:tcMar>
              <w:top w:w="11" w:type="dxa"/>
              <w:left w:w="57" w:type="dxa"/>
              <w:bottom w:w="0" w:type="dxa"/>
              <w:right w:w="57" w:type="dxa"/>
            </w:tcMar>
            <w:vAlign w:val="bottom"/>
            <w:hideMark/>
          </w:tcPr>
          <w:p w14:paraId="3C2861B8" w14:textId="77777777" w:rsidR="00994066" w:rsidRPr="00BC6025" w:rsidRDefault="00994066" w:rsidP="00E67652">
            <w:pPr>
              <w:pStyle w:val="Text"/>
            </w:pPr>
          </w:p>
        </w:tc>
      </w:tr>
      <w:tr w:rsidR="00994066" w:rsidRPr="00BC6025" w14:paraId="755038A0" w14:textId="77777777" w:rsidTr="00B05EB2">
        <w:trPr>
          <w:trHeight w:hRule="exact" w:val="268"/>
          <w:trPrChange w:id="5568" w:author="Aleksander Hansen" w:date="2013-02-16T22:26:00Z">
            <w:trPr>
              <w:trHeight w:hRule="exact" w:val="268"/>
            </w:trPr>
          </w:trPrChange>
        </w:trPr>
        <w:tc>
          <w:tcPr>
            <w:tcW w:w="3624" w:type="dxa"/>
            <w:gridSpan w:val="3"/>
            <w:tcBorders>
              <w:bottom w:val="single" w:sz="4" w:space="0" w:color="auto"/>
            </w:tcBorders>
            <w:shd w:val="clear" w:color="auto" w:fill="auto"/>
            <w:tcMar>
              <w:top w:w="11" w:type="dxa"/>
              <w:left w:w="57" w:type="dxa"/>
              <w:bottom w:w="0" w:type="dxa"/>
              <w:right w:w="57" w:type="dxa"/>
            </w:tcMar>
            <w:vAlign w:val="bottom"/>
            <w:hideMark/>
            <w:tcPrChange w:id="5569" w:author="Aleksander Hansen" w:date="2013-02-16T22:26:00Z">
              <w:tcPr>
                <w:tcW w:w="3624" w:type="dxa"/>
                <w:gridSpan w:val="3"/>
                <w:tcBorders>
                  <w:bottom w:val="single" w:sz="4" w:space="0" w:color="auto"/>
                </w:tcBorders>
                <w:shd w:val="clear" w:color="auto" w:fill="auto"/>
                <w:tcMar>
                  <w:top w:w="11" w:type="dxa"/>
                  <w:left w:w="57" w:type="dxa"/>
                  <w:bottom w:w="0" w:type="dxa"/>
                  <w:right w:w="57" w:type="dxa"/>
                </w:tcMar>
                <w:vAlign w:val="bottom"/>
                <w:hideMark/>
              </w:tcPr>
            </w:tcPrChange>
          </w:tcPr>
          <w:p w14:paraId="60C84BEC" w14:textId="77777777" w:rsidR="00994066" w:rsidRPr="00BC6025" w:rsidRDefault="00994066" w:rsidP="00E67652">
            <w:pPr>
              <w:pStyle w:val="Text"/>
            </w:pPr>
            <w:r w:rsidRPr="00BC6025">
              <w:rPr>
                <w:b/>
              </w:rPr>
              <w:t>Try to make portfolio gamma</w:t>
            </w:r>
            <w:r w:rsidRPr="00BC6025">
              <w:t xml:space="preserve"> neutral</w:t>
            </w:r>
          </w:p>
        </w:tc>
        <w:tc>
          <w:tcPr>
            <w:tcW w:w="1336" w:type="dxa"/>
            <w:tcBorders>
              <w:bottom w:val="single" w:sz="4" w:space="0" w:color="auto"/>
            </w:tcBorders>
            <w:shd w:val="clear" w:color="auto" w:fill="auto"/>
            <w:tcMar>
              <w:top w:w="11" w:type="dxa"/>
              <w:left w:w="57" w:type="dxa"/>
              <w:bottom w:w="0" w:type="dxa"/>
              <w:right w:w="57" w:type="dxa"/>
            </w:tcMar>
            <w:vAlign w:val="bottom"/>
            <w:hideMark/>
            <w:tcPrChange w:id="5570" w:author="Aleksander Hansen" w:date="2013-02-16T22:26:00Z">
              <w:tcPr>
                <w:tcW w:w="1336" w:type="dxa"/>
                <w:tcBorders>
                  <w:bottom w:val="single" w:sz="4" w:space="0" w:color="auto"/>
                </w:tcBorders>
                <w:shd w:val="clear" w:color="auto" w:fill="auto"/>
                <w:tcMar>
                  <w:top w:w="11" w:type="dxa"/>
                  <w:left w:w="57" w:type="dxa"/>
                  <w:bottom w:w="0" w:type="dxa"/>
                  <w:right w:w="57" w:type="dxa"/>
                </w:tcMar>
                <w:vAlign w:val="bottom"/>
                <w:hideMark/>
              </w:tcPr>
            </w:tcPrChange>
          </w:tcPr>
          <w:p w14:paraId="7F1575AC" w14:textId="77777777" w:rsidR="00994066" w:rsidRPr="00BC6025" w:rsidRDefault="00994066" w:rsidP="00E67652">
            <w:pPr>
              <w:pStyle w:val="Text"/>
            </w:pPr>
          </w:p>
        </w:tc>
      </w:tr>
      <w:tr w:rsidR="00994066" w:rsidRPr="00BC6025" w14:paraId="0DD0A21E" w14:textId="77777777" w:rsidTr="00B05EB2">
        <w:trPr>
          <w:trHeight w:hRule="exact" w:val="278"/>
          <w:trPrChange w:id="5571" w:author="Aleksander Hansen" w:date="2013-02-16T22:26:00Z">
            <w:trPr>
              <w:trHeight w:hRule="exact" w:val="278"/>
            </w:trPr>
          </w:trPrChange>
        </w:trPr>
        <w:tc>
          <w:tcPr>
            <w:tcW w:w="4960" w:type="dxa"/>
            <w:gridSpan w:val="4"/>
            <w:tcBorders>
              <w:top w:val="single" w:sz="4" w:space="0" w:color="auto"/>
            </w:tcBorders>
            <w:shd w:val="clear" w:color="auto" w:fill="A2B593"/>
            <w:tcMar>
              <w:top w:w="11" w:type="dxa"/>
              <w:left w:w="57" w:type="dxa"/>
              <w:bottom w:w="0" w:type="dxa"/>
              <w:right w:w="57" w:type="dxa"/>
            </w:tcMar>
            <w:vAlign w:val="bottom"/>
            <w:hideMark/>
            <w:tcPrChange w:id="5572" w:author="Aleksander Hansen" w:date="2013-02-16T22:26:00Z">
              <w:tcPr>
                <w:tcW w:w="4960" w:type="dxa"/>
                <w:gridSpan w:val="4"/>
                <w:tcBorders>
                  <w:top w:val="single" w:sz="4" w:space="0" w:color="auto"/>
                </w:tcBorders>
                <w:shd w:val="clear" w:color="auto" w:fill="auto"/>
                <w:tcMar>
                  <w:top w:w="11" w:type="dxa"/>
                  <w:left w:w="57" w:type="dxa"/>
                  <w:bottom w:w="0" w:type="dxa"/>
                  <w:right w:w="57" w:type="dxa"/>
                </w:tcMar>
                <w:vAlign w:val="bottom"/>
                <w:hideMark/>
              </w:tcPr>
            </w:tcPrChange>
          </w:tcPr>
          <w:p w14:paraId="2199369B" w14:textId="77777777" w:rsidR="00994066" w:rsidRPr="00BC6025" w:rsidRDefault="00994066" w:rsidP="00E67652">
            <w:pPr>
              <w:pStyle w:val="Text"/>
            </w:pPr>
            <w:r w:rsidRPr="00BC6025">
              <w:t>1. Add options (+ is long, - is short)</w:t>
            </w:r>
          </w:p>
        </w:tc>
      </w:tr>
      <w:tr w:rsidR="00994066" w:rsidRPr="00BC6025" w14:paraId="3CAF00C2" w14:textId="77777777" w:rsidTr="00B05EB2">
        <w:trPr>
          <w:trHeight w:hRule="exact" w:val="259"/>
          <w:trPrChange w:id="5573" w:author="Aleksander Hansen" w:date="2013-02-16T22:25:00Z">
            <w:trPr>
              <w:trHeight w:hRule="exact" w:val="259"/>
            </w:trPr>
          </w:trPrChange>
        </w:trPr>
        <w:tc>
          <w:tcPr>
            <w:tcW w:w="634" w:type="dxa"/>
            <w:shd w:val="clear" w:color="auto" w:fill="auto"/>
            <w:tcMar>
              <w:top w:w="11" w:type="dxa"/>
              <w:left w:w="57" w:type="dxa"/>
              <w:bottom w:w="0" w:type="dxa"/>
              <w:right w:w="57" w:type="dxa"/>
            </w:tcMar>
            <w:vAlign w:val="bottom"/>
            <w:hideMark/>
            <w:tcPrChange w:id="5574" w:author="Aleksander Hansen" w:date="2013-02-16T22:25:00Z">
              <w:tcPr>
                <w:tcW w:w="634" w:type="dxa"/>
                <w:shd w:val="clear" w:color="auto" w:fill="auto"/>
                <w:tcMar>
                  <w:top w:w="11" w:type="dxa"/>
                  <w:left w:w="57" w:type="dxa"/>
                  <w:bottom w:w="0" w:type="dxa"/>
                  <w:right w:w="57" w:type="dxa"/>
                </w:tcMar>
                <w:vAlign w:val="bottom"/>
                <w:hideMark/>
              </w:tcPr>
            </w:tcPrChange>
          </w:tcPr>
          <w:p w14:paraId="17E80928" w14:textId="77777777" w:rsidR="00994066" w:rsidRPr="00BC6025" w:rsidRDefault="00994066" w:rsidP="00E67652">
            <w:pPr>
              <w:pStyle w:val="Text"/>
            </w:pPr>
          </w:p>
        </w:tc>
        <w:tc>
          <w:tcPr>
            <w:tcW w:w="2990" w:type="dxa"/>
            <w:gridSpan w:val="2"/>
            <w:shd w:val="clear" w:color="auto" w:fill="auto"/>
            <w:tcMar>
              <w:top w:w="11" w:type="dxa"/>
              <w:left w:w="57" w:type="dxa"/>
              <w:bottom w:w="0" w:type="dxa"/>
              <w:right w:w="57" w:type="dxa"/>
            </w:tcMar>
            <w:vAlign w:val="bottom"/>
            <w:hideMark/>
            <w:tcPrChange w:id="5575" w:author="Aleksander Hansen" w:date="2013-02-16T22:25:00Z">
              <w:tcPr>
                <w:tcW w:w="2990" w:type="dxa"/>
                <w:gridSpan w:val="2"/>
                <w:shd w:val="clear" w:color="auto" w:fill="EAF1DD" w:themeFill="accent3" w:themeFillTint="33"/>
                <w:tcMar>
                  <w:top w:w="11" w:type="dxa"/>
                  <w:left w:w="57" w:type="dxa"/>
                  <w:bottom w:w="0" w:type="dxa"/>
                  <w:right w:w="57" w:type="dxa"/>
                </w:tcMar>
                <w:vAlign w:val="bottom"/>
                <w:hideMark/>
              </w:tcPr>
            </w:tcPrChange>
          </w:tcPr>
          <w:p w14:paraId="3BB3F61C" w14:textId="77777777" w:rsidR="00994066" w:rsidRPr="00BC6025" w:rsidRDefault="00994066" w:rsidP="00E67652">
            <w:pPr>
              <w:pStyle w:val="Text"/>
            </w:pPr>
            <w:r w:rsidRPr="00BC6025">
              <w:t>Number of options</w:t>
            </w:r>
          </w:p>
        </w:tc>
        <w:tc>
          <w:tcPr>
            <w:tcW w:w="1336" w:type="dxa"/>
            <w:shd w:val="clear" w:color="auto" w:fill="auto"/>
            <w:tcMar>
              <w:top w:w="11" w:type="dxa"/>
              <w:left w:w="57" w:type="dxa"/>
              <w:bottom w:w="0" w:type="dxa"/>
              <w:right w:w="57" w:type="dxa"/>
            </w:tcMar>
            <w:vAlign w:val="bottom"/>
            <w:hideMark/>
            <w:tcPrChange w:id="5576" w:author="Aleksander Hansen" w:date="2013-02-16T22:25:00Z">
              <w:tcPr>
                <w:tcW w:w="1336" w:type="dxa"/>
                <w:shd w:val="clear" w:color="auto" w:fill="EAF1DD" w:themeFill="accent3" w:themeFillTint="33"/>
                <w:tcMar>
                  <w:top w:w="11" w:type="dxa"/>
                  <w:left w:w="57" w:type="dxa"/>
                  <w:bottom w:w="0" w:type="dxa"/>
                  <w:right w:w="57" w:type="dxa"/>
                </w:tcMar>
                <w:vAlign w:val="bottom"/>
                <w:hideMark/>
              </w:tcPr>
            </w:tcPrChange>
          </w:tcPr>
          <w:p w14:paraId="01F55AF4" w14:textId="77777777" w:rsidR="00994066" w:rsidRPr="00BC6025" w:rsidRDefault="0051240F" w:rsidP="00E67652">
            <w:pPr>
              <w:pStyle w:val="Text"/>
              <w:rPr>
                <w:b/>
              </w:rPr>
            </w:pPr>
            <w:r>
              <w:rPr>
                <w:noProof/>
                <w:lang w:bidi="ar-SA"/>
              </w:rPr>
              <w:pict w14:anchorId="05FC6391">
                <v:shape id="Object 6" o:spid="_x0000_s1092" type="#_x0000_t75" style="position:absolute;margin-left:76.45pt;margin-top:4.2pt;width:151pt;height:39.4pt;z-index:251786752;mso-position-horizontal-relative:text;mso-position-vertical-relative:text" fillcolor="#cfc" strokecolor="#77933c">
                  <v:imagedata r:id="rId137" o:title=""/>
                </v:shape>
              </w:pict>
            </w:r>
            <w:r w:rsidR="00994066" w:rsidRPr="00BC6025">
              <w:rPr>
                <w:b/>
              </w:rPr>
              <w:t>2,000</w:t>
            </w:r>
          </w:p>
        </w:tc>
      </w:tr>
      <w:tr w:rsidR="00994066" w:rsidRPr="00BC6025" w14:paraId="0BB521BF" w14:textId="77777777" w:rsidTr="006B12F7">
        <w:trPr>
          <w:trHeight w:hRule="exact" w:val="259"/>
        </w:trPr>
        <w:tc>
          <w:tcPr>
            <w:tcW w:w="634" w:type="dxa"/>
            <w:shd w:val="clear" w:color="auto" w:fill="auto"/>
            <w:tcMar>
              <w:top w:w="11" w:type="dxa"/>
              <w:left w:w="57" w:type="dxa"/>
              <w:bottom w:w="0" w:type="dxa"/>
              <w:right w:w="57" w:type="dxa"/>
            </w:tcMar>
            <w:vAlign w:val="bottom"/>
            <w:hideMark/>
          </w:tcPr>
          <w:p w14:paraId="20BCDC36" w14:textId="77777777" w:rsidR="00994066" w:rsidRPr="00BC6025" w:rsidRDefault="00994066" w:rsidP="00E67652">
            <w:pPr>
              <w:pStyle w:val="Text"/>
            </w:pPr>
          </w:p>
        </w:tc>
        <w:tc>
          <w:tcPr>
            <w:tcW w:w="566" w:type="dxa"/>
            <w:shd w:val="clear" w:color="auto" w:fill="auto"/>
            <w:tcMar>
              <w:top w:w="11" w:type="dxa"/>
              <w:left w:w="57" w:type="dxa"/>
              <w:bottom w:w="0" w:type="dxa"/>
              <w:right w:w="57" w:type="dxa"/>
            </w:tcMar>
            <w:vAlign w:val="bottom"/>
            <w:hideMark/>
          </w:tcPr>
          <w:p w14:paraId="0858C3E9" w14:textId="77777777" w:rsidR="00994066" w:rsidRPr="00BC6025" w:rsidRDefault="00994066" w:rsidP="00E67652">
            <w:pPr>
              <w:pStyle w:val="Text"/>
            </w:pPr>
          </w:p>
        </w:tc>
        <w:tc>
          <w:tcPr>
            <w:tcW w:w="2424" w:type="dxa"/>
            <w:shd w:val="clear" w:color="auto" w:fill="auto"/>
            <w:tcMar>
              <w:top w:w="11" w:type="dxa"/>
              <w:left w:w="57" w:type="dxa"/>
              <w:bottom w:w="0" w:type="dxa"/>
              <w:right w:w="57" w:type="dxa"/>
            </w:tcMar>
            <w:vAlign w:val="bottom"/>
            <w:hideMark/>
          </w:tcPr>
          <w:p w14:paraId="50606F46" w14:textId="77777777" w:rsidR="00994066" w:rsidRPr="00BC6025" w:rsidRDefault="00994066" w:rsidP="00E67652">
            <w:pPr>
              <w:pStyle w:val="Text"/>
            </w:pPr>
            <w:r w:rsidRPr="00BC6025">
              <w:t>Gamma</w:t>
            </w:r>
          </w:p>
        </w:tc>
        <w:tc>
          <w:tcPr>
            <w:tcW w:w="1336" w:type="dxa"/>
            <w:shd w:val="clear" w:color="auto" w:fill="auto"/>
            <w:tcMar>
              <w:top w:w="11" w:type="dxa"/>
              <w:left w:w="57" w:type="dxa"/>
              <w:bottom w:w="0" w:type="dxa"/>
              <w:right w:w="57" w:type="dxa"/>
            </w:tcMar>
            <w:vAlign w:val="bottom"/>
            <w:hideMark/>
          </w:tcPr>
          <w:p w14:paraId="1E99C206" w14:textId="77777777" w:rsidR="00994066" w:rsidRPr="00BC6025" w:rsidRDefault="00994066" w:rsidP="00E67652">
            <w:pPr>
              <w:pStyle w:val="Text"/>
              <w:rPr>
                <w:b/>
              </w:rPr>
            </w:pPr>
            <w:r w:rsidRPr="00BC6025">
              <w:rPr>
                <w:b/>
              </w:rPr>
              <w:t>3,000</w:t>
            </w:r>
          </w:p>
        </w:tc>
      </w:tr>
      <w:tr w:rsidR="00994066" w:rsidRPr="00BC6025" w14:paraId="5DB7A9F2" w14:textId="77777777" w:rsidTr="007B064B">
        <w:trPr>
          <w:trHeight w:hRule="exact" w:val="268"/>
          <w:trPrChange w:id="5577" w:author="Aleksander Hansen" w:date="2013-02-16T22:26:00Z">
            <w:trPr>
              <w:trHeight w:hRule="exact" w:val="268"/>
            </w:trPr>
          </w:trPrChange>
        </w:trPr>
        <w:tc>
          <w:tcPr>
            <w:tcW w:w="634" w:type="dxa"/>
            <w:shd w:val="clear" w:color="auto" w:fill="auto"/>
            <w:tcMar>
              <w:top w:w="11" w:type="dxa"/>
              <w:left w:w="57" w:type="dxa"/>
              <w:bottom w:w="0" w:type="dxa"/>
              <w:right w:w="57" w:type="dxa"/>
            </w:tcMar>
            <w:vAlign w:val="bottom"/>
            <w:hideMark/>
            <w:tcPrChange w:id="5578" w:author="Aleksander Hansen" w:date="2013-02-16T22:26:00Z">
              <w:tcPr>
                <w:tcW w:w="634" w:type="dxa"/>
                <w:shd w:val="clear" w:color="auto" w:fill="auto"/>
                <w:tcMar>
                  <w:top w:w="11" w:type="dxa"/>
                  <w:left w:w="57" w:type="dxa"/>
                  <w:bottom w:w="0" w:type="dxa"/>
                  <w:right w:w="57" w:type="dxa"/>
                </w:tcMar>
                <w:vAlign w:val="bottom"/>
                <w:hideMark/>
              </w:tcPr>
            </w:tcPrChange>
          </w:tcPr>
          <w:p w14:paraId="3EDC4D64" w14:textId="77777777" w:rsidR="00994066" w:rsidRPr="00BC6025" w:rsidRDefault="00994066" w:rsidP="00E67652">
            <w:pPr>
              <w:pStyle w:val="Text"/>
            </w:pPr>
          </w:p>
        </w:tc>
        <w:tc>
          <w:tcPr>
            <w:tcW w:w="566" w:type="dxa"/>
            <w:shd w:val="clear" w:color="auto" w:fill="auto"/>
            <w:tcMar>
              <w:top w:w="11" w:type="dxa"/>
              <w:left w:w="57" w:type="dxa"/>
              <w:bottom w:w="0" w:type="dxa"/>
              <w:right w:w="57" w:type="dxa"/>
            </w:tcMar>
            <w:vAlign w:val="bottom"/>
            <w:hideMark/>
            <w:tcPrChange w:id="5579" w:author="Aleksander Hansen" w:date="2013-02-16T22:26:00Z">
              <w:tcPr>
                <w:tcW w:w="566" w:type="dxa"/>
                <w:shd w:val="clear" w:color="auto" w:fill="auto"/>
                <w:tcMar>
                  <w:top w:w="11" w:type="dxa"/>
                  <w:left w:w="57" w:type="dxa"/>
                  <w:bottom w:w="0" w:type="dxa"/>
                  <w:right w:w="57" w:type="dxa"/>
                </w:tcMar>
                <w:vAlign w:val="bottom"/>
                <w:hideMark/>
              </w:tcPr>
            </w:tcPrChange>
          </w:tcPr>
          <w:p w14:paraId="2491C73A" w14:textId="77777777" w:rsidR="00994066" w:rsidRPr="00BC6025" w:rsidRDefault="00994066" w:rsidP="00E67652">
            <w:pPr>
              <w:pStyle w:val="Text"/>
            </w:pPr>
          </w:p>
        </w:tc>
        <w:tc>
          <w:tcPr>
            <w:tcW w:w="2424" w:type="dxa"/>
            <w:shd w:val="clear" w:color="auto" w:fill="auto"/>
            <w:tcMar>
              <w:top w:w="11" w:type="dxa"/>
              <w:left w:w="57" w:type="dxa"/>
              <w:bottom w:w="0" w:type="dxa"/>
              <w:right w:w="57" w:type="dxa"/>
            </w:tcMar>
            <w:vAlign w:val="bottom"/>
            <w:hideMark/>
            <w:tcPrChange w:id="5580" w:author="Aleksander Hansen" w:date="2013-02-16T22:26:00Z">
              <w:tcPr>
                <w:tcW w:w="2424" w:type="dxa"/>
                <w:shd w:val="clear" w:color="auto" w:fill="auto"/>
                <w:tcMar>
                  <w:top w:w="11" w:type="dxa"/>
                  <w:left w:w="57" w:type="dxa"/>
                  <w:bottom w:w="0" w:type="dxa"/>
                  <w:right w:w="57" w:type="dxa"/>
                </w:tcMar>
                <w:vAlign w:val="bottom"/>
                <w:hideMark/>
              </w:tcPr>
            </w:tcPrChange>
          </w:tcPr>
          <w:p w14:paraId="0794C401" w14:textId="77777777" w:rsidR="00994066" w:rsidRPr="00BC6025" w:rsidRDefault="00994066" w:rsidP="00E67652">
            <w:pPr>
              <w:pStyle w:val="Text"/>
            </w:pPr>
            <w:r w:rsidRPr="00BC6025">
              <w:t>Additional delta</w:t>
            </w:r>
          </w:p>
        </w:tc>
        <w:tc>
          <w:tcPr>
            <w:tcW w:w="1336" w:type="dxa"/>
            <w:shd w:val="clear" w:color="auto" w:fill="auto"/>
            <w:tcMar>
              <w:top w:w="11" w:type="dxa"/>
              <w:left w:w="57" w:type="dxa"/>
              <w:bottom w:w="0" w:type="dxa"/>
              <w:right w:w="57" w:type="dxa"/>
            </w:tcMar>
            <w:vAlign w:val="bottom"/>
            <w:hideMark/>
            <w:tcPrChange w:id="5581" w:author="Aleksander Hansen" w:date="2013-02-16T22:26:00Z">
              <w:tcPr>
                <w:tcW w:w="1336" w:type="dxa"/>
                <w:shd w:val="clear" w:color="auto" w:fill="auto"/>
                <w:tcMar>
                  <w:top w:w="11" w:type="dxa"/>
                  <w:left w:w="57" w:type="dxa"/>
                  <w:bottom w:w="0" w:type="dxa"/>
                  <w:right w:w="57" w:type="dxa"/>
                </w:tcMar>
                <w:vAlign w:val="bottom"/>
                <w:hideMark/>
              </w:tcPr>
            </w:tcPrChange>
          </w:tcPr>
          <w:p w14:paraId="71301C39" w14:textId="77777777" w:rsidR="00994066" w:rsidRPr="00BC6025" w:rsidRDefault="00994066" w:rsidP="00E67652">
            <w:pPr>
              <w:pStyle w:val="Text"/>
              <w:rPr>
                <w:b/>
              </w:rPr>
            </w:pPr>
            <w:r w:rsidRPr="00BC6025">
              <w:rPr>
                <w:b/>
              </w:rPr>
              <w:t xml:space="preserve">1,240 </w:t>
            </w:r>
          </w:p>
        </w:tc>
      </w:tr>
      <w:tr w:rsidR="00994066" w:rsidRPr="00BC6025" w14:paraId="2522A313" w14:textId="77777777" w:rsidTr="007B064B">
        <w:trPr>
          <w:trHeight w:hRule="exact" w:val="268"/>
          <w:trPrChange w:id="5582" w:author="Aleksander Hansen" w:date="2013-02-16T22:26:00Z">
            <w:trPr>
              <w:trHeight w:hRule="exact" w:val="268"/>
            </w:trPr>
          </w:trPrChange>
        </w:trPr>
        <w:tc>
          <w:tcPr>
            <w:tcW w:w="3624" w:type="dxa"/>
            <w:gridSpan w:val="3"/>
            <w:shd w:val="clear" w:color="auto" w:fill="A2B593"/>
            <w:tcMar>
              <w:top w:w="11" w:type="dxa"/>
              <w:left w:w="57" w:type="dxa"/>
              <w:bottom w:w="0" w:type="dxa"/>
              <w:right w:w="57" w:type="dxa"/>
            </w:tcMar>
            <w:vAlign w:val="bottom"/>
            <w:hideMark/>
            <w:tcPrChange w:id="5583" w:author="Aleksander Hansen" w:date="2013-02-16T22:26:00Z">
              <w:tcPr>
                <w:tcW w:w="3624" w:type="dxa"/>
                <w:gridSpan w:val="3"/>
                <w:shd w:val="clear" w:color="auto" w:fill="auto"/>
                <w:tcMar>
                  <w:top w:w="11" w:type="dxa"/>
                  <w:left w:w="57" w:type="dxa"/>
                  <w:bottom w:w="0" w:type="dxa"/>
                  <w:right w:w="57" w:type="dxa"/>
                </w:tcMar>
                <w:vAlign w:val="bottom"/>
                <w:hideMark/>
              </w:tcPr>
            </w:tcPrChange>
          </w:tcPr>
          <w:p w14:paraId="69FF90B0" w14:textId="77777777" w:rsidR="00994066" w:rsidRPr="00BC6025" w:rsidRDefault="00994066" w:rsidP="00E67652">
            <w:pPr>
              <w:pStyle w:val="Text"/>
            </w:pPr>
            <w:r w:rsidRPr="00BC6025">
              <w:t xml:space="preserve">2. Correct the delta </w:t>
            </w:r>
          </w:p>
        </w:tc>
        <w:tc>
          <w:tcPr>
            <w:tcW w:w="1336" w:type="dxa"/>
            <w:shd w:val="clear" w:color="auto" w:fill="A2B593"/>
            <w:tcMar>
              <w:top w:w="11" w:type="dxa"/>
              <w:left w:w="57" w:type="dxa"/>
              <w:bottom w:w="0" w:type="dxa"/>
              <w:right w:w="57" w:type="dxa"/>
            </w:tcMar>
            <w:vAlign w:val="bottom"/>
            <w:hideMark/>
            <w:tcPrChange w:id="5584" w:author="Aleksander Hansen" w:date="2013-02-16T22:26:00Z">
              <w:tcPr>
                <w:tcW w:w="1336" w:type="dxa"/>
                <w:shd w:val="clear" w:color="auto" w:fill="auto"/>
                <w:tcMar>
                  <w:top w:w="11" w:type="dxa"/>
                  <w:left w:w="57" w:type="dxa"/>
                  <w:bottom w:w="0" w:type="dxa"/>
                  <w:right w:w="57" w:type="dxa"/>
                </w:tcMar>
                <w:vAlign w:val="bottom"/>
                <w:hideMark/>
              </w:tcPr>
            </w:tcPrChange>
          </w:tcPr>
          <w:p w14:paraId="0C5E9FBC" w14:textId="77777777" w:rsidR="00994066" w:rsidRPr="00BC6025" w:rsidRDefault="00994066" w:rsidP="00E67652">
            <w:pPr>
              <w:pStyle w:val="Text"/>
              <w:rPr>
                <w:b/>
              </w:rPr>
            </w:pPr>
          </w:p>
        </w:tc>
      </w:tr>
      <w:tr w:rsidR="00994066" w:rsidRPr="00BC6025" w14:paraId="382319F0" w14:textId="77777777" w:rsidTr="00B05EB2">
        <w:trPr>
          <w:trHeight w:hRule="exact" w:val="268"/>
          <w:trPrChange w:id="5585" w:author="Aleksander Hansen" w:date="2013-02-16T22:25:00Z">
            <w:trPr>
              <w:trHeight w:hRule="exact" w:val="268"/>
            </w:trPr>
          </w:trPrChange>
        </w:trPr>
        <w:tc>
          <w:tcPr>
            <w:tcW w:w="634" w:type="dxa"/>
            <w:shd w:val="clear" w:color="auto" w:fill="auto"/>
            <w:tcMar>
              <w:top w:w="11" w:type="dxa"/>
              <w:left w:w="57" w:type="dxa"/>
              <w:bottom w:w="0" w:type="dxa"/>
              <w:right w:w="57" w:type="dxa"/>
            </w:tcMar>
            <w:vAlign w:val="bottom"/>
            <w:hideMark/>
            <w:tcPrChange w:id="5586" w:author="Aleksander Hansen" w:date="2013-02-16T22:25:00Z">
              <w:tcPr>
                <w:tcW w:w="634" w:type="dxa"/>
                <w:shd w:val="clear" w:color="auto" w:fill="auto"/>
                <w:tcMar>
                  <w:top w:w="11" w:type="dxa"/>
                  <w:left w:w="57" w:type="dxa"/>
                  <w:bottom w:w="0" w:type="dxa"/>
                  <w:right w:w="57" w:type="dxa"/>
                </w:tcMar>
                <w:vAlign w:val="bottom"/>
                <w:hideMark/>
              </w:tcPr>
            </w:tcPrChange>
          </w:tcPr>
          <w:p w14:paraId="3CD6D716" w14:textId="77777777" w:rsidR="00994066" w:rsidRPr="00BC6025" w:rsidRDefault="00994066" w:rsidP="00E67652">
            <w:pPr>
              <w:pStyle w:val="Text"/>
            </w:pPr>
          </w:p>
        </w:tc>
        <w:tc>
          <w:tcPr>
            <w:tcW w:w="2990" w:type="dxa"/>
            <w:gridSpan w:val="2"/>
            <w:shd w:val="clear" w:color="auto" w:fill="auto"/>
            <w:tcMar>
              <w:top w:w="11" w:type="dxa"/>
              <w:left w:w="57" w:type="dxa"/>
              <w:bottom w:w="0" w:type="dxa"/>
              <w:right w:w="57" w:type="dxa"/>
            </w:tcMar>
            <w:vAlign w:val="bottom"/>
            <w:hideMark/>
            <w:tcPrChange w:id="5587" w:author="Aleksander Hansen" w:date="2013-02-16T22:25:00Z">
              <w:tcPr>
                <w:tcW w:w="2990" w:type="dxa"/>
                <w:gridSpan w:val="2"/>
                <w:shd w:val="clear" w:color="auto" w:fill="EAF1DD" w:themeFill="accent3" w:themeFillTint="33"/>
                <w:tcMar>
                  <w:top w:w="11" w:type="dxa"/>
                  <w:left w:w="57" w:type="dxa"/>
                  <w:bottom w:w="0" w:type="dxa"/>
                  <w:right w:w="57" w:type="dxa"/>
                </w:tcMar>
                <w:vAlign w:val="bottom"/>
                <w:hideMark/>
              </w:tcPr>
            </w:tcPrChange>
          </w:tcPr>
          <w:p w14:paraId="19062FE6" w14:textId="77777777" w:rsidR="00994066" w:rsidRPr="00BC6025" w:rsidRDefault="00994066" w:rsidP="00E67652">
            <w:pPr>
              <w:pStyle w:val="Text"/>
            </w:pPr>
            <w:r w:rsidRPr="00BC6025">
              <w:t>Number of shares (- sells)</w:t>
            </w:r>
          </w:p>
        </w:tc>
        <w:tc>
          <w:tcPr>
            <w:tcW w:w="1336" w:type="dxa"/>
            <w:shd w:val="clear" w:color="auto" w:fill="auto"/>
            <w:tcMar>
              <w:top w:w="11" w:type="dxa"/>
              <w:left w:w="57" w:type="dxa"/>
              <w:bottom w:w="0" w:type="dxa"/>
              <w:right w:w="57" w:type="dxa"/>
            </w:tcMar>
            <w:vAlign w:val="bottom"/>
            <w:hideMark/>
            <w:tcPrChange w:id="5588" w:author="Aleksander Hansen" w:date="2013-02-16T22:25:00Z">
              <w:tcPr>
                <w:tcW w:w="1336" w:type="dxa"/>
                <w:shd w:val="clear" w:color="auto" w:fill="EAF1DD" w:themeFill="accent3" w:themeFillTint="33"/>
                <w:tcMar>
                  <w:top w:w="11" w:type="dxa"/>
                  <w:left w:w="57" w:type="dxa"/>
                  <w:bottom w:w="0" w:type="dxa"/>
                  <w:right w:w="57" w:type="dxa"/>
                </w:tcMar>
                <w:vAlign w:val="bottom"/>
                <w:hideMark/>
              </w:tcPr>
            </w:tcPrChange>
          </w:tcPr>
          <w:p w14:paraId="1D685A48" w14:textId="77777777" w:rsidR="00994066" w:rsidRPr="00BC6025" w:rsidRDefault="00994066" w:rsidP="00E67652">
            <w:pPr>
              <w:pStyle w:val="Text"/>
              <w:rPr>
                <w:b/>
              </w:rPr>
            </w:pPr>
            <w:r w:rsidRPr="00BC6025">
              <w:rPr>
                <w:b/>
              </w:rPr>
              <w:t>(1,240)</w:t>
            </w:r>
          </w:p>
          <w:p w14:paraId="475C39D2" w14:textId="77777777" w:rsidR="00994066" w:rsidRPr="00BC6025" w:rsidRDefault="00994066" w:rsidP="00E67652">
            <w:pPr>
              <w:pStyle w:val="Text"/>
              <w:rPr>
                <w:b/>
              </w:rPr>
            </w:pPr>
          </w:p>
        </w:tc>
      </w:tr>
    </w:tbl>
    <w:p w14:paraId="7473CA23" w14:textId="37A259BB" w:rsidR="00994066" w:rsidRDefault="0050449F" w:rsidP="0050449F">
      <w:pPr>
        <w:pStyle w:val="Heading2"/>
      </w:pPr>
      <w:bookmarkStart w:id="5589" w:name="_Toc223340323"/>
      <w:r>
        <w:t>Describe</w:t>
      </w:r>
      <w:r w:rsidR="00994066">
        <w:t xml:space="preserve"> the relationship between delta, theta, and gamma</w:t>
      </w:r>
      <w:bookmarkEnd w:id="5589"/>
    </w:p>
    <w:p w14:paraId="191E9143" w14:textId="77777777" w:rsidR="00994066" w:rsidRDefault="00994066" w:rsidP="00E67652">
      <w:pPr>
        <w:pStyle w:val="Text"/>
      </w:pPr>
      <w:r w:rsidRPr="00406B67">
        <w:t>The risk-free rate multiplied by the portfolio (i.e., a fractional share of the portfolio) is directly related to a linear function of theta, delta and gamma:</w:t>
      </w:r>
    </w:p>
    <w:p w14:paraId="6A5934C3" w14:textId="77777777" w:rsidR="0050449F" w:rsidRDefault="0050449F" w:rsidP="00E67652">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1"/>
        <w:gridCol w:w="4735"/>
      </w:tblGrid>
      <w:tr w:rsidR="00994066" w14:paraId="35E17DD0" w14:textId="77777777" w:rsidTr="006B12F7">
        <w:tc>
          <w:tcPr>
            <w:tcW w:w="5341" w:type="dxa"/>
          </w:tcPr>
          <w:p w14:paraId="44B76412" w14:textId="64500CBA" w:rsidR="00994066" w:rsidRDefault="0051240F">
            <w:pPr>
              <w:pStyle w:val="Text"/>
              <w:jc w:val="center"/>
              <w:rPr>
                <w:rFonts w:eastAsiaTheme="majorEastAsia"/>
                <w:b/>
                <w:bCs/>
                <w:i/>
                <w:iCs/>
                <w:sz w:val="24"/>
                <w:szCs w:val="24"/>
              </w:rPr>
              <w:pPrChange w:id="5590" w:author="Aleksander Hansen" w:date="2013-02-16T22:26:00Z">
                <w:pPr>
                  <w:pStyle w:val="Text"/>
                  <w:keepNext/>
                  <w:keepLines/>
                  <w:spacing w:before="200" w:after="200"/>
                  <w:outlineLvl w:val="6"/>
                </w:pPr>
              </w:pPrChange>
            </w:pPr>
            <w:r>
              <w:rPr>
                <w:position w:val="-26"/>
                <w:sz w:val="24"/>
                <w:szCs w:val="24"/>
              </w:rPr>
              <w:pict w14:anchorId="6EAAEC83">
                <v:shape id="_x0000_i1100" type="#_x0000_t75" style="width:191.75pt;height:51.8pt">
                  <v:imagedata r:id="rId138" o:title=""/>
                </v:shape>
              </w:pict>
            </w:r>
          </w:p>
        </w:tc>
        <w:tc>
          <w:tcPr>
            <w:tcW w:w="5341" w:type="dxa"/>
          </w:tcPr>
          <w:p w14:paraId="4A86F13D" w14:textId="77777777" w:rsidR="00994066" w:rsidRDefault="0051240F" w:rsidP="00E67652">
            <w:pPr>
              <w:pStyle w:val="Text"/>
            </w:pPr>
            <w:r>
              <w:rPr>
                <w:position w:val="-108"/>
                <w:sz w:val="24"/>
                <w:szCs w:val="24"/>
              </w:rPr>
              <w:pict w14:anchorId="2E405447">
                <v:shape id="_x0000_i1101" type="#_x0000_t75" style="width:205.5pt;height:99.5pt">
                  <v:imagedata r:id="rId139" o:title=""/>
                </v:shape>
              </w:pict>
            </w:r>
          </w:p>
        </w:tc>
      </w:tr>
    </w:tbl>
    <w:p w14:paraId="26A4676F" w14:textId="77777777" w:rsidR="00994066" w:rsidRDefault="00994066" w:rsidP="00E67652">
      <w:pPr>
        <w:pStyle w:val="Text"/>
      </w:pPr>
      <w:r>
        <w:br/>
        <w:t>I</w:t>
      </w:r>
      <w:r w:rsidRPr="00406B67">
        <w:t>f theta is large and positive then gamma tends to be large and negative. Delta is zero by definition in a “delta-neutral” portfolio, in which case the formula simplifies to:</w:t>
      </w:r>
    </w:p>
    <w:p w14:paraId="7B4A0596" w14:textId="77777777" w:rsidR="0050449F" w:rsidRDefault="0050449F" w:rsidP="00E67652">
      <w:pPr>
        <w:pStyle w:val="Text"/>
      </w:pPr>
    </w:p>
    <w:p w14:paraId="0C20E31F" w14:textId="36E47ECE" w:rsidR="00994066" w:rsidRDefault="0051240F">
      <w:pPr>
        <w:pStyle w:val="Text"/>
        <w:jc w:val="center"/>
        <w:rPr>
          <w:position w:val="-26"/>
        </w:rPr>
        <w:pPrChange w:id="5591" w:author="Aleksander Hansen" w:date="2013-02-16T22:26:00Z">
          <w:pPr>
            <w:pStyle w:val="Text"/>
          </w:pPr>
        </w:pPrChange>
      </w:pPr>
      <w:r>
        <w:rPr>
          <w:position w:val="-26"/>
        </w:rPr>
        <w:pict w14:anchorId="74EDF6D7">
          <v:shape id="_x0000_i1102" type="#_x0000_t75" style="width:135.1pt;height:46.1pt">
            <v:imagedata r:id="rId140" o:title=""/>
          </v:shape>
        </w:pict>
      </w:r>
    </w:p>
    <w:p w14:paraId="61C54925" w14:textId="77777777" w:rsidR="0050449F" w:rsidRDefault="0050449F" w:rsidP="00E67652">
      <w:pPr>
        <w:pStyle w:val="Text"/>
      </w:pPr>
    </w:p>
    <w:p w14:paraId="64B5CEE9" w14:textId="77777777" w:rsidR="00994066" w:rsidRPr="0004598D" w:rsidRDefault="00994066" w:rsidP="00E67652">
      <w:pPr>
        <w:pStyle w:val="Text"/>
        <w:rPr>
          <w:b/>
          <w:rPrChange w:id="5592" w:author="Aleksander Hansen" w:date="2013-02-17T13:37:00Z">
            <w:rPr/>
          </w:rPrChange>
        </w:rPr>
      </w:pPr>
      <w:r w:rsidRPr="0004598D">
        <w:rPr>
          <w:b/>
          <w:rPrChange w:id="5593" w:author="Aleksander Hansen" w:date="2013-02-17T13:37:00Z">
            <w:rPr/>
          </w:rPrChange>
        </w:rPr>
        <w:t>For example:</w:t>
      </w:r>
    </w:p>
    <w:p w14:paraId="689401CE" w14:textId="77777777" w:rsidR="0050449F" w:rsidRDefault="0050449F" w:rsidP="00E67652">
      <w:pPr>
        <w:pStyle w:val="Text"/>
      </w:pPr>
    </w:p>
    <w:tbl>
      <w:tblPr>
        <w:tblpPr w:leftFromText="180" w:rightFromText="180" w:vertAnchor="text" w:tblpY="1"/>
        <w:tblOverlap w:val="never"/>
        <w:tblW w:w="3837" w:type="dxa"/>
        <w:tblLayout w:type="fixed"/>
        <w:tblCellMar>
          <w:left w:w="0" w:type="dxa"/>
          <w:right w:w="0" w:type="dxa"/>
        </w:tblCellMar>
        <w:tblLook w:val="04A0" w:firstRow="1" w:lastRow="0" w:firstColumn="1" w:lastColumn="0" w:noHBand="0" w:noVBand="1"/>
        <w:tblPrChange w:id="5594" w:author="Aleksander Hansen" w:date="2013-02-17T13:37:00Z">
          <w:tblPr>
            <w:tblpPr w:leftFromText="180" w:rightFromText="180" w:vertAnchor="text" w:tblpY="1"/>
            <w:tblOverlap w:val="never"/>
            <w:tblW w:w="3837" w:type="dxa"/>
            <w:tblLayout w:type="fixed"/>
            <w:tblCellMar>
              <w:left w:w="0" w:type="dxa"/>
              <w:right w:w="0" w:type="dxa"/>
            </w:tblCellMar>
            <w:tblLook w:val="04A0" w:firstRow="1" w:lastRow="0" w:firstColumn="1" w:lastColumn="0" w:noHBand="0" w:noVBand="1"/>
          </w:tblPr>
        </w:tblPrChange>
      </w:tblPr>
      <w:tblGrid>
        <w:gridCol w:w="2667"/>
        <w:gridCol w:w="1170"/>
        <w:tblGridChange w:id="5595">
          <w:tblGrid>
            <w:gridCol w:w="570"/>
            <w:gridCol w:w="2097"/>
            <w:gridCol w:w="570"/>
            <w:gridCol w:w="600"/>
            <w:gridCol w:w="570"/>
          </w:tblGrid>
        </w:tblGridChange>
      </w:tblGrid>
      <w:tr w:rsidR="00994066" w:rsidRPr="00BC6025" w14:paraId="48858010" w14:textId="77777777" w:rsidTr="0004598D">
        <w:trPr>
          <w:trHeight w:val="203"/>
          <w:trPrChange w:id="5596" w:author="Aleksander Hansen" w:date="2013-02-17T13:37:00Z">
            <w:trPr>
              <w:gridBefore w:val="1"/>
              <w:trHeight w:val="203"/>
            </w:trPr>
          </w:trPrChange>
        </w:trPr>
        <w:tc>
          <w:tcPr>
            <w:tcW w:w="2667"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597" w:author="Aleksander Hansen" w:date="2013-02-17T13:37:00Z">
              <w:tcPr>
                <w:tcW w:w="2667" w:type="dxa"/>
                <w:gridSpan w:val="2"/>
                <w:tcBorders>
                  <w:top w:val="nil"/>
                  <w:left w:val="nil"/>
                  <w:bottom w:val="single" w:sz="8" w:space="0" w:color="000000"/>
                  <w:right w:val="nil"/>
                </w:tcBorders>
                <w:shd w:val="clear" w:color="auto" w:fill="auto"/>
                <w:tcMar>
                  <w:top w:w="10" w:type="dxa"/>
                  <w:left w:w="57" w:type="dxa"/>
                  <w:bottom w:w="0" w:type="dxa"/>
                  <w:right w:w="57" w:type="dxa"/>
                </w:tcMar>
                <w:vAlign w:val="bottom"/>
                <w:hideMark/>
              </w:tcPr>
            </w:tcPrChange>
          </w:tcPr>
          <w:p w14:paraId="2DCFB8C2" w14:textId="77777777" w:rsidR="00994066" w:rsidRPr="00BC6025" w:rsidRDefault="00994066" w:rsidP="00E67652">
            <w:pPr>
              <w:pStyle w:val="Text"/>
              <w:rPr>
                <w:szCs w:val="36"/>
              </w:rPr>
            </w:pPr>
            <w:r w:rsidRPr="00BC6025">
              <w:t>Six Inputs</w:t>
            </w:r>
          </w:p>
        </w:tc>
        <w:tc>
          <w:tcPr>
            <w:tcW w:w="1170"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598" w:author="Aleksander Hansen" w:date="2013-02-17T13:37:00Z">
              <w:tcPr>
                <w:tcW w:w="1170" w:type="dxa"/>
                <w:gridSpan w:val="2"/>
                <w:tcBorders>
                  <w:top w:val="nil"/>
                  <w:left w:val="nil"/>
                  <w:bottom w:val="single" w:sz="8" w:space="0" w:color="000000"/>
                  <w:right w:val="nil"/>
                </w:tcBorders>
                <w:shd w:val="clear" w:color="auto" w:fill="auto"/>
                <w:tcMar>
                  <w:top w:w="10" w:type="dxa"/>
                  <w:left w:w="57" w:type="dxa"/>
                  <w:bottom w:w="0" w:type="dxa"/>
                  <w:right w:w="57" w:type="dxa"/>
                </w:tcMar>
                <w:vAlign w:val="bottom"/>
                <w:hideMark/>
              </w:tcPr>
            </w:tcPrChange>
          </w:tcPr>
          <w:p w14:paraId="14EFA479" w14:textId="77777777" w:rsidR="00994066" w:rsidRPr="00BC6025" w:rsidRDefault="00994066" w:rsidP="00E67652">
            <w:pPr>
              <w:pStyle w:val="Text"/>
              <w:rPr>
                <w:szCs w:val="36"/>
              </w:rPr>
            </w:pPr>
            <w:r w:rsidRPr="00BC6025">
              <w:t> </w:t>
            </w:r>
          </w:p>
        </w:tc>
      </w:tr>
      <w:tr w:rsidR="00994066" w:rsidRPr="00BC6025" w14:paraId="79AAA000" w14:textId="77777777" w:rsidTr="007B064B">
        <w:trPr>
          <w:trHeight w:val="203"/>
          <w:trPrChange w:id="5599" w:author="Aleksander Hansen" w:date="2013-02-16T22:26:00Z">
            <w:trPr>
              <w:gridBefore w:val="1"/>
              <w:trHeight w:val="203"/>
            </w:trPr>
          </w:trPrChange>
        </w:trPr>
        <w:tc>
          <w:tcPr>
            <w:tcW w:w="2667"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600" w:author="Aleksander Hansen" w:date="2013-02-16T22:26:00Z">
              <w:tcPr>
                <w:tcW w:w="2667" w:type="dxa"/>
                <w:gridSpan w:val="2"/>
                <w:tcBorders>
                  <w:top w:val="single" w:sz="8" w:space="0" w:color="000000"/>
                  <w:left w:val="nil"/>
                  <w:bottom w:val="nil"/>
                  <w:right w:val="nil"/>
                </w:tcBorders>
                <w:shd w:val="clear" w:color="auto" w:fill="auto"/>
                <w:tcMar>
                  <w:top w:w="10" w:type="dxa"/>
                  <w:left w:w="57" w:type="dxa"/>
                  <w:bottom w:w="0" w:type="dxa"/>
                  <w:right w:w="57" w:type="dxa"/>
                </w:tcMar>
                <w:vAlign w:val="bottom"/>
                <w:hideMark/>
              </w:tcPr>
            </w:tcPrChange>
          </w:tcPr>
          <w:p w14:paraId="448EB1F1" w14:textId="77777777" w:rsidR="00994066" w:rsidRPr="00BC6025" w:rsidRDefault="00994066" w:rsidP="00E67652">
            <w:pPr>
              <w:pStyle w:val="Text"/>
              <w:rPr>
                <w:szCs w:val="36"/>
              </w:rPr>
            </w:pPr>
            <w:r w:rsidRPr="00BC6025">
              <w:t>Stock (S)</w:t>
            </w:r>
          </w:p>
        </w:tc>
        <w:tc>
          <w:tcPr>
            <w:tcW w:w="117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601" w:author="Aleksander Hansen" w:date="2013-02-16T22:26:00Z">
              <w:tcPr>
                <w:tcW w:w="1170" w:type="dxa"/>
                <w:gridSpan w:val="2"/>
                <w:tcBorders>
                  <w:top w:val="single" w:sz="8" w:space="0" w:color="000000"/>
                  <w:left w:val="nil"/>
                  <w:bottom w:val="nil"/>
                  <w:right w:val="nil"/>
                </w:tcBorders>
                <w:shd w:val="clear" w:color="auto" w:fill="FFFF99"/>
                <w:tcMar>
                  <w:top w:w="10" w:type="dxa"/>
                  <w:left w:w="57" w:type="dxa"/>
                  <w:bottom w:w="0" w:type="dxa"/>
                  <w:right w:w="57" w:type="dxa"/>
                </w:tcMar>
                <w:vAlign w:val="bottom"/>
                <w:hideMark/>
              </w:tcPr>
            </w:tcPrChange>
          </w:tcPr>
          <w:p w14:paraId="314D3302" w14:textId="77777777" w:rsidR="00994066" w:rsidRPr="00BC6025" w:rsidRDefault="00994066" w:rsidP="00E67652">
            <w:pPr>
              <w:pStyle w:val="Text"/>
              <w:rPr>
                <w:b/>
                <w:szCs w:val="36"/>
              </w:rPr>
            </w:pPr>
            <w:r w:rsidRPr="00BC6025">
              <w:rPr>
                <w:b/>
              </w:rPr>
              <w:t>$100.00</w:t>
            </w:r>
          </w:p>
        </w:tc>
      </w:tr>
      <w:tr w:rsidR="00994066" w:rsidRPr="00BC6025" w14:paraId="13AD129B" w14:textId="77777777" w:rsidTr="007B064B">
        <w:trPr>
          <w:trHeight w:val="242"/>
          <w:trPrChange w:id="5602" w:author="Aleksander Hansen" w:date="2013-02-16T22:26:00Z">
            <w:trPr>
              <w:gridBefore w:val="1"/>
              <w:trHeight w:val="242"/>
            </w:trPr>
          </w:trPrChange>
        </w:trPr>
        <w:tc>
          <w:tcPr>
            <w:tcW w:w="2667" w:type="dxa"/>
            <w:tcBorders>
              <w:top w:val="nil"/>
              <w:left w:val="nil"/>
              <w:bottom w:val="nil"/>
              <w:right w:val="nil"/>
            </w:tcBorders>
            <w:shd w:val="clear" w:color="auto" w:fill="auto"/>
            <w:tcMar>
              <w:top w:w="10" w:type="dxa"/>
              <w:left w:w="57" w:type="dxa"/>
              <w:bottom w:w="0" w:type="dxa"/>
              <w:right w:w="57" w:type="dxa"/>
            </w:tcMar>
            <w:vAlign w:val="bottom"/>
            <w:hideMark/>
            <w:tcPrChange w:id="5603" w:author="Aleksander Hansen" w:date="2013-02-16T22:26:00Z">
              <w:tcPr>
                <w:tcW w:w="2667" w:type="dxa"/>
                <w:gridSpan w:val="2"/>
                <w:tcBorders>
                  <w:top w:val="nil"/>
                  <w:left w:val="nil"/>
                  <w:bottom w:val="nil"/>
                  <w:right w:val="nil"/>
                </w:tcBorders>
                <w:shd w:val="clear" w:color="auto" w:fill="auto"/>
                <w:tcMar>
                  <w:top w:w="10" w:type="dxa"/>
                  <w:left w:w="57" w:type="dxa"/>
                  <w:bottom w:w="0" w:type="dxa"/>
                  <w:right w:w="57" w:type="dxa"/>
                </w:tcMar>
                <w:vAlign w:val="bottom"/>
                <w:hideMark/>
              </w:tcPr>
            </w:tcPrChange>
          </w:tcPr>
          <w:p w14:paraId="21C91CC2" w14:textId="77777777" w:rsidR="00994066" w:rsidRPr="00BC6025" w:rsidRDefault="00994066" w:rsidP="00E67652">
            <w:pPr>
              <w:pStyle w:val="Text"/>
              <w:rPr>
                <w:szCs w:val="36"/>
              </w:rPr>
            </w:pPr>
            <w:r w:rsidRPr="00BC6025">
              <w:t>Strike (K)</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04" w:author="Aleksander Hansen" w:date="2013-02-16T22:26:00Z">
              <w:tcPr>
                <w:tcW w:w="1170" w:type="dxa"/>
                <w:gridSpan w:val="2"/>
                <w:tcBorders>
                  <w:top w:val="nil"/>
                  <w:left w:val="nil"/>
                  <w:bottom w:val="nil"/>
                  <w:right w:val="nil"/>
                </w:tcBorders>
                <w:shd w:val="clear" w:color="auto" w:fill="FFFF99"/>
                <w:tcMar>
                  <w:top w:w="10" w:type="dxa"/>
                  <w:left w:w="57" w:type="dxa"/>
                  <w:bottom w:w="0" w:type="dxa"/>
                  <w:right w:w="57" w:type="dxa"/>
                </w:tcMar>
                <w:vAlign w:val="bottom"/>
                <w:hideMark/>
              </w:tcPr>
            </w:tcPrChange>
          </w:tcPr>
          <w:p w14:paraId="3B610296" w14:textId="77777777" w:rsidR="00994066" w:rsidRPr="00BC6025" w:rsidRDefault="00994066" w:rsidP="00E67652">
            <w:pPr>
              <w:pStyle w:val="Text"/>
              <w:rPr>
                <w:b/>
                <w:szCs w:val="36"/>
              </w:rPr>
            </w:pPr>
            <w:r w:rsidRPr="00BC6025">
              <w:rPr>
                <w:b/>
              </w:rPr>
              <w:t>$80.00</w:t>
            </w:r>
          </w:p>
        </w:tc>
      </w:tr>
      <w:tr w:rsidR="00994066" w:rsidRPr="00BC6025" w14:paraId="73CDC6D1" w14:textId="77777777" w:rsidTr="007B064B">
        <w:trPr>
          <w:trHeight w:val="203"/>
          <w:trPrChange w:id="5605" w:author="Aleksander Hansen" w:date="2013-02-16T22:26:00Z">
            <w:trPr>
              <w:gridBefore w:val="1"/>
              <w:trHeight w:val="203"/>
            </w:trPr>
          </w:trPrChange>
        </w:trPr>
        <w:tc>
          <w:tcPr>
            <w:tcW w:w="2667" w:type="dxa"/>
            <w:tcBorders>
              <w:top w:val="nil"/>
              <w:left w:val="nil"/>
              <w:bottom w:val="nil"/>
              <w:right w:val="nil"/>
            </w:tcBorders>
            <w:shd w:val="clear" w:color="auto" w:fill="auto"/>
            <w:tcMar>
              <w:top w:w="10" w:type="dxa"/>
              <w:left w:w="57" w:type="dxa"/>
              <w:bottom w:w="0" w:type="dxa"/>
              <w:right w:w="57" w:type="dxa"/>
            </w:tcMar>
            <w:vAlign w:val="bottom"/>
            <w:hideMark/>
            <w:tcPrChange w:id="5606" w:author="Aleksander Hansen" w:date="2013-02-16T22:26:00Z">
              <w:tcPr>
                <w:tcW w:w="2667" w:type="dxa"/>
                <w:gridSpan w:val="2"/>
                <w:tcBorders>
                  <w:top w:val="nil"/>
                  <w:left w:val="nil"/>
                  <w:bottom w:val="nil"/>
                  <w:right w:val="nil"/>
                </w:tcBorders>
                <w:shd w:val="clear" w:color="auto" w:fill="auto"/>
                <w:tcMar>
                  <w:top w:w="10" w:type="dxa"/>
                  <w:left w:w="57" w:type="dxa"/>
                  <w:bottom w:w="0" w:type="dxa"/>
                  <w:right w:w="57" w:type="dxa"/>
                </w:tcMar>
                <w:vAlign w:val="bottom"/>
                <w:hideMark/>
              </w:tcPr>
            </w:tcPrChange>
          </w:tcPr>
          <w:p w14:paraId="71AF7D2D" w14:textId="77777777" w:rsidR="00994066" w:rsidRPr="00BC6025" w:rsidRDefault="00994066" w:rsidP="00E67652">
            <w:pPr>
              <w:pStyle w:val="Text"/>
              <w:rPr>
                <w:szCs w:val="36"/>
              </w:rPr>
            </w:pPr>
            <w:r w:rsidRPr="00BC6025">
              <w:t>Volatility</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07" w:author="Aleksander Hansen" w:date="2013-02-16T22:26:00Z">
              <w:tcPr>
                <w:tcW w:w="1170" w:type="dxa"/>
                <w:gridSpan w:val="2"/>
                <w:tcBorders>
                  <w:top w:val="nil"/>
                  <w:left w:val="nil"/>
                  <w:bottom w:val="nil"/>
                  <w:right w:val="nil"/>
                </w:tcBorders>
                <w:shd w:val="clear" w:color="auto" w:fill="FFFF99"/>
                <w:tcMar>
                  <w:top w:w="10" w:type="dxa"/>
                  <w:left w:w="57" w:type="dxa"/>
                  <w:bottom w:w="0" w:type="dxa"/>
                  <w:right w:w="57" w:type="dxa"/>
                </w:tcMar>
                <w:vAlign w:val="bottom"/>
                <w:hideMark/>
              </w:tcPr>
            </w:tcPrChange>
          </w:tcPr>
          <w:p w14:paraId="74622261" w14:textId="77777777" w:rsidR="00994066" w:rsidRPr="00BC6025" w:rsidRDefault="00994066" w:rsidP="00E67652">
            <w:pPr>
              <w:pStyle w:val="Text"/>
              <w:rPr>
                <w:b/>
                <w:szCs w:val="36"/>
              </w:rPr>
            </w:pPr>
            <w:r w:rsidRPr="00BC6025">
              <w:rPr>
                <w:b/>
              </w:rPr>
              <w:t>30.0%</w:t>
            </w:r>
          </w:p>
        </w:tc>
      </w:tr>
      <w:tr w:rsidR="00994066" w:rsidRPr="00BC6025" w14:paraId="376F911D" w14:textId="77777777" w:rsidTr="006B12F7">
        <w:trPr>
          <w:trHeight w:val="203"/>
        </w:trPr>
        <w:tc>
          <w:tcPr>
            <w:tcW w:w="2667" w:type="dxa"/>
            <w:tcBorders>
              <w:top w:val="nil"/>
              <w:left w:val="nil"/>
              <w:bottom w:val="nil"/>
              <w:right w:val="nil"/>
            </w:tcBorders>
            <w:shd w:val="clear" w:color="auto" w:fill="auto"/>
            <w:tcMar>
              <w:top w:w="10" w:type="dxa"/>
              <w:left w:w="57" w:type="dxa"/>
              <w:bottom w:w="0" w:type="dxa"/>
              <w:right w:w="57" w:type="dxa"/>
            </w:tcMar>
            <w:vAlign w:val="bottom"/>
            <w:hideMark/>
          </w:tcPr>
          <w:p w14:paraId="38512933" w14:textId="77777777" w:rsidR="00994066" w:rsidRPr="00BC6025" w:rsidRDefault="00994066" w:rsidP="00E67652">
            <w:pPr>
              <w:pStyle w:val="Text"/>
              <w:rPr>
                <w:szCs w:val="36"/>
              </w:rPr>
            </w:pPr>
            <w:r w:rsidRPr="00BC6025">
              <w:t>Variance</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
          <w:p w14:paraId="1CA66B50" w14:textId="77777777" w:rsidR="00994066" w:rsidRPr="00BC6025" w:rsidRDefault="00994066" w:rsidP="00E67652">
            <w:pPr>
              <w:pStyle w:val="Text"/>
              <w:rPr>
                <w:b/>
                <w:szCs w:val="36"/>
              </w:rPr>
            </w:pPr>
            <w:r w:rsidRPr="00BC6025">
              <w:rPr>
                <w:b/>
              </w:rPr>
              <w:t>9.00%</w:t>
            </w:r>
          </w:p>
        </w:tc>
      </w:tr>
      <w:tr w:rsidR="00994066" w:rsidRPr="00BC6025" w14:paraId="1F7F6D8E" w14:textId="77777777" w:rsidTr="007B064B">
        <w:trPr>
          <w:trHeight w:val="203"/>
          <w:trPrChange w:id="5608" w:author="Aleksander Hansen" w:date="2013-02-16T22:26:00Z">
            <w:trPr>
              <w:gridBefore w:val="1"/>
              <w:trHeight w:val="203"/>
            </w:trPr>
          </w:trPrChange>
        </w:trPr>
        <w:tc>
          <w:tcPr>
            <w:tcW w:w="2667" w:type="dxa"/>
            <w:tcBorders>
              <w:top w:val="nil"/>
              <w:left w:val="nil"/>
              <w:bottom w:val="nil"/>
              <w:right w:val="nil"/>
            </w:tcBorders>
            <w:shd w:val="clear" w:color="auto" w:fill="auto"/>
            <w:tcMar>
              <w:top w:w="10" w:type="dxa"/>
              <w:left w:w="57" w:type="dxa"/>
              <w:bottom w:w="0" w:type="dxa"/>
              <w:right w:w="57" w:type="dxa"/>
            </w:tcMar>
            <w:vAlign w:val="bottom"/>
            <w:hideMark/>
            <w:tcPrChange w:id="5609" w:author="Aleksander Hansen" w:date="2013-02-16T22:26:00Z">
              <w:tcPr>
                <w:tcW w:w="2667" w:type="dxa"/>
                <w:gridSpan w:val="2"/>
                <w:tcBorders>
                  <w:top w:val="nil"/>
                  <w:left w:val="nil"/>
                  <w:bottom w:val="nil"/>
                  <w:right w:val="nil"/>
                </w:tcBorders>
                <w:shd w:val="clear" w:color="auto" w:fill="auto"/>
                <w:tcMar>
                  <w:top w:w="10" w:type="dxa"/>
                  <w:left w:w="57" w:type="dxa"/>
                  <w:bottom w:w="0" w:type="dxa"/>
                  <w:right w:w="57" w:type="dxa"/>
                </w:tcMar>
                <w:vAlign w:val="bottom"/>
                <w:hideMark/>
              </w:tcPr>
            </w:tcPrChange>
          </w:tcPr>
          <w:p w14:paraId="4E1ED017" w14:textId="77777777" w:rsidR="00994066" w:rsidRPr="00BC6025" w:rsidRDefault="00994066" w:rsidP="00E67652">
            <w:pPr>
              <w:pStyle w:val="Text"/>
              <w:rPr>
                <w:szCs w:val="36"/>
              </w:rPr>
            </w:pPr>
            <w:proofErr w:type="spellStart"/>
            <w:r w:rsidRPr="00BC6025">
              <w:t>Riskfree</w:t>
            </w:r>
            <w:proofErr w:type="spellEnd"/>
            <w:r w:rsidRPr="00BC6025">
              <w:t xml:space="preserve"> rate (r)</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10" w:author="Aleksander Hansen" w:date="2013-02-16T22:26:00Z">
              <w:tcPr>
                <w:tcW w:w="1170" w:type="dxa"/>
                <w:gridSpan w:val="2"/>
                <w:tcBorders>
                  <w:top w:val="nil"/>
                  <w:left w:val="nil"/>
                  <w:bottom w:val="nil"/>
                  <w:right w:val="nil"/>
                </w:tcBorders>
                <w:shd w:val="clear" w:color="auto" w:fill="FFFF99"/>
                <w:tcMar>
                  <w:top w:w="10" w:type="dxa"/>
                  <w:left w:w="57" w:type="dxa"/>
                  <w:bottom w:w="0" w:type="dxa"/>
                  <w:right w:w="57" w:type="dxa"/>
                </w:tcMar>
                <w:vAlign w:val="bottom"/>
                <w:hideMark/>
              </w:tcPr>
            </w:tcPrChange>
          </w:tcPr>
          <w:p w14:paraId="0F21D1EF" w14:textId="77777777" w:rsidR="00994066" w:rsidRPr="00BC6025" w:rsidRDefault="00994066" w:rsidP="00E67652">
            <w:pPr>
              <w:pStyle w:val="Text"/>
              <w:rPr>
                <w:b/>
                <w:szCs w:val="36"/>
              </w:rPr>
            </w:pPr>
            <w:r w:rsidRPr="00BC6025">
              <w:rPr>
                <w:b/>
              </w:rPr>
              <w:t>4.00%</w:t>
            </w:r>
          </w:p>
        </w:tc>
      </w:tr>
      <w:tr w:rsidR="00994066" w:rsidRPr="00BC6025" w14:paraId="5DBDF00A" w14:textId="77777777" w:rsidTr="007B064B">
        <w:trPr>
          <w:trHeight w:val="203"/>
          <w:trPrChange w:id="5611" w:author="Aleksander Hansen" w:date="2013-02-16T22:26:00Z">
            <w:trPr>
              <w:gridBefore w:val="1"/>
              <w:trHeight w:val="203"/>
            </w:trPr>
          </w:trPrChange>
        </w:trPr>
        <w:tc>
          <w:tcPr>
            <w:tcW w:w="2667" w:type="dxa"/>
            <w:tcBorders>
              <w:top w:val="nil"/>
              <w:left w:val="nil"/>
              <w:bottom w:val="nil"/>
              <w:right w:val="nil"/>
            </w:tcBorders>
            <w:shd w:val="clear" w:color="auto" w:fill="auto"/>
            <w:tcMar>
              <w:top w:w="10" w:type="dxa"/>
              <w:left w:w="57" w:type="dxa"/>
              <w:bottom w:w="0" w:type="dxa"/>
              <w:right w:w="57" w:type="dxa"/>
            </w:tcMar>
            <w:vAlign w:val="bottom"/>
            <w:hideMark/>
            <w:tcPrChange w:id="5612" w:author="Aleksander Hansen" w:date="2013-02-16T22:26:00Z">
              <w:tcPr>
                <w:tcW w:w="2667" w:type="dxa"/>
                <w:gridSpan w:val="2"/>
                <w:tcBorders>
                  <w:top w:val="nil"/>
                  <w:left w:val="nil"/>
                  <w:bottom w:val="nil"/>
                  <w:right w:val="nil"/>
                </w:tcBorders>
                <w:shd w:val="clear" w:color="auto" w:fill="auto"/>
                <w:tcMar>
                  <w:top w:w="10" w:type="dxa"/>
                  <w:left w:w="57" w:type="dxa"/>
                  <w:bottom w:w="0" w:type="dxa"/>
                  <w:right w:w="57" w:type="dxa"/>
                </w:tcMar>
                <w:vAlign w:val="bottom"/>
                <w:hideMark/>
              </w:tcPr>
            </w:tcPrChange>
          </w:tcPr>
          <w:p w14:paraId="769AAF1C" w14:textId="77777777" w:rsidR="00994066" w:rsidRPr="00BC6025" w:rsidRDefault="00994066" w:rsidP="00E67652">
            <w:pPr>
              <w:pStyle w:val="Text"/>
              <w:rPr>
                <w:szCs w:val="36"/>
              </w:rPr>
            </w:pPr>
            <w:r w:rsidRPr="00BC6025">
              <w:t>Term (T)</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13" w:author="Aleksander Hansen" w:date="2013-02-16T22:26:00Z">
              <w:tcPr>
                <w:tcW w:w="1170" w:type="dxa"/>
                <w:gridSpan w:val="2"/>
                <w:tcBorders>
                  <w:top w:val="nil"/>
                  <w:left w:val="nil"/>
                  <w:bottom w:val="nil"/>
                  <w:right w:val="nil"/>
                </w:tcBorders>
                <w:shd w:val="clear" w:color="auto" w:fill="FFFF99"/>
                <w:tcMar>
                  <w:top w:w="10" w:type="dxa"/>
                  <w:left w:w="57" w:type="dxa"/>
                  <w:bottom w:w="0" w:type="dxa"/>
                  <w:right w:w="57" w:type="dxa"/>
                </w:tcMar>
                <w:vAlign w:val="bottom"/>
                <w:hideMark/>
              </w:tcPr>
            </w:tcPrChange>
          </w:tcPr>
          <w:p w14:paraId="273CACCD" w14:textId="77777777" w:rsidR="00994066" w:rsidRPr="00BC6025" w:rsidRDefault="00994066" w:rsidP="00E67652">
            <w:pPr>
              <w:pStyle w:val="Text"/>
              <w:rPr>
                <w:b/>
                <w:szCs w:val="36"/>
              </w:rPr>
            </w:pPr>
            <w:r w:rsidRPr="00BC6025">
              <w:rPr>
                <w:b/>
              </w:rPr>
              <w:t>1.00</w:t>
            </w:r>
          </w:p>
        </w:tc>
      </w:tr>
      <w:tr w:rsidR="00994066" w:rsidRPr="00BC6025" w14:paraId="7D93713E" w14:textId="77777777" w:rsidTr="007B064B">
        <w:trPr>
          <w:trHeight w:val="203"/>
          <w:trPrChange w:id="5614" w:author="Aleksander Hansen" w:date="2013-02-16T22:26:00Z">
            <w:trPr>
              <w:gridBefore w:val="1"/>
              <w:trHeight w:val="203"/>
            </w:trPr>
          </w:trPrChange>
        </w:trPr>
        <w:tc>
          <w:tcPr>
            <w:tcW w:w="2667" w:type="dxa"/>
            <w:tcBorders>
              <w:top w:val="nil"/>
              <w:left w:val="nil"/>
              <w:bottom w:val="nil"/>
              <w:right w:val="nil"/>
            </w:tcBorders>
            <w:shd w:val="clear" w:color="auto" w:fill="auto"/>
            <w:tcMar>
              <w:top w:w="10" w:type="dxa"/>
              <w:left w:w="57" w:type="dxa"/>
              <w:bottom w:w="0" w:type="dxa"/>
              <w:right w:w="57" w:type="dxa"/>
            </w:tcMar>
            <w:vAlign w:val="bottom"/>
            <w:hideMark/>
            <w:tcPrChange w:id="5615" w:author="Aleksander Hansen" w:date="2013-02-16T22:26:00Z">
              <w:tcPr>
                <w:tcW w:w="2667" w:type="dxa"/>
                <w:gridSpan w:val="2"/>
                <w:tcBorders>
                  <w:top w:val="nil"/>
                  <w:left w:val="nil"/>
                  <w:bottom w:val="nil"/>
                  <w:right w:val="nil"/>
                </w:tcBorders>
                <w:shd w:val="clear" w:color="auto" w:fill="auto"/>
                <w:tcMar>
                  <w:top w:w="10" w:type="dxa"/>
                  <w:left w:w="57" w:type="dxa"/>
                  <w:bottom w:w="0" w:type="dxa"/>
                  <w:right w:w="57" w:type="dxa"/>
                </w:tcMar>
                <w:vAlign w:val="bottom"/>
                <w:hideMark/>
              </w:tcPr>
            </w:tcPrChange>
          </w:tcPr>
          <w:p w14:paraId="5AAE98FB" w14:textId="77777777" w:rsidR="00994066" w:rsidRPr="00BC6025" w:rsidRDefault="00994066" w:rsidP="00E67652">
            <w:pPr>
              <w:pStyle w:val="Text"/>
              <w:rPr>
                <w:szCs w:val="36"/>
              </w:rPr>
            </w:pPr>
            <w:r w:rsidRPr="00BC6025">
              <w:t>Dividend Yield</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16" w:author="Aleksander Hansen" w:date="2013-02-16T22:26:00Z">
              <w:tcPr>
                <w:tcW w:w="1170" w:type="dxa"/>
                <w:gridSpan w:val="2"/>
                <w:tcBorders>
                  <w:top w:val="nil"/>
                  <w:left w:val="nil"/>
                  <w:bottom w:val="nil"/>
                  <w:right w:val="nil"/>
                </w:tcBorders>
                <w:shd w:val="clear" w:color="auto" w:fill="FFFF99"/>
                <w:tcMar>
                  <w:top w:w="10" w:type="dxa"/>
                  <w:left w:w="57" w:type="dxa"/>
                  <w:bottom w:w="0" w:type="dxa"/>
                  <w:right w:w="57" w:type="dxa"/>
                </w:tcMar>
                <w:vAlign w:val="bottom"/>
                <w:hideMark/>
              </w:tcPr>
            </w:tcPrChange>
          </w:tcPr>
          <w:p w14:paraId="772FBDDB" w14:textId="77777777" w:rsidR="00994066" w:rsidRPr="00BC6025" w:rsidRDefault="00994066" w:rsidP="00E67652">
            <w:pPr>
              <w:pStyle w:val="Text"/>
              <w:rPr>
                <w:b/>
                <w:szCs w:val="36"/>
              </w:rPr>
            </w:pPr>
            <w:r w:rsidRPr="00BC6025">
              <w:rPr>
                <w:b/>
              </w:rPr>
              <w:t>0.00%</w:t>
            </w:r>
          </w:p>
        </w:tc>
      </w:tr>
    </w:tbl>
    <w:p w14:paraId="1C6C4CF0" w14:textId="77777777" w:rsidR="00994066" w:rsidRDefault="00994066" w:rsidP="00E67652">
      <w:pPr>
        <w:pStyle w:val="Text"/>
      </w:pPr>
    </w:p>
    <w:p w14:paraId="01D05EF2" w14:textId="77777777" w:rsidR="00994066" w:rsidRDefault="00994066" w:rsidP="00E67652">
      <w:pPr>
        <w:pStyle w:val="Text"/>
      </w:pPr>
    </w:p>
    <w:p w14:paraId="31D70F87" w14:textId="77777777" w:rsidR="00994066" w:rsidRDefault="00994066" w:rsidP="00E67652">
      <w:pPr>
        <w:pStyle w:val="Text"/>
      </w:pPr>
    </w:p>
    <w:p w14:paraId="227B8EEE" w14:textId="77777777" w:rsidR="00994066" w:rsidRDefault="00994066" w:rsidP="00E67652">
      <w:pPr>
        <w:pStyle w:val="Text"/>
      </w:pPr>
    </w:p>
    <w:p w14:paraId="7927059E" w14:textId="77777777" w:rsidR="00994066" w:rsidRDefault="00994066" w:rsidP="00E67652">
      <w:pPr>
        <w:pStyle w:val="Text"/>
      </w:pPr>
    </w:p>
    <w:p w14:paraId="690F7156" w14:textId="77777777" w:rsidR="00994066" w:rsidRDefault="00994066" w:rsidP="00E67652">
      <w:pPr>
        <w:pStyle w:val="Text"/>
      </w:pPr>
    </w:p>
    <w:p w14:paraId="11163539" w14:textId="77777777" w:rsidR="0050449F" w:rsidRDefault="0050449F" w:rsidP="00E67652">
      <w:pPr>
        <w:pStyle w:val="Text"/>
      </w:pPr>
    </w:p>
    <w:p w14:paraId="1C048913" w14:textId="77777777" w:rsidR="0050449F" w:rsidRDefault="0050449F" w:rsidP="00E67652">
      <w:pPr>
        <w:pStyle w:val="Text"/>
      </w:pPr>
    </w:p>
    <w:p w14:paraId="750B6EAC" w14:textId="77777777" w:rsidR="0050449F" w:rsidRDefault="0050449F" w:rsidP="00E67652">
      <w:pPr>
        <w:pStyle w:val="Text"/>
      </w:pPr>
    </w:p>
    <w:tbl>
      <w:tblPr>
        <w:tblW w:w="7437" w:type="dxa"/>
        <w:tblCellMar>
          <w:left w:w="0" w:type="dxa"/>
          <w:right w:w="0" w:type="dxa"/>
        </w:tblCellMar>
        <w:tblLook w:val="04A0" w:firstRow="1" w:lastRow="0" w:firstColumn="1" w:lastColumn="0" w:noHBand="0" w:noVBand="1"/>
        <w:tblPrChange w:id="5617" w:author="Aleksander Hansen" w:date="2013-02-16T22:27:00Z">
          <w:tblPr>
            <w:tblW w:w="7437" w:type="dxa"/>
            <w:tblCellMar>
              <w:left w:w="0" w:type="dxa"/>
              <w:right w:w="0" w:type="dxa"/>
            </w:tblCellMar>
            <w:tblLook w:val="04A0" w:firstRow="1" w:lastRow="0" w:firstColumn="1" w:lastColumn="0" w:noHBand="0" w:noVBand="1"/>
          </w:tblPr>
        </w:tblPrChange>
      </w:tblPr>
      <w:tblGrid>
        <w:gridCol w:w="867"/>
        <w:gridCol w:w="1170"/>
        <w:gridCol w:w="1260"/>
        <w:gridCol w:w="1620"/>
        <w:gridCol w:w="1080"/>
        <w:gridCol w:w="270"/>
        <w:gridCol w:w="1170"/>
        <w:tblGridChange w:id="5618">
          <w:tblGrid>
            <w:gridCol w:w="867"/>
            <w:gridCol w:w="1170"/>
            <w:gridCol w:w="1260"/>
            <w:gridCol w:w="1620"/>
            <w:gridCol w:w="1080"/>
            <w:gridCol w:w="270"/>
            <w:gridCol w:w="1170"/>
          </w:tblGrid>
        </w:tblGridChange>
      </w:tblGrid>
      <w:tr w:rsidR="00994066" w:rsidRPr="00BC6025" w14:paraId="6B8B486D" w14:textId="77777777" w:rsidTr="007B064B">
        <w:trPr>
          <w:trHeight w:hRule="exact" w:val="345"/>
          <w:trPrChange w:id="5619" w:author="Aleksander Hansen" w:date="2013-02-16T22:27:00Z">
            <w:trPr>
              <w:trHeight w:hRule="exact" w:val="345"/>
            </w:trPr>
          </w:trPrChange>
        </w:trPr>
        <w:tc>
          <w:tcPr>
            <w:tcW w:w="867" w:type="dxa"/>
            <w:tcBorders>
              <w:top w:val="nil"/>
              <w:left w:val="nil"/>
              <w:bottom w:val="nil"/>
              <w:right w:val="nil"/>
            </w:tcBorders>
            <w:shd w:val="clear" w:color="auto" w:fill="A2B593"/>
            <w:tcMar>
              <w:top w:w="10" w:type="dxa"/>
              <w:left w:w="57" w:type="dxa"/>
              <w:bottom w:w="0" w:type="dxa"/>
              <w:right w:w="57" w:type="dxa"/>
            </w:tcMar>
            <w:vAlign w:val="bottom"/>
            <w:hideMark/>
            <w:tcPrChange w:id="5620" w:author="Aleksander Hansen" w:date="2013-02-16T22:27: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07BE283" w14:textId="77777777" w:rsidR="00994066" w:rsidRPr="00BC6025" w:rsidRDefault="00994066" w:rsidP="00E67652">
            <w:pPr>
              <w:pStyle w:val="Text"/>
              <w:rPr>
                <w:b/>
              </w:rPr>
            </w:pPr>
          </w:p>
        </w:tc>
        <w:tc>
          <w:tcPr>
            <w:tcW w:w="1170" w:type="dxa"/>
            <w:tcBorders>
              <w:top w:val="nil"/>
              <w:left w:val="nil"/>
              <w:bottom w:val="nil"/>
              <w:right w:val="nil"/>
            </w:tcBorders>
            <w:shd w:val="clear" w:color="auto" w:fill="A2B593"/>
            <w:tcMar>
              <w:top w:w="10" w:type="dxa"/>
              <w:left w:w="57" w:type="dxa"/>
              <w:bottom w:w="0" w:type="dxa"/>
              <w:right w:w="57" w:type="dxa"/>
            </w:tcMar>
            <w:vAlign w:val="bottom"/>
            <w:hideMark/>
            <w:tcPrChange w:id="5621" w:author="Aleksander Hansen" w:date="2013-02-16T22:27: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7BAD6F23" w14:textId="77777777" w:rsidR="00994066" w:rsidRPr="00BC6025" w:rsidRDefault="00994066" w:rsidP="00E67652">
            <w:pPr>
              <w:pStyle w:val="Text"/>
              <w:rPr>
                <w:b/>
              </w:rPr>
            </w:pPr>
          </w:p>
        </w:tc>
        <w:tc>
          <w:tcPr>
            <w:tcW w:w="1260" w:type="dxa"/>
            <w:tcBorders>
              <w:top w:val="nil"/>
              <w:left w:val="nil"/>
              <w:bottom w:val="nil"/>
              <w:right w:val="nil"/>
            </w:tcBorders>
            <w:shd w:val="clear" w:color="auto" w:fill="A2B593"/>
            <w:tcMar>
              <w:top w:w="10" w:type="dxa"/>
              <w:left w:w="57" w:type="dxa"/>
              <w:bottom w:w="0" w:type="dxa"/>
              <w:right w:w="57" w:type="dxa"/>
            </w:tcMar>
            <w:vAlign w:val="bottom"/>
            <w:hideMark/>
            <w:tcPrChange w:id="5622" w:author="Aleksander Hansen" w:date="2013-02-16T22:27: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478D90B8" w14:textId="77777777" w:rsidR="00994066" w:rsidRPr="00BC6025" w:rsidRDefault="00994066" w:rsidP="00E67652">
            <w:pPr>
              <w:pStyle w:val="Text"/>
              <w:rPr>
                <w:b/>
              </w:rPr>
            </w:pPr>
          </w:p>
        </w:tc>
        <w:tc>
          <w:tcPr>
            <w:tcW w:w="1620" w:type="dxa"/>
            <w:tcBorders>
              <w:top w:val="nil"/>
              <w:left w:val="nil"/>
              <w:right w:val="nil"/>
            </w:tcBorders>
            <w:shd w:val="clear" w:color="auto" w:fill="A2B593"/>
            <w:tcMar>
              <w:top w:w="10" w:type="dxa"/>
              <w:left w:w="57" w:type="dxa"/>
              <w:bottom w:w="0" w:type="dxa"/>
              <w:right w:w="57" w:type="dxa"/>
            </w:tcMar>
            <w:vAlign w:val="bottom"/>
            <w:hideMark/>
            <w:tcPrChange w:id="5623" w:author="Aleksander Hansen" w:date="2013-02-16T22:27: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CF5B831" w14:textId="77777777" w:rsidR="00994066" w:rsidRPr="00BC6025" w:rsidRDefault="00994066" w:rsidP="00E67652">
            <w:pPr>
              <w:pStyle w:val="Text"/>
              <w:rPr>
                <w:b/>
              </w:rPr>
            </w:pPr>
            <w:r w:rsidRPr="00BC6025">
              <w:rPr>
                <w:b/>
              </w:rPr>
              <w:t>0.5*σ^2*</w:t>
            </w:r>
          </w:p>
        </w:tc>
        <w:tc>
          <w:tcPr>
            <w:tcW w:w="1080" w:type="dxa"/>
            <w:tcBorders>
              <w:top w:val="nil"/>
              <w:left w:val="nil"/>
              <w:right w:val="nil"/>
            </w:tcBorders>
            <w:shd w:val="clear" w:color="auto" w:fill="A2B593"/>
            <w:tcMar>
              <w:top w:w="10" w:type="dxa"/>
              <w:left w:w="57" w:type="dxa"/>
              <w:bottom w:w="0" w:type="dxa"/>
              <w:right w:w="57" w:type="dxa"/>
            </w:tcMar>
            <w:vAlign w:val="bottom"/>
            <w:hideMark/>
            <w:tcPrChange w:id="5624" w:author="Aleksander Hansen" w:date="2013-02-16T22:27:00Z">
              <w:tcPr>
                <w:tcW w:w="108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9A7DF02" w14:textId="77777777" w:rsidR="00994066" w:rsidRPr="00BC6025" w:rsidRDefault="00994066" w:rsidP="00E67652">
            <w:pPr>
              <w:pStyle w:val="Text"/>
              <w:rPr>
                <w:b/>
              </w:rPr>
            </w:pPr>
          </w:p>
        </w:tc>
        <w:tc>
          <w:tcPr>
            <w:tcW w:w="270" w:type="dxa"/>
            <w:tcBorders>
              <w:top w:val="nil"/>
              <w:left w:val="nil"/>
              <w:right w:val="nil"/>
            </w:tcBorders>
            <w:shd w:val="clear" w:color="auto" w:fill="A2B593"/>
            <w:tcMar>
              <w:top w:w="10" w:type="dxa"/>
              <w:left w:w="57" w:type="dxa"/>
              <w:bottom w:w="0" w:type="dxa"/>
              <w:right w:w="57" w:type="dxa"/>
            </w:tcMar>
            <w:vAlign w:val="bottom"/>
            <w:hideMark/>
            <w:tcPrChange w:id="5625" w:author="Aleksander Hansen" w:date="2013-02-16T22:27: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82313D6" w14:textId="77777777" w:rsidR="00994066" w:rsidRPr="00BC6025" w:rsidRDefault="00994066" w:rsidP="00E67652">
            <w:pPr>
              <w:pStyle w:val="Text"/>
              <w:rPr>
                <w:b/>
              </w:rPr>
            </w:pPr>
          </w:p>
        </w:tc>
        <w:tc>
          <w:tcPr>
            <w:tcW w:w="1170" w:type="dxa"/>
            <w:tcBorders>
              <w:top w:val="nil"/>
              <w:left w:val="nil"/>
              <w:right w:val="nil"/>
            </w:tcBorders>
            <w:shd w:val="clear" w:color="auto" w:fill="A2B593"/>
            <w:tcMar>
              <w:top w:w="10" w:type="dxa"/>
              <w:left w:w="57" w:type="dxa"/>
              <w:bottom w:w="0" w:type="dxa"/>
              <w:right w:w="57" w:type="dxa"/>
            </w:tcMar>
            <w:vAlign w:val="bottom"/>
            <w:hideMark/>
            <w:tcPrChange w:id="5626" w:author="Aleksander Hansen" w:date="2013-02-16T22:27: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4BCD6DA" w14:textId="77777777" w:rsidR="00994066" w:rsidRPr="00BC6025" w:rsidRDefault="00994066" w:rsidP="00E67652">
            <w:pPr>
              <w:pStyle w:val="Text"/>
              <w:rPr>
                <w:b/>
              </w:rPr>
            </w:pPr>
          </w:p>
        </w:tc>
      </w:tr>
      <w:tr w:rsidR="00994066" w:rsidRPr="00BC6025" w14:paraId="50712687" w14:textId="77777777" w:rsidTr="007B064B">
        <w:trPr>
          <w:trHeight w:hRule="exact" w:val="345"/>
          <w:trPrChange w:id="5627" w:author="Aleksander Hansen" w:date="2013-02-16T22:27:00Z">
            <w:trPr>
              <w:trHeight w:hRule="exact" w:val="345"/>
            </w:trPr>
          </w:trPrChange>
        </w:trPr>
        <w:tc>
          <w:tcPr>
            <w:tcW w:w="867"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628" w:author="Aleksander Hansen" w:date="2013-02-16T22:27:00Z">
              <w:tcPr>
                <w:tcW w:w="867" w:type="dxa"/>
                <w:tcBorders>
                  <w:top w:val="nil"/>
                  <w:left w:val="nil"/>
                  <w:bottom w:val="single" w:sz="8" w:space="0" w:color="000000"/>
                  <w:right w:val="nil"/>
                </w:tcBorders>
                <w:shd w:val="clear" w:color="auto" w:fill="auto"/>
                <w:tcMar>
                  <w:top w:w="10" w:type="dxa"/>
                  <w:left w:w="57" w:type="dxa"/>
                  <w:bottom w:w="0" w:type="dxa"/>
                  <w:right w:w="57" w:type="dxa"/>
                </w:tcMar>
                <w:vAlign w:val="bottom"/>
                <w:hideMark/>
              </w:tcPr>
            </w:tcPrChange>
          </w:tcPr>
          <w:p w14:paraId="596678A1" w14:textId="77777777" w:rsidR="00994066" w:rsidRPr="00BC6025" w:rsidRDefault="00994066" w:rsidP="00E67652">
            <w:pPr>
              <w:pStyle w:val="Text"/>
              <w:rPr>
                <w:b/>
              </w:rPr>
            </w:pPr>
            <w:r w:rsidRPr="00BC6025">
              <w:rPr>
                <w:b/>
              </w:rPr>
              <w:t>Term</w:t>
            </w:r>
          </w:p>
        </w:tc>
        <w:tc>
          <w:tcPr>
            <w:tcW w:w="1170"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629" w:author="Aleksander Hansen" w:date="2013-02-16T22:27:00Z">
              <w:tcPr>
                <w:tcW w:w="1170" w:type="dxa"/>
                <w:tcBorders>
                  <w:top w:val="nil"/>
                  <w:left w:val="nil"/>
                  <w:bottom w:val="single" w:sz="8" w:space="0" w:color="000000"/>
                  <w:right w:val="nil"/>
                </w:tcBorders>
                <w:shd w:val="clear" w:color="auto" w:fill="auto"/>
                <w:tcMar>
                  <w:top w:w="10" w:type="dxa"/>
                  <w:left w:w="57" w:type="dxa"/>
                  <w:bottom w:w="0" w:type="dxa"/>
                  <w:right w:w="57" w:type="dxa"/>
                </w:tcMar>
                <w:vAlign w:val="bottom"/>
                <w:hideMark/>
              </w:tcPr>
            </w:tcPrChange>
          </w:tcPr>
          <w:p w14:paraId="4B2E9C11" w14:textId="77777777" w:rsidR="00994066" w:rsidRPr="00BC6025" w:rsidRDefault="00994066" w:rsidP="00E67652">
            <w:pPr>
              <w:pStyle w:val="Text"/>
              <w:rPr>
                <w:b/>
              </w:rPr>
            </w:pPr>
            <w:r w:rsidRPr="00BC6025">
              <w:rPr>
                <w:b/>
              </w:rPr>
              <w:t>Theta</w:t>
            </w:r>
          </w:p>
        </w:tc>
        <w:tc>
          <w:tcPr>
            <w:tcW w:w="1260"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630" w:author="Aleksander Hansen" w:date="2013-02-16T22:27:00Z">
              <w:tcPr>
                <w:tcW w:w="1260" w:type="dxa"/>
                <w:tcBorders>
                  <w:top w:val="nil"/>
                  <w:left w:val="nil"/>
                  <w:bottom w:val="single" w:sz="8" w:space="0" w:color="000000"/>
                  <w:right w:val="nil"/>
                </w:tcBorders>
                <w:shd w:val="clear" w:color="auto" w:fill="auto"/>
                <w:tcMar>
                  <w:top w:w="10" w:type="dxa"/>
                  <w:left w:w="57" w:type="dxa"/>
                  <w:bottom w:w="0" w:type="dxa"/>
                  <w:right w:w="57" w:type="dxa"/>
                </w:tcMar>
                <w:vAlign w:val="bottom"/>
                <w:hideMark/>
              </w:tcPr>
            </w:tcPrChange>
          </w:tcPr>
          <w:p w14:paraId="56262160" w14:textId="77777777" w:rsidR="00994066" w:rsidRPr="00BC6025" w:rsidRDefault="00994066" w:rsidP="00E67652">
            <w:pPr>
              <w:pStyle w:val="Text"/>
              <w:rPr>
                <w:b/>
              </w:rPr>
            </w:pPr>
            <w:proofErr w:type="gramStart"/>
            <w:r w:rsidRPr="00BC6025">
              <w:rPr>
                <w:b/>
              </w:rPr>
              <w:t>r</w:t>
            </w:r>
            <w:proofErr w:type="gramEnd"/>
            <w:r w:rsidRPr="00BC6025">
              <w:rPr>
                <w:b/>
              </w:rPr>
              <w:t>*S*delta</w:t>
            </w:r>
          </w:p>
        </w:tc>
        <w:tc>
          <w:tcPr>
            <w:tcW w:w="1620"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631" w:author="Aleksander Hansen" w:date="2013-02-16T22:27:00Z">
              <w:tcPr>
                <w:tcW w:w="1620" w:type="dxa"/>
                <w:tcBorders>
                  <w:top w:val="nil"/>
                  <w:left w:val="nil"/>
                  <w:bottom w:val="single" w:sz="8" w:space="0" w:color="000000"/>
                  <w:right w:val="nil"/>
                </w:tcBorders>
                <w:shd w:val="clear" w:color="auto" w:fill="auto"/>
                <w:tcMar>
                  <w:top w:w="10" w:type="dxa"/>
                  <w:left w:w="57" w:type="dxa"/>
                  <w:bottom w:w="0" w:type="dxa"/>
                  <w:right w:w="57" w:type="dxa"/>
                </w:tcMar>
                <w:vAlign w:val="bottom"/>
                <w:hideMark/>
              </w:tcPr>
            </w:tcPrChange>
          </w:tcPr>
          <w:p w14:paraId="0FDB3A9E" w14:textId="77777777" w:rsidR="00994066" w:rsidRPr="00BC6025" w:rsidRDefault="00994066" w:rsidP="00E67652">
            <w:pPr>
              <w:pStyle w:val="Text"/>
              <w:rPr>
                <w:b/>
              </w:rPr>
            </w:pPr>
            <w:r w:rsidRPr="00BC6025">
              <w:rPr>
                <w:b/>
              </w:rPr>
              <w:t>S^2*d2c/dS2</w:t>
            </w:r>
          </w:p>
        </w:tc>
        <w:tc>
          <w:tcPr>
            <w:tcW w:w="1080"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632" w:author="Aleksander Hansen" w:date="2013-02-16T22:27:00Z">
              <w:tcPr>
                <w:tcW w:w="1080" w:type="dxa"/>
                <w:tcBorders>
                  <w:top w:val="nil"/>
                  <w:left w:val="nil"/>
                  <w:bottom w:val="single" w:sz="8" w:space="0" w:color="000000"/>
                  <w:right w:val="nil"/>
                </w:tcBorders>
                <w:shd w:val="clear" w:color="auto" w:fill="auto"/>
                <w:tcMar>
                  <w:top w:w="10" w:type="dxa"/>
                  <w:left w:w="57" w:type="dxa"/>
                  <w:bottom w:w="0" w:type="dxa"/>
                  <w:right w:w="57" w:type="dxa"/>
                </w:tcMar>
                <w:vAlign w:val="bottom"/>
                <w:hideMark/>
              </w:tcPr>
            </w:tcPrChange>
          </w:tcPr>
          <w:p w14:paraId="68647199" w14:textId="77777777" w:rsidR="00994066" w:rsidRPr="00BC6025" w:rsidRDefault="00994066" w:rsidP="00E67652">
            <w:pPr>
              <w:pStyle w:val="Text"/>
              <w:rPr>
                <w:b/>
              </w:rPr>
            </w:pPr>
            <w:r w:rsidRPr="00BC6025">
              <w:rPr>
                <w:b/>
              </w:rPr>
              <w:t>Term</w:t>
            </w:r>
          </w:p>
        </w:tc>
        <w:tc>
          <w:tcPr>
            <w:tcW w:w="270"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633" w:author="Aleksander Hansen" w:date="2013-02-16T22:27: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7066EF3E" w14:textId="77777777" w:rsidR="00994066" w:rsidRPr="00BC6025" w:rsidRDefault="00994066" w:rsidP="00E67652">
            <w:pPr>
              <w:pStyle w:val="Text"/>
              <w:rPr>
                <w:b/>
              </w:rPr>
            </w:pPr>
          </w:p>
        </w:tc>
        <w:tc>
          <w:tcPr>
            <w:tcW w:w="1170"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634" w:author="Aleksander Hansen" w:date="2013-02-16T22:27:00Z">
              <w:tcPr>
                <w:tcW w:w="1170" w:type="dxa"/>
                <w:tcBorders>
                  <w:top w:val="nil"/>
                  <w:left w:val="nil"/>
                  <w:bottom w:val="single" w:sz="8" w:space="0" w:color="000000"/>
                  <w:right w:val="nil"/>
                </w:tcBorders>
                <w:shd w:val="clear" w:color="auto" w:fill="auto"/>
                <w:tcMar>
                  <w:top w:w="10" w:type="dxa"/>
                  <w:left w:w="57" w:type="dxa"/>
                  <w:bottom w:w="0" w:type="dxa"/>
                  <w:right w:w="57" w:type="dxa"/>
                </w:tcMar>
                <w:vAlign w:val="bottom"/>
                <w:hideMark/>
              </w:tcPr>
            </w:tcPrChange>
          </w:tcPr>
          <w:p w14:paraId="37F5169C" w14:textId="77777777" w:rsidR="00994066" w:rsidRPr="00BC6025" w:rsidRDefault="00994066" w:rsidP="00E67652">
            <w:pPr>
              <w:pStyle w:val="Text"/>
              <w:rPr>
                <w:b/>
              </w:rPr>
            </w:pPr>
            <w:proofErr w:type="gramStart"/>
            <w:r w:rsidRPr="00BC6025">
              <w:rPr>
                <w:b/>
              </w:rPr>
              <w:t>r</w:t>
            </w:r>
            <w:proofErr w:type="gramEnd"/>
            <w:r w:rsidRPr="00BC6025">
              <w:rPr>
                <w:b/>
              </w:rPr>
              <w:t>*Value</w:t>
            </w:r>
          </w:p>
        </w:tc>
      </w:tr>
      <w:tr w:rsidR="00994066" w:rsidRPr="00BC6025" w14:paraId="3BADB789" w14:textId="77777777" w:rsidTr="007B064B">
        <w:trPr>
          <w:trHeight w:hRule="exact" w:val="323"/>
          <w:trPrChange w:id="5635" w:author="Aleksander Hansen" w:date="2013-02-16T22:26:00Z">
            <w:trPr>
              <w:trHeight w:hRule="exact" w:val="323"/>
            </w:trPr>
          </w:trPrChange>
        </w:trPr>
        <w:tc>
          <w:tcPr>
            <w:tcW w:w="867"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636" w:author="Aleksander Hansen" w:date="2013-02-16T22:26:00Z">
              <w:tcPr>
                <w:tcW w:w="867"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
            </w:tcPrChange>
          </w:tcPr>
          <w:p w14:paraId="1FDFEA4D" w14:textId="77777777" w:rsidR="00994066" w:rsidRPr="00BC6025" w:rsidRDefault="00994066" w:rsidP="00E67652">
            <w:pPr>
              <w:pStyle w:val="Text"/>
              <w:rPr>
                <w:b/>
              </w:rPr>
            </w:pPr>
            <w:r w:rsidRPr="00BC6025">
              <w:rPr>
                <w:b/>
              </w:rPr>
              <w:t>1</w:t>
            </w:r>
          </w:p>
        </w:tc>
        <w:tc>
          <w:tcPr>
            <w:tcW w:w="117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637" w:author="Aleksander Hansen" w:date="2013-02-16T22:26:00Z">
              <w:tcPr>
                <w:tcW w:w="117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
            </w:tcPrChange>
          </w:tcPr>
          <w:p w14:paraId="6C2C5CF8" w14:textId="77777777" w:rsidR="00994066" w:rsidRPr="00BC6025" w:rsidRDefault="00994066" w:rsidP="00E67652">
            <w:pPr>
              <w:pStyle w:val="Text"/>
              <w:rPr>
                <w:b/>
              </w:rPr>
            </w:pPr>
            <w:r w:rsidRPr="00BC6025">
              <w:rPr>
                <w:b/>
              </w:rPr>
              <w:t xml:space="preserve">    (5.887)</w:t>
            </w:r>
          </w:p>
        </w:tc>
        <w:tc>
          <w:tcPr>
            <w:tcW w:w="126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638" w:author="Aleksander Hansen" w:date="2013-02-16T22:26:00Z">
              <w:tcPr>
                <w:tcW w:w="126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
            </w:tcPrChange>
          </w:tcPr>
          <w:p w14:paraId="7CF77D7E" w14:textId="77777777" w:rsidR="00994066" w:rsidRPr="00BC6025" w:rsidRDefault="00994066" w:rsidP="00E67652">
            <w:pPr>
              <w:pStyle w:val="Text"/>
              <w:rPr>
                <w:b/>
              </w:rPr>
            </w:pPr>
            <w:r w:rsidRPr="00BC6025">
              <w:rPr>
                <w:b/>
              </w:rPr>
              <w:t xml:space="preserve">         3.391 </w:t>
            </w:r>
          </w:p>
        </w:tc>
        <w:tc>
          <w:tcPr>
            <w:tcW w:w="162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639" w:author="Aleksander Hansen" w:date="2013-02-16T22:26:00Z">
              <w:tcPr>
                <w:tcW w:w="162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
            </w:tcPrChange>
          </w:tcPr>
          <w:p w14:paraId="3D963E17" w14:textId="77777777" w:rsidR="00994066" w:rsidRPr="00BC6025" w:rsidRDefault="00994066" w:rsidP="00E67652">
            <w:pPr>
              <w:pStyle w:val="Text"/>
              <w:rPr>
                <w:b/>
              </w:rPr>
            </w:pPr>
            <w:r w:rsidRPr="00BC6025">
              <w:rPr>
                <w:b/>
              </w:rPr>
              <w:t xml:space="preserve">               3.531 </w:t>
            </w:r>
          </w:p>
        </w:tc>
        <w:tc>
          <w:tcPr>
            <w:tcW w:w="108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640" w:author="Aleksander Hansen" w:date="2013-02-16T22:26:00Z">
              <w:tcPr>
                <w:tcW w:w="1080" w:type="dxa"/>
                <w:tcBorders>
                  <w:top w:val="single" w:sz="8" w:space="0" w:color="000000"/>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47D8C0D0" w14:textId="77777777" w:rsidR="00994066" w:rsidRPr="00BC6025" w:rsidRDefault="00994066" w:rsidP="00E67652">
            <w:pPr>
              <w:pStyle w:val="Text"/>
              <w:rPr>
                <w:b/>
              </w:rPr>
            </w:pPr>
            <w:r w:rsidRPr="00BC6025">
              <w:rPr>
                <w:b/>
              </w:rPr>
              <w:t>1.035</w:t>
            </w:r>
          </w:p>
        </w:tc>
        <w:tc>
          <w:tcPr>
            <w:tcW w:w="27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641"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6169B7D6" w14:textId="77777777" w:rsidR="00994066" w:rsidRPr="00BC6025" w:rsidRDefault="00994066" w:rsidP="00E67652">
            <w:pPr>
              <w:pStyle w:val="Text"/>
              <w:rPr>
                <w:b/>
              </w:rPr>
            </w:pPr>
          </w:p>
        </w:tc>
        <w:tc>
          <w:tcPr>
            <w:tcW w:w="117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642" w:author="Aleksander Hansen" w:date="2013-02-16T22:26:00Z">
              <w:tcPr>
                <w:tcW w:w="1170" w:type="dxa"/>
                <w:tcBorders>
                  <w:top w:val="single" w:sz="8" w:space="0" w:color="000000"/>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2FBE8980" w14:textId="77777777" w:rsidR="00994066" w:rsidRPr="00BC6025" w:rsidRDefault="00994066" w:rsidP="00E67652">
            <w:pPr>
              <w:pStyle w:val="Text"/>
              <w:rPr>
                <w:b/>
              </w:rPr>
            </w:pPr>
            <w:r w:rsidRPr="00BC6025">
              <w:rPr>
                <w:b/>
              </w:rPr>
              <w:t>1.0349</w:t>
            </w:r>
          </w:p>
        </w:tc>
      </w:tr>
      <w:tr w:rsidR="00994066" w:rsidRPr="00BC6025" w14:paraId="564018F8" w14:textId="77777777" w:rsidTr="007B064B">
        <w:trPr>
          <w:trHeight w:hRule="exact" w:val="240"/>
          <w:trPrChange w:id="5643" w:author="Aleksander Hansen" w:date="2013-02-16T22:26:00Z">
            <w:trPr>
              <w:trHeight w:hRule="exact" w:val="240"/>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644"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266D9EA" w14:textId="77777777" w:rsidR="00994066" w:rsidRPr="00BC6025" w:rsidRDefault="00994066" w:rsidP="00E67652">
            <w:pPr>
              <w:pStyle w:val="Text"/>
              <w:rPr>
                <w:b/>
              </w:rPr>
            </w:pPr>
            <w:r w:rsidRPr="00BC6025">
              <w:rPr>
                <w:b/>
              </w:rPr>
              <w:t>2</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45"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0EC2A301" w14:textId="77777777" w:rsidR="00994066" w:rsidRPr="00BC6025" w:rsidRDefault="00994066" w:rsidP="00E67652">
            <w:pPr>
              <w:pStyle w:val="Text"/>
              <w:rPr>
                <w:b/>
              </w:rPr>
            </w:pPr>
            <w:r w:rsidRPr="00BC6025">
              <w:rPr>
                <w:b/>
              </w:rPr>
              <w:t xml:space="preserve">    (4.799)</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646"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BF40B4B" w14:textId="77777777" w:rsidR="00994066" w:rsidRPr="00BC6025" w:rsidRDefault="00994066" w:rsidP="00E67652">
            <w:pPr>
              <w:pStyle w:val="Text"/>
              <w:rPr>
                <w:b/>
              </w:rPr>
            </w:pPr>
            <w:r w:rsidRPr="00BC6025">
              <w:rPr>
                <w:b/>
              </w:rPr>
              <w:t xml:space="preserve">         3.292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647"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3C622359" w14:textId="77777777" w:rsidR="00994066" w:rsidRPr="00BC6025" w:rsidRDefault="00994066" w:rsidP="00E67652">
            <w:pPr>
              <w:pStyle w:val="Text"/>
              <w:rPr>
                <w:b/>
              </w:rPr>
            </w:pPr>
            <w:r w:rsidRPr="00BC6025">
              <w:rPr>
                <w:b/>
              </w:rPr>
              <w:t xml:space="preserve">               2.754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648"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1BF2E4C7" w14:textId="77777777" w:rsidR="00994066" w:rsidRPr="00BC6025" w:rsidRDefault="00994066" w:rsidP="00E67652">
            <w:pPr>
              <w:pStyle w:val="Text"/>
              <w:rPr>
                <w:b/>
              </w:rPr>
            </w:pPr>
            <w:r w:rsidRPr="00BC6025">
              <w:rPr>
                <w:b/>
              </w:rPr>
              <w:t>1.247</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649"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03F58CB"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50"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293E4DEC" w14:textId="77777777" w:rsidR="00994066" w:rsidRPr="00BC6025" w:rsidRDefault="00994066" w:rsidP="00E67652">
            <w:pPr>
              <w:pStyle w:val="Text"/>
              <w:rPr>
                <w:b/>
              </w:rPr>
            </w:pPr>
            <w:r w:rsidRPr="00BC6025">
              <w:rPr>
                <w:b/>
              </w:rPr>
              <w:t>1.2467</w:t>
            </w:r>
          </w:p>
        </w:tc>
      </w:tr>
      <w:tr w:rsidR="00994066" w:rsidRPr="00BC6025" w14:paraId="0B319690" w14:textId="77777777" w:rsidTr="007B064B">
        <w:trPr>
          <w:trHeight w:hRule="exact" w:val="267"/>
          <w:trPrChange w:id="5651" w:author="Aleksander Hansen" w:date="2013-02-16T22:26:00Z">
            <w:trPr>
              <w:trHeight w:hRule="exact" w:val="267"/>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652"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740AD1CF" w14:textId="77777777" w:rsidR="00994066" w:rsidRPr="00BC6025" w:rsidRDefault="00994066" w:rsidP="00E67652">
            <w:pPr>
              <w:pStyle w:val="Text"/>
              <w:rPr>
                <w:b/>
              </w:rPr>
            </w:pPr>
            <w:r w:rsidRPr="00BC6025">
              <w:rPr>
                <w:b/>
              </w:rPr>
              <w:t>3</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53"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E1FEBBB" w14:textId="77777777" w:rsidR="00994066" w:rsidRPr="00BC6025" w:rsidRDefault="00994066" w:rsidP="00E67652">
            <w:pPr>
              <w:pStyle w:val="Text"/>
              <w:rPr>
                <w:b/>
              </w:rPr>
            </w:pPr>
            <w:r w:rsidRPr="00BC6025">
              <w:rPr>
                <w:b/>
              </w:rPr>
              <w:t xml:space="preserve">    (4.123)</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654"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09A3569A" w14:textId="77777777" w:rsidR="00994066" w:rsidRPr="00BC6025" w:rsidRDefault="00994066" w:rsidP="00E67652">
            <w:pPr>
              <w:pStyle w:val="Text"/>
              <w:rPr>
                <w:b/>
              </w:rPr>
            </w:pPr>
            <w:r w:rsidRPr="00BC6025">
              <w:rPr>
                <w:b/>
              </w:rPr>
              <w:t xml:space="preserve">         3.285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655"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A3E1A7A" w14:textId="77777777" w:rsidR="00994066" w:rsidRPr="00BC6025" w:rsidRDefault="00994066" w:rsidP="00E67652">
            <w:pPr>
              <w:pStyle w:val="Text"/>
              <w:rPr>
                <w:b/>
              </w:rPr>
            </w:pPr>
            <w:r w:rsidRPr="00BC6025">
              <w:rPr>
                <w:b/>
              </w:rPr>
              <w:t xml:space="preserve">               2.262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656"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1B8A8D91" w14:textId="77777777" w:rsidR="00994066" w:rsidRPr="00BC6025" w:rsidRDefault="00994066" w:rsidP="00E67652">
            <w:pPr>
              <w:pStyle w:val="Text"/>
              <w:rPr>
                <w:b/>
              </w:rPr>
            </w:pPr>
            <w:r w:rsidRPr="00BC6025">
              <w:rPr>
                <w:b/>
              </w:rPr>
              <w:t>1.424</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657"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2D65C5F3"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58"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3467BFB0" w14:textId="77777777" w:rsidR="00994066" w:rsidRPr="00BC6025" w:rsidRDefault="00994066" w:rsidP="00E67652">
            <w:pPr>
              <w:pStyle w:val="Text"/>
              <w:rPr>
                <w:b/>
              </w:rPr>
            </w:pPr>
            <w:r w:rsidRPr="00BC6025">
              <w:rPr>
                <w:b/>
              </w:rPr>
              <w:t>1.4243</w:t>
            </w:r>
          </w:p>
        </w:tc>
      </w:tr>
      <w:tr w:rsidR="00994066" w:rsidRPr="00BC6025" w14:paraId="0896C45C" w14:textId="77777777" w:rsidTr="007B064B">
        <w:trPr>
          <w:trHeight w:hRule="exact" w:val="267"/>
          <w:trPrChange w:id="5659" w:author="Aleksander Hansen" w:date="2013-02-16T22:26:00Z">
            <w:trPr>
              <w:trHeight w:hRule="exact" w:val="267"/>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660"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0869BAB4" w14:textId="77777777" w:rsidR="00994066" w:rsidRPr="00BC6025" w:rsidRDefault="00994066" w:rsidP="00E67652">
            <w:pPr>
              <w:pStyle w:val="Text"/>
              <w:rPr>
                <w:b/>
              </w:rPr>
            </w:pPr>
            <w:r w:rsidRPr="00BC6025">
              <w:rPr>
                <w:b/>
              </w:rPr>
              <w:t>4</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61"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B2C3B32" w14:textId="77777777" w:rsidR="00994066" w:rsidRPr="00BC6025" w:rsidRDefault="00994066" w:rsidP="00E67652">
            <w:pPr>
              <w:pStyle w:val="Text"/>
              <w:rPr>
                <w:b/>
              </w:rPr>
            </w:pPr>
            <w:r w:rsidRPr="00BC6025">
              <w:rPr>
                <w:b/>
              </w:rPr>
              <w:t xml:space="preserve">    (3.651)</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662"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4AE7C2A8" w14:textId="77777777" w:rsidR="00994066" w:rsidRPr="00BC6025" w:rsidRDefault="00994066" w:rsidP="00E67652">
            <w:pPr>
              <w:pStyle w:val="Text"/>
              <w:rPr>
                <w:b/>
              </w:rPr>
            </w:pPr>
            <w:r w:rsidRPr="00BC6025">
              <w:rPr>
                <w:b/>
              </w:rPr>
              <w:t xml:space="preserve">         3.304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663"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38238A89" w14:textId="77777777" w:rsidR="00994066" w:rsidRPr="00BC6025" w:rsidRDefault="00994066" w:rsidP="00E67652">
            <w:pPr>
              <w:pStyle w:val="Text"/>
              <w:rPr>
                <w:b/>
              </w:rPr>
            </w:pPr>
            <w:r w:rsidRPr="00BC6025">
              <w:rPr>
                <w:b/>
              </w:rPr>
              <w:t xml:space="preserve">               1.926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664"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46868C00" w14:textId="77777777" w:rsidR="00994066" w:rsidRPr="00BC6025" w:rsidRDefault="00994066" w:rsidP="00E67652">
            <w:pPr>
              <w:pStyle w:val="Text"/>
              <w:rPr>
                <w:b/>
              </w:rPr>
            </w:pPr>
            <w:r w:rsidRPr="00BC6025">
              <w:rPr>
                <w:b/>
              </w:rPr>
              <w:t>1.579</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665"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32B5BADC"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66"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00CE621E" w14:textId="77777777" w:rsidR="00994066" w:rsidRPr="00BC6025" w:rsidRDefault="00994066" w:rsidP="00E67652">
            <w:pPr>
              <w:pStyle w:val="Text"/>
              <w:rPr>
                <w:b/>
              </w:rPr>
            </w:pPr>
            <w:r w:rsidRPr="00BC6025">
              <w:rPr>
                <w:b/>
              </w:rPr>
              <w:t>1.5793</w:t>
            </w:r>
          </w:p>
        </w:tc>
      </w:tr>
      <w:tr w:rsidR="00994066" w:rsidRPr="00BC6025" w14:paraId="1E75A03F" w14:textId="77777777" w:rsidTr="007B064B">
        <w:trPr>
          <w:trHeight w:hRule="exact" w:val="267"/>
          <w:trPrChange w:id="5667" w:author="Aleksander Hansen" w:date="2013-02-16T22:26:00Z">
            <w:trPr>
              <w:trHeight w:hRule="exact" w:val="267"/>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668"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AF7BE63" w14:textId="77777777" w:rsidR="00994066" w:rsidRPr="00BC6025" w:rsidRDefault="00994066" w:rsidP="00E67652">
            <w:pPr>
              <w:pStyle w:val="Text"/>
              <w:rPr>
                <w:b/>
              </w:rPr>
            </w:pPr>
            <w:r w:rsidRPr="00BC6025">
              <w:rPr>
                <w:b/>
              </w:rPr>
              <w:t>5</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69"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2D4FAD73" w14:textId="77777777" w:rsidR="00994066" w:rsidRPr="00BC6025" w:rsidRDefault="00994066" w:rsidP="00E67652">
            <w:pPr>
              <w:pStyle w:val="Text"/>
              <w:rPr>
                <w:b/>
              </w:rPr>
            </w:pPr>
            <w:r w:rsidRPr="00BC6025">
              <w:rPr>
                <w:b/>
              </w:rPr>
              <w:t xml:space="preserve">    (3.292)</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670"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64BDEFED" w14:textId="77777777" w:rsidR="00994066" w:rsidRPr="00BC6025" w:rsidRDefault="00994066" w:rsidP="00E67652">
            <w:pPr>
              <w:pStyle w:val="Text"/>
              <w:rPr>
                <w:b/>
              </w:rPr>
            </w:pPr>
            <w:r w:rsidRPr="00BC6025">
              <w:rPr>
                <w:b/>
              </w:rPr>
              <w:t xml:space="preserve">         3.332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671"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65AA42CE" w14:textId="77777777" w:rsidR="00994066" w:rsidRPr="00BC6025" w:rsidRDefault="00994066" w:rsidP="00E67652">
            <w:pPr>
              <w:pStyle w:val="Text"/>
              <w:rPr>
                <w:b/>
              </w:rPr>
            </w:pPr>
            <w:r w:rsidRPr="00BC6025">
              <w:rPr>
                <w:b/>
              </w:rPr>
              <w:t xml:space="preserve">               1.678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672"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4FD1CA0D" w14:textId="77777777" w:rsidR="00994066" w:rsidRPr="00BC6025" w:rsidRDefault="00994066" w:rsidP="00E67652">
            <w:pPr>
              <w:pStyle w:val="Text"/>
              <w:rPr>
                <w:b/>
              </w:rPr>
            </w:pPr>
            <w:r w:rsidRPr="00BC6025">
              <w:rPr>
                <w:b/>
              </w:rPr>
              <w:t>1.718</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673"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3E41402C"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74"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68479D97" w14:textId="77777777" w:rsidR="00994066" w:rsidRPr="00BC6025" w:rsidRDefault="00994066" w:rsidP="00E67652">
            <w:pPr>
              <w:pStyle w:val="Text"/>
              <w:rPr>
                <w:b/>
              </w:rPr>
            </w:pPr>
            <w:r w:rsidRPr="00BC6025">
              <w:rPr>
                <w:b/>
              </w:rPr>
              <w:t>1.7178</w:t>
            </w:r>
          </w:p>
        </w:tc>
      </w:tr>
      <w:tr w:rsidR="00994066" w:rsidRPr="00BC6025" w14:paraId="5634C857" w14:textId="77777777" w:rsidTr="007B064B">
        <w:trPr>
          <w:trHeight w:hRule="exact" w:val="267"/>
          <w:trPrChange w:id="5675" w:author="Aleksander Hansen" w:date="2013-02-16T22:26:00Z">
            <w:trPr>
              <w:trHeight w:hRule="exact" w:val="267"/>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676"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21914411" w14:textId="77777777" w:rsidR="00994066" w:rsidRPr="00BC6025" w:rsidRDefault="00994066" w:rsidP="00E67652">
            <w:pPr>
              <w:pStyle w:val="Text"/>
              <w:rPr>
                <w:b/>
              </w:rPr>
            </w:pPr>
            <w:r w:rsidRPr="00BC6025">
              <w:rPr>
                <w:b/>
              </w:rPr>
              <w:t>6</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77"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CECF5F9" w14:textId="77777777" w:rsidR="00994066" w:rsidRPr="00BC6025" w:rsidRDefault="00994066" w:rsidP="00E67652">
            <w:pPr>
              <w:pStyle w:val="Text"/>
              <w:rPr>
                <w:b/>
              </w:rPr>
            </w:pPr>
            <w:r w:rsidRPr="00BC6025">
              <w:rPr>
                <w:b/>
              </w:rPr>
              <w:t xml:space="preserve">    (3.005)</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678"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09A53B56" w14:textId="77777777" w:rsidR="00994066" w:rsidRPr="00BC6025" w:rsidRDefault="00994066" w:rsidP="00E67652">
            <w:pPr>
              <w:pStyle w:val="Text"/>
              <w:rPr>
                <w:b/>
              </w:rPr>
            </w:pPr>
            <w:r w:rsidRPr="00BC6025">
              <w:rPr>
                <w:b/>
              </w:rPr>
              <w:t xml:space="preserve">         3.363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679"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22E1F89C" w14:textId="77777777" w:rsidR="00994066" w:rsidRPr="00BC6025" w:rsidRDefault="00994066" w:rsidP="00E67652">
            <w:pPr>
              <w:pStyle w:val="Text"/>
              <w:rPr>
                <w:b/>
              </w:rPr>
            </w:pPr>
            <w:r w:rsidRPr="00BC6025">
              <w:rPr>
                <w:b/>
              </w:rPr>
              <w:t xml:space="preserve">               1.485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680"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520B2C26" w14:textId="77777777" w:rsidR="00994066" w:rsidRPr="00BC6025" w:rsidRDefault="00994066" w:rsidP="00E67652">
            <w:pPr>
              <w:pStyle w:val="Text"/>
              <w:rPr>
                <w:b/>
              </w:rPr>
            </w:pPr>
            <w:r w:rsidRPr="00BC6025">
              <w:rPr>
                <w:b/>
              </w:rPr>
              <w:t>1.844</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681"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1A97F7B"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82"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2E8C44B6" w14:textId="77777777" w:rsidR="00994066" w:rsidRPr="00BC6025" w:rsidRDefault="00994066" w:rsidP="00E67652">
            <w:pPr>
              <w:pStyle w:val="Text"/>
              <w:rPr>
                <w:b/>
              </w:rPr>
            </w:pPr>
            <w:r w:rsidRPr="00BC6025">
              <w:rPr>
                <w:b/>
              </w:rPr>
              <w:t>1.8436</w:t>
            </w:r>
          </w:p>
        </w:tc>
      </w:tr>
      <w:tr w:rsidR="00994066" w:rsidRPr="00BC6025" w14:paraId="5308A6D8" w14:textId="77777777" w:rsidTr="007B064B">
        <w:trPr>
          <w:trHeight w:hRule="exact" w:val="267"/>
          <w:trPrChange w:id="5683" w:author="Aleksander Hansen" w:date="2013-02-16T22:26:00Z">
            <w:trPr>
              <w:trHeight w:hRule="exact" w:val="267"/>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684"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41F6A3B9" w14:textId="77777777" w:rsidR="00994066" w:rsidRPr="00BC6025" w:rsidRDefault="00994066" w:rsidP="00E67652">
            <w:pPr>
              <w:pStyle w:val="Text"/>
              <w:rPr>
                <w:b/>
              </w:rPr>
            </w:pPr>
            <w:r w:rsidRPr="00BC6025">
              <w:rPr>
                <w:b/>
              </w:rPr>
              <w:t>7</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85"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2DF3BC30" w14:textId="77777777" w:rsidR="00994066" w:rsidRPr="00BC6025" w:rsidRDefault="00994066" w:rsidP="00E67652">
            <w:pPr>
              <w:pStyle w:val="Text"/>
              <w:rPr>
                <w:b/>
              </w:rPr>
            </w:pPr>
            <w:r w:rsidRPr="00BC6025">
              <w:rPr>
                <w:b/>
              </w:rPr>
              <w:t xml:space="preserve">    (2.765)</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686"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7A8737F4" w14:textId="77777777" w:rsidR="00994066" w:rsidRPr="00BC6025" w:rsidRDefault="00994066" w:rsidP="00E67652">
            <w:pPr>
              <w:pStyle w:val="Text"/>
              <w:rPr>
                <w:b/>
              </w:rPr>
            </w:pPr>
            <w:r w:rsidRPr="00BC6025">
              <w:rPr>
                <w:b/>
              </w:rPr>
              <w:t xml:space="preserve">         3.395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687"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307A8686" w14:textId="77777777" w:rsidR="00994066" w:rsidRPr="00BC6025" w:rsidRDefault="00994066" w:rsidP="00E67652">
            <w:pPr>
              <w:pStyle w:val="Text"/>
              <w:rPr>
                <w:b/>
              </w:rPr>
            </w:pPr>
            <w:r w:rsidRPr="00BC6025">
              <w:rPr>
                <w:b/>
              </w:rPr>
              <w:t xml:space="preserve">               1.330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688"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67879852" w14:textId="77777777" w:rsidR="00994066" w:rsidRPr="00BC6025" w:rsidRDefault="00994066" w:rsidP="00E67652">
            <w:pPr>
              <w:pStyle w:val="Text"/>
              <w:rPr>
                <w:b/>
              </w:rPr>
            </w:pPr>
            <w:r w:rsidRPr="00BC6025">
              <w:rPr>
                <w:b/>
              </w:rPr>
              <w:t>1.959</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689"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7EB733B"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90"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7EB0786B" w14:textId="77777777" w:rsidR="00994066" w:rsidRPr="00BC6025" w:rsidRDefault="00994066" w:rsidP="00E67652">
            <w:pPr>
              <w:pStyle w:val="Text"/>
              <w:rPr>
                <w:b/>
              </w:rPr>
            </w:pPr>
            <w:r w:rsidRPr="00BC6025">
              <w:rPr>
                <w:b/>
              </w:rPr>
              <w:t>1.9589</w:t>
            </w:r>
          </w:p>
        </w:tc>
      </w:tr>
      <w:tr w:rsidR="00994066" w:rsidRPr="00BC6025" w14:paraId="0EEC37CF" w14:textId="77777777" w:rsidTr="007B064B">
        <w:trPr>
          <w:trHeight w:hRule="exact" w:val="267"/>
          <w:trPrChange w:id="5691" w:author="Aleksander Hansen" w:date="2013-02-16T22:26:00Z">
            <w:trPr>
              <w:trHeight w:hRule="exact" w:val="267"/>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692"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0DF57D9F" w14:textId="77777777" w:rsidR="00994066" w:rsidRPr="00BC6025" w:rsidRDefault="00994066" w:rsidP="00E67652">
            <w:pPr>
              <w:pStyle w:val="Text"/>
              <w:rPr>
                <w:b/>
              </w:rPr>
            </w:pPr>
            <w:r w:rsidRPr="00BC6025">
              <w:rPr>
                <w:b/>
              </w:rPr>
              <w:t>8</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93"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DE0E560" w14:textId="77777777" w:rsidR="00994066" w:rsidRPr="00BC6025" w:rsidRDefault="00994066" w:rsidP="00E67652">
            <w:pPr>
              <w:pStyle w:val="Text"/>
              <w:rPr>
                <w:b/>
              </w:rPr>
            </w:pPr>
            <w:r w:rsidRPr="00BC6025">
              <w:rPr>
                <w:b/>
              </w:rPr>
              <w:t xml:space="preserve">    (2.561)</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694"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7CC5895" w14:textId="77777777" w:rsidR="00994066" w:rsidRPr="00BC6025" w:rsidRDefault="00994066" w:rsidP="00E67652">
            <w:pPr>
              <w:pStyle w:val="Text"/>
              <w:rPr>
                <w:b/>
              </w:rPr>
            </w:pPr>
            <w:r w:rsidRPr="00BC6025">
              <w:rPr>
                <w:b/>
              </w:rPr>
              <w:t xml:space="preserve">         3.426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695"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56F3B9F" w14:textId="77777777" w:rsidR="00994066" w:rsidRPr="00BC6025" w:rsidRDefault="00994066" w:rsidP="00E67652">
            <w:pPr>
              <w:pStyle w:val="Text"/>
              <w:rPr>
                <w:b/>
              </w:rPr>
            </w:pPr>
            <w:r w:rsidRPr="00BC6025">
              <w:rPr>
                <w:b/>
              </w:rPr>
              <w:t xml:space="preserve">               1.201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696"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274F2764" w14:textId="77777777" w:rsidR="00994066" w:rsidRPr="00BC6025" w:rsidRDefault="00994066" w:rsidP="00E67652">
            <w:pPr>
              <w:pStyle w:val="Text"/>
              <w:rPr>
                <w:b/>
              </w:rPr>
            </w:pPr>
            <w:r w:rsidRPr="00BC6025">
              <w:rPr>
                <w:b/>
              </w:rPr>
              <w:t>2.065</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697"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22A6FEFF"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98"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7B91440A" w14:textId="77777777" w:rsidR="00994066" w:rsidRPr="00BC6025" w:rsidRDefault="00994066" w:rsidP="00E67652">
            <w:pPr>
              <w:pStyle w:val="Text"/>
              <w:rPr>
                <w:b/>
              </w:rPr>
            </w:pPr>
            <w:r w:rsidRPr="00BC6025">
              <w:rPr>
                <w:b/>
              </w:rPr>
              <w:t>2.0653</w:t>
            </w:r>
          </w:p>
        </w:tc>
      </w:tr>
      <w:tr w:rsidR="00994066" w:rsidRPr="00BC6025" w14:paraId="16F5815F" w14:textId="77777777" w:rsidTr="007B064B">
        <w:trPr>
          <w:trHeight w:hRule="exact" w:val="267"/>
          <w:trPrChange w:id="5699" w:author="Aleksander Hansen" w:date="2013-02-16T22:26:00Z">
            <w:trPr>
              <w:trHeight w:hRule="exact" w:val="267"/>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700"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725C390" w14:textId="77777777" w:rsidR="00994066" w:rsidRPr="00BC6025" w:rsidRDefault="00994066" w:rsidP="00E67652">
            <w:pPr>
              <w:pStyle w:val="Text"/>
              <w:rPr>
                <w:b/>
              </w:rPr>
            </w:pPr>
            <w:r w:rsidRPr="00BC6025">
              <w:rPr>
                <w:b/>
              </w:rPr>
              <w:t>9</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701"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ECC2A1B" w14:textId="77777777" w:rsidR="00994066" w:rsidRPr="00BC6025" w:rsidRDefault="00994066" w:rsidP="00E67652">
            <w:pPr>
              <w:pStyle w:val="Text"/>
              <w:rPr>
                <w:b/>
              </w:rPr>
            </w:pPr>
            <w:r w:rsidRPr="00BC6025">
              <w:rPr>
                <w:b/>
              </w:rPr>
              <w:t xml:space="preserve">    (2.383)</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702"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9780987" w14:textId="77777777" w:rsidR="00994066" w:rsidRPr="00BC6025" w:rsidRDefault="00994066" w:rsidP="00E67652">
            <w:pPr>
              <w:pStyle w:val="Text"/>
              <w:rPr>
                <w:b/>
              </w:rPr>
            </w:pPr>
            <w:r w:rsidRPr="00BC6025">
              <w:rPr>
                <w:b/>
              </w:rPr>
              <w:t xml:space="preserve">         3.456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703"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2D1250F8" w14:textId="77777777" w:rsidR="00994066" w:rsidRPr="00BC6025" w:rsidRDefault="00994066" w:rsidP="00E67652">
            <w:pPr>
              <w:pStyle w:val="Text"/>
              <w:rPr>
                <w:b/>
              </w:rPr>
            </w:pPr>
            <w:r w:rsidRPr="00BC6025">
              <w:rPr>
                <w:b/>
              </w:rPr>
              <w:t xml:space="preserve">               1.092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704"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32B8F42A" w14:textId="77777777" w:rsidR="00994066" w:rsidRPr="00BC6025" w:rsidRDefault="00994066" w:rsidP="00E67652">
            <w:pPr>
              <w:pStyle w:val="Text"/>
              <w:rPr>
                <w:b/>
              </w:rPr>
            </w:pPr>
            <w:r w:rsidRPr="00BC6025">
              <w:rPr>
                <w:b/>
              </w:rPr>
              <w:t>2.164</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705"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7C7BC054"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706"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328E44E3" w14:textId="77777777" w:rsidR="00994066" w:rsidRPr="00BC6025" w:rsidRDefault="00994066" w:rsidP="00E67652">
            <w:pPr>
              <w:pStyle w:val="Text"/>
              <w:rPr>
                <w:b/>
              </w:rPr>
            </w:pPr>
            <w:r w:rsidRPr="00BC6025">
              <w:rPr>
                <w:b/>
              </w:rPr>
              <w:t>2.1641</w:t>
            </w:r>
          </w:p>
        </w:tc>
      </w:tr>
      <w:tr w:rsidR="00994066" w:rsidRPr="00BC6025" w14:paraId="62550972" w14:textId="77777777" w:rsidTr="007B064B">
        <w:trPr>
          <w:trHeight w:hRule="exact" w:val="267"/>
          <w:trPrChange w:id="5707" w:author="Aleksander Hansen" w:date="2013-02-16T22:26:00Z">
            <w:trPr>
              <w:trHeight w:hRule="exact" w:val="267"/>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708"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6370E93C" w14:textId="77777777" w:rsidR="00994066" w:rsidRPr="00BC6025" w:rsidRDefault="00994066" w:rsidP="00E67652">
            <w:pPr>
              <w:pStyle w:val="Text"/>
              <w:rPr>
                <w:b/>
              </w:rPr>
            </w:pPr>
            <w:r w:rsidRPr="00BC6025">
              <w:rPr>
                <w:b/>
              </w:rPr>
              <w:t>10</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709"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7DB086D3" w14:textId="77777777" w:rsidR="00994066" w:rsidRPr="00BC6025" w:rsidRDefault="00994066" w:rsidP="00E67652">
            <w:pPr>
              <w:pStyle w:val="Text"/>
              <w:rPr>
                <w:b/>
              </w:rPr>
            </w:pPr>
            <w:r w:rsidRPr="00BC6025">
              <w:rPr>
                <w:b/>
              </w:rPr>
              <w:t xml:space="preserve">    (2.226)</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710"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7831394C" w14:textId="77777777" w:rsidR="00994066" w:rsidRPr="00BC6025" w:rsidRDefault="00994066" w:rsidP="00E67652">
            <w:pPr>
              <w:pStyle w:val="Text"/>
              <w:rPr>
                <w:b/>
              </w:rPr>
            </w:pPr>
            <w:r w:rsidRPr="00BC6025">
              <w:rPr>
                <w:b/>
              </w:rPr>
              <w:t xml:space="preserve">         3.484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711"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37000FD" w14:textId="77777777" w:rsidR="00994066" w:rsidRPr="00BC6025" w:rsidRDefault="00994066" w:rsidP="00E67652">
            <w:pPr>
              <w:pStyle w:val="Text"/>
              <w:rPr>
                <w:b/>
              </w:rPr>
            </w:pPr>
            <w:r w:rsidRPr="00BC6025">
              <w:rPr>
                <w:b/>
              </w:rPr>
              <w:t xml:space="preserve">               0.998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712"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4AE29E6F" w14:textId="77777777" w:rsidR="00994066" w:rsidRPr="00BC6025" w:rsidRDefault="00994066" w:rsidP="00E67652">
            <w:pPr>
              <w:pStyle w:val="Text"/>
              <w:rPr>
                <w:b/>
              </w:rPr>
            </w:pPr>
            <w:r w:rsidRPr="00BC6025">
              <w:rPr>
                <w:b/>
              </w:rPr>
              <w:t>2.256</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713"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72E4EED3"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714"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53AB0113" w14:textId="77777777" w:rsidR="00994066" w:rsidRPr="00BC6025" w:rsidRDefault="00994066" w:rsidP="00E67652">
            <w:pPr>
              <w:pStyle w:val="Text"/>
              <w:rPr>
                <w:b/>
              </w:rPr>
            </w:pPr>
            <w:r w:rsidRPr="00BC6025">
              <w:rPr>
                <w:b/>
              </w:rPr>
              <w:t>2.2562</w:t>
            </w:r>
          </w:p>
        </w:tc>
      </w:tr>
    </w:tbl>
    <w:p w14:paraId="081FD132" w14:textId="77777777" w:rsidR="0050449F" w:rsidRDefault="0050449F" w:rsidP="00E67652">
      <w:pPr>
        <w:pStyle w:val="Text"/>
        <w:rPr>
          <w:position w:val="-26"/>
        </w:rPr>
      </w:pPr>
    </w:p>
    <w:p w14:paraId="7358488E" w14:textId="77777777" w:rsidR="00994066" w:rsidRDefault="00994066" w:rsidP="00E67652">
      <w:pPr>
        <w:pStyle w:val="Text"/>
        <w:rPr>
          <w:position w:val="-26"/>
        </w:rPr>
      </w:pPr>
      <w:r>
        <w:rPr>
          <w:noProof/>
          <w:position w:val="-26"/>
          <w:lang w:bidi="ar-SA"/>
        </w:rPr>
        <w:drawing>
          <wp:inline distT="0" distB="0" distL="0" distR="0" wp14:anchorId="694FAE8B" wp14:editId="30E7F7AB">
            <wp:extent cx="4752975" cy="2124075"/>
            <wp:effectExtent l="0" t="0" r="0" b="0"/>
            <wp:docPr id="56"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14:paraId="47A9229C" w14:textId="77777777" w:rsidR="0050449F" w:rsidRDefault="0050449F" w:rsidP="00E67652">
      <w:pPr>
        <w:pStyle w:val="Text"/>
      </w:pPr>
    </w:p>
    <w:p w14:paraId="1CE4703E" w14:textId="77777777" w:rsidR="00994066" w:rsidRPr="00E4605A" w:rsidRDefault="00994066" w:rsidP="00E67652">
      <w:pPr>
        <w:pStyle w:val="Text"/>
      </w:pPr>
      <w:r w:rsidRPr="00E4605A">
        <w:t>Theta can (to some extent) be regarded as a proxy for gamma in a delta-neutral portfolio</w:t>
      </w:r>
    </w:p>
    <w:p w14:paraId="02B2A95C" w14:textId="77777777" w:rsidR="00994066" w:rsidRPr="00E4605A" w:rsidRDefault="00994066" w:rsidP="0050449F">
      <w:pPr>
        <w:pStyle w:val="Heading2"/>
      </w:pPr>
      <w:bookmarkStart w:id="5715" w:name="_Toc223340324"/>
      <w:r w:rsidRPr="00E4605A">
        <w:t>Describe how hedging activities take place in practice, and discuss how scenario analysis can be used to formulate expected gains and losses with option positions</w:t>
      </w:r>
      <w:bookmarkEnd w:id="5715"/>
    </w:p>
    <w:p w14:paraId="1B17CFB1" w14:textId="77777777" w:rsidR="00994066" w:rsidRPr="00E4605A" w:rsidRDefault="00994066" w:rsidP="00E67652">
      <w:pPr>
        <w:pStyle w:val="Text"/>
      </w:pPr>
      <w:r w:rsidRPr="00E4605A">
        <w:t xml:space="preserve">Although it may be theoretically desirable, in practice institutions do not constantly rebalance in order to achieve zero-delta, zero-gamma, and zero-vega portfolios. In practice institutions tend to zero out delta at least once a day and then monitor gamma and </w:t>
      </w:r>
      <w:proofErr w:type="gramStart"/>
      <w:r w:rsidRPr="00E4605A">
        <w:t>vega</w:t>
      </w:r>
      <w:proofErr w:type="gramEnd"/>
      <w:r w:rsidRPr="00E4605A">
        <w:t>. A trader can enjoy economies of scale: it is probably too expensive to maintain delta neutrality on an individual position, but it is realistic for a large portfolio of options.</w:t>
      </w:r>
    </w:p>
    <w:p w14:paraId="5A2C9BD8" w14:textId="77777777" w:rsidR="0050449F" w:rsidRDefault="0050449F" w:rsidP="00E67652">
      <w:pPr>
        <w:pStyle w:val="Text"/>
      </w:pPr>
    </w:p>
    <w:p w14:paraId="7B8785A7" w14:textId="77777777" w:rsidR="00994066" w:rsidRPr="00E4605A" w:rsidRDefault="00994066" w:rsidP="00E67652">
      <w:pPr>
        <w:pStyle w:val="Text"/>
      </w:pPr>
      <w:r w:rsidRPr="00E4605A">
        <w:t xml:space="preserve">In addition to monitoring delta, gamma, and </w:t>
      </w:r>
      <w:proofErr w:type="gramStart"/>
      <w:r w:rsidRPr="00E4605A">
        <w:t>vega</w:t>
      </w:r>
      <w:proofErr w:type="gramEnd"/>
      <w:r w:rsidRPr="00E4605A">
        <w:t>, traders also carry out scenario analysis: calculating gains/losses on portfolio over specified period under variety of scenarios</w:t>
      </w:r>
    </w:p>
    <w:p w14:paraId="7C638F8C" w14:textId="77777777" w:rsidR="0050449F" w:rsidRDefault="0050449F" w:rsidP="00E67652">
      <w:pPr>
        <w:pStyle w:val="Text"/>
      </w:pPr>
    </w:p>
    <w:p w14:paraId="191F4C09" w14:textId="77777777" w:rsidR="00994066" w:rsidRPr="00E4605A" w:rsidRDefault="00994066" w:rsidP="00E67652">
      <w:pPr>
        <w:pStyle w:val="Text"/>
      </w:pPr>
      <w:r w:rsidRPr="00E4605A">
        <w:t>Time period likely depends on liquidity of instruments</w:t>
      </w:r>
    </w:p>
    <w:p w14:paraId="1286E526" w14:textId="77777777" w:rsidR="0050449F" w:rsidRDefault="0050449F" w:rsidP="00E67652">
      <w:pPr>
        <w:pStyle w:val="Text"/>
      </w:pPr>
    </w:p>
    <w:p w14:paraId="60B4AC31" w14:textId="77777777" w:rsidR="00994066" w:rsidRPr="00E4605A" w:rsidRDefault="00994066" w:rsidP="00E67652">
      <w:pPr>
        <w:pStyle w:val="Text"/>
      </w:pPr>
      <w:r w:rsidRPr="00E4605A">
        <w:t>Scenarios can be chosen by management or generated by model</w:t>
      </w:r>
    </w:p>
    <w:p w14:paraId="5C119CDF" w14:textId="77777777" w:rsidR="0050449F" w:rsidRDefault="0050449F" w:rsidP="00E67652">
      <w:pPr>
        <w:pStyle w:val="Text"/>
      </w:pPr>
    </w:p>
    <w:p w14:paraId="0E3EB31D" w14:textId="77777777" w:rsidR="00994066" w:rsidRPr="00E4605A" w:rsidRDefault="00994066" w:rsidP="00E67652">
      <w:pPr>
        <w:pStyle w:val="Text"/>
      </w:pPr>
      <w:r w:rsidRPr="00E4605A">
        <w:t>Scenarios can be selected by management or model-generated.</w:t>
      </w:r>
    </w:p>
    <w:p w14:paraId="166A14D0" w14:textId="77777777" w:rsidR="00994066" w:rsidRPr="00E4605A" w:rsidRDefault="00994066" w:rsidP="0050449F">
      <w:pPr>
        <w:pStyle w:val="Heading2"/>
      </w:pPr>
      <w:bookmarkStart w:id="5716" w:name="_Toc223340325"/>
      <w:r w:rsidRPr="00E4605A">
        <w:t>Describe how portfolio insurance can be created through option instruments and stock index futures</w:t>
      </w:r>
      <w:bookmarkEnd w:id="5716"/>
    </w:p>
    <w:p w14:paraId="7EAD28A8" w14:textId="77777777" w:rsidR="00994066" w:rsidRPr="00E4605A" w:rsidRDefault="00994066" w:rsidP="00E67652">
      <w:pPr>
        <w:pStyle w:val="Text"/>
      </w:pPr>
      <w:r w:rsidRPr="00E4605A">
        <w:t>The typical approach to creating portfolio insurance is to acquire a put option. For example, a portfolio manager may buy a put on the S&amp;P 500 index. The alternative is to create the option synthetically by shorting a futures contract.</w:t>
      </w:r>
    </w:p>
    <w:p w14:paraId="53FD9E9B" w14:textId="77777777" w:rsidR="00994066" w:rsidRPr="00E4605A" w:rsidRDefault="00994066" w:rsidP="00E67652">
      <w:pPr>
        <w:pStyle w:val="Text"/>
      </w:pPr>
    </w:p>
    <w:p w14:paraId="2A8492B3" w14:textId="77777777" w:rsidR="001C454A" w:rsidRDefault="001E7AA1">
      <w:pPr>
        <w:pStyle w:val="Heading2"/>
        <w:rPr>
          <w:ins w:id="5717" w:author="Aleksander Hansen" w:date="2013-02-20T19:39:00Z"/>
        </w:rPr>
        <w:pPrChange w:id="5718" w:author="Aleksander Hansen" w:date="2013-02-20T19:39:00Z">
          <w:pPr/>
        </w:pPrChange>
      </w:pPr>
      <w:bookmarkStart w:id="5719" w:name="_Toc255472369"/>
      <w:bookmarkStart w:id="5720" w:name="_Toc318025267"/>
      <w:ins w:id="5721" w:author="Aleksander Hansen" w:date="2013-02-17T14:17:00Z">
        <w:r>
          <w:br w:type="page"/>
        </w:r>
      </w:ins>
      <w:bookmarkStart w:id="5722" w:name="_Toc223340326"/>
      <w:ins w:id="5723" w:author="Aleksander Hansen" w:date="2013-02-20T19:39:00Z">
        <w:r w:rsidR="001C454A">
          <w:t>Chapter Summary</w:t>
        </w:r>
        <w:bookmarkEnd w:id="5722"/>
      </w:ins>
    </w:p>
    <w:p w14:paraId="0925B97B" w14:textId="3AFCA1D0" w:rsidR="001C454A" w:rsidRDefault="001C454A">
      <w:pPr>
        <w:rPr>
          <w:ins w:id="5724" w:author="Aleksander Hansen" w:date="2013-02-20T19:39:00Z"/>
        </w:rPr>
      </w:pPr>
      <w:ins w:id="5725" w:author="Aleksander Hansen" w:date="2013-02-20T19:39:00Z">
        <w:r>
          <w:br w:type="page"/>
        </w:r>
      </w:ins>
    </w:p>
    <w:p w14:paraId="1A651345" w14:textId="77777777" w:rsidR="001E7AA1" w:rsidRDefault="001E7AA1">
      <w:pPr>
        <w:rPr>
          <w:ins w:id="5726" w:author="Aleksander Hansen" w:date="2013-02-17T14:17:00Z"/>
          <w:rFonts w:ascii="Calibri" w:hAnsi="Calibri" w:cs="Calibri"/>
          <w:color w:val="000000"/>
          <w:kern w:val="24"/>
          <w:lang w:bidi="en-US"/>
        </w:rPr>
      </w:pPr>
    </w:p>
    <w:p w14:paraId="074965ED" w14:textId="77777777" w:rsidR="001E7AA1" w:rsidRDefault="001E7AA1" w:rsidP="001E7AA1">
      <w:pPr>
        <w:pStyle w:val="Heading2"/>
        <w:rPr>
          <w:ins w:id="5727" w:author="Aleksander Hansen" w:date="2013-02-17T14:17:00Z"/>
        </w:rPr>
      </w:pPr>
      <w:bookmarkStart w:id="5728" w:name="_Toc223340327"/>
      <w:ins w:id="5729" w:author="Aleksander Hansen" w:date="2013-02-17T14:17:00Z">
        <w:r>
          <w:t>Questions and Answers</w:t>
        </w:r>
        <w:bookmarkEnd w:id="5728"/>
      </w:ins>
    </w:p>
    <w:p w14:paraId="25D7D817" w14:textId="77777777" w:rsidR="001E7AA1" w:rsidRDefault="001E7AA1" w:rsidP="001E7AA1">
      <w:pPr>
        <w:pStyle w:val="Heading3SubGTNI"/>
        <w:rPr>
          <w:ins w:id="5730" w:author="Aleksander Hansen" w:date="2013-02-17T14:17:00Z"/>
        </w:rPr>
      </w:pPr>
      <w:bookmarkStart w:id="5731" w:name="_Toc223340328"/>
      <w:ins w:id="5732" w:author="Aleksander Hansen" w:date="2013-02-17T14:17:00Z">
        <w:r>
          <w:t>Questions</w:t>
        </w:r>
        <w:bookmarkEnd w:id="5731"/>
      </w:ins>
    </w:p>
    <w:p w14:paraId="514097F5" w14:textId="77777777" w:rsidR="00B416AA" w:rsidRDefault="00B416AA" w:rsidP="001E7AA1">
      <w:pPr>
        <w:rPr>
          <w:ins w:id="5733" w:author="Aleksander Hansen" w:date="2013-02-17T16:40:00Z"/>
        </w:rPr>
      </w:pPr>
    </w:p>
    <w:p w14:paraId="36126121" w14:textId="0DCD7EF5" w:rsidR="00B416AA" w:rsidRDefault="00B416AA" w:rsidP="00B416AA">
      <w:pPr>
        <w:pStyle w:val="Paragraph"/>
        <w:spacing w:before="0" w:after="0" w:line="240" w:lineRule="auto"/>
        <w:rPr>
          <w:ins w:id="5734" w:author="Aleksander Hansen" w:date="2013-02-17T16:40:00Z"/>
        </w:rPr>
      </w:pPr>
      <w:ins w:id="5735" w:author="Aleksander Hansen" w:date="2013-02-17T16:40:00Z">
        <w:r>
          <w:t>18.1 In sequence FROM LOWEST to highest value of option delta, what is the correct order of the following four options: in-the-money (ITM) call option, out-of-the-money (OTM) call option, in-the-money (ITM) put option, and out-of-the-money (OTM) put option?</w:t>
        </w:r>
      </w:ins>
    </w:p>
    <w:p w14:paraId="7A2501A2" w14:textId="77777777" w:rsidR="00B416AA" w:rsidRDefault="00B416AA" w:rsidP="00B416AA">
      <w:pPr>
        <w:pStyle w:val="Paragraph"/>
        <w:spacing w:before="0" w:after="0" w:line="240" w:lineRule="auto"/>
        <w:rPr>
          <w:ins w:id="5736" w:author="Aleksander Hansen" w:date="2013-02-17T16:40:00Z"/>
        </w:rPr>
      </w:pPr>
    </w:p>
    <w:p w14:paraId="78BC8B1A" w14:textId="77777777" w:rsidR="00B416AA" w:rsidRDefault="00B416AA" w:rsidP="00B416AA">
      <w:pPr>
        <w:pStyle w:val="Paragraph"/>
        <w:numPr>
          <w:ilvl w:val="0"/>
          <w:numId w:val="60"/>
        </w:numPr>
        <w:spacing w:before="0" w:after="0" w:line="240" w:lineRule="auto"/>
        <w:rPr>
          <w:ins w:id="5737" w:author="Aleksander Hansen" w:date="2013-02-17T16:40:00Z"/>
        </w:rPr>
      </w:pPr>
      <w:ins w:id="5738" w:author="Aleksander Hansen" w:date="2013-02-17T16:40:00Z">
        <w:r>
          <w:t>OTM put, OTM call, ITM call, ITM put</w:t>
        </w:r>
      </w:ins>
    </w:p>
    <w:p w14:paraId="743149F8" w14:textId="77777777" w:rsidR="00B416AA" w:rsidRDefault="00B416AA" w:rsidP="00B416AA">
      <w:pPr>
        <w:pStyle w:val="Paragraph"/>
        <w:numPr>
          <w:ilvl w:val="0"/>
          <w:numId w:val="60"/>
        </w:numPr>
        <w:spacing w:before="0" w:after="0" w:line="240" w:lineRule="auto"/>
        <w:rPr>
          <w:ins w:id="5739" w:author="Aleksander Hansen" w:date="2013-02-17T16:40:00Z"/>
        </w:rPr>
      </w:pPr>
      <w:ins w:id="5740" w:author="Aleksander Hansen" w:date="2013-02-17T16:40:00Z">
        <w:r>
          <w:t>OTM call, ITM call, ITM put, OTM put</w:t>
        </w:r>
      </w:ins>
    </w:p>
    <w:p w14:paraId="21EFB418" w14:textId="77777777" w:rsidR="00B416AA" w:rsidRDefault="00B416AA" w:rsidP="00B416AA">
      <w:pPr>
        <w:pStyle w:val="Paragraph"/>
        <w:numPr>
          <w:ilvl w:val="0"/>
          <w:numId w:val="60"/>
        </w:numPr>
        <w:spacing w:before="0" w:after="0" w:line="240" w:lineRule="auto"/>
        <w:rPr>
          <w:ins w:id="5741" w:author="Aleksander Hansen" w:date="2013-02-17T16:40:00Z"/>
        </w:rPr>
      </w:pPr>
      <w:ins w:id="5742" w:author="Aleksander Hansen" w:date="2013-02-17T16:40:00Z">
        <w:r>
          <w:t>ITM call, ITM put, OTM put, OTM call</w:t>
        </w:r>
      </w:ins>
    </w:p>
    <w:p w14:paraId="03DCC015" w14:textId="77777777" w:rsidR="00B416AA" w:rsidRDefault="00B416AA" w:rsidP="00B416AA">
      <w:pPr>
        <w:pStyle w:val="Paragraph"/>
        <w:numPr>
          <w:ilvl w:val="0"/>
          <w:numId w:val="60"/>
        </w:numPr>
        <w:spacing w:before="0" w:after="0" w:line="240" w:lineRule="auto"/>
        <w:rPr>
          <w:ins w:id="5743" w:author="Aleksander Hansen" w:date="2013-02-17T16:40:00Z"/>
        </w:rPr>
      </w:pPr>
      <w:ins w:id="5744" w:author="Aleksander Hansen" w:date="2013-02-17T16:40:00Z">
        <w:r>
          <w:t>ITM put, OTM put, OTM call, ITM call</w:t>
        </w:r>
      </w:ins>
    </w:p>
    <w:p w14:paraId="5A6F3A65" w14:textId="77777777" w:rsidR="00B416AA" w:rsidRDefault="00B416AA" w:rsidP="001E7AA1">
      <w:pPr>
        <w:rPr>
          <w:ins w:id="5745" w:author="Aleksander Hansen" w:date="2013-02-17T16:41:00Z"/>
        </w:rPr>
      </w:pPr>
    </w:p>
    <w:p w14:paraId="782029BA" w14:textId="6C7842F6" w:rsidR="00B416AA" w:rsidRDefault="00B416AA" w:rsidP="00B416AA">
      <w:pPr>
        <w:pStyle w:val="Paragraph"/>
        <w:spacing w:before="0" w:after="0" w:line="240" w:lineRule="auto"/>
        <w:rPr>
          <w:ins w:id="5746" w:author="Aleksander Hansen" w:date="2013-02-17T16:41:00Z"/>
        </w:rPr>
      </w:pPr>
      <w:ins w:id="5747" w:author="Aleksander Hansen" w:date="2013-02-17T16:41:00Z">
        <w:r>
          <w:t xml:space="preserve">18.2 A market maker today writes 100 at-the-money (ATM) call option contracts (i.e., short 10,000 options) and immediately starts a dynamic delta hedge by purchasing the underlying non-dividend-paying shares, but due to transaction costs will only re-balance weekly. Next week the underlying share price, volatility and </w:t>
        </w:r>
        <w:proofErr w:type="spellStart"/>
        <w:r>
          <w:t>riskfree</w:t>
        </w:r>
        <w:proofErr w:type="spellEnd"/>
        <w:r>
          <w:t xml:space="preserve"> rate are unchanged. What is the next week's dynamic delta hedge trade?</w:t>
        </w:r>
      </w:ins>
    </w:p>
    <w:p w14:paraId="04EDBA23" w14:textId="77777777" w:rsidR="00B416AA" w:rsidRDefault="00B416AA" w:rsidP="00B416AA">
      <w:pPr>
        <w:pStyle w:val="Paragraph"/>
        <w:spacing w:before="0" w:after="0" w:line="240" w:lineRule="auto"/>
        <w:rPr>
          <w:ins w:id="5748" w:author="Aleksander Hansen" w:date="2013-02-17T16:41:00Z"/>
        </w:rPr>
      </w:pPr>
    </w:p>
    <w:p w14:paraId="2F0A840B" w14:textId="77777777" w:rsidR="00B416AA" w:rsidRDefault="00B416AA" w:rsidP="00B416AA">
      <w:pPr>
        <w:pStyle w:val="Paragraph"/>
        <w:numPr>
          <w:ilvl w:val="0"/>
          <w:numId w:val="61"/>
        </w:numPr>
        <w:spacing w:before="0" w:after="0" w:line="240" w:lineRule="auto"/>
        <w:rPr>
          <w:ins w:id="5749" w:author="Aleksander Hansen" w:date="2013-02-17T16:41:00Z"/>
        </w:rPr>
      </w:pPr>
      <w:ins w:id="5750" w:author="Aleksander Hansen" w:date="2013-02-17T16:41:00Z">
        <w:r>
          <w:t>Sell some amount of shares (reduced long position in shares)</w:t>
        </w:r>
      </w:ins>
    </w:p>
    <w:p w14:paraId="41785DBB" w14:textId="77777777" w:rsidR="00B416AA" w:rsidRDefault="00B416AA" w:rsidP="00B416AA">
      <w:pPr>
        <w:pStyle w:val="Paragraph"/>
        <w:numPr>
          <w:ilvl w:val="0"/>
          <w:numId w:val="61"/>
        </w:numPr>
        <w:spacing w:before="0" w:after="0" w:line="240" w:lineRule="auto"/>
        <w:rPr>
          <w:ins w:id="5751" w:author="Aleksander Hansen" w:date="2013-02-17T16:41:00Z"/>
        </w:rPr>
      </w:pPr>
      <w:ins w:id="5752" w:author="Aleksander Hansen" w:date="2013-02-17T16:41:00Z">
        <w:r>
          <w:t>No transaction (maintain long position in shares)</w:t>
        </w:r>
      </w:ins>
    </w:p>
    <w:p w14:paraId="41B0B091" w14:textId="77777777" w:rsidR="00B416AA" w:rsidRDefault="00B416AA" w:rsidP="00B416AA">
      <w:pPr>
        <w:pStyle w:val="Paragraph"/>
        <w:numPr>
          <w:ilvl w:val="0"/>
          <w:numId w:val="61"/>
        </w:numPr>
        <w:spacing w:before="0" w:after="0" w:line="240" w:lineRule="auto"/>
        <w:rPr>
          <w:ins w:id="5753" w:author="Aleksander Hansen" w:date="2013-02-17T16:41:00Z"/>
        </w:rPr>
      </w:pPr>
      <w:ins w:id="5754" w:author="Aleksander Hansen" w:date="2013-02-17T16:41:00Z">
        <w:r>
          <w:t>Buy some amount of shares (increase long position in shares)</w:t>
        </w:r>
      </w:ins>
    </w:p>
    <w:p w14:paraId="32727827" w14:textId="77777777" w:rsidR="00B416AA" w:rsidRDefault="00B416AA" w:rsidP="00B416AA">
      <w:pPr>
        <w:pStyle w:val="Paragraph"/>
        <w:numPr>
          <w:ilvl w:val="0"/>
          <w:numId w:val="61"/>
        </w:numPr>
        <w:spacing w:before="0" w:after="0" w:line="240" w:lineRule="auto"/>
        <w:rPr>
          <w:ins w:id="5755" w:author="Aleksander Hansen" w:date="2013-02-17T16:41:00Z"/>
        </w:rPr>
      </w:pPr>
      <w:ins w:id="5756" w:author="Aleksander Hansen" w:date="2013-02-17T16:41:00Z">
        <w:r>
          <w:t>Not enough information (we need the option delta)</w:t>
        </w:r>
      </w:ins>
    </w:p>
    <w:p w14:paraId="5C0A626D" w14:textId="77777777" w:rsidR="00B416AA" w:rsidRDefault="00B416AA" w:rsidP="001E7AA1">
      <w:pPr>
        <w:rPr>
          <w:ins w:id="5757" w:author="Aleksander Hansen" w:date="2013-02-17T16:43:00Z"/>
        </w:rPr>
      </w:pPr>
    </w:p>
    <w:p w14:paraId="156EC8B1" w14:textId="5FB31282" w:rsidR="00B416AA" w:rsidRDefault="00B416AA" w:rsidP="00B416AA">
      <w:pPr>
        <w:pStyle w:val="Paragraph"/>
        <w:spacing w:before="0" w:after="0" w:line="240" w:lineRule="auto"/>
        <w:rPr>
          <w:ins w:id="5758" w:author="Aleksander Hansen" w:date="2013-02-17T16:43:00Z"/>
        </w:rPr>
      </w:pPr>
      <w:ins w:id="5759" w:author="Aleksander Hansen" w:date="2013-02-17T16:43:00Z">
        <w:r>
          <w:t>18.3 If at-the-money (ATM) options are otherwise identical, which of the following will have the LOWEST value of rho?</w:t>
        </w:r>
      </w:ins>
    </w:p>
    <w:p w14:paraId="5615E0A7" w14:textId="77777777" w:rsidR="00B416AA" w:rsidRDefault="00B416AA" w:rsidP="00B416AA">
      <w:pPr>
        <w:pStyle w:val="Paragraph"/>
        <w:spacing w:before="0" w:after="0" w:line="240" w:lineRule="auto"/>
        <w:rPr>
          <w:ins w:id="5760" w:author="Aleksander Hansen" w:date="2013-02-17T16:43:00Z"/>
        </w:rPr>
      </w:pPr>
    </w:p>
    <w:p w14:paraId="205842E8" w14:textId="77777777" w:rsidR="00B416AA" w:rsidRDefault="00B416AA" w:rsidP="00B416AA">
      <w:pPr>
        <w:pStyle w:val="Paragraph"/>
        <w:numPr>
          <w:ilvl w:val="0"/>
          <w:numId w:val="62"/>
        </w:numPr>
        <w:spacing w:before="0" w:after="0" w:line="240" w:lineRule="auto"/>
        <w:rPr>
          <w:ins w:id="5761" w:author="Aleksander Hansen" w:date="2013-02-17T16:43:00Z"/>
        </w:rPr>
      </w:pPr>
      <w:ins w:id="5762" w:author="Aleksander Hansen" w:date="2013-02-17T16:43:00Z">
        <w:r>
          <w:t>Put with distant time to expiration</w:t>
        </w:r>
      </w:ins>
    </w:p>
    <w:p w14:paraId="750B88C2" w14:textId="77777777" w:rsidR="00B416AA" w:rsidRDefault="00B416AA" w:rsidP="00B416AA">
      <w:pPr>
        <w:pStyle w:val="Paragraph"/>
        <w:numPr>
          <w:ilvl w:val="0"/>
          <w:numId w:val="62"/>
        </w:numPr>
        <w:spacing w:before="0" w:after="0" w:line="240" w:lineRule="auto"/>
        <w:rPr>
          <w:ins w:id="5763" w:author="Aleksander Hansen" w:date="2013-02-17T16:43:00Z"/>
        </w:rPr>
      </w:pPr>
      <w:ins w:id="5764" w:author="Aleksander Hansen" w:date="2013-02-17T16:43:00Z">
        <w:r>
          <w:t>Put near to expiration</w:t>
        </w:r>
      </w:ins>
    </w:p>
    <w:p w14:paraId="568A6972" w14:textId="77777777" w:rsidR="00B416AA" w:rsidRDefault="00B416AA" w:rsidP="00B416AA">
      <w:pPr>
        <w:pStyle w:val="Paragraph"/>
        <w:numPr>
          <w:ilvl w:val="0"/>
          <w:numId w:val="62"/>
        </w:numPr>
        <w:spacing w:before="0" w:after="0" w:line="240" w:lineRule="auto"/>
        <w:rPr>
          <w:ins w:id="5765" w:author="Aleksander Hansen" w:date="2013-02-17T16:43:00Z"/>
        </w:rPr>
      </w:pPr>
      <w:ins w:id="5766" w:author="Aleksander Hansen" w:date="2013-02-17T16:43:00Z">
        <w:r>
          <w:t>Call near to expiration</w:t>
        </w:r>
      </w:ins>
    </w:p>
    <w:p w14:paraId="16FC14B5" w14:textId="77777777" w:rsidR="00B416AA" w:rsidRDefault="00B416AA" w:rsidP="00B416AA">
      <w:pPr>
        <w:pStyle w:val="Paragraph"/>
        <w:numPr>
          <w:ilvl w:val="0"/>
          <w:numId w:val="62"/>
        </w:numPr>
        <w:spacing w:before="0" w:after="0" w:line="240" w:lineRule="auto"/>
        <w:rPr>
          <w:ins w:id="5767" w:author="Aleksander Hansen" w:date="2013-02-17T16:43:00Z"/>
        </w:rPr>
      </w:pPr>
      <w:ins w:id="5768" w:author="Aleksander Hansen" w:date="2013-02-17T16:43:00Z">
        <w:r>
          <w:t>Call with distant time to expiration</w:t>
        </w:r>
      </w:ins>
    </w:p>
    <w:p w14:paraId="3A038808" w14:textId="77777777" w:rsidR="00B416AA" w:rsidRDefault="00B416AA" w:rsidP="001E7AA1">
      <w:pPr>
        <w:rPr>
          <w:ins w:id="5769" w:author="Aleksander Hansen" w:date="2013-02-17T16:45:00Z"/>
        </w:rPr>
      </w:pPr>
    </w:p>
    <w:p w14:paraId="34865BA5" w14:textId="63FB68D5" w:rsidR="00B416AA" w:rsidRDefault="00B416AA" w:rsidP="00B416AA">
      <w:pPr>
        <w:pStyle w:val="Paragraph"/>
        <w:spacing w:before="0" w:after="0" w:line="240" w:lineRule="auto"/>
        <w:rPr>
          <w:ins w:id="5770" w:author="Aleksander Hansen" w:date="2013-02-17T16:45:00Z"/>
        </w:rPr>
      </w:pPr>
      <w:ins w:id="5771" w:author="Aleksander Hansen" w:date="2013-02-17T16:45:00Z">
        <w:r>
          <w:t>18.4 A delta-neutral option portfolio has a large and positive position theta. Which of the following trades is most likely to neutralize the portfolio's gamma?</w:t>
        </w:r>
      </w:ins>
    </w:p>
    <w:p w14:paraId="2176A063" w14:textId="77777777" w:rsidR="00B416AA" w:rsidRDefault="00B416AA" w:rsidP="00B416AA">
      <w:pPr>
        <w:pStyle w:val="Paragraph"/>
        <w:spacing w:before="0" w:after="0" w:line="240" w:lineRule="auto"/>
        <w:rPr>
          <w:ins w:id="5772" w:author="Aleksander Hansen" w:date="2013-02-17T16:45:00Z"/>
        </w:rPr>
      </w:pPr>
    </w:p>
    <w:p w14:paraId="5EF3A877" w14:textId="77777777" w:rsidR="00B416AA" w:rsidRDefault="00B416AA" w:rsidP="00B416AA">
      <w:pPr>
        <w:pStyle w:val="Paragraph"/>
        <w:numPr>
          <w:ilvl w:val="0"/>
          <w:numId w:val="63"/>
        </w:numPr>
        <w:spacing w:before="0" w:after="0" w:line="240" w:lineRule="auto"/>
        <w:rPr>
          <w:ins w:id="5773" w:author="Aleksander Hansen" w:date="2013-02-17T16:45:00Z"/>
        </w:rPr>
      </w:pPr>
      <w:ins w:id="5774" w:author="Aleksander Hansen" w:date="2013-02-17T16:45:00Z">
        <w:r>
          <w:t>Buy call options</w:t>
        </w:r>
      </w:ins>
    </w:p>
    <w:p w14:paraId="4492C767" w14:textId="77777777" w:rsidR="00B416AA" w:rsidRDefault="00B416AA" w:rsidP="00B416AA">
      <w:pPr>
        <w:pStyle w:val="Paragraph"/>
        <w:numPr>
          <w:ilvl w:val="0"/>
          <w:numId w:val="63"/>
        </w:numPr>
        <w:spacing w:before="0" w:after="0" w:line="240" w:lineRule="auto"/>
        <w:rPr>
          <w:ins w:id="5775" w:author="Aleksander Hansen" w:date="2013-02-17T16:45:00Z"/>
        </w:rPr>
      </w:pPr>
      <w:ins w:id="5776" w:author="Aleksander Hansen" w:date="2013-02-17T16:45:00Z">
        <w:r>
          <w:t>Write put options</w:t>
        </w:r>
      </w:ins>
    </w:p>
    <w:p w14:paraId="4DF8A304" w14:textId="77777777" w:rsidR="00B416AA" w:rsidRDefault="00B416AA" w:rsidP="00B416AA">
      <w:pPr>
        <w:pStyle w:val="Paragraph"/>
        <w:numPr>
          <w:ilvl w:val="0"/>
          <w:numId w:val="63"/>
        </w:numPr>
        <w:spacing w:before="0" w:after="0" w:line="240" w:lineRule="auto"/>
        <w:rPr>
          <w:ins w:id="5777" w:author="Aleksander Hansen" w:date="2013-02-17T16:45:00Z"/>
        </w:rPr>
      </w:pPr>
      <w:ins w:id="5778" w:author="Aleksander Hansen" w:date="2013-02-17T16:45:00Z">
        <w:r>
          <w:t>Sell shares</w:t>
        </w:r>
      </w:ins>
    </w:p>
    <w:p w14:paraId="5692C02C" w14:textId="77777777" w:rsidR="00B416AA" w:rsidRDefault="00B416AA" w:rsidP="00B416AA">
      <w:pPr>
        <w:pStyle w:val="Paragraph"/>
        <w:numPr>
          <w:ilvl w:val="0"/>
          <w:numId w:val="63"/>
        </w:numPr>
        <w:spacing w:before="0" w:after="0" w:line="240" w:lineRule="auto"/>
        <w:rPr>
          <w:ins w:id="5779" w:author="Aleksander Hansen" w:date="2013-02-17T16:45:00Z"/>
        </w:rPr>
      </w:pPr>
      <w:ins w:id="5780" w:author="Aleksander Hansen" w:date="2013-02-17T16:45:00Z">
        <w:r>
          <w:t>None of the above: theta must be negative!</w:t>
        </w:r>
      </w:ins>
    </w:p>
    <w:p w14:paraId="6489BD86" w14:textId="77777777" w:rsidR="001E7AA1" w:rsidRDefault="001E7AA1" w:rsidP="001E7AA1">
      <w:pPr>
        <w:rPr>
          <w:ins w:id="5781" w:author="Aleksander Hansen" w:date="2013-02-17T14:17:00Z"/>
          <w:rFonts w:ascii="Trebuchet MS" w:eastAsiaTheme="majorEastAsia" w:hAnsi="Trebuchet MS" w:cstheme="majorBidi"/>
          <w:b/>
          <w:bCs/>
          <w:color w:val="000000" w:themeColor="text1"/>
        </w:rPr>
      </w:pPr>
      <w:ins w:id="5782" w:author="Aleksander Hansen" w:date="2013-02-17T14:17:00Z">
        <w:r>
          <w:br w:type="page"/>
        </w:r>
      </w:ins>
    </w:p>
    <w:p w14:paraId="0CD01103" w14:textId="77777777" w:rsidR="00B416AA" w:rsidRDefault="001E7AA1">
      <w:pPr>
        <w:pStyle w:val="Heading3SubGTNI"/>
        <w:rPr>
          <w:ins w:id="5783" w:author="Aleksander Hansen" w:date="2013-02-17T16:40:00Z"/>
        </w:rPr>
        <w:pPrChange w:id="5784" w:author="Aleksander Hansen" w:date="2013-02-17T14:17:00Z">
          <w:pPr>
            <w:pStyle w:val="Text"/>
          </w:pPr>
        </w:pPrChange>
      </w:pPr>
      <w:bookmarkStart w:id="5785" w:name="_Toc223340329"/>
      <w:ins w:id="5786" w:author="Aleksander Hansen" w:date="2013-02-17T14:17:00Z">
        <w:r>
          <w:t>Answers</w:t>
        </w:r>
        <w:bookmarkEnd w:id="5785"/>
        <w:r>
          <w:t xml:space="preserve"> </w:t>
        </w:r>
      </w:ins>
    </w:p>
    <w:p w14:paraId="3F9CBAA6" w14:textId="77777777" w:rsidR="00B416AA" w:rsidRDefault="00B416AA">
      <w:pPr>
        <w:pStyle w:val="Heading3SubGTNI"/>
        <w:rPr>
          <w:ins w:id="5787" w:author="Aleksander Hansen" w:date="2013-02-17T16:40:00Z"/>
        </w:rPr>
        <w:pPrChange w:id="5788" w:author="Aleksander Hansen" w:date="2013-02-17T14:17:00Z">
          <w:pPr>
            <w:pStyle w:val="Text"/>
          </w:pPr>
        </w:pPrChange>
      </w:pPr>
    </w:p>
    <w:p w14:paraId="7AB137D6" w14:textId="1CCB9F9F" w:rsidR="00B416AA" w:rsidRPr="00B416AA" w:rsidRDefault="00B416AA" w:rsidP="00B416AA">
      <w:pPr>
        <w:pStyle w:val="Paragraph"/>
        <w:spacing w:before="0" w:after="0" w:line="240" w:lineRule="auto"/>
        <w:rPr>
          <w:ins w:id="5789" w:author="Aleksander Hansen" w:date="2013-02-17T16:40:00Z"/>
          <w:rStyle w:val="Strong"/>
          <w:b w:val="0"/>
          <w:rPrChange w:id="5790" w:author="Aleksander Hansen" w:date="2013-02-17T16:40:00Z">
            <w:rPr>
              <w:ins w:id="5791" w:author="Aleksander Hansen" w:date="2013-02-17T16:40:00Z"/>
              <w:rStyle w:val="Strong"/>
              <w:rFonts w:ascii="Calibri" w:hAnsi="Calibri" w:cs="Calibri"/>
              <w:color w:val="000000"/>
              <w:kern w:val="24"/>
              <w:sz w:val="24"/>
              <w:szCs w:val="24"/>
            </w:rPr>
          </w:rPrChange>
        </w:rPr>
      </w:pPr>
      <w:ins w:id="5792" w:author="Aleksander Hansen" w:date="2013-02-17T16:40:00Z">
        <w:r>
          <w:rPr>
            <w:rStyle w:val="Strong"/>
            <w:b w:val="0"/>
          </w:rPr>
          <w:t>18.1 D</w:t>
        </w:r>
        <w:r w:rsidRPr="00E32933">
          <w:rPr>
            <w:rStyle w:val="Strong"/>
            <w:b w:val="0"/>
          </w:rPr>
          <w:t>. ITM put, OTM put, OTM call, ITM call</w:t>
        </w:r>
      </w:ins>
    </w:p>
    <w:p w14:paraId="7BB7FC28" w14:textId="77777777" w:rsidR="00B416AA" w:rsidRDefault="00B416AA" w:rsidP="00B416AA">
      <w:pPr>
        <w:pStyle w:val="Paragraph"/>
        <w:spacing w:before="0" w:after="0" w:line="240" w:lineRule="auto"/>
        <w:rPr>
          <w:ins w:id="5793" w:author="Aleksander Hansen" w:date="2013-02-17T16:40:00Z"/>
        </w:rPr>
      </w:pPr>
      <w:ins w:id="5794" w:author="Aleksander Hansen" w:date="2013-02-17T16:40:00Z">
        <w:r>
          <w:t>ITM put has lowest value as deep ITM put approaches -1.0</w:t>
        </w:r>
      </w:ins>
    </w:p>
    <w:p w14:paraId="5C518EA1" w14:textId="77777777" w:rsidR="00B416AA" w:rsidRDefault="00B416AA" w:rsidP="00B416AA">
      <w:pPr>
        <w:pStyle w:val="Paragraph"/>
        <w:spacing w:before="0" w:after="0" w:line="240" w:lineRule="auto"/>
        <w:rPr>
          <w:ins w:id="5795" w:author="Aleksander Hansen" w:date="2013-02-17T16:40:00Z"/>
        </w:rPr>
      </w:pPr>
      <w:ins w:id="5796" w:author="Aleksander Hansen" w:date="2013-02-17T16:40:00Z">
        <w:r>
          <w:t>OTM put has next highest value as deep OTM put approaching zero but always negative</w:t>
        </w:r>
      </w:ins>
    </w:p>
    <w:p w14:paraId="3FD99952" w14:textId="77777777" w:rsidR="00B416AA" w:rsidRDefault="00B416AA" w:rsidP="00B416AA">
      <w:pPr>
        <w:pStyle w:val="Paragraph"/>
        <w:spacing w:before="0" w:after="0" w:line="240" w:lineRule="auto"/>
        <w:rPr>
          <w:ins w:id="5797" w:author="Aleksander Hansen" w:date="2013-02-17T16:40:00Z"/>
        </w:rPr>
      </w:pPr>
      <w:ins w:id="5798" w:author="Aleksander Hansen" w:date="2013-02-17T16:40:00Z">
        <w:r>
          <w:t>OTM call has next highest value as deep OTM call approaching zero but always positive, and</w:t>
        </w:r>
      </w:ins>
    </w:p>
    <w:p w14:paraId="19DBA8AC" w14:textId="77777777" w:rsidR="00B416AA" w:rsidRDefault="00B416AA" w:rsidP="00B416AA">
      <w:pPr>
        <w:pStyle w:val="Paragraph"/>
        <w:spacing w:before="0" w:after="0" w:line="240" w:lineRule="auto"/>
        <w:rPr>
          <w:ins w:id="5799" w:author="Aleksander Hansen" w:date="2013-02-17T16:40:00Z"/>
        </w:rPr>
      </w:pPr>
      <w:ins w:id="5800" w:author="Aleksander Hansen" w:date="2013-02-17T16:40:00Z">
        <w:r>
          <w:t xml:space="preserve">ITM call has highest value as deep ITM call approaching 1.0 </w:t>
        </w:r>
      </w:ins>
    </w:p>
    <w:p w14:paraId="5CADCC8E" w14:textId="77777777" w:rsidR="00B416AA" w:rsidRDefault="00B416AA">
      <w:pPr>
        <w:pStyle w:val="Heading3SubGTNI"/>
        <w:rPr>
          <w:ins w:id="5801" w:author="Aleksander Hansen" w:date="2013-02-17T16:42:00Z"/>
        </w:rPr>
        <w:pPrChange w:id="5802" w:author="Aleksander Hansen" w:date="2013-02-17T14:17:00Z">
          <w:pPr>
            <w:pStyle w:val="Text"/>
          </w:pPr>
        </w:pPrChange>
      </w:pPr>
    </w:p>
    <w:p w14:paraId="168073A6" w14:textId="591F53EC" w:rsidR="00B416AA" w:rsidRPr="00B416AA" w:rsidRDefault="00B416AA" w:rsidP="00B416AA">
      <w:pPr>
        <w:pStyle w:val="Paragraph"/>
        <w:spacing w:before="0" w:after="0" w:line="240" w:lineRule="auto"/>
        <w:rPr>
          <w:ins w:id="5803" w:author="Aleksander Hansen" w:date="2013-02-17T16:42:00Z"/>
          <w:rStyle w:val="Strong"/>
          <w:b w:val="0"/>
          <w:rPrChange w:id="5804" w:author="Aleksander Hansen" w:date="2013-02-17T16:42:00Z">
            <w:rPr>
              <w:ins w:id="5805" w:author="Aleksander Hansen" w:date="2013-02-17T16:42:00Z"/>
              <w:rStyle w:val="Strong"/>
              <w:rFonts w:ascii="Calibri" w:hAnsi="Calibri" w:cs="Calibri"/>
              <w:color w:val="000000"/>
              <w:kern w:val="24"/>
              <w:sz w:val="24"/>
              <w:szCs w:val="24"/>
            </w:rPr>
          </w:rPrChange>
        </w:rPr>
      </w:pPr>
      <w:ins w:id="5806" w:author="Aleksander Hansen" w:date="2013-02-17T16:42:00Z">
        <w:r>
          <w:rPr>
            <w:rStyle w:val="Strong"/>
            <w:b w:val="0"/>
          </w:rPr>
          <w:t xml:space="preserve">18.2 </w:t>
        </w:r>
        <w:r w:rsidRPr="00E32933">
          <w:rPr>
            <w:rStyle w:val="Strong"/>
            <w:b w:val="0"/>
          </w:rPr>
          <w:t>A. Sell some amount of shares (reduced long position in shares)</w:t>
        </w:r>
      </w:ins>
    </w:p>
    <w:p w14:paraId="58E15FA6" w14:textId="77777777" w:rsidR="00B416AA" w:rsidRDefault="00B416AA" w:rsidP="00B416AA">
      <w:pPr>
        <w:pStyle w:val="Paragraph"/>
        <w:spacing w:before="0" w:after="0" w:line="240" w:lineRule="auto"/>
        <w:rPr>
          <w:ins w:id="5807" w:author="Aleksander Hansen" w:date="2013-02-17T16:42:00Z"/>
        </w:rPr>
      </w:pPr>
      <w:ins w:id="5808" w:author="Aleksander Hansen" w:date="2013-02-17T16:42:00Z">
        <w:r>
          <w:t xml:space="preserve">Next week, the percentage delta due to a slightly shorter maturity, ceteris paribus, must be slightly lower. The position delta on the written calls must therefore INCREASE from a negative to a slightly higher negative. For example, if today's percentage delta is 0.57 and, due only to a maturity of one week less, next week's percentage delta is 0.56, then the position delta increases from -5,700 to -5,600. As today's delta </w:t>
        </w:r>
        <w:proofErr w:type="gramStart"/>
        <w:r>
          <w:t>hedge</w:t>
        </w:r>
        <w:proofErr w:type="gramEnd"/>
        <w:r>
          <w:t xml:space="preserve"> is </w:t>
        </w:r>
        <w:proofErr w:type="gramStart"/>
        <w:r>
          <w:t>long 5,700 shares,</w:t>
        </w:r>
        <w:proofErr w:type="gramEnd"/>
        <w:r>
          <w:t xml:space="preserve"> next week 100 shares must be sold to maintain delta neutrality.</w:t>
        </w:r>
      </w:ins>
    </w:p>
    <w:p w14:paraId="3B33C25C" w14:textId="77777777" w:rsidR="00B416AA" w:rsidRDefault="00B416AA">
      <w:pPr>
        <w:pStyle w:val="Heading3SubGTNI"/>
        <w:rPr>
          <w:ins w:id="5809" w:author="Aleksander Hansen" w:date="2013-02-17T16:44:00Z"/>
        </w:rPr>
        <w:pPrChange w:id="5810" w:author="Aleksander Hansen" w:date="2013-02-17T14:17:00Z">
          <w:pPr>
            <w:pStyle w:val="Text"/>
          </w:pPr>
        </w:pPrChange>
      </w:pPr>
    </w:p>
    <w:p w14:paraId="4BB4274D" w14:textId="7036E2D7" w:rsidR="00B416AA" w:rsidRPr="00B416AA" w:rsidRDefault="00B416AA" w:rsidP="00B416AA">
      <w:pPr>
        <w:pStyle w:val="Paragraph"/>
        <w:spacing w:before="0" w:after="0" w:line="240" w:lineRule="auto"/>
        <w:rPr>
          <w:ins w:id="5811" w:author="Aleksander Hansen" w:date="2013-02-17T16:44:00Z"/>
          <w:rStyle w:val="Strong"/>
          <w:b w:val="0"/>
          <w:rPrChange w:id="5812" w:author="Aleksander Hansen" w:date="2013-02-17T16:44:00Z">
            <w:rPr>
              <w:ins w:id="5813" w:author="Aleksander Hansen" w:date="2013-02-17T16:44:00Z"/>
              <w:rStyle w:val="Strong"/>
              <w:rFonts w:ascii="Calibri" w:hAnsi="Calibri" w:cs="Calibri"/>
              <w:color w:val="000000"/>
              <w:kern w:val="24"/>
              <w:sz w:val="24"/>
              <w:szCs w:val="24"/>
            </w:rPr>
          </w:rPrChange>
        </w:rPr>
      </w:pPr>
      <w:ins w:id="5814" w:author="Aleksander Hansen" w:date="2013-02-17T16:44:00Z">
        <w:r>
          <w:rPr>
            <w:rStyle w:val="Strong"/>
            <w:b w:val="0"/>
          </w:rPr>
          <w:t>18.3</w:t>
        </w:r>
        <w:r w:rsidRPr="00E32933">
          <w:rPr>
            <w:rStyle w:val="Strong"/>
            <w:b w:val="0"/>
          </w:rPr>
          <w:t xml:space="preserve"> A. Put with distant time to expiration</w:t>
        </w:r>
      </w:ins>
    </w:p>
    <w:p w14:paraId="595493AE" w14:textId="77777777" w:rsidR="00B416AA" w:rsidRDefault="00B416AA" w:rsidP="00B416AA">
      <w:pPr>
        <w:pStyle w:val="Paragraph"/>
        <w:spacing w:before="0" w:after="0" w:line="240" w:lineRule="auto"/>
        <w:rPr>
          <w:ins w:id="5815" w:author="Aleksander Hansen" w:date="2013-02-17T16:44:00Z"/>
        </w:rPr>
      </w:pPr>
      <w:ins w:id="5816" w:author="Aleksander Hansen" w:date="2013-02-17T16:44:00Z">
        <w:r>
          <w:t>Rho is positive for calls and negative for puts, with interest rate having the most impact when expiration is distant.</w:t>
        </w:r>
      </w:ins>
    </w:p>
    <w:p w14:paraId="1CB26AD5" w14:textId="77777777" w:rsidR="00B416AA" w:rsidRDefault="00B416AA" w:rsidP="00B416AA">
      <w:pPr>
        <w:pStyle w:val="Paragraph"/>
        <w:spacing w:before="0" w:after="0" w:line="240" w:lineRule="auto"/>
        <w:rPr>
          <w:ins w:id="5817" w:author="Aleksander Hansen" w:date="2013-02-17T16:44:00Z"/>
        </w:rPr>
      </w:pPr>
      <w:ins w:id="5818" w:author="Aleksander Hansen" w:date="2013-02-17T16:44:00Z">
        <w:r>
          <w:t>Rho (put) = -K*T*</w:t>
        </w:r>
        <w:proofErr w:type="gramStart"/>
        <w:r>
          <w:t>exp(</w:t>
        </w:r>
        <w:proofErr w:type="gramEnd"/>
        <w:r>
          <w:t xml:space="preserve">-rT)*N(-d2), such that Rho(put) is a decreasing function with increasing (T). </w:t>
        </w:r>
      </w:ins>
    </w:p>
    <w:p w14:paraId="3EF1A246" w14:textId="77777777" w:rsidR="00B416AA" w:rsidRDefault="00B416AA">
      <w:pPr>
        <w:pStyle w:val="Heading3SubGTNI"/>
        <w:rPr>
          <w:ins w:id="5819" w:author="Aleksander Hansen" w:date="2013-02-17T16:46:00Z"/>
        </w:rPr>
        <w:pPrChange w:id="5820" w:author="Aleksander Hansen" w:date="2013-02-17T14:17:00Z">
          <w:pPr>
            <w:pStyle w:val="Text"/>
          </w:pPr>
        </w:pPrChange>
      </w:pPr>
    </w:p>
    <w:p w14:paraId="3300428F" w14:textId="65FFE8E6" w:rsidR="00B416AA" w:rsidRPr="00B416AA" w:rsidRDefault="00B416AA" w:rsidP="00B416AA">
      <w:pPr>
        <w:pStyle w:val="Paragraph"/>
        <w:spacing w:before="0" w:after="0" w:line="240" w:lineRule="auto"/>
        <w:rPr>
          <w:ins w:id="5821" w:author="Aleksander Hansen" w:date="2013-02-17T16:46:00Z"/>
          <w:rStyle w:val="Strong"/>
          <w:b w:val="0"/>
          <w:rPrChange w:id="5822" w:author="Aleksander Hansen" w:date="2013-02-17T16:46:00Z">
            <w:rPr>
              <w:ins w:id="5823" w:author="Aleksander Hansen" w:date="2013-02-17T16:46:00Z"/>
              <w:rStyle w:val="Strong"/>
              <w:rFonts w:ascii="Calibri" w:hAnsi="Calibri" w:cs="Calibri"/>
              <w:color w:val="000000"/>
              <w:kern w:val="24"/>
              <w:sz w:val="24"/>
              <w:szCs w:val="24"/>
            </w:rPr>
          </w:rPrChange>
        </w:rPr>
      </w:pPr>
      <w:ins w:id="5824" w:author="Aleksander Hansen" w:date="2013-02-17T16:46:00Z">
        <w:r>
          <w:rPr>
            <w:rStyle w:val="Strong"/>
            <w:b w:val="0"/>
          </w:rPr>
          <w:t>18.4</w:t>
        </w:r>
        <w:r w:rsidRPr="00E32933">
          <w:rPr>
            <w:rStyle w:val="Strong"/>
            <w:b w:val="0"/>
          </w:rPr>
          <w:t xml:space="preserve"> A. Buy call options</w:t>
        </w:r>
      </w:ins>
    </w:p>
    <w:p w14:paraId="2C063E31" w14:textId="1FF18D8F" w:rsidR="00B416AA" w:rsidRDefault="00B416AA" w:rsidP="00B416AA">
      <w:pPr>
        <w:pStyle w:val="Paragraph"/>
        <w:spacing w:before="0" w:after="0" w:line="240" w:lineRule="auto"/>
        <w:rPr>
          <w:ins w:id="5825" w:author="Aleksander Hansen" w:date="2013-02-17T16:46:00Z"/>
        </w:rPr>
      </w:pPr>
      <w:ins w:id="5826" w:author="Aleksander Hansen" w:date="2013-02-17T16:46:00Z">
        <w:r>
          <w:t>Percentage theta is typically negative. A SHORT option position, in either calls or puts, therefore typically has positive position theta. Nevertheless, per Hull 17.4, in a delta-neutral portfolio, a large and positive position theta implies a large and negative position gamma. To neutralize gamma, the trade needs to add positive position gamma; i.e., either buy calls or puts.</w:t>
        </w:r>
      </w:ins>
    </w:p>
    <w:p w14:paraId="068CBA44" w14:textId="77777777" w:rsidR="00B416AA" w:rsidRDefault="00B416AA" w:rsidP="00B416AA">
      <w:pPr>
        <w:pStyle w:val="Paragraph"/>
        <w:spacing w:before="0" w:after="0" w:line="240" w:lineRule="auto"/>
        <w:rPr>
          <w:ins w:id="5827" w:author="Aleksander Hansen" w:date="2013-02-17T16:46:00Z"/>
        </w:rPr>
      </w:pPr>
      <w:ins w:id="5828" w:author="Aleksander Hansen" w:date="2013-02-17T16:46:00Z">
        <w:r>
          <w:t>In regard to (B), writing puts adds negative position gamma.</w:t>
        </w:r>
      </w:ins>
    </w:p>
    <w:p w14:paraId="5FD27BB9" w14:textId="2850737B" w:rsidR="00B416AA" w:rsidRDefault="00B416AA" w:rsidP="00B416AA">
      <w:pPr>
        <w:pStyle w:val="Paragraph"/>
        <w:spacing w:before="0" w:after="0" w:line="240" w:lineRule="auto"/>
        <w:rPr>
          <w:ins w:id="5829" w:author="Aleksander Hansen" w:date="2013-02-17T16:46:00Z"/>
        </w:rPr>
      </w:pPr>
      <w:ins w:id="5830" w:author="Aleksander Hansen" w:date="2013-02-17T16:46:00Z">
        <w:r>
          <w:t>In regard to (C), s</w:t>
        </w:r>
        <w:r w:rsidR="00D0294B">
          <w:t xml:space="preserve">hares have zero </w:t>
        </w:r>
        <w:proofErr w:type="gramStart"/>
        <w:r w:rsidR="00D0294B">
          <w:t>gamma</w:t>
        </w:r>
        <w:proofErr w:type="gramEnd"/>
        <w:r w:rsidR="00D0294B">
          <w:t xml:space="preserve"> (i.e</w:t>
        </w:r>
      </w:ins>
      <w:ins w:id="5831" w:author="Aleksander Hansen" w:date="2013-02-17T16:47:00Z">
        <w:r w:rsidR="00D0294B">
          <w:t>.,</w:t>
        </w:r>
      </w:ins>
      <w:ins w:id="5832" w:author="Aleksander Hansen" w:date="2013-02-17T16:46:00Z">
        <w:r>
          <w:t xml:space="preserve"> constant delta = 1.0).</w:t>
        </w:r>
      </w:ins>
    </w:p>
    <w:p w14:paraId="638B19DF" w14:textId="252961E1" w:rsidR="00994066" w:rsidRDefault="00994066">
      <w:pPr>
        <w:pStyle w:val="Heading3SubGTNI"/>
        <w:pPrChange w:id="5833" w:author="Aleksander Hansen" w:date="2013-02-17T14:17:00Z">
          <w:pPr>
            <w:pStyle w:val="Text"/>
          </w:pPr>
        </w:pPrChange>
      </w:pPr>
      <w:r>
        <w:br w:type="page"/>
      </w:r>
    </w:p>
    <w:p w14:paraId="6A6C726D" w14:textId="1F3D4AA9" w:rsidR="00994066" w:rsidRDefault="009436EC" w:rsidP="005F5008">
      <w:pPr>
        <w:pStyle w:val="Heading1"/>
      </w:pPr>
      <w:bookmarkStart w:id="5834" w:name="_Toc223340330"/>
      <w:r>
        <w:t xml:space="preserve">Tuckman, Chapter 1: </w:t>
      </w:r>
      <w:r w:rsidR="00994066" w:rsidRPr="00E4605A">
        <w:t>Prices, Discount Factors, and Arbitrage</w:t>
      </w:r>
      <w:bookmarkEnd w:id="5719"/>
      <w:bookmarkEnd w:id="5720"/>
      <w:bookmarkEnd w:id="5834"/>
    </w:p>
    <w:p w14:paraId="4CA6000F" w14:textId="61CC66D4" w:rsidR="00974E1C" w:rsidRPr="00974E1C" w:rsidRDefault="00974E1C" w:rsidP="00974E1C">
      <w:pPr>
        <w:pStyle w:val="Paragraph"/>
        <w:rPr>
          <w:lang w:bidi="ar-SA"/>
        </w:rPr>
      </w:pPr>
      <w:r w:rsidRPr="008568A7">
        <w:rPr>
          <w:noProof/>
          <w:lang w:bidi="ar-SA"/>
        </w:rPr>
        <mc:AlternateContent>
          <mc:Choice Requires="wps">
            <w:drawing>
              <wp:inline distT="0" distB="0" distL="0" distR="0" wp14:anchorId="7991B2D9" wp14:editId="0F94D758">
                <wp:extent cx="5772150" cy="3872345"/>
                <wp:effectExtent l="0" t="0" r="0" b="0"/>
                <wp:docPr id="2" name="Text Box 2"/>
                <wp:cNvGraphicFramePr/>
                <a:graphic xmlns:a="http://schemas.openxmlformats.org/drawingml/2006/main">
                  <a:graphicData uri="http://schemas.microsoft.com/office/word/2010/wordprocessingShape">
                    <wps:wsp>
                      <wps:cNvSpPr txBox="1"/>
                      <wps:spPr>
                        <a:xfrm>
                          <a:off x="0" y="0"/>
                          <a:ext cx="5772150" cy="387234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5D1159" w14:textId="77777777" w:rsidR="00BD0D89" w:rsidRPr="00974E1C" w:rsidRDefault="00BD0D89" w:rsidP="00974E1C">
                            <w:pPr>
                              <w:pStyle w:val="Text"/>
                            </w:pPr>
                            <w:r w:rsidRPr="00974E1C">
                              <w:t>Learning Outcomes:</w:t>
                            </w:r>
                          </w:p>
                          <w:p w14:paraId="686F4B43" w14:textId="77777777" w:rsidR="00BD0D89" w:rsidRPr="00974E1C" w:rsidRDefault="00BD0D89" w:rsidP="00974E1C">
                            <w:pPr>
                              <w:pStyle w:val="Text"/>
                            </w:pPr>
                          </w:p>
                          <w:p w14:paraId="3E12C963" w14:textId="77777777" w:rsidR="00BD0D89" w:rsidRPr="00974E1C" w:rsidRDefault="00BD0D89" w:rsidP="00974E1C">
                            <w:pPr>
                              <w:pStyle w:val="Text"/>
                            </w:pPr>
                            <w:r w:rsidRPr="00974E1C">
                              <w:rPr>
                                <w:b/>
                              </w:rPr>
                              <w:t>Define</w:t>
                            </w:r>
                            <w:r w:rsidRPr="00974E1C">
                              <w:t xml:space="preserve"> discount factor and use a discount function to compute present and future values.</w:t>
                            </w:r>
                          </w:p>
                          <w:p w14:paraId="76F62D03" w14:textId="77777777" w:rsidR="00BD0D89" w:rsidRDefault="00BD0D89" w:rsidP="00974E1C">
                            <w:pPr>
                              <w:pStyle w:val="Text"/>
                            </w:pPr>
                          </w:p>
                          <w:p w14:paraId="71C49EEC" w14:textId="77777777" w:rsidR="00BD0D89" w:rsidRPr="00974E1C" w:rsidRDefault="00BD0D89" w:rsidP="00974E1C">
                            <w:pPr>
                              <w:pStyle w:val="Text"/>
                            </w:pPr>
                            <w:r w:rsidRPr="00974E1C">
                              <w:rPr>
                                <w:b/>
                              </w:rPr>
                              <w:t>Define</w:t>
                            </w:r>
                            <w:r w:rsidRPr="00974E1C">
                              <w:t xml:space="preserve"> the “law of one price”, support it using an arbitrage argument, and describe how it can be applied to bond pricing.</w:t>
                            </w:r>
                          </w:p>
                          <w:p w14:paraId="5D29B271" w14:textId="77777777" w:rsidR="00BD0D89" w:rsidRDefault="00BD0D89" w:rsidP="00974E1C">
                            <w:pPr>
                              <w:pStyle w:val="Text"/>
                            </w:pPr>
                          </w:p>
                          <w:p w14:paraId="1F11BA46" w14:textId="77777777" w:rsidR="00BD0D89" w:rsidRPr="00974E1C" w:rsidRDefault="00BD0D89" w:rsidP="00974E1C">
                            <w:pPr>
                              <w:pStyle w:val="Text"/>
                            </w:pPr>
                            <w:r w:rsidRPr="00974E1C">
                              <w:rPr>
                                <w:b/>
                              </w:rPr>
                              <w:t xml:space="preserve">Identify </w:t>
                            </w:r>
                            <w:r w:rsidRPr="00974E1C">
                              <w:t>the components of a U.S. Treasury coupon bond, and compare and contrast the structure to Treasury STRIPS, including the difference between P‐STRIPS and C‐STRIPS.</w:t>
                            </w:r>
                          </w:p>
                          <w:p w14:paraId="23AF778A" w14:textId="77777777" w:rsidR="00BD0D89" w:rsidRDefault="00BD0D89" w:rsidP="00974E1C">
                            <w:pPr>
                              <w:pStyle w:val="Text"/>
                            </w:pPr>
                          </w:p>
                          <w:p w14:paraId="0623D08C" w14:textId="77777777" w:rsidR="00BD0D89" w:rsidRPr="00974E1C" w:rsidRDefault="00BD0D89" w:rsidP="00974E1C">
                            <w:pPr>
                              <w:pStyle w:val="Text"/>
                            </w:pPr>
                            <w:r w:rsidRPr="00974E1C">
                              <w:rPr>
                                <w:b/>
                              </w:rPr>
                              <w:t>Construct</w:t>
                            </w:r>
                            <w:r w:rsidRPr="00974E1C">
                              <w:t xml:space="preserve"> a replicating portfolio using multiple fixed-income securities in order to match the cash flows of a single given fixed income security.</w:t>
                            </w:r>
                          </w:p>
                          <w:p w14:paraId="1D899E7C" w14:textId="77777777" w:rsidR="00BD0D89" w:rsidRDefault="00BD0D89" w:rsidP="00974E1C">
                            <w:pPr>
                              <w:pStyle w:val="Text"/>
                            </w:pPr>
                          </w:p>
                          <w:p w14:paraId="2704386B" w14:textId="77777777" w:rsidR="00BD0D89" w:rsidRPr="00974E1C" w:rsidRDefault="00BD0D89" w:rsidP="00974E1C">
                            <w:pPr>
                              <w:pStyle w:val="Text"/>
                            </w:pPr>
                            <w:r w:rsidRPr="00974E1C">
                              <w:rPr>
                                <w:b/>
                              </w:rPr>
                              <w:t>Identify</w:t>
                            </w:r>
                            <w:r w:rsidRPr="00974E1C">
                              <w:t xml:space="preserve"> arbitrage opportunities for fixed income securities with certain cash flows.</w:t>
                            </w:r>
                          </w:p>
                          <w:p w14:paraId="4391BB1C" w14:textId="77777777" w:rsidR="00BD0D89" w:rsidRDefault="00BD0D89" w:rsidP="00974E1C">
                            <w:pPr>
                              <w:pStyle w:val="Text"/>
                            </w:pPr>
                          </w:p>
                          <w:p w14:paraId="4E4AE343" w14:textId="77777777" w:rsidR="00BD0D89" w:rsidRPr="00974E1C" w:rsidRDefault="00BD0D89" w:rsidP="00974E1C">
                            <w:pPr>
                              <w:pStyle w:val="Text"/>
                            </w:pPr>
                            <w:r w:rsidRPr="00974E1C">
                              <w:rPr>
                                <w:b/>
                              </w:rPr>
                              <w:t>Differentiate</w:t>
                            </w:r>
                            <w:r w:rsidRPr="00974E1C">
                              <w:t xml:space="preserve"> between “clean” and “dirty” bond pricing and explain the implications of accrued interest with respect to bond pricing.</w:t>
                            </w:r>
                          </w:p>
                          <w:p w14:paraId="48C406A0" w14:textId="77777777" w:rsidR="00BD0D89" w:rsidRDefault="00BD0D89" w:rsidP="00974E1C">
                            <w:pPr>
                              <w:pStyle w:val="Text"/>
                            </w:pPr>
                          </w:p>
                          <w:p w14:paraId="573DCFDD" w14:textId="29FD56C3" w:rsidR="00BD0D89" w:rsidRPr="00974E1C" w:rsidRDefault="00BD0D89" w:rsidP="00974E1C">
                            <w:pPr>
                              <w:pStyle w:val="Text"/>
                            </w:pPr>
                            <w:r w:rsidRPr="00974E1C">
                              <w:rPr>
                                <w:b/>
                              </w:rPr>
                              <w:t>Describe</w:t>
                            </w:r>
                            <w:r w:rsidRPr="00974E1C">
                              <w:t xml:space="preserve"> the common day-count conventions used in bond pricing.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 o:spid="_x0000_s1047" type="#_x0000_t202" style="width:454.5pt;height:304.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" fillcolor="#b1c2a3" stroked="f">
                <v:textbox>
                  <w:txbxContent>
                    <w:p w14:paraId="175D1159" w14:textId="77777777" w:rsidR="00BD0D89" w:rsidRPr="00974E1C" w:rsidRDefault="00BD0D89" w:rsidP="00974E1C">
                      <w:pPr>
                        <w:pStyle w:val="Text"/>
                      </w:pPr>
                      <w:r w:rsidRPr="00974E1C">
                        <w:t>Learning Outcomes:</w:t>
                      </w:r>
                    </w:p>
                    <w:p w14:paraId="686F4B43" w14:textId="77777777" w:rsidR="00BD0D89" w:rsidRPr="00974E1C" w:rsidRDefault="00BD0D89" w:rsidP="00974E1C">
                      <w:pPr>
                        <w:pStyle w:val="Text"/>
                      </w:pPr>
                    </w:p>
                    <w:p w14:paraId="3E12C963" w14:textId="77777777" w:rsidR="00BD0D89" w:rsidRPr="00974E1C" w:rsidRDefault="00BD0D89" w:rsidP="00974E1C">
                      <w:pPr>
                        <w:pStyle w:val="Text"/>
                      </w:pPr>
                      <w:r w:rsidRPr="00974E1C">
                        <w:rPr>
                          <w:b/>
                        </w:rPr>
                        <w:t>Define</w:t>
                      </w:r>
                      <w:r w:rsidRPr="00974E1C">
                        <w:t xml:space="preserve"> discount factor and use a discount function to compute present and future values.</w:t>
                      </w:r>
                    </w:p>
                    <w:p w14:paraId="76F62D03" w14:textId="77777777" w:rsidR="00BD0D89" w:rsidRDefault="00BD0D89" w:rsidP="00974E1C">
                      <w:pPr>
                        <w:pStyle w:val="Text"/>
                      </w:pPr>
                    </w:p>
                    <w:p w14:paraId="71C49EEC" w14:textId="77777777" w:rsidR="00BD0D89" w:rsidRPr="00974E1C" w:rsidRDefault="00BD0D89" w:rsidP="00974E1C">
                      <w:pPr>
                        <w:pStyle w:val="Text"/>
                      </w:pPr>
                      <w:r w:rsidRPr="00974E1C">
                        <w:rPr>
                          <w:b/>
                        </w:rPr>
                        <w:t>Define</w:t>
                      </w:r>
                      <w:r w:rsidRPr="00974E1C">
                        <w:t xml:space="preserve"> the “law of one price”, support it using an arbitrage argument, and describe how it can be applied to bond pricing.</w:t>
                      </w:r>
                    </w:p>
                    <w:p w14:paraId="5D29B271" w14:textId="77777777" w:rsidR="00BD0D89" w:rsidRDefault="00BD0D89" w:rsidP="00974E1C">
                      <w:pPr>
                        <w:pStyle w:val="Text"/>
                      </w:pPr>
                    </w:p>
                    <w:p w14:paraId="1F11BA46" w14:textId="77777777" w:rsidR="00BD0D89" w:rsidRPr="00974E1C" w:rsidRDefault="00BD0D89" w:rsidP="00974E1C">
                      <w:pPr>
                        <w:pStyle w:val="Text"/>
                      </w:pPr>
                      <w:r w:rsidRPr="00974E1C">
                        <w:rPr>
                          <w:b/>
                        </w:rPr>
                        <w:t xml:space="preserve">Identify </w:t>
                      </w:r>
                      <w:r w:rsidRPr="00974E1C">
                        <w:t>the components of a U.S. Treasury coupon bond, and compare and contrast the structure to Treasury STRIPS, including the difference between P‐STRIPS and C‐STRIPS.</w:t>
                      </w:r>
                    </w:p>
                    <w:p w14:paraId="23AF778A" w14:textId="77777777" w:rsidR="00BD0D89" w:rsidRDefault="00BD0D89" w:rsidP="00974E1C">
                      <w:pPr>
                        <w:pStyle w:val="Text"/>
                      </w:pPr>
                    </w:p>
                    <w:p w14:paraId="0623D08C" w14:textId="77777777" w:rsidR="00BD0D89" w:rsidRPr="00974E1C" w:rsidRDefault="00BD0D89" w:rsidP="00974E1C">
                      <w:pPr>
                        <w:pStyle w:val="Text"/>
                      </w:pPr>
                      <w:r w:rsidRPr="00974E1C">
                        <w:rPr>
                          <w:b/>
                        </w:rPr>
                        <w:t>Construct</w:t>
                      </w:r>
                      <w:r w:rsidRPr="00974E1C">
                        <w:t xml:space="preserve"> a replicating portfolio using multiple fixed-income securities in order to match the cash flows of a single given fixed income security.</w:t>
                      </w:r>
                    </w:p>
                    <w:p w14:paraId="1D899E7C" w14:textId="77777777" w:rsidR="00BD0D89" w:rsidRDefault="00BD0D89" w:rsidP="00974E1C">
                      <w:pPr>
                        <w:pStyle w:val="Text"/>
                      </w:pPr>
                    </w:p>
                    <w:p w14:paraId="2704386B" w14:textId="77777777" w:rsidR="00BD0D89" w:rsidRPr="00974E1C" w:rsidRDefault="00BD0D89" w:rsidP="00974E1C">
                      <w:pPr>
                        <w:pStyle w:val="Text"/>
                      </w:pPr>
                      <w:r w:rsidRPr="00974E1C">
                        <w:rPr>
                          <w:b/>
                        </w:rPr>
                        <w:t>Identify</w:t>
                      </w:r>
                      <w:r w:rsidRPr="00974E1C">
                        <w:t xml:space="preserve"> arbitrage opportunities for fixed income securities with certain cash flows.</w:t>
                      </w:r>
                    </w:p>
                    <w:p w14:paraId="4391BB1C" w14:textId="77777777" w:rsidR="00BD0D89" w:rsidRDefault="00BD0D89" w:rsidP="00974E1C">
                      <w:pPr>
                        <w:pStyle w:val="Text"/>
                      </w:pPr>
                    </w:p>
                    <w:p w14:paraId="4E4AE343" w14:textId="77777777" w:rsidR="00BD0D89" w:rsidRPr="00974E1C" w:rsidRDefault="00BD0D89" w:rsidP="00974E1C">
                      <w:pPr>
                        <w:pStyle w:val="Text"/>
                      </w:pPr>
                      <w:r w:rsidRPr="00974E1C">
                        <w:rPr>
                          <w:b/>
                        </w:rPr>
                        <w:t>Differentiate</w:t>
                      </w:r>
                      <w:r w:rsidRPr="00974E1C">
                        <w:t xml:space="preserve"> between “clean” and “dirty” bond pricing and explain the implications of accrued interest with respect to bond pricing.</w:t>
                      </w:r>
                    </w:p>
                    <w:p w14:paraId="48C406A0" w14:textId="77777777" w:rsidR="00BD0D89" w:rsidRDefault="00BD0D89" w:rsidP="00974E1C">
                      <w:pPr>
                        <w:pStyle w:val="Text"/>
                      </w:pPr>
                    </w:p>
                    <w:p w14:paraId="573DCFDD" w14:textId="29FD56C3" w:rsidR="00BD0D89" w:rsidRPr="00974E1C" w:rsidRDefault="00BD0D89" w:rsidP="00974E1C">
                      <w:pPr>
                        <w:pStyle w:val="Text"/>
                      </w:pPr>
                      <w:r w:rsidRPr="00974E1C">
                        <w:rPr>
                          <w:b/>
                        </w:rPr>
                        <w:t>Describe</w:t>
                      </w:r>
                      <w:r w:rsidRPr="00974E1C">
                        <w:t xml:space="preserve"> the common day-count conventions used in bond pricing.</w:t>
                      </w:r>
                    </w:p>
                  </w:txbxContent>
                </v:textbox>
                <w10:anchorlock/>
              </v:shape>
            </w:pict>
          </mc:Fallback>
        </mc:AlternateContent>
      </w:r>
    </w:p>
    <w:p w14:paraId="7D68FE48" w14:textId="77777777" w:rsidR="00994066" w:rsidRPr="00E4605A" w:rsidRDefault="00994066" w:rsidP="00974E1C">
      <w:pPr>
        <w:pStyle w:val="Heading2"/>
      </w:pPr>
      <w:bookmarkStart w:id="5835" w:name="_Toc223340331"/>
      <w:r w:rsidRPr="00E4605A">
        <w:t>Define discount factor and use a discount function to compute present and future values.</w:t>
      </w:r>
      <w:bookmarkEnd w:id="5835"/>
    </w:p>
    <w:p w14:paraId="3FF0160E" w14:textId="77777777" w:rsidR="00994066" w:rsidRPr="00E4605A" w:rsidRDefault="00994066" w:rsidP="00974E1C">
      <w:pPr>
        <w:pStyle w:val="Text"/>
      </w:pPr>
      <w:r w:rsidRPr="00E4605A">
        <w:t xml:space="preserve">The discount factor, </w:t>
      </w:r>
      <w:proofErr w:type="gramStart"/>
      <w:r w:rsidRPr="00E4605A">
        <w:t>d(</w:t>
      </w:r>
      <w:proofErr w:type="gramEnd"/>
      <w:r w:rsidRPr="00E4605A">
        <w:t xml:space="preserve">t), for a term of (t) years, gives the present value of one unit of currency ($1) to be received at the end of that term. </w:t>
      </w:r>
    </w:p>
    <w:p w14:paraId="349CCF16" w14:textId="77777777" w:rsidR="00974E1C" w:rsidRDefault="00974E1C" w:rsidP="00974E1C">
      <w:pPr>
        <w:pStyle w:val="Text"/>
      </w:pPr>
    </w:p>
    <w:p w14:paraId="788AE156" w14:textId="77777777" w:rsidR="00994066" w:rsidRPr="00E4605A" w:rsidRDefault="00994066" w:rsidP="00974E1C">
      <w:pPr>
        <w:pStyle w:val="Text"/>
      </w:pPr>
      <w:r w:rsidRPr="00E4605A">
        <w:t xml:space="preserve">If </w:t>
      </w:r>
      <w:proofErr w:type="gramStart"/>
      <w:r w:rsidRPr="00E4605A">
        <w:t>d(</w:t>
      </w:r>
      <w:proofErr w:type="gramEnd"/>
      <w:r w:rsidRPr="00E4605A">
        <w:t>.5)=.97557, the present value of $1 to be received in six months is 97.557 cents</w:t>
      </w:r>
    </w:p>
    <w:p w14:paraId="02F3A0AC" w14:textId="77777777" w:rsidR="00994066" w:rsidRPr="00E4605A" w:rsidRDefault="00994066" w:rsidP="00974E1C">
      <w:pPr>
        <w:pStyle w:val="Text"/>
      </w:pPr>
      <w:r w:rsidRPr="00E4605A">
        <w:t>Assume A pays $105 in six months. Given the same discount factor of 0.97557, $105 to be received in six months is worth .97557 x $105 = $102.43</w:t>
      </w:r>
    </w:p>
    <w:p w14:paraId="7EC157B4" w14:textId="77777777" w:rsidR="00974E1C" w:rsidRDefault="00974E1C" w:rsidP="00974E1C">
      <w:pPr>
        <w:pStyle w:val="Text"/>
      </w:pPr>
    </w:p>
    <w:p w14:paraId="5767A6B2" w14:textId="77777777" w:rsidR="00994066" w:rsidRPr="00E4605A" w:rsidRDefault="0051240F">
      <w:pPr>
        <w:pStyle w:val="Text"/>
        <w:jc w:val="center"/>
        <w:pPrChange w:id="5836" w:author="Aleksander Hansen" w:date="2013-02-17T13:38:00Z">
          <w:pPr>
            <w:pStyle w:val="Text"/>
          </w:pPr>
        </w:pPrChange>
      </w:pPr>
      <w:r>
        <w:pict w14:anchorId="68238825">
          <v:shape id="_x0000_i1103" type="#_x0000_t75" style="width:264.55pt;height:45.3pt">
            <v:imagedata r:id="rId142" o:title=""/>
          </v:shape>
        </w:pict>
      </w:r>
    </w:p>
    <w:p w14:paraId="5A4E96FD" w14:textId="77777777" w:rsidR="00974E1C" w:rsidRDefault="00974E1C" w:rsidP="00974E1C">
      <w:pPr>
        <w:pStyle w:val="Text"/>
      </w:pPr>
    </w:p>
    <w:p w14:paraId="3E72EE0E" w14:textId="77777777" w:rsidR="00994066" w:rsidRPr="00E4605A" w:rsidRDefault="00994066" w:rsidP="00974E1C">
      <w:pPr>
        <w:pStyle w:val="Text"/>
      </w:pPr>
      <w:r w:rsidRPr="00E4605A">
        <w:t xml:space="preserve">The discount function is simply the series of discount factors that correspond to a series of times to maturity (t). For example, a discount function is the series of discount factors: </w:t>
      </w:r>
      <w:proofErr w:type="gramStart"/>
      <w:r w:rsidRPr="00E4605A">
        <w:t>d(</w:t>
      </w:r>
      <w:proofErr w:type="gramEnd"/>
      <w:r w:rsidRPr="00E4605A">
        <w:t>0.5), d(1.0), d(1.5), d(2.0).</w:t>
      </w:r>
    </w:p>
    <w:p w14:paraId="140358D5" w14:textId="77777777" w:rsidR="00974E1C" w:rsidRDefault="00974E1C" w:rsidP="00974E1C">
      <w:pPr>
        <w:pStyle w:val="Text"/>
      </w:pPr>
    </w:p>
    <w:p w14:paraId="5A237570" w14:textId="77777777" w:rsidR="00994066" w:rsidRDefault="00994066" w:rsidP="00974E1C">
      <w:pPr>
        <w:pStyle w:val="Text"/>
      </w:pPr>
      <w:r w:rsidRPr="00E4605A">
        <w:t>7 7/8 bond due in six months has market price of 101 12 ¾</w:t>
      </w:r>
    </w:p>
    <w:p w14:paraId="5F738C96" w14:textId="77777777" w:rsidR="00974E1C" w:rsidRPr="00E4605A" w:rsidRDefault="00974E1C" w:rsidP="00974E1C">
      <w:pPr>
        <w:pStyle w:val="Text"/>
      </w:pPr>
    </w:p>
    <w:tbl>
      <w:tblPr>
        <w:tblpPr w:leftFromText="180" w:rightFromText="180" w:vertAnchor="text" w:tblpY="1"/>
        <w:tblOverlap w:val="never"/>
        <w:tblW w:w="4441" w:type="dxa"/>
        <w:tblCellMar>
          <w:left w:w="0" w:type="dxa"/>
          <w:right w:w="0" w:type="dxa"/>
        </w:tblCellMar>
        <w:tblLook w:val="04A0" w:firstRow="1" w:lastRow="0" w:firstColumn="1" w:lastColumn="0" w:noHBand="0" w:noVBand="1"/>
      </w:tblPr>
      <w:tblGrid>
        <w:gridCol w:w="60"/>
        <w:gridCol w:w="1627"/>
        <w:gridCol w:w="897"/>
        <w:gridCol w:w="1857"/>
        <w:tblGridChange w:id="5837">
          <w:tblGrid>
            <w:gridCol w:w="96"/>
            <w:gridCol w:w="60"/>
            <w:gridCol w:w="1627"/>
            <w:gridCol w:w="801"/>
            <w:gridCol w:w="96"/>
            <w:gridCol w:w="1761"/>
            <w:gridCol w:w="96"/>
          </w:tblGrid>
        </w:tblGridChange>
      </w:tblGrid>
      <w:tr w:rsidR="00994066" w:rsidRPr="00BB238E" w14:paraId="00F6C218" w14:textId="77777777" w:rsidTr="006B12F7">
        <w:trPr>
          <w:trHeight w:val="350"/>
        </w:trPr>
        <w:tc>
          <w:tcPr>
            <w:tcW w:w="2583" w:type="dxa"/>
            <w:gridSpan w:val="3"/>
            <w:tcBorders>
              <w:top w:val="nil"/>
              <w:left w:val="nil"/>
              <w:bottom w:val="nil"/>
              <w:right w:val="nil"/>
            </w:tcBorders>
            <w:shd w:val="clear" w:color="auto" w:fill="auto"/>
            <w:tcMar>
              <w:top w:w="12" w:type="dxa"/>
              <w:left w:w="12" w:type="dxa"/>
              <w:bottom w:w="0" w:type="dxa"/>
              <w:right w:w="12" w:type="dxa"/>
            </w:tcMar>
            <w:vAlign w:val="bottom"/>
            <w:hideMark/>
          </w:tcPr>
          <w:p w14:paraId="1D5D282D" w14:textId="77777777" w:rsidR="00994066" w:rsidRPr="00FC3197" w:rsidRDefault="00994066" w:rsidP="00974E1C">
            <w:pPr>
              <w:pStyle w:val="Text"/>
            </w:pPr>
            <w:r w:rsidRPr="00FC3197">
              <w:t>Face (par) value</w:t>
            </w:r>
          </w:p>
        </w:tc>
        <w:tc>
          <w:tcPr>
            <w:tcW w:w="1857" w:type="dxa"/>
            <w:tcBorders>
              <w:top w:val="nil"/>
              <w:left w:val="nil"/>
              <w:bottom w:val="nil"/>
              <w:right w:val="nil"/>
            </w:tcBorders>
            <w:shd w:val="clear" w:color="auto" w:fill="auto"/>
            <w:tcMar>
              <w:top w:w="12" w:type="dxa"/>
              <w:left w:w="12" w:type="dxa"/>
              <w:bottom w:w="0" w:type="dxa"/>
              <w:right w:w="12" w:type="dxa"/>
            </w:tcMar>
            <w:vAlign w:val="bottom"/>
            <w:hideMark/>
          </w:tcPr>
          <w:p w14:paraId="19DAFBB3" w14:textId="77777777" w:rsidR="00994066" w:rsidRPr="00FC3197" w:rsidRDefault="00994066" w:rsidP="00974E1C">
            <w:pPr>
              <w:pStyle w:val="Text"/>
            </w:pPr>
            <w:r w:rsidRPr="00FC3197">
              <w:t xml:space="preserve">$100.00 </w:t>
            </w:r>
          </w:p>
        </w:tc>
      </w:tr>
      <w:tr w:rsidR="00994066" w:rsidRPr="00BB238E" w14:paraId="68333CAF" w14:textId="77777777" w:rsidTr="007B064B">
        <w:tblPrEx>
          <w:tblW w:w="4441" w:type="dxa"/>
          <w:tblCellMar>
            <w:left w:w="0" w:type="dxa"/>
            <w:right w:w="0" w:type="dxa"/>
          </w:tblCellMar>
          <w:tblPrExChange w:id="5838" w:author="Aleksander Hansen" w:date="2013-02-16T22:28:00Z">
            <w:tblPrEx>
              <w:tblW w:w="4441" w:type="dxa"/>
              <w:tblCellMar>
                <w:left w:w="0" w:type="dxa"/>
                <w:right w:w="0" w:type="dxa"/>
              </w:tblCellMar>
            </w:tblPrEx>
          </w:tblPrExChange>
        </w:tblPrEx>
        <w:trPr>
          <w:trHeight w:val="255"/>
          <w:trPrChange w:id="5839" w:author="Aleksander Hansen" w:date="2013-02-16T22:28:00Z">
            <w:trPr>
              <w:gridAfter w:val="0"/>
              <w:trHeight w:val="255"/>
            </w:trPr>
          </w:trPrChange>
        </w:trPr>
        <w:tc>
          <w:tcPr>
            <w:tcW w:w="2583" w:type="dxa"/>
            <w:gridSpan w:val="3"/>
            <w:tcBorders>
              <w:top w:val="nil"/>
              <w:left w:val="nil"/>
              <w:bottom w:val="nil"/>
              <w:right w:val="nil"/>
            </w:tcBorders>
            <w:shd w:val="clear" w:color="auto" w:fill="auto"/>
            <w:tcMar>
              <w:top w:w="12" w:type="dxa"/>
              <w:left w:w="12" w:type="dxa"/>
              <w:bottom w:w="0" w:type="dxa"/>
              <w:right w:w="12" w:type="dxa"/>
            </w:tcMar>
            <w:vAlign w:val="bottom"/>
            <w:hideMark/>
            <w:tcPrChange w:id="5840" w:author="Aleksander Hansen" w:date="2013-02-16T22:28:00Z">
              <w:tcPr>
                <w:tcW w:w="2583"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1580D1D0" w14:textId="77777777" w:rsidR="00994066" w:rsidRPr="00FC3197" w:rsidRDefault="00994066" w:rsidP="00974E1C">
            <w:pPr>
              <w:pStyle w:val="Text"/>
            </w:pPr>
            <w:r w:rsidRPr="00FC3197">
              <w:t>Years to Maturity</w:t>
            </w:r>
          </w:p>
        </w:tc>
        <w:tc>
          <w:tcPr>
            <w:tcW w:w="1857" w:type="dxa"/>
            <w:tcBorders>
              <w:top w:val="nil"/>
              <w:left w:val="nil"/>
              <w:right w:val="nil"/>
            </w:tcBorders>
            <w:shd w:val="clear" w:color="auto" w:fill="auto"/>
            <w:tcMar>
              <w:top w:w="12" w:type="dxa"/>
              <w:left w:w="12" w:type="dxa"/>
              <w:bottom w:w="0" w:type="dxa"/>
              <w:right w:w="12" w:type="dxa"/>
            </w:tcMar>
            <w:vAlign w:val="bottom"/>
            <w:hideMark/>
            <w:tcPrChange w:id="5841" w:author="Aleksander Hansen" w:date="2013-02-16T22:28:00Z">
              <w:tcPr>
                <w:tcW w:w="185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09FDC9CC" w14:textId="77777777" w:rsidR="00994066" w:rsidRPr="00FC3197" w:rsidRDefault="00994066" w:rsidP="00974E1C">
            <w:pPr>
              <w:pStyle w:val="Text"/>
            </w:pPr>
            <w:r w:rsidRPr="00FC3197">
              <w:t>0.5</w:t>
            </w:r>
          </w:p>
        </w:tc>
      </w:tr>
      <w:tr w:rsidR="00994066" w:rsidRPr="00BB238E" w14:paraId="4F4A32DA" w14:textId="77777777" w:rsidTr="007B064B">
        <w:tblPrEx>
          <w:tblW w:w="4441" w:type="dxa"/>
          <w:tblCellMar>
            <w:left w:w="0" w:type="dxa"/>
            <w:right w:w="0" w:type="dxa"/>
          </w:tblCellMar>
          <w:tblPrExChange w:id="5842" w:author="Aleksander Hansen" w:date="2013-02-16T22:28:00Z">
            <w:tblPrEx>
              <w:tblW w:w="4441" w:type="dxa"/>
              <w:tblCellMar>
                <w:left w:w="0" w:type="dxa"/>
                <w:right w:w="0" w:type="dxa"/>
              </w:tblCellMar>
            </w:tblPrEx>
          </w:tblPrExChange>
        </w:tblPrEx>
        <w:trPr>
          <w:trHeight w:val="255"/>
          <w:trPrChange w:id="5843" w:author="Aleksander Hansen" w:date="2013-02-16T22:28:00Z">
            <w:trPr>
              <w:gridAfter w:val="0"/>
              <w:trHeight w:val="255"/>
            </w:trPr>
          </w:trPrChange>
        </w:trPr>
        <w:tc>
          <w:tcPr>
            <w:tcW w:w="2583" w:type="dxa"/>
            <w:gridSpan w:val="3"/>
            <w:tcBorders>
              <w:top w:val="nil"/>
              <w:left w:val="nil"/>
              <w:bottom w:val="nil"/>
              <w:right w:val="nil"/>
            </w:tcBorders>
            <w:shd w:val="clear" w:color="auto" w:fill="auto"/>
            <w:tcMar>
              <w:top w:w="12" w:type="dxa"/>
              <w:left w:w="12" w:type="dxa"/>
              <w:bottom w:w="0" w:type="dxa"/>
              <w:right w:w="12" w:type="dxa"/>
            </w:tcMar>
            <w:vAlign w:val="bottom"/>
            <w:hideMark/>
            <w:tcPrChange w:id="5844" w:author="Aleksander Hansen" w:date="2013-02-16T22:28:00Z">
              <w:tcPr>
                <w:tcW w:w="2583"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10ABF628" w14:textId="77777777" w:rsidR="00994066" w:rsidRPr="00FC3197" w:rsidRDefault="00994066" w:rsidP="00974E1C">
            <w:pPr>
              <w:pStyle w:val="Text"/>
            </w:pPr>
            <w:r w:rsidRPr="00FC3197">
              <w:t>Bond price (PV)</w:t>
            </w:r>
          </w:p>
        </w:tc>
        <w:tc>
          <w:tcPr>
            <w:tcW w:w="1857" w:type="dxa"/>
            <w:tcBorders>
              <w:top w:val="nil"/>
              <w:left w:val="nil"/>
              <w:bottom w:val="nil"/>
              <w:right w:val="nil"/>
            </w:tcBorders>
            <w:shd w:val="clear" w:color="auto" w:fill="auto"/>
            <w:tcMar>
              <w:top w:w="12" w:type="dxa"/>
              <w:left w:w="12" w:type="dxa"/>
              <w:bottom w:w="0" w:type="dxa"/>
              <w:right w:w="12" w:type="dxa"/>
            </w:tcMar>
            <w:vAlign w:val="bottom"/>
            <w:hideMark/>
            <w:tcPrChange w:id="5845" w:author="Aleksander Hansen" w:date="2013-02-16T22:28:00Z">
              <w:tcPr>
                <w:tcW w:w="1857"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300F1FF8" w14:textId="77777777" w:rsidR="00994066" w:rsidRPr="00FC3197" w:rsidRDefault="00994066" w:rsidP="00974E1C">
            <w:pPr>
              <w:pStyle w:val="Text"/>
            </w:pPr>
            <w:r w:rsidRPr="00FC3197">
              <w:t>$101.40</w:t>
            </w:r>
          </w:p>
        </w:tc>
      </w:tr>
      <w:tr w:rsidR="00994066" w:rsidRPr="00BB238E" w14:paraId="21246001" w14:textId="77777777" w:rsidTr="007B064B">
        <w:tblPrEx>
          <w:tblW w:w="4441" w:type="dxa"/>
          <w:tblCellMar>
            <w:left w:w="0" w:type="dxa"/>
            <w:right w:w="0" w:type="dxa"/>
          </w:tblCellMar>
          <w:tblPrExChange w:id="5846" w:author="Aleksander Hansen" w:date="2013-02-16T22:28:00Z">
            <w:tblPrEx>
              <w:tblW w:w="4441" w:type="dxa"/>
              <w:tblCellMar>
                <w:left w:w="0" w:type="dxa"/>
                <w:right w:w="0" w:type="dxa"/>
              </w:tblCellMar>
            </w:tblPrEx>
          </w:tblPrExChange>
        </w:tblPrEx>
        <w:trPr>
          <w:trHeight w:val="165"/>
          <w:trPrChange w:id="5847" w:author="Aleksander Hansen" w:date="2013-02-16T22:28:00Z">
            <w:trPr>
              <w:gridAfter w:val="0"/>
              <w:trHeight w:val="165"/>
            </w:trPr>
          </w:trPrChange>
        </w:trPr>
        <w:tc>
          <w:tcPr>
            <w:tcW w:w="2583" w:type="dxa"/>
            <w:gridSpan w:val="3"/>
            <w:tcBorders>
              <w:top w:val="nil"/>
              <w:left w:val="nil"/>
              <w:bottom w:val="nil"/>
              <w:right w:val="nil"/>
            </w:tcBorders>
            <w:shd w:val="clear" w:color="auto" w:fill="auto"/>
            <w:tcMar>
              <w:top w:w="12" w:type="dxa"/>
              <w:left w:w="12" w:type="dxa"/>
              <w:bottom w:w="0" w:type="dxa"/>
              <w:right w:w="12" w:type="dxa"/>
            </w:tcMar>
            <w:vAlign w:val="bottom"/>
            <w:hideMark/>
            <w:tcPrChange w:id="5848" w:author="Aleksander Hansen" w:date="2013-02-16T22:28:00Z">
              <w:tcPr>
                <w:tcW w:w="2583"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6C8DB327" w14:textId="77777777" w:rsidR="00994066" w:rsidRPr="00FC3197" w:rsidRDefault="00994066" w:rsidP="00974E1C">
            <w:pPr>
              <w:pStyle w:val="Text"/>
            </w:pPr>
            <w:r w:rsidRPr="00FC3197">
              <w:t>Coupon rate</w:t>
            </w:r>
          </w:p>
        </w:tc>
        <w:tc>
          <w:tcPr>
            <w:tcW w:w="1857" w:type="dxa"/>
            <w:tcBorders>
              <w:top w:val="nil"/>
              <w:left w:val="nil"/>
              <w:bottom w:val="nil"/>
              <w:right w:val="nil"/>
            </w:tcBorders>
            <w:shd w:val="clear" w:color="auto" w:fill="auto"/>
            <w:tcMar>
              <w:top w:w="12" w:type="dxa"/>
              <w:left w:w="12" w:type="dxa"/>
              <w:bottom w:w="0" w:type="dxa"/>
              <w:right w:w="12" w:type="dxa"/>
            </w:tcMar>
            <w:vAlign w:val="bottom"/>
            <w:hideMark/>
            <w:tcPrChange w:id="5849" w:author="Aleksander Hansen" w:date="2013-02-16T22:28:00Z">
              <w:tcPr>
                <w:tcW w:w="1857"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131ED6D5" w14:textId="77777777" w:rsidR="00994066" w:rsidRPr="00FC3197" w:rsidRDefault="00994066" w:rsidP="00974E1C">
            <w:pPr>
              <w:pStyle w:val="Text"/>
            </w:pPr>
            <w:r w:rsidRPr="00FC3197">
              <w:t>7.875%</w:t>
            </w:r>
          </w:p>
        </w:tc>
      </w:tr>
      <w:tr w:rsidR="00994066" w:rsidRPr="00BB238E" w14:paraId="3B744C65" w14:textId="77777777" w:rsidTr="006B12F7">
        <w:trPr>
          <w:trHeight w:val="68"/>
        </w:trPr>
        <w:tc>
          <w:tcPr>
            <w:tcW w:w="2583" w:type="dxa"/>
            <w:gridSpan w:val="3"/>
            <w:tcBorders>
              <w:top w:val="nil"/>
              <w:left w:val="nil"/>
              <w:bottom w:val="nil"/>
              <w:right w:val="nil"/>
            </w:tcBorders>
            <w:shd w:val="clear" w:color="auto" w:fill="auto"/>
            <w:tcMar>
              <w:top w:w="12" w:type="dxa"/>
              <w:left w:w="12" w:type="dxa"/>
              <w:bottom w:w="0" w:type="dxa"/>
              <w:right w:w="12" w:type="dxa"/>
            </w:tcMar>
            <w:vAlign w:val="bottom"/>
            <w:hideMark/>
          </w:tcPr>
          <w:p w14:paraId="0B83C9CD" w14:textId="77777777" w:rsidR="00994066" w:rsidRPr="00FC3197" w:rsidRDefault="00994066" w:rsidP="00974E1C">
            <w:pPr>
              <w:pStyle w:val="Text"/>
            </w:pPr>
            <w:r w:rsidRPr="00FC3197">
              <w:t xml:space="preserve">Discount factor </w:t>
            </w:r>
          </w:p>
        </w:tc>
        <w:tc>
          <w:tcPr>
            <w:tcW w:w="1857" w:type="dxa"/>
            <w:tcBorders>
              <w:top w:val="nil"/>
              <w:left w:val="nil"/>
              <w:bottom w:val="nil"/>
              <w:right w:val="nil"/>
            </w:tcBorders>
            <w:shd w:val="clear" w:color="auto" w:fill="auto"/>
            <w:tcMar>
              <w:top w:w="12" w:type="dxa"/>
              <w:left w:w="12" w:type="dxa"/>
              <w:bottom w:w="0" w:type="dxa"/>
              <w:right w:w="12" w:type="dxa"/>
            </w:tcMar>
            <w:vAlign w:val="bottom"/>
            <w:hideMark/>
          </w:tcPr>
          <w:p w14:paraId="59E1833B" w14:textId="77777777" w:rsidR="00994066" w:rsidRPr="00FC3197" w:rsidRDefault="00994066" w:rsidP="00974E1C">
            <w:pPr>
              <w:pStyle w:val="Text"/>
            </w:pPr>
            <w:r w:rsidRPr="00FC3197">
              <w:t xml:space="preserve">     0.97557 </w:t>
            </w:r>
          </w:p>
        </w:tc>
      </w:tr>
      <w:tr w:rsidR="00994066" w:rsidRPr="00BB238E" w14:paraId="6700901E" w14:textId="77777777" w:rsidTr="006B12F7">
        <w:trPr>
          <w:trHeight w:val="120"/>
        </w:trPr>
        <w:tc>
          <w:tcPr>
            <w:tcW w:w="2583" w:type="dxa"/>
            <w:gridSpan w:val="3"/>
            <w:tcBorders>
              <w:top w:val="nil"/>
              <w:left w:val="nil"/>
              <w:bottom w:val="nil"/>
              <w:right w:val="nil"/>
            </w:tcBorders>
            <w:shd w:val="clear" w:color="auto" w:fill="auto"/>
            <w:tcMar>
              <w:top w:w="12" w:type="dxa"/>
              <w:left w:w="12" w:type="dxa"/>
              <w:bottom w:w="0" w:type="dxa"/>
              <w:right w:w="12" w:type="dxa"/>
            </w:tcMar>
            <w:vAlign w:val="bottom"/>
            <w:hideMark/>
          </w:tcPr>
          <w:p w14:paraId="77A38FFC" w14:textId="77777777" w:rsidR="00994066" w:rsidRPr="00FC3197" w:rsidRDefault="00994066" w:rsidP="00974E1C">
            <w:pPr>
              <w:pStyle w:val="Text"/>
            </w:pPr>
            <w:r w:rsidRPr="00FC3197">
              <w:t>Spot rates</w:t>
            </w:r>
          </w:p>
        </w:tc>
        <w:tc>
          <w:tcPr>
            <w:tcW w:w="1857" w:type="dxa"/>
            <w:tcBorders>
              <w:top w:val="nil"/>
              <w:left w:val="nil"/>
              <w:bottom w:val="nil"/>
              <w:right w:val="nil"/>
            </w:tcBorders>
            <w:shd w:val="clear" w:color="auto" w:fill="auto"/>
            <w:tcMar>
              <w:top w:w="12" w:type="dxa"/>
              <w:left w:w="12" w:type="dxa"/>
              <w:bottom w:w="0" w:type="dxa"/>
              <w:right w:w="12" w:type="dxa"/>
            </w:tcMar>
            <w:vAlign w:val="bottom"/>
            <w:hideMark/>
          </w:tcPr>
          <w:p w14:paraId="58D7B9D2" w14:textId="77777777" w:rsidR="00994066" w:rsidRPr="00FC3197" w:rsidRDefault="00994066" w:rsidP="00974E1C">
            <w:pPr>
              <w:pStyle w:val="Text"/>
            </w:pPr>
            <w:r w:rsidRPr="00FC3197">
              <w:t>5.008%</w:t>
            </w:r>
          </w:p>
        </w:tc>
      </w:tr>
      <w:tr w:rsidR="00994066" w:rsidRPr="00BB238E" w14:paraId="3ABA3F94" w14:textId="77777777" w:rsidTr="007B064B">
        <w:tblPrEx>
          <w:tblW w:w="4441" w:type="dxa"/>
          <w:tblCellMar>
            <w:left w:w="0" w:type="dxa"/>
            <w:right w:w="0" w:type="dxa"/>
          </w:tblCellMar>
          <w:tblPrExChange w:id="5850" w:author="Aleksander Hansen" w:date="2013-02-16T22:28:00Z">
            <w:tblPrEx>
              <w:tblW w:w="4441" w:type="dxa"/>
              <w:tblCellMar>
                <w:left w:w="0" w:type="dxa"/>
                <w:right w:w="0" w:type="dxa"/>
              </w:tblCellMar>
            </w:tblPrEx>
          </w:tblPrExChange>
        </w:tblPrEx>
        <w:trPr>
          <w:trHeight w:val="350"/>
          <w:trPrChange w:id="5851" w:author="Aleksander Hansen" w:date="2013-02-16T22:28:00Z">
            <w:trPr>
              <w:gridAfter w:val="0"/>
              <w:trHeight w:val="350"/>
            </w:trPr>
          </w:trPrChange>
        </w:trPr>
        <w:tc>
          <w:tcPr>
            <w:tcW w:w="2583" w:type="dxa"/>
            <w:gridSpan w:val="3"/>
            <w:tcBorders>
              <w:top w:val="nil"/>
              <w:left w:val="nil"/>
              <w:right w:val="nil"/>
            </w:tcBorders>
            <w:shd w:val="clear" w:color="auto" w:fill="auto"/>
            <w:tcMar>
              <w:top w:w="12" w:type="dxa"/>
              <w:left w:w="12" w:type="dxa"/>
              <w:bottom w:w="0" w:type="dxa"/>
              <w:right w:w="12" w:type="dxa"/>
            </w:tcMar>
            <w:vAlign w:val="bottom"/>
            <w:hideMark/>
            <w:tcPrChange w:id="5852" w:author="Aleksander Hansen" w:date="2013-02-16T22:28:00Z">
              <w:tcPr>
                <w:tcW w:w="2583"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1BA5BF25" w14:textId="77777777" w:rsidR="00994066" w:rsidRPr="00BB238E" w:rsidRDefault="00994066" w:rsidP="00974E1C">
            <w:pPr>
              <w:pStyle w:val="Text"/>
            </w:pPr>
          </w:p>
        </w:tc>
        <w:tc>
          <w:tcPr>
            <w:tcW w:w="1857" w:type="dxa"/>
            <w:tcBorders>
              <w:top w:val="nil"/>
              <w:left w:val="nil"/>
              <w:right w:val="nil"/>
            </w:tcBorders>
            <w:shd w:val="clear" w:color="auto" w:fill="auto"/>
            <w:tcMar>
              <w:top w:w="12" w:type="dxa"/>
              <w:left w:w="12" w:type="dxa"/>
              <w:bottom w:w="0" w:type="dxa"/>
              <w:right w:w="12" w:type="dxa"/>
            </w:tcMar>
            <w:vAlign w:val="bottom"/>
            <w:hideMark/>
            <w:tcPrChange w:id="5853" w:author="Aleksander Hansen" w:date="2013-02-16T22:28:00Z">
              <w:tcPr>
                <w:tcW w:w="185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0A2A5AA" w14:textId="77777777" w:rsidR="00994066" w:rsidRPr="00BB238E" w:rsidRDefault="00994066" w:rsidP="00974E1C">
            <w:pPr>
              <w:pStyle w:val="Text"/>
            </w:pPr>
          </w:p>
        </w:tc>
      </w:tr>
      <w:tr w:rsidR="00994066" w:rsidRPr="00BB238E" w14:paraId="5A8A1D00" w14:textId="77777777" w:rsidTr="007B064B">
        <w:tblPrEx>
          <w:tblW w:w="4441" w:type="dxa"/>
          <w:tblCellMar>
            <w:left w:w="0" w:type="dxa"/>
            <w:right w:w="0" w:type="dxa"/>
          </w:tblCellMar>
          <w:tblPrExChange w:id="5854" w:author="Aleksander Hansen" w:date="2013-02-16T22:28:00Z">
            <w:tblPrEx>
              <w:tblW w:w="4441" w:type="dxa"/>
              <w:tblCellMar>
                <w:left w:w="0" w:type="dxa"/>
                <w:right w:w="0" w:type="dxa"/>
              </w:tblCellMar>
            </w:tblPrEx>
          </w:tblPrExChange>
        </w:tblPrEx>
        <w:trPr>
          <w:trHeight w:val="68"/>
          <w:trPrChange w:id="5855" w:author="Aleksander Hansen" w:date="2013-02-16T22:28:00Z">
            <w:trPr>
              <w:gridAfter w:val="0"/>
              <w:trHeight w:val="68"/>
            </w:trPr>
          </w:trPrChange>
        </w:trPr>
        <w:tc>
          <w:tcPr>
            <w:tcW w:w="2583" w:type="dxa"/>
            <w:gridSpan w:val="3"/>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5856" w:author="Aleksander Hansen" w:date="2013-02-16T22:28:00Z">
              <w:tcPr>
                <w:tcW w:w="2583" w:type="dxa"/>
                <w:gridSpan w:val="4"/>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1625DBEC" w14:textId="77777777" w:rsidR="00994066" w:rsidRPr="00FC3197" w:rsidRDefault="00994066" w:rsidP="00974E1C">
            <w:pPr>
              <w:pStyle w:val="Text"/>
            </w:pPr>
            <w:r w:rsidRPr="00FC3197">
              <w:t>FV Cash flows</w:t>
            </w:r>
          </w:p>
        </w:tc>
        <w:tc>
          <w:tcPr>
            <w:tcW w:w="1857"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5857" w:author="Aleksander Hansen" w:date="2013-02-16T22:28:00Z">
              <w:tcPr>
                <w:tcW w:w="1857"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4572A754" w14:textId="77777777" w:rsidR="00994066" w:rsidRPr="00BB238E" w:rsidRDefault="00994066" w:rsidP="00974E1C">
            <w:pPr>
              <w:pStyle w:val="Text"/>
            </w:pPr>
          </w:p>
        </w:tc>
      </w:tr>
      <w:tr w:rsidR="00994066" w:rsidRPr="00BB238E" w14:paraId="4ECBA2FB" w14:textId="77777777" w:rsidTr="006B12F7">
        <w:trPr>
          <w:trHeight w:val="58"/>
        </w:trPr>
        <w:tc>
          <w:tcPr>
            <w:tcW w:w="1687" w:type="dxa"/>
            <w:gridSpan w:val="2"/>
            <w:tcBorders>
              <w:top w:val="single" w:sz="4" w:space="0" w:color="000000"/>
              <w:left w:val="nil"/>
              <w:bottom w:val="nil"/>
              <w:right w:val="nil"/>
            </w:tcBorders>
            <w:shd w:val="clear" w:color="auto" w:fill="auto"/>
            <w:tcMar>
              <w:top w:w="12" w:type="dxa"/>
              <w:left w:w="12" w:type="dxa"/>
              <w:bottom w:w="0" w:type="dxa"/>
              <w:right w:w="12" w:type="dxa"/>
            </w:tcMar>
            <w:vAlign w:val="bottom"/>
            <w:hideMark/>
          </w:tcPr>
          <w:p w14:paraId="7F8780E2" w14:textId="77777777" w:rsidR="00994066" w:rsidRPr="00FC3197" w:rsidRDefault="00994066" w:rsidP="00974E1C">
            <w:pPr>
              <w:pStyle w:val="Text"/>
            </w:pPr>
            <w:r w:rsidRPr="00FC3197">
              <w:t>Years</w:t>
            </w:r>
          </w:p>
        </w:tc>
        <w:tc>
          <w:tcPr>
            <w:tcW w:w="897"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
          <w:p w14:paraId="0C684FEC" w14:textId="77777777" w:rsidR="00994066" w:rsidRPr="00FC3197" w:rsidRDefault="00994066" w:rsidP="00974E1C">
            <w:pPr>
              <w:pStyle w:val="Text"/>
            </w:pPr>
            <w:r w:rsidRPr="00FC3197">
              <w:t>0.5</w:t>
            </w:r>
          </w:p>
        </w:tc>
        <w:tc>
          <w:tcPr>
            <w:tcW w:w="1857"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
          <w:p w14:paraId="18CEC0EA" w14:textId="77777777" w:rsidR="00994066" w:rsidRPr="00FC3197" w:rsidRDefault="00994066" w:rsidP="00974E1C">
            <w:pPr>
              <w:pStyle w:val="Text"/>
            </w:pPr>
            <w:r w:rsidRPr="00FC3197">
              <w:t xml:space="preserve">$103.94 </w:t>
            </w:r>
          </w:p>
        </w:tc>
      </w:tr>
      <w:tr w:rsidR="00994066" w:rsidRPr="00BB238E" w14:paraId="67ED0AB9" w14:textId="77777777" w:rsidTr="006B12F7">
        <w:trPr>
          <w:trHeight w:val="68"/>
        </w:trPr>
        <w:tc>
          <w:tcPr>
            <w:tcW w:w="60" w:type="dxa"/>
            <w:tcBorders>
              <w:top w:val="nil"/>
              <w:left w:val="nil"/>
              <w:bottom w:val="nil"/>
              <w:right w:val="nil"/>
            </w:tcBorders>
            <w:shd w:val="clear" w:color="auto" w:fill="auto"/>
            <w:tcMar>
              <w:top w:w="12" w:type="dxa"/>
              <w:left w:w="12" w:type="dxa"/>
              <w:bottom w:w="0" w:type="dxa"/>
              <w:right w:w="12" w:type="dxa"/>
            </w:tcMar>
            <w:vAlign w:val="bottom"/>
            <w:hideMark/>
          </w:tcPr>
          <w:p w14:paraId="75384615" w14:textId="77777777" w:rsidR="00994066" w:rsidRPr="00BB238E" w:rsidRDefault="00994066" w:rsidP="00974E1C">
            <w:pPr>
              <w:pStyle w:val="Text"/>
            </w:pPr>
          </w:p>
        </w:tc>
        <w:tc>
          <w:tcPr>
            <w:tcW w:w="1626" w:type="dxa"/>
            <w:tcBorders>
              <w:top w:val="nil"/>
              <w:left w:val="nil"/>
              <w:bottom w:val="nil"/>
              <w:right w:val="nil"/>
            </w:tcBorders>
            <w:shd w:val="clear" w:color="auto" w:fill="auto"/>
            <w:tcMar>
              <w:top w:w="12" w:type="dxa"/>
              <w:left w:w="12" w:type="dxa"/>
              <w:bottom w:w="0" w:type="dxa"/>
              <w:right w:w="12" w:type="dxa"/>
            </w:tcMar>
            <w:vAlign w:val="bottom"/>
            <w:hideMark/>
          </w:tcPr>
          <w:p w14:paraId="0AE577BD" w14:textId="77777777" w:rsidR="00994066" w:rsidRPr="00BB238E" w:rsidRDefault="00994066" w:rsidP="00974E1C">
            <w:pPr>
              <w:pStyle w:val="Text"/>
            </w:pPr>
          </w:p>
        </w:tc>
        <w:tc>
          <w:tcPr>
            <w:tcW w:w="897" w:type="dxa"/>
            <w:tcBorders>
              <w:top w:val="nil"/>
              <w:left w:val="nil"/>
              <w:bottom w:val="nil"/>
              <w:right w:val="nil"/>
            </w:tcBorders>
            <w:shd w:val="clear" w:color="auto" w:fill="auto"/>
            <w:tcMar>
              <w:top w:w="12" w:type="dxa"/>
              <w:left w:w="12" w:type="dxa"/>
              <w:bottom w:w="0" w:type="dxa"/>
              <w:right w:w="12" w:type="dxa"/>
            </w:tcMar>
            <w:vAlign w:val="bottom"/>
            <w:hideMark/>
          </w:tcPr>
          <w:p w14:paraId="202F348D" w14:textId="77777777" w:rsidR="00994066" w:rsidRPr="00FC3197" w:rsidRDefault="00994066" w:rsidP="00974E1C">
            <w:pPr>
              <w:pStyle w:val="Text"/>
            </w:pPr>
            <w:r w:rsidRPr="00FC3197">
              <w:t>DF</w:t>
            </w:r>
          </w:p>
        </w:tc>
        <w:tc>
          <w:tcPr>
            <w:tcW w:w="1857" w:type="dxa"/>
            <w:tcBorders>
              <w:top w:val="nil"/>
              <w:left w:val="nil"/>
              <w:bottom w:val="nil"/>
              <w:right w:val="nil"/>
            </w:tcBorders>
            <w:shd w:val="clear" w:color="auto" w:fill="auto"/>
            <w:tcMar>
              <w:top w:w="12" w:type="dxa"/>
              <w:left w:w="12" w:type="dxa"/>
              <w:bottom w:w="0" w:type="dxa"/>
              <w:right w:w="12" w:type="dxa"/>
            </w:tcMar>
            <w:vAlign w:val="bottom"/>
            <w:hideMark/>
          </w:tcPr>
          <w:p w14:paraId="4DFFC31D" w14:textId="77777777" w:rsidR="00994066" w:rsidRPr="00FC3197" w:rsidRDefault="00994066" w:rsidP="00974E1C">
            <w:pPr>
              <w:pStyle w:val="Text"/>
            </w:pPr>
            <w:r w:rsidRPr="00FC3197">
              <w:t xml:space="preserve">       0.9756 </w:t>
            </w:r>
          </w:p>
        </w:tc>
      </w:tr>
    </w:tbl>
    <w:p w14:paraId="0BC13739" w14:textId="77777777" w:rsidR="00994066" w:rsidRDefault="0051240F" w:rsidP="00974E1C">
      <w:pPr>
        <w:pStyle w:val="Text"/>
      </w:pPr>
      <w:r>
        <w:rPr>
          <w:noProof/>
        </w:rPr>
        <w:pict w14:anchorId="3E846620">
          <v:shape id="_x0000_s1081" type="#_x0000_t75" style="position:absolute;margin-left:17.7pt;margin-top:14.1pt;width:157.8pt;height:35.7pt;z-index:251761152;mso-position-horizontal-relative:text;mso-position-vertical-relative:text">
            <v:imagedata r:id="rId143" o:title=""/>
          </v:shape>
        </w:pict>
      </w:r>
    </w:p>
    <w:p w14:paraId="0E703B49" w14:textId="77777777" w:rsidR="00994066" w:rsidRDefault="00994066" w:rsidP="00974E1C">
      <w:pPr>
        <w:pStyle w:val="Text"/>
      </w:pPr>
    </w:p>
    <w:p w14:paraId="029F0E21" w14:textId="77777777" w:rsidR="00994066" w:rsidRDefault="0051240F" w:rsidP="00974E1C">
      <w:pPr>
        <w:pStyle w:val="Text"/>
      </w:pPr>
      <w:r>
        <w:rPr>
          <w:noProof/>
        </w:rPr>
        <w:pict w14:anchorId="784EB928">
          <v:shape id="_x0000_s1082" type="#_x0000_t75" style="position:absolute;margin-left:17.7pt;margin-top:11.6pt;width:154.2pt;height:67.5pt;z-index:251762176">
            <v:imagedata r:id="rId144" o:title=""/>
          </v:shape>
        </w:pict>
      </w:r>
    </w:p>
    <w:p w14:paraId="2AEDBAB7" w14:textId="77777777" w:rsidR="00994066" w:rsidRDefault="00994066" w:rsidP="00974E1C">
      <w:pPr>
        <w:pStyle w:val="Text"/>
      </w:pPr>
    </w:p>
    <w:p w14:paraId="7D20D732" w14:textId="77777777" w:rsidR="00994066" w:rsidRDefault="00994066" w:rsidP="00974E1C">
      <w:pPr>
        <w:pStyle w:val="Text"/>
      </w:pPr>
    </w:p>
    <w:p w14:paraId="6FEC8C67" w14:textId="77777777" w:rsidR="00994066" w:rsidRDefault="00994066" w:rsidP="00974E1C">
      <w:pPr>
        <w:pStyle w:val="Text"/>
      </w:pPr>
    </w:p>
    <w:p w14:paraId="60D33331" w14:textId="77777777" w:rsidR="00994066" w:rsidRDefault="00994066" w:rsidP="00974E1C">
      <w:pPr>
        <w:pStyle w:val="Text"/>
      </w:pPr>
    </w:p>
    <w:p w14:paraId="215FCEAC" w14:textId="6EE552F2" w:rsidR="00994066" w:rsidRDefault="00994066" w:rsidP="00974E1C">
      <w:pPr>
        <w:pStyle w:val="Text"/>
      </w:pPr>
    </w:p>
    <w:p w14:paraId="6EAC02CD" w14:textId="77777777" w:rsidR="00974E1C" w:rsidRDefault="00974E1C" w:rsidP="00974E1C">
      <w:pPr>
        <w:pStyle w:val="Text"/>
      </w:pPr>
    </w:p>
    <w:p w14:paraId="57F45A19" w14:textId="77777777" w:rsidR="00974E1C" w:rsidRDefault="00974E1C" w:rsidP="00974E1C">
      <w:pPr>
        <w:pStyle w:val="Text"/>
      </w:pPr>
    </w:p>
    <w:p w14:paraId="54315303" w14:textId="77777777" w:rsidR="00974E1C" w:rsidRDefault="00974E1C" w:rsidP="00974E1C">
      <w:pPr>
        <w:pStyle w:val="Text"/>
      </w:pPr>
    </w:p>
    <w:p w14:paraId="034A8371" w14:textId="77777777" w:rsidR="00974E1C" w:rsidRDefault="00974E1C" w:rsidP="00974E1C">
      <w:pPr>
        <w:pStyle w:val="Text"/>
      </w:pPr>
    </w:p>
    <w:tbl>
      <w:tblPr>
        <w:tblW w:w="8937" w:type="dxa"/>
        <w:jc w:val="center"/>
        <w:tblCellMar>
          <w:left w:w="0" w:type="dxa"/>
          <w:right w:w="0" w:type="dxa"/>
        </w:tblCellMar>
        <w:tblLook w:val="04A0" w:firstRow="1" w:lastRow="0" w:firstColumn="1" w:lastColumn="0" w:noHBand="0" w:noVBand="1"/>
        <w:tblPrChange w:id="5858" w:author="Aleksander Hansen" w:date="2013-02-16T22:29:00Z">
          <w:tblPr>
            <w:tblW w:w="8937" w:type="dxa"/>
            <w:jc w:val="center"/>
            <w:tblCellMar>
              <w:left w:w="0" w:type="dxa"/>
              <w:right w:w="0" w:type="dxa"/>
            </w:tblCellMar>
            <w:tblLook w:val="04A0" w:firstRow="1" w:lastRow="0" w:firstColumn="1" w:lastColumn="0" w:noHBand="0" w:noVBand="1"/>
          </w:tblPr>
        </w:tblPrChange>
      </w:tblPr>
      <w:tblGrid>
        <w:gridCol w:w="120"/>
        <w:gridCol w:w="905"/>
        <w:gridCol w:w="861"/>
        <w:gridCol w:w="1253"/>
        <w:gridCol w:w="1420"/>
        <w:gridCol w:w="1482"/>
        <w:gridCol w:w="1482"/>
        <w:gridCol w:w="1414"/>
        <w:tblGridChange w:id="5859">
          <w:tblGrid>
            <w:gridCol w:w="120"/>
            <w:gridCol w:w="450"/>
            <w:gridCol w:w="455"/>
            <w:gridCol w:w="861"/>
            <w:gridCol w:w="570"/>
            <w:gridCol w:w="683"/>
            <w:gridCol w:w="570"/>
            <w:gridCol w:w="850"/>
            <w:gridCol w:w="570"/>
            <w:gridCol w:w="912"/>
            <w:gridCol w:w="570"/>
            <w:gridCol w:w="912"/>
            <w:gridCol w:w="570"/>
            <w:gridCol w:w="844"/>
            <w:gridCol w:w="570"/>
          </w:tblGrid>
        </w:tblGridChange>
      </w:tblGrid>
      <w:tr w:rsidR="00994066" w:rsidRPr="00BC6025" w14:paraId="71665D9E" w14:textId="77777777" w:rsidTr="007B064B">
        <w:trPr>
          <w:trHeight w:val="344"/>
          <w:jc w:val="center"/>
          <w:trPrChange w:id="5860" w:author="Aleksander Hansen" w:date="2013-02-16T22:29:00Z">
            <w:trPr>
              <w:gridBefore w:val="2"/>
              <w:trHeight w:val="344"/>
              <w:jc w:val="center"/>
            </w:trPr>
          </w:trPrChange>
        </w:trPr>
        <w:tc>
          <w:tcPr>
            <w:tcW w:w="1884" w:type="dxa"/>
            <w:gridSpan w:val="3"/>
            <w:tcBorders>
              <w:top w:val="nil"/>
              <w:left w:val="nil"/>
              <w:right w:val="nil"/>
            </w:tcBorders>
            <w:shd w:val="clear" w:color="auto" w:fill="auto"/>
            <w:tcMar>
              <w:top w:w="12" w:type="dxa"/>
              <w:left w:w="57" w:type="dxa"/>
              <w:bottom w:w="0" w:type="dxa"/>
              <w:right w:w="57" w:type="dxa"/>
            </w:tcMar>
            <w:vAlign w:val="bottom"/>
            <w:hideMark/>
            <w:tcPrChange w:id="5861" w:author="Aleksander Hansen" w:date="2013-02-16T22:29:00Z">
              <w:tcPr>
                <w:tcW w:w="1884" w:type="dxa"/>
                <w:gridSpan w:val="3"/>
                <w:tcBorders>
                  <w:top w:val="nil"/>
                  <w:left w:val="nil"/>
                  <w:bottom w:val="nil"/>
                  <w:right w:val="nil"/>
                </w:tcBorders>
                <w:shd w:val="clear" w:color="auto" w:fill="auto"/>
                <w:tcMar>
                  <w:top w:w="12" w:type="dxa"/>
                  <w:left w:w="57" w:type="dxa"/>
                  <w:bottom w:w="0" w:type="dxa"/>
                  <w:right w:w="57" w:type="dxa"/>
                </w:tcMar>
                <w:vAlign w:val="bottom"/>
                <w:hideMark/>
              </w:tcPr>
            </w:tcPrChange>
          </w:tcPr>
          <w:p w14:paraId="7388573A" w14:textId="77777777" w:rsidR="00994066" w:rsidRPr="00BC6025" w:rsidRDefault="00994066" w:rsidP="00974E1C">
            <w:pPr>
              <w:pStyle w:val="Text"/>
              <w:rPr>
                <w:rStyle w:val="Strong"/>
              </w:rPr>
            </w:pPr>
            <w:r w:rsidRPr="00BC6025">
              <w:t>Par value</w:t>
            </w:r>
          </w:p>
        </w:tc>
        <w:tc>
          <w:tcPr>
            <w:tcW w:w="1253" w:type="dxa"/>
            <w:tcBorders>
              <w:top w:val="nil"/>
              <w:left w:val="nil"/>
              <w:right w:val="nil"/>
            </w:tcBorders>
            <w:shd w:val="clear" w:color="auto" w:fill="auto"/>
            <w:tcMar>
              <w:top w:w="12" w:type="dxa"/>
              <w:left w:w="57" w:type="dxa"/>
              <w:bottom w:w="0" w:type="dxa"/>
              <w:right w:w="57" w:type="dxa"/>
            </w:tcMar>
            <w:vAlign w:val="bottom"/>
            <w:hideMark/>
            <w:tcPrChange w:id="5862" w:author="Aleksander Hansen" w:date="2013-02-16T22:29:00Z">
              <w:tcPr>
                <w:tcW w:w="1253"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5087357E" w14:textId="77777777" w:rsidR="00994066" w:rsidRPr="00BC6025" w:rsidRDefault="00994066" w:rsidP="00974E1C">
            <w:pPr>
              <w:pStyle w:val="Text"/>
              <w:rPr>
                <w:rStyle w:val="Strong"/>
              </w:rPr>
            </w:pPr>
            <w:r w:rsidRPr="00BC6025">
              <w:t xml:space="preserve">$100.00 </w:t>
            </w:r>
          </w:p>
        </w:tc>
        <w:tc>
          <w:tcPr>
            <w:tcW w:w="1420" w:type="dxa"/>
            <w:tcBorders>
              <w:top w:val="nil"/>
              <w:left w:val="nil"/>
              <w:right w:val="nil"/>
            </w:tcBorders>
            <w:shd w:val="clear" w:color="auto" w:fill="auto"/>
            <w:tcMar>
              <w:top w:w="12" w:type="dxa"/>
              <w:left w:w="57" w:type="dxa"/>
              <w:bottom w:w="0" w:type="dxa"/>
              <w:right w:w="57" w:type="dxa"/>
            </w:tcMar>
            <w:vAlign w:val="bottom"/>
            <w:hideMark/>
            <w:tcPrChange w:id="5863" w:author="Aleksander Hansen" w:date="2013-02-16T22:29:00Z">
              <w:tcPr>
                <w:tcW w:w="1420"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6E1C127D" w14:textId="77777777" w:rsidR="00994066" w:rsidRPr="00BC6025" w:rsidRDefault="00994066" w:rsidP="00974E1C">
            <w:pPr>
              <w:pStyle w:val="Text"/>
              <w:rPr>
                <w:rStyle w:val="Strong"/>
              </w:rPr>
            </w:pPr>
          </w:p>
        </w:tc>
        <w:tc>
          <w:tcPr>
            <w:tcW w:w="1483" w:type="dxa"/>
            <w:tcBorders>
              <w:top w:val="nil"/>
              <w:left w:val="nil"/>
              <w:right w:val="nil"/>
            </w:tcBorders>
            <w:shd w:val="clear" w:color="auto" w:fill="auto"/>
            <w:tcMar>
              <w:top w:w="12" w:type="dxa"/>
              <w:left w:w="57" w:type="dxa"/>
              <w:bottom w:w="0" w:type="dxa"/>
              <w:right w:w="57" w:type="dxa"/>
            </w:tcMar>
            <w:vAlign w:val="bottom"/>
            <w:hideMark/>
            <w:tcPrChange w:id="5864" w:author="Aleksander Hansen" w:date="2013-02-16T22:29:00Z">
              <w:tcPr>
                <w:tcW w:w="1483"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45FE3EF2" w14:textId="77777777" w:rsidR="00994066" w:rsidRPr="00BC6025" w:rsidRDefault="00994066" w:rsidP="00974E1C">
            <w:pPr>
              <w:pStyle w:val="Text"/>
              <w:rPr>
                <w:rStyle w:val="Strong"/>
              </w:rPr>
            </w:pPr>
          </w:p>
        </w:tc>
        <w:tc>
          <w:tcPr>
            <w:tcW w:w="1483" w:type="dxa"/>
            <w:tcBorders>
              <w:top w:val="nil"/>
              <w:left w:val="nil"/>
              <w:right w:val="nil"/>
            </w:tcBorders>
            <w:shd w:val="clear" w:color="auto" w:fill="auto"/>
            <w:tcMar>
              <w:top w:w="12" w:type="dxa"/>
              <w:left w:w="57" w:type="dxa"/>
              <w:bottom w:w="0" w:type="dxa"/>
              <w:right w:w="57" w:type="dxa"/>
            </w:tcMar>
            <w:vAlign w:val="bottom"/>
            <w:hideMark/>
            <w:tcPrChange w:id="5865" w:author="Aleksander Hansen" w:date="2013-02-16T22:29:00Z">
              <w:tcPr>
                <w:tcW w:w="1483"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45C19538" w14:textId="77777777" w:rsidR="00994066" w:rsidRPr="00BC6025" w:rsidRDefault="00994066" w:rsidP="00974E1C">
            <w:pPr>
              <w:pStyle w:val="Text"/>
              <w:rPr>
                <w:rStyle w:val="Strong"/>
              </w:rPr>
            </w:pPr>
          </w:p>
        </w:tc>
        <w:tc>
          <w:tcPr>
            <w:tcW w:w="1414" w:type="dxa"/>
            <w:tcBorders>
              <w:top w:val="nil"/>
              <w:left w:val="nil"/>
              <w:right w:val="nil"/>
            </w:tcBorders>
            <w:shd w:val="clear" w:color="auto" w:fill="auto"/>
            <w:tcMar>
              <w:top w:w="12" w:type="dxa"/>
              <w:left w:w="57" w:type="dxa"/>
              <w:bottom w:w="0" w:type="dxa"/>
              <w:right w:w="57" w:type="dxa"/>
            </w:tcMar>
            <w:vAlign w:val="bottom"/>
            <w:hideMark/>
            <w:tcPrChange w:id="5866" w:author="Aleksander Hansen" w:date="2013-02-16T22:29:00Z">
              <w:tcPr>
                <w:tcW w:w="1414"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2E864DE0" w14:textId="77777777" w:rsidR="00994066" w:rsidRPr="00BC6025" w:rsidRDefault="00994066" w:rsidP="00974E1C">
            <w:pPr>
              <w:pStyle w:val="Text"/>
              <w:rPr>
                <w:rStyle w:val="Strong"/>
              </w:rPr>
            </w:pPr>
          </w:p>
        </w:tc>
      </w:tr>
      <w:tr w:rsidR="00994066" w:rsidRPr="00BC6025" w14:paraId="6400C50D" w14:textId="77777777" w:rsidTr="007B064B">
        <w:trPr>
          <w:trHeight w:val="293"/>
          <w:jc w:val="center"/>
          <w:trPrChange w:id="5867" w:author="Aleksander Hansen" w:date="2013-02-16T22:29:00Z">
            <w:trPr>
              <w:gridBefore w:val="2"/>
              <w:trHeight w:val="293"/>
              <w:jc w:val="center"/>
            </w:trPr>
          </w:trPrChange>
        </w:trPr>
        <w:tc>
          <w:tcPr>
            <w:tcW w:w="1884" w:type="dxa"/>
            <w:gridSpan w:val="3"/>
            <w:tcBorders>
              <w:top w:val="nil"/>
              <w:left w:val="nil"/>
              <w:bottom w:val="single" w:sz="8" w:space="0" w:color="000000"/>
              <w:right w:val="nil"/>
            </w:tcBorders>
            <w:shd w:val="clear" w:color="auto" w:fill="A2B593"/>
            <w:tcMar>
              <w:top w:w="12" w:type="dxa"/>
              <w:left w:w="57" w:type="dxa"/>
              <w:bottom w:w="0" w:type="dxa"/>
              <w:right w:w="57" w:type="dxa"/>
            </w:tcMar>
            <w:vAlign w:val="bottom"/>
            <w:hideMark/>
            <w:tcPrChange w:id="5868" w:author="Aleksander Hansen" w:date="2013-02-16T22:29:00Z">
              <w:tcPr>
                <w:tcW w:w="1884" w:type="dxa"/>
                <w:gridSpan w:val="3"/>
                <w:tcBorders>
                  <w:top w:val="nil"/>
                  <w:left w:val="nil"/>
                  <w:bottom w:val="nil"/>
                  <w:right w:val="nil"/>
                </w:tcBorders>
                <w:shd w:val="clear" w:color="auto" w:fill="auto"/>
                <w:tcMar>
                  <w:top w:w="12" w:type="dxa"/>
                  <w:left w:w="57" w:type="dxa"/>
                  <w:bottom w:w="0" w:type="dxa"/>
                  <w:right w:w="57" w:type="dxa"/>
                </w:tcMar>
                <w:vAlign w:val="bottom"/>
                <w:hideMark/>
              </w:tcPr>
            </w:tcPrChange>
          </w:tcPr>
          <w:p w14:paraId="7F226F08" w14:textId="77777777" w:rsidR="00994066" w:rsidRPr="00BC6025" w:rsidRDefault="00994066" w:rsidP="00974E1C">
            <w:pPr>
              <w:pStyle w:val="Text"/>
              <w:rPr>
                <w:rStyle w:val="Strong"/>
              </w:rPr>
            </w:pPr>
            <w:r w:rsidRPr="00BC6025">
              <w:t>Yrs. to Maturity</w:t>
            </w:r>
          </w:p>
        </w:tc>
        <w:tc>
          <w:tcPr>
            <w:tcW w:w="1253" w:type="dxa"/>
            <w:tcBorders>
              <w:top w:val="nil"/>
              <w:left w:val="nil"/>
              <w:bottom w:val="single" w:sz="8" w:space="0" w:color="000000"/>
              <w:right w:val="nil"/>
            </w:tcBorders>
            <w:shd w:val="clear" w:color="auto" w:fill="A2B593"/>
            <w:tcMar>
              <w:top w:w="12" w:type="dxa"/>
              <w:left w:w="57" w:type="dxa"/>
              <w:bottom w:w="0" w:type="dxa"/>
              <w:right w:w="57" w:type="dxa"/>
            </w:tcMar>
            <w:vAlign w:val="bottom"/>
            <w:hideMark/>
            <w:tcPrChange w:id="5869" w:author="Aleksander Hansen" w:date="2013-02-16T22:29:00Z">
              <w:tcPr>
                <w:tcW w:w="1253"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670A70AD" w14:textId="77777777" w:rsidR="00994066" w:rsidRPr="00BC6025" w:rsidRDefault="00994066" w:rsidP="00974E1C">
            <w:pPr>
              <w:pStyle w:val="Text"/>
              <w:rPr>
                <w:rStyle w:val="Strong"/>
              </w:rPr>
            </w:pPr>
            <w:r w:rsidRPr="00BC6025">
              <w:t xml:space="preserve">0.5 </w:t>
            </w:r>
          </w:p>
        </w:tc>
        <w:tc>
          <w:tcPr>
            <w:tcW w:w="1420" w:type="dxa"/>
            <w:tcBorders>
              <w:top w:val="nil"/>
              <w:left w:val="nil"/>
              <w:bottom w:val="single" w:sz="8" w:space="0" w:color="000000"/>
              <w:right w:val="nil"/>
            </w:tcBorders>
            <w:shd w:val="clear" w:color="auto" w:fill="A2B593"/>
            <w:tcMar>
              <w:top w:w="12" w:type="dxa"/>
              <w:left w:w="57" w:type="dxa"/>
              <w:bottom w:w="0" w:type="dxa"/>
              <w:right w:w="57" w:type="dxa"/>
            </w:tcMar>
            <w:vAlign w:val="bottom"/>
            <w:hideMark/>
            <w:tcPrChange w:id="5870" w:author="Aleksander Hansen" w:date="2013-02-16T22:29:00Z">
              <w:tcPr>
                <w:tcW w:w="1420"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169196E9" w14:textId="77777777" w:rsidR="00994066" w:rsidRPr="00BC6025" w:rsidRDefault="00994066" w:rsidP="00974E1C">
            <w:pPr>
              <w:pStyle w:val="Text"/>
              <w:rPr>
                <w:rStyle w:val="Strong"/>
              </w:rPr>
            </w:pPr>
            <w:r w:rsidRPr="00BC6025">
              <w:t>1.0</w:t>
            </w:r>
          </w:p>
        </w:tc>
        <w:tc>
          <w:tcPr>
            <w:tcW w:w="1483" w:type="dxa"/>
            <w:tcBorders>
              <w:top w:val="nil"/>
              <w:left w:val="nil"/>
              <w:bottom w:val="single" w:sz="8" w:space="0" w:color="000000"/>
              <w:right w:val="nil"/>
            </w:tcBorders>
            <w:shd w:val="clear" w:color="auto" w:fill="A2B593"/>
            <w:tcMar>
              <w:top w:w="12" w:type="dxa"/>
              <w:left w:w="57" w:type="dxa"/>
              <w:bottom w:w="0" w:type="dxa"/>
              <w:right w:w="57" w:type="dxa"/>
            </w:tcMar>
            <w:vAlign w:val="bottom"/>
            <w:hideMark/>
            <w:tcPrChange w:id="5871" w:author="Aleksander Hansen" w:date="2013-02-16T22:29:00Z">
              <w:tcPr>
                <w:tcW w:w="1483"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6A5717FF" w14:textId="77777777" w:rsidR="00994066" w:rsidRPr="00BC6025" w:rsidRDefault="00994066" w:rsidP="00974E1C">
            <w:pPr>
              <w:pStyle w:val="Text"/>
              <w:rPr>
                <w:rStyle w:val="Strong"/>
              </w:rPr>
            </w:pPr>
            <w:r w:rsidRPr="00BC6025">
              <w:t>1.5</w:t>
            </w:r>
          </w:p>
        </w:tc>
        <w:tc>
          <w:tcPr>
            <w:tcW w:w="1483" w:type="dxa"/>
            <w:tcBorders>
              <w:top w:val="nil"/>
              <w:left w:val="nil"/>
              <w:bottom w:val="single" w:sz="8" w:space="0" w:color="000000"/>
              <w:right w:val="nil"/>
            </w:tcBorders>
            <w:shd w:val="clear" w:color="auto" w:fill="A2B593"/>
            <w:tcMar>
              <w:top w:w="12" w:type="dxa"/>
              <w:left w:w="57" w:type="dxa"/>
              <w:bottom w:w="0" w:type="dxa"/>
              <w:right w:w="57" w:type="dxa"/>
            </w:tcMar>
            <w:vAlign w:val="bottom"/>
            <w:hideMark/>
            <w:tcPrChange w:id="5872" w:author="Aleksander Hansen" w:date="2013-02-16T22:29:00Z">
              <w:tcPr>
                <w:tcW w:w="1483"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2A408A0C" w14:textId="77777777" w:rsidR="00994066" w:rsidRPr="00BC6025" w:rsidRDefault="00994066" w:rsidP="00974E1C">
            <w:pPr>
              <w:pStyle w:val="Text"/>
              <w:rPr>
                <w:rStyle w:val="Strong"/>
              </w:rPr>
            </w:pPr>
            <w:r w:rsidRPr="00BC6025">
              <w:t>2.0</w:t>
            </w:r>
          </w:p>
        </w:tc>
        <w:tc>
          <w:tcPr>
            <w:tcW w:w="1414" w:type="dxa"/>
            <w:tcBorders>
              <w:top w:val="nil"/>
              <w:left w:val="nil"/>
              <w:bottom w:val="single" w:sz="8" w:space="0" w:color="000000"/>
              <w:right w:val="nil"/>
            </w:tcBorders>
            <w:shd w:val="clear" w:color="auto" w:fill="A2B593"/>
            <w:tcMar>
              <w:top w:w="12" w:type="dxa"/>
              <w:left w:w="57" w:type="dxa"/>
              <w:bottom w:w="0" w:type="dxa"/>
              <w:right w:w="57" w:type="dxa"/>
            </w:tcMar>
            <w:vAlign w:val="bottom"/>
            <w:hideMark/>
            <w:tcPrChange w:id="5873" w:author="Aleksander Hansen" w:date="2013-02-16T22:29:00Z">
              <w:tcPr>
                <w:tcW w:w="1414"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08FCC43B" w14:textId="77777777" w:rsidR="00994066" w:rsidRPr="00BC6025" w:rsidRDefault="00994066" w:rsidP="00974E1C">
            <w:pPr>
              <w:pStyle w:val="Text"/>
              <w:rPr>
                <w:rStyle w:val="Strong"/>
              </w:rPr>
            </w:pPr>
            <w:r w:rsidRPr="00BC6025">
              <w:t>2.5</w:t>
            </w:r>
          </w:p>
        </w:tc>
      </w:tr>
      <w:tr w:rsidR="00994066" w:rsidRPr="00BC6025" w14:paraId="196F2137" w14:textId="77777777" w:rsidTr="007B064B">
        <w:trPr>
          <w:trHeight w:val="204"/>
          <w:jc w:val="center"/>
          <w:trPrChange w:id="5874" w:author="Aleksander Hansen" w:date="2013-02-16T22:28:00Z">
            <w:trPr>
              <w:gridBefore w:val="2"/>
              <w:trHeight w:val="204"/>
              <w:jc w:val="center"/>
            </w:trPr>
          </w:trPrChange>
        </w:trPr>
        <w:tc>
          <w:tcPr>
            <w:tcW w:w="1884" w:type="dxa"/>
            <w:gridSpan w:val="3"/>
            <w:tcBorders>
              <w:top w:val="single" w:sz="8" w:space="0" w:color="000000"/>
              <w:left w:val="nil"/>
              <w:bottom w:val="nil"/>
              <w:right w:val="nil"/>
            </w:tcBorders>
            <w:shd w:val="clear" w:color="auto" w:fill="auto"/>
            <w:tcMar>
              <w:top w:w="12" w:type="dxa"/>
              <w:left w:w="57" w:type="dxa"/>
              <w:bottom w:w="0" w:type="dxa"/>
              <w:right w:w="57" w:type="dxa"/>
            </w:tcMar>
            <w:vAlign w:val="bottom"/>
            <w:hideMark/>
            <w:tcPrChange w:id="5875" w:author="Aleksander Hansen" w:date="2013-02-16T22:28:00Z">
              <w:tcPr>
                <w:tcW w:w="1884" w:type="dxa"/>
                <w:gridSpan w:val="3"/>
                <w:tcBorders>
                  <w:top w:val="nil"/>
                  <w:left w:val="nil"/>
                  <w:bottom w:val="nil"/>
                  <w:right w:val="nil"/>
                </w:tcBorders>
                <w:shd w:val="clear" w:color="auto" w:fill="auto"/>
                <w:tcMar>
                  <w:top w:w="12" w:type="dxa"/>
                  <w:left w:w="57" w:type="dxa"/>
                  <w:bottom w:w="0" w:type="dxa"/>
                  <w:right w:w="57" w:type="dxa"/>
                </w:tcMar>
                <w:vAlign w:val="bottom"/>
                <w:hideMark/>
              </w:tcPr>
            </w:tcPrChange>
          </w:tcPr>
          <w:p w14:paraId="0C9477B7" w14:textId="77777777" w:rsidR="00994066" w:rsidRPr="00BC6025" w:rsidRDefault="00994066" w:rsidP="00974E1C">
            <w:pPr>
              <w:pStyle w:val="Text"/>
              <w:rPr>
                <w:rStyle w:val="Strong"/>
              </w:rPr>
            </w:pPr>
            <w:r w:rsidRPr="00BC6025">
              <w:t>Bond price (PV)</w:t>
            </w:r>
          </w:p>
        </w:tc>
        <w:tc>
          <w:tcPr>
            <w:tcW w:w="1253" w:type="dxa"/>
            <w:tcBorders>
              <w:top w:val="single" w:sz="8" w:space="0" w:color="000000"/>
              <w:left w:val="nil"/>
              <w:bottom w:val="nil"/>
              <w:right w:val="nil"/>
            </w:tcBorders>
            <w:shd w:val="clear" w:color="auto" w:fill="auto"/>
            <w:tcMar>
              <w:top w:w="12" w:type="dxa"/>
              <w:left w:w="57" w:type="dxa"/>
              <w:bottom w:w="0" w:type="dxa"/>
              <w:right w:w="57" w:type="dxa"/>
            </w:tcMar>
            <w:vAlign w:val="bottom"/>
            <w:hideMark/>
            <w:tcPrChange w:id="5876" w:author="Aleksander Hansen" w:date="2013-02-16T22:28:00Z">
              <w:tcPr>
                <w:tcW w:w="1253" w:type="dxa"/>
                <w:gridSpan w:val="2"/>
                <w:tcBorders>
                  <w:top w:val="single" w:sz="4" w:space="0" w:color="000000"/>
                  <w:left w:val="nil"/>
                  <w:bottom w:val="nil"/>
                  <w:right w:val="nil"/>
                </w:tcBorders>
                <w:shd w:val="clear" w:color="auto" w:fill="FFFF99"/>
                <w:tcMar>
                  <w:top w:w="12" w:type="dxa"/>
                  <w:left w:w="57" w:type="dxa"/>
                  <w:bottom w:w="0" w:type="dxa"/>
                  <w:right w:w="57" w:type="dxa"/>
                </w:tcMar>
                <w:vAlign w:val="bottom"/>
                <w:hideMark/>
              </w:tcPr>
            </w:tcPrChange>
          </w:tcPr>
          <w:p w14:paraId="36C161DA" w14:textId="77777777" w:rsidR="00994066" w:rsidRPr="00BC6025" w:rsidRDefault="00994066" w:rsidP="00974E1C">
            <w:pPr>
              <w:pStyle w:val="Text"/>
              <w:rPr>
                <w:rStyle w:val="Strong"/>
              </w:rPr>
            </w:pPr>
            <w:r w:rsidRPr="00BC6025">
              <w:t xml:space="preserve">$101.40 </w:t>
            </w:r>
          </w:p>
        </w:tc>
        <w:tc>
          <w:tcPr>
            <w:tcW w:w="1420" w:type="dxa"/>
            <w:tcBorders>
              <w:top w:val="single" w:sz="8" w:space="0" w:color="000000"/>
              <w:left w:val="nil"/>
              <w:bottom w:val="nil"/>
              <w:right w:val="nil"/>
            </w:tcBorders>
            <w:shd w:val="clear" w:color="auto" w:fill="auto"/>
            <w:tcMar>
              <w:top w:w="12" w:type="dxa"/>
              <w:left w:w="57" w:type="dxa"/>
              <w:bottom w:w="0" w:type="dxa"/>
              <w:right w:w="57" w:type="dxa"/>
            </w:tcMar>
            <w:vAlign w:val="bottom"/>
            <w:hideMark/>
            <w:tcPrChange w:id="5877" w:author="Aleksander Hansen" w:date="2013-02-16T22:28:00Z">
              <w:tcPr>
                <w:tcW w:w="1420" w:type="dxa"/>
                <w:gridSpan w:val="2"/>
                <w:tcBorders>
                  <w:top w:val="single" w:sz="4" w:space="0" w:color="000000"/>
                  <w:left w:val="nil"/>
                  <w:bottom w:val="nil"/>
                  <w:right w:val="nil"/>
                </w:tcBorders>
                <w:shd w:val="clear" w:color="auto" w:fill="FFFF99"/>
                <w:tcMar>
                  <w:top w:w="12" w:type="dxa"/>
                  <w:left w:w="57" w:type="dxa"/>
                  <w:bottom w:w="0" w:type="dxa"/>
                  <w:right w:w="57" w:type="dxa"/>
                </w:tcMar>
                <w:vAlign w:val="bottom"/>
                <w:hideMark/>
              </w:tcPr>
            </w:tcPrChange>
          </w:tcPr>
          <w:p w14:paraId="33D3AEC7" w14:textId="77777777" w:rsidR="00994066" w:rsidRPr="00BC6025" w:rsidRDefault="00994066" w:rsidP="00974E1C">
            <w:pPr>
              <w:pStyle w:val="Text"/>
              <w:rPr>
                <w:rStyle w:val="Strong"/>
              </w:rPr>
            </w:pPr>
            <w:r w:rsidRPr="00BC6025">
              <w:t>$108.98</w:t>
            </w:r>
          </w:p>
        </w:tc>
        <w:tc>
          <w:tcPr>
            <w:tcW w:w="1483" w:type="dxa"/>
            <w:tcBorders>
              <w:top w:val="single" w:sz="8" w:space="0" w:color="000000"/>
              <w:left w:val="nil"/>
              <w:bottom w:val="nil"/>
              <w:right w:val="nil"/>
            </w:tcBorders>
            <w:shd w:val="clear" w:color="auto" w:fill="auto"/>
            <w:tcMar>
              <w:top w:w="12" w:type="dxa"/>
              <w:left w:w="57" w:type="dxa"/>
              <w:bottom w:w="0" w:type="dxa"/>
              <w:right w:w="57" w:type="dxa"/>
            </w:tcMar>
            <w:vAlign w:val="bottom"/>
            <w:hideMark/>
            <w:tcPrChange w:id="5878" w:author="Aleksander Hansen" w:date="2013-02-16T22:28:00Z">
              <w:tcPr>
                <w:tcW w:w="1483" w:type="dxa"/>
                <w:gridSpan w:val="2"/>
                <w:tcBorders>
                  <w:top w:val="single" w:sz="4" w:space="0" w:color="000000"/>
                  <w:left w:val="nil"/>
                  <w:bottom w:val="nil"/>
                  <w:right w:val="nil"/>
                </w:tcBorders>
                <w:shd w:val="clear" w:color="auto" w:fill="FFFF99"/>
                <w:tcMar>
                  <w:top w:w="12" w:type="dxa"/>
                  <w:left w:w="57" w:type="dxa"/>
                  <w:bottom w:w="0" w:type="dxa"/>
                  <w:right w:w="57" w:type="dxa"/>
                </w:tcMar>
                <w:vAlign w:val="bottom"/>
                <w:hideMark/>
              </w:tcPr>
            </w:tcPrChange>
          </w:tcPr>
          <w:p w14:paraId="5AE4E62D" w14:textId="77777777" w:rsidR="00994066" w:rsidRPr="00BC6025" w:rsidRDefault="00994066" w:rsidP="00974E1C">
            <w:pPr>
              <w:pStyle w:val="Text"/>
              <w:rPr>
                <w:rStyle w:val="Strong"/>
              </w:rPr>
            </w:pPr>
            <w:r w:rsidRPr="00BC6025">
              <w:t>$102.16</w:t>
            </w:r>
          </w:p>
        </w:tc>
        <w:tc>
          <w:tcPr>
            <w:tcW w:w="1483" w:type="dxa"/>
            <w:tcBorders>
              <w:top w:val="single" w:sz="8" w:space="0" w:color="000000"/>
              <w:left w:val="nil"/>
              <w:bottom w:val="nil"/>
              <w:right w:val="nil"/>
            </w:tcBorders>
            <w:shd w:val="clear" w:color="auto" w:fill="auto"/>
            <w:tcMar>
              <w:top w:w="12" w:type="dxa"/>
              <w:left w:w="57" w:type="dxa"/>
              <w:bottom w:w="0" w:type="dxa"/>
              <w:right w:w="57" w:type="dxa"/>
            </w:tcMar>
            <w:vAlign w:val="bottom"/>
            <w:hideMark/>
            <w:tcPrChange w:id="5879" w:author="Aleksander Hansen" w:date="2013-02-16T22:28:00Z">
              <w:tcPr>
                <w:tcW w:w="1483" w:type="dxa"/>
                <w:gridSpan w:val="2"/>
                <w:tcBorders>
                  <w:top w:val="single" w:sz="4" w:space="0" w:color="000000"/>
                  <w:left w:val="nil"/>
                  <w:bottom w:val="nil"/>
                  <w:right w:val="nil"/>
                </w:tcBorders>
                <w:shd w:val="clear" w:color="auto" w:fill="FFFF99"/>
                <w:tcMar>
                  <w:top w:w="12" w:type="dxa"/>
                  <w:left w:w="57" w:type="dxa"/>
                  <w:bottom w:w="0" w:type="dxa"/>
                  <w:right w:w="57" w:type="dxa"/>
                </w:tcMar>
                <w:vAlign w:val="bottom"/>
                <w:hideMark/>
              </w:tcPr>
            </w:tcPrChange>
          </w:tcPr>
          <w:p w14:paraId="1A5F3D0B" w14:textId="77777777" w:rsidR="00994066" w:rsidRPr="00BC6025" w:rsidRDefault="00994066" w:rsidP="00974E1C">
            <w:pPr>
              <w:pStyle w:val="Text"/>
              <w:rPr>
                <w:rStyle w:val="Strong"/>
              </w:rPr>
            </w:pPr>
            <w:r w:rsidRPr="00BC6025">
              <w:t>$102.57</w:t>
            </w:r>
          </w:p>
        </w:tc>
        <w:tc>
          <w:tcPr>
            <w:tcW w:w="1414" w:type="dxa"/>
            <w:tcBorders>
              <w:top w:val="single" w:sz="8" w:space="0" w:color="000000"/>
              <w:left w:val="nil"/>
              <w:bottom w:val="nil"/>
              <w:right w:val="nil"/>
            </w:tcBorders>
            <w:shd w:val="clear" w:color="auto" w:fill="auto"/>
            <w:tcMar>
              <w:top w:w="12" w:type="dxa"/>
              <w:left w:w="57" w:type="dxa"/>
              <w:bottom w:w="0" w:type="dxa"/>
              <w:right w:w="57" w:type="dxa"/>
            </w:tcMar>
            <w:vAlign w:val="bottom"/>
            <w:hideMark/>
            <w:tcPrChange w:id="5880" w:author="Aleksander Hansen" w:date="2013-02-16T22:28:00Z">
              <w:tcPr>
                <w:tcW w:w="1414" w:type="dxa"/>
                <w:gridSpan w:val="2"/>
                <w:tcBorders>
                  <w:top w:val="single" w:sz="4" w:space="0" w:color="000000"/>
                  <w:left w:val="nil"/>
                  <w:bottom w:val="nil"/>
                  <w:right w:val="nil"/>
                </w:tcBorders>
                <w:shd w:val="clear" w:color="auto" w:fill="FFFF99"/>
                <w:tcMar>
                  <w:top w:w="12" w:type="dxa"/>
                  <w:left w:w="57" w:type="dxa"/>
                  <w:bottom w:w="0" w:type="dxa"/>
                  <w:right w:w="57" w:type="dxa"/>
                </w:tcMar>
                <w:vAlign w:val="bottom"/>
                <w:hideMark/>
              </w:tcPr>
            </w:tcPrChange>
          </w:tcPr>
          <w:p w14:paraId="52B589AA" w14:textId="77777777" w:rsidR="00994066" w:rsidRPr="00BC6025" w:rsidRDefault="00994066" w:rsidP="00974E1C">
            <w:pPr>
              <w:pStyle w:val="Text"/>
              <w:rPr>
                <w:rStyle w:val="Strong"/>
              </w:rPr>
            </w:pPr>
            <w:r w:rsidRPr="00BC6025">
              <w:t>$100.84</w:t>
            </w:r>
          </w:p>
        </w:tc>
      </w:tr>
      <w:tr w:rsidR="00994066" w:rsidRPr="00BC6025" w14:paraId="3E2F171D" w14:textId="77777777" w:rsidTr="007B064B">
        <w:trPr>
          <w:trHeight w:val="90"/>
          <w:jc w:val="center"/>
          <w:trPrChange w:id="5881" w:author="Aleksander Hansen" w:date="2013-02-16T22:28:00Z">
            <w:trPr>
              <w:gridBefore w:val="2"/>
              <w:trHeight w:val="90"/>
              <w:jc w:val="center"/>
            </w:trPr>
          </w:trPrChange>
        </w:trPr>
        <w:tc>
          <w:tcPr>
            <w:tcW w:w="1884" w:type="dxa"/>
            <w:gridSpan w:val="3"/>
            <w:tcBorders>
              <w:top w:val="nil"/>
              <w:left w:val="nil"/>
              <w:bottom w:val="nil"/>
              <w:right w:val="nil"/>
            </w:tcBorders>
            <w:shd w:val="clear" w:color="auto" w:fill="auto"/>
            <w:tcMar>
              <w:top w:w="12" w:type="dxa"/>
              <w:left w:w="57" w:type="dxa"/>
              <w:bottom w:w="0" w:type="dxa"/>
              <w:right w:w="57" w:type="dxa"/>
            </w:tcMar>
            <w:vAlign w:val="bottom"/>
            <w:hideMark/>
            <w:tcPrChange w:id="5882" w:author="Aleksander Hansen" w:date="2013-02-16T22:28:00Z">
              <w:tcPr>
                <w:tcW w:w="1884" w:type="dxa"/>
                <w:gridSpan w:val="3"/>
                <w:tcBorders>
                  <w:top w:val="nil"/>
                  <w:left w:val="nil"/>
                  <w:bottom w:val="nil"/>
                  <w:right w:val="nil"/>
                </w:tcBorders>
                <w:shd w:val="clear" w:color="auto" w:fill="auto"/>
                <w:tcMar>
                  <w:top w:w="12" w:type="dxa"/>
                  <w:left w:w="57" w:type="dxa"/>
                  <w:bottom w:w="0" w:type="dxa"/>
                  <w:right w:w="57" w:type="dxa"/>
                </w:tcMar>
                <w:vAlign w:val="bottom"/>
                <w:hideMark/>
              </w:tcPr>
            </w:tcPrChange>
          </w:tcPr>
          <w:p w14:paraId="575A0861" w14:textId="77777777" w:rsidR="00994066" w:rsidRPr="00BC6025" w:rsidRDefault="00994066" w:rsidP="00974E1C">
            <w:pPr>
              <w:pStyle w:val="Text"/>
              <w:rPr>
                <w:rStyle w:val="Strong"/>
              </w:rPr>
            </w:pPr>
            <w:r w:rsidRPr="00BC6025">
              <w:t>Coupon rate</w:t>
            </w:r>
          </w:p>
        </w:tc>
        <w:tc>
          <w:tcPr>
            <w:tcW w:w="1253" w:type="dxa"/>
            <w:tcBorders>
              <w:top w:val="nil"/>
              <w:left w:val="nil"/>
              <w:bottom w:val="nil"/>
              <w:right w:val="nil"/>
            </w:tcBorders>
            <w:shd w:val="clear" w:color="auto" w:fill="auto"/>
            <w:tcMar>
              <w:top w:w="12" w:type="dxa"/>
              <w:left w:w="57" w:type="dxa"/>
              <w:bottom w:w="0" w:type="dxa"/>
              <w:right w:w="57" w:type="dxa"/>
            </w:tcMar>
            <w:vAlign w:val="bottom"/>
            <w:hideMark/>
            <w:tcPrChange w:id="5883" w:author="Aleksander Hansen" w:date="2013-02-16T22:28:00Z">
              <w:tcPr>
                <w:tcW w:w="1253"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3400636E" w14:textId="77777777" w:rsidR="00994066" w:rsidRPr="00BC6025" w:rsidRDefault="00994066" w:rsidP="00974E1C">
            <w:pPr>
              <w:pStyle w:val="Text"/>
              <w:rPr>
                <w:rStyle w:val="Strong"/>
              </w:rPr>
            </w:pPr>
            <w:r w:rsidRPr="00BC6025">
              <w:t xml:space="preserve">7.875% </w:t>
            </w:r>
          </w:p>
        </w:tc>
        <w:tc>
          <w:tcPr>
            <w:tcW w:w="1420" w:type="dxa"/>
            <w:tcBorders>
              <w:top w:val="nil"/>
              <w:left w:val="nil"/>
              <w:bottom w:val="nil"/>
              <w:right w:val="nil"/>
            </w:tcBorders>
            <w:shd w:val="clear" w:color="auto" w:fill="auto"/>
            <w:tcMar>
              <w:top w:w="12" w:type="dxa"/>
              <w:left w:w="57" w:type="dxa"/>
              <w:bottom w:w="0" w:type="dxa"/>
              <w:right w:w="57" w:type="dxa"/>
            </w:tcMar>
            <w:vAlign w:val="bottom"/>
            <w:hideMark/>
            <w:tcPrChange w:id="5884" w:author="Aleksander Hansen" w:date="2013-02-16T22:28:00Z">
              <w:tcPr>
                <w:tcW w:w="1420"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0DF345E9" w14:textId="77777777" w:rsidR="00994066" w:rsidRPr="00BC6025" w:rsidRDefault="00994066" w:rsidP="00974E1C">
            <w:pPr>
              <w:pStyle w:val="Text"/>
              <w:rPr>
                <w:rStyle w:val="Strong"/>
              </w:rPr>
            </w:pPr>
            <w:r w:rsidRPr="00BC6025">
              <w:t>14.250%</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Change w:id="5885" w:author="Aleksander Hansen" w:date="2013-02-16T22:28:00Z">
              <w:tcPr>
                <w:tcW w:w="1483"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48CDB20B" w14:textId="77777777" w:rsidR="00994066" w:rsidRPr="00BC6025" w:rsidRDefault="00994066" w:rsidP="00974E1C">
            <w:pPr>
              <w:pStyle w:val="Text"/>
              <w:rPr>
                <w:rStyle w:val="Strong"/>
              </w:rPr>
            </w:pPr>
            <w:r w:rsidRPr="00BC6025">
              <w:t>6.375%</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Change w:id="5886" w:author="Aleksander Hansen" w:date="2013-02-16T22:28:00Z">
              <w:tcPr>
                <w:tcW w:w="1483"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163424E5" w14:textId="77777777" w:rsidR="00994066" w:rsidRPr="00BC6025" w:rsidRDefault="00994066" w:rsidP="00974E1C">
            <w:pPr>
              <w:pStyle w:val="Text"/>
              <w:rPr>
                <w:rStyle w:val="Strong"/>
              </w:rPr>
            </w:pPr>
            <w:r w:rsidRPr="00BC6025">
              <w:t>6.250%</w:t>
            </w:r>
          </w:p>
        </w:tc>
        <w:tc>
          <w:tcPr>
            <w:tcW w:w="1414" w:type="dxa"/>
            <w:tcBorders>
              <w:top w:val="nil"/>
              <w:left w:val="nil"/>
              <w:bottom w:val="nil"/>
              <w:right w:val="nil"/>
            </w:tcBorders>
            <w:shd w:val="clear" w:color="auto" w:fill="auto"/>
            <w:tcMar>
              <w:top w:w="12" w:type="dxa"/>
              <w:left w:w="57" w:type="dxa"/>
              <w:bottom w:w="0" w:type="dxa"/>
              <w:right w:w="57" w:type="dxa"/>
            </w:tcMar>
            <w:vAlign w:val="bottom"/>
            <w:hideMark/>
            <w:tcPrChange w:id="5887" w:author="Aleksander Hansen" w:date="2013-02-16T22:28:00Z">
              <w:tcPr>
                <w:tcW w:w="1414"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697810F3" w14:textId="77777777" w:rsidR="00994066" w:rsidRPr="00BC6025" w:rsidRDefault="00994066" w:rsidP="00974E1C">
            <w:pPr>
              <w:pStyle w:val="Text"/>
              <w:rPr>
                <w:rStyle w:val="Strong"/>
              </w:rPr>
            </w:pPr>
            <w:r w:rsidRPr="00BC6025">
              <w:t>5.250%</w:t>
            </w:r>
          </w:p>
        </w:tc>
      </w:tr>
      <w:tr w:rsidR="00994066" w:rsidRPr="00BC6025" w14:paraId="12751ACB" w14:textId="77777777" w:rsidTr="006B12F7">
        <w:trPr>
          <w:trHeight w:val="166"/>
          <w:jc w:val="center"/>
        </w:trPr>
        <w:tc>
          <w:tcPr>
            <w:tcW w:w="1884" w:type="dxa"/>
            <w:gridSpan w:val="3"/>
            <w:tcBorders>
              <w:top w:val="nil"/>
              <w:left w:val="nil"/>
              <w:bottom w:val="nil"/>
              <w:right w:val="nil"/>
            </w:tcBorders>
            <w:shd w:val="clear" w:color="auto" w:fill="auto"/>
            <w:tcMar>
              <w:top w:w="12" w:type="dxa"/>
              <w:left w:w="57" w:type="dxa"/>
              <w:bottom w:w="0" w:type="dxa"/>
              <w:right w:w="57" w:type="dxa"/>
            </w:tcMar>
            <w:vAlign w:val="bottom"/>
            <w:hideMark/>
          </w:tcPr>
          <w:p w14:paraId="2F968F66" w14:textId="77777777" w:rsidR="00994066" w:rsidRPr="00BC6025" w:rsidRDefault="00994066" w:rsidP="00974E1C">
            <w:pPr>
              <w:pStyle w:val="Text"/>
              <w:rPr>
                <w:rStyle w:val="Strong"/>
              </w:rPr>
            </w:pPr>
            <w:r w:rsidRPr="00BC6025">
              <w:t xml:space="preserve">Discount </w:t>
            </w:r>
            <w:proofErr w:type="gramStart"/>
            <w:r w:rsidRPr="00BC6025">
              <w:t>F(</w:t>
            </w:r>
            <w:proofErr w:type="gramEnd"/>
            <w:r w:rsidRPr="00BC6025">
              <w:t>)</w:t>
            </w:r>
          </w:p>
        </w:tc>
        <w:tc>
          <w:tcPr>
            <w:tcW w:w="1253" w:type="dxa"/>
            <w:tcBorders>
              <w:top w:val="nil"/>
              <w:left w:val="nil"/>
              <w:bottom w:val="nil"/>
              <w:right w:val="nil"/>
            </w:tcBorders>
            <w:shd w:val="clear" w:color="auto" w:fill="auto"/>
            <w:tcMar>
              <w:top w:w="12" w:type="dxa"/>
              <w:left w:w="57" w:type="dxa"/>
              <w:bottom w:w="0" w:type="dxa"/>
              <w:right w:w="57" w:type="dxa"/>
            </w:tcMar>
            <w:vAlign w:val="bottom"/>
            <w:hideMark/>
          </w:tcPr>
          <w:p w14:paraId="3E080A0E" w14:textId="77777777" w:rsidR="00994066" w:rsidRPr="00FC3197" w:rsidRDefault="00994066" w:rsidP="00974E1C">
            <w:pPr>
              <w:pStyle w:val="Text"/>
            </w:pPr>
            <w:r w:rsidRPr="00FC3197">
              <w:t xml:space="preserve">0.97557  </w:t>
            </w:r>
          </w:p>
        </w:tc>
        <w:tc>
          <w:tcPr>
            <w:tcW w:w="1420" w:type="dxa"/>
            <w:tcBorders>
              <w:top w:val="nil"/>
              <w:left w:val="nil"/>
              <w:bottom w:val="nil"/>
              <w:right w:val="nil"/>
            </w:tcBorders>
            <w:shd w:val="clear" w:color="auto" w:fill="auto"/>
            <w:tcMar>
              <w:top w:w="12" w:type="dxa"/>
              <w:left w:w="57" w:type="dxa"/>
              <w:bottom w:w="0" w:type="dxa"/>
              <w:right w:w="57" w:type="dxa"/>
            </w:tcMar>
            <w:vAlign w:val="bottom"/>
            <w:hideMark/>
          </w:tcPr>
          <w:p w14:paraId="5576984C" w14:textId="77777777" w:rsidR="00994066" w:rsidRPr="00FC3197" w:rsidRDefault="00994066" w:rsidP="00974E1C">
            <w:pPr>
              <w:pStyle w:val="Text"/>
            </w:pPr>
            <w:r w:rsidRPr="00FC3197">
              <w:t xml:space="preserve">0.95247 </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41BD73F3" w14:textId="77777777" w:rsidR="00994066" w:rsidRPr="00FC3197" w:rsidRDefault="00994066" w:rsidP="00974E1C">
            <w:pPr>
              <w:pStyle w:val="Text"/>
            </w:pPr>
            <w:r w:rsidRPr="00FC3197">
              <w:t xml:space="preserve">0.93045 </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1C16110A" w14:textId="77777777" w:rsidR="00994066" w:rsidRPr="00FC3197" w:rsidRDefault="00994066" w:rsidP="00974E1C">
            <w:pPr>
              <w:pStyle w:val="Text"/>
            </w:pPr>
            <w:r w:rsidRPr="00FC3197">
              <w:t xml:space="preserve">0.90796 </w:t>
            </w:r>
          </w:p>
        </w:tc>
        <w:tc>
          <w:tcPr>
            <w:tcW w:w="1414" w:type="dxa"/>
            <w:tcBorders>
              <w:top w:val="nil"/>
              <w:left w:val="nil"/>
              <w:bottom w:val="nil"/>
              <w:right w:val="nil"/>
            </w:tcBorders>
            <w:shd w:val="clear" w:color="auto" w:fill="auto"/>
            <w:tcMar>
              <w:top w:w="12" w:type="dxa"/>
              <w:left w:w="57" w:type="dxa"/>
              <w:bottom w:w="0" w:type="dxa"/>
              <w:right w:w="57" w:type="dxa"/>
            </w:tcMar>
            <w:vAlign w:val="bottom"/>
            <w:hideMark/>
          </w:tcPr>
          <w:p w14:paraId="1598655B" w14:textId="77777777" w:rsidR="00994066" w:rsidRPr="00FC3197" w:rsidRDefault="00994066" w:rsidP="00974E1C">
            <w:pPr>
              <w:pStyle w:val="Text"/>
            </w:pPr>
            <w:r w:rsidRPr="00FC3197">
              <w:t xml:space="preserve">0.88630 </w:t>
            </w:r>
          </w:p>
        </w:tc>
      </w:tr>
      <w:tr w:rsidR="00994066" w:rsidRPr="00BC6025" w14:paraId="0B1C8BD5" w14:textId="77777777" w:rsidTr="006B12F7">
        <w:trPr>
          <w:trHeight w:val="196"/>
          <w:jc w:val="center"/>
        </w:trPr>
        <w:tc>
          <w:tcPr>
            <w:tcW w:w="1884" w:type="dxa"/>
            <w:gridSpan w:val="3"/>
            <w:tcBorders>
              <w:top w:val="nil"/>
              <w:left w:val="nil"/>
              <w:bottom w:val="nil"/>
              <w:right w:val="nil"/>
            </w:tcBorders>
            <w:shd w:val="clear" w:color="auto" w:fill="auto"/>
            <w:tcMar>
              <w:top w:w="12" w:type="dxa"/>
              <w:left w:w="57" w:type="dxa"/>
              <w:bottom w:w="0" w:type="dxa"/>
              <w:right w:w="57" w:type="dxa"/>
            </w:tcMar>
            <w:vAlign w:val="bottom"/>
            <w:hideMark/>
          </w:tcPr>
          <w:p w14:paraId="3191A335" w14:textId="77777777" w:rsidR="00994066" w:rsidRPr="00BC6025" w:rsidRDefault="00994066" w:rsidP="00974E1C">
            <w:pPr>
              <w:pStyle w:val="Text"/>
              <w:rPr>
                <w:rStyle w:val="Strong"/>
              </w:rPr>
            </w:pPr>
            <w:r w:rsidRPr="00BC6025">
              <w:t>Spot rates</w:t>
            </w:r>
          </w:p>
        </w:tc>
        <w:tc>
          <w:tcPr>
            <w:tcW w:w="1253" w:type="dxa"/>
            <w:tcBorders>
              <w:top w:val="nil"/>
              <w:left w:val="nil"/>
              <w:bottom w:val="nil"/>
              <w:right w:val="nil"/>
            </w:tcBorders>
            <w:shd w:val="clear" w:color="auto" w:fill="auto"/>
            <w:tcMar>
              <w:top w:w="12" w:type="dxa"/>
              <w:left w:w="57" w:type="dxa"/>
              <w:bottom w:w="0" w:type="dxa"/>
              <w:right w:w="57" w:type="dxa"/>
            </w:tcMar>
            <w:vAlign w:val="bottom"/>
            <w:hideMark/>
          </w:tcPr>
          <w:p w14:paraId="3B2EEA57" w14:textId="77777777" w:rsidR="00994066" w:rsidRPr="00FC3197" w:rsidRDefault="00994066" w:rsidP="00974E1C">
            <w:pPr>
              <w:pStyle w:val="Text"/>
            </w:pPr>
            <w:r w:rsidRPr="00FC3197">
              <w:t xml:space="preserve">5.008% </w:t>
            </w:r>
          </w:p>
        </w:tc>
        <w:tc>
          <w:tcPr>
            <w:tcW w:w="1420" w:type="dxa"/>
            <w:tcBorders>
              <w:top w:val="nil"/>
              <w:left w:val="nil"/>
              <w:bottom w:val="nil"/>
              <w:right w:val="nil"/>
            </w:tcBorders>
            <w:shd w:val="clear" w:color="auto" w:fill="auto"/>
            <w:tcMar>
              <w:top w:w="12" w:type="dxa"/>
              <w:left w:w="57" w:type="dxa"/>
              <w:bottom w:w="0" w:type="dxa"/>
              <w:right w:w="57" w:type="dxa"/>
            </w:tcMar>
            <w:vAlign w:val="bottom"/>
            <w:hideMark/>
          </w:tcPr>
          <w:p w14:paraId="11E0ED64" w14:textId="77777777" w:rsidR="00994066" w:rsidRPr="00FC3197" w:rsidRDefault="00994066" w:rsidP="00974E1C">
            <w:pPr>
              <w:pStyle w:val="Text"/>
            </w:pPr>
            <w:r w:rsidRPr="00FC3197">
              <w:t>4.929%</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7CFFCA60" w14:textId="77777777" w:rsidR="00994066" w:rsidRPr="00FC3197" w:rsidRDefault="00994066" w:rsidP="00974E1C">
            <w:pPr>
              <w:pStyle w:val="Text"/>
            </w:pPr>
            <w:r w:rsidRPr="00FC3197">
              <w:t>4.864%</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7C03B5CA" w14:textId="77777777" w:rsidR="00994066" w:rsidRPr="00FC3197" w:rsidRDefault="00994066" w:rsidP="00974E1C">
            <w:pPr>
              <w:pStyle w:val="Text"/>
            </w:pPr>
            <w:r w:rsidRPr="00FC3197">
              <w:t>4.886%</w:t>
            </w:r>
          </w:p>
        </w:tc>
        <w:tc>
          <w:tcPr>
            <w:tcW w:w="1414" w:type="dxa"/>
            <w:tcBorders>
              <w:top w:val="nil"/>
              <w:left w:val="nil"/>
              <w:bottom w:val="nil"/>
              <w:right w:val="nil"/>
            </w:tcBorders>
            <w:shd w:val="clear" w:color="auto" w:fill="auto"/>
            <w:tcMar>
              <w:top w:w="12" w:type="dxa"/>
              <w:left w:w="57" w:type="dxa"/>
              <w:bottom w:w="0" w:type="dxa"/>
              <w:right w:w="57" w:type="dxa"/>
            </w:tcMar>
            <w:vAlign w:val="bottom"/>
            <w:hideMark/>
          </w:tcPr>
          <w:p w14:paraId="3561FC65" w14:textId="77777777" w:rsidR="00994066" w:rsidRPr="00FC3197" w:rsidRDefault="00994066" w:rsidP="00974E1C">
            <w:pPr>
              <w:pStyle w:val="Text"/>
            </w:pPr>
            <w:r w:rsidRPr="00FC3197">
              <w:t>4.887%</w:t>
            </w:r>
          </w:p>
        </w:tc>
      </w:tr>
      <w:tr w:rsidR="00994066" w:rsidRPr="00BC6025" w14:paraId="041B112F" w14:textId="77777777" w:rsidTr="007B064B">
        <w:trPr>
          <w:trHeight w:val="214"/>
          <w:jc w:val="center"/>
          <w:trPrChange w:id="5888" w:author="Aleksander Hansen" w:date="2013-02-16T22:29:00Z">
            <w:trPr>
              <w:gridBefore w:val="2"/>
              <w:trHeight w:val="214"/>
              <w:jc w:val="center"/>
            </w:trPr>
          </w:trPrChange>
        </w:trPr>
        <w:tc>
          <w:tcPr>
            <w:tcW w:w="1884" w:type="dxa"/>
            <w:gridSpan w:val="3"/>
            <w:tcBorders>
              <w:top w:val="nil"/>
              <w:left w:val="nil"/>
              <w:right w:val="nil"/>
            </w:tcBorders>
            <w:shd w:val="clear" w:color="auto" w:fill="auto"/>
            <w:tcMar>
              <w:top w:w="12" w:type="dxa"/>
              <w:left w:w="57" w:type="dxa"/>
              <w:bottom w:w="0" w:type="dxa"/>
              <w:right w:w="57" w:type="dxa"/>
            </w:tcMar>
            <w:vAlign w:val="bottom"/>
            <w:hideMark/>
            <w:tcPrChange w:id="5889" w:author="Aleksander Hansen" w:date="2013-02-16T22:29:00Z">
              <w:tcPr>
                <w:tcW w:w="1884" w:type="dxa"/>
                <w:gridSpan w:val="3"/>
                <w:tcBorders>
                  <w:top w:val="nil"/>
                  <w:left w:val="nil"/>
                  <w:bottom w:val="nil"/>
                  <w:right w:val="nil"/>
                </w:tcBorders>
                <w:shd w:val="clear" w:color="auto" w:fill="auto"/>
                <w:tcMar>
                  <w:top w:w="12" w:type="dxa"/>
                  <w:left w:w="57" w:type="dxa"/>
                  <w:bottom w:w="0" w:type="dxa"/>
                  <w:right w:w="57" w:type="dxa"/>
                </w:tcMar>
                <w:vAlign w:val="bottom"/>
                <w:hideMark/>
              </w:tcPr>
            </w:tcPrChange>
          </w:tcPr>
          <w:p w14:paraId="612D1563" w14:textId="77777777" w:rsidR="00994066" w:rsidRPr="00BC6025" w:rsidRDefault="00994066" w:rsidP="00974E1C">
            <w:pPr>
              <w:pStyle w:val="Text"/>
              <w:rPr>
                <w:rStyle w:val="Strong"/>
              </w:rPr>
            </w:pPr>
            <w:r w:rsidRPr="00BC6025">
              <w:t>Forward rates</w:t>
            </w:r>
          </w:p>
        </w:tc>
        <w:tc>
          <w:tcPr>
            <w:tcW w:w="1253" w:type="dxa"/>
            <w:tcBorders>
              <w:top w:val="nil"/>
              <w:left w:val="nil"/>
              <w:right w:val="nil"/>
            </w:tcBorders>
            <w:shd w:val="clear" w:color="auto" w:fill="auto"/>
            <w:tcMar>
              <w:top w:w="12" w:type="dxa"/>
              <w:left w:w="57" w:type="dxa"/>
              <w:bottom w:w="0" w:type="dxa"/>
              <w:right w:w="57" w:type="dxa"/>
            </w:tcMar>
            <w:vAlign w:val="bottom"/>
            <w:hideMark/>
            <w:tcPrChange w:id="5890" w:author="Aleksander Hansen" w:date="2013-02-16T22:29:00Z">
              <w:tcPr>
                <w:tcW w:w="1253"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199A5AD9" w14:textId="77777777" w:rsidR="00994066" w:rsidRPr="00BC6025" w:rsidRDefault="00994066" w:rsidP="00974E1C">
            <w:pPr>
              <w:pStyle w:val="Text"/>
            </w:pPr>
          </w:p>
        </w:tc>
        <w:tc>
          <w:tcPr>
            <w:tcW w:w="1420" w:type="dxa"/>
            <w:tcBorders>
              <w:top w:val="nil"/>
              <w:left w:val="nil"/>
              <w:right w:val="nil"/>
            </w:tcBorders>
            <w:shd w:val="clear" w:color="auto" w:fill="auto"/>
            <w:tcMar>
              <w:top w:w="12" w:type="dxa"/>
              <w:left w:w="57" w:type="dxa"/>
              <w:bottom w:w="0" w:type="dxa"/>
              <w:right w:w="57" w:type="dxa"/>
            </w:tcMar>
            <w:vAlign w:val="bottom"/>
            <w:hideMark/>
            <w:tcPrChange w:id="5891" w:author="Aleksander Hansen" w:date="2013-02-16T22:29:00Z">
              <w:tcPr>
                <w:tcW w:w="1420" w:type="dxa"/>
                <w:gridSpan w:val="2"/>
                <w:tcBorders>
                  <w:top w:val="nil"/>
                  <w:left w:val="nil"/>
                  <w:bottom w:val="nil"/>
                  <w:right w:val="nil"/>
                </w:tcBorders>
                <w:shd w:val="clear" w:color="auto" w:fill="D1FFD1"/>
                <w:tcMar>
                  <w:top w:w="12" w:type="dxa"/>
                  <w:left w:w="57" w:type="dxa"/>
                  <w:bottom w:w="0" w:type="dxa"/>
                  <w:right w:w="57" w:type="dxa"/>
                </w:tcMar>
                <w:vAlign w:val="bottom"/>
                <w:hideMark/>
              </w:tcPr>
            </w:tcPrChange>
          </w:tcPr>
          <w:p w14:paraId="519BEF2D" w14:textId="77777777" w:rsidR="00994066" w:rsidRPr="00BC6025" w:rsidRDefault="00994066" w:rsidP="00974E1C">
            <w:pPr>
              <w:pStyle w:val="Text"/>
              <w:rPr>
                <w:rStyle w:val="Strong"/>
              </w:rPr>
            </w:pPr>
            <w:r w:rsidRPr="00BC6025">
              <w:t>4.851%</w:t>
            </w:r>
          </w:p>
        </w:tc>
        <w:tc>
          <w:tcPr>
            <w:tcW w:w="1483" w:type="dxa"/>
            <w:tcBorders>
              <w:top w:val="nil"/>
              <w:left w:val="nil"/>
              <w:right w:val="nil"/>
            </w:tcBorders>
            <w:shd w:val="clear" w:color="auto" w:fill="auto"/>
            <w:tcMar>
              <w:top w:w="12" w:type="dxa"/>
              <w:left w:w="57" w:type="dxa"/>
              <w:bottom w:w="0" w:type="dxa"/>
              <w:right w:w="57" w:type="dxa"/>
            </w:tcMar>
            <w:vAlign w:val="bottom"/>
            <w:hideMark/>
            <w:tcPrChange w:id="5892" w:author="Aleksander Hansen" w:date="2013-02-16T22:29:00Z">
              <w:tcPr>
                <w:tcW w:w="1483" w:type="dxa"/>
                <w:gridSpan w:val="2"/>
                <w:tcBorders>
                  <w:top w:val="nil"/>
                  <w:left w:val="nil"/>
                  <w:bottom w:val="nil"/>
                  <w:right w:val="nil"/>
                </w:tcBorders>
                <w:shd w:val="clear" w:color="auto" w:fill="D1FFD1"/>
                <w:tcMar>
                  <w:top w:w="12" w:type="dxa"/>
                  <w:left w:w="57" w:type="dxa"/>
                  <w:bottom w:w="0" w:type="dxa"/>
                  <w:right w:w="57" w:type="dxa"/>
                </w:tcMar>
                <w:vAlign w:val="bottom"/>
                <w:hideMark/>
              </w:tcPr>
            </w:tcPrChange>
          </w:tcPr>
          <w:p w14:paraId="663381F6" w14:textId="77777777" w:rsidR="00994066" w:rsidRPr="00BC6025" w:rsidRDefault="00994066" w:rsidP="00974E1C">
            <w:pPr>
              <w:pStyle w:val="Text"/>
              <w:rPr>
                <w:rStyle w:val="Strong"/>
              </w:rPr>
            </w:pPr>
            <w:r w:rsidRPr="00BC6025">
              <w:t>4.734%</w:t>
            </w:r>
          </w:p>
        </w:tc>
        <w:tc>
          <w:tcPr>
            <w:tcW w:w="1483" w:type="dxa"/>
            <w:tcBorders>
              <w:top w:val="nil"/>
              <w:left w:val="nil"/>
              <w:right w:val="nil"/>
            </w:tcBorders>
            <w:shd w:val="clear" w:color="auto" w:fill="auto"/>
            <w:tcMar>
              <w:top w:w="12" w:type="dxa"/>
              <w:left w:w="57" w:type="dxa"/>
              <w:bottom w:w="0" w:type="dxa"/>
              <w:right w:w="57" w:type="dxa"/>
            </w:tcMar>
            <w:vAlign w:val="bottom"/>
            <w:hideMark/>
            <w:tcPrChange w:id="5893" w:author="Aleksander Hansen" w:date="2013-02-16T22:29:00Z">
              <w:tcPr>
                <w:tcW w:w="1483" w:type="dxa"/>
                <w:gridSpan w:val="2"/>
                <w:tcBorders>
                  <w:top w:val="nil"/>
                  <w:left w:val="nil"/>
                  <w:bottom w:val="nil"/>
                  <w:right w:val="nil"/>
                </w:tcBorders>
                <w:shd w:val="clear" w:color="auto" w:fill="D1FFD1"/>
                <w:tcMar>
                  <w:top w:w="12" w:type="dxa"/>
                  <w:left w:w="57" w:type="dxa"/>
                  <w:bottom w:w="0" w:type="dxa"/>
                  <w:right w:w="57" w:type="dxa"/>
                </w:tcMar>
                <w:vAlign w:val="bottom"/>
                <w:hideMark/>
              </w:tcPr>
            </w:tcPrChange>
          </w:tcPr>
          <w:p w14:paraId="610DBACB" w14:textId="77777777" w:rsidR="00994066" w:rsidRPr="00BC6025" w:rsidRDefault="00994066" w:rsidP="00974E1C">
            <w:pPr>
              <w:pStyle w:val="Text"/>
              <w:rPr>
                <w:rStyle w:val="Strong"/>
              </w:rPr>
            </w:pPr>
            <w:r w:rsidRPr="00BC6025">
              <w:t>4.953%</w:t>
            </w:r>
          </w:p>
        </w:tc>
        <w:tc>
          <w:tcPr>
            <w:tcW w:w="1414" w:type="dxa"/>
            <w:tcBorders>
              <w:top w:val="nil"/>
              <w:left w:val="nil"/>
              <w:right w:val="nil"/>
            </w:tcBorders>
            <w:shd w:val="clear" w:color="auto" w:fill="auto"/>
            <w:tcMar>
              <w:top w:w="12" w:type="dxa"/>
              <w:left w:w="57" w:type="dxa"/>
              <w:bottom w:w="0" w:type="dxa"/>
              <w:right w:w="57" w:type="dxa"/>
            </w:tcMar>
            <w:vAlign w:val="bottom"/>
            <w:hideMark/>
            <w:tcPrChange w:id="5894" w:author="Aleksander Hansen" w:date="2013-02-16T22:29:00Z">
              <w:tcPr>
                <w:tcW w:w="1414" w:type="dxa"/>
                <w:gridSpan w:val="2"/>
                <w:tcBorders>
                  <w:top w:val="nil"/>
                  <w:left w:val="nil"/>
                  <w:bottom w:val="nil"/>
                  <w:right w:val="nil"/>
                </w:tcBorders>
                <w:shd w:val="clear" w:color="auto" w:fill="D1FFD1"/>
                <w:tcMar>
                  <w:top w:w="12" w:type="dxa"/>
                  <w:left w:w="57" w:type="dxa"/>
                  <w:bottom w:w="0" w:type="dxa"/>
                  <w:right w:w="57" w:type="dxa"/>
                </w:tcMar>
                <w:vAlign w:val="bottom"/>
                <w:hideMark/>
              </w:tcPr>
            </w:tcPrChange>
          </w:tcPr>
          <w:p w14:paraId="66C3E452" w14:textId="77777777" w:rsidR="00994066" w:rsidRPr="00BC6025" w:rsidRDefault="00994066" w:rsidP="00974E1C">
            <w:pPr>
              <w:pStyle w:val="Text"/>
              <w:rPr>
                <w:rStyle w:val="Strong"/>
              </w:rPr>
            </w:pPr>
            <w:r w:rsidRPr="00BC6025">
              <w:t>4.888%</w:t>
            </w:r>
          </w:p>
        </w:tc>
      </w:tr>
      <w:tr w:rsidR="00994066" w:rsidRPr="00BC6025" w14:paraId="17F28365" w14:textId="77777777" w:rsidTr="007B064B">
        <w:trPr>
          <w:trHeight w:val="344"/>
          <w:jc w:val="center"/>
          <w:trPrChange w:id="5895" w:author="Aleksander Hansen" w:date="2013-02-16T22:29:00Z">
            <w:trPr>
              <w:gridBefore w:val="2"/>
              <w:trHeight w:val="344"/>
              <w:jc w:val="center"/>
            </w:trPr>
          </w:trPrChange>
        </w:trPr>
        <w:tc>
          <w:tcPr>
            <w:tcW w:w="1884" w:type="dxa"/>
            <w:gridSpan w:val="3"/>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5896" w:author="Aleksander Hansen" w:date="2013-02-16T22:29:00Z">
              <w:tcPr>
                <w:tcW w:w="1884" w:type="dxa"/>
                <w:gridSpan w:val="3"/>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1D6EE110" w14:textId="77777777" w:rsidR="00994066" w:rsidRPr="00BC6025" w:rsidRDefault="00994066" w:rsidP="00974E1C">
            <w:pPr>
              <w:pStyle w:val="Text"/>
              <w:rPr>
                <w:rStyle w:val="Strong"/>
              </w:rPr>
            </w:pPr>
            <w:r w:rsidRPr="00BC6025">
              <w:t>FV Cash flows</w:t>
            </w:r>
          </w:p>
        </w:tc>
        <w:tc>
          <w:tcPr>
            <w:tcW w:w="1253"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5897" w:author="Aleksander Hansen" w:date="2013-02-16T22:29:00Z">
              <w:tcPr>
                <w:tcW w:w="1253"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41BCE400" w14:textId="77777777" w:rsidR="00994066" w:rsidRPr="00BC6025" w:rsidRDefault="00994066" w:rsidP="00974E1C">
            <w:pPr>
              <w:pStyle w:val="Text"/>
            </w:pPr>
          </w:p>
        </w:tc>
        <w:tc>
          <w:tcPr>
            <w:tcW w:w="1420"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5898" w:author="Aleksander Hansen" w:date="2013-02-16T22:29:00Z">
              <w:tcPr>
                <w:tcW w:w="1420"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0683AEE4"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5899" w:author="Aleksander Hansen" w:date="2013-02-16T22:29:00Z">
              <w:tcPr>
                <w:tcW w:w="1483"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04D920F8"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5900" w:author="Aleksander Hansen" w:date="2013-02-16T22:29:00Z">
              <w:tcPr>
                <w:tcW w:w="1483"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18D29028" w14:textId="77777777" w:rsidR="00994066" w:rsidRPr="00BC6025" w:rsidRDefault="00994066" w:rsidP="00974E1C">
            <w:pPr>
              <w:pStyle w:val="Text"/>
            </w:pPr>
          </w:p>
        </w:tc>
        <w:tc>
          <w:tcPr>
            <w:tcW w:w="1414"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5901" w:author="Aleksander Hansen" w:date="2013-02-16T22:29:00Z">
              <w:tcPr>
                <w:tcW w:w="1414"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60F0FBA3" w14:textId="77777777" w:rsidR="00994066" w:rsidRPr="00BC6025" w:rsidRDefault="00994066" w:rsidP="00974E1C">
            <w:pPr>
              <w:pStyle w:val="Text"/>
            </w:pPr>
          </w:p>
        </w:tc>
      </w:tr>
      <w:tr w:rsidR="00994066" w:rsidRPr="00BC6025" w14:paraId="302B5556" w14:textId="77777777" w:rsidTr="006B12F7">
        <w:trPr>
          <w:trHeight w:val="344"/>
          <w:jc w:val="center"/>
        </w:trPr>
        <w:tc>
          <w:tcPr>
            <w:tcW w:w="1023"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4DA771BD" w14:textId="77777777" w:rsidR="00994066" w:rsidRPr="00FC3197" w:rsidRDefault="00994066" w:rsidP="00974E1C">
            <w:pPr>
              <w:pStyle w:val="Text"/>
            </w:pPr>
            <w:r w:rsidRPr="00FC3197">
              <w:t>Years</w:t>
            </w:r>
          </w:p>
        </w:tc>
        <w:tc>
          <w:tcPr>
            <w:tcW w:w="86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BC33468" w14:textId="77777777" w:rsidR="00994066" w:rsidRPr="00FC3197" w:rsidRDefault="00994066" w:rsidP="00974E1C">
            <w:pPr>
              <w:pStyle w:val="Text"/>
            </w:pPr>
            <w:r w:rsidRPr="00FC3197">
              <w:t>0.5</w:t>
            </w:r>
          </w:p>
        </w:tc>
        <w:tc>
          <w:tcPr>
            <w:tcW w:w="125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ABE3DF6" w14:textId="77777777" w:rsidR="00994066" w:rsidRPr="00FC3197" w:rsidRDefault="00994066" w:rsidP="00974E1C">
            <w:pPr>
              <w:pStyle w:val="Text"/>
            </w:pPr>
            <w:r w:rsidRPr="00FC3197">
              <w:t xml:space="preserve">$103.94 </w:t>
            </w:r>
          </w:p>
        </w:tc>
        <w:tc>
          <w:tcPr>
            <w:tcW w:w="142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6F5C11CE" w14:textId="77777777" w:rsidR="00994066" w:rsidRPr="00FC3197" w:rsidRDefault="00994066" w:rsidP="00974E1C">
            <w:pPr>
              <w:pStyle w:val="Text"/>
            </w:pPr>
            <w:r w:rsidRPr="00FC3197">
              <w:t xml:space="preserve">$7.13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3A240D63" w14:textId="77777777" w:rsidR="00994066" w:rsidRPr="00FC3197" w:rsidRDefault="00994066" w:rsidP="00974E1C">
            <w:pPr>
              <w:pStyle w:val="Text"/>
            </w:pPr>
            <w:r w:rsidRPr="00FC3197">
              <w:t xml:space="preserve">$3.19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4226B0E" w14:textId="77777777" w:rsidR="00994066" w:rsidRPr="00FC3197" w:rsidRDefault="00994066" w:rsidP="00974E1C">
            <w:pPr>
              <w:pStyle w:val="Text"/>
            </w:pPr>
            <w:r w:rsidRPr="00FC3197">
              <w:t xml:space="preserve">$3.13 </w:t>
            </w:r>
          </w:p>
        </w:tc>
        <w:tc>
          <w:tcPr>
            <w:tcW w:w="1414"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0771B4A2" w14:textId="77777777" w:rsidR="00994066" w:rsidRPr="00FC3197" w:rsidRDefault="00994066" w:rsidP="00974E1C">
            <w:pPr>
              <w:pStyle w:val="Text"/>
            </w:pPr>
            <w:r w:rsidRPr="00FC3197">
              <w:t xml:space="preserve">$2.63 </w:t>
            </w:r>
          </w:p>
        </w:tc>
      </w:tr>
      <w:tr w:rsidR="00994066" w:rsidRPr="00BC6025" w14:paraId="1D82F17E" w14:textId="77777777" w:rsidTr="006B12F7">
        <w:trPr>
          <w:trHeight w:val="344"/>
          <w:jc w:val="center"/>
        </w:trPr>
        <w:tc>
          <w:tcPr>
            <w:tcW w:w="117" w:type="dxa"/>
            <w:tcBorders>
              <w:top w:val="nil"/>
              <w:left w:val="nil"/>
              <w:bottom w:val="nil"/>
              <w:right w:val="nil"/>
            </w:tcBorders>
            <w:shd w:val="clear" w:color="auto" w:fill="auto"/>
            <w:tcMar>
              <w:top w:w="12" w:type="dxa"/>
              <w:left w:w="57" w:type="dxa"/>
              <w:bottom w:w="0" w:type="dxa"/>
              <w:right w:w="57" w:type="dxa"/>
            </w:tcMar>
            <w:vAlign w:val="bottom"/>
            <w:hideMark/>
          </w:tcPr>
          <w:p w14:paraId="09759DB6" w14:textId="77777777" w:rsidR="00994066" w:rsidRPr="00BC6025" w:rsidRDefault="00994066" w:rsidP="00974E1C">
            <w:pPr>
              <w:pStyle w:val="Text"/>
            </w:pPr>
          </w:p>
        </w:tc>
        <w:tc>
          <w:tcPr>
            <w:tcW w:w="906" w:type="dxa"/>
            <w:tcBorders>
              <w:top w:val="nil"/>
              <w:left w:val="nil"/>
              <w:bottom w:val="nil"/>
              <w:right w:val="nil"/>
            </w:tcBorders>
            <w:shd w:val="clear" w:color="auto" w:fill="auto"/>
            <w:tcMar>
              <w:top w:w="12" w:type="dxa"/>
              <w:left w:w="57" w:type="dxa"/>
              <w:bottom w:w="0" w:type="dxa"/>
              <w:right w:w="57" w:type="dxa"/>
            </w:tcMar>
            <w:vAlign w:val="bottom"/>
            <w:hideMark/>
          </w:tcPr>
          <w:p w14:paraId="002FFDF4" w14:textId="77777777" w:rsidR="00994066" w:rsidRPr="00BC6025" w:rsidRDefault="00994066" w:rsidP="00974E1C">
            <w:pPr>
              <w:pStyle w:val="Text"/>
            </w:pPr>
          </w:p>
        </w:tc>
        <w:tc>
          <w:tcPr>
            <w:tcW w:w="860" w:type="dxa"/>
            <w:tcBorders>
              <w:top w:val="nil"/>
              <w:left w:val="nil"/>
              <w:bottom w:val="nil"/>
              <w:right w:val="nil"/>
            </w:tcBorders>
            <w:shd w:val="clear" w:color="auto" w:fill="auto"/>
            <w:tcMar>
              <w:top w:w="12" w:type="dxa"/>
              <w:left w:w="57" w:type="dxa"/>
              <w:bottom w:w="0" w:type="dxa"/>
              <w:right w:w="57" w:type="dxa"/>
            </w:tcMar>
            <w:vAlign w:val="bottom"/>
            <w:hideMark/>
          </w:tcPr>
          <w:p w14:paraId="4C2E1AE9" w14:textId="77777777" w:rsidR="00994066" w:rsidRPr="00BC6025" w:rsidRDefault="00994066" w:rsidP="00974E1C">
            <w:pPr>
              <w:pStyle w:val="Text"/>
              <w:rPr>
                <w:rStyle w:val="Strong"/>
              </w:rPr>
            </w:pPr>
            <w:r w:rsidRPr="00BC6025">
              <w:t>DF</w:t>
            </w:r>
          </w:p>
        </w:tc>
        <w:tc>
          <w:tcPr>
            <w:tcW w:w="1253" w:type="dxa"/>
            <w:tcBorders>
              <w:top w:val="nil"/>
              <w:left w:val="nil"/>
              <w:bottom w:val="nil"/>
              <w:right w:val="nil"/>
            </w:tcBorders>
            <w:shd w:val="clear" w:color="auto" w:fill="auto"/>
            <w:tcMar>
              <w:top w:w="12" w:type="dxa"/>
              <w:left w:w="57" w:type="dxa"/>
              <w:bottom w:w="0" w:type="dxa"/>
              <w:right w:w="57" w:type="dxa"/>
            </w:tcMar>
            <w:vAlign w:val="bottom"/>
            <w:hideMark/>
          </w:tcPr>
          <w:p w14:paraId="1FCB2900" w14:textId="77777777" w:rsidR="00994066" w:rsidRPr="00BC6025" w:rsidRDefault="00994066" w:rsidP="00974E1C">
            <w:pPr>
              <w:pStyle w:val="Text"/>
              <w:rPr>
                <w:rStyle w:val="Strong"/>
              </w:rPr>
            </w:pPr>
            <w:r w:rsidRPr="00BC6025">
              <w:t xml:space="preserve">0.9756 </w:t>
            </w:r>
          </w:p>
        </w:tc>
        <w:tc>
          <w:tcPr>
            <w:tcW w:w="1420" w:type="dxa"/>
            <w:tcBorders>
              <w:top w:val="nil"/>
              <w:left w:val="nil"/>
              <w:bottom w:val="nil"/>
              <w:right w:val="nil"/>
            </w:tcBorders>
            <w:shd w:val="clear" w:color="auto" w:fill="auto"/>
            <w:tcMar>
              <w:top w:w="12" w:type="dxa"/>
              <w:left w:w="57" w:type="dxa"/>
              <w:bottom w:w="0" w:type="dxa"/>
              <w:right w:w="57" w:type="dxa"/>
            </w:tcMar>
            <w:vAlign w:val="bottom"/>
            <w:hideMark/>
          </w:tcPr>
          <w:p w14:paraId="4FF0AA62" w14:textId="77777777" w:rsidR="00994066" w:rsidRPr="00BC6025" w:rsidRDefault="00994066" w:rsidP="00974E1C">
            <w:pPr>
              <w:pStyle w:val="Text"/>
              <w:rPr>
                <w:rStyle w:val="Strong"/>
              </w:rPr>
            </w:pPr>
            <w:r w:rsidRPr="00BC6025">
              <w:t xml:space="preserve">0.9756 </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5EC55315" w14:textId="77777777" w:rsidR="00994066" w:rsidRPr="00BC6025" w:rsidRDefault="00994066" w:rsidP="00974E1C">
            <w:pPr>
              <w:pStyle w:val="Text"/>
              <w:rPr>
                <w:rStyle w:val="Strong"/>
              </w:rPr>
            </w:pPr>
            <w:r w:rsidRPr="00BC6025">
              <w:t xml:space="preserve">0.9756 </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53113288" w14:textId="77777777" w:rsidR="00994066" w:rsidRPr="00BC6025" w:rsidRDefault="00994066" w:rsidP="00974E1C">
            <w:pPr>
              <w:pStyle w:val="Text"/>
              <w:rPr>
                <w:rStyle w:val="Strong"/>
              </w:rPr>
            </w:pPr>
            <w:r w:rsidRPr="00BC6025">
              <w:t xml:space="preserve">0.9756 </w:t>
            </w:r>
          </w:p>
        </w:tc>
        <w:tc>
          <w:tcPr>
            <w:tcW w:w="1414" w:type="dxa"/>
            <w:tcBorders>
              <w:top w:val="nil"/>
              <w:left w:val="nil"/>
              <w:bottom w:val="nil"/>
              <w:right w:val="nil"/>
            </w:tcBorders>
            <w:shd w:val="clear" w:color="auto" w:fill="auto"/>
            <w:tcMar>
              <w:top w:w="12" w:type="dxa"/>
              <w:left w:w="57" w:type="dxa"/>
              <w:bottom w:w="0" w:type="dxa"/>
              <w:right w:w="57" w:type="dxa"/>
            </w:tcMar>
            <w:vAlign w:val="bottom"/>
            <w:hideMark/>
          </w:tcPr>
          <w:p w14:paraId="55CC6671" w14:textId="77777777" w:rsidR="00994066" w:rsidRPr="00BC6025" w:rsidRDefault="00994066" w:rsidP="00974E1C">
            <w:pPr>
              <w:pStyle w:val="Text"/>
              <w:rPr>
                <w:rStyle w:val="Strong"/>
              </w:rPr>
            </w:pPr>
            <w:r w:rsidRPr="00BC6025">
              <w:t xml:space="preserve">0.9756 </w:t>
            </w:r>
          </w:p>
        </w:tc>
      </w:tr>
      <w:tr w:rsidR="00994066" w:rsidRPr="00BC6025" w14:paraId="1FB55D07" w14:textId="77777777" w:rsidTr="006B12F7">
        <w:trPr>
          <w:jc w:val="center"/>
        </w:trPr>
        <w:tc>
          <w:tcPr>
            <w:tcW w:w="117"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43772C97" w14:textId="77777777" w:rsidR="00994066" w:rsidRPr="00BC6025" w:rsidRDefault="00994066" w:rsidP="00974E1C">
            <w:pPr>
              <w:pStyle w:val="Text"/>
            </w:pPr>
          </w:p>
        </w:tc>
        <w:tc>
          <w:tcPr>
            <w:tcW w:w="906"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4DF67113" w14:textId="77777777" w:rsidR="00994066" w:rsidRPr="00BC6025" w:rsidRDefault="00994066" w:rsidP="00974E1C">
            <w:pPr>
              <w:pStyle w:val="Text"/>
            </w:pPr>
          </w:p>
        </w:tc>
        <w:tc>
          <w:tcPr>
            <w:tcW w:w="86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025CC60A" w14:textId="77777777" w:rsidR="00994066" w:rsidRPr="00BC6025" w:rsidRDefault="00994066" w:rsidP="00974E1C">
            <w:pPr>
              <w:pStyle w:val="Text"/>
            </w:pPr>
          </w:p>
        </w:tc>
        <w:tc>
          <w:tcPr>
            <w:tcW w:w="125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3C2622D5" w14:textId="77777777" w:rsidR="00994066" w:rsidRPr="00BC6025" w:rsidRDefault="00994066" w:rsidP="00974E1C">
            <w:pPr>
              <w:pStyle w:val="Text"/>
            </w:pPr>
          </w:p>
        </w:tc>
        <w:tc>
          <w:tcPr>
            <w:tcW w:w="142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E131DE0"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E6DD258"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362B6E1C" w14:textId="77777777" w:rsidR="00994066" w:rsidRPr="00BC6025" w:rsidRDefault="00994066" w:rsidP="00974E1C">
            <w:pPr>
              <w:pStyle w:val="Text"/>
            </w:pPr>
          </w:p>
        </w:tc>
        <w:tc>
          <w:tcPr>
            <w:tcW w:w="1414"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3B2BF07A" w14:textId="77777777" w:rsidR="00994066" w:rsidRPr="00BC6025" w:rsidRDefault="00994066" w:rsidP="00974E1C">
            <w:pPr>
              <w:pStyle w:val="Text"/>
            </w:pPr>
          </w:p>
        </w:tc>
      </w:tr>
      <w:tr w:rsidR="00994066" w:rsidRPr="00BC6025" w14:paraId="304530E5" w14:textId="77777777" w:rsidTr="006B12F7">
        <w:trPr>
          <w:trHeight w:val="344"/>
          <w:jc w:val="center"/>
        </w:trPr>
        <w:tc>
          <w:tcPr>
            <w:tcW w:w="1023"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0BBE8DD1" w14:textId="77777777" w:rsidR="00994066" w:rsidRPr="00FC3197" w:rsidRDefault="00994066" w:rsidP="00974E1C">
            <w:pPr>
              <w:pStyle w:val="Text"/>
            </w:pPr>
            <w:r w:rsidRPr="00FC3197">
              <w:t>Years</w:t>
            </w:r>
          </w:p>
        </w:tc>
        <w:tc>
          <w:tcPr>
            <w:tcW w:w="86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8534E37" w14:textId="77777777" w:rsidR="00994066" w:rsidRPr="00FC3197" w:rsidRDefault="00994066" w:rsidP="00974E1C">
            <w:pPr>
              <w:pStyle w:val="Text"/>
            </w:pPr>
            <w:r w:rsidRPr="00FC3197">
              <w:t>1.0</w:t>
            </w:r>
          </w:p>
        </w:tc>
        <w:tc>
          <w:tcPr>
            <w:tcW w:w="125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EEC4BCE" w14:textId="77777777" w:rsidR="00994066" w:rsidRPr="00FC3197" w:rsidRDefault="00994066" w:rsidP="00974E1C">
            <w:pPr>
              <w:pStyle w:val="Text"/>
            </w:pPr>
            <w:r w:rsidRPr="00FC3197">
              <w:t> </w:t>
            </w:r>
          </w:p>
        </w:tc>
        <w:tc>
          <w:tcPr>
            <w:tcW w:w="142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6A24DDAC" w14:textId="77777777" w:rsidR="00994066" w:rsidRPr="00FC3197" w:rsidRDefault="00994066" w:rsidP="00974E1C">
            <w:pPr>
              <w:pStyle w:val="Text"/>
            </w:pPr>
            <w:r w:rsidRPr="00FC3197">
              <w:t xml:space="preserve">$107.13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3590666" w14:textId="77777777" w:rsidR="00994066" w:rsidRPr="00FC3197" w:rsidRDefault="00994066" w:rsidP="00974E1C">
            <w:pPr>
              <w:pStyle w:val="Text"/>
            </w:pPr>
            <w:r w:rsidRPr="00FC3197">
              <w:t xml:space="preserve">$3.19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95734A6" w14:textId="77777777" w:rsidR="00994066" w:rsidRPr="00FC3197" w:rsidRDefault="00994066" w:rsidP="00974E1C">
            <w:pPr>
              <w:pStyle w:val="Text"/>
            </w:pPr>
            <w:r w:rsidRPr="00FC3197">
              <w:t xml:space="preserve">$3.13 </w:t>
            </w:r>
          </w:p>
        </w:tc>
        <w:tc>
          <w:tcPr>
            <w:tcW w:w="1414"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18B839F" w14:textId="77777777" w:rsidR="00994066" w:rsidRPr="00FC3197" w:rsidRDefault="00994066" w:rsidP="00974E1C">
            <w:pPr>
              <w:pStyle w:val="Text"/>
            </w:pPr>
            <w:r w:rsidRPr="00FC3197">
              <w:t xml:space="preserve">$2.63 </w:t>
            </w:r>
          </w:p>
        </w:tc>
      </w:tr>
      <w:tr w:rsidR="00994066" w:rsidRPr="00BC6025" w14:paraId="39FB32D7" w14:textId="77777777" w:rsidTr="006B12F7">
        <w:trPr>
          <w:trHeight w:val="344"/>
          <w:jc w:val="center"/>
        </w:trPr>
        <w:tc>
          <w:tcPr>
            <w:tcW w:w="117" w:type="dxa"/>
            <w:tcBorders>
              <w:top w:val="nil"/>
              <w:left w:val="nil"/>
              <w:bottom w:val="nil"/>
              <w:right w:val="nil"/>
            </w:tcBorders>
            <w:shd w:val="clear" w:color="auto" w:fill="auto"/>
            <w:tcMar>
              <w:top w:w="12" w:type="dxa"/>
              <w:left w:w="57" w:type="dxa"/>
              <w:bottom w:w="0" w:type="dxa"/>
              <w:right w:w="57" w:type="dxa"/>
            </w:tcMar>
            <w:vAlign w:val="bottom"/>
            <w:hideMark/>
          </w:tcPr>
          <w:p w14:paraId="69719BA1" w14:textId="77777777" w:rsidR="00994066" w:rsidRPr="00BC6025" w:rsidRDefault="00994066" w:rsidP="00974E1C">
            <w:pPr>
              <w:pStyle w:val="Text"/>
            </w:pPr>
          </w:p>
        </w:tc>
        <w:tc>
          <w:tcPr>
            <w:tcW w:w="906" w:type="dxa"/>
            <w:tcBorders>
              <w:top w:val="nil"/>
              <w:left w:val="nil"/>
              <w:bottom w:val="nil"/>
              <w:right w:val="nil"/>
            </w:tcBorders>
            <w:shd w:val="clear" w:color="auto" w:fill="auto"/>
            <w:tcMar>
              <w:top w:w="12" w:type="dxa"/>
              <w:left w:w="57" w:type="dxa"/>
              <w:bottom w:w="0" w:type="dxa"/>
              <w:right w:w="57" w:type="dxa"/>
            </w:tcMar>
            <w:vAlign w:val="bottom"/>
            <w:hideMark/>
          </w:tcPr>
          <w:p w14:paraId="466C528B" w14:textId="77777777" w:rsidR="00994066" w:rsidRPr="00BC6025" w:rsidRDefault="00994066" w:rsidP="00974E1C">
            <w:pPr>
              <w:pStyle w:val="Text"/>
            </w:pPr>
          </w:p>
        </w:tc>
        <w:tc>
          <w:tcPr>
            <w:tcW w:w="860" w:type="dxa"/>
            <w:tcBorders>
              <w:top w:val="nil"/>
              <w:left w:val="nil"/>
              <w:bottom w:val="nil"/>
              <w:right w:val="nil"/>
            </w:tcBorders>
            <w:shd w:val="clear" w:color="auto" w:fill="auto"/>
            <w:tcMar>
              <w:top w:w="12" w:type="dxa"/>
              <w:left w:w="57" w:type="dxa"/>
              <w:bottom w:w="0" w:type="dxa"/>
              <w:right w:w="57" w:type="dxa"/>
            </w:tcMar>
            <w:vAlign w:val="bottom"/>
            <w:hideMark/>
          </w:tcPr>
          <w:p w14:paraId="44A77D48" w14:textId="77777777" w:rsidR="00994066" w:rsidRPr="00BC6025" w:rsidRDefault="00994066" w:rsidP="00974E1C">
            <w:pPr>
              <w:pStyle w:val="Text"/>
              <w:rPr>
                <w:rStyle w:val="Strong"/>
              </w:rPr>
            </w:pPr>
            <w:r w:rsidRPr="00BC6025">
              <w:t>DF</w:t>
            </w:r>
          </w:p>
        </w:tc>
        <w:tc>
          <w:tcPr>
            <w:tcW w:w="1253" w:type="dxa"/>
            <w:tcBorders>
              <w:top w:val="nil"/>
              <w:left w:val="nil"/>
              <w:bottom w:val="nil"/>
              <w:right w:val="nil"/>
            </w:tcBorders>
            <w:shd w:val="clear" w:color="auto" w:fill="auto"/>
            <w:tcMar>
              <w:top w:w="12" w:type="dxa"/>
              <w:left w:w="57" w:type="dxa"/>
              <w:bottom w:w="0" w:type="dxa"/>
              <w:right w:w="57" w:type="dxa"/>
            </w:tcMar>
            <w:vAlign w:val="bottom"/>
            <w:hideMark/>
          </w:tcPr>
          <w:p w14:paraId="687E0460" w14:textId="77777777" w:rsidR="00994066" w:rsidRPr="00BC6025" w:rsidRDefault="00994066" w:rsidP="00974E1C">
            <w:pPr>
              <w:pStyle w:val="Text"/>
              <w:rPr>
                <w:rStyle w:val="Strong"/>
              </w:rPr>
            </w:pPr>
          </w:p>
        </w:tc>
        <w:tc>
          <w:tcPr>
            <w:tcW w:w="1420" w:type="dxa"/>
            <w:tcBorders>
              <w:top w:val="nil"/>
              <w:left w:val="nil"/>
              <w:bottom w:val="nil"/>
              <w:right w:val="nil"/>
            </w:tcBorders>
            <w:shd w:val="clear" w:color="auto" w:fill="auto"/>
            <w:tcMar>
              <w:top w:w="12" w:type="dxa"/>
              <w:left w:w="57" w:type="dxa"/>
              <w:bottom w:w="0" w:type="dxa"/>
              <w:right w:w="57" w:type="dxa"/>
            </w:tcMar>
            <w:vAlign w:val="bottom"/>
            <w:hideMark/>
          </w:tcPr>
          <w:p w14:paraId="457AD32E" w14:textId="77777777" w:rsidR="00994066" w:rsidRPr="00BC6025" w:rsidRDefault="00994066" w:rsidP="00974E1C">
            <w:pPr>
              <w:pStyle w:val="Text"/>
              <w:rPr>
                <w:rStyle w:val="Strong"/>
              </w:rPr>
            </w:pPr>
            <w:r w:rsidRPr="00BC6025">
              <w:t xml:space="preserve">0.9525 </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140472AA" w14:textId="77777777" w:rsidR="00994066" w:rsidRPr="00BC6025" w:rsidRDefault="00994066" w:rsidP="00974E1C">
            <w:pPr>
              <w:pStyle w:val="Text"/>
              <w:rPr>
                <w:rStyle w:val="Strong"/>
              </w:rPr>
            </w:pPr>
            <w:r w:rsidRPr="00BC6025">
              <w:t xml:space="preserve">0.9525 </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09AFAD44" w14:textId="77777777" w:rsidR="00994066" w:rsidRPr="00BC6025" w:rsidRDefault="00994066" w:rsidP="00974E1C">
            <w:pPr>
              <w:pStyle w:val="Text"/>
              <w:rPr>
                <w:rStyle w:val="Strong"/>
              </w:rPr>
            </w:pPr>
            <w:r w:rsidRPr="00BC6025">
              <w:t xml:space="preserve">0.9525 </w:t>
            </w:r>
          </w:p>
        </w:tc>
        <w:tc>
          <w:tcPr>
            <w:tcW w:w="1414" w:type="dxa"/>
            <w:tcBorders>
              <w:top w:val="nil"/>
              <w:left w:val="nil"/>
              <w:bottom w:val="nil"/>
              <w:right w:val="nil"/>
            </w:tcBorders>
            <w:shd w:val="clear" w:color="auto" w:fill="auto"/>
            <w:tcMar>
              <w:top w:w="12" w:type="dxa"/>
              <w:left w:w="57" w:type="dxa"/>
              <w:bottom w:w="0" w:type="dxa"/>
              <w:right w:w="57" w:type="dxa"/>
            </w:tcMar>
            <w:vAlign w:val="bottom"/>
            <w:hideMark/>
          </w:tcPr>
          <w:p w14:paraId="3396C473" w14:textId="77777777" w:rsidR="00994066" w:rsidRPr="00BC6025" w:rsidRDefault="00994066" w:rsidP="00974E1C">
            <w:pPr>
              <w:pStyle w:val="Text"/>
              <w:rPr>
                <w:rStyle w:val="Strong"/>
              </w:rPr>
            </w:pPr>
            <w:r w:rsidRPr="00BC6025">
              <w:t xml:space="preserve">0.9525 </w:t>
            </w:r>
          </w:p>
        </w:tc>
      </w:tr>
      <w:tr w:rsidR="00994066" w:rsidRPr="00BC6025" w14:paraId="74ED0099" w14:textId="77777777" w:rsidTr="006B12F7">
        <w:trPr>
          <w:jc w:val="center"/>
        </w:trPr>
        <w:tc>
          <w:tcPr>
            <w:tcW w:w="117"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74DA2B62" w14:textId="77777777" w:rsidR="00994066" w:rsidRPr="00BC6025" w:rsidRDefault="00994066" w:rsidP="00974E1C">
            <w:pPr>
              <w:pStyle w:val="Text"/>
            </w:pPr>
          </w:p>
        </w:tc>
        <w:tc>
          <w:tcPr>
            <w:tcW w:w="906"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70BF412A" w14:textId="77777777" w:rsidR="00994066" w:rsidRPr="00BC6025" w:rsidRDefault="00994066" w:rsidP="00974E1C">
            <w:pPr>
              <w:pStyle w:val="Text"/>
            </w:pPr>
          </w:p>
        </w:tc>
        <w:tc>
          <w:tcPr>
            <w:tcW w:w="86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7433DE1E" w14:textId="77777777" w:rsidR="00994066" w:rsidRPr="00BC6025" w:rsidRDefault="00994066" w:rsidP="00974E1C">
            <w:pPr>
              <w:pStyle w:val="Text"/>
            </w:pPr>
          </w:p>
        </w:tc>
        <w:tc>
          <w:tcPr>
            <w:tcW w:w="125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04DD1A77" w14:textId="77777777" w:rsidR="00994066" w:rsidRPr="00BC6025" w:rsidRDefault="00994066" w:rsidP="00974E1C">
            <w:pPr>
              <w:pStyle w:val="Text"/>
            </w:pPr>
          </w:p>
        </w:tc>
        <w:tc>
          <w:tcPr>
            <w:tcW w:w="142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314CFA8F"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713503AF"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9DB3235" w14:textId="77777777" w:rsidR="00994066" w:rsidRPr="00BC6025" w:rsidRDefault="00994066" w:rsidP="00974E1C">
            <w:pPr>
              <w:pStyle w:val="Text"/>
            </w:pPr>
          </w:p>
        </w:tc>
        <w:tc>
          <w:tcPr>
            <w:tcW w:w="1414"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0921E8CF" w14:textId="77777777" w:rsidR="00994066" w:rsidRPr="00BC6025" w:rsidRDefault="00994066" w:rsidP="00974E1C">
            <w:pPr>
              <w:pStyle w:val="Text"/>
            </w:pPr>
          </w:p>
        </w:tc>
      </w:tr>
      <w:tr w:rsidR="00994066" w:rsidRPr="00BC6025" w14:paraId="7319BDAC" w14:textId="77777777" w:rsidTr="006B12F7">
        <w:trPr>
          <w:trHeight w:val="318"/>
          <w:jc w:val="center"/>
        </w:trPr>
        <w:tc>
          <w:tcPr>
            <w:tcW w:w="1023"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433CDEA6" w14:textId="77777777" w:rsidR="00994066" w:rsidRPr="00FC3197" w:rsidRDefault="00994066" w:rsidP="00974E1C">
            <w:pPr>
              <w:pStyle w:val="Text"/>
            </w:pPr>
            <w:r w:rsidRPr="00FC3197">
              <w:t>Years</w:t>
            </w:r>
          </w:p>
        </w:tc>
        <w:tc>
          <w:tcPr>
            <w:tcW w:w="86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13663E5" w14:textId="77777777" w:rsidR="00994066" w:rsidRPr="00FC3197" w:rsidRDefault="00994066" w:rsidP="00974E1C">
            <w:pPr>
              <w:pStyle w:val="Text"/>
            </w:pPr>
            <w:r w:rsidRPr="00FC3197">
              <w:t>1.5</w:t>
            </w:r>
          </w:p>
        </w:tc>
        <w:tc>
          <w:tcPr>
            <w:tcW w:w="125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6EA2F6A5" w14:textId="77777777" w:rsidR="00994066" w:rsidRPr="00FC3197" w:rsidRDefault="00994066" w:rsidP="00974E1C">
            <w:pPr>
              <w:pStyle w:val="Text"/>
            </w:pPr>
            <w:r w:rsidRPr="00FC3197">
              <w:t> </w:t>
            </w:r>
          </w:p>
        </w:tc>
        <w:tc>
          <w:tcPr>
            <w:tcW w:w="142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CDD0974" w14:textId="77777777" w:rsidR="00994066" w:rsidRPr="00FC3197" w:rsidRDefault="00994066" w:rsidP="00974E1C">
            <w:pPr>
              <w:pStyle w:val="Text"/>
            </w:pPr>
            <w:r w:rsidRPr="00FC3197">
              <w:t>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46C0AE89" w14:textId="77777777" w:rsidR="00994066" w:rsidRPr="00FC3197" w:rsidRDefault="00994066" w:rsidP="00974E1C">
            <w:pPr>
              <w:pStyle w:val="Text"/>
            </w:pPr>
            <w:r w:rsidRPr="00FC3197">
              <w:t xml:space="preserve">$103.19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68F4A04C" w14:textId="77777777" w:rsidR="00994066" w:rsidRPr="00FC3197" w:rsidRDefault="00994066" w:rsidP="00974E1C">
            <w:pPr>
              <w:pStyle w:val="Text"/>
            </w:pPr>
            <w:r w:rsidRPr="00FC3197">
              <w:t xml:space="preserve">$3.13 </w:t>
            </w:r>
          </w:p>
        </w:tc>
        <w:tc>
          <w:tcPr>
            <w:tcW w:w="1414"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0BB67E58" w14:textId="77777777" w:rsidR="00994066" w:rsidRPr="00FC3197" w:rsidRDefault="00994066" w:rsidP="00974E1C">
            <w:pPr>
              <w:pStyle w:val="Text"/>
            </w:pPr>
            <w:r w:rsidRPr="00FC3197">
              <w:t xml:space="preserve">$2.63 </w:t>
            </w:r>
          </w:p>
        </w:tc>
      </w:tr>
      <w:tr w:rsidR="00994066" w:rsidRPr="00BC6025" w14:paraId="6448D4B5" w14:textId="77777777" w:rsidTr="006B12F7">
        <w:trPr>
          <w:trHeight w:val="373"/>
          <w:jc w:val="center"/>
        </w:trPr>
        <w:tc>
          <w:tcPr>
            <w:tcW w:w="117" w:type="dxa"/>
            <w:tcBorders>
              <w:top w:val="nil"/>
              <w:left w:val="nil"/>
              <w:bottom w:val="nil"/>
              <w:right w:val="nil"/>
            </w:tcBorders>
            <w:shd w:val="clear" w:color="auto" w:fill="auto"/>
            <w:tcMar>
              <w:top w:w="12" w:type="dxa"/>
              <w:left w:w="57" w:type="dxa"/>
              <w:bottom w:w="0" w:type="dxa"/>
              <w:right w:w="57" w:type="dxa"/>
            </w:tcMar>
            <w:vAlign w:val="bottom"/>
            <w:hideMark/>
          </w:tcPr>
          <w:p w14:paraId="3D8E692B" w14:textId="77777777" w:rsidR="00994066" w:rsidRPr="00BC6025" w:rsidRDefault="00994066" w:rsidP="00974E1C">
            <w:pPr>
              <w:pStyle w:val="Text"/>
            </w:pPr>
          </w:p>
        </w:tc>
        <w:tc>
          <w:tcPr>
            <w:tcW w:w="906" w:type="dxa"/>
            <w:tcBorders>
              <w:top w:val="nil"/>
              <w:left w:val="nil"/>
              <w:bottom w:val="nil"/>
              <w:right w:val="nil"/>
            </w:tcBorders>
            <w:shd w:val="clear" w:color="auto" w:fill="auto"/>
            <w:tcMar>
              <w:top w:w="12" w:type="dxa"/>
              <w:left w:w="57" w:type="dxa"/>
              <w:bottom w:w="0" w:type="dxa"/>
              <w:right w:w="57" w:type="dxa"/>
            </w:tcMar>
            <w:vAlign w:val="bottom"/>
            <w:hideMark/>
          </w:tcPr>
          <w:p w14:paraId="1B656FDD" w14:textId="77777777" w:rsidR="00994066" w:rsidRPr="00BC6025" w:rsidRDefault="00994066" w:rsidP="00974E1C">
            <w:pPr>
              <w:pStyle w:val="Text"/>
            </w:pPr>
          </w:p>
        </w:tc>
        <w:tc>
          <w:tcPr>
            <w:tcW w:w="860" w:type="dxa"/>
            <w:tcBorders>
              <w:top w:val="nil"/>
              <w:left w:val="nil"/>
              <w:bottom w:val="nil"/>
              <w:right w:val="nil"/>
            </w:tcBorders>
            <w:shd w:val="clear" w:color="auto" w:fill="auto"/>
            <w:tcMar>
              <w:top w:w="12" w:type="dxa"/>
              <w:left w:w="57" w:type="dxa"/>
              <w:bottom w:w="0" w:type="dxa"/>
              <w:right w:w="57" w:type="dxa"/>
            </w:tcMar>
            <w:vAlign w:val="bottom"/>
            <w:hideMark/>
          </w:tcPr>
          <w:p w14:paraId="1D813193" w14:textId="77777777" w:rsidR="00994066" w:rsidRPr="00BC6025" w:rsidRDefault="00994066" w:rsidP="00974E1C">
            <w:pPr>
              <w:pStyle w:val="Text"/>
              <w:rPr>
                <w:rStyle w:val="Strong"/>
              </w:rPr>
            </w:pPr>
            <w:r w:rsidRPr="00BC6025">
              <w:t>DF</w:t>
            </w:r>
          </w:p>
        </w:tc>
        <w:tc>
          <w:tcPr>
            <w:tcW w:w="1253" w:type="dxa"/>
            <w:tcBorders>
              <w:top w:val="nil"/>
              <w:left w:val="nil"/>
              <w:bottom w:val="nil"/>
              <w:right w:val="nil"/>
            </w:tcBorders>
            <w:shd w:val="clear" w:color="auto" w:fill="auto"/>
            <w:tcMar>
              <w:top w:w="12" w:type="dxa"/>
              <w:left w:w="57" w:type="dxa"/>
              <w:bottom w:w="0" w:type="dxa"/>
              <w:right w:w="57" w:type="dxa"/>
            </w:tcMar>
            <w:vAlign w:val="bottom"/>
            <w:hideMark/>
          </w:tcPr>
          <w:p w14:paraId="0057A867" w14:textId="77777777" w:rsidR="00994066" w:rsidRPr="00BC6025" w:rsidRDefault="00994066" w:rsidP="00974E1C">
            <w:pPr>
              <w:pStyle w:val="Text"/>
              <w:rPr>
                <w:rStyle w:val="Strong"/>
              </w:rPr>
            </w:pPr>
          </w:p>
        </w:tc>
        <w:tc>
          <w:tcPr>
            <w:tcW w:w="1420" w:type="dxa"/>
            <w:tcBorders>
              <w:top w:val="nil"/>
              <w:left w:val="nil"/>
              <w:bottom w:val="nil"/>
              <w:right w:val="nil"/>
            </w:tcBorders>
            <w:shd w:val="clear" w:color="auto" w:fill="auto"/>
            <w:tcMar>
              <w:top w:w="12" w:type="dxa"/>
              <w:left w:w="57" w:type="dxa"/>
              <w:bottom w:w="0" w:type="dxa"/>
              <w:right w:w="57" w:type="dxa"/>
            </w:tcMar>
            <w:vAlign w:val="bottom"/>
            <w:hideMark/>
          </w:tcPr>
          <w:p w14:paraId="3DE41C48" w14:textId="77777777" w:rsidR="00994066" w:rsidRPr="00BC6025" w:rsidRDefault="00994066" w:rsidP="00974E1C">
            <w:pPr>
              <w:pStyle w:val="Text"/>
              <w:rPr>
                <w:rStyle w:val="Strong"/>
              </w:rPr>
            </w:pP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731DDE15" w14:textId="77777777" w:rsidR="00994066" w:rsidRPr="00BC6025" w:rsidRDefault="00994066" w:rsidP="00974E1C">
            <w:pPr>
              <w:pStyle w:val="Text"/>
              <w:rPr>
                <w:rStyle w:val="Strong"/>
              </w:rPr>
            </w:pPr>
            <w:r w:rsidRPr="00BC6025">
              <w:t xml:space="preserve">       0.9304 </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5BDDB161" w14:textId="77777777" w:rsidR="00994066" w:rsidRPr="00BC6025" w:rsidRDefault="00994066" w:rsidP="00974E1C">
            <w:pPr>
              <w:pStyle w:val="Text"/>
              <w:rPr>
                <w:rStyle w:val="Strong"/>
              </w:rPr>
            </w:pPr>
            <w:r w:rsidRPr="00BC6025">
              <w:t xml:space="preserve">       0.9304 </w:t>
            </w:r>
          </w:p>
        </w:tc>
        <w:tc>
          <w:tcPr>
            <w:tcW w:w="1414" w:type="dxa"/>
            <w:tcBorders>
              <w:top w:val="nil"/>
              <w:left w:val="nil"/>
              <w:bottom w:val="nil"/>
              <w:right w:val="nil"/>
            </w:tcBorders>
            <w:shd w:val="clear" w:color="auto" w:fill="auto"/>
            <w:tcMar>
              <w:top w:w="12" w:type="dxa"/>
              <w:left w:w="57" w:type="dxa"/>
              <w:bottom w:w="0" w:type="dxa"/>
              <w:right w:w="57" w:type="dxa"/>
            </w:tcMar>
            <w:vAlign w:val="bottom"/>
            <w:hideMark/>
          </w:tcPr>
          <w:p w14:paraId="62EAC9B3" w14:textId="77777777" w:rsidR="00994066" w:rsidRPr="00BC6025" w:rsidRDefault="00994066" w:rsidP="00974E1C">
            <w:pPr>
              <w:pStyle w:val="Text"/>
              <w:rPr>
                <w:rStyle w:val="Strong"/>
              </w:rPr>
            </w:pPr>
            <w:r w:rsidRPr="00BC6025">
              <w:t xml:space="preserve">       0.9304 </w:t>
            </w:r>
          </w:p>
        </w:tc>
      </w:tr>
      <w:tr w:rsidR="00994066" w:rsidRPr="00BC6025" w14:paraId="6A816723" w14:textId="77777777" w:rsidTr="006B12F7">
        <w:trPr>
          <w:jc w:val="center"/>
        </w:trPr>
        <w:tc>
          <w:tcPr>
            <w:tcW w:w="117"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915072F" w14:textId="77777777" w:rsidR="00994066" w:rsidRPr="00BC6025" w:rsidRDefault="00994066" w:rsidP="00974E1C">
            <w:pPr>
              <w:pStyle w:val="Text"/>
            </w:pPr>
          </w:p>
        </w:tc>
        <w:tc>
          <w:tcPr>
            <w:tcW w:w="906"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6C17157" w14:textId="77777777" w:rsidR="00994066" w:rsidRPr="00BC6025" w:rsidRDefault="00994066" w:rsidP="00974E1C">
            <w:pPr>
              <w:pStyle w:val="Text"/>
            </w:pPr>
          </w:p>
        </w:tc>
        <w:tc>
          <w:tcPr>
            <w:tcW w:w="86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625D33A" w14:textId="77777777" w:rsidR="00994066" w:rsidRPr="00BC6025" w:rsidRDefault="00994066" w:rsidP="00974E1C">
            <w:pPr>
              <w:pStyle w:val="Text"/>
            </w:pPr>
          </w:p>
        </w:tc>
        <w:tc>
          <w:tcPr>
            <w:tcW w:w="125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44250986" w14:textId="77777777" w:rsidR="00994066" w:rsidRPr="00BC6025" w:rsidRDefault="00994066" w:rsidP="00974E1C">
            <w:pPr>
              <w:pStyle w:val="Text"/>
            </w:pPr>
          </w:p>
        </w:tc>
        <w:tc>
          <w:tcPr>
            <w:tcW w:w="142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BEB2F06"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6877CEBF"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7435FDC" w14:textId="77777777" w:rsidR="00994066" w:rsidRPr="00BC6025" w:rsidRDefault="00994066" w:rsidP="00974E1C">
            <w:pPr>
              <w:pStyle w:val="Text"/>
            </w:pPr>
          </w:p>
        </w:tc>
        <w:tc>
          <w:tcPr>
            <w:tcW w:w="1414"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4EC15908" w14:textId="77777777" w:rsidR="00994066" w:rsidRPr="00BC6025" w:rsidRDefault="00994066" w:rsidP="00974E1C">
            <w:pPr>
              <w:pStyle w:val="Text"/>
            </w:pPr>
          </w:p>
        </w:tc>
      </w:tr>
      <w:tr w:rsidR="00994066" w:rsidRPr="00BC6025" w14:paraId="307B6BEC" w14:textId="77777777" w:rsidTr="006B12F7">
        <w:trPr>
          <w:trHeight w:val="344"/>
          <w:jc w:val="center"/>
        </w:trPr>
        <w:tc>
          <w:tcPr>
            <w:tcW w:w="1023"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015EA4C0" w14:textId="77777777" w:rsidR="00994066" w:rsidRPr="00FC3197" w:rsidRDefault="00994066" w:rsidP="00974E1C">
            <w:pPr>
              <w:pStyle w:val="Text"/>
            </w:pPr>
            <w:r w:rsidRPr="00FC3197">
              <w:t>Years</w:t>
            </w:r>
          </w:p>
        </w:tc>
        <w:tc>
          <w:tcPr>
            <w:tcW w:w="86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6E316F8" w14:textId="77777777" w:rsidR="00994066" w:rsidRPr="00FC3197" w:rsidRDefault="00994066" w:rsidP="00974E1C">
            <w:pPr>
              <w:pStyle w:val="Text"/>
            </w:pPr>
            <w:r w:rsidRPr="00FC3197">
              <w:t>2.0</w:t>
            </w:r>
          </w:p>
        </w:tc>
        <w:tc>
          <w:tcPr>
            <w:tcW w:w="125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0F4EAEE" w14:textId="77777777" w:rsidR="00994066" w:rsidRPr="00FC3197" w:rsidRDefault="00994066" w:rsidP="00974E1C">
            <w:pPr>
              <w:pStyle w:val="Text"/>
            </w:pPr>
            <w:r w:rsidRPr="00FC3197">
              <w:t> </w:t>
            </w:r>
          </w:p>
        </w:tc>
        <w:tc>
          <w:tcPr>
            <w:tcW w:w="142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EE592B2" w14:textId="77777777" w:rsidR="00994066" w:rsidRPr="00FC3197" w:rsidRDefault="00994066" w:rsidP="00974E1C">
            <w:pPr>
              <w:pStyle w:val="Text"/>
            </w:pPr>
            <w:r w:rsidRPr="00FC3197">
              <w:t>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4839C434" w14:textId="77777777" w:rsidR="00994066" w:rsidRPr="00FC3197" w:rsidRDefault="00994066" w:rsidP="00974E1C">
            <w:pPr>
              <w:pStyle w:val="Text"/>
            </w:pPr>
            <w:r w:rsidRPr="00FC3197">
              <w:t>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6B28DD5F" w14:textId="77777777" w:rsidR="00994066" w:rsidRPr="00FC3197" w:rsidRDefault="00994066" w:rsidP="00974E1C">
            <w:pPr>
              <w:pStyle w:val="Text"/>
            </w:pPr>
            <w:r w:rsidRPr="00FC3197">
              <w:t xml:space="preserve">$103.13 </w:t>
            </w:r>
          </w:p>
        </w:tc>
        <w:tc>
          <w:tcPr>
            <w:tcW w:w="1414"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9C18797" w14:textId="77777777" w:rsidR="00994066" w:rsidRPr="00FC3197" w:rsidRDefault="00994066" w:rsidP="00974E1C">
            <w:pPr>
              <w:pStyle w:val="Text"/>
            </w:pPr>
            <w:r w:rsidRPr="00FC3197">
              <w:t xml:space="preserve">$2.63 </w:t>
            </w:r>
          </w:p>
        </w:tc>
      </w:tr>
      <w:tr w:rsidR="00994066" w:rsidRPr="00BC6025" w14:paraId="289B8920" w14:textId="77777777" w:rsidTr="006B12F7">
        <w:trPr>
          <w:trHeight w:val="344"/>
          <w:jc w:val="center"/>
        </w:trPr>
        <w:tc>
          <w:tcPr>
            <w:tcW w:w="117" w:type="dxa"/>
            <w:tcBorders>
              <w:top w:val="nil"/>
              <w:left w:val="nil"/>
              <w:bottom w:val="nil"/>
              <w:right w:val="nil"/>
            </w:tcBorders>
            <w:shd w:val="clear" w:color="auto" w:fill="auto"/>
            <w:tcMar>
              <w:top w:w="12" w:type="dxa"/>
              <w:left w:w="57" w:type="dxa"/>
              <w:bottom w:w="0" w:type="dxa"/>
              <w:right w:w="57" w:type="dxa"/>
            </w:tcMar>
            <w:vAlign w:val="bottom"/>
            <w:hideMark/>
          </w:tcPr>
          <w:p w14:paraId="09E7FBD4" w14:textId="77777777" w:rsidR="00994066" w:rsidRPr="00BC6025" w:rsidRDefault="00994066" w:rsidP="00974E1C">
            <w:pPr>
              <w:pStyle w:val="Text"/>
            </w:pPr>
          </w:p>
        </w:tc>
        <w:tc>
          <w:tcPr>
            <w:tcW w:w="906" w:type="dxa"/>
            <w:tcBorders>
              <w:top w:val="nil"/>
              <w:left w:val="nil"/>
              <w:bottom w:val="nil"/>
              <w:right w:val="nil"/>
            </w:tcBorders>
            <w:shd w:val="clear" w:color="auto" w:fill="auto"/>
            <w:tcMar>
              <w:top w:w="12" w:type="dxa"/>
              <w:left w:w="57" w:type="dxa"/>
              <w:bottom w:w="0" w:type="dxa"/>
              <w:right w:w="57" w:type="dxa"/>
            </w:tcMar>
            <w:vAlign w:val="bottom"/>
            <w:hideMark/>
          </w:tcPr>
          <w:p w14:paraId="23B4A53F" w14:textId="77777777" w:rsidR="00994066" w:rsidRPr="00BC6025" w:rsidRDefault="00994066" w:rsidP="00974E1C">
            <w:pPr>
              <w:pStyle w:val="Text"/>
            </w:pPr>
          </w:p>
        </w:tc>
        <w:tc>
          <w:tcPr>
            <w:tcW w:w="860" w:type="dxa"/>
            <w:tcBorders>
              <w:top w:val="nil"/>
              <w:left w:val="nil"/>
              <w:bottom w:val="nil"/>
              <w:right w:val="nil"/>
            </w:tcBorders>
            <w:shd w:val="clear" w:color="auto" w:fill="auto"/>
            <w:tcMar>
              <w:top w:w="12" w:type="dxa"/>
              <w:left w:w="57" w:type="dxa"/>
              <w:bottom w:w="0" w:type="dxa"/>
              <w:right w:w="57" w:type="dxa"/>
            </w:tcMar>
            <w:vAlign w:val="bottom"/>
            <w:hideMark/>
          </w:tcPr>
          <w:p w14:paraId="64342253" w14:textId="77777777" w:rsidR="00994066" w:rsidRPr="00FC3197" w:rsidRDefault="00994066" w:rsidP="00974E1C">
            <w:pPr>
              <w:pStyle w:val="Text"/>
            </w:pPr>
            <w:r w:rsidRPr="00FC3197">
              <w:t>DF</w:t>
            </w:r>
          </w:p>
        </w:tc>
        <w:tc>
          <w:tcPr>
            <w:tcW w:w="1253" w:type="dxa"/>
            <w:tcBorders>
              <w:top w:val="nil"/>
              <w:left w:val="nil"/>
              <w:bottom w:val="nil"/>
              <w:right w:val="nil"/>
            </w:tcBorders>
            <w:shd w:val="clear" w:color="auto" w:fill="auto"/>
            <w:tcMar>
              <w:top w:w="12" w:type="dxa"/>
              <w:left w:w="57" w:type="dxa"/>
              <w:bottom w:w="0" w:type="dxa"/>
              <w:right w:w="57" w:type="dxa"/>
            </w:tcMar>
            <w:vAlign w:val="bottom"/>
            <w:hideMark/>
          </w:tcPr>
          <w:p w14:paraId="3F15AC16" w14:textId="77777777" w:rsidR="00994066" w:rsidRPr="00BC6025" w:rsidRDefault="00994066" w:rsidP="00974E1C">
            <w:pPr>
              <w:pStyle w:val="Text"/>
            </w:pPr>
          </w:p>
        </w:tc>
        <w:tc>
          <w:tcPr>
            <w:tcW w:w="1420" w:type="dxa"/>
            <w:tcBorders>
              <w:top w:val="nil"/>
              <w:left w:val="nil"/>
              <w:bottom w:val="nil"/>
              <w:right w:val="nil"/>
            </w:tcBorders>
            <w:shd w:val="clear" w:color="auto" w:fill="auto"/>
            <w:tcMar>
              <w:top w:w="12" w:type="dxa"/>
              <w:left w:w="57" w:type="dxa"/>
              <w:bottom w:w="0" w:type="dxa"/>
              <w:right w:w="57" w:type="dxa"/>
            </w:tcMar>
            <w:vAlign w:val="bottom"/>
            <w:hideMark/>
          </w:tcPr>
          <w:p w14:paraId="3D778AFB" w14:textId="77777777" w:rsidR="00994066" w:rsidRPr="00BC6025" w:rsidRDefault="00994066" w:rsidP="00974E1C">
            <w:pPr>
              <w:pStyle w:val="Text"/>
            </w:pP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2E1B817F" w14:textId="77777777" w:rsidR="00994066" w:rsidRPr="00BC6025" w:rsidRDefault="00994066" w:rsidP="00974E1C">
            <w:pPr>
              <w:pStyle w:val="Text"/>
            </w:pP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7043B575" w14:textId="77777777" w:rsidR="00994066" w:rsidRPr="00FC3197" w:rsidRDefault="00994066" w:rsidP="00974E1C">
            <w:pPr>
              <w:pStyle w:val="Text"/>
            </w:pPr>
            <w:r w:rsidRPr="00FC3197">
              <w:t xml:space="preserve">       0.9080 </w:t>
            </w:r>
          </w:p>
        </w:tc>
        <w:tc>
          <w:tcPr>
            <w:tcW w:w="1414" w:type="dxa"/>
            <w:tcBorders>
              <w:top w:val="nil"/>
              <w:left w:val="nil"/>
              <w:bottom w:val="nil"/>
              <w:right w:val="nil"/>
            </w:tcBorders>
            <w:shd w:val="clear" w:color="auto" w:fill="auto"/>
            <w:tcMar>
              <w:top w:w="12" w:type="dxa"/>
              <w:left w:w="57" w:type="dxa"/>
              <w:bottom w:w="0" w:type="dxa"/>
              <w:right w:w="57" w:type="dxa"/>
            </w:tcMar>
            <w:vAlign w:val="bottom"/>
            <w:hideMark/>
          </w:tcPr>
          <w:p w14:paraId="70953EEA" w14:textId="77777777" w:rsidR="00994066" w:rsidRPr="00FC3197" w:rsidRDefault="00994066" w:rsidP="00974E1C">
            <w:pPr>
              <w:pStyle w:val="Text"/>
            </w:pPr>
            <w:r w:rsidRPr="00FC3197">
              <w:t xml:space="preserve">       0.9080 </w:t>
            </w:r>
          </w:p>
        </w:tc>
      </w:tr>
      <w:tr w:rsidR="00994066" w:rsidRPr="00BC6025" w14:paraId="5D0A395E" w14:textId="77777777" w:rsidTr="006B12F7">
        <w:trPr>
          <w:jc w:val="center"/>
        </w:trPr>
        <w:tc>
          <w:tcPr>
            <w:tcW w:w="117"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71E85CAD" w14:textId="77777777" w:rsidR="00994066" w:rsidRPr="00BC6025" w:rsidRDefault="00994066" w:rsidP="00974E1C">
            <w:pPr>
              <w:pStyle w:val="Text"/>
            </w:pPr>
          </w:p>
        </w:tc>
        <w:tc>
          <w:tcPr>
            <w:tcW w:w="906"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7A3840B2" w14:textId="77777777" w:rsidR="00994066" w:rsidRPr="00BC6025" w:rsidRDefault="00994066" w:rsidP="00974E1C">
            <w:pPr>
              <w:pStyle w:val="Text"/>
            </w:pPr>
          </w:p>
        </w:tc>
        <w:tc>
          <w:tcPr>
            <w:tcW w:w="86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B16E36D" w14:textId="77777777" w:rsidR="00994066" w:rsidRPr="00BC6025" w:rsidRDefault="00994066" w:rsidP="00974E1C">
            <w:pPr>
              <w:pStyle w:val="Text"/>
            </w:pPr>
          </w:p>
        </w:tc>
        <w:tc>
          <w:tcPr>
            <w:tcW w:w="125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81FA2B1" w14:textId="77777777" w:rsidR="00994066" w:rsidRPr="00BC6025" w:rsidRDefault="00994066" w:rsidP="00974E1C">
            <w:pPr>
              <w:pStyle w:val="Text"/>
            </w:pPr>
          </w:p>
        </w:tc>
        <w:tc>
          <w:tcPr>
            <w:tcW w:w="142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0B12ED4"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785E3C46"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23B51A6" w14:textId="77777777" w:rsidR="00994066" w:rsidRPr="00BC6025" w:rsidRDefault="00994066" w:rsidP="00974E1C">
            <w:pPr>
              <w:pStyle w:val="Text"/>
            </w:pPr>
          </w:p>
        </w:tc>
        <w:tc>
          <w:tcPr>
            <w:tcW w:w="1414"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48B82FAF" w14:textId="77777777" w:rsidR="00994066" w:rsidRPr="00BC6025" w:rsidRDefault="00994066" w:rsidP="00974E1C">
            <w:pPr>
              <w:pStyle w:val="Text"/>
            </w:pPr>
          </w:p>
        </w:tc>
      </w:tr>
      <w:tr w:rsidR="00994066" w:rsidRPr="00BC6025" w14:paraId="467F77F0" w14:textId="77777777" w:rsidTr="006B12F7">
        <w:trPr>
          <w:trHeight w:val="318"/>
          <w:jc w:val="center"/>
        </w:trPr>
        <w:tc>
          <w:tcPr>
            <w:tcW w:w="1023"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6C47C175" w14:textId="77777777" w:rsidR="00994066" w:rsidRPr="00FC3197" w:rsidRDefault="00994066" w:rsidP="00974E1C">
            <w:pPr>
              <w:pStyle w:val="Text"/>
            </w:pPr>
            <w:r w:rsidRPr="00FC3197">
              <w:t>Years</w:t>
            </w:r>
          </w:p>
        </w:tc>
        <w:tc>
          <w:tcPr>
            <w:tcW w:w="86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7D59E71" w14:textId="77777777" w:rsidR="00994066" w:rsidRPr="00FC3197" w:rsidRDefault="00994066" w:rsidP="00974E1C">
            <w:pPr>
              <w:pStyle w:val="Text"/>
            </w:pPr>
            <w:r w:rsidRPr="00FC3197">
              <w:t>2.5</w:t>
            </w:r>
          </w:p>
        </w:tc>
        <w:tc>
          <w:tcPr>
            <w:tcW w:w="125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92C0EF8" w14:textId="77777777" w:rsidR="00994066" w:rsidRPr="00FC3197" w:rsidRDefault="00994066" w:rsidP="00974E1C">
            <w:pPr>
              <w:pStyle w:val="Text"/>
            </w:pPr>
            <w:r w:rsidRPr="00FC3197">
              <w:t> </w:t>
            </w:r>
          </w:p>
        </w:tc>
        <w:tc>
          <w:tcPr>
            <w:tcW w:w="142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A472998" w14:textId="77777777" w:rsidR="00994066" w:rsidRPr="00FC3197" w:rsidRDefault="00994066" w:rsidP="00974E1C">
            <w:pPr>
              <w:pStyle w:val="Text"/>
            </w:pPr>
            <w:r w:rsidRPr="00FC3197">
              <w:t>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07137C79" w14:textId="77777777" w:rsidR="00994066" w:rsidRPr="00FC3197" w:rsidRDefault="00994066" w:rsidP="00974E1C">
            <w:pPr>
              <w:pStyle w:val="Text"/>
            </w:pPr>
            <w:r w:rsidRPr="00FC3197">
              <w:t>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19ACFAE" w14:textId="77777777" w:rsidR="00994066" w:rsidRPr="00FC3197" w:rsidRDefault="00994066" w:rsidP="00974E1C">
            <w:pPr>
              <w:pStyle w:val="Text"/>
            </w:pPr>
            <w:r w:rsidRPr="00FC3197">
              <w:t> </w:t>
            </w:r>
          </w:p>
        </w:tc>
        <w:tc>
          <w:tcPr>
            <w:tcW w:w="1414"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B1DEFA5" w14:textId="77777777" w:rsidR="00994066" w:rsidRPr="00FC3197" w:rsidRDefault="00994066" w:rsidP="00974E1C">
            <w:pPr>
              <w:pStyle w:val="Text"/>
            </w:pPr>
            <w:r w:rsidRPr="00FC3197">
              <w:t xml:space="preserve">$102.63 </w:t>
            </w:r>
          </w:p>
        </w:tc>
      </w:tr>
      <w:tr w:rsidR="00994066" w:rsidRPr="00BC6025" w14:paraId="23F6701C" w14:textId="77777777" w:rsidTr="006B12F7">
        <w:trPr>
          <w:trHeight w:val="344"/>
          <w:jc w:val="center"/>
        </w:trPr>
        <w:tc>
          <w:tcPr>
            <w:tcW w:w="117" w:type="dxa"/>
            <w:tcBorders>
              <w:top w:val="nil"/>
              <w:left w:val="nil"/>
              <w:bottom w:val="nil"/>
              <w:right w:val="nil"/>
            </w:tcBorders>
            <w:shd w:val="clear" w:color="auto" w:fill="auto"/>
            <w:tcMar>
              <w:top w:w="12" w:type="dxa"/>
              <w:left w:w="57" w:type="dxa"/>
              <w:bottom w:w="0" w:type="dxa"/>
              <w:right w:w="57" w:type="dxa"/>
            </w:tcMar>
            <w:vAlign w:val="bottom"/>
            <w:hideMark/>
          </w:tcPr>
          <w:p w14:paraId="23291AB7" w14:textId="77777777" w:rsidR="00994066" w:rsidRPr="00BC6025" w:rsidRDefault="00994066" w:rsidP="00974E1C">
            <w:pPr>
              <w:pStyle w:val="Text"/>
            </w:pPr>
          </w:p>
        </w:tc>
        <w:tc>
          <w:tcPr>
            <w:tcW w:w="906" w:type="dxa"/>
            <w:tcBorders>
              <w:top w:val="nil"/>
              <w:left w:val="nil"/>
              <w:bottom w:val="nil"/>
              <w:right w:val="nil"/>
            </w:tcBorders>
            <w:shd w:val="clear" w:color="auto" w:fill="auto"/>
            <w:tcMar>
              <w:top w:w="12" w:type="dxa"/>
              <w:left w:w="57" w:type="dxa"/>
              <w:bottom w:w="0" w:type="dxa"/>
              <w:right w:w="57" w:type="dxa"/>
            </w:tcMar>
            <w:vAlign w:val="bottom"/>
            <w:hideMark/>
          </w:tcPr>
          <w:p w14:paraId="7AF2A0DD" w14:textId="77777777" w:rsidR="00994066" w:rsidRPr="00BC6025" w:rsidRDefault="00994066" w:rsidP="00974E1C">
            <w:pPr>
              <w:pStyle w:val="Text"/>
            </w:pPr>
          </w:p>
        </w:tc>
        <w:tc>
          <w:tcPr>
            <w:tcW w:w="860" w:type="dxa"/>
            <w:tcBorders>
              <w:top w:val="nil"/>
              <w:left w:val="nil"/>
              <w:bottom w:val="nil"/>
              <w:right w:val="nil"/>
            </w:tcBorders>
            <w:shd w:val="clear" w:color="auto" w:fill="auto"/>
            <w:tcMar>
              <w:top w:w="12" w:type="dxa"/>
              <w:left w:w="57" w:type="dxa"/>
              <w:bottom w:w="0" w:type="dxa"/>
              <w:right w:w="57" w:type="dxa"/>
            </w:tcMar>
            <w:vAlign w:val="bottom"/>
            <w:hideMark/>
          </w:tcPr>
          <w:p w14:paraId="49123BF1" w14:textId="77777777" w:rsidR="00994066" w:rsidRPr="00FC3197" w:rsidRDefault="00994066" w:rsidP="00974E1C">
            <w:pPr>
              <w:pStyle w:val="Text"/>
            </w:pPr>
            <w:r w:rsidRPr="00FC3197">
              <w:t>DF</w:t>
            </w:r>
          </w:p>
        </w:tc>
        <w:tc>
          <w:tcPr>
            <w:tcW w:w="1253" w:type="dxa"/>
            <w:tcBorders>
              <w:top w:val="nil"/>
              <w:left w:val="nil"/>
              <w:bottom w:val="nil"/>
              <w:right w:val="nil"/>
            </w:tcBorders>
            <w:shd w:val="clear" w:color="auto" w:fill="auto"/>
            <w:tcMar>
              <w:top w:w="12" w:type="dxa"/>
              <w:left w:w="57" w:type="dxa"/>
              <w:bottom w:w="0" w:type="dxa"/>
              <w:right w:w="57" w:type="dxa"/>
            </w:tcMar>
            <w:vAlign w:val="bottom"/>
            <w:hideMark/>
          </w:tcPr>
          <w:p w14:paraId="5B92578D" w14:textId="77777777" w:rsidR="00994066" w:rsidRPr="00BC6025" w:rsidRDefault="00994066" w:rsidP="00974E1C">
            <w:pPr>
              <w:pStyle w:val="Text"/>
            </w:pPr>
          </w:p>
        </w:tc>
        <w:tc>
          <w:tcPr>
            <w:tcW w:w="1420" w:type="dxa"/>
            <w:tcBorders>
              <w:top w:val="nil"/>
              <w:left w:val="nil"/>
              <w:bottom w:val="nil"/>
              <w:right w:val="nil"/>
            </w:tcBorders>
            <w:shd w:val="clear" w:color="auto" w:fill="auto"/>
            <w:tcMar>
              <w:top w:w="12" w:type="dxa"/>
              <w:left w:w="57" w:type="dxa"/>
              <w:bottom w:w="0" w:type="dxa"/>
              <w:right w:w="57" w:type="dxa"/>
            </w:tcMar>
            <w:vAlign w:val="bottom"/>
            <w:hideMark/>
          </w:tcPr>
          <w:p w14:paraId="1835B59C" w14:textId="77777777" w:rsidR="00994066" w:rsidRPr="00BC6025" w:rsidRDefault="00994066" w:rsidP="00974E1C">
            <w:pPr>
              <w:pStyle w:val="Text"/>
            </w:pP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5F84DF09" w14:textId="77777777" w:rsidR="00994066" w:rsidRPr="00BC6025" w:rsidRDefault="00994066" w:rsidP="00974E1C">
            <w:pPr>
              <w:pStyle w:val="Text"/>
            </w:pP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076D5369" w14:textId="77777777" w:rsidR="00994066" w:rsidRPr="00BC6025" w:rsidRDefault="00994066" w:rsidP="00974E1C">
            <w:pPr>
              <w:pStyle w:val="Text"/>
            </w:pPr>
          </w:p>
        </w:tc>
        <w:tc>
          <w:tcPr>
            <w:tcW w:w="1414" w:type="dxa"/>
            <w:tcBorders>
              <w:top w:val="nil"/>
              <w:left w:val="nil"/>
              <w:bottom w:val="nil"/>
              <w:right w:val="nil"/>
            </w:tcBorders>
            <w:shd w:val="clear" w:color="auto" w:fill="auto"/>
            <w:tcMar>
              <w:top w:w="12" w:type="dxa"/>
              <w:left w:w="57" w:type="dxa"/>
              <w:bottom w:w="0" w:type="dxa"/>
              <w:right w:w="57" w:type="dxa"/>
            </w:tcMar>
            <w:vAlign w:val="bottom"/>
            <w:hideMark/>
          </w:tcPr>
          <w:p w14:paraId="08258F48" w14:textId="77777777" w:rsidR="00994066" w:rsidRPr="00FC3197" w:rsidRDefault="00994066" w:rsidP="00974E1C">
            <w:pPr>
              <w:pStyle w:val="Text"/>
            </w:pPr>
            <w:r w:rsidRPr="00FC3197">
              <w:t xml:space="preserve">       0.8863 </w:t>
            </w:r>
          </w:p>
        </w:tc>
      </w:tr>
    </w:tbl>
    <w:p w14:paraId="4037A96E" w14:textId="77777777" w:rsidR="00994066" w:rsidRPr="004E245E" w:rsidRDefault="00994066" w:rsidP="00974E1C">
      <w:pPr>
        <w:pStyle w:val="Text"/>
      </w:pPr>
    </w:p>
    <w:p w14:paraId="326BB0D6" w14:textId="77777777" w:rsidR="00994066" w:rsidRPr="00626D73" w:rsidRDefault="00994066" w:rsidP="00974E1C">
      <w:pPr>
        <w:pStyle w:val="Heading2"/>
      </w:pPr>
      <w:bookmarkStart w:id="5902" w:name="_Toc223340332"/>
      <w:r w:rsidRPr="00626D73">
        <w:t>Define the “law of one price”, support it using an arbitrage argument, and describe how it can be applied to bond pricing.</w:t>
      </w:r>
      <w:bookmarkEnd w:id="5902"/>
    </w:p>
    <w:p w14:paraId="686BCD58" w14:textId="77777777" w:rsidR="00994066" w:rsidRPr="00626D73" w:rsidRDefault="00994066" w:rsidP="00974E1C">
      <w:pPr>
        <w:pStyle w:val="Text"/>
      </w:pPr>
      <w:r w:rsidRPr="00626D73">
        <w:t>Law of one price: absent confounding factors (e.g., liquidity, special financing rates, taxes, credit risk), two securities with exactly the same cash flows should sell for the same price.</w:t>
      </w:r>
    </w:p>
    <w:p w14:paraId="0AB18D60" w14:textId="77777777" w:rsidR="00994066" w:rsidRPr="00626D73" w:rsidRDefault="00994066" w:rsidP="00974E1C">
      <w:pPr>
        <w:pStyle w:val="Text"/>
      </w:pPr>
      <w:r w:rsidRPr="00626D73">
        <w:t>The value of $1 dollar to be received in T (e.g., six months) does not depend on where dollar comes from.</w:t>
      </w:r>
    </w:p>
    <w:p w14:paraId="0E2F03AB" w14:textId="77777777" w:rsidR="00C63A26" w:rsidRDefault="00C63A26" w:rsidP="00974E1C">
      <w:pPr>
        <w:pStyle w:val="Text"/>
      </w:pPr>
    </w:p>
    <w:p w14:paraId="58895EA3" w14:textId="77777777" w:rsidR="00994066" w:rsidRPr="00626D73" w:rsidRDefault="00994066" w:rsidP="00974E1C">
      <w:pPr>
        <w:pStyle w:val="Text"/>
      </w:pPr>
      <w:r w:rsidRPr="00626D73">
        <w:t>Fixing a set of cash flows to be received on any set of dates, an investor should not care about how those cash flows were assembled from traded securities.</w:t>
      </w:r>
    </w:p>
    <w:p w14:paraId="290066FD" w14:textId="4EE1FD4D" w:rsidR="00994066" w:rsidRPr="00626D73" w:rsidRDefault="00C63A26" w:rsidP="00C63A26">
      <w:pPr>
        <w:pStyle w:val="Heading2"/>
      </w:pPr>
      <w:bookmarkStart w:id="5903" w:name="_Toc223340333"/>
      <w:r>
        <w:t>Identify</w:t>
      </w:r>
      <w:r w:rsidR="00994066" w:rsidRPr="00626D73">
        <w:t xml:space="preserve"> the components of a U.S. Treasury coupon bond, and compare and contrast the structure to Treasury STRIPS, including the difference between P‐STRIPS and C‐STRIPS.</w:t>
      </w:r>
      <w:bookmarkEnd w:id="5903"/>
    </w:p>
    <w:p w14:paraId="1C9F117A" w14:textId="77777777" w:rsidR="00C63A26" w:rsidRDefault="00994066" w:rsidP="00974E1C">
      <w:pPr>
        <w:pStyle w:val="Text"/>
      </w:pPr>
      <w:r w:rsidRPr="00626D73">
        <w:t xml:space="preserve">An investor typically pays for a Treasury bond on the business day following his/her purchase. </w:t>
      </w:r>
    </w:p>
    <w:p w14:paraId="0F7BAE3D" w14:textId="1D6E3DA1" w:rsidR="00994066" w:rsidRPr="00626D73" w:rsidRDefault="00994066" w:rsidP="00974E1C">
      <w:pPr>
        <w:pStyle w:val="Text"/>
      </w:pPr>
      <w:r w:rsidRPr="00626D73">
        <w:t>The seller typically must deliver the bond on the following business day. Delivery or settlement one day after a transaction is known as “</w:t>
      </w:r>
      <w:proofErr w:type="spellStart"/>
      <w:r w:rsidRPr="00626D73">
        <w:t>T+l</w:t>
      </w:r>
      <w:proofErr w:type="spellEnd"/>
      <w:r w:rsidRPr="00626D73">
        <w:t xml:space="preserve"> settle.” Prices are expressed as a percent of face value and the numbers after the hyphens denote 32nds, often called ticks. </w:t>
      </w:r>
    </w:p>
    <w:p w14:paraId="293F07D5" w14:textId="77777777" w:rsidR="00C63A26" w:rsidRDefault="00C63A26" w:rsidP="00974E1C">
      <w:pPr>
        <w:pStyle w:val="Text"/>
      </w:pPr>
    </w:p>
    <w:p w14:paraId="16D801BA" w14:textId="118BBF4C" w:rsidR="00994066" w:rsidRPr="00A615C3" w:rsidRDefault="00994066" w:rsidP="00974E1C">
      <w:pPr>
        <w:pStyle w:val="Text"/>
      </w:pPr>
      <w:r>
        <w:t xml:space="preserve">Unlike coupon </w:t>
      </w:r>
      <w:del w:id="5904" w:author="Aleksander Hansen" w:date="2013-02-17T13:39:00Z">
        <w:r w:rsidDel="0004598D">
          <w:delText>bonds which</w:delText>
        </w:r>
      </w:del>
      <w:ins w:id="5905" w:author="Aleksander Hansen" w:date="2013-02-17T13:39:00Z">
        <w:r w:rsidR="0004598D">
          <w:t>bonds, which</w:t>
        </w:r>
      </w:ins>
      <w:r>
        <w:t xml:space="preserve"> make payments every six months, zero coupon bonds do not pay until maturity. Zero coupon bonds issued by the U.S. Treasury are called STRIPS. STRIPS are created when someone delivers a particular bond to the Treasury and asks for it to be “stripped” into its </w:t>
      </w:r>
      <w:r w:rsidRPr="00A615C3">
        <w:t>principal and coupon components:</w:t>
      </w:r>
    </w:p>
    <w:p w14:paraId="721C2EA6" w14:textId="77777777" w:rsidR="00C63A26" w:rsidRDefault="00C63A26" w:rsidP="00974E1C">
      <w:pPr>
        <w:pStyle w:val="Text"/>
      </w:pPr>
    </w:p>
    <w:p w14:paraId="77C6EC72" w14:textId="77777777" w:rsidR="00994066" w:rsidRPr="00626D73" w:rsidRDefault="00994066" w:rsidP="00974E1C">
      <w:pPr>
        <w:pStyle w:val="Text"/>
      </w:pPr>
      <w:r w:rsidRPr="00FC3197">
        <w:t>The coupon or interest STRIPS</w:t>
      </w:r>
      <w:r w:rsidRPr="00626D73">
        <w:t xml:space="preserve"> are called C-STRIPS (a.k.a., TINTs or INTs) </w:t>
      </w:r>
    </w:p>
    <w:p w14:paraId="3E367FF4" w14:textId="77777777" w:rsidR="00C63A26" w:rsidRDefault="00C63A26" w:rsidP="00974E1C">
      <w:pPr>
        <w:pStyle w:val="Text"/>
      </w:pPr>
    </w:p>
    <w:p w14:paraId="2569D43E" w14:textId="77777777" w:rsidR="00994066" w:rsidRPr="00626D73" w:rsidRDefault="00994066" w:rsidP="00974E1C">
      <w:pPr>
        <w:pStyle w:val="Text"/>
      </w:pPr>
      <w:r w:rsidRPr="00FC3197">
        <w:t>Principal STRIPS</w:t>
      </w:r>
      <w:r w:rsidRPr="00626D73">
        <w:t xml:space="preserve"> are called P-STRIPS (a.k.a., TP or P)</w:t>
      </w:r>
    </w:p>
    <w:p w14:paraId="4BD791D3" w14:textId="77777777" w:rsidR="00C63A26" w:rsidRDefault="00C63A26" w:rsidP="00994066">
      <w:pPr>
        <w:pStyle w:val="Paragraph"/>
      </w:pPr>
    </w:p>
    <w:p w14:paraId="6800078B" w14:textId="77777777" w:rsidR="00994066" w:rsidRDefault="00994066" w:rsidP="00994066">
      <w:pPr>
        <w:pStyle w:val="Paragraph"/>
      </w:pPr>
      <w:r>
        <w:rPr>
          <w:rFonts w:ascii="Trebuchet MS" w:hAnsi="Trebuchet MS" w:cs="Arial"/>
          <w:b/>
          <w:noProof/>
          <w:color w:val="0000FF"/>
          <w:szCs w:val="24"/>
          <w:lang w:bidi="ar-SA"/>
        </w:rPr>
        <w:drawing>
          <wp:inline distT="0" distB="0" distL="0" distR="0" wp14:anchorId="4E15278C" wp14:editId="1C9B0A31">
            <wp:extent cx="4322618" cy="1908974"/>
            <wp:effectExtent l="0" t="0" r="1905" b="0"/>
            <wp:docPr id="9535" name="Picture 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145" cstate="print"/>
                    <a:srcRect/>
                    <a:stretch>
                      <a:fillRect/>
                    </a:stretch>
                  </pic:blipFill>
                  <pic:spPr bwMode="auto">
                    <a:xfrm>
                      <a:off x="0" y="0"/>
                      <a:ext cx="4322618" cy="1908974"/>
                    </a:xfrm>
                    <a:prstGeom prst="rect">
                      <a:avLst/>
                    </a:prstGeom>
                    <a:noFill/>
                    <a:ln w="9525">
                      <a:noFill/>
                      <a:miter lim="800000"/>
                      <a:headEnd/>
                      <a:tailEnd/>
                    </a:ln>
                    <a:effectLst/>
                  </pic:spPr>
                </pic:pic>
              </a:graphicData>
            </a:graphic>
          </wp:inline>
        </w:drawing>
      </w:r>
    </w:p>
    <w:tbl>
      <w:tblPr>
        <w:tblW w:w="6828" w:type="dxa"/>
        <w:jc w:val="center"/>
        <w:tblCellMar>
          <w:left w:w="0" w:type="dxa"/>
          <w:right w:w="0" w:type="dxa"/>
        </w:tblCellMar>
        <w:tblLook w:val="04A0" w:firstRow="1" w:lastRow="0" w:firstColumn="1" w:lastColumn="0" w:noHBand="0" w:noVBand="1"/>
        <w:tblPrChange w:id="5906" w:author="Aleksander Hansen" w:date="2013-02-16T22:33:00Z">
          <w:tblPr>
            <w:tblW w:w="6828" w:type="dxa"/>
            <w:jc w:val="center"/>
            <w:tblCellMar>
              <w:left w:w="0" w:type="dxa"/>
              <w:right w:w="0" w:type="dxa"/>
            </w:tblCellMar>
            <w:tblLook w:val="04A0" w:firstRow="1" w:lastRow="0" w:firstColumn="1" w:lastColumn="0" w:noHBand="0" w:noVBand="1"/>
          </w:tblPr>
        </w:tblPrChange>
      </w:tblPr>
      <w:tblGrid>
        <w:gridCol w:w="1137"/>
        <w:gridCol w:w="1323"/>
        <w:gridCol w:w="1451"/>
        <w:gridCol w:w="270"/>
        <w:gridCol w:w="1081"/>
        <w:gridCol w:w="1566"/>
        <w:tblGridChange w:id="5907">
          <w:tblGrid>
            <w:gridCol w:w="120"/>
            <w:gridCol w:w="1017"/>
            <w:gridCol w:w="120"/>
            <w:gridCol w:w="1203"/>
            <w:gridCol w:w="120"/>
            <w:gridCol w:w="1331"/>
            <w:gridCol w:w="120"/>
            <w:gridCol w:w="150"/>
            <w:gridCol w:w="120"/>
            <w:gridCol w:w="961"/>
            <w:gridCol w:w="120"/>
            <w:gridCol w:w="1446"/>
            <w:gridCol w:w="120"/>
          </w:tblGrid>
        </w:tblGridChange>
      </w:tblGrid>
      <w:tr w:rsidR="00994066" w:rsidRPr="00BC6025" w14:paraId="035CBD9C" w14:textId="77777777" w:rsidTr="00D96F31">
        <w:trPr>
          <w:cantSplit/>
          <w:trHeight w:val="301"/>
          <w:jc w:val="center"/>
          <w:trPrChange w:id="5908" w:author="Aleksander Hansen" w:date="2013-02-16T22:33:00Z">
            <w:trPr>
              <w:gridBefore w:val="1"/>
              <w:cantSplit/>
              <w:trHeight w:val="301"/>
              <w:jc w:val="center"/>
            </w:trPr>
          </w:trPrChange>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Change w:id="5909" w:author="Aleksander Hansen" w:date="2013-02-16T22:33: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42E421A" w14:textId="77777777" w:rsidR="00994066" w:rsidRPr="00FC3197" w:rsidRDefault="00994066" w:rsidP="00C63A26">
            <w:pPr>
              <w:pStyle w:val="Text"/>
            </w:pPr>
            <w:r w:rsidRPr="00FC3197">
              <w:t>Par</w:t>
            </w:r>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Change w:id="5910" w:author="Aleksander Hansen" w:date="2013-02-16T22:33:00Z">
              <w:tcPr>
                <w:tcW w:w="1323"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5DAABAC8" w14:textId="77777777" w:rsidR="00994066" w:rsidRPr="00BC6025" w:rsidRDefault="00994066" w:rsidP="00C63A26">
            <w:pPr>
              <w:pStyle w:val="Text"/>
              <w:rPr>
                <w:rStyle w:val="Strong"/>
              </w:rPr>
            </w:pPr>
            <w:r w:rsidRPr="00BC6025">
              <w:t xml:space="preserve">$10,000 </w:t>
            </w: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Change w:id="5911" w:author="Aleksander Hansen" w:date="2013-02-16T22:33: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9CC749A" w14:textId="77777777" w:rsidR="00994066" w:rsidRPr="00BC6025" w:rsidRDefault="00994066" w:rsidP="00C63A26">
            <w:pPr>
              <w:pStyle w:val="Text"/>
            </w:pP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Change w:id="5912" w:author="Aleksander Hansen" w:date="2013-02-16T22:33: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3A23201"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Change w:id="5913" w:author="Aleksander Hansen" w:date="2013-02-16T22:33: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0652627" w14:textId="77777777" w:rsidR="00994066" w:rsidRPr="00BC6025" w:rsidRDefault="00994066" w:rsidP="00C63A26">
            <w:pPr>
              <w:pStyle w:val="Text"/>
            </w:pP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Change w:id="5914" w:author="Aleksander Hansen" w:date="2013-02-16T22:33: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375A58B" w14:textId="77777777" w:rsidR="00994066" w:rsidRPr="00BC6025" w:rsidRDefault="00994066" w:rsidP="00C63A26">
            <w:pPr>
              <w:pStyle w:val="Text"/>
            </w:pPr>
          </w:p>
        </w:tc>
      </w:tr>
      <w:tr w:rsidR="00994066" w:rsidRPr="00BC6025" w14:paraId="19D2BEC1" w14:textId="77777777" w:rsidTr="00D96F31">
        <w:trPr>
          <w:cantSplit/>
          <w:trHeight w:val="320"/>
          <w:jc w:val="center"/>
          <w:trPrChange w:id="5915" w:author="Aleksander Hansen" w:date="2013-02-16T22:33:00Z">
            <w:trPr>
              <w:gridBefore w:val="1"/>
              <w:cantSplit/>
              <w:trHeight w:val="320"/>
              <w:jc w:val="center"/>
            </w:trPr>
          </w:trPrChange>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Change w:id="5916" w:author="Aleksander Hansen" w:date="2013-02-16T22:33: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17E2C3BE" w14:textId="77777777" w:rsidR="00994066" w:rsidRPr="00FC3197" w:rsidRDefault="00994066" w:rsidP="00C63A26">
            <w:pPr>
              <w:pStyle w:val="Text"/>
            </w:pPr>
            <w:proofErr w:type="gramStart"/>
            <w:r w:rsidRPr="00FC3197">
              <w:t>coupon</w:t>
            </w:r>
            <w:proofErr w:type="gramEnd"/>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Change w:id="5917" w:author="Aleksander Hansen" w:date="2013-02-16T22:33:00Z">
              <w:tcPr>
                <w:tcW w:w="1323"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717C2118" w14:textId="77777777" w:rsidR="00994066" w:rsidRPr="00BC6025" w:rsidRDefault="00994066" w:rsidP="00C63A26">
            <w:pPr>
              <w:pStyle w:val="Text"/>
              <w:rPr>
                <w:rStyle w:val="Strong"/>
              </w:rPr>
            </w:pPr>
            <w:r w:rsidRPr="00BC6025">
              <w:t>5.75%</w:t>
            </w: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Change w:id="5918" w:author="Aleksander Hansen" w:date="2013-02-16T22:33: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20E8417" w14:textId="77777777" w:rsidR="00994066" w:rsidRPr="00BC6025" w:rsidRDefault="00994066" w:rsidP="00C63A26">
            <w:pPr>
              <w:pStyle w:val="Text"/>
            </w:pP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Change w:id="5919" w:author="Aleksander Hansen" w:date="2013-02-16T22:33: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1EE2F43"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Change w:id="5920" w:author="Aleksander Hansen" w:date="2013-02-16T22:33: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997ED10" w14:textId="77777777" w:rsidR="00994066" w:rsidRPr="00BC6025" w:rsidRDefault="00994066" w:rsidP="00C63A26">
            <w:pPr>
              <w:pStyle w:val="Text"/>
            </w:pP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Change w:id="5921" w:author="Aleksander Hansen" w:date="2013-02-16T22:33: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046E62D9" w14:textId="77777777" w:rsidR="00994066" w:rsidRPr="00BC6025" w:rsidRDefault="00994066" w:rsidP="00C63A26">
            <w:pPr>
              <w:pStyle w:val="Text"/>
            </w:pPr>
          </w:p>
        </w:tc>
      </w:tr>
      <w:tr w:rsidR="00994066" w:rsidRPr="00BC6025" w14:paraId="4EA681F5" w14:textId="77777777" w:rsidTr="00D96F31">
        <w:trPr>
          <w:cantSplit/>
          <w:trHeight w:val="301"/>
          <w:jc w:val="center"/>
          <w:trPrChange w:id="5922" w:author="Aleksander Hansen" w:date="2013-02-16T22:33:00Z">
            <w:trPr>
              <w:gridBefore w:val="1"/>
              <w:cantSplit/>
              <w:trHeight w:val="301"/>
              <w:jc w:val="center"/>
            </w:trPr>
          </w:trPrChange>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Change w:id="5923" w:author="Aleksander Hansen" w:date="2013-02-16T22:33: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4ECB420" w14:textId="77777777" w:rsidR="00994066" w:rsidRPr="00FC3197" w:rsidRDefault="00994066" w:rsidP="00C63A26">
            <w:pPr>
              <w:pStyle w:val="Text"/>
            </w:pPr>
            <w:proofErr w:type="gramStart"/>
            <w:r w:rsidRPr="00FC3197">
              <w:t>yield</w:t>
            </w:r>
            <w:proofErr w:type="gramEnd"/>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Change w:id="5924" w:author="Aleksander Hansen" w:date="2013-02-16T22:33:00Z">
              <w:tcPr>
                <w:tcW w:w="1323"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47C70A70" w14:textId="77777777" w:rsidR="00994066" w:rsidRPr="00BC6025" w:rsidRDefault="00994066" w:rsidP="00C63A26">
            <w:pPr>
              <w:pStyle w:val="Text"/>
              <w:rPr>
                <w:rStyle w:val="Strong"/>
              </w:rPr>
            </w:pPr>
            <w:r w:rsidRPr="00BC6025">
              <w:t>5.75%</w:t>
            </w: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Change w:id="5925" w:author="Aleksander Hansen" w:date="2013-02-16T22:33: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9E84A39" w14:textId="77777777" w:rsidR="00994066" w:rsidRPr="00BC6025" w:rsidRDefault="00994066" w:rsidP="00C63A26">
            <w:pPr>
              <w:pStyle w:val="Text"/>
            </w:pP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Change w:id="5926" w:author="Aleksander Hansen" w:date="2013-02-16T22:33: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1F7436E3"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Change w:id="5927" w:author="Aleksander Hansen" w:date="2013-02-16T22:33: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86A758F" w14:textId="77777777" w:rsidR="00994066" w:rsidRPr="00BC6025" w:rsidRDefault="00994066" w:rsidP="00C63A26">
            <w:pPr>
              <w:pStyle w:val="Text"/>
            </w:pP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Change w:id="5928" w:author="Aleksander Hansen" w:date="2013-02-16T22:33: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72CD9A6" w14:textId="77777777" w:rsidR="00994066" w:rsidRPr="00BC6025" w:rsidRDefault="00994066" w:rsidP="00C63A26">
            <w:pPr>
              <w:pStyle w:val="Text"/>
            </w:pPr>
          </w:p>
        </w:tc>
      </w:tr>
      <w:tr w:rsidR="00994066" w:rsidRPr="00BC6025" w14:paraId="06C5DDDF" w14:textId="77777777" w:rsidTr="00D96F31">
        <w:trPr>
          <w:cantSplit/>
          <w:jc w:val="center"/>
          <w:trPrChange w:id="5929" w:author="Aleksander Hansen" w:date="2013-02-16T22:33:00Z">
            <w:trPr>
              <w:gridBefore w:val="1"/>
              <w:cantSplit/>
              <w:jc w:val="center"/>
            </w:trPr>
          </w:trPrChange>
        </w:trPr>
        <w:tc>
          <w:tcPr>
            <w:tcW w:w="1137" w:type="dxa"/>
            <w:tcBorders>
              <w:top w:val="nil"/>
              <w:left w:val="nil"/>
              <w:right w:val="nil"/>
            </w:tcBorders>
            <w:shd w:val="clear" w:color="auto" w:fill="auto"/>
            <w:tcMar>
              <w:top w:w="12" w:type="dxa"/>
              <w:left w:w="12" w:type="dxa"/>
              <w:bottom w:w="0" w:type="dxa"/>
              <w:right w:w="12" w:type="dxa"/>
            </w:tcMar>
            <w:vAlign w:val="bottom"/>
            <w:hideMark/>
            <w:tcPrChange w:id="5930" w:author="Aleksander Hansen" w:date="2013-02-16T22:33: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4D466DF" w14:textId="77777777" w:rsidR="00994066" w:rsidRPr="00BC6025" w:rsidRDefault="00994066" w:rsidP="00C63A26">
            <w:pPr>
              <w:pStyle w:val="Text"/>
            </w:pPr>
          </w:p>
        </w:tc>
        <w:tc>
          <w:tcPr>
            <w:tcW w:w="1323" w:type="dxa"/>
            <w:tcBorders>
              <w:top w:val="nil"/>
              <w:left w:val="nil"/>
              <w:right w:val="nil"/>
            </w:tcBorders>
            <w:shd w:val="clear" w:color="auto" w:fill="auto"/>
            <w:tcMar>
              <w:top w:w="12" w:type="dxa"/>
              <w:left w:w="12" w:type="dxa"/>
              <w:bottom w:w="0" w:type="dxa"/>
              <w:right w:w="12" w:type="dxa"/>
            </w:tcMar>
            <w:vAlign w:val="bottom"/>
            <w:hideMark/>
            <w:tcPrChange w:id="5931" w:author="Aleksander Hansen" w:date="2013-02-16T22:33:00Z">
              <w:tcPr>
                <w:tcW w:w="1323"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37B752B" w14:textId="77777777" w:rsidR="00994066" w:rsidRPr="00BC6025" w:rsidRDefault="00994066" w:rsidP="00C63A26">
            <w:pPr>
              <w:pStyle w:val="Text"/>
            </w:pPr>
          </w:p>
        </w:tc>
        <w:tc>
          <w:tcPr>
            <w:tcW w:w="1451" w:type="dxa"/>
            <w:tcBorders>
              <w:top w:val="nil"/>
              <w:left w:val="nil"/>
              <w:right w:val="nil"/>
            </w:tcBorders>
            <w:shd w:val="clear" w:color="auto" w:fill="auto"/>
            <w:tcMar>
              <w:top w:w="12" w:type="dxa"/>
              <w:left w:w="12" w:type="dxa"/>
              <w:bottom w:w="0" w:type="dxa"/>
              <w:right w:w="12" w:type="dxa"/>
            </w:tcMar>
            <w:vAlign w:val="bottom"/>
            <w:hideMark/>
            <w:tcPrChange w:id="5932" w:author="Aleksander Hansen" w:date="2013-02-16T22:33: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24ACBA2" w14:textId="77777777" w:rsidR="00994066" w:rsidRPr="00BC6025" w:rsidRDefault="00994066" w:rsidP="00C63A26">
            <w:pPr>
              <w:pStyle w:val="Text"/>
            </w:pPr>
          </w:p>
        </w:tc>
        <w:tc>
          <w:tcPr>
            <w:tcW w:w="270" w:type="dxa"/>
            <w:tcBorders>
              <w:top w:val="nil"/>
              <w:left w:val="nil"/>
              <w:right w:val="nil"/>
            </w:tcBorders>
            <w:shd w:val="clear" w:color="auto" w:fill="auto"/>
            <w:tcMar>
              <w:top w:w="12" w:type="dxa"/>
              <w:left w:w="12" w:type="dxa"/>
              <w:bottom w:w="0" w:type="dxa"/>
              <w:right w:w="12" w:type="dxa"/>
            </w:tcMar>
            <w:vAlign w:val="bottom"/>
            <w:hideMark/>
            <w:tcPrChange w:id="5933" w:author="Aleksander Hansen" w:date="2013-02-16T22:33: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A72FDF6" w14:textId="77777777" w:rsidR="00994066" w:rsidRPr="00BC6025" w:rsidRDefault="00994066" w:rsidP="00C63A26">
            <w:pPr>
              <w:pStyle w:val="Text"/>
            </w:pPr>
          </w:p>
        </w:tc>
        <w:tc>
          <w:tcPr>
            <w:tcW w:w="1081" w:type="dxa"/>
            <w:tcBorders>
              <w:top w:val="nil"/>
              <w:left w:val="nil"/>
              <w:right w:val="nil"/>
            </w:tcBorders>
            <w:shd w:val="clear" w:color="auto" w:fill="auto"/>
            <w:tcMar>
              <w:top w:w="12" w:type="dxa"/>
              <w:left w:w="12" w:type="dxa"/>
              <w:bottom w:w="0" w:type="dxa"/>
              <w:right w:w="12" w:type="dxa"/>
            </w:tcMar>
            <w:vAlign w:val="bottom"/>
            <w:hideMark/>
            <w:tcPrChange w:id="5934" w:author="Aleksander Hansen" w:date="2013-02-16T22:33: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885A6CC" w14:textId="77777777" w:rsidR="00994066" w:rsidRPr="00BC6025" w:rsidRDefault="00994066" w:rsidP="00C63A26">
            <w:pPr>
              <w:pStyle w:val="Text"/>
            </w:pPr>
          </w:p>
        </w:tc>
        <w:tc>
          <w:tcPr>
            <w:tcW w:w="1566" w:type="dxa"/>
            <w:tcBorders>
              <w:top w:val="nil"/>
              <w:left w:val="nil"/>
              <w:right w:val="nil"/>
            </w:tcBorders>
            <w:shd w:val="clear" w:color="auto" w:fill="auto"/>
            <w:tcMar>
              <w:top w:w="12" w:type="dxa"/>
              <w:left w:w="12" w:type="dxa"/>
              <w:bottom w:w="0" w:type="dxa"/>
              <w:right w:w="12" w:type="dxa"/>
            </w:tcMar>
            <w:vAlign w:val="bottom"/>
            <w:hideMark/>
            <w:tcPrChange w:id="5935" w:author="Aleksander Hansen" w:date="2013-02-16T22:33: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A5CD78B" w14:textId="77777777" w:rsidR="00994066" w:rsidRPr="00BC6025" w:rsidRDefault="00994066" w:rsidP="00C63A26">
            <w:pPr>
              <w:pStyle w:val="Text"/>
            </w:pPr>
          </w:p>
        </w:tc>
      </w:tr>
      <w:tr w:rsidR="00994066" w:rsidRPr="00BC6025" w14:paraId="3FB327C3" w14:textId="77777777" w:rsidTr="00D96F31">
        <w:trPr>
          <w:cantSplit/>
          <w:trHeight w:val="301"/>
          <w:jc w:val="center"/>
          <w:trPrChange w:id="5936" w:author="Aleksander Hansen" w:date="2013-02-16T22:33:00Z">
            <w:trPr>
              <w:gridBefore w:val="1"/>
              <w:cantSplit/>
              <w:trHeight w:val="301"/>
              <w:jc w:val="center"/>
            </w:trPr>
          </w:trPrChange>
        </w:trPr>
        <w:tc>
          <w:tcPr>
            <w:tcW w:w="1137" w:type="dxa"/>
            <w:tcBorders>
              <w:top w:val="nil"/>
              <w:left w:val="nil"/>
              <w:bottom w:val="nil"/>
              <w:right w:val="nil"/>
            </w:tcBorders>
            <w:shd w:val="clear" w:color="auto" w:fill="A2B593"/>
            <w:tcMar>
              <w:top w:w="12" w:type="dxa"/>
              <w:left w:w="12" w:type="dxa"/>
              <w:bottom w:w="0" w:type="dxa"/>
              <w:right w:w="12" w:type="dxa"/>
            </w:tcMar>
            <w:vAlign w:val="bottom"/>
            <w:hideMark/>
            <w:tcPrChange w:id="5937" w:author="Aleksander Hansen" w:date="2013-02-16T22:33: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FDD567A" w14:textId="77777777" w:rsidR="00994066" w:rsidRPr="00BC6025" w:rsidRDefault="00994066">
            <w:pPr>
              <w:pStyle w:val="Text"/>
              <w:jc w:val="center"/>
              <w:rPr>
                <w:rStyle w:val="Strong"/>
                <w:rFonts w:asciiTheme="majorHAnsi" w:hAnsiTheme="majorHAnsi" w:cstheme="minorBidi"/>
                <w:color w:val="auto"/>
                <w:kern w:val="0"/>
                <w:lang w:bidi="ar-SA"/>
              </w:rPr>
              <w:pPrChange w:id="5938" w:author="Aleksander Hansen" w:date="2013-02-17T13:39:00Z">
                <w:pPr>
                  <w:pStyle w:val="Text"/>
                </w:pPr>
              </w:pPrChange>
            </w:pPr>
          </w:p>
        </w:tc>
        <w:tc>
          <w:tcPr>
            <w:tcW w:w="1323" w:type="dxa"/>
            <w:tcBorders>
              <w:top w:val="nil"/>
              <w:left w:val="nil"/>
              <w:bottom w:val="nil"/>
              <w:right w:val="nil"/>
            </w:tcBorders>
            <w:shd w:val="clear" w:color="auto" w:fill="A2B593"/>
            <w:tcMar>
              <w:top w:w="12" w:type="dxa"/>
              <w:left w:w="12" w:type="dxa"/>
              <w:bottom w:w="0" w:type="dxa"/>
              <w:right w:w="12" w:type="dxa"/>
            </w:tcMar>
            <w:vAlign w:val="bottom"/>
            <w:hideMark/>
            <w:tcPrChange w:id="5939" w:author="Aleksander Hansen" w:date="2013-02-16T22:33:00Z">
              <w:tcPr>
                <w:tcW w:w="1323"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194B7571" w14:textId="77777777" w:rsidR="00994066" w:rsidRPr="00BC6025" w:rsidRDefault="00994066" w:rsidP="00C63A26">
            <w:pPr>
              <w:pStyle w:val="Text"/>
              <w:rPr>
                <w:rStyle w:val="Strong"/>
              </w:rPr>
            </w:pPr>
            <w:r w:rsidRPr="00BC6025">
              <w:t>Cash Flow</w:t>
            </w:r>
          </w:p>
        </w:tc>
        <w:tc>
          <w:tcPr>
            <w:tcW w:w="1451" w:type="dxa"/>
            <w:tcBorders>
              <w:top w:val="nil"/>
              <w:left w:val="nil"/>
              <w:bottom w:val="nil"/>
              <w:right w:val="nil"/>
            </w:tcBorders>
            <w:shd w:val="clear" w:color="auto" w:fill="A2B593"/>
            <w:tcMar>
              <w:top w:w="12" w:type="dxa"/>
              <w:left w:w="12" w:type="dxa"/>
              <w:bottom w:w="0" w:type="dxa"/>
              <w:right w:w="12" w:type="dxa"/>
            </w:tcMar>
            <w:vAlign w:val="bottom"/>
            <w:hideMark/>
            <w:tcPrChange w:id="5940" w:author="Aleksander Hansen" w:date="2013-02-16T22:33: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EE531E9" w14:textId="77777777" w:rsidR="00994066" w:rsidRPr="00BC6025" w:rsidRDefault="00994066" w:rsidP="00C63A26">
            <w:pPr>
              <w:pStyle w:val="Text"/>
              <w:rPr>
                <w:rStyle w:val="Strong"/>
              </w:rPr>
            </w:pPr>
          </w:p>
        </w:tc>
        <w:tc>
          <w:tcPr>
            <w:tcW w:w="270" w:type="dxa"/>
            <w:tcBorders>
              <w:top w:val="nil"/>
              <w:left w:val="nil"/>
              <w:bottom w:val="nil"/>
              <w:right w:val="nil"/>
            </w:tcBorders>
            <w:shd w:val="clear" w:color="auto" w:fill="A2B593"/>
            <w:tcMar>
              <w:top w:w="12" w:type="dxa"/>
              <w:left w:w="12" w:type="dxa"/>
              <w:bottom w:w="0" w:type="dxa"/>
              <w:right w:w="12" w:type="dxa"/>
            </w:tcMar>
            <w:vAlign w:val="bottom"/>
            <w:hideMark/>
            <w:tcPrChange w:id="5941" w:author="Aleksander Hansen" w:date="2013-02-16T22:33: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9B8AAE3" w14:textId="77777777" w:rsidR="00994066" w:rsidRPr="00BC6025" w:rsidRDefault="00994066" w:rsidP="00C63A26">
            <w:pPr>
              <w:pStyle w:val="Text"/>
              <w:rPr>
                <w:rStyle w:val="Strong"/>
              </w:rPr>
            </w:pPr>
          </w:p>
        </w:tc>
        <w:tc>
          <w:tcPr>
            <w:tcW w:w="1081" w:type="dxa"/>
            <w:tcBorders>
              <w:top w:val="nil"/>
              <w:left w:val="nil"/>
              <w:bottom w:val="nil"/>
              <w:right w:val="nil"/>
            </w:tcBorders>
            <w:shd w:val="clear" w:color="auto" w:fill="A2B593"/>
            <w:tcMar>
              <w:top w:w="12" w:type="dxa"/>
              <w:left w:w="12" w:type="dxa"/>
              <w:bottom w:w="0" w:type="dxa"/>
              <w:right w:w="12" w:type="dxa"/>
            </w:tcMar>
            <w:vAlign w:val="bottom"/>
            <w:hideMark/>
            <w:tcPrChange w:id="5942" w:author="Aleksander Hansen" w:date="2013-02-16T22:33: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C8087E0" w14:textId="77777777" w:rsidR="00994066" w:rsidRPr="00BC6025" w:rsidRDefault="00994066" w:rsidP="00C63A26">
            <w:pPr>
              <w:pStyle w:val="Text"/>
              <w:rPr>
                <w:rStyle w:val="Strong"/>
              </w:rPr>
            </w:pPr>
            <w:r w:rsidRPr="00BC6025">
              <w:t>Price</w:t>
            </w:r>
          </w:p>
        </w:tc>
        <w:tc>
          <w:tcPr>
            <w:tcW w:w="1566" w:type="dxa"/>
            <w:tcBorders>
              <w:top w:val="nil"/>
              <w:left w:val="nil"/>
              <w:bottom w:val="nil"/>
              <w:right w:val="nil"/>
            </w:tcBorders>
            <w:shd w:val="clear" w:color="auto" w:fill="A2B593"/>
            <w:tcMar>
              <w:top w:w="12" w:type="dxa"/>
              <w:left w:w="12" w:type="dxa"/>
              <w:bottom w:w="0" w:type="dxa"/>
              <w:right w:w="12" w:type="dxa"/>
            </w:tcMar>
            <w:vAlign w:val="bottom"/>
            <w:hideMark/>
            <w:tcPrChange w:id="5943" w:author="Aleksander Hansen" w:date="2013-02-16T22:33: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9E98C2A" w14:textId="77777777" w:rsidR="00994066" w:rsidRPr="00BC6025" w:rsidRDefault="00994066" w:rsidP="00C63A26">
            <w:pPr>
              <w:pStyle w:val="Text"/>
              <w:rPr>
                <w:rStyle w:val="Strong"/>
              </w:rPr>
            </w:pPr>
            <w:r w:rsidRPr="00BC6025">
              <w:t>Price</w:t>
            </w:r>
          </w:p>
        </w:tc>
      </w:tr>
      <w:tr w:rsidR="00994066" w:rsidRPr="00BC6025" w14:paraId="2A0E87C8" w14:textId="77777777" w:rsidTr="00D96F31">
        <w:trPr>
          <w:cantSplit/>
          <w:trHeight w:val="301"/>
          <w:jc w:val="center"/>
          <w:trPrChange w:id="5944" w:author="Aleksander Hansen" w:date="2013-02-16T22:34:00Z">
            <w:trPr>
              <w:gridBefore w:val="1"/>
              <w:cantSplit/>
              <w:trHeight w:val="301"/>
              <w:jc w:val="center"/>
            </w:trPr>
          </w:trPrChange>
        </w:trPr>
        <w:tc>
          <w:tcPr>
            <w:tcW w:w="1137"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5945" w:author="Aleksander Hansen" w:date="2013-02-16T22:34:00Z">
              <w:tcPr>
                <w:tcW w:w="1137"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57092B05" w14:textId="77777777" w:rsidR="00994066" w:rsidRPr="00BC6025" w:rsidRDefault="00994066" w:rsidP="00C63A26">
            <w:pPr>
              <w:pStyle w:val="Text"/>
              <w:rPr>
                <w:rStyle w:val="Strong"/>
              </w:rPr>
            </w:pPr>
            <w:r w:rsidRPr="00BC6025">
              <w:t xml:space="preserve">6 </w:t>
            </w:r>
            <w:proofErr w:type="spellStart"/>
            <w:r w:rsidRPr="00BC6025">
              <w:t>mos</w:t>
            </w:r>
            <w:proofErr w:type="spellEnd"/>
          </w:p>
        </w:tc>
        <w:tc>
          <w:tcPr>
            <w:tcW w:w="1323"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5946" w:author="Aleksander Hansen" w:date="2013-02-16T22:34:00Z">
              <w:tcPr>
                <w:tcW w:w="1323"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15C44E16" w14:textId="77777777" w:rsidR="00994066" w:rsidRPr="00BC6025" w:rsidRDefault="00994066" w:rsidP="00C63A26">
            <w:pPr>
              <w:pStyle w:val="Text"/>
              <w:rPr>
                <w:rStyle w:val="Strong"/>
              </w:rPr>
            </w:pPr>
            <w:proofErr w:type="gramStart"/>
            <w:r w:rsidRPr="00BC6025">
              <w:t>coupon</w:t>
            </w:r>
            <w:proofErr w:type="gramEnd"/>
          </w:p>
        </w:tc>
        <w:tc>
          <w:tcPr>
            <w:tcW w:w="1451"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5947" w:author="Aleksander Hansen" w:date="2013-02-16T22:34:00Z">
              <w:tcPr>
                <w:tcW w:w="1451"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26F471B8" w14:textId="77777777" w:rsidR="00994066" w:rsidRPr="00BC6025" w:rsidRDefault="00994066" w:rsidP="00C63A26">
            <w:pPr>
              <w:pStyle w:val="Text"/>
              <w:rPr>
                <w:rStyle w:val="Strong"/>
              </w:rPr>
            </w:pPr>
            <w:r w:rsidRPr="00BC6025">
              <w:t>Face</w:t>
            </w:r>
          </w:p>
        </w:tc>
        <w:tc>
          <w:tcPr>
            <w:tcW w:w="270"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5948" w:author="Aleksander Hansen" w:date="2013-02-16T22:34:00Z">
              <w:tcPr>
                <w:tcW w:w="270"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0ABB5D83" w14:textId="77777777" w:rsidR="00994066" w:rsidRPr="00BC6025" w:rsidRDefault="00994066" w:rsidP="00C63A26">
            <w:pPr>
              <w:pStyle w:val="Text"/>
              <w:rPr>
                <w:rStyle w:val="Strong"/>
              </w:rPr>
            </w:pPr>
            <w:r w:rsidRPr="00BC6025">
              <w:t> </w:t>
            </w:r>
          </w:p>
        </w:tc>
        <w:tc>
          <w:tcPr>
            <w:tcW w:w="1081"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5949" w:author="Aleksander Hansen" w:date="2013-02-16T22:34:00Z">
              <w:tcPr>
                <w:tcW w:w="1081"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50FF30DF" w14:textId="77777777" w:rsidR="00994066" w:rsidRPr="00BC6025" w:rsidRDefault="00994066" w:rsidP="00C63A26">
            <w:pPr>
              <w:pStyle w:val="Text"/>
              <w:rPr>
                <w:rStyle w:val="Strong"/>
              </w:rPr>
            </w:pPr>
            <w:r w:rsidRPr="00BC6025">
              <w:t>C-STRIP</w:t>
            </w:r>
          </w:p>
        </w:tc>
        <w:tc>
          <w:tcPr>
            <w:tcW w:w="1566"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5950" w:author="Aleksander Hansen" w:date="2013-02-16T22:34:00Z">
              <w:tcPr>
                <w:tcW w:w="1566"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6902C362" w14:textId="77777777" w:rsidR="00994066" w:rsidRPr="00BC6025" w:rsidRDefault="00994066" w:rsidP="00C63A26">
            <w:pPr>
              <w:pStyle w:val="Text"/>
              <w:rPr>
                <w:rStyle w:val="Strong"/>
              </w:rPr>
            </w:pPr>
            <w:r w:rsidRPr="00BC6025">
              <w:t>P-STRIP</w:t>
            </w:r>
          </w:p>
        </w:tc>
      </w:tr>
      <w:tr w:rsidR="00994066" w:rsidRPr="00BC6025" w14:paraId="7D86964D" w14:textId="77777777" w:rsidTr="00D96F31">
        <w:trPr>
          <w:cantSplit/>
          <w:trHeight w:val="301"/>
          <w:jc w:val="center"/>
          <w:trPrChange w:id="5951" w:author="Aleksander Hansen" w:date="2013-02-16T22:34:00Z">
            <w:trPr>
              <w:gridBefore w:val="1"/>
              <w:cantSplit/>
              <w:trHeight w:val="301"/>
              <w:jc w:val="center"/>
            </w:trPr>
          </w:trPrChange>
        </w:trPr>
        <w:tc>
          <w:tcPr>
            <w:tcW w:w="1137"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5952" w:author="Aleksander Hansen" w:date="2013-02-16T22:34:00Z">
              <w:tcPr>
                <w:tcW w:w="1137" w:type="dxa"/>
                <w:gridSpan w:val="2"/>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0A7BBCD5" w14:textId="77777777" w:rsidR="00994066" w:rsidRPr="00FC3197" w:rsidRDefault="00994066" w:rsidP="00C63A26">
            <w:pPr>
              <w:pStyle w:val="Text"/>
            </w:pPr>
            <w:r w:rsidRPr="00FC3197">
              <w:t>0.5</w:t>
            </w:r>
          </w:p>
        </w:tc>
        <w:tc>
          <w:tcPr>
            <w:tcW w:w="1323"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5953" w:author="Aleksander Hansen" w:date="2013-02-16T22:34:00Z">
              <w:tcPr>
                <w:tcW w:w="1323" w:type="dxa"/>
                <w:gridSpan w:val="2"/>
                <w:tcBorders>
                  <w:top w:val="single" w:sz="4" w:space="0" w:color="000000"/>
                  <w:left w:val="nil"/>
                  <w:bottom w:val="nil"/>
                  <w:right w:val="nil"/>
                </w:tcBorders>
                <w:shd w:val="clear" w:color="auto" w:fill="FFFF99"/>
                <w:tcMar>
                  <w:top w:w="12" w:type="dxa"/>
                  <w:left w:w="12" w:type="dxa"/>
                  <w:bottom w:w="0" w:type="dxa"/>
                  <w:right w:w="12" w:type="dxa"/>
                </w:tcMar>
                <w:vAlign w:val="bottom"/>
                <w:hideMark/>
              </w:tcPr>
            </w:tcPrChange>
          </w:tcPr>
          <w:p w14:paraId="4807DB32" w14:textId="77777777" w:rsidR="00994066" w:rsidRPr="00FC3197" w:rsidRDefault="00994066" w:rsidP="00C63A26">
            <w:pPr>
              <w:pStyle w:val="Text"/>
            </w:pPr>
            <w:r w:rsidRPr="00FC3197">
              <w:t xml:space="preserve">$287.5 </w:t>
            </w:r>
          </w:p>
        </w:tc>
        <w:tc>
          <w:tcPr>
            <w:tcW w:w="1451"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5954" w:author="Aleksander Hansen" w:date="2013-02-16T22:34:00Z">
              <w:tcPr>
                <w:tcW w:w="1451" w:type="dxa"/>
                <w:gridSpan w:val="2"/>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7070E042" w14:textId="77777777" w:rsidR="00994066" w:rsidRPr="00BC6025" w:rsidRDefault="00994066" w:rsidP="00C63A26">
            <w:pPr>
              <w:pStyle w:val="Text"/>
            </w:pPr>
          </w:p>
        </w:tc>
        <w:tc>
          <w:tcPr>
            <w:tcW w:w="270"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5955" w:author="Aleksander Hansen" w:date="2013-02-16T22:34:00Z">
              <w:tcPr>
                <w:tcW w:w="270" w:type="dxa"/>
                <w:gridSpan w:val="2"/>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35582EAD" w14:textId="77777777" w:rsidR="00994066" w:rsidRPr="00BC6025" w:rsidRDefault="00994066" w:rsidP="00C63A26">
            <w:pPr>
              <w:pStyle w:val="Text"/>
            </w:pPr>
          </w:p>
        </w:tc>
        <w:tc>
          <w:tcPr>
            <w:tcW w:w="1081"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5956" w:author="Aleksander Hansen" w:date="2013-02-16T22:34:00Z">
              <w:tcPr>
                <w:tcW w:w="1081" w:type="dxa"/>
                <w:gridSpan w:val="2"/>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13036F81" w14:textId="77777777" w:rsidR="00994066" w:rsidRPr="00FC3197" w:rsidRDefault="00994066" w:rsidP="00C63A26">
            <w:pPr>
              <w:pStyle w:val="Text"/>
            </w:pPr>
            <w:r w:rsidRPr="00FC3197">
              <w:t xml:space="preserve">$279.5 </w:t>
            </w:r>
          </w:p>
        </w:tc>
        <w:tc>
          <w:tcPr>
            <w:tcW w:w="1566"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5957" w:author="Aleksander Hansen" w:date="2013-02-16T22:34:00Z">
              <w:tcPr>
                <w:tcW w:w="1566" w:type="dxa"/>
                <w:gridSpan w:val="2"/>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05D95460" w14:textId="77777777" w:rsidR="00994066" w:rsidRPr="00BC6025" w:rsidRDefault="00994066" w:rsidP="00C63A26">
            <w:pPr>
              <w:pStyle w:val="Text"/>
            </w:pPr>
          </w:p>
        </w:tc>
      </w:tr>
      <w:tr w:rsidR="00994066" w:rsidRPr="00BC6025" w14:paraId="714E22F0" w14:textId="77777777" w:rsidTr="00D96F31">
        <w:trPr>
          <w:cantSplit/>
          <w:trHeight w:val="301"/>
          <w:jc w:val="center"/>
          <w:trPrChange w:id="5958" w:author="Aleksander Hansen" w:date="2013-02-16T22:34:00Z">
            <w:trPr>
              <w:gridBefore w:val="1"/>
              <w:cantSplit/>
              <w:trHeight w:val="301"/>
              <w:jc w:val="center"/>
            </w:trPr>
          </w:trPrChange>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Change w:id="5959" w:author="Aleksander Hansen" w:date="2013-02-16T22:34: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F41075A" w14:textId="77777777" w:rsidR="00994066" w:rsidRPr="00FC3197" w:rsidRDefault="00994066" w:rsidP="00C63A26">
            <w:pPr>
              <w:pStyle w:val="Text"/>
            </w:pPr>
            <w:r w:rsidRPr="00FC3197">
              <w:t>1.0</w:t>
            </w:r>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Change w:id="5960" w:author="Aleksander Hansen" w:date="2013-02-16T22:34:00Z">
              <w:tcPr>
                <w:tcW w:w="1323"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6CC3D971" w14:textId="77777777" w:rsidR="00994066" w:rsidRPr="00FC3197" w:rsidRDefault="00994066" w:rsidP="00C63A26">
            <w:pPr>
              <w:pStyle w:val="Text"/>
            </w:pPr>
            <w:r w:rsidRPr="00FC3197">
              <w:t xml:space="preserve">$287.5 </w:t>
            </w: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Change w:id="5961" w:author="Aleksander Hansen" w:date="2013-02-16T22:34: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079A469" w14:textId="77777777" w:rsidR="00994066" w:rsidRPr="00BC6025" w:rsidRDefault="00994066" w:rsidP="00C63A26">
            <w:pPr>
              <w:pStyle w:val="Text"/>
            </w:pP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Change w:id="5962" w:author="Aleksander Hansen" w:date="2013-02-16T22:34: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5A51A40"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Change w:id="5963" w:author="Aleksander Hansen" w:date="2013-02-16T22:34: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9ECD560" w14:textId="77777777" w:rsidR="00994066" w:rsidRPr="00FC3197" w:rsidRDefault="00994066" w:rsidP="00C63A26">
            <w:pPr>
              <w:pStyle w:val="Text"/>
            </w:pPr>
            <w:r w:rsidRPr="00FC3197">
              <w:t xml:space="preserve">$271.7 </w:t>
            </w: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Change w:id="5964" w:author="Aleksander Hansen" w:date="2013-02-16T22:34: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DC2B2B2" w14:textId="77777777" w:rsidR="00994066" w:rsidRPr="00BC6025" w:rsidRDefault="00994066" w:rsidP="00C63A26">
            <w:pPr>
              <w:pStyle w:val="Text"/>
            </w:pPr>
          </w:p>
        </w:tc>
      </w:tr>
      <w:tr w:rsidR="00994066" w:rsidRPr="00BC6025" w14:paraId="6622F6D0" w14:textId="77777777" w:rsidTr="00D96F31">
        <w:trPr>
          <w:cantSplit/>
          <w:trHeight w:val="320"/>
          <w:jc w:val="center"/>
          <w:trPrChange w:id="5965" w:author="Aleksander Hansen" w:date="2013-02-16T22:34:00Z">
            <w:trPr>
              <w:gridBefore w:val="1"/>
              <w:cantSplit/>
              <w:trHeight w:val="320"/>
              <w:jc w:val="center"/>
            </w:trPr>
          </w:trPrChange>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Change w:id="5966" w:author="Aleksander Hansen" w:date="2013-02-16T22:34: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5D9F4DF1" w14:textId="77777777" w:rsidR="00994066" w:rsidRPr="00FC3197" w:rsidRDefault="00994066" w:rsidP="00C63A26">
            <w:pPr>
              <w:pStyle w:val="Text"/>
            </w:pPr>
            <w:r w:rsidRPr="00FC3197">
              <w:t>1.5</w:t>
            </w:r>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Change w:id="5967" w:author="Aleksander Hansen" w:date="2013-02-16T22:34:00Z">
              <w:tcPr>
                <w:tcW w:w="1323"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437E0106" w14:textId="77777777" w:rsidR="00994066" w:rsidRPr="00FC3197" w:rsidRDefault="00994066" w:rsidP="00C63A26">
            <w:pPr>
              <w:pStyle w:val="Text"/>
            </w:pPr>
            <w:r w:rsidRPr="00FC3197">
              <w:t xml:space="preserve">$287.5 </w:t>
            </w: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Change w:id="5968" w:author="Aleksander Hansen" w:date="2013-02-16T22:34: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53FA214A" w14:textId="77777777" w:rsidR="00994066" w:rsidRPr="00BC6025" w:rsidRDefault="00994066" w:rsidP="00C63A26">
            <w:pPr>
              <w:pStyle w:val="Text"/>
            </w:pP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Change w:id="5969" w:author="Aleksander Hansen" w:date="2013-02-16T22:34: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DDBF31E"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Change w:id="5970" w:author="Aleksander Hansen" w:date="2013-02-16T22:34: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A0A9A91" w14:textId="77777777" w:rsidR="00994066" w:rsidRPr="00FC3197" w:rsidRDefault="00994066" w:rsidP="00C63A26">
            <w:pPr>
              <w:pStyle w:val="Text"/>
            </w:pPr>
            <w:r w:rsidRPr="00FC3197">
              <w:t xml:space="preserve">$264.1 </w:t>
            </w: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Change w:id="5971" w:author="Aleksander Hansen" w:date="2013-02-16T22:34: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3D89041" w14:textId="77777777" w:rsidR="00994066" w:rsidRPr="00BC6025" w:rsidRDefault="00994066" w:rsidP="00C63A26">
            <w:pPr>
              <w:pStyle w:val="Text"/>
            </w:pPr>
          </w:p>
        </w:tc>
      </w:tr>
      <w:tr w:rsidR="00994066" w:rsidRPr="00BC6025" w14:paraId="69C76F28" w14:textId="77777777" w:rsidTr="00D96F31">
        <w:trPr>
          <w:cantSplit/>
          <w:trHeight w:val="301"/>
          <w:jc w:val="center"/>
          <w:trPrChange w:id="5972" w:author="Aleksander Hansen" w:date="2013-02-16T22:34:00Z">
            <w:trPr>
              <w:gridBefore w:val="1"/>
              <w:cantSplit/>
              <w:trHeight w:val="301"/>
              <w:jc w:val="center"/>
            </w:trPr>
          </w:trPrChange>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Change w:id="5973" w:author="Aleksander Hansen" w:date="2013-02-16T22:34: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663644C" w14:textId="77777777" w:rsidR="00994066" w:rsidRPr="00FC3197" w:rsidRDefault="00994066" w:rsidP="00C63A26">
            <w:pPr>
              <w:pStyle w:val="Text"/>
            </w:pPr>
            <w:r w:rsidRPr="00FC3197">
              <w:t>2.0</w:t>
            </w:r>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Change w:id="5974" w:author="Aleksander Hansen" w:date="2013-02-16T22:34:00Z">
              <w:tcPr>
                <w:tcW w:w="1323"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0E0BB68B" w14:textId="77777777" w:rsidR="00994066" w:rsidRPr="00FC3197" w:rsidRDefault="00994066" w:rsidP="00C63A26">
            <w:pPr>
              <w:pStyle w:val="Text"/>
            </w:pPr>
            <w:r w:rsidRPr="00FC3197">
              <w:t xml:space="preserve">$287.5 </w:t>
            </w: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Change w:id="5975" w:author="Aleksander Hansen" w:date="2013-02-16T22:34: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2669A6E" w14:textId="77777777" w:rsidR="00994066" w:rsidRPr="00BC6025" w:rsidRDefault="00994066" w:rsidP="00C63A26">
            <w:pPr>
              <w:pStyle w:val="Text"/>
            </w:pP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Change w:id="5976" w:author="Aleksander Hansen" w:date="2013-02-16T22:34: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53F670B"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Change w:id="5977" w:author="Aleksander Hansen" w:date="2013-02-16T22:34: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C60FF37" w14:textId="77777777" w:rsidR="00994066" w:rsidRPr="00FC3197" w:rsidRDefault="00994066" w:rsidP="00C63A26">
            <w:pPr>
              <w:pStyle w:val="Text"/>
            </w:pPr>
            <w:r w:rsidRPr="00FC3197">
              <w:t xml:space="preserve">$256.7 </w:t>
            </w: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Change w:id="5978" w:author="Aleksander Hansen" w:date="2013-02-16T22:34: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02BC23D" w14:textId="77777777" w:rsidR="00994066" w:rsidRPr="00BC6025" w:rsidRDefault="00994066" w:rsidP="00C63A26">
            <w:pPr>
              <w:pStyle w:val="Text"/>
            </w:pPr>
          </w:p>
        </w:tc>
      </w:tr>
      <w:tr w:rsidR="00994066" w:rsidRPr="00BC6025" w14:paraId="7C1B508D" w14:textId="77777777" w:rsidTr="00D96F31">
        <w:trPr>
          <w:cantSplit/>
          <w:trHeight w:val="301"/>
          <w:jc w:val="center"/>
          <w:trPrChange w:id="5979" w:author="Aleksander Hansen" w:date="2013-02-16T22:34:00Z">
            <w:trPr>
              <w:gridBefore w:val="1"/>
              <w:cantSplit/>
              <w:trHeight w:val="301"/>
              <w:jc w:val="center"/>
            </w:trPr>
          </w:trPrChange>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Change w:id="5980" w:author="Aleksander Hansen" w:date="2013-02-16T22:34: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30038EF" w14:textId="77777777" w:rsidR="00994066" w:rsidRPr="00FC3197" w:rsidRDefault="00994066" w:rsidP="00C63A26">
            <w:pPr>
              <w:pStyle w:val="Text"/>
            </w:pPr>
            <w:r w:rsidRPr="00FC3197">
              <w:t>2.5</w:t>
            </w:r>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Change w:id="5981" w:author="Aleksander Hansen" w:date="2013-02-16T22:34:00Z">
              <w:tcPr>
                <w:tcW w:w="1323"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5A94F5C6" w14:textId="77777777" w:rsidR="00994066" w:rsidRPr="00FC3197" w:rsidRDefault="00994066" w:rsidP="00C63A26">
            <w:pPr>
              <w:pStyle w:val="Text"/>
            </w:pPr>
            <w:r w:rsidRPr="00FC3197">
              <w:t xml:space="preserve">$287.5 </w:t>
            </w: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Change w:id="5982" w:author="Aleksander Hansen" w:date="2013-02-16T22:34:00Z">
              <w:tcPr>
                <w:tcW w:w="1451" w:type="dxa"/>
                <w:gridSpan w:val="2"/>
                <w:tcBorders>
                  <w:top w:val="nil"/>
                  <w:left w:val="nil"/>
                  <w:bottom w:val="nil"/>
                  <w:right w:val="nil"/>
                </w:tcBorders>
                <w:shd w:val="clear" w:color="auto" w:fill="D1FFD1"/>
                <w:tcMar>
                  <w:top w:w="12" w:type="dxa"/>
                  <w:left w:w="12" w:type="dxa"/>
                  <w:bottom w:w="0" w:type="dxa"/>
                  <w:right w:w="12" w:type="dxa"/>
                </w:tcMar>
                <w:vAlign w:val="bottom"/>
                <w:hideMark/>
              </w:tcPr>
            </w:tcPrChange>
          </w:tcPr>
          <w:p w14:paraId="1FA59BAD" w14:textId="77777777" w:rsidR="00994066" w:rsidRPr="00FC3197" w:rsidRDefault="00994066" w:rsidP="00C63A26">
            <w:pPr>
              <w:pStyle w:val="Text"/>
            </w:pPr>
            <w:r w:rsidRPr="00FC3197">
              <w:t xml:space="preserve">$10,000.0 </w:t>
            </w: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Change w:id="5983" w:author="Aleksander Hansen" w:date="2013-02-16T22:34: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F520128"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Change w:id="5984" w:author="Aleksander Hansen" w:date="2013-02-16T22:34: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803360B" w14:textId="77777777" w:rsidR="00994066" w:rsidRPr="00FC3197" w:rsidRDefault="00994066" w:rsidP="00C63A26">
            <w:pPr>
              <w:pStyle w:val="Text"/>
            </w:pPr>
            <w:r w:rsidRPr="00FC3197">
              <w:t xml:space="preserve">$249.5 </w:t>
            </w: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Change w:id="5985" w:author="Aleksander Hansen" w:date="2013-02-16T22:34: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E3D2E05" w14:textId="77777777" w:rsidR="00994066" w:rsidRPr="00FC3197" w:rsidRDefault="00994066" w:rsidP="00C63A26">
            <w:pPr>
              <w:pStyle w:val="Text"/>
            </w:pPr>
            <w:r w:rsidRPr="00FC3197">
              <w:t xml:space="preserve">$8,678.6 </w:t>
            </w:r>
          </w:p>
        </w:tc>
      </w:tr>
      <w:tr w:rsidR="00994066" w:rsidRPr="00BC6025" w14:paraId="367EA944" w14:textId="77777777" w:rsidTr="006B12F7">
        <w:trPr>
          <w:cantSplit/>
          <w:jc w:val="center"/>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
          <w:p w14:paraId="3EEE3027" w14:textId="77777777" w:rsidR="00994066" w:rsidRPr="00BC6025" w:rsidRDefault="00994066" w:rsidP="00C63A26">
            <w:pPr>
              <w:pStyle w:val="Text"/>
            </w:pPr>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
          <w:p w14:paraId="52BA1678" w14:textId="77777777" w:rsidR="00994066" w:rsidRPr="00BC6025" w:rsidRDefault="00994066" w:rsidP="00C63A26">
            <w:pPr>
              <w:pStyle w:val="Text"/>
            </w:pP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
          <w:p w14:paraId="47FCCC50" w14:textId="77777777" w:rsidR="00994066" w:rsidRPr="00BC6025" w:rsidRDefault="00994066" w:rsidP="00C63A26">
            <w:pPr>
              <w:pStyle w:val="Text"/>
            </w:pP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
          <w:p w14:paraId="48370748"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
          <w:p w14:paraId="021F366B" w14:textId="77777777" w:rsidR="00994066" w:rsidRPr="00BC6025" w:rsidRDefault="00994066" w:rsidP="00C63A26">
            <w:pPr>
              <w:pStyle w:val="Text"/>
            </w:pP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
          <w:p w14:paraId="02775182" w14:textId="77777777" w:rsidR="00994066" w:rsidRPr="00BC6025" w:rsidRDefault="00994066" w:rsidP="00C63A26">
            <w:pPr>
              <w:pStyle w:val="Text"/>
            </w:pPr>
          </w:p>
        </w:tc>
      </w:tr>
      <w:tr w:rsidR="00994066" w:rsidRPr="00BC6025" w14:paraId="1912B91F" w14:textId="77777777" w:rsidTr="00D96F31">
        <w:trPr>
          <w:cantSplit/>
          <w:trHeight w:val="301"/>
          <w:jc w:val="center"/>
          <w:trPrChange w:id="5986" w:author="Aleksander Hansen" w:date="2013-02-16T22:34:00Z">
            <w:trPr>
              <w:gridBefore w:val="1"/>
              <w:cantSplit/>
              <w:trHeight w:val="301"/>
              <w:jc w:val="center"/>
            </w:trPr>
          </w:trPrChange>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Change w:id="5987" w:author="Aleksander Hansen" w:date="2013-02-16T22:34: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43079A7" w14:textId="77777777" w:rsidR="00994066" w:rsidRPr="00BC6025" w:rsidRDefault="00994066" w:rsidP="00C63A26">
            <w:pPr>
              <w:pStyle w:val="Text"/>
            </w:pPr>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Change w:id="5988" w:author="Aleksander Hansen" w:date="2013-02-16T22:34:00Z">
              <w:tcPr>
                <w:tcW w:w="1323"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2B7D9B4" w14:textId="77777777" w:rsidR="00994066" w:rsidRPr="00BC6025" w:rsidRDefault="00994066" w:rsidP="00C63A26">
            <w:pPr>
              <w:pStyle w:val="Text"/>
            </w:pP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Change w:id="5989" w:author="Aleksander Hansen" w:date="2013-02-16T22:34: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227A6A9" w14:textId="77777777" w:rsidR="00994066" w:rsidRPr="00BC6025" w:rsidRDefault="00994066" w:rsidP="00C63A26">
            <w:pPr>
              <w:pStyle w:val="Text"/>
            </w:pP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Change w:id="5990" w:author="Aleksander Hansen" w:date="2013-02-16T22:34: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63153D2"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Change w:id="5991" w:author="Aleksander Hansen" w:date="2013-02-16T22:34: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0D69827F" w14:textId="77777777" w:rsidR="00994066" w:rsidRPr="00BC6025" w:rsidRDefault="00994066" w:rsidP="00C63A26">
            <w:pPr>
              <w:pStyle w:val="Text"/>
            </w:pP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Change w:id="5992" w:author="Aleksander Hansen" w:date="2013-02-16T22:34:00Z">
              <w:tcPr>
                <w:tcW w:w="1566" w:type="dxa"/>
                <w:gridSpan w:val="2"/>
                <w:tcBorders>
                  <w:top w:val="nil"/>
                  <w:left w:val="nil"/>
                  <w:bottom w:val="nil"/>
                  <w:right w:val="nil"/>
                </w:tcBorders>
                <w:shd w:val="clear" w:color="auto" w:fill="FCD5B4"/>
                <w:tcMar>
                  <w:top w:w="12" w:type="dxa"/>
                  <w:left w:w="12" w:type="dxa"/>
                  <w:bottom w:w="0" w:type="dxa"/>
                  <w:right w:w="12" w:type="dxa"/>
                </w:tcMar>
                <w:vAlign w:val="bottom"/>
                <w:hideMark/>
              </w:tcPr>
            </w:tcPrChange>
          </w:tcPr>
          <w:p w14:paraId="23C0087F" w14:textId="77777777" w:rsidR="00994066" w:rsidRPr="00BC6025" w:rsidRDefault="00994066" w:rsidP="00C63A26">
            <w:pPr>
              <w:pStyle w:val="Text"/>
              <w:rPr>
                <w:rStyle w:val="Strong"/>
              </w:rPr>
            </w:pPr>
            <w:r w:rsidRPr="00BC6025">
              <w:t xml:space="preserve">$10,000.0 </w:t>
            </w:r>
          </w:p>
        </w:tc>
      </w:tr>
    </w:tbl>
    <w:p w14:paraId="7E548A96" w14:textId="77777777" w:rsidR="00994066" w:rsidRPr="00626D73" w:rsidRDefault="00994066" w:rsidP="00C63A26">
      <w:pPr>
        <w:pStyle w:val="Text"/>
      </w:pPr>
      <w:r w:rsidRPr="00626D73">
        <w:t xml:space="preserve">The Treasury creates and retires STRIPS. For example, an investor can deliver the set of STRIPS and ask the Treasury to reconstitute the face amount. C-STRIPS </w:t>
      </w:r>
      <w:proofErr w:type="gramStart"/>
      <w:r w:rsidRPr="00626D73">
        <w:t>are</w:t>
      </w:r>
      <w:proofErr w:type="gramEnd"/>
      <w:r w:rsidRPr="00626D73">
        <w:t xml:space="preserve"> fungible (i.e., when reconstituting a bond, any C-STRIPS maturing on a particular coupon payment date may be used as that bond’s coupon payment) but P-STRIPS are not: P-STRIPS are identified with particular bonds so they inherit the cheapness/richness of the bonds from which they are derived.</w:t>
      </w:r>
    </w:p>
    <w:p w14:paraId="579642C3" w14:textId="77777777" w:rsidR="00C63A26" w:rsidRDefault="00C63A26" w:rsidP="00C63A26">
      <w:pPr>
        <w:pStyle w:val="Text"/>
      </w:pPr>
    </w:p>
    <w:p w14:paraId="0C55A2C4" w14:textId="77777777" w:rsidR="00994066" w:rsidRPr="00626D73" w:rsidRDefault="00994066" w:rsidP="00C63A26">
      <w:pPr>
        <w:pStyle w:val="Text"/>
      </w:pPr>
      <w:r w:rsidRPr="00626D73">
        <w:t xml:space="preserve">Investors like zero coupon bonds (i.e., STRIPS) for at least two reasons. </w:t>
      </w:r>
    </w:p>
    <w:p w14:paraId="4C51FFDC" w14:textId="77777777" w:rsidR="00994066" w:rsidRPr="00626D73" w:rsidRDefault="00994066" w:rsidP="00C63A26">
      <w:pPr>
        <w:pStyle w:val="Text"/>
      </w:pPr>
      <w:r w:rsidRPr="00626D73">
        <w:t>They can be combined or re-constructed into any required sequence of cash flows</w:t>
      </w:r>
      <w:proofErr w:type="gramStart"/>
      <w:r w:rsidRPr="00626D73">
        <w:t>;</w:t>
      </w:r>
      <w:proofErr w:type="gramEnd"/>
    </w:p>
    <w:p w14:paraId="00D17FC8" w14:textId="77777777" w:rsidR="00994066" w:rsidRPr="00626D73" w:rsidRDefault="00994066" w:rsidP="00C63A26">
      <w:pPr>
        <w:pStyle w:val="Text"/>
      </w:pPr>
      <w:r w:rsidRPr="00626D73">
        <w:t>They are more sensitive to interest rates (interest-rate sensitive) than coupon-bearing bonds (all other things being equal).</w:t>
      </w:r>
    </w:p>
    <w:p w14:paraId="001FBB81" w14:textId="3A8C1885" w:rsidR="00994066" w:rsidRDefault="00994066" w:rsidP="00C63A26">
      <w:pPr>
        <w:pStyle w:val="Text"/>
      </w:pPr>
    </w:p>
    <w:tbl>
      <w:tblPr>
        <w:tblW w:w="8468" w:type="dxa"/>
        <w:jc w:val="center"/>
        <w:tblCellMar>
          <w:left w:w="0" w:type="dxa"/>
          <w:right w:w="0" w:type="dxa"/>
        </w:tblCellMar>
        <w:tblLook w:val="04A0" w:firstRow="1" w:lastRow="0" w:firstColumn="1" w:lastColumn="0" w:noHBand="0" w:noVBand="1"/>
        <w:tblPrChange w:id="5993" w:author="Aleksander Hansen" w:date="2013-02-16T22:35:00Z">
          <w:tblPr>
            <w:tblW w:w="8468" w:type="dxa"/>
            <w:jc w:val="center"/>
            <w:tblCellMar>
              <w:left w:w="0" w:type="dxa"/>
              <w:right w:w="0" w:type="dxa"/>
            </w:tblCellMar>
            <w:tblLook w:val="04A0" w:firstRow="1" w:lastRow="0" w:firstColumn="1" w:lastColumn="0" w:noHBand="0" w:noVBand="1"/>
          </w:tblPr>
        </w:tblPrChange>
      </w:tblPr>
      <w:tblGrid>
        <w:gridCol w:w="4828"/>
        <w:gridCol w:w="3640"/>
        <w:tblGridChange w:id="5994">
          <w:tblGrid>
            <w:gridCol w:w="4828"/>
            <w:gridCol w:w="3640"/>
          </w:tblGrid>
        </w:tblGridChange>
      </w:tblGrid>
      <w:tr w:rsidR="00994066" w:rsidRPr="00436FED" w14:paraId="2343EA2C" w14:textId="77777777" w:rsidTr="00D96F31">
        <w:trPr>
          <w:trHeight w:val="516"/>
          <w:jc w:val="center"/>
          <w:trPrChange w:id="5995" w:author="Aleksander Hansen" w:date="2013-02-16T22:35:00Z">
            <w:trPr>
              <w:trHeight w:val="279"/>
              <w:jc w:val="center"/>
            </w:trPr>
          </w:trPrChange>
        </w:trPr>
        <w:tc>
          <w:tcPr>
            <w:tcW w:w="4828" w:type="dxa"/>
            <w:tcBorders>
              <w:top w:val="single" w:sz="8" w:space="0" w:color="FFFFFF"/>
              <w:left w:val="single" w:sz="8" w:space="0" w:color="FFFFFF"/>
              <w:bottom w:val="single" w:sz="24" w:space="0" w:color="00B050"/>
              <w:right w:val="single" w:sz="8" w:space="0" w:color="FFFFFF"/>
            </w:tcBorders>
            <w:shd w:val="clear" w:color="auto" w:fill="A2B593"/>
            <w:tcMar>
              <w:top w:w="72" w:type="dxa"/>
              <w:left w:w="144" w:type="dxa"/>
              <w:bottom w:w="72" w:type="dxa"/>
              <w:right w:w="144" w:type="dxa"/>
            </w:tcMar>
            <w:vAlign w:val="center"/>
            <w:hideMark/>
            <w:tcPrChange w:id="5996" w:author="Aleksander Hansen" w:date="2013-02-16T22:35:00Z">
              <w:tcPr>
                <w:tcW w:w="4828" w:type="dxa"/>
                <w:tcBorders>
                  <w:top w:val="single" w:sz="8" w:space="0" w:color="FFFFFF"/>
                  <w:left w:val="single" w:sz="8" w:space="0" w:color="FFFFFF"/>
                  <w:bottom w:val="single" w:sz="24" w:space="0" w:color="00B050"/>
                  <w:right w:val="single" w:sz="8" w:space="0" w:color="FFFFFF"/>
                </w:tcBorders>
                <w:shd w:val="clear" w:color="auto" w:fill="F7FFF7"/>
                <w:tcMar>
                  <w:top w:w="72" w:type="dxa"/>
                  <w:left w:w="144" w:type="dxa"/>
                  <w:bottom w:w="72" w:type="dxa"/>
                  <w:right w:w="144" w:type="dxa"/>
                </w:tcMar>
                <w:vAlign w:val="center"/>
                <w:hideMark/>
              </w:tcPr>
            </w:tcPrChange>
          </w:tcPr>
          <w:p w14:paraId="5C68FEE8" w14:textId="77777777" w:rsidR="00994066" w:rsidRPr="00436FED" w:rsidRDefault="00994066" w:rsidP="00C63A26">
            <w:pPr>
              <w:pStyle w:val="Text"/>
              <w:rPr>
                <w:rStyle w:val="Strong"/>
              </w:rPr>
            </w:pPr>
            <w:r w:rsidRPr="00436FED">
              <w:t>Advantages of STRIPS</w:t>
            </w:r>
            <w:r w:rsidRPr="00436FED">
              <w:br/>
              <w:t>(why investors like them)</w:t>
            </w:r>
          </w:p>
        </w:tc>
        <w:tc>
          <w:tcPr>
            <w:tcW w:w="3640" w:type="dxa"/>
            <w:tcBorders>
              <w:top w:val="single" w:sz="8" w:space="0" w:color="FFFFFF"/>
              <w:left w:val="single" w:sz="8" w:space="0" w:color="FFFFFF"/>
              <w:bottom w:val="single" w:sz="24" w:space="0" w:color="FF0000"/>
              <w:right w:val="single" w:sz="8" w:space="0" w:color="FFFFFF"/>
            </w:tcBorders>
            <w:shd w:val="clear" w:color="auto" w:fill="A2B593"/>
            <w:tcMar>
              <w:top w:w="72" w:type="dxa"/>
              <w:left w:w="144" w:type="dxa"/>
              <w:bottom w:w="72" w:type="dxa"/>
              <w:right w:w="144" w:type="dxa"/>
            </w:tcMar>
            <w:vAlign w:val="center"/>
            <w:hideMark/>
            <w:tcPrChange w:id="5997" w:author="Aleksander Hansen" w:date="2013-02-16T22:35:00Z">
              <w:tcPr>
                <w:tcW w:w="3640" w:type="dxa"/>
                <w:tcBorders>
                  <w:top w:val="single" w:sz="8" w:space="0" w:color="FFFFFF"/>
                  <w:left w:val="single" w:sz="8" w:space="0" w:color="FFFFFF"/>
                  <w:bottom w:val="single" w:sz="24" w:space="0" w:color="FF0000"/>
                  <w:right w:val="single" w:sz="8" w:space="0" w:color="FFFFFF"/>
                </w:tcBorders>
                <w:shd w:val="clear" w:color="auto" w:fill="FFF7F7"/>
                <w:tcMar>
                  <w:top w:w="72" w:type="dxa"/>
                  <w:left w:w="144" w:type="dxa"/>
                  <w:bottom w:w="72" w:type="dxa"/>
                  <w:right w:w="144" w:type="dxa"/>
                </w:tcMar>
                <w:vAlign w:val="center"/>
                <w:hideMark/>
              </w:tcPr>
            </w:tcPrChange>
          </w:tcPr>
          <w:p w14:paraId="4307F4B7" w14:textId="77777777" w:rsidR="00994066" w:rsidRPr="00436FED" w:rsidRDefault="00994066" w:rsidP="00C63A26">
            <w:pPr>
              <w:pStyle w:val="Text"/>
              <w:rPr>
                <w:rStyle w:val="Strong"/>
              </w:rPr>
            </w:pPr>
            <w:r w:rsidRPr="00436FED">
              <w:t>Disadvantages of STRIPS</w:t>
            </w:r>
          </w:p>
        </w:tc>
      </w:tr>
      <w:tr w:rsidR="00994066" w:rsidRPr="00436FED" w14:paraId="088E3EE0" w14:textId="77777777" w:rsidTr="00D96F31">
        <w:trPr>
          <w:trHeight w:val="390"/>
          <w:jc w:val="center"/>
          <w:trPrChange w:id="5998" w:author="Aleksander Hansen" w:date="2013-02-16T22:34:00Z">
            <w:trPr>
              <w:trHeight w:val="390"/>
              <w:jc w:val="center"/>
            </w:trPr>
          </w:trPrChange>
        </w:trPr>
        <w:tc>
          <w:tcPr>
            <w:tcW w:w="4828" w:type="dxa"/>
            <w:tcBorders>
              <w:top w:val="single" w:sz="24" w:space="0" w:color="00B050"/>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Change w:id="5999" w:author="Aleksander Hansen" w:date="2013-02-16T22:34:00Z">
              <w:tcPr>
                <w:tcW w:w="4828" w:type="dxa"/>
                <w:tcBorders>
                  <w:top w:val="single" w:sz="24" w:space="0" w:color="00B050"/>
                  <w:left w:val="single" w:sz="8" w:space="0" w:color="FFFFFF"/>
                  <w:bottom w:val="single" w:sz="4" w:space="0" w:color="auto"/>
                  <w:right w:val="single" w:sz="8" w:space="0" w:color="FFFFFF"/>
                </w:tcBorders>
                <w:shd w:val="clear" w:color="auto" w:fill="F7FFF7"/>
                <w:tcMar>
                  <w:top w:w="72" w:type="dxa"/>
                  <w:left w:w="144" w:type="dxa"/>
                  <w:bottom w:w="72" w:type="dxa"/>
                  <w:right w:w="144" w:type="dxa"/>
                </w:tcMar>
                <w:vAlign w:val="center"/>
                <w:hideMark/>
              </w:tcPr>
            </w:tcPrChange>
          </w:tcPr>
          <w:p w14:paraId="7F7B5DB7" w14:textId="77777777" w:rsidR="00994066" w:rsidRPr="00A70438" w:rsidRDefault="00994066" w:rsidP="00C63A26">
            <w:pPr>
              <w:pStyle w:val="Text"/>
              <w:rPr>
                <w:color w:val="auto"/>
              </w:rPr>
            </w:pPr>
            <w:r w:rsidRPr="00FC3197">
              <w:t>They can be combined or re-constructed into any required sequence of cash flows</w:t>
            </w:r>
          </w:p>
        </w:tc>
        <w:tc>
          <w:tcPr>
            <w:tcW w:w="3640" w:type="dxa"/>
            <w:tcBorders>
              <w:top w:val="single" w:sz="24" w:space="0" w:color="FF0000"/>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Change w:id="6000" w:author="Aleksander Hansen" w:date="2013-02-16T22:34:00Z">
              <w:tcPr>
                <w:tcW w:w="3640" w:type="dxa"/>
                <w:tcBorders>
                  <w:top w:val="single" w:sz="24" w:space="0" w:color="FF0000"/>
                  <w:left w:val="single" w:sz="8" w:space="0" w:color="FFFFFF"/>
                  <w:bottom w:val="single" w:sz="4" w:space="0" w:color="auto"/>
                  <w:right w:val="single" w:sz="8" w:space="0" w:color="FFFFFF"/>
                </w:tcBorders>
                <w:shd w:val="clear" w:color="auto" w:fill="FFF7F7"/>
                <w:tcMar>
                  <w:top w:w="72" w:type="dxa"/>
                  <w:left w:w="144" w:type="dxa"/>
                  <w:bottom w:w="72" w:type="dxa"/>
                  <w:right w:w="144" w:type="dxa"/>
                </w:tcMar>
                <w:vAlign w:val="center"/>
                <w:hideMark/>
              </w:tcPr>
            </w:tcPrChange>
          </w:tcPr>
          <w:p w14:paraId="3AC73D7A" w14:textId="77777777" w:rsidR="00994066" w:rsidRPr="00436FED" w:rsidRDefault="00994066" w:rsidP="00C63A26">
            <w:pPr>
              <w:pStyle w:val="Text"/>
            </w:pPr>
            <w:r w:rsidRPr="00FC3197">
              <w:t xml:space="preserve">Can be illiquid </w:t>
            </w:r>
          </w:p>
        </w:tc>
      </w:tr>
      <w:tr w:rsidR="00994066" w:rsidRPr="00436FED" w14:paraId="6D945A25" w14:textId="77777777" w:rsidTr="00D96F31">
        <w:trPr>
          <w:trHeight w:val="452"/>
          <w:jc w:val="center"/>
          <w:trPrChange w:id="6001" w:author="Aleksander Hansen" w:date="2013-02-16T22:34:00Z">
            <w:trPr>
              <w:trHeight w:val="452"/>
              <w:jc w:val="center"/>
            </w:trPr>
          </w:trPrChange>
        </w:trPr>
        <w:tc>
          <w:tcPr>
            <w:tcW w:w="4828" w:type="dxa"/>
            <w:tcBorders>
              <w:top w:val="single" w:sz="4" w:space="0" w:color="auto"/>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Change w:id="6002" w:author="Aleksander Hansen" w:date="2013-02-16T22:34:00Z">
              <w:tcPr>
                <w:tcW w:w="4828" w:type="dxa"/>
                <w:tcBorders>
                  <w:top w:val="single" w:sz="4" w:space="0" w:color="auto"/>
                  <w:left w:val="single" w:sz="8" w:space="0" w:color="FFFFFF"/>
                  <w:bottom w:val="single" w:sz="8" w:space="0" w:color="FFFFFF"/>
                  <w:right w:val="single" w:sz="8" w:space="0" w:color="FFFFFF"/>
                </w:tcBorders>
                <w:shd w:val="clear" w:color="auto" w:fill="F7FFF7"/>
                <w:tcMar>
                  <w:top w:w="72" w:type="dxa"/>
                  <w:left w:w="144" w:type="dxa"/>
                  <w:bottom w:w="72" w:type="dxa"/>
                  <w:right w:w="144" w:type="dxa"/>
                </w:tcMar>
                <w:vAlign w:val="center"/>
                <w:hideMark/>
              </w:tcPr>
            </w:tcPrChange>
          </w:tcPr>
          <w:p w14:paraId="540ECAC6" w14:textId="1BAC3BC0" w:rsidR="00994066" w:rsidRPr="00A70438" w:rsidRDefault="00994066" w:rsidP="00C63A26">
            <w:pPr>
              <w:pStyle w:val="Text"/>
              <w:rPr>
                <w:color w:val="auto"/>
              </w:rPr>
            </w:pPr>
            <w:r w:rsidRPr="00FC3197">
              <w:t xml:space="preserve">More interest-rate sensitive) than </w:t>
            </w:r>
            <w:del w:id="6003" w:author="Aleksander Hansen" w:date="2013-02-16T22:35:00Z">
              <w:r w:rsidRPr="00FC3197" w:rsidDel="00D96F31">
                <w:delText>coupon-bearing</w:delText>
              </w:r>
            </w:del>
            <w:ins w:id="6004" w:author="Aleksander Hansen" w:date="2013-02-16T22:35:00Z">
              <w:r w:rsidR="00D96F31" w:rsidRPr="00FC3197">
                <w:t>coupon bearing</w:t>
              </w:r>
            </w:ins>
            <w:r w:rsidRPr="00FC3197">
              <w:t xml:space="preserve"> bonds (all other things being equal).</w:t>
            </w:r>
          </w:p>
        </w:tc>
        <w:tc>
          <w:tcPr>
            <w:tcW w:w="3640" w:type="dxa"/>
            <w:tcBorders>
              <w:top w:val="single" w:sz="4" w:space="0" w:color="auto"/>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Change w:id="6005" w:author="Aleksander Hansen" w:date="2013-02-16T22:34:00Z">
              <w:tcPr>
                <w:tcW w:w="3640" w:type="dxa"/>
                <w:tcBorders>
                  <w:top w:val="single" w:sz="4" w:space="0" w:color="auto"/>
                  <w:left w:val="single" w:sz="8" w:space="0" w:color="FFFFFF"/>
                  <w:bottom w:val="single" w:sz="8" w:space="0" w:color="FFFFFF"/>
                  <w:right w:val="single" w:sz="8" w:space="0" w:color="FFFFFF"/>
                </w:tcBorders>
                <w:shd w:val="clear" w:color="auto" w:fill="FFF7F7"/>
                <w:tcMar>
                  <w:top w:w="72" w:type="dxa"/>
                  <w:left w:w="144" w:type="dxa"/>
                  <w:bottom w:w="72" w:type="dxa"/>
                  <w:right w:w="144" w:type="dxa"/>
                </w:tcMar>
                <w:vAlign w:val="center"/>
                <w:hideMark/>
              </w:tcPr>
            </w:tcPrChange>
          </w:tcPr>
          <w:p w14:paraId="5685FEFF" w14:textId="77777777" w:rsidR="00994066" w:rsidRPr="00436FED" w:rsidRDefault="00994066" w:rsidP="00C63A26">
            <w:pPr>
              <w:pStyle w:val="Text"/>
            </w:pPr>
            <w:r w:rsidRPr="00FC3197">
              <w:t xml:space="preserve">Short-term (long-term) C-STRIPS often trade rich (cheap) </w:t>
            </w:r>
          </w:p>
        </w:tc>
      </w:tr>
    </w:tbl>
    <w:p w14:paraId="1E6E5238" w14:textId="77777777" w:rsidR="00C63A26" w:rsidRDefault="00C63A26" w:rsidP="00C63A26">
      <w:pPr>
        <w:pStyle w:val="Text"/>
      </w:pPr>
    </w:p>
    <w:p w14:paraId="6F5331A7" w14:textId="77777777" w:rsidR="00994066" w:rsidRDefault="00994066">
      <w:pPr>
        <w:pStyle w:val="Text"/>
        <w:jc w:val="center"/>
        <w:pPrChange w:id="6006" w:author="Aleksander Hansen" w:date="2013-02-16T22:36:00Z">
          <w:pPr>
            <w:pStyle w:val="Text"/>
          </w:pPr>
        </w:pPrChange>
      </w:pPr>
      <w:r>
        <w:rPr>
          <w:noProof/>
          <w:lang w:bidi="ar-SA"/>
        </w:rPr>
        <w:drawing>
          <wp:inline distT="0" distB="0" distL="0" distR="0" wp14:anchorId="02E2B599" wp14:editId="4E5D601C">
            <wp:extent cx="3047365" cy="2023110"/>
            <wp:effectExtent l="19050" t="0" r="0" b="0"/>
            <wp:docPr id="48" name="Picture 2" descr="strips1.gif"/>
            <wp:cNvGraphicFramePr/>
            <a:graphic xmlns:a="http://schemas.openxmlformats.org/drawingml/2006/main">
              <a:graphicData uri="http://schemas.openxmlformats.org/drawingml/2006/picture">
                <pic:pic xmlns:pic="http://schemas.openxmlformats.org/drawingml/2006/picture">
                  <pic:nvPicPr>
                    <pic:cNvPr id="12" name="Picture 11" descr="strips1.gif"/>
                    <pic:cNvPicPr>
                      <a:picLocks noChangeAspect="1"/>
                    </pic:cNvPicPr>
                  </pic:nvPicPr>
                  <pic:blipFill>
                    <a:blip r:embed="rId146" cstate="print"/>
                    <a:srcRect r="-56" b="11481"/>
                    <a:stretch>
                      <a:fillRect/>
                    </a:stretch>
                  </pic:blipFill>
                  <pic:spPr>
                    <a:xfrm>
                      <a:off x="0" y="0"/>
                      <a:ext cx="3047365" cy="2023110"/>
                    </a:xfrm>
                    <a:prstGeom prst="rect">
                      <a:avLst/>
                    </a:prstGeom>
                  </pic:spPr>
                </pic:pic>
              </a:graphicData>
            </a:graphic>
          </wp:inline>
        </w:drawing>
      </w:r>
    </w:p>
    <w:p w14:paraId="2B956C73" w14:textId="77777777" w:rsidR="00C63A26" w:rsidRDefault="00C63A26" w:rsidP="00C63A26">
      <w:pPr>
        <w:pStyle w:val="Text"/>
      </w:pPr>
    </w:p>
    <w:tbl>
      <w:tblPr>
        <w:tblStyle w:val="TableGrid"/>
        <w:tblpPr w:leftFromText="180" w:rightFromText="180" w:vertAnchor="text" w:horzAnchor="margin" w:tblpXSpec="center" w:tblpY="3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6"/>
        <w:gridCol w:w="4442"/>
      </w:tblGrid>
      <w:tr w:rsidR="00994066" w14:paraId="748C8123" w14:textId="77777777" w:rsidTr="006B12F7">
        <w:tc>
          <w:tcPr>
            <w:tcW w:w="4846" w:type="dxa"/>
            <w:hideMark/>
          </w:tcPr>
          <w:p w14:paraId="65A4C961" w14:textId="77777777" w:rsidR="00994066" w:rsidRDefault="00994066" w:rsidP="00C63A26">
            <w:pPr>
              <w:pStyle w:val="Text"/>
            </w:pPr>
            <w:r w:rsidRPr="00615E40">
              <w:rPr>
                <w:noProof/>
                <w:lang w:bidi="ar-SA"/>
              </w:rPr>
              <w:drawing>
                <wp:inline distT="0" distB="0" distL="0" distR="0" wp14:anchorId="6F3CEE7C" wp14:editId="0F95F380">
                  <wp:extent cx="2830476" cy="1573545"/>
                  <wp:effectExtent l="19050" t="0" r="7974" b="0"/>
                  <wp:docPr id="62" name="Picture 19" descr="p-strip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strips.gif"/>
                          <pic:cNvPicPr>
                            <a:picLocks noChangeAspect="1" noChangeArrowheads="1"/>
                          </pic:cNvPicPr>
                        </pic:nvPicPr>
                        <pic:blipFill>
                          <a:blip r:embed="rId147" cstate="print"/>
                          <a:srcRect r="564" b="13611"/>
                          <a:stretch>
                            <a:fillRect/>
                          </a:stretch>
                        </pic:blipFill>
                        <pic:spPr bwMode="auto">
                          <a:xfrm>
                            <a:off x="0" y="0"/>
                            <a:ext cx="2833324" cy="1575128"/>
                          </a:xfrm>
                          <a:prstGeom prst="rect">
                            <a:avLst/>
                          </a:prstGeom>
                          <a:noFill/>
                          <a:ln w="9525">
                            <a:noFill/>
                            <a:miter lim="800000"/>
                            <a:headEnd/>
                            <a:tailEnd/>
                          </a:ln>
                        </pic:spPr>
                      </pic:pic>
                    </a:graphicData>
                  </a:graphic>
                </wp:inline>
              </w:drawing>
            </w:r>
          </w:p>
        </w:tc>
        <w:tc>
          <w:tcPr>
            <w:tcW w:w="4442" w:type="dxa"/>
            <w:hideMark/>
          </w:tcPr>
          <w:p w14:paraId="7DCE75DC" w14:textId="77777777" w:rsidR="00994066" w:rsidRDefault="00994066" w:rsidP="00C63A26">
            <w:pPr>
              <w:pStyle w:val="Text"/>
            </w:pPr>
            <w:r>
              <w:rPr>
                <w:noProof/>
                <w:lang w:bidi="ar-SA"/>
              </w:rPr>
              <w:drawing>
                <wp:inline distT="0" distB="0" distL="0" distR="0" wp14:anchorId="06AB30EC" wp14:editId="708082C8">
                  <wp:extent cx="2459108" cy="1765005"/>
                  <wp:effectExtent l="0" t="0" r="0" b="0"/>
                  <wp:docPr id="63" name="Picture 17" descr="c-strip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strips.gif"/>
                          <pic:cNvPicPr>
                            <a:picLocks noChangeAspect="1" noChangeArrowheads="1"/>
                          </pic:cNvPicPr>
                        </pic:nvPicPr>
                        <pic:blipFill>
                          <a:blip r:embed="rId148" cstate="print"/>
                          <a:srcRect/>
                          <a:stretch>
                            <a:fillRect/>
                          </a:stretch>
                        </pic:blipFill>
                        <pic:spPr bwMode="auto">
                          <a:xfrm>
                            <a:off x="0" y="0"/>
                            <a:ext cx="2463614" cy="1768239"/>
                          </a:xfrm>
                          <a:prstGeom prst="rect">
                            <a:avLst/>
                          </a:prstGeom>
                          <a:noFill/>
                          <a:ln w="9525">
                            <a:noFill/>
                            <a:miter lim="800000"/>
                            <a:headEnd/>
                            <a:tailEnd/>
                          </a:ln>
                        </pic:spPr>
                      </pic:pic>
                    </a:graphicData>
                  </a:graphic>
                </wp:inline>
              </w:drawing>
            </w:r>
          </w:p>
        </w:tc>
      </w:tr>
    </w:tbl>
    <w:p w14:paraId="23DA8960" w14:textId="362A95D9" w:rsidR="00994066" w:rsidRPr="00626D73" w:rsidRDefault="00C63A26" w:rsidP="00C63A26">
      <w:pPr>
        <w:pStyle w:val="Heading2"/>
      </w:pPr>
      <w:bookmarkStart w:id="6007" w:name="_Toc223340334"/>
      <w:r>
        <w:t>Construct</w:t>
      </w:r>
      <w:r w:rsidR="00994066" w:rsidRPr="00626D73">
        <w:t xml:space="preserve"> a replicating portfolio using multiple fixed-income securities in order to match the cash flows of a single given fixed income security.</w:t>
      </w:r>
      <w:bookmarkEnd w:id="6007"/>
    </w:p>
    <w:p w14:paraId="11D4FECC" w14:textId="77777777" w:rsidR="00994066" w:rsidRPr="00626D73" w:rsidRDefault="00994066" w:rsidP="00C63A26">
      <w:pPr>
        <w:pStyle w:val="Text"/>
      </w:pPr>
      <w:r w:rsidRPr="00626D73">
        <w:t>The law of one price can be used to infer cash flows.</w:t>
      </w:r>
    </w:p>
    <w:p w14:paraId="6B78917B" w14:textId="77777777" w:rsidR="00C63A26" w:rsidRDefault="00C63A26" w:rsidP="00C63A26">
      <w:pPr>
        <w:pStyle w:val="Text"/>
      </w:pPr>
    </w:p>
    <w:p w14:paraId="333F8032" w14:textId="77777777" w:rsidR="00994066" w:rsidRPr="0004598D" w:rsidRDefault="00994066" w:rsidP="00C63A26">
      <w:pPr>
        <w:pStyle w:val="Text"/>
        <w:rPr>
          <w:b/>
          <w:rPrChange w:id="6008" w:author="Aleksander Hansen" w:date="2013-02-17T13:39:00Z">
            <w:rPr/>
          </w:rPrChange>
        </w:rPr>
      </w:pPr>
      <w:r w:rsidRPr="0004598D">
        <w:rPr>
          <w:b/>
          <w:rPrChange w:id="6009" w:author="Aleksander Hansen" w:date="2013-02-17T13:39:00Z">
            <w:rPr/>
          </w:rPrChange>
        </w:rPr>
        <w:t>For example (GARP Sample Question 18, 2010):</w:t>
      </w:r>
    </w:p>
    <w:p w14:paraId="0B71FCA5" w14:textId="77777777" w:rsidR="00C63A26" w:rsidRDefault="00C63A26" w:rsidP="00C63A26">
      <w:pPr>
        <w:pStyle w:val="Text"/>
      </w:pPr>
    </w:p>
    <w:p w14:paraId="2625DED3" w14:textId="77777777" w:rsidR="00994066" w:rsidRPr="00626D73" w:rsidRDefault="00994066" w:rsidP="00C63A26">
      <w:pPr>
        <w:pStyle w:val="Text"/>
      </w:pPr>
      <w:r w:rsidRPr="00626D73">
        <w:t xml:space="preserve">Question: The following table gives the prices of two out of three US Treasury notes for settlement on August 30, 2008. All three notes will mature exactly one year later on August 30, 2009. Assume annual coupon payments and that all three bonds have the same coupon payment date.  </w:t>
      </w:r>
    </w:p>
    <w:p w14:paraId="669EBE12" w14:textId="77777777" w:rsidR="00994066" w:rsidRDefault="00994066" w:rsidP="00C63A26">
      <w:pPr>
        <w:pStyle w:val="Text"/>
      </w:pPr>
    </w:p>
    <w:p w14:paraId="72EE9D17" w14:textId="77777777" w:rsidR="00994066" w:rsidRPr="00040A36" w:rsidRDefault="00994066" w:rsidP="00C63A26">
      <w:pPr>
        <w:pStyle w:val="Text"/>
      </w:pPr>
      <w:r w:rsidRPr="00040A36">
        <w:t>Coupon</w:t>
      </w:r>
      <w:r w:rsidRPr="00040A36">
        <w:tab/>
        <w:t xml:space="preserve">Price </w:t>
      </w:r>
    </w:p>
    <w:p w14:paraId="470D726B" w14:textId="77777777" w:rsidR="00994066" w:rsidRPr="00040A36" w:rsidRDefault="00994066" w:rsidP="00C63A26">
      <w:pPr>
        <w:pStyle w:val="Text"/>
      </w:pPr>
      <w:r>
        <w:t xml:space="preserve">2   </w:t>
      </w:r>
      <w:r w:rsidRPr="00040A36">
        <w:t>7/8</w:t>
      </w:r>
      <w:r w:rsidRPr="00040A36">
        <w:tab/>
      </w:r>
      <w:r w:rsidRPr="00040A36">
        <w:tab/>
        <w:t xml:space="preserve">98.40 </w:t>
      </w:r>
    </w:p>
    <w:p w14:paraId="69EB3E79" w14:textId="44F8AD71" w:rsidR="00994066" w:rsidRPr="00040A36" w:rsidRDefault="00994066" w:rsidP="00C63A26">
      <w:pPr>
        <w:pStyle w:val="Text"/>
      </w:pPr>
      <w:r>
        <w:t xml:space="preserve">4   </w:t>
      </w:r>
      <w:r w:rsidRPr="00040A36">
        <w:t>1/</w:t>
      </w:r>
      <w:proofErr w:type="gramStart"/>
      <w:r w:rsidRPr="00040A36">
        <w:t xml:space="preserve">2  </w:t>
      </w:r>
      <w:r w:rsidRPr="00040A36">
        <w:tab/>
      </w:r>
      <w:ins w:id="6010" w:author="Aleksander Hansen" w:date="2013-02-16T22:36:00Z">
        <w:r w:rsidR="007C0761">
          <w:t>?</w:t>
        </w:r>
      </w:ins>
      <w:proofErr w:type="gramEnd"/>
      <w:del w:id="6011" w:author="Aleksander Hansen" w:date="2013-02-16T22:36:00Z">
        <w:r w:rsidRPr="007C0761" w:rsidDel="007C0761">
          <w:rPr>
            <w:color w:val="000000" w:themeColor="text1"/>
            <w:shd w:val="clear" w:color="auto" w:fill="FFFF00"/>
            <w:rPrChange w:id="6012" w:author="Aleksander Hansen" w:date="2013-02-16T22:36:00Z">
              <w:rPr>
                <w:shd w:val="clear" w:color="auto" w:fill="FFFF00"/>
              </w:rPr>
            </w:rPrChange>
          </w:rPr>
          <w:delText>??????</w:delText>
        </w:r>
        <w:r w:rsidRPr="00040A36" w:rsidDel="007C0761">
          <w:delText xml:space="preserve"> </w:delText>
        </w:r>
      </w:del>
    </w:p>
    <w:p w14:paraId="00C88C5D" w14:textId="77777777" w:rsidR="00994066" w:rsidRPr="00040A36" w:rsidRDefault="00994066" w:rsidP="00C63A26">
      <w:pPr>
        <w:pStyle w:val="Text"/>
      </w:pPr>
      <w:r w:rsidRPr="00040A36">
        <w:t>6</w:t>
      </w:r>
      <w:r>
        <w:t xml:space="preserve">   </w:t>
      </w:r>
      <w:r w:rsidRPr="00040A36">
        <w:t xml:space="preserve">1/4 </w:t>
      </w:r>
      <w:r w:rsidRPr="00040A36">
        <w:tab/>
      </w:r>
      <w:r w:rsidRPr="00040A36">
        <w:tab/>
        <w:t xml:space="preserve">101.30 </w:t>
      </w:r>
    </w:p>
    <w:p w14:paraId="2EF5FB11" w14:textId="77777777" w:rsidR="00C63A26" w:rsidRDefault="00C63A26" w:rsidP="00C63A26">
      <w:pPr>
        <w:pStyle w:val="Text"/>
      </w:pPr>
    </w:p>
    <w:p w14:paraId="28BD8E8C" w14:textId="77777777" w:rsidR="00994066" w:rsidRPr="00626D73" w:rsidRDefault="00994066" w:rsidP="00C63A26">
      <w:pPr>
        <w:pStyle w:val="Text"/>
      </w:pPr>
      <w:r w:rsidRPr="00626D73">
        <w:t>What is (should be) the price of the 4 1/2 US Treasury note?</w:t>
      </w:r>
    </w:p>
    <w:p w14:paraId="2DAD8CB3" w14:textId="77777777" w:rsidR="00C63A26" w:rsidRDefault="00C63A26" w:rsidP="00C63A26">
      <w:pPr>
        <w:pStyle w:val="Text"/>
      </w:pPr>
    </w:p>
    <w:p w14:paraId="75FB7A7A" w14:textId="77777777" w:rsidR="00C63A26" w:rsidRDefault="00994066" w:rsidP="00C63A26">
      <w:pPr>
        <w:pStyle w:val="Text"/>
      </w:pPr>
      <w:r w:rsidRPr="00626D73">
        <w:t>Answer: $99.80</w:t>
      </w:r>
      <w:r w:rsidRPr="00626D73">
        <w:br/>
      </w:r>
    </w:p>
    <w:p w14:paraId="0B1264A2" w14:textId="4B969727" w:rsidR="00994066" w:rsidRPr="00626D73" w:rsidRDefault="00994066" w:rsidP="00C63A26">
      <w:pPr>
        <w:pStyle w:val="Text"/>
      </w:pPr>
      <w:r w:rsidRPr="00626D73">
        <w:t>2.875% * x + 6.25% *(1 - x) = 4.5% X = 52</w:t>
      </w:r>
      <w:proofErr w:type="gramStart"/>
      <w:r w:rsidRPr="00626D73">
        <w:t>% .</w:t>
      </w:r>
      <w:proofErr w:type="gramEnd"/>
      <w:r w:rsidRPr="00626D73">
        <w:t xml:space="preserve"> The portfolio that has cash flows identical to the 4 1/2 </w:t>
      </w:r>
      <w:proofErr w:type="gramStart"/>
      <w:r w:rsidRPr="00626D73">
        <w:t>bond</w:t>
      </w:r>
      <w:proofErr w:type="gramEnd"/>
      <w:r w:rsidRPr="00626D73">
        <w:t xml:space="preserve"> consists of 52% of the 2 7/8 and 48% of the 6 1/4 bonds. As this portfolio has cash flows identical to the 4 1/2 bond, precluding arbitrage, the price of the portfolio should equal to 52% * 98.4 + 48% * 101.30 or 99.80</w:t>
      </w:r>
    </w:p>
    <w:p w14:paraId="5BAB5CAD" w14:textId="77777777" w:rsidR="00994066" w:rsidRPr="00626D73" w:rsidRDefault="00994066" w:rsidP="00C63A26">
      <w:pPr>
        <w:pStyle w:val="Heading2"/>
      </w:pPr>
      <w:bookmarkStart w:id="6013" w:name="_Toc223340335"/>
      <w:r w:rsidRPr="00626D73">
        <w:t>Identify arbitrage opportunities for fixed income securities with certain cash flows.</w:t>
      </w:r>
      <w:bookmarkEnd w:id="6013"/>
    </w:p>
    <w:p w14:paraId="580F356C" w14:textId="77777777" w:rsidR="00994066" w:rsidRPr="00626D73" w:rsidRDefault="00994066" w:rsidP="00C63A26">
      <w:pPr>
        <w:pStyle w:val="Text"/>
      </w:pPr>
      <w:r w:rsidRPr="00626D73">
        <w:t xml:space="preserve">The law of one price: absent confounding factors (e.g., liquidity, special financing rates, taxes, credit risk), </w:t>
      </w:r>
      <w:r w:rsidRPr="00FC3197">
        <w:t>two securities</w:t>
      </w:r>
      <w:r w:rsidRPr="00626D73">
        <w:t xml:space="preserve"> (or portfolios of securities) with exactly the </w:t>
      </w:r>
      <w:r w:rsidRPr="00FC3197">
        <w:t>same cash flows</w:t>
      </w:r>
      <w:r w:rsidRPr="00626D73">
        <w:t xml:space="preserve"> should sell for the </w:t>
      </w:r>
      <w:r w:rsidRPr="00FC3197">
        <w:t>same price</w:t>
      </w:r>
      <w:r w:rsidRPr="00626D73">
        <w:t>.</w:t>
      </w:r>
    </w:p>
    <w:p w14:paraId="1D0D4252" w14:textId="77777777" w:rsidR="00C63A26" w:rsidRDefault="00C63A26" w:rsidP="00C63A26">
      <w:pPr>
        <w:pStyle w:val="Text"/>
      </w:pPr>
    </w:p>
    <w:p w14:paraId="5A8146ED" w14:textId="77777777" w:rsidR="00994066" w:rsidRDefault="00994066" w:rsidP="00C63A26">
      <w:pPr>
        <w:pStyle w:val="Text"/>
      </w:pPr>
      <w:r w:rsidRPr="00626D73">
        <w:t xml:space="preserve">A </w:t>
      </w:r>
      <w:r w:rsidRPr="00FC3197">
        <w:t>violation</w:t>
      </w:r>
      <w:r w:rsidRPr="00626D73">
        <w:t xml:space="preserve"> of the “law of one price” implies the existence of an </w:t>
      </w:r>
      <w:r w:rsidRPr="00FC3197">
        <w:t>arbitrage</w:t>
      </w:r>
      <w:r w:rsidRPr="00626D73">
        <w:t xml:space="preserve"> </w:t>
      </w:r>
      <w:r w:rsidRPr="00FC3197">
        <w:t>opportunity</w:t>
      </w:r>
      <w:r w:rsidRPr="00626D73">
        <w:t>.</w:t>
      </w:r>
    </w:p>
    <w:p w14:paraId="20B60E92" w14:textId="77777777" w:rsidR="00C63A26" w:rsidRPr="00626D73" w:rsidRDefault="00C63A26" w:rsidP="00C63A26">
      <w:pPr>
        <w:pStyle w:val="Text"/>
      </w:pPr>
    </w:p>
    <w:tbl>
      <w:tblPr>
        <w:tblW w:w="9292" w:type="dxa"/>
        <w:jc w:val="center"/>
        <w:tblInd w:w="49" w:type="dxa"/>
        <w:tblCellMar>
          <w:left w:w="0" w:type="dxa"/>
          <w:right w:w="0" w:type="dxa"/>
        </w:tblCellMar>
        <w:tblLook w:val="04A0" w:firstRow="1" w:lastRow="0" w:firstColumn="1" w:lastColumn="0" w:noHBand="0" w:noVBand="1"/>
        <w:tblPrChange w:id="6014" w:author="Aleksander Hansen" w:date="2013-02-16T22:37:00Z">
          <w:tblPr>
            <w:tblW w:w="9292" w:type="dxa"/>
            <w:jc w:val="center"/>
            <w:tblInd w:w="49" w:type="dxa"/>
            <w:tblCellMar>
              <w:left w:w="0" w:type="dxa"/>
              <w:right w:w="0" w:type="dxa"/>
            </w:tblCellMar>
            <w:tblLook w:val="04A0" w:firstRow="1" w:lastRow="0" w:firstColumn="1" w:lastColumn="0" w:noHBand="0" w:noVBand="1"/>
          </w:tblPr>
        </w:tblPrChange>
      </w:tblPr>
      <w:tblGrid>
        <w:gridCol w:w="1040"/>
        <w:gridCol w:w="825"/>
        <w:gridCol w:w="1118"/>
        <w:gridCol w:w="1111"/>
        <w:gridCol w:w="940"/>
        <w:gridCol w:w="931"/>
        <w:gridCol w:w="1111"/>
        <w:gridCol w:w="1111"/>
        <w:gridCol w:w="1105"/>
        <w:tblGridChange w:id="6015">
          <w:tblGrid>
            <w:gridCol w:w="80"/>
            <w:gridCol w:w="960"/>
            <w:gridCol w:w="80"/>
            <w:gridCol w:w="745"/>
            <w:gridCol w:w="80"/>
            <w:gridCol w:w="1038"/>
            <w:gridCol w:w="80"/>
            <w:gridCol w:w="1031"/>
            <w:gridCol w:w="80"/>
            <w:gridCol w:w="860"/>
            <w:gridCol w:w="80"/>
            <w:gridCol w:w="851"/>
            <w:gridCol w:w="80"/>
            <w:gridCol w:w="1031"/>
            <w:gridCol w:w="80"/>
            <w:gridCol w:w="1031"/>
            <w:gridCol w:w="80"/>
            <w:gridCol w:w="1025"/>
            <w:gridCol w:w="80"/>
          </w:tblGrid>
        </w:tblGridChange>
      </w:tblGrid>
      <w:tr w:rsidR="00994066" w:rsidRPr="004929B4" w14:paraId="393C3C10" w14:textId="77777777" w:rsidTr="007C0761">
        <w:trPr>
          <w:trHeight w:val="128"/>
          <w:jc w:val="center"/>
          <w:trPrChange w:id="6016" w:author="Aleksander Hansen" w:date="2013-02-16T22:37:00Z">
            <w:trPr>
              <w:gridBefore w:val="1"/>
              <w:trHeight w:val="128"/>
              <w:jc w:val="center"/>
            </w:trPr>
          </w:trPrChange>
        </w:trPr>
        <w:tc>
          <w:tcPr>
            <w:tcW w:w="1865" w:type="dxa"/>
            <w:gridSpan w:val="2"/>
            <w:tcBorders>
              <w:top w:val="nil"/>
              <w:left w:val="nil"/>
              <w:right w:val="nil"/>
            </w:tcBorders>
            <w:shd w:val="clear" w:color="auto" w:fill="auto"/>
            <w:tcMar>
              <w:top w:w="12" w:type="dxa"/>
              <w:left w:w="57" w:type="dxa"/>
              <w:bottom w:w="0" w:type="dxa"/>
              <w:right w:w="57" w:type="dxa"/>
            </w:tcMar>
            <w:vAlign w:val="bottom"/>
            <w:hideMark/>
            <w:tcPrChange w:id="6017" w:author="Aleksander Hansen" w:date="2013-02-16T22:37:00Z">
              <w:tcPr>
                <w:tcW w:w="1865" w:type="dxa"/>
                <w:gridSpan w:val="4"/>
                <w:tcBorders>
                  <w:top w:val="nil"/>
                  <w:left w:val="nil"/>
                  <w:bottom w:val="nil"/>
                  <w:right w:val="nil"/>
                </w:tcBorders>
                <w:shd w:val="clear" w:color="auto" w:fill="auto"/>
                <w:tcMar>
                  <w:top w:w="12" w:type="dxa"/>
                  <w:left w:w="57" w:type="dxa"/>
                  <w:bottom w:w="0" w:type="dxa"/>
                  <w:right w:w="57" w:type="dxa"/>
                </w:tcMar>
                <w:vAlign w:val="bottom"/>
                <w:hideMark/>
              </w:tcPr>
            </w:tcPrChange>
          </w:tcPr>
          <w:p w14:paraId="2C8AD202" w14:textId="77777777" w:rsidR="00994066" w:rsidRPr="004929B4" w:rsidRDefault="00994066" w:rsidP="00C63A26">
            <w:pPr>
              <w:pStyle w:val="Text"/>
              <w:rPr>
                <w:rStyle w:val="Strong"/>
              </w:rPr>
            </w:pPr>
            <w:r w:rsidRPr="004929B4">
              <w:t>Face (par) value</w:t>
            </w:r>
          </w:p>
        </w:tc>
        <w:tc>
          <w:tcPr>
            <w:tcW w:w="1118" w:type="dxa"/>
            <w:tcBorders>
              <w:top w:val="nil"/>
              <w:left w:val="nil"/>
              <w:right w:val="nil"/>
            </w:tcBorders>
            <w:shd w:val="clear" w:color="auto" w:fill="auto"/>
            <w:tcMar>
              <w:top w:w="12" w:type="dxa"/>
              <w:left w:w="57" w:type="dxa"/>
              <w:bottom w:w="0" w:type="dxa"/>
              <w:right w:w="57" w:type="dxa"/>
            </w:tcMar>
            <w:vAlign w:val="bottom"/>
            <w:hideMark/>
            <w:tcPrChange w:id="6018" w:author="Aleksander Hansen" w:date="2013-02-16T22:37:00Z">
              <w:tcPr>
                <w:tcW w:w="1118"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64A75D62" w14:textId="77777777" w:rsidR="00994066" w:rsidRPr="004929B4" w:rsidRDefault="00994066" w:rsidP="00C63A26">
            <w:pPr>
              <w:pStyle w:val="Text"/>
              <w:rPr>
                <w:rStyle w:val="Strong"/>
              </w:rPr>
            </w:pPr>
          </w:p>
        </w:tc>
        <w:tc>
          <w:tcPr>
            <w:tcW w:w="1111" w:type="dxa"/>
            <w:tcBorders>
              <w:top w:val="nil"/>
              <w:left w:val="nil"/>
              <w:right w:val="nil"/>
            </w:tcBorders>
            <w:shd w:val="clear" w:color="auto" w:fill="auto"/>
            <w:tcMar>
              <w:top w:w="12" w:type="dxa"/>
              <w:left w:w="57" w:type="dxa"/>
              <w:bottom w:w="0" w:type="dxa"/>
              <w:right w:w="57" w:type="dxa"/>
            </w:tcMar>
            <w:vAlign w:val="bottom"/>
            <w:hideMark/>
            <w:tcPrChange w:id="6019" w:author="Aleksander Hansen" w:date="2013-02-16T22:37:00Z">
              <w:tcPr>
                <w:tcW w:w="111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03B65D76" w14:textId="77777777" w:rsidR="00994066" w:rsidRPr="004929B4" w:rsidRDefault="00994066" w:rsidP="00C63A26">
            <w:pPr>
              <w:pStyle w:val="Text"/>
              <w:rPr>
                <w:rStyle w:val="Strong"/>
              </w:rPr>
            </w:pPr>
            <w:r w:rsidRPr="004929B4">
              <w:t xml:space="preserve">$100.00 </w:t>
            </w:r>
          </w:p>
        </w:tc>
        <w:tc>
          <w:tcPr>
            <w:tcW w:w="940" w:type="dxa"/>
            <w:tcBorders>
              <w:top w:val="nil"/>
              <w:left w:val="nil"/>
              <w:right w:val="nil"/>
            </w:tcBorders>
            <w:shd w:val="clear" w:color="auto" w:fill="auto"/>
            <w:tcMar>
              <w:top w:w="12" w:type="dxa"/>
              <w:left w:w="57" w:type="dxa"/>
              <w:bottom w:w="0" w:type="dxa"/>
              <w:right w:w="57" w:type="dxa"/>
            </w:tcMar>
            <w:vAlign w:val="bottom"/>
            <w:hideMark/>
            <w:tcPrChange w:id="6020" w:author="Aleksander Hansen" w:date="2013-02-16T22:37:00Z">
              <w:tcPr>
                <w:tcW w:w="940"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062C17B7" w14:textId="77777777" w:rsidR="00994066" w:rsidRPr="004929B4" w:rsidRDefault="00994066" w:rsidP="00C63A26">
            <w:pPr>
              <w:pStyle w:val="Text"/>
              <w:rPr>
                <w:rStyle w:val="Strong"/>
              </w:rPr>
            </w:pPr>
          </w:p>
        </w:tc>
        <w:tc>
          <w:tcPr>
            <w:tcW w:w="931" w:type="dxa"/>
            <w:tcBorders>
              <w:top w:val="nil"/>
              <w:left w:val="nil"/>
              <w:right w:val="nil"/>
            </w:tcBorders>
            <w:shd w:val="clear" w:color="auto" w:fill="auto"/>
            <w:tcMar>
              <w:top w:w="12" w:type="dxa"/>
              <w:left w:w="57" w:type="dxa"/>
              <w:bottom w:w="0" w:type="dxa"/>
              <w:right w:w="57" w:type="dxa"/>
            </w:tcMar>
            <w:vAlign w:val="bottom"/>
            <w:hideMark/>
            <w:tcPrChange w:id="6021" w:author="Aleksander Hansen" w:date="2013-02-16T22:37:00Z">
              <w:tcPr>
                <w:tcW w:w="93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64968286" w14:textId="77777777" w:rsidR="00994066" w:rsidRPr="004929B4" w:rsidRDefault="00994066" w:rsidP="00C63A26">
            <w:pPr>
              <w:pStyle w:val="Text"/>
              <w:rPr>
                <w:rStyle w:val="Strong"/>
              </w:rPr>
            </w:pPr>
          </w:p>
        </w:tc>
        <w:tc>
          <w:tcPr>
            <w:tcW w:w="1111" w:type="dxa"/>
            <w:tcBorders>
              <w:top w:val="nil"/>
              <w:left w:val="nil"/>
              <w:right w:val="nil"/>
            </w:tcBorders>
            <w:shd w:val="clear" w:color="auto" w:fill="auto"/>
            <w:tcMar>
              <w:top w:w="12" w:type="dxa"/>
              <w:left w:w="57" w:type="dxa"/>
              <w:bottom w:w="0" w:type="dxa"/>
              <w:right w:w="57" w:type="dxa"/>
            </w:tcMar>
            <w:vAlign w:val="bottom"/>
            <w:hideMark/>
            <w:tcPrChange w:id="6022" w:author="Aleksander Hansen" w:date="2013-02-16T22:37:00Z">
              <w:tcPr>
                <w:tcW w:w="111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7D1A2D9C" w14:textId="77777777" w:rsidR="00994066" w:rsidRPr="004929B4" w:rsidRDefault="00994066" w:rsidP="00C63A26">
            <w:pPr>
              <w:pStyle w:val="Text"/>
              <w:rPr>
                <w:rStyle w:val="Strong"/>
              </w:rPr>
            </w:pPr>
          </w:p>
        </w:tc>
        <w:tc>
          <w:tcPr>
            <w:tcW w:w="1111" w:type="dxa"/>
            <w:tcBorders>
              <w:top w:val="nil"/>
              <w:left w:val="nil"/>
              <w:right w:val="nil"/>
            </w:tcBorders>
            <w:shd w:val="clear" w:color="auto" w:fill="auto"/>
            <w:tcMar>
              <w:top w:w="12" w:type="dxa"/>
              <w:left w:w="57" w:type="dxa"/>
              <w:bottom w:w="0" w:type="dxa"/>
              <w:right w:w="57" w:type="dxa"/>
            </w:tcMar>
            <w:vAlign w:val="bottom"/>
            <w:hideMark/>
            <w:tcPrChange w:id="6023" w:author="Aleksander Hansen" w:date="2013-02-16T22:37:00Z">
              <w:tcPr>
                <w:tcW w:w="111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7054BF31" w14:textId="77777777" w:rsidR="00994066" w:rsidRPr="004929B4" w:rsidRDefault="00994066" w:rsidP="00C63A26">
            <w:pPr>
              <w:pStyle w:val="Text"/>
              <w:rPr>
                <w:rStyle w:val="Strong"/>
              </w:rPr>
            </w:pPr>
          </w:p>
        </w:tc>
        <w:tc>
          <w:tcPr>
            <w:tcW w:w="1105" w:type="dxa"/>
            <w:tcBorders>
              <w:top w:val="nil"/>
              <w:left w:val="nil"/>
              <w:right w:val="nil"/>
            </w:tcBorders>
            <w:shd w:val="clear" w:color="auto" w:fill="auto"/>
            <w:tcMar>
              <w:top w:w="12" w:type="dxa"/>
              <w:left w:w="57" w:type="dxa"/>
              <w:bottom w:w="0" w:type="dxa"/>
              <w:right w:w="57" w:type="dxa"/>
            </w:tcMar>
            <w:vAlign w:val="bottom"/>
            <w:hideMark/>
            <w:tcPrChange w:id="6024" w:author="Aleksander Hansen" w:date="2013-02-16T22:37:00Z">
              <w:tcPr>
                <w:tcW w:w="1105"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7E37AEDC" w14:textId="77777777" w:rsidR="00994066" w:rsidRPr="004929B4" w:rsidRDefault="00994066" w:rsidP="00C63A26">
            <w:pPr>
              <w:pStyle w:val="Text"/>
              <w:rPr>
                <w:rStyle w:val="Strong"/>
              </w:rPr>
            </w:pPr>
          </w:p>
        </w:tc>
      </w:tr>
      <w:tr w:rsidR="00994066" w:rsidRPr="004929B4" w14:paraId="35535087" w14:textId="77777777" w:rsidTr="007C0761">
        <w:trPr>
          <w:trHeight w:val="296"/>
          <w:jc w:val="center"/>
          <w:trPrChange w:id="6025" w:author="Aleksander Hansen" w:date="2013-02-16T22:37:00Z">
            <w:trPr>
              <w:gridBefore w:val="1"/>
              <w:trHeight w:val="296"/>
              <w:jc w:val="center"/>
            </w:trPr>
          </w:trPrChange>
        </w:trPr>
        <w:tc>
          <w:tcPr>
            <w:tcW w:w="1865" w:type="dxa"/>
            <w:gridSpan w:val="2"/>
            <w:tcBorders>
              <w:top w:val="nil"/>
              <w:left w:val="nil"/>
              <w:right w:val="nil"/>
            </w:tcBorders>
            <w:shd w:val="clear" w:color="auto" w:fill="A2B593"/>
            <w:tcMar>
              <w:top w:w="12" w:type="dxa"/>
              <w:left w:w="57" w:type="dxa"/>
              <w:bottom w:w="0" w:type="dxa"/>
              <w:right w:w="57" w:type="dxa"/>
            </w:tcMar>
            <w:vAlign w:val="bottom"/>
            <w:hideMark/>
            <w:tcPrChange w:id="6026" w:author="Aleksander Hansen" w:date="2013-02-16T22:37:00Z">
              <w:tcPr>
                <w:tcW w:w="1865" w:type="dxa"/>
                <w:gridSpan w:val="4"/>
                <w:tcBorders>
                  <w:top w:val="nil"/>
                  <w:left w:val="nil"/>
                  <w:bottom w:val="nil"/>
                  <w:right w:val="nil"/>
                </w:tcBorders>
                <w:shd w:val="clear" w:color="auto" w:fill="auto"/>
                <w:tcMar>
                  <w:top w:w="12" w:type="dxa"/>
                  <w:left w:w="57" w:type="dxa"/>
                  <w:bottom w:w="0" w:type="dxa"/>
                  <w:right w:w="57" w:type="dxa"/>
                </w:tcMar>
                <w:vAlign w:val="bottom"/>
                <w:hideMark/>
              </w:tcPr>
            </w:tcPrChange>
          </w:tcPr>
          <w:p w14:paraId="56D8FB51" w14:textId="77777777" w:rsidR="00994066" w:rsidRPr="004929B4" w:rsidRDefault="00994066" w:rsidP="00C63A26">
            <w:pPr>
              <w:pStyle w:val="Text"/>
              <w:rPr>
                <w:rStyle w:val="Strong"/>
              </w:rPr>
            </w:pPr>
            <w:r w:rsidRPr="004929B4">
              <w:t>Yrs. to Maturity</w:t>
            </w:r>
          </w:p>
        </w:tc>
        <w:tc>
          <w:tcPr>
            <w:tcW w:w="1118" w:type="dxa"/>
            <w:tcBorders>
              <w:top w:val="nil"/>
              <w:left w:val="nil"/>
              <w:right w:val="nil"/>
            </w:tcBorders>
            <w:shd w:val="clear" w:color="auto" w:fill="A2B593"/>
            <w:tcMar>
              <w:top w:w="12" w:type="dxa"/>
              <w:left w:w="57" w:type="dxa"/>
              <w:bottom w:w="0" w:type="dxa"/>
              <w:right w:w="57" w:type="dxa"/>
            </w:tcMar>
            <w:vAlign w:val="bottom"/>
            <w:hideMark/>
            <w:tcPrChange w:id="6027" w:author="Aleksander Hansen" w:date="2013-02-16T22:37:00Z">
              <w:tcPr>
                <w:tcW w:w="1118"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5D2E3388" w14:textId="77777777" w:rsidR="00994066" w:rsidRPr="004929B4" w:rsidRDefault="00994066" w:rsidP="00C63A26">
            <w:pPr>
              <w:pStyle w:val="Text"/>
              <w:rPr>
                <w:rStyle w:val="Strong"/>
              </w:rPr>
            </w:pPr>
          </w:p>
        </w:tc>
        <w:tc>
          <w:tcPr>
            <w:tcW w:w="1111" w:type="dxa"/>
            <w:tcBorders>
              <w:top w:val="nil"/>
              <w:left w:val="nil"/>
              <w:right w:val="nil"/>
            </w:tcBorders>
            <w:shd w:val="clear" w:color="auto" w:fill="A2B593"/>
            <w:tcMar>
              <w:top w:w="12" w:type="dxa"/>
              <w:left w:w="57" w:type="dxa"/>
              <w:bottom w:w="0" w:type="dxa"/>
              <w:right w:w="57" w:type="dxa"/>
            </w:tcMar>
            <w:vAlign w:val="bottom"/>
            <w:hideMark/>
            <w:tcPrChange w:id="6028" w:author="Aleksander Hansen" w:date="2013-02-16T22:37:00Z">
              <w:tcPr>
                <w:tcW w:w="1111"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507BD1D4" w14:textId="77777777" w:rsidR="00994066" w:rsidRPr="004929B4" w:rsidRDefault="00994066" w:rsidP="00C63A26">
            <w:pPr>
              <w:pStyle w:val="Text"/>
              <w:rPr>
                <w:rStyle w:val="Strong"/>
              </w:rPr>
            </w:pPr>
            <w:r w:rsidRPr="004929B4">
              <w:t>0.5</w:t>
            </w:r>
          </w:p>
        </w:tc>
        <w:tc>
          <w:tcPr>
            <w:tcW w:w="940" w:type="dxa"/>
            <w:tcBorders>
              <w:top w:val="nil"/>
              <w:left w:val="nil"/>
              <w:right w:val="nil"/>
            </w:tcBorders>
            <w:shd w:val="clear" w:color="auto" w:fill="A2B593"/>
            <w:tcMar>
              <w:top w:w="12" w:type="dxa"/>
              <w:left w:w="57" w:type="dxa"/>
              <w:bottom w:w="0" w:type="dxa"/>
              <w:right w:w="57" w:type="dxa"/>
            </w:tcMar>
            <w:vAlign w:val="bottom"/>
            <w:hideMark/>
            <w:tcPrChange w:id="6029" w:author="Aleksander Hansen" w:date="2013-02-16T22:37:00Z">
              <w:tcPr>
                <w:tcW w:w="940"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392DA1A9" w14:textId="77777777" w:rsidR="00994066" w:rsidRPr="004929B4" w:rsidRDefault="00994066" w:rsidP="00C63A26">
            <w:pPr>
              <w:pStyle w:val="Text"/>
              <w:rPr>
                <w:rStyle w:val="Strong"/>
              </w:rPr>
            </w:pPr>
            <w:r w:rsidRPr="004929B4">
              <w:t>1.0</w:t>
            </w:r>
          </w:p>
        </w:tc>
        <w:tc>
          <w:tcPr>
            <w:tcW w:w="931" w:type="dxa"/>
            <w:tcBorders>
              <w:top w:val="nil"/>
              <w:left w:val="nil"/>
              <w:right w:val="nil"/>
            </w:tcBorders>
            <w:shd w:val="clear" w:color="auto" w:fill="A2B593"/>
            <w:tcMar>
              <w:top w:w="12" w:type="dxa"/>
              <w:left w:w="57" w:type="dxa"/>
              <w:bottom w:w="0" w:type="dxa"/>
              <w:right w:w="57" w:type="dxa"/>
            </w:tcMar>
            <w:vAlign w:val="bottom"/>
            <w:hideMark/>
            <w:tcPrChange w:id="6030" w:author="Aleksander Hansen" w:date="2013-02-16T22:37:00Z">
              <w:tcPr>
                <w:tcW w:w="931"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269F9C99" w14:textId="77777777" w:rsidR="00994066" w:rsidRPr="004929B4" w:rsidRDefault="00994066" w:rsidP="00C63A26">
            <w:pPr>
              <w:pStyle w:val="Text"/>
              <w:rPr>
                <w:rStyle w:val="Strong"/>
              </w:rPr>
            </w:pPr>
            <w:r w:rsidRPr="004929B4">
              <w:t>1.5</w:t>
            </w:r>
          </w:p>
        </w:tc>
        <w:tc>
          <w:tcPr>
            <w:tcW w:w="1111" w:type="dxa"/>
            <w:tcBorders>
              <w:top w:val="nil"/>
              <w:left w:val="nil"/>
              <w:right w:val="nil"/>
            </w:tcBorders>
            <w:shd w:val="clear" w:color="auto" w:fill="A2B593"/>
            <w:tcMar>
              <w:top w:w="12" w:type="dxa"/>
              <w:left w:w="57" w:type="dxa"/>
              <w:bottom w:w="0" w:type="dxa"/>
              <w:right w:w="57" w:type="dxa"/>
            </w:tcMar>
            <w:vAlign w:val="bottom"/>
            <w:hideMark/>
            <w:tcPrChange w:id="6031" w:author="Aleksander Hansen" w:date="2013-02-16T22:37:00Z">
              <w:tcPr>
                <w:tcW w:w="1111"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54476901" w14:textId="77777777" w:rsidR="00994066" w:rsidRPr="004929B4" w:rsidRDefault="00994066" w:rsidP="00C63A26">
            <w:pPr>
              <w:pStyle w:val="Text"/>
              <w:rPr>
                <w:rStyle w:val="Strong"/>
              </w:rPr>
            </w:pPr>
            <w:r w:rsidRPr="004929B4">
              <w:t>2.0</w:t>
            </w:r>
          </w:p>
        </w:tc>
        <w:tc>
          <w:tcPr>
            <w:tcW w:w="1111" w:type="dxa"/>
            <w:tcBorders>
              <w:top w:val="nil"/>
              <w:left w:val="nil"/>
              <w:right w:val="nil"/>
            </w:tcBorders>
            <w:shd w:val="clear" w:color="auto" w:fill="A2B593"/>
            <w:tcMar>
              <w:top w:w="12" w:type="dxa"/>
              <w:left w:w="57" w:type="dxa"/>
              <w:bottom w:w="0" w:type="dxa"/>
              <w:right w:w="57" w:type="dxa"/>
            </w:tcMar>
            <w:vAlign w:val="bottom"/>
            <w:hideMark/>
            <w:tcPrChange w:id="6032" w:author="Aleksander Hansen" w:date="2013-02-16T22:37:00Z">
              <w:tcPr>
                <w:tcW w:w="1111" w:type="dxa"/>
                <w:gridSpan w:val="2"/>
                <w:tcBorders>
                  <w:top w:val="nil"/>
                  <w:left w:val="nil"/>
                  <w:bottom w:val="single" w:sz="4" w:space="0" w:color="000000"/>
                  <w:right w:val="nil"/>
                </w:tcBorders>
                <w:shd w:val="clear" w:color="auto" w:fill="B6DDE8"/>
                <w:tcMar>
                  <w:top w:w="12" w:type="dxa"/>
                  <w:left w:w="57" w:type="dxa"/>
                  <w:bottom w:w="0" w:type="dxa"/>
                  <w:right w:w="57" w:type="dxa"/>
                </w:tcMar>
                <w:vAlign w:val="bottom"/>
                <w:hideMark/>
              </w:tcPr>
            </w:tcPrChange>
          </w:tcPr>
          <w:p w14:paraId="529439E2" w14:textId="77777777" w:rsidR="00994066" w:rsidRPr="004929B4" w:rsidRDefault="00994066" w:rsidP="00C63A26">
            <w:pPr>
              <w:pStyle w:val="Text"/>
              <w:rPr>
                <w:rStyle w:val="Strong"/>
              </w:rPr>
            </w:pPr>
            <w:r w:rsidRPr="004929B4">
              <w:t>2.5</w:t>
            </w:r>
          </w:p>
        </w:tc>
        <w:tc>
          <w:tcPr>
            <w:tcW w:w="1105" w:type="dxa"/>
            <w:tcBorders>
              <w:top w:val="nil"/>
              <w:left w:val="nil"/>
              <w:right w:val="nil"/>
            </w:tcBorders>
            <w:shd w:val="clear" w:color="auto" w:fill="A2B593"/>
            <w:tcMar>
              <w:top w:w="12" w:type="dxa"/>
              <w:left w:w="57" w:type="dxa"/>
              <w:bottom w:w="0" w:type="dxa"/>
              <w:right w:w="57" w:type="dxa"/>
            </w:tcMar>
            <w:vAlign w:val="bottom"/>
            <w:hideMark/>
            <w:tcPrChange w:id="6033" w:author="Aleksander Hansen" w:date="2013-02-16T22:37:00Z">
              <w:tcPr>
                <w:tcW w:w="1105" w:type="dxa"/>
                <w:gridSpan w:val="2"/>
                <w:tcBorders>
                  <w:top w:val="nil"/>
                  <w:left w:val="nil"/>
                  <w:bottom w:val="single" w:sz="4" w:space="0" w:color="000000"/>
                  <w:right w:val="nil"/>
                </w:tcBorders>
                <w:shd w:val="clear" w:color="auto" w:fill="B6DDE8"/>
                <w:tcMar>
                  <w:top w:w="12" w:type="dxa"/>
                  <w:left w:w="57" w:type="dxa"/>
                  <w:bottom w:w="0" w:type="dxa"/>
                  <w:right w:w="57" w:type="dxa"/>
                </w:tcMar>
                <w:vAlign w:val="bottom"/>
                <w:hideMark/>
              </w:tcPr>
            </w:tcPrChange>
          </w:tcPr>
          <w:p w14:paraId="1B7D69DF" w14:textId="77777777" w:rsidR="00994066" w:rsidRPr="004929B4" w:rsidRDefault="00994066" w:rsidP="00C63A26">
            <w:pPr>
              <w:pStyle w:val="Text"/>
              <w:rPr>
                <w:rStyle w:val="Strong"/>
              </w:rPr>
            </w:pPr>
            <w:r w:rsidRPr="004929B4">
              <w:t>2.5</w:t>
            </w:r>
          </w:p>
        </w:tc>
      </w:tr>
      <w:tr w:rsidR="00994066" w:rsidRPr="004929B4" w14:paraId="56F81F2C" w14:textId="77777777" w:rsidTr="007C0761">
        <w:trPr>
          <w:trHeight w:val="84"/>
          <w:jc w:val="center"/>
          <w:trPrChange w:id="6034" w:author="Aleksander Hansen" w:date="2013-02-16T22:38:00Z">
            <w:trPr>
              <w:gridBefore w:val="1"/>
              <w:trHeight w:val="84"/>
              <w:jc w:val="center"/>
            </w:trPr>
          </w:trPrChange>
        </w:trPr>
        <w:tc>
          <w:tcPr>
            <w:tcW w:w="1040" w:type="dxa"/>
            <w:tcBorders>
              <w:left w:val="nil"/>
              <w:bottom w:val="nil"/>
              <w:right w:val="nil"/>
            </w:tcBorders>
            <w:shd w:val="clear" w:color="auto" w:fill="auto"/>
            <w:tcMar>
              <w:top w:w="12" w:type="dxa"/>
              <w:left w:w="57" w:type="dxa"/>
              <w:bottom w:w="0" w:type="dxa"/>
              <w:right w:w="57" w:type="dxa"/>
            </w:tcMar>
            <w:vAlign w:val="bottom"/>
            <w:hideMark/>
            <w:tcPrChange w:id="6035" w:author="Aleksander Hansen" w:date="2013-02-16T22:38:00Z">
              <w:tcPr>
                <w:tcW w:w="1040"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58450D94" w14:textId="77777777" w:rsidR="00994066" w:rsidRPr="004929B4" w:rsidRDefault="00994066" w:rsidP="00C63A26">
            <w:pPr>
              <w:pStyle w:val="Text"/>
              <w:rPr>
                <w:rStyle w:val="Strong"/>
              </w:rPr>
            </w:pPr>
          </w:p>
        </w:tc>
        <w:tc>
          <w:tcPr>
            <w:tcW w:w="825" w:type="dxa"/>
            <w:tcBorders>
              <w:left w:val="nil"/>
              <w:bottom w:val="nil"/>
              <w:right w:val="nil"/>
            </w:tcBorders>
            <w:shd w:val="clear" w:color="auto" w:fill="auto"/>
            <w:tcMar>
              <w:top w:w="12" w:type="dxa"/>
              <w:left w:w="57" w:type="dxa"/>
              <w:bottom w:w="0" w:type="dxa"/>
              <w:right w:w="57" w:type="dxa"/>
            </w:tcMar>
            <w:vAlign w:val="bottom"/>
            <w:hideMark/>
            <w:tcPrChange w:id="6036" w:author="Aleksander Hansen" w:date="2013-02-16T22:38:00Z">
              <w:tcPr>
                <w:tcW w:w="825"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6C26CBFE" w14:textId="77777777" w:rsidR="00994066" w:rsidRPr="004929B4" w:rsidRDefault="00994066" w:rsidP="00C63A26">
            <w:pPr>
              <w:pStyle w:val="Text"/>
              <w:rPr>
                <w:rStyle w:val="Strong"/>
              </w:rPr>
            </w:pPr>
          </w:p>
        </w:tc>
        <w:tc>
          <w:tcPr>
            <w:tcW w:w="1118" w:type="dxa"/>
            <w:tcBorders>
              <w:left w:val="nil"/>
              <w:bottom w:val="nil"/>
              <w:right w:val="nil"/>
            </w:tcBorders>
            <w:shd w:val="clear" w:color="auto" w:fill="auto"/>
            <w:tcMar>
              <w:top w:w="12" w:type="dxa"/>
              <w:left w:w="57" w:type="dxa"/>
              <w:bottom w:w="0" w:type="dxa"/>
              <w:right w:w="57" w:type="dxa"/>
            </w:tcMar>
            <w:vAlign w:val="bottom"/>
            <w:hideMark/>
            <w:tcPrChange w:id="6037" w:author="Aleksander Hansen" w:date="2013-02-16T22:38:00Z">
              <w:tcPr>
                <w:tcW w:w="1118"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276CB853" w14:textId="77777777" w:rsidR="00994066" w:rsidRPr="004929B4" w:rsidRDefault="00994066" w:rsidP="00C63A26">
            <w:pPr>
              <w:pStyle w:val="Text"/>
              <w:rPr>
                <w:rStyle w:val="Strong"/>
              </w:rPr>
            </w:pPr>
          </w:p>
        </w:tc>
        <w:tc>
          <w:tcPr>
            <w:tcW w:w="1111" w:type="dxa"/>
            <w:tcBorders>
              <w:left w:val="nil"/>
              <w:right w:val="nil"/>
            </w:tcBorders>
            <w:shd w:val="clear" w:color="auto" w:fill="auto"/>
            <w:tcMar>
              <w:top w:w="12" w:type="dxa"/>
              <w:left w:w="57" w:type="dxa"/>
              <w:bottom w:w="0" w:type="dxa"/>
              <w:right w:w="57" w:type="dxa"/>
            </w:tcMar>
            <w:vAlign w:val="bottom"/>
            <w:hideMark/>
            <w:tcPrChange w:id="6038" w:author="Aleksander Hansen" w:date="2013-02-16T22:38:00Z">
              <w:tcPr>
                <w:tcW w:w="1111"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tcPrChange>
          </w:tcPr>
          <w:p w14:paraId="10E814F5" w14:textId="77777777" w:rsidR="00994066" w:rsidRPr="004929B4" w:rsidRDefault="00994066" w:rsidP="00C63A26">
            <w:pPr>
              <w:pStyle w:val="Text"/>
              <w:rPr>
                <w:rStyle w:val="Strong"/>
              </w:rPr>
            </w:pPr>
            <w:r w:rsidRPr="004929B4">
              <w:t>(A)</w:t>
            </w:r>
          </w:p>
        </w:tc>
        <w:tc>
          <w:tcPr>
            <w:tcW w:w="940" w:type="dxa"/>
            <w:tcBorders>
              <w:left w:val="nil"/>
              <w:right w:val="nil"/>
            </w:tcBorders>
            <w:shd w:val="clear" w:color="auto" w:fill="auto"/>
            <w:tcMar>
              <w:top w:w="12" w:type="dxa"/>
              <w:left w:w="57" w:type="dxa"/>
              <w:bottom w:w="0" w:type="dxa"/>
              <w:right w:w="57" w:type="dxa"/>
            </w:tcMar>
            <w:vAlign w:val="bottom"/>
            <w:hideMark/>
            <w:tcPrChange w:id="6039" w:author="Aleksander Hansen" w:date="2013-02-16T22:38:00Z">
              <w:tcPr>
                <w:tcW w:w="940"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tcPrChange>
          </w:tcPr>
          <w:p w14:paraId="3278B573" w14:textId="77777777" w:rsidR="00994066" w:rsidRPr="004929B4" w:rsidRDefault="00994066" w:rsidP="00C63A26">
            <w:pPr>
              <w:pStyle w:val="Text"/>
              <w:rPr>
                <w:rStyle w:val="Strong"/>
              </w:rPr>
            </w:pPr>
          </w:p>
        </w:tc>
        <w:tc>
          <w:tcPr>
            <w:tcW w:w="931" w:type="dxa"/>
            <w:tcBorders>
              <w:left w:val="nil"/>
              <w:right w:val="nil"/>
            </w:tcBorders>
            <w:shd w:val="clear" w:color="auto" w:fill="auto"/>
            <w:tcMar>
              <w:top w:w="12" w:type="dxa"/>
              <w:left w:w="57" w:type="dxa"/>
              <w:bottom w:w="0" w:type="dxa"/>
              <w:right w:w="57" w:type="dxa"/>
            </w:tcMar>
            <w:vAlign w:val="bottom"/>
            <w:hideMark/>
            <w:tcPrChange w:id="6040" w:author="Aleksander Hansen" w:date="2013-02-16T22:38:00Z">
              <w:tcPr>
                <w:tcW w:w="931"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tcPrChange>
          </w:tcPr>
          <w:p w14:paraId="5BD5CA54" w14:textId="77777777" w:rsidR="00994066" w:rsidRPr="004929B4" w:rsidRDefault="00994066" w:rsidP="00C63A26">
            <w:pPr>
              <w:pStyle w:val="Text"/>
              <w:rPr>
                <w:rStyle w:val="Strong"/>
              </w:rPr>
            </w:pPr>
          </w:p>
        </w:tc>
        <w:tc>
          <w:tcPr>
            <w:tcW w:w="1111" w:type="dxa"/>
            <w:tcBorders>
              <w:left w:val="nil"/>
              <w:right w:val="nil"/>
            </w:tcBorders>
            <w:shd w:val="clear" w:color="auto" w:fill="auto"/>
            <w:tcMar>
              <w:top w:w="12" w:type="dxa"/>
              <w:left w:w="57" w:type="dxa"/>
              <w:bottom w:w="0" w:type="dxa"/>
              <w:right w:w="57" w:type="dxa"/>
            </w:tcMar>
            <w:vAlign w:val="bottom"/>
            <w:hideMark/>
            <w:tcPrChange w:id="6041" w:author="Aleksander Hansen" w:date="2013-02-16T22:38:00Z">
              <w:tcPr>
                <w:tcW w:w="1111"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tcPrChange>
          </w:tcPr>
          <w:p w14:paraId="33BFD248" w14:textId="77777777" w:rsidR="00994066" w:rsidRPr="004929B4" w:rsidRDefault="00994066" w:rsidP="00C63A26">
            <w:pPr>
              <w:pStyle w:val="Text"/>
              <w:rPr>
                <w:rStyle w:val="Strong"/>
              </w:rPr>
            </w:pPr>
            <w:r w:rsidRPr="004929B4">
              <w:t>(B)</w:t>
            </w:r>
          </w:p>
        </w:tc>
        <w:tc>
          <w:tcPr>
            <w:tcW w:w="1111" w:type="dxa"/>
            <w:tcBorders>
              <w:left w:val="nil"/>
              <w:right w:val="nil"/>
            </w:tcBorders>
            <w:shd w:val="clear" w:color="auto" w:fill="auto"/>
            <w:tcMar>
              <w:top w:w="12" w:type="dxa"/>
              <w:left w:w="57" w:type="dxa"/>
              <w:bottom w:w="0" w:type="dxa"/>
              <w:right w:w="57" w:type="dxa"/>
            </w:tcMar>
            <w:vAlign w:val="bottom"/>
            <w:hideMark/>
            <w:tcPrChange w:id="6042" w:author="Aleksander Hansen" w:date="2013-02-16T22:38:00Z">
              <w:tcPr>
                <w:tcW w:w="1111"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tcPrChange>
          </w:tcPr>
          <w:p w14:paraId="60F2DEDC" w14:textId="77777777" w:rsidR="00994066" w:rsidRPr="004929B4" w:rsidRDefault="00994066" w:rsidP="00C63A26">
            <w:pPr>
              <w:pStyle w:val="Text"/>
              <w:rPr>
                <w:rStyle w:val="Strong"/>
              </w:rPr>
            </w:pPr>
            <w:r w:rsidRPr="004929B4">
              <w:t>(C)</w:t>
            </w:r>
          </w:p>
        </w:tc>
        <w:tc>
          <w:tcPr>
            <w:tcW w:w="1105" w:type="dxa"/>
            <w:tcBorders>
              <w:left w:val="nil"/>
              <w:right w:val="nil"/>
            </w:tcBorders>
            <w:shd w:val="clear" w:color="auto" w:fill="auto"/>
            <w:tcMar>
              <w:top w:w="12" w:type="dxa"/>
              <w:left w:w="57" w:type="dxa"/>
              <w:bottom w:w="0" w:type="dxa"/>
              <w:right w:w="57" w:type="dxa"/>
            </w:tcMar>
            <w:vAlign w:val="bottom"/>
            <w:hideMark/>
            <w:tcPrChange w:id="6043" w:author="Aleksander Hansen" w:date="2013-02-16T22:38:00Z">
              <w:tcPr>
                <w:tcW w:w="1105"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tcPrChange>
          </w:tcPr>
          <w:p w14:paraId="605C7B6E" w14:textId="77777777" w:rsidR="00994066" w:rsidRPr="004929B4" w:rsidRDefault="00994066" w:rsidP="00C63A26">
            <w:pPr>
              <w:pStyle w:val="Text"/>
              <w:rPr>
                <w:rStyle w:val="Strong"/>
              </w:rPr>
            </w:pPr>
            <w:r w:rsidRPr="004929B4">
              <w:t>(D)</w:t>
            </w:r>
          </w:p>
        </w:tc>
      </w:tr>
      <w:tr w:rsidR="00994066" w:rsidRPr="004929B4" w14:paraId="29DA8C32" w14:textId="77777777" w:rsidTr="007C0761">
        <w:trPr>
          <w:trHeight w:val="326"/>
          <w:jc w:val="center"/>
          <w:trPrChange w:id="6044" w:author="Aleksander Hansen" w:date="2013-02-16T22:38:00Z">
            <w:trPr>
              <w:gridBefore w:val="1"/>
              <w:trHeight w:val="326"/>
              <w:jc w:val="center"/>
            </w:trPr>
          </w:trPrChange>
        </w:trPr>
        <w:tc>
          <w:tcPr>
            <w:tcW w:w="1865" w:type="dxa"/>
            <w:gridSpan w:val="2"/>
            <w:tcBorders>
              <w:top w:val="nil"/>
              <w:left w:val="nil"/>
              <w:bottom w:val="nil"/>
              <w:right w:val="nil"/>
            </w:tcBorders>
            <w:shd w:val="clear" w:color="auto" w:fill="auto"/>
            <w:tcMar>
              <w:top w:w="12" w:type="dxa"/>
              <w:left w:w="57" w:type="dxa"/>
              <w:bottom w:w="0" w:type="dxa"/>
              <w:right w:w="57" w:type="dxa"/>
            </w:tcMar>
            <w:vAlign w:val="bottom"/>
            <w:hideMark/>
            <w:tcPrChange w:id="6045" w:author="Aleksander Hansen" w:date="2013-02-16T22:38:00Z">
              <w:tcPr>
                <w:tcW w:w="1865" w:type="dxa"/>
                <w:gridSpan w:val="4"/>
                <w:tcBorders>
                  <w:top w:val="nil"/>
                  <w:left w:val="nil"/>
                  <w:bottom w:val="nil"/>
                  <w:right w:val="nil"/>
                </w:tcBorders>
                <w:shd w:val="clear" w:color="auto" w:fill="auto"/>
                <w:tcMar>
                  <w:top w:w="12" w:type="dxa"/>
                  <w:left w:w="57" w:type="dxa"/>
                  <w:bottom w:w="0" w:type="dxa"/>
                  <w:right w:w="57" w:type="dxa"/>
                </w:tcMar>
                <w:vAlign w:val="bottom"/>
                <w:hideMark/>
              </w:tcPr>
            </w:tcPrChange>
          </w:tcPr>
          <w:p w14:paraId="07D0D0A0" w14:textId="77777777" w:rsidR="00994066" w:rsidRPr="004929B4" w:rsidRDefault="00994066" w:rsidP="00C63A26">
            <w:pPr>
              <w:pStyle w:val="Text"/>
              <w:rPr>
                <w:rStyle w:val="Strong"/>
              </w:rPr>
            </w:pPr>
            <w:r w:rsidRPr="004929B4">
              <w:t>Bond price (PV)</w:t>
            </w:r>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Change w:id="6046" w:author="Aleksander Hansen" w:date="2013-02-16T22:38:00Z">
              <w:tcPr>
                <w:tcW w:w="1118"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70E04457" w14:textId="77777777" w:rsidR="00994066" w:rsidRPr="004929B4" w:rsidRDefault="00994066" w:rsidP="00C63A26">
            <w:pPr>
              <w:pStyle w:val="Text"/>
              <w:rPr>
                <w:rStyle w:val="Strong"/>
              </w:rPr>
            </w:pP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Change w:id="6047" w:author="Aleksander Hansen" w:date="2013-02-16T22:38:00Z">
              <w:tcPr>
                <w:tcW w:w="1111"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66AAC2FA" w14:textId="77777777" w:rsidR="00994066" w:rsidRPr="004929B4" w:rsidRDefault="00994066" w:rsidP="00C63A26">
            <w:pPr>
              <w:pStyle w:val="Text"/>
              <w:rPr>
                <w:rStyle w:val="Strong"/>
              </w:rPr>
            </w:pPr>
            <w:r w:rsidRPr="004929B4">
              <w:t>$104.080</w:t>
            </w:r>
          </w:p>
        </w:tc>
        <w:tc>
          <w:tcPr>
            <w:tcW w:w="940" w:type="dxa"/>
            <w:tcBorders>
              <w:top w:val="nil"/>
              <w:left w:val="nil"/>
              <w:bottom w:val="nil"/>
              <w:right w:val="nil"/>
            </w:tcBorders>
            <w:shd w:val="clear" w:color="auto" w:fill="auto"/>
            <w:tcMar>
              <w:top w:w="12" w:type="dxa"/>
              <w:left w:w="57" w:type="dxa"/>
              <w:bottom w:w="0" w:type="dxa"/>
              <w:right w:w="57" w:type="dxa"/>
            </w:tcMar>
            <w:vAlign w:val="bottom"/>
            <w:hideMark/>
            <w:tcPrChange w:id="6048" w:author="Aleksander Hansen" w:date="2013-02-16T22:38:00Z">
              <w:tcPr>
                <w:tcW w:w="940"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4006D6F3" w14:textId="77777777" w:rsidR="00994066" w:rsidRPr="004929B4" w:rsidRDefault="00994066" w:rsidP="00C63A26">
            <w:pPr>
              <w:pStyle w:val="Text"/>
              <w:rPr>
                <w:rStyle w:val="Strong"/>
              </w:rPr>
            </w:pPr>
          </w:p>
        </w:tc>
        <w:tc>
          <w:tcPr>
            <w:tcW w:w="931" w:type="dxa"/>
            <w:tcBorders>
              <w:top w:val="nil"/>
              <w:left w:val="nil"/>
              <w:bottom w:val="nil"/>
              <w:right w:val="nil"/>
            </w:tcBorders>
            <w:shd w:val="clear" w:color="auto" w:fill="auto"/>
            <w:tcMar>
              <w:top w:w="12" w:type="dxa"/>
              <w:left w:w="57" w:type="dxa"/>
              <w:bottom w:w="0" w:type="dxa"/>
              <w:right w:w="57" w:type="dxa"/>
            </w:tcMar>
            <w:vAlign w:val="bottom"/>
            <w:hideMark/>
            <w:tcPrChange w:id="6049" w:author="Aleksander Hansen" w:date="2013-02-16T22:38:00Z">
              <w:tcPr>
                <w:tcW w:w="93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6170F1DB" w14:textId="77777777" w:rsidR="00994066" w:rsidRPr="004929B4" w:rsidRDefault="00994066" w:rsidP="00C63A26">
            <w:pPr>
              <w:pStyle w:val="Text"/>
              <w:rPr>
                <w:rStyle w:val="Strong"/>
              </w:rPr>
            </w:pP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Change w:id="6050" w:author="Aleksander Hansen" w:date="2013-02-16T22:38:00Z">
              <w:tcPr>
                <w:tcW w:w="1111"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44FB46A2" w14:textId="77777777" w:rsidR="00994066" w:rsidRPr="004929B4" w:rsidRDefault="00994066" w:rsidP="00C63A26">
            <w:pPr>
              <w:pStyle w:val="Text"/>
              <w:rPr>
                <w:rStyle w:val="Strong"/>
              </w:rPr>
            </w:pPr>
            <w:r w:rsidRPr="004929B4">
              <w:t>$110.938</w:t>
            </w: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Change w:id="6051" w:author="Aleksander Hansen" w:date="2013-02-16T22:38:00Z">
              <w:tcPr>
                <w:tcW w:w="1111"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76D19A27" w14:textId="77777777" w:rsidR="00994066" w:rsidRPr="004929B4" w:rsidRDefault="00994066" w:rsidP="00C63A26">
            <w:pPr>
              <w:pStyle w:val="Text"/>
              <w:rPr>
                <w:rStyle w:val="Strong"/>
              </w:rPr>
            </w:pPr>
            <w:r w:rsidRPr="004929B4">
              <w:t>$102.020</w:t>
            </w:r>
          </w:p>
        </w:tc>
        <w:tc>
          <w:tcPr>
            <w:tcW w:w="1105" w:type="dxa"/>
            <w:tcBorders>
              <w:top w:val="nil"/>
              <w:left w:val="nil"/>
              <w:bottom w:val="nil"/>
              <w:right w:val="nil"/>
            </w:tcBorders>
            <w:shd w:val="clear" w:color="auto" w:fill="auto"/>
            <w:tcMar>
              <w:top w:w="12" w:type="dxa"/>
              <w:left w:w="57" w:type="dxa"/>
              <w:bottom w:w="0" w:type="dxa"/>
              <w:right w:w="57" w:type="dxa"/>
            </w:tcMar>
            <w:vAlign w:val="bottom"/>
            <w:hideMark/>
            <w:tcPrChange w:id="6052" w:author="Aleksander Hansen" w:date="2013-02-16T22:38:00Z">
              <w:tcPr>
                <w:tcW w:w="1105"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6213BA2F" w14:textId="77777777" w:rsidR="00994066" w:rsidRPr="004929B4" w:rsidRDefault="00994066" w:rsidP="00C63A26">
            <w:pPr>
              <w:pStyle w:val="Text"/>
              <w:rPr>
                <w:rStyle w:val="Strong"/>
              </w:rPr>
            </w:pPr>
            <w:r w:rsidRPr="004929B4">
              <w:t>$114.375</w:t>
            </w:r>
          </w:p>
        </w:tc>
      </w:tr>
      <w:tr w:rsidR="00994066" w:rsidRPr="004929B4" w14:paraId="086B0353" w14:textId="77777777" w:rsidTr="007C0761">
        <w:trPr>
          <w:trHeight w:val="388"/>
          <w:jc w:val="center"/>
          <w:trPrChange w:id="6053" w:author="Aleksander Hansen" w:date="2013-02-16T22:38:00Z">
            <w:trPr>
              <w:gridBefore w:val="1"/>
              <w:trHeight w:val="388"/>
              <w:jc w:val="center"/>
            </w:trPr>
          </w:trPrChange>
        </w:trPr>
        <w:tc>
          <w:tcPr>
            <w:tcW w:w="1865" w:type="dxa"/>
            <w:gridSpan w:val="2"/>
            <w:tcBorders>
              <w:top w:val="nil"/>
              <w:left w:val="nil"/>
              <w:bottom w:val="nil"/>
              <w:right w:val="nil"/>
            </w:tcBorders>
            <w:shd w:val="clear" w:color="auto" w:fill="auto"/>
            <w:tcMar>
              <w:top w:w="12" w:type="dxa"/>
              <w:left w:w="57" w:type="dxa"/>
              <w:bottom w:w="0" w:type="dxa"/>
              <w:right w:w="57" w:type="dxa"/>
            </w:tcMar>
            <w:vAlign w:val="bottom"/>
            <w:hideMark/>
            <w:tcPrChange w:id="6054" w:author="Aleksander Hansen" w:date="2013-02-16T22:38:00Z">
              <w:tcPr>
                <w:tcW w:w="1865" w:type="dxa"/>
                <w:gridSpan w:val="4"/>
                <w:tcBorders>
                  <w:top w:val="nil"/>
                  <w:left w:val="nil"/>
                  <w:bottom w:val="nil"/>
                  <w:right w:val="nil"/>
                </w:tcBorders>
                <w:shd w:val="clear" w:color="auto" w:fill="auto"/>
                <w:tcMar>
                  <w:top w:w="12" w:type="dxa"/>
                  <w:left w:w="57" w:type="dxa"/>
                  <w:bottom w:w="0" w:type="dxa"/>
                  <w:right w:w="57" w:type="dxa"/>
                </w:tcMar>
                <w:vAlign w:val="bottom"/>
                <w:hideMark/>
              </w:tcPr>
            </w:tcPrChange>
          </w:tcPr>
          <w:p w14:paraId="40411BF4" w14:textId="77777777" w:rsidR="00994066" w:rsidRPr="004929B4" w:rsidRDefault="00994066" w:rsidP="00C63A26">
            <w:pPr>
              <w:pStyle w:val="Text"/>
              <w:rPr>
                <w:rStyle w:val="Strong"/>
              </w:rPr>
            </w:pPr>
            <w:r w:rsidRPr="004929B4">
              <w:t>Coupon rate</w:t>
            </w:r>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Change w:id="6055" w:author="Aleksander Hansen" w:date="2013-02-16T22:38:00Z">
              <w:tcPr>
                <w:tcW w:w="1118"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1CDA258D" w14:textId="77777777" w:rsidR="00994066" w:rsidRPr="004929B4" w:rsidRDefault="00994066" w:rsidP="00C63A26">
            <w:pPr>
              <w:pStyle w:val="Text"/>
              <w:rPr>
                <w:rStyle w:val="Strong"/>
              </w:rPr>
            </w:pP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Change w:id="6056" w:author="Aleksander Hansen" w:date="2013-02-16T22:38:00Z">
              <w:tcPr>
                <w:tcW w:w="1111"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77DF57C1" w14:textId="77777777" w:rsidR="00994066" w:rsidRPr="004929B4" w:rsidRDefault="00994066" w:rsidP="00C63A26">
            <w:pPr>
              <w:pStyle w:val="Text"/>
              <w:rPr>
                <w:rStyle w:val="Strong"/>
              </w:rPr>
            </w:pPr>
            <w:r w:rsidRPr="004929B4">
              <w:t>13.375%</w:t>
            </w:r>
          </w:p>
        </w:tc>
        <w:tc>
          <w:tcPr>
            <w:tcW w:w="940" w:type="dxa"/>
            <w:tcBorders>
              <w:top w:val="nil"/>
              <w:left w:val="nil"/>
              <w:bottom w:val="nil"/>
              <w:right w:val="nil"/>
            </w:tcBorders>
            <w:shd w:val="clear" w:color="auto" w:fill="auto"/>
            <w:tcMar>
              <w:top w:w="12" w:type="dxa"/>
              <w:left w:w="57" w:type="dxa"/>
              <w:bottom w:w="0" w:type="dxa"/>
              <w:right w:w="57" w:type="dxa"/>
            </w:tcMar>
            <w:vAlign w:val="bottom"/>
            <w:hideMark/>
            <w:tcPrChange w:id="6057" w:author="Aleksander Hansen" w:date="2013-02-16T22:38:00Z">
              <w:tcPr>
                <w:tcW w:w="940"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4E367688" w14:textId="77777777" w:rsidR="00994066" w:rsidRPr="004929B4" w:rsidRDefault="00994066" w:rsidP="00C63A26">
            <w:pPr>
              <w:pStyle w:val="Text"/>
              <w:rPr>
                <w:rStyle w:val="Strong"/>
              </w:rPr>
            </w:pPr>
          </w:p>
        </w:tc>
        <w:tc>
          <w:tcPr>
            <w:tcW w:w="931" w:type="dxa"/>
            <w:tcBorders>
              <w:top w:val="nil"/>
              <w:left w:val="nil"/>
              <w:bottom w:val="nil"/>
              <w:right w:val="nil"/>
            </w:tcBorders>
            <w:shd w:val="clear" w:color="auto" w:fill="auto"/>
            <w:tcMar>
              <w:top w:w="12" w:type="dxa"/>
              <w:left w:w="57" w:type="dxa"/>
              <w:bottom w:w="0" w:type="dxa"/>
              <w:right w:w="57" w:type="dxa"/>
            </w:tcMar>
            <w:vAlign w:val="bottom"/>
            <w:hideMark/>
            <w:tcPrChange w:id="6058" w:author="Aleksander Hansen" w:date="2013-02-16T22:38:00Z">
              <w:tcPr>
                <w:tcW w:w="93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1A6E1D25" w14:textId="77777777" w:rsidR="00994066" w:rsidRPr="004929B4" w:rsidRDefault="00994066" w:rsidP="00C63A26">
            <w:pPr>
              <w:pStyle w:val="Text"/>
              <w:rPr>
                <w:rStyle w:val="Strong"/>
              </w:rPr>
            </w:pP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Change w:id="6059" w:author="Aleksander Hansen" w:date="2013-02-16T22:38:00Z">
              <w:tcPr>
                <w:tcW w:w="1111"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0D60D0D6" w14:textId="77777777" w:rsidR="00994066" w:rsidRPr="004929B4" w:rsidRDefault="00994066" w:rsidP="00C63A26">
            <w:pPr>
              <w:pStyle w:val="Text"/>
              <w:rPr>
                <w:rStyle w:val="Strong"/>
              </w:rPr>
            </w:pPr>
            <w:r w:rsidRPr="004929B4">
              <w:t>10.750%</w:t>
            </w: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Change w:id="6060" w:author="Aleksander Hansen" w:date="2013-02-16T22:38:00Z">
              <w:tcPr>
                <w:tcW w:w="1111"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563864A7" w14:textId="77777777" w:rsidR="00994066" w:rsidRPr="004929B4" w:rsidRDefault="00994066" w:rsidP="00C63A26">
            <w:pPr>
              <w:pStyle w:val="Text"/>
              <w:rPr>
                <w:rStyle w:val="Strong"/>
              </w:rPr>
            </w:pPr>
            <w:r w:rsidRPr="004929B4">
              <w:t>5.750%</w:t>
            </w:r>
          </w:p>
        </w:tc>
        <w:tc>
          <w:tcPr>
            <w:tcW w:w="1105" w:type="dxa"/>
            <w:tcBorders>
              <w:top w:val="nil"/>
              <w:left w:val="nil"/>
              <w:bottom w:val="nil"/>
              <w:right w:val="nil"/>
            </w:tcBorders>
            <w:shd w:val="clear" w:color="auto" w:fill="auto"/>
            <w:tcMar>
              <w:top w:w="12" w:type="dxa"/>
              <w:left w:w="57" w:type="dxa"/>
              <w:bottom w:w="0" w:type="dxa"/>
              <w:right w:w="57" w:type="dxa"/>
            </w:tcMar>
            <w:vAlign w:val="bottom"/>
            <w:hideMark/>
            <w:tcPrChange w:id="6061" w:author="Aleksander Hansen" w:date="2013-02-16T22:38:00Z">
              <w:tcPr>
                <w:tcW w:w="1105"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4C7A3C60" w14:textId="77777777" w:rsidR="00994066" w:rsidRPr="004929B4" w:rsidRDefault="00994066" w:rsidP="00C63A26">
            <w:pPr>
              <w:pStyle w:val="Text"/>
              <w:rPr>
                <w:rStyle w:val="Strong"/>
              </w:rPr>
            </w:pPr>
            <w:r w:rsidRPr="004929B4">
              <w:t>11.125%</w:t>
            </w:r>
          </w:p>
        </w:tc>
      </w:tr>
      <w:tr w:rsidR="00994066" w:rsidRPr="004929B4" w14:paraId="62805645" w14:textId="77777777" w:rsidTr="006B12F7">
        <w:trPr>
          <w:trHeight w:val="388"/>
          <w:jc w:val="center"/>
        </w:trPr>
        <w:tc>
          <w:tcPr>
            <w:tcW w:w="2983" w:type="dxa"/>
            <w:gridSpan w:val="3"/>
            <w:tcBorders>
              <w:top w:val="nil"/>
              <w:left w:val="nil"/>
              <w:bottom w:val="nil"/>
              <w:right w:val="nil"/>
            </w:tcBorders>
            <w:shd w:val="clear" w:color="auto" w:fill="auto"/>
            <w:tcMar>
              <w:top w:w="12" w:type="dxa"/>
              <w:left w:w="57" w:type="dxa"/>
              <w:bottom w:w="0" w:type="dxa"/>
              <w:right w:w="57" w:type="dxa"/>
            </w:tcMar>
            <w:vAlign w:val="bottom"/>
            <w:hideMark/>
          </w:tcPr>
          <w:p w14:paraId="0C6B2F78" w14:textId="77777777" w:rsidR="00994066" w:rsidRPr="004929B4" w:rsidRDefault="00994066" w:rsidP="00C63A26">
            <w:pPr>
              <w:pStyle w:val="Text"/>
              <w:rPr>
                <w:rStyle w:val="Strong"/>
              </w:rPr>
            </w:pPr>
            <w:r w:rsidRPr="004929B4">
              <w:t>Discount function</w:t>
            </w: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
          <w:p w14:paraId="0708B76F" w14:textId="77777777" w:rsidR="00994066" w:rsidRPr="00FC3197" w:rsidRDefault="00994066" w:rsidP="00C63A26">
            <w:pPr>
              <w:pStyle w:val="Text"/>
            </w:pPr>
            <w:r w:rsidRPr="00FC3197">
              <w:t xml:space="preserve"> 0.97557 </w:t>
            </w:r>
          </w:p>
        </w:tc>
        <w:tc>
          <w:tcPr>
            <w:tcW w:w="940" w:type="dxa"/>
            <w:tcBorders>
              <w:top w:val="nil"/>
              <w:left w:val="nil"/>
              <w:bottom w:val="nil"/>
              <w:right w:val="nil"/>
            </w:tcBorders>
            <w:shd w:val="clear" w:color="auto" w:fill="auto"/>
            <w:tcMar>
              <w:top w:w="12" w:type="dxa"/>
              <w:left w:w="57" w:type="dxa"/>
              <w:bottom w:w="0" w:type="dxa"/>
              <w:right w:w="57" w:type="dxa"/>
            </w:tcMar>
            <w:vAlign w:val="bottom"/>
            <w:hideMark/>
          </w:tcPr>
          <w:p w14:paraId="7471D093" w14:textId="77777777" w:rsidR="00994066" w:rsidRPr="00FC3197" w:rsidRDefault="00994066" w:rsidP="00C63A26">
            <w:pPr>
              <w:pStyle w:val="Text"/>
            </w:pPr>
            <w:r w:rsidRPr="00FC3197">
              <w:t xml:space="preserve">0.95247 </w:t>
            </w:r>
          </w:p>
        </w:tc>
        <w:tc>
          <w:tcPr>
            <w:tcW w:w="931" w:type="dxa"/>
            <w:tcBorders>
              <w:top w:val="nil"/>
              <w:left w:val="nil"/>
              <w:bottom w:val="nil"/>
              <w:right w:val="nil"/>
            </w:tcBorders>
            <w:shd w:val="clear" w:color="auto" w:fill="auto"/>
            <w:tcMar>
              <w:top w:w="12" w:type="dxa"/>
              <w:left w:w="57" w:type="dxa"/>
              <w:bottom w:w="0" w:type="dxa"/>
              <w:right w:w="57" w:type="dxa"/>
            </w:tcMar>
            <w:vAlign w:val="bottom"/>
            <w:hideMark/>
          </w:tcPr>
          <w:p w14:paraId="4D5B7A88" w14:textId="77777777" w:rsidR="00994066" w:rsidRPr="00FC3197" w:rsidRDefault="00994066" w:rsidP="00C63A26">
            <w:pPr>
              <w:pStyle w:val="Text"/>
            </w:pPr>
            <w:r w:rsidRPr="00FC3197">
              <w:t xml:space="preserve">0.93045 </w:t>
            </w: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
          <w:p w14:paraId="4978993C" w14:textId="77777777" w:rsidR="00994066" w:rsidRPr="00FC3197" w:rsidRDefault="00994066" w:rsidP="00C63A26">
            <w:pPr>
              <w:pStyle w:val="Text"/>
            </w:pPr>
            <w:r w:rsidRPr="00FC3197">
              <w:t xml:space="preserve">0.90796 </w:t>
            </w: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
          <w:p w14:paraId="329B66DE" w14:textId="77777777" w:rsidR="00994066" w:rsidRPr="00FC3197" w:rsidRDefault="00994066" w:rsidP="00C63A26">
            <w:pPr>
              <w:pStyle w:val="Text"/>
            </w:pPr>
            <w:r w:rsidRPr="00FC3197">
              <w:t xml:space="preserve">0.88630 </w:t>
            </w:r>
          </w:p>
        </w:tc>
        <w:tc>
          <w:tcPr>
            <w:tcW w:w="1105" w:type="dxa"/>
            <w:tcBorders>
              <w:top w:val="nil"/>
              <w:left w:val="nil"/>
              <w:bottom w:val="nil"/>
              <w:right w:val="nil"/>
            </w:tcBorders>
            <w:shd w:val="clear" w:color="auto" w:fill="auto"/>
            <w:tcMar>
              <w:top w:w="12" w:type="dxa"/>
              <w:left w:w="57" w:type="dxa"/>
              <w:bottom w:w="0" w:type="dxa"/>
              <w:right w:w="57" w:type="dxa"/>
            </w:tcMar>
            <w:vAlign w:val="bottom"/>
            <w:hideMark/>
          </w:tcPr>
          <w:p w14:paraId="0EC624D9" w14:textId="77777777" w:rsidR="00994066" w:rsidRPr="00FC3197" w:rsidRDefault="00994066" w:rsidP="00C63A26">
            <w:pPr>
              <w:pStyle w:val="Text"/>
            </w:pPr>
            <w:r w:rsidRPr="00FC3197">
              <w:t xml:space="preserve">0.88630 </w:t>
            </w:r>
          </w:p>
        </w:tc>
      </w:tr>
      <w:tr w:rsidR="00994066" w:rsidRPr="004929B4" w14:paraId="3146D20F" w14:textId="77777777" w:rsidTr="006B12F7">
        <w:trPr>
          <w:trHeight w:val="359"/>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tcPr>
          <w:p w14:paraId="707A932B" w14:textId="77777777" w:rsidR="00994066" w:rsidRPr="004929B4" w:rsidRDefault="00994066" w:rsidP="00C63A26">
            <w:pPr>
              <w:pStyle w:val="Text"/>
              <w:rPr>
                <w:rStyle w:val="Strong"/>
              </w:rPr>
            </w:pPr>
          </w:p>
        </w:tc>
        <w:tc>
          <w:tcPr>
            <w:tcW w:w="825" w:type="dxa"/>
            <w:tcBorders>
              <w:top w:val="nil"/>
              <w:left w:val="nil"/>
              <w:bottom w:val="nil"/>
              <w:right w:val="nil"/>
            </w:tcBorders>
            <w:shd w:val="clear" w:color="auto" w:fill="auto"/>
            <w:tcMar>
              <w:top w:w="12" w:type="dxa"/>
              <w:left w:w="57" w:type="dxa"/>
              <w:bottom w:w="0" w:type="dxa"/>
              <w:right w:w="57" w:type="dxa"/>
            </w:tcMar>
            <w:vAlign w:val="bottom"/>
          </w:tcPr>
          <w:p w14:paraId="296CCD5C" w14:textId="77777777" w:rsidR="00994066" w:rsidRPr="004929B4" w:rsidRDefault="00994066" w:rsidP="00C63A26">
            <w:pPr>
              <w:pStyle w:val="Text"/>
              <w:rPr>
                <w:rStyle w:val="Strong"/>
              </w:rPr>
            </w:pPr>
          </w:p>
        </w:tc>
        <w:tc>
          <w:tcPr>
            <w:tcW w:w="1118" w:type="dxa"/>
            <w:tcBorders>
              <w:top w:val="nil"/>
              <w:left w:val="nil"/>
              <w:bottom w:val="nil"/>
              <w:right w:val="nil"/>
            </w:tcBorders>
            <w:shd w:val="clear" w:color="auto" w:fill="auto"/>
            <w:tcMar>
              <w:top w:w="12" w:type="dxa"/>
              <w:left w:w="57" w:type="dxa"/>
              <w:bottom w:w="0" w:type="dxa"/>
              <w:right w:w="57" w:type="dxa"/>
            </w:tcMar>
            <w:vAlign w:val="bottom"/>
          </w:tcPr>
          <w:p w14:paraId="4E0F1C1C" w14:textId="77777777" w:rsidR="00994066" w:rsidRPr="004929B4" w:rsidRDefault="00994066" w:rsidP="00C63A26">
            <w:pPr>
              <w:pStyle w:val="Text"/>
              <w:rPr>
                <w:rStyle w:val="Strong"/>
              </w:rPr>
            </w:pPr>
          </w:p>
        </w:tc>
        <w:tc>
          <w:tcPr>
            <w:tcW w:w="1111" w:type="dxa"/>
            <w:tcBorders>
              <w:top w:val="nil"/>
              <w:left w:val="nil"/>
              <w:bottom w:val="nil"/>
              <w:right w:val="nil"/>
            </w:tcBorders>
            <w:shd w:val="clear" w:color="auto" w:fill="auto"/>
            <w:tcMar>
              <w:top w:w="12" w:type="dxa"/>
              <w:left w:w="57" w:type="dxa"/>
              <w:bottom w:w="0" w:type="dxa"/>
              <w:right w:w="57" w:type="dxa"/>
            </w:tcMar>
            <w:vAlign w:val="bottom"/>
          </w:tcPr>
          <w:p w14:paraId="34B64845" w14:textId="77777777" w:rsidR="00994066" w:rsidRPr="004929B4" w:rsidRDefault="00994066" w:rsidP="00C63A26">
            <w:pPr>
              <w:pStyle w:val="Text"/>
            </w:pPr>
          </w:p>
        </w:tc>
        <w:tc>
          <w:tcPr>
            <w:tcW w:w="940" w:type="dxa"/>
            <w:tcBorders>
              <w:top w:val="nil"/>
              <w:left w:val="nil"/>
              <w:bottom w:val="nil"/>
              <w:right w:val="nil"/>
            </w:tcBorders>
            <w:shd w:val="clear" w:color="auto" w:fill="auto"/>
            <w:tcMar>
              <w:top w:w="12" w:type="dxa"/>
              <w:left w:w="57" w:type="dxa"/>
              <w:bottom w:w="0" w:type="dxa"/>
              <w:right w:w="57" w:type="dxa"/>
            </w:tcMar>
            <w:vAlign w:val="bottom"/>
          </w:tcPr>
          <w:p w14:paraId="4FFF60B3" w14:textId="77777777" w:rsidR="00994066" w:rsidRPr="004929B4" w:rsidRDefault="00994066" w:rsidP="00C63A26">
            <w:pPr>
              <w:pStyle w:val="Text"/>
            </w:pPr>
          </w:p>
        </w:tc>
        <w:tc>
          <w:tcPr>
            <w:tcW w:w="931" w:type="dxa"/>
            <w:tcBorders>
              <w:top w:val="nil"/>
              <w:left w:val="nil"/>
              <w:bottom w:val="nil"/>
              <w:right w:val="nil"/>
            </w:tcBorders>
            <w:shd w:val="clear" w:color="auto" w:fill="auto"/>
            <w:tcMar>
              <w:top w:w="12" w:type="dxa"/>
              <w:left w:w="57" w:type="dxa"/>
              <w:bottom w:w="0" w:type="dxa"/>
              <w:right w:w="57" w:type="dxa"/>
            </w:tcMar>
            <w:vAlign w:val="bottom"/>
          </w:tcPr>
          <w:p w14:paraId="132D8082" w14:textId="77777777" w:rsidR="00994066" w:rsidRPr="004929B4" w:rsidRDefault="00994066" w:rsidP="00C63A26">
            <w:pPr>
              <w:pStyle w:val="Text"/>
            </w:pPr>
          </w:p>
        </w:tc>
        <w:tc>
          <w:tcPr>
            <w:tcW w:w="1111" w:type="dxa"/>
            <w:tcBorders>
              <w:top w:val="nil"/>
              <w:left w:val="nil"/>
              <w:bottom w:val="nil"/>
              <w:right w:val="nil"/>
            </w:tcBorders>
            <w:shd w:val="clear" w:color="auto" w:fill="auto"/>
            <w:tcMar>
              <w:top w:w="12" w:type="dxa"/>
              <w:left w:w="57" w:type="dxa"/>
              <w:bottom w:w="0" w:type="dxa"/>
              <w:right w:w="57" w:type="dxa"/>
            </w:tcMar>
            <w:vAlign w:val="bottom"/>
          </w:tcPr>
          <w:p w14:paraId="53A7A7A8" w14:textId="77777777" w:rsidR="00994066" w:rsidRPr="004929B4" w:rsidRDefault="00994066" w:rsidP="00C63A26">
            <w:pPr>
              <w:pStyle w:val="Text"/>
            </w:pPr>
          </w:p>
        </w:tc>
        <w:tc>
          <w:tcPr>
            <w:tcW w:w="1111" w:type="dxa"/>
            <w:tcBorders>
              <w:top w:val="nil"/>
              <w:left w:val="nil"/>
              <w:bottom w:val="nil"/>
              <w:right w:val="nil"/>
            </w:tcBorders>
            <w:shd w:val="clear" w:color="auto" w:fill="auto"/>
            <w:tcMar>
              <w:top w:w="12" w:type="dxa"/>
              <w:left w:w="57" w:type="dxa"/>
              <w:bottom w:w="0" w:type="dxa"/>
              <w:right w:w="57" w:type="dxa"/>
            </w:tcMar>
            <w:vAlign w:val="bottom"/>
          </w:tcPr>
          <w:p w14:paraId="61D7CD38" w14:textId="77777777" w:rsidR="00994066" w:rsidRPr="004929B4" w:rsidRDefault="00994066" w:rsidP="00C63A26">
            <w:pPr>
              <w:pStyle w:val="Text"/>
            </w:pPr>
          </w:p>
        </w:tc>
        <w:tc>
          <w:tcPr>
            <w:tcW w:w="1105" w:type="dxa"/>
            <w:tcBorders>
              <w:top w:val="nil"/>
              <w:left w:val="nil"/>
              <w:bottom w:val="nil"/>
              <w:right w:val="nil"/>
            </w:tcBorders>
            <w:shd w:val="clear" w:color="auto" w:fill="auto"/>
            <w:tcMar>
              <w:top w:w="12" w:type="dxa"/>
              <w:left w:w="57" w:type="dxa"/>
              <w:bottom w:w="0" w:type="dxa"/>
              <w:right w:w="57" w:type="dxa"/>
            </w:tcMar>
            <w:vAlign w:val="bottom"/>
          </w:tcPr>
          <w:p w14:paraId="2EE8BA7B" w14:textId="77777777" w:rsidR="00994066" w:rsidRPr="004929B4" w:rsidRDefault="00994066" w:rsidP="00C63A26">
            <w:pPr>
              <w:pStyle w:val="Text"/>
            </w:pPr>
          </w:p>
        </w:tc>
      </w:tr>
      <w:tr w:rsidR="00994066" w:rsidRPr="004929B4" w14:paraId="1005D41B" w14:textId="77777777" w:rsidTr="007C0761">
        <w:trPr>
          <w:trHeight w:val="359"/>
          <w:jc w:val="center"/>
          <w:trPrChange w:id="6062" w:author="Aleksander Hansen" w:date="2013-02-16T22:37:00Z">
            <w:trPr>
              <w:gridBefore w:val="1"/>
              <w:trHeight w:val="359"/>
              <w:jc w:val="center"/>
            </w:trPr>
          </w:trPrChange>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Change w:id="6063" w:author="Aleksander Hansen" w:date="2013-02-16T22:37:00Z">
              <w:tcPr>
                <w:tcW w:w="1040"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04F546F8" w14:textId="77777777" w:rsidR="00994066" w:rsidRPr="004929B4" w:rsidRDefault="00994066" w:rsidP="00C63A26">
            <w:pPr>
              <w:pStyle w:val="Text"/>
              <w:rPr>
                <w:rStyle w:val="Strong"/>
              </w:rPr>
            </w:pP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Change w:id="6064" w:author="Aleksander Hansen" w:date="2013-02-16T22:37:00Z">
              <w:tcPr>
                <w:tcW w:w="825"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50B05070" w14:textId="77777777" w:rsidR="00994066" w:rsidRPr="004929B4" w:rsidRDefault="00994066" w:rsidP="00C63A26">
            <w:pPr>
              <w:pStyle w:val="Text"/>
              <w:rPr>
                <w:rStyle w:val="Strong"/>
              </w:rPr>
            </w:pPr>
          </w:p>
        </w:tc>
        <w:tc>
          <w:tcPr>
            <w:tcW w:w="1118" w:type="dxa"/>
            <w:tcBorders>
              <w:top w:val="nil"/>
              <w:left w:val="nil"/>
              <w:right w:val="nil"/>
            </w:tcBorders>
            <w:shd w:val="clear" w:color="auto" w:fill="auto"/>
            <w:tcMar>
              <w:top w:w="12" w:type="dxa"/>
              <w:left w:w="57" w:type="dxa"/>
              <w:bottom w:w="0" w:type="dxa"/>
              <w:right w:w="57" w:type="dxa"/>
            </w:tcMar>
            <w:vAlign w:val="bottom"/>
            <w:hideMark/>
            <w:tcPrChange w:id="6065" w:author="Aleksander Hansen" w:date="2013-02-16T22:37:00Z">
              <w:tcPr>
                <w:tcW w:w="1118"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170AC94F" w14:textId="5F958501" w:rsidR="00994066" w:rsidRPr="004929B4" w:rsidRDefault="00994066" w:rsidP="00C63A26">
            <w:pPr>
              <w:pStyle w:val="Text"/>
              <w:rPr>
                <w:rStyle w:val="Strong"/>
              </w:rPr>
            </w:pPr>
            <w:del w:id="6066" w:author="Aleksander Hansen" w:date="2013-02-16T22:37:00Z">
              <w:r w:rsidRPr="004929B4" w:rsidDel="007C0761">
                <w:delText>Predicted</w:delText>
              </w:r>
            </w:del>
          </w:p>
        </w:tc>
        <w:tc>
          <w:tcPr>
            <w:tcW w:w="1111" w:type="dxa"/>
            <w:tcBorders>
              <w:top w:val="nil"/>
              <w:left w:val="nil"/>
              <w:right w:val="nil"/>
            </w:tcBorders>
            <w:shd w:val="clear" w:color="auto" w:fill="auto"/>
            <w:tcMar>
              <w:top w:w="12" w:type="dxa"/>
              <w:left w:w="57" w:type="dxa"/>
              <w:bottom w:w="0" w:type="dxa"/>
              <w:right w:w="57" w:type="dxa"/>
            </w:tcMar>
            <w:vAlign w:val="bottom"/>
            <w:hideMark/>
            <w:tcPrChange w:id="6067" w:author="Aleksander Hansen" w:date="2013-02-16T22:37:00Z">
              <w:tcPr>
                <w:tcW w:w="111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13D98F67" w14:textId="77777777" w:rsidR="00994066" w:rsidRPr="004929B4" w:rsidRDefault="00994066" w:rsidP="00C63A26">
            <w:pPr>
              <w:pStyle w:val="Text"/>
            </w:pPr>
          </w:p>
        </w:tc>
        <w:tc>
          <w:tcPr>
            <w:tcW w:w="940" w:type="dxa"/>
            <w:tcBorders>
              <w:top w:val="nil"/>
              <w:left w:val="nil"/>
              <w:right w:val="nil"/>
            </w:tcBorders>
            <w:shd w:val="clear" w:color="auto" w:fill="auto"/>
            <w:tcMar>
              <w:top w:w="12" w:type="dxa"/>
              <w:left w:w="57" w:type="dxa"/>
              <w:bottom w:w="0" w:type="dxa"/>
              <w:right w:w="57" w:type="dxa"/>
            </w:tcMar>
            <w:vAlign w:val="bottom"/>
            <w:hideMark/>
            <w:tcPrChange w:id="6068" w:author="Aleksander Hansen" w:date="2013-02-16T22:37:00Z">
              <w:tcPr>
                <w:tcW w:w="940"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1C5F22A2" w14:textId="77777777" w:rsidR="00994066" w:rsidRPr="004929B4" w:rsidRDefault="00994066" w:rsidP="00C63A26">
            <w:pPr>
              <w:pStyle w:val="Text"/>
            </w:pPr>
          </w:p>
        </w:tc>
        <w:tc>
          <w:tcPr>
            <w:tcW w:w="931" w:type="dxa"/>
            <w:tcBorders>
              <w:top w:val="nil"/>
              <w:left w:val="nil"/>
              <w:right w:val="nil"/>
            </w:tcBorders>
            <w:shd w:val="clear" w:color="auto" w:fill="auto"/>
            <w:tcMar>
              <w:top w:w="12" w:type="dxa"/>
              <w:left w:w="57" w:type="dxa"/>
              <w:bottom w:w="0" w:type="dxa"/>
              <w:right w:w="57" w:type="dxa"/>
            </w:tcMar>
            <w:vAlign w:val="bottom"/>
            <w:hideMark/>
            <w:tcPrChange w:id="6069" w:author="Aleksander Hansen" w:date="2013-02-16T22:37:00Z">
              <w:tcPr>
                <w:tcW w:w="93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08C06DE2" w14:textId="77777777" w:rsidR="00994066" w:rsidRPr="004929B4" w:rsidRDefault="00994066" w:rsidP="00C63A26">
            <w:pPr>
              <w:pStyle w:val="Text"/>
            </w:pPr>
          </w:p>
        </w:tc>
        <w:tc>
          <w:tcPr>
            <w:tcW w:w="1111" w:type="dxa"/>
            <w:tcBorders>
              <w:top w:val="nil"/>
              <w:left w:val="nil"/>
              <w:right w:val="nil"/>
            </w:tcBorders>
            <w:shd w:val="clear" w:color="auto" w:fill="auto"/>
            <w:tcMar>
              <w:top w:w="12" w:type="dxa"/>
              <w:left w:w="57" w:type="dxa"/>
              <w:bottom w:w="0" w:type="dxa"/>
              <w:right w:w="57" w:type="dxa"/>
            </w:tcMar>
            <w:vAlign w:val="bottom"/>
            <w:hideMark/>
            <w:tcPrChange w:id="6070" w:author="Aleksander Hansen" w:date="2013-02-16T22:37:00Z">
              <w:tcPr>
                <w:tcW w:w="111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59442016" w14:textId="77777777" w:rsidR="00994066" w:rsidRPr="004929B4" w:rsidRDefault="00994066" w:rsidP="00C63A26">
            <w:pPr>
              <w:pStyle w:val="Text"/>
            </w:pPr>
          </w:p>
        </w:tc>
        <w:tc>
          <w:tcPr>
            <w:tcW w:w="1111" w:type="dxa"/>
            <w:tcBorders>
              <w:top w:val="nil"/>
              <w:left w:val="nil"/>
              <w:right w:val="nil"/>
            </w:tcBorders>
            <w:shd w:val="clear" w:color="auto" w:fill="auto"/>
            <w:tcMar>
              <w:top w:w="12" w:type="dxa"/>
              <w:left w:w="57" w:type="dxa"/>
              <w:bottom w:w="0" w:type="dxa"/>
              <w:right w:w="57" w:type="dxa"/>
            </w:tcMar>
            <w:vAlign w:val="bottom"/>
            <w:hideMark/>
            <w:tcPrChange w:id="6071" w:author="Aleksander Hansen" w:date="2013-02-16T22:37:00Z">
              <w:tcPr>
                <w:tcW w:w="111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258FD38C" w14:textId="77777777" w:rsidR="00994066" w:rsidRPr="004929B4" w:rsidRDefault="00994066" w:rsidP="00C63A26">
            <w:pPr>
              <w:pStyle w:val="Text"/>
            </w:pPr>
          </w:p>
        </w:tc>
        <w:tc>
          <w:tcPr>
            <w:tcW w:w="1105" w:type="dxa"/>
            <w:tcBorders>
              <w:top w:val="nil"/>
              <w:left w:val="nil"/>
              <w:right w:val="nil"/>
            </w:tcBorders>
            <w:shd w:val="clear" w:color="auto" w:fill="auto"/>
            <w:tcMar>
              <w:top w:w="12" w:type="dxa"/>
              <w:left w:w="57" w:type="dxa"/>
              <w:bottom w:w="0" w:type="dxa"/>
              <w:right w:w="57" w:type="dxa"/>
            </w:tcMar>
            <w:vAlign w:val="bottom"/>
            <w:hideMark/>
            <w:tcPrChange w:id="6072" w:author="Aleksander Hansen" w:date="2013-02-16T22:37:00Z">
              <w:tcPr>
                <w:tcW w:w="1105"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19B35663" w14:textId="77777777" w:rsidR="00994066" w:rsidRPr="004929B4" w:rsidRDefault="00994066" w:rsidP="00C63A26">
            <w:pPr>
              <w:pStyle w:val="Text"/>
            </w:pPr>
          </w:p>
        </w:tc>
      </w:tr>
      <w:tr w:rsidR="00994066" w:rsidRPr="004929B4" w14:paraId="7CB12D94" w14:textId="77777777" w:rsidTr="007C0761">
        <w:trPr>
          <w:trHeight w:val="388"/>
          <w:jc w:val="center"/>
          <w:trPrChange w:id="6073" w:author="Aleksander Hansen" w:date="2013-02-16T22:37:00Z">
            <w:trPr>
              <w:gridBefore w:val="1"/>
              <w:trHeight w:val="388"/>
              <w:jc w:val="center"/>
            </w:trPr>
          </w:trPrChange>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Change w:id="6074" w:author="Aleksander Hansen" w:date="2013-02-16T22:37:00Z">
              <w:tcPr>
                <w:tcW w:w="1040"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4AA6D5DE" w14:textId="77777777" w:rsidR="00994066" w:rsidRPr="004929B4" w:rsidRDefault="00994066" w:rsidP="00C63A26">
            <w:pPr>
              <w:pStyle w:val="Text"/>
              <w:rPr>
                <w:rStyle w:val="Strong"/>
              </w:rPr>
            </w:pP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Change w:id="6075" w:author="Aleksander Hansen" w:date="2013-02-16T22:37:00Z">
              <w:tcPr>
                <w:tcW w:w="825"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7D67791D" w14:textId="77777777" w:rsidR="00994066" w:rsidRPr="004929B4" w:rsidRDefault="00994066" w:rsidP="00C63A26">
            <w:pPr>
              <w:pStyle w:val="Text"/>
              <w:rPr>
                <w:rStyle w:val="Strong"/>
              </w:rPr>
            </w:pPr>
          </w:p>
        </w:tc>
        <w:tc>
          <w:tcPr>
            <w:tcW w:w="1118"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6076" w:author="Aleksander Hansen" w:date="2013-02-16T22:37:00Z">
              <w:tcPr>
                <w:tcW w:w="1118"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059E5B14" w14:textId="07080DB4" w:rsidR="00994066" w:rsidRPr="004929B4" w:rsidRDefault="007C0761" w:rsidP="00C63A26">
            <w:pPr>
              <w:pStyle w:val="Text"/>
              <w:rPr>
                <w:rStyle w:val="Strong"/>
              </w:rPr>
            </w:pPr>
            <w:ins w:id="6077" w:author="Aleksander Hansen" w:date="2013-02-16T22:37:00Z">
              <w:r w:rsidRPr="004929B4">
                <w:t xml:space="preserve">Predicted </w:t>
              </w:r>
            </w:ins>
            <w:r w:rsidR="00994066" w:rsidRPr="004929B4">
              <w:t>Price</w:t>
            </w:r>
          </w:p>
        </w:tc>
        <w:tc>
          <w:tcPr>
            <w:tcW w:w="1111"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6078" w:author="Aleksander Hansen" w:date="2013-02-16T22:37:00Z">
              <w:tcPr>
                <w:tcW w:w="1111"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2718C664" w14:textId="77777777" w:rsidR="00994066" w:rsidRPr="004929B4" w:rsidRDefault="00994066" w:rsidP="00C63A26">
            <w:pPr>
              <w:pStyle w:val="Text"/>
              <w:rPr>
                <w:rStyle w:val="Strong"/>
              </w:rPr>
            </w:pPr>
            <w:r w:rsidRPr="004929B4">
              <w:t>0.5</w:t>
            </w:r>
          </w:p>
        </w:tc>
        <w:tc>
          <w:tcPr>
            <w:tcW w:w="940"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6079" w:author="Aleksander Hansen" w:date="2013-02-16T22:37:00Z">
              <w:tcPr>
                <w:tcW w:w="940"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7C7F9FAC" w14:textId="77777777" w:rsidR="00994066" w:rsidRPr="004929B4" w:rsidRDefault="00994066" w:rsidP="00C63A26">
            <w:pPr>
              <w:pStyle w:val="Text"/>
              <w:rPr>
                <w:rStyle w:val="Strong"/>
              </w:rPr>
            </w:pPr>
            <w:r w:rsidRPr="004929B4">
              <w:t>1.0</w:t>
            </w:r>
          </w:p>
        </w:tc>
        <w:tc>
          <w:tcPr>
            <w:tcW w:w="931"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6080" w:author="Aleksander Hansen" w:date="2013-02-16T22:37:00Z">
              <w:tcPr>
                <w:tcW w:w="931"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471D9646" w14:textId="77777777" w:rsidR="00994066" w:rsidRPr="004929B4" w:rsidRDefault="00994066" w:rsidP="00C63A26">
            <w:pPr>
              <w:pStyle w:val="Text"/>
              <w:rPr>
                <w:rStyle w:val="Strong"/>
              </w:rPr>
            </w:pPr>
            <w:r w:rsidRPr="004929B4">
              <w:t>1.5</w:t>
            </w:r>
          </w:p>
        </w:tc>
        <w:tc>
          <w:tcPr>
            <w:tcW w:w="1111"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6081" w:author="Aleksander Hansen" w:date="2013-02-16T22:37:00Z">
              <w:tcPr>
                <w:tcW w:w="1111"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551AE0F5" w14:textId="77777777" w:rsidR="00994066" w:rsidRPr="004929B4" w:rsidRDefault="00994066" w:rsidP="00C63A26">
            <w:pPr>
              <w:pStyle w:val="Text"/>
              <w:rPr>
                <w:rStyle w:val="Strong"/>
              </w:rPr>
            </w:pPr>
            <w:r w:rsidRPr="004929B4">
              <w:t>2.0</w:t>
            </w:r>
          </w:p>
        </w:tc>
        <w:tc>
          <w:tcPr>
            <w:tcW w:w="1111"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6082" w:author="Aleksander Hansen" w:date="2013-02-16T22:37:00Z">
              <w:tcPr>
                <w:tcW w:w="1111"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0334F591" w14:textId="77777777" w:rsidR="00994066" w:rsidRPr="004929B4" w:rsidRDefault="00994066" w:rsidP="00C63A26">
            <w:pPr>
              <w:pStyle w:val="Text"/>
              <w:rPr>
                <w:rStyle w:val="Strong"/>
              </w:rPr>
            </w:pPr>
            <w:r w:rsidRPr="004929B4">
              <w:t>2.5</w:t>
            </w:r>
          </w:p>
        </w:tc>
        <w:tc>
          <w:tcPr>
            <w:tcW w:w="1105"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6083" w:author="Aleksander Hansen" w:date="2013-02-16T22:37:00Z">
              <w:tcPr>
                <w:tcW w:w="1105"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21BD77FF" w14:textId="77777777" w:rsidR="00994066" w:rsidRPr="004929B4" w:rsidRDefault="00994066" w:rsidP="00C63A26">
            <w:pPr>
              <w:pStyle w:val="Text"/>
              <w:rPr>
                <w:rStyle w:val="Strong"/>
              </w:rPr>
            </w:pPr>
            <w:r w:rsidRPr="004929B4">
              <w:t>2.5</w:t>
            </w:r>
          </w:p>
        </w:tc>
      </w:tr>
      <w:tr w:rsidR="00994066" w:rsidRPr="004929B4" w14:paraId="39FE8A60" w14:textId="77777777" w:rsidTr="006B12F7">
        <w:trPr>
          <w:trHeight w:val="388"/>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
          <w:p w14:paraId="342E8399" w14:textId="77777777" w:rsidR="00994066" w:rsidRPr="004929B4" w:rsidRDefault="00994066" w:rsidP="00C63A26">
            <w:pPr>
              <w:pStyle w:val="Text"/>
              <w:rPr>
                <w:rStyle w:val="Strong"/>
              </w:rPr>
            </w:pP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
          <w:p w14:paraId="777B4F95" w14:textId="77777777" w:rsidR="00994066" w:rsidRPr="004929B4" w:rsidRDefault="00994066" w:rsidP="00C63A26">
            <w:pPr>
              <w:pStyle w:val="Text"/>
              <w:rPr>
                <w:rStyle w:val="Strong"/>
              </w:rPr>
            </w:pPr>
          </w:p>
        </w:tc>
        <w:tc>
          <w:tcPr>
            <w:tcW w:w="1118"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50A90083" w14:textId="77777777" w:rsidR="00994066" w:rsidRPr="004929B4" w:rsidRDefault="00994066" w:rsidP="00C63A26">
            <w:pPr>
              <w:pStyle w:val="Text"/>
              <w:rPr>
                <w:rStyle w:val="Strong"/>
              </w:rPr>
            </w:pP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E858551" w14:textId="77777777" w:rsidR="00994066" w:rsidRPr="00FC3197" w:rsidRDefault="00994066" w:rsidP="00C63A26">
            <w:pPr>
              <w:pStyle w:val="Text"/>
            </w:pPr>
            <w:r w:rsidRPr="00FC3197">
              <w:t>$106.688</w:t>
            </w:r>
          </w:p>
        </w:tc>
        <w:tc>
          <w:tcPr>
            <w:tcW w:w="94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63586B8F" w14:textId="77777777" w:rsidR="00994066" w:rsidRPr="004929B4" w:rsidRDefault="00994066" w:rsidP="00C63A26">
            <w:pPr>
              <w:pStyle w:val="Text"/>
            </w:pPr>
          </w:p>
        </w:tc>
        <w:tc>
          <w:tcPr>
            <w:tcW w:w="93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522345CF" w14:textId="77777777" w:rsidR="00994066" w:rsidRPr="004929B4" w:rsidRDefault="00994066" w:rsidP="00C63A26">
            <w:pPr>
              <w:pStyle w:val="Text"/>
            </w:pP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E39EF84" w14:textId="77777777" w:rsidR="00994066" w:rsidRPr="004929B4" w:rsidRDefault="00994066" w:rsidP="00C63A26">
            <w:pPr>
              <w:pStyle w:val="Text"/>
            </w:pP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FA66235" w14:textId="77777777" w:rsidR="00994066" w:rsidRPr="004929B4" w:rsidRDefault="00994066" w:rsidP="00C63A26">
            <w:pPr>
              <w:pStyle w:val="Text"/>
            </w:pPr>
          </w:p>
        </w:tc>
        <w:tc>
          <w:tcPr>
            <w:tcW w:w="1105"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D12817E" w14:textId="77777777" w:rsidR="00994066" w:rsidRPr="004929B4" w:rsidRDefault="00994066" w:rsidP="00C63A26">
            <w:pPr>
              <w:pStyle w:val="Text"/>
            </w:pPr>
          </w:p>
        </w:tc>
      </w:tr>
      <w:tr w:rsidR="00994066" w:rsidRPr="004929B4" w14:paraId="57302803" w14:textId="77777777" w:rsidTr="006B12F7">
        <w:trPr>
          <w:trHeight w:val="359"/>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
          <w:p w14:paraId="750F6947" w14:textId="77777777" w:rsidR="00994066" w:rsidRPr="004929B4" w:rsidRDefault="00994066" w:rsidP="00C63A26">
            <w:pPr>
              <w:pStyle w:val="Text"/>
              <w:rPr>
                <w:rStyle w:val="Strong"/>
              </w:rPr>
            </w:pPr>
            <w:r w:rsidRPr="004929B4">
              <w:t>Bond (A)</w:t>
            </w: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
          <w:p w14:paraId="6B46B1EA" w14:textId="77777777" w:rsidR="00994066" w:rsidRPr="004929B4" w:rsidRDefault="00994066" w:rsidP="00C63A26">
            <w:pPr>
              <w:pStyle w:val="Text"/>
              <w:rPr>
                <w:rStyle w:val="Strong"/>
              </w:rPr>
            </w:pPr>
            <w:proofErr w:type="gramStart"/>
            <w:r w:rsidRPr="004929B4">
              <w:t>cheap</w:t>
            </w:r>
            <w:proofErr w:type="gramEnd"/>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
          <w:p w14:paraId="12245838" w14:textId="77777777" w:rsidR="00994066" w:rsidRPr="004929B4" w:rsidRDefault="00994066" w:rsidP="00C63A26">
            <w:pPr>
              <w:pStyle w:val="Text"/>
              <w:rPr>
                <w:rStyle w:val="Strong"/>
              </w:rPr>
            </w:pPr>
            <w:r w:rsidRPr="004929B4">
              <w:t>$104.081</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75919B6" w14:textId="77777777" w:rsidR="00994066" w:rsidRPr="00FC3197" w:rsidRDefault="00994066" w:rsidP="00C63A26">
            <w:pPr>
              <w:pStyle w:val="Text"/>
            </w:pPr>
            <w:r w:rsidRPr="00FC3197">
              <w:t>$104.081</w:t>
            </w:r>
          </w:p>
        </w:tc>
        <w:tc>
          <w:tcPr>
            <w:tcW w:w="94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03C2BE4" w14:textId="77777777" w:rsidR="00994066" w:rsidRPr="00FC3197" w:rsidRDefault="00994066" w:rsidP="00C63A26">
            <w:pPr>
              <w:pStyle w:val="Text"/>
            </w:pPr>
            <w:r w:rsidRPr="00FC3197">
              <w:t> </w:t>
            </w:r>
          </w:p>
        </w:tc>
        <w:tc>
          <w:tcPr>
            <w:tcW w:w="93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2F6C9C53" w14:textId="77777777" w:rsidR="00994066" w:rsidRPr="00FC3197" w:rsidRDefault="00994066" w:rsidP="00C63A26">
            <w:pPr>
              <w:pStyle w:val="Text"/>
            </w:pPr>
            <w:r w:rsidRPr="00FC3197">
              <w:t> </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74B5F577" w14:textId="77777777" w:rsidR="00994066" w:rsidRPr="00FC3197" w:rsidRDefault="00994066" w:rsidP="00C63A26">
            <w:pPr>
              <w:pStyle w:val="Text"/>
            </w:pPr>
            <w:r w:rsidRPr="00FC3197">
              <w:t> </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0396C3DB" w14:textId="77777777" w:rsidR="00994066" w:rsidRPr="00FC3197" w:rsidRDefault="00994066" w:rsidP="00C63A26">
            <w:pPr>
              <w:pStyle w:val="Text"/>
            </w:pPr>
            <w:r w:rsidRPr="00FC3197">
              <w:t> </w:t>
            </w:r>
          </w:p>
        </w:tc>
        <w:tc>
          <w:tcPr>
            <w:tcW w:w="1105"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49E45225" w14:textId="77777777" w:rsidR="00994066" w:rsidRPr="00FC3197" w:rsidRDefault="00994066" w:rsidP="00C63A26">
            <w:pPr>
              <w:pStyle w:val="Text"/>
            </w:pPr>
            <w:r w:rsidRPr="00FC3197">
              <w:t> </w:t>
            </w:r>
          </w:p>
        </w:tc>
      </w:tr>
      <w:tr w:rsidR="00994066" w:rsidRPr="004929B4" w14:paraId="16807559" w14:textId="77777777" w:rsidTr="006B12F7">
        <w:trPr>
          <w:trHeight w:val="388"/>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
          <w:p w14:paraId="6D7BDB5F" w14:textId="77777777" w:rsidR="00994066" w:rsidRPr="004929B4" w:rsidRDefault="00994066" w:rsidP="00C63A26">
            <w:pPr>
              <w:pStyle w:val="Text"/>
              <w:rPr>
                <w:rStyle w:val="Strong"/>
              </w:rPr>
            </w:pP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
          <w:p w14:paraId="439BB503" w14:textId="77777777" w:rsidR="00994066" w:rsidRPr="004929B4" w:rsidRDefault="00994066" w:rsidP="00C63A26">
            <w:pPr>
              <w:pStyle w:val="Text"/>
              <w:rPr>
                <w:rStyle w:val="Strong"/>
              </w:rPr>
            </w:pPr>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
          <w:p w14:paraId="477C0457" w14:textId="77777777" w:rsidR="00994066" w:rsidRPr="004929B4" w:rsidRDefault="00994066" w:rsidP="00C63A26">
            <w:pPr>
              <w:pStyle w:val="Text"/>
              <w:rPr>
                <w:rStyle w:val="Strong"/>
              </w:rPr>
            </w:pP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BBF45AF" w14:textId="77777777" w:rsidR="00994066" w:rsidRPr="00FC3197" w:rsidRDefault="00994066" w:rsidP="00C63A26">
            <w:pPr>
              <w:pStyle w:val="Text"/>
            </w:pPr>
            <w:r w:rsidRPr="00FC3197">
              <w:t>$5.375</w:t>
            </w:r>
          </w:p>
        </w:tc>
        <w:tc>
          <w:tcPr>
            <w:tcW w:w="94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3E140BC" w14:textId="77777777" w:rsidR="00994066" w:rsidRPr="00FC3197" w:rsidRDefault="00994066" w:rsidP="00C63A26">
            <w:pPr>
              <w:pStyle w:val="Text"/>
            </w:pPr>
            <w:r w:rsidRPr="00FC3197">
              <w:t>$5.375</w:t>
            </w:r>
          </w:p>
        </w:tc>
        <w:tc>
          <w:tcPr>
            <w:tcW w:w="93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37D575F" w14:textId="77777777" w:rsidR="00994066" w:rsidRPr="00FC3197" w:rsidRDefault="00994066" w:rsidP="00C63A26">
            <w:pPr>
              <w:pStyle w:val="Text"/>
            </w:pPr>
            <w:r w:rsidRPr="00FC3197">
              <w:t>$5.375</w:t>
            </w: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A8DA0B8" w14:textId="77777777" w:rsidR="00994066" w:rsidRPr="00FC3197" w:rsidRDefault="00994066" w:rsidP="00C63A26">
            <w:pPr>
              <w:pStyle w:val="Text"/>
            </w:pPr>
            <w:r w:rsidRPr="00FC3197">
              <w:t>$105.375</w:t>
            </w: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465B7814" w14:textId="77777777" w:rsidR="00994066" w:rsidRPr="004929B4" w:rsidRDefault="00994066" w:rsidP="00C63A26">
            <w:pPr>
              <w:pStyle w:val="Text"/>
            </w:pPr>
          </w:p>
        </w:tc>
        <w:tc>
          <w:tcPr>
            <w:tcW w:w="1105"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3E1A6AD0" w14:textId="77777777" w:rsidR="00994066" w:rsidRPr="004929B4" w:rsidRDefault="00994066" w:rsidP="00C63A26">
            <w:pPr>
              <w:pStyle w:val="Text"/>
            </w:pPr>
          </w:p>
        </w:tc>
      </w:tr>
      <w:tr w:rsidR="00994066" w:rsidRPr="004929B4" w14:paraId="36B2CE9A" w14:textId="77777777" w:rsidTr="006B12F7">
        <w:trPr>
          <w:trHeight w:val="388"/>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
          <w:p w14:paraId="59228B42" w14:textId="77777777" w:rsidR="00994066" w:rsidRPr="004929B4" w:rsidRDefault="00994066" w:rsidP="00C63A26">
            <w:pPr>
              <w:pStyle w:val="Text"/>
              <w:rPr>
                <w:rStyle w:val="Strong"/>
              </w:rPr>
            </w:pPr>
            <w:r w:rsidRPr="004929B4">
              <w:t>Bond (B)</w:t>
            </w: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
          <w:p w14:paraId="1D453819" w14:textId="77777777" w:rsidR="00994066" w:rsidRPr="004929B4" w:rsidRDefault="00994066" w:rsidP="00C63A26">
            <w:pPr>
              <w:pStyle w:val="Text"/>
              <w:rPr>
                <w:rStyle w:val="Strong"/>
              </w:rPr>
            </w:pPr>
            <w:proofErr w:type="gramStart"/>
            <w:r w:rsidRPr="004929B4">
              <w:t>cheap</w:t>
            </w:r>
            <w:proofErr w:type="gramEnd"/>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
          <w:p w14:paraId="0385D7C0" w14:textId="77777777" w:rsidR="00994066" w:rsidRPr="004929B4" w:rsidRDefault="00994066" w:rsidP="00C63A26">
            <w:pPr>
              <w:pStyle w:val="Text"/>
              <w:rPr>
                <w:rStyle w:val="Strong"/>
              </w:rPr>
            </w:pPr>
            <w:r w:rsidRPr="004929B4">
              <w:t>$111.041</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40B28ADC" w14:textId="77777777" w:rsidR="00994066" w:rsidRPr="00FC3197" w:rsidRDefault="00994066" w:rsidP="00C63A26">
            <w:pPr>
              <w:pStyle w:val="Text"/>
            </w:pPr>
            <w:r w:rsidRPr="00FC3197">
              <w:t>$5.244</w:t>
            </w:r>
          </w:p>
        </w:tc>
        <w:tc>
          <w:tcPr>
            <w:tcW w:w="94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C85F6E9" w14:textId="77777777" w:rsidR="00994066" w:rsidRPr="00FC3197" w:rsidRDefault="00994066" w:rsidP="00C63A26">
            <w:pPr>
              <w:pStyle w:val="Text"/>
            </w:pPr>
            <w:r w:rsidRPr="00FC3197">
              <w:t>$5.120</w:t>
            </w:r>
          </w:p>
        </w:tc>
        <w:tc>
          <w:tcPr>
            <w:tcW w:w="93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A5E0C14" w14:textId="77777777" w:rsidR="00994066" w:rsidRPr="00FC3197" w:rsidRDefault="00994066" w:rsidP="00C63A26">
            <w:pPr>
              <w:pStyle w:val="Text"/>
            </w:pPr>
            <w:r w:rsidRPr="00FC3197">
              <w:t>$5.001</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65024763" w14:textId="77777777" w:rsidR="00994066" w:rsidRPr="00FC3197" w:rsidRDefault="00994066" w:rsidP="00C63A26">
            <w:pPr>
              <w:pStyle w:val="Text"/>
            </w:pPr>
            <w:r w:rsidRPr="00FC3197">
              <w:t>$95.677</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23797EED" w14:textId="77777777" w:rsidR="00994066" w:rsidRPr="00FC3197" w:rsidRDefault="00994066" w:rsidP="00C63A26">
            <w:pPr>
              <w:pStyle w:val="Text"/>
            </w:pPr>
            <w:r w:rsidRPr="00FC3197">
              <w:t> </w:t>
            </w:r>
          </w:p>
        </w:tc>
        <w:tc>
          <w:tcPr>
            <w:tcW w:w="1105"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07071B66" w14:textId="77777777" w:rsidR="00994066" w:rsidRPr="00FC3197" w:rsidRDefault="00994066" w:rsidP="00C63A26">
            <w:pPr>
              <w:pStyle w:val="Text"/>
            </w:pPr>
            <w:r w:rsidRPr="00FC3197">
              <w:t> </w:t>
            </w:r>
          </w:p>
        </w:tc>
      </w:tr>
      <w:tr w:rsidR="00994066" w:rsidRPr="004929B4" w14:paraId="5638DF06" w14:textId="77777777" w:rsidTr="006B12F7">
        <w:trPr>
          <w:trHeight w:val="359"/>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
          <w:p w14:paraId="04ACCCC8" w14:textId="77777777" w:rsidR="00994066" w:rsidRPr="004929B4" w:rsidRDefault="00994066" w:rsidP="00C63A26">
            <w:pPr>
              <w:pStyle w:val="Text"/>
              <w:rPr>
                <w:rStyle w:val="Strong"/>
              </w:rPr>
            </w:pP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
          <w:p w14:paraId="7438B82B" w14:textId="77777777" w:rsidR="00994066" w:rsidRPr="004929B4" w:rsidRDefault="00994066" w:rsidP="00C63A26">
            <w:pPr>
              <w:pStyle w:val="Text"/>
              <w:rPr>
                <w:rStyle w:val="Strong"/>
              </w:rPr>
            </w:pPr>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
          <w:p w14:paraId="3EFE4D92" w14:textId="77777777" w:rsidR="00994066" w:rsidRPr="004929B4" w:rsidRDefault="00994066" w:rsidP="00C63A26">
            <w:pPr>
              <w:pStyle w:val="Text"/>
              <w:rPr>
                <w:rStyle w:val="Strong"/>
              </w:rPr>
            </w:pP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3CF2AEEF" w14:textId="77777777" w:rsidR="00994066" w:rsidRPr="00FC3197" w:rsidRDefault="00994066" w:rsidP="00C63A26">
            <w:pPr>
              <w:pStyle w:val="Text"/>
            </w:pPr>
            <w:r w:rsidRPr="00FC3197">
              <w:t>$2.875</w:t>
            </w:r>
          </w:p>
        </w:tc>
        <w:tc>
          <w:tcPr>
            <w:tcW w:w="94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452DD8F2" w14:textId="77777777" w:rsidR="00994066" w:rsidRPr="00FC3197" w:rsidRDefault="00994066" w:rsidP="00C63A26">
            <w:pPr>
              <w:pStyle w:val="Text"/>
            </w:pPr>
            <w:r w:rsidRPr="00FC3197">
              <w:t>$2.875</w:t>
            </w:r>
          </w:p>
        </w:tc>
        <w:tc>
          <w:tcPr>
            <w:tcW w:w="93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0AE898C1" w14:textId="77777777" w:rsidR="00994066" w:rsidRPr="00FC3197" w:rsidRDefault="00994066" w:rsidP="00C63A26">
            <w:pPr>
              <w:pStyle w:val="Text"/>
            </w:pPr>
            <w:r w:rsidRPr="00FC3197">
              <w:t>$2.875</w:t>
            </w: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838D99D" w14:textId="77777777" w:rsidR="00994066" w:rsidRPr="00FC3197" w:rsidRDefault="00994066" w:rsidP="00C63A26">
            <w:pPr>
              <w:pStyle w:val="Text"/>
            </w:pPr>
            <w:r w:rsidRPr="00FC3197">
              <w:t>$2.875</w:t>
            </w: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58012A09" w14:textId="77777777" w:rsidR="00994066" w:rsidRPr="00FC3197" w:rsidRDefault="00994066" w:rsidP="00C63A26">
            <w:pPr>
              <w:pStyle w:val="Text"/>
            </w:pPr>
            <w:r w:rsidRPr="00FC3197">
              <w:t>$102.875</w:t>
            </w:r>
          </w:p>
        </w:tc>
        <w:tc>
          <w:tcPr>
            <w:tcW w:w="1105"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3FB6787B" w14:textId="77777777" w:rsidR="00994066" w:rsidRPr="004929B4" w:rsidRDefault="00994066" w:rsidP="00C63A26">
            <w:pPr>
              <w:pStyle w:val="Text"/>
            </w:pPr>
          </w:p>
        </w:tc>
      </w:tr>
      <w:tr w:rsidR="00994066" w:rsidRPr="004929B4" w14:paraId="43EFEFE1" w14:textId="77777777" w:rsidTr="006B12F7">
        <w:trPr>
          <w:trHeight w:val="421"/>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
          <w:p w14:paraId="5ED0C8F0" w14:textId="77777777" w:rsidR="00994066" w:rsidRPr="004929B4" w:rsidRDefault="00994066" w:rsidP="00C63A26">
            <w:pPr>
              <w:pStyle w:val="Text"/>
              <w:rPr>
                <w:rStyle w:val="Strong"/>
              </w:rPr>
            </w:pPr>
            <w:r w:rsidRPr="004929B4">
              <w:t>Bond (C)</w:t>
            </w: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
          <w:p w14:paraId="0AB97E46" w14:textId="77777777" w:rsidR="00994066" w:rsidRPr="004929B4" w:rsidRDefault="00994066" w:rsidP="00C63A26">
            <w:pPr>
              <w:pStyle w:val="Text"/>
              <w:rPr>
                <w:rStyle w:val="Strong"/>
              </w:rPr>
            </w:pPr>
            <w:proofErr w:type="gramStart"/>
            <w:r w:rsidRPr="004929B4">
              <w:t>rich</w:t>
            </w:r>
            <w:proofErr w:type="gramEnd"/>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
          <w:p w14:paraId="092E0A2A" w14:textId="77777777" w:rsidR="00994066" w:rsidRPr="004929B4" w:rsidRDefault="00994066" w:rsidP="00C63A26">
            <w:pPr>
              <w:pStyle w:val="Text"/>
              <w:rPr>
                <w:rStyle w:val="Strong"/>
              </w:rPr>
            </w:pPr>
            <w:r w:rsidRPr="004929B4">
              <w:t>$102.007</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4648B2B7" w14:textId="77777777" w:rsidR="00994066" w:rsidRPr="00FC3197" w:rsidRDefault="00994066" w:rsidP="00C63A26">
            <w:pPr>
              <w:pStyle w:val="Text"/>
            </w:pPr>
            <w:r w:rsidRPr="00FC3197">
              <w:t>$2.805</w:t>
            </w:r>
          </w:p>
        </w:tc>
        <w:tc>
          <w:tcPr>
            <w:tcW w:w="94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6DFCFEEE" w14:textId="77777777" w:rsidR="00994066" w:rsidRPr="00FC3197" w:rsidRDefault="00994066" w:rsidP="00C63A26">
            <w:pPr>
              <w:pStyle w:val="Text"/>
            </w:pPr>
            <w:r w:rsidRPr="00FC3197">
              <w:t>$2.738</w:t>
            </w:r>
          </w:p>
        </w:tc>
        <w:tc>
          <w:tcPr>
            <w:tcW w:w="93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DCCD23F" w14:textId="77777777" w:rsidR="00994066" w:rsidRPr="00FC3197" w:rsidRDefault="00994066" w:rsidP="00C63A26">
            <w:pPr>
              <w:pStyle w:val="Text"/>
            </w:pPr>
            <w:r w:rsidRPr="00FC3197">
              <w:t>$2.675</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5AA7003" w14:textId="77777777" w:rsidR="00994066" w:rsidRPr="00FC3197" w:rsidRDefault="00994066" w:rsidP="00C63A26">
            <w:pPr>
              <w:pStyle w:val="Text"/>
            </w:pPr>
            <w:r w:rsidRPr="00FC3197">
              <w:t>$2.610</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0697F49E" w14:textId="77777777" w:rsidR="00994066" w:rsidRPr="00FC3197" w:rsidRDefault="00994066" w:rsidP="00C63A26">
            <w:pPr>
              <w:pStyle w:val="Text"/>
            </w:pPr>
            <w:r w:rsidRPr="00FC3197">
              <w:t>$91.178</w:t>
            </w:r>
          </w:p>
        </w:tc>
        <w:tc>
          <w:tcPr>
            <w:tcW w:w="1105"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0E8FF67E" w14:textId="77777777" w:rsidR="00994066" w:rsidRPr="00FC3197" w:rsidRDefault="00994066" w:rsidP="00C63A26">
            <w:pPr>
              <w:pStyle w:val="Text"/>
            </w:pPr>
            <w:r w:rsidRPr="00FC3197">
              <w:t> </w:t>
            </w:r>
          </w:p>
        </w:tc>
      </w:tr>
      <w:tr w:rsidR="00994066" w:rsidRPr="004929B4" w14:paraId="50473E54" w14:textId="77777777" w:rsidTr="006B12F7">
        <w:trPr>
          <w:trHeight w:val="359"/>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
          <w:p w14:paraId="66D255BD" w14:textId="77777777" w:rsidR="00994066" w:rsidRPr="004929B4" w:rsidRDefault="00994066" w:rsidP="00C63A26">
            <w:pPr>
              <w:pStyle w:val="Text"/>
              <w:rPr>
                <w:rStyle w:val="Strong"/>
              </w:rPr>
            </w:pP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
          <w:p w14:paraId="2E302D0C" w14:textId="77777777" w:rsidR="00994066" w:rsidRPr="004929B4" w:rsidRDefault="00994066" w:rsidP="00C63A26">
            <w:pPr>
              <w:pStyle w:val="Text"/>
              <w:rPr>
                <w:rStyle w:val="Strong"/>
              </w:rPr>
            </w:pPr>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
          <w:p w14:paraId="093CE2BB" w14:textId="77777777" w:rsidR="00994066" w:rsidRPr="004929B4" w:rsidRDefault="00994066" w:rsidP="00C63A26">
            <w:pPr>
              <w:pStyle w:val="Text"/>
              <w:rPr>
                <w:rStyle w:val="Strong"/>
              </w:rPr>
            </w:pP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FD2CA57" w14:textId="77777777" w:rsidR="00994066" w:rsidRPr="00FC3197" w:rsidRDefault="00994066" w:rsidP="00C63A26">
            <w:pPr>
              <w:pStyle w:val="Text"/>
            </w:pPr>
            <w:r w:rsidRPr="00FC3197">
              <w:t>$5.563</w:t>
            </w:r>
          </w:p>
        </w:tc>
        <w:tc>
          <w:tcPr>
            <w:tcW w:w="94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54A96477" w14:textId="77777777" w:rsidR="00994066" w:rsidRPr="00FC3197" w:rsidRDefault="00994066" w:rsidP="00C63A26">
            <w:pPr>
              <w:pStyle w:val="Text"/>
            </w:pPr>
            <w:r w:rsidRPr="00FC3197">
              <w:t>$5.563</w:t>
            </w:r>
          </w:p>
        </w:tc>
        <w:tc>
          <w:tcPr>
            <w:tcW w:w="93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018002A0" w14:textId="77777777" w:rsidR="00994066" w:rsidRPr="00FC3197" w:rsidRDefault="00994066" w:rsidP="00C63A26">
            <w:pPr>
              <w:pStyle w:val="Text"/>
            </w:pPr>
            <w:r w:rsidRPr="00FC3197">
              <w:t>$5.563</w:t>
            </w: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6F15BFD" w14:textId="77777777" w:rsidR="00994066" w:rsidRPr="00FC3197" w:rsidRDefault="00994066" w:rsidP="00C63A26">
            <w:pPr>
              <w:pStyle w:val="Text"/>
            </w:pPr>
            <w:r w:rsidRPr="00FC3197">
              <w:t>$5.563</w:t>
            </w: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462C4AB" w14:textId="77777777" w:rsidR="00994066" w:rsidRPr="004929B4" w:rsidRDefault="00994066" w:rsidP="00C63A26">
            <w:pPr>
              <w:pStyle w:val="Text"/>
            </w:pPr>
          </w:p>
        </w:tc>
        <w:tc>
          <w:tcPr>
            <w:tcW w:w="1105"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C1F853D" w14:textId="77777777" w:rsidR="00994066" w:rsidRPr="00FC3197" w:rsidRDefault="00994066" w:rsidP="00C63A26">
            <w:pPr>
              <w:pStyle w:val="Text"/>
            </w:pPr>
            <w:r w:rsidRPr="00FC3197">
              <w:t>$105.563</w:t>
            </w:r>
          </w:p>
        </w:tc>
      </w:tr>
      <w:tr w:rsidR="00994066" w:rsidRPr="004929B4" w14:paraId="5BED48DE" w14:textId="77777777" w:rsidTr="006B12F7">
        <w:trPr>
          <w:trHeight w:val="359"/>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
          <w:p w14:paraId="582EF172" w14:textId="77777777" w:rsidR="00994066" w:rsidRPr="004929B4" w:rsidRDefault="00994066" w:rsidP="00C63A26">
            <w:pPr>
              <w:pStyle w:val="Text"/>
              <w:rPr>
                <w:rStyle w:val="Strong"/>
              </w:rPr>
            </w:pPr>
            <w:r w:rsidRPr="004929B4">
              <w:t>Bond (D)</w:t>
            </w: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
          <w:p w14:paraId="1BF18B3E" w14:textId="77777777" w:rsidR="00994066" w:rsidRPr="004929B4" w:rsidRDefault="00994066" w:rsidP="00C63A26">
            <w:pPr>
              <w:pStyle w:val="Text"/>
              <w:rPr>
                <w:rStyle w:val="Strong"/>
              </w:rPr>
            </w:pPr>
            <w:proofErr w:type="gramStart"/>
            <w:r w:rsidRPr="004929B4">
              <w:t>cheap</w:t>
            </w:r>
            <w:proofErr w:type="gramEnd"/>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
          <w:p w14:paraId="1C77816C" w14:textId="77777777" w:rsidR="00994066" w:rsidRPr="004929B4" w:rsidRDefault="00994066" w:rsidP="00C63A26">
            <w:pPr>
              <w:pStyle w:val="Text"/>
              <w:rPr>
                <w:rStyle w:val="Strong"/>
              </w:rPr>
            </w:pPr>
            <w:r w:rsidRPr="004929B4">
              <w:t>$114.511</w:t>
            </w: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
          <w:p w14:paraId="2FACD30B" w14:textId="77777777" w:rsidR="00994066" w:rsidRPr="00FC3197" w:rsidRDefault="00994066" w:rsidP="00C63A26">
            <w:pPr>
              <w:pStyle w:val="Text"/>
            </w:pPr>
            <w:r w:rsidRPr="00FC3197">
              <w:t>$5.427</w:t>
            </w:r>
          </w:p>
        </w:tc>
        <w:tc>
          <w:tcPr>
            <w:tcW w:w="940" w:type="dxa"/>
            <w:tcBorders>
              <w:top w:val="nil"/>
              <w:left w:val="nil"/>
              <w:bottom w:val="nil"/>
              <w:right w:val="nil"/>
            </w:tcBorders>
            <w:shd w:val="clear" w:color="auto" w:fill="auto"/>
            <w:tcMar>
              <w:top w:w="12" w:type="dxa"/>
              <w:left w:w="57" w:type="dxa"/>
              <w:bottom w:w="0" w:type="dxa"/>
              <w:right w:w="57" w:type="dxa"/>
            </w:tcMar>
            <w:vAlign w:val="bottom"/>
            <w:hideMark/>
          </w:tcPr>
          <w:p w14:paraId="1429196D" w14:textId="77777777" w:rsidR="00994066" w:rsidRPr="00FC3197" w:rsidRDefault="00994066" w:rsidP="00C63A26">
            <w:pPr>
              <w:pStyle w:val="Text"/>
            </w:pPr>
            <w:r w:rsidRPr="00FC3197">
              <w:t>$5.298</w:t>
            </w:r>
          </w:p>
        </w:tc>
        <w:tc>
          <w:tcPr>
            <w:tcW w:w="931" w:type="dxa"/>
            <w:tcBorders>
              <w:top w:val="nil"/>
              <w:left w:val="nil"/>
              <w:bottom w:val="nil"/>
              <w:right w:val="nil"/>
            </w:tcBorders>
            <w:shd w:val="clear" w:color="auto" w:fill="auto"/>
            <w:tcMar>
              <w:top w:w="12" w:type="dxa"/>
              <w:left w:w="57" w:type="dxa"/>
              <w:bottom w:w="0" w:type="dxa"/>
              <w:right w:w="57" w:type="dxa"/>
            </w:tcMar>
            <w:vAlign w:val="bottom"/>
            <w:hideMark/>
          </w:tcPr>
          <w:p w14:paraId="07C12891" w14:textId="77777777" w:rsidR="00994066" w:rsidRPr="00FC3197" w:rsidRDefault="00994066" w:rsidP="00C63A26">
            <w:pPr>
              <w:pStyle w:val="Text"/>
            </w:pPr>
            <w:r w:rsidRPr="00FC3197">
              <w:t>$5.176</w:t>
            </w: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
          <w:p w14:paraId="183DFE79" w14:textId="77777777" w:rsidR="00994066" w:rsidRPr="00FC3197" w:rsidRDefault="00994066" w:rsidP="00C63A26">
            <w:pPr>
              <w:pStyle w:val="Text"/>
            </w:pPr>
            <w:r w:rsidRPr="00FC3197">
              <w:t>$5.051</w:t>
            </w: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
          <w:p w14:paraId="1D58197D" w14:textId="77777777" w:rsidR="00994066" w:rsidRPr="004929B4" w:rsidRDefault="00994066" w:rsidP="00C63A26">
            <w:pPr>
              <w:pStyle w:val="Text"/>
            </w:pPr>
          </w:p>
        </w:tc>
        <w:tc>
          <w:tcPr>
            <w:tcW w:w="1105" w:type="dxa"/>
            <w:tcBorders>
              <w:top w:val="nil"/>
              <w:left w:val="nil"/>
              <w:bottom w:val="nil"/>
              <w:right w:val="nil"/>
            </w:tcBorders>
            <w:shd w:val="clear" w:color="auto" w:fill="auto"/>
            <w:tcMar>
              <w:top w:w="12" w:type="dxa"/>
              <w:left w:w="57" w:type="dxa"/>
              <w:bottom w:w="0" w:type="dxa"/>
              <w:right w:w="57" w:type="dxa"/>
            </w:tcMar>
            <w:vAlign w:val="bottom"/>
            <w:hideMark/>
          </w:tcPr>
          <w:p w14:paraId="57D6865B" w14:textId="77777777" w:rsidR="00994066" w:rsidRPr="00FC3197" w:rsidRDefault="00994066" w:rsidP="00C63A26">
            <w:pPr>
              <w:pStyle w:val="Text"/>
            </w:pPr>
            <w:r w:rsidRPr="00FC3197">
              <w:t>$93.560</w:t>
            </w:r>
          </w:p>
        </w:tc>
      </w:tr>
    </w:tbl>
    <w:p w14:paraId="580E499C" w14:textId="77777777" w:rsidR="00C63A26" w:rsidRDefault="00C63A26" w:rsidP="00C63A26">
      <w:pPr>
        <w:pStyle w:val="Heading2"/>
        <w:rPr>
          <w:ins w:id="6084" w:author="Aleksander Hansen" w:date="2013-02-16T22:38:00Z"/>
        </w:rPr>
      </w:pPr>
      <w:bookmarkStart w:id="6085" w:name="_Toc255472370"/>
      <w:bookmarkStart w:id="6086" w:name="_Toc318025268"/>
      <w:r>
        <w:br/>
      </w:r>
      <w:bookmarkStart w:id="6087" w:name="_Toc223340336"/>
      <w:r>
        <w:t>Differentiate between “clean” and “dirty” bond pricing and explain the implications of accrued interest with respect to bond pricing.</w:t>
      </w:r>
      <w:bookmarkEnd w:id="6087"/>
    </w:p>
    <w:p w14:paraId="25D4FC99" w14:textId="2ED6482A" w:rsidR="007C0761" w:rsidRDefault="00AF0E10">
      <w:pPr>
        <w:pStyle w:val="Paragraph"/>
        <w:rPr>
          <w:ins w:id="6088" w:author="Aleksander Hansen" w:date="2013-02-18T20:36:00Z"/>
        </w:rPr>
        <w:pPrChange w:id="6089" w:author="Aleksander Hansen" w:date="2013-02-16T22:38:00Z">
          <w:pPr/>
        </w:pPrChange>
      </w:pPr>
      <w:ins w:id="6090" w:author="Aleksander Hansen" w:date="2013-02-18T20:35:00Z">
        <w:r>
          <w:t xml:space="preserve">The dirty price, also known as the full price, represents the </w:t>
        </w:r>
      </w:ins>
      <w:ins w:id="6091" w:author="Aleksander Hansen" w:date="2013-02-18T20:36:00Z">
        <w:r>
          <w:t xml:space="preserve">present value of a bond, which </w:t>
        </w:r>
        <w:commentRangeStart w:id="6092"/>
        <w:r>
          <w:t>includes</w:t>
        </w:r>
      </w:ins>
      <w:commentRangeEnd w:id="6092"/>
      <w:ins w:id="6093" w:author="Aleksander Hansen" w:date="2013-02-18T21:19:00Z">
        <w:r w:rsidR="00822175">
          <w:rPr>
            <w:rStyle w:val="CommentReference"/>
            <w:rFonts w:asciiTheme="majorHAnsi" w:hAnsiTheme="majorHAnsi"/>
            <w:color w:val="auto"/>
            <w:lang w:bidi="ar-SA"/>
          </w:rPr>
          <w:commentReference w:id="6092"/>
        </w:r>
      </w:ins>
      <w:ins w:id="6095" w:author="Aleksander Hansen" w:date="2013-02-18T20:36:00Z">
        <w:r>
          <w:t xml:space="preserve"> accrued interest. The clean </w:t>
        </w:r>
      </w:ins>
      <w:ins w:id="6096" w:author="Aleksander Hansen" w:date="2013-02-18T21:18:00Z">
        <w:r w:rsidR="00822175">
          <w:t>price, also known as the quoted price, represents</w:t>
        </w:r>
      </w:ins>
      <w:ins w:id="6097" w:author="Aleksander Hansen" w:date="2013-02-18T20:36:00Z">
        <w:r>
          <w:t xml:space="preserve"> the present value of the bond, less accrued interest. </w:t>
        </w:r>
      </w:ins>
    </w:p>
    <w:p w14:paraId="431E202B" w14:textId="466F18E5" w:rsidR="00AF0E10" w:rsidRDefault="00AF0E10">
      <w:pPr>
        <w:pStyle w:val="Paragraph"/>
        <w:rPr>
          <w:ins w:id="6098" w:author="Aleksander Hansen" w:date="2013-02-18T20:45:00Z"/>
        </w:rPr>
        <w:pPrChange w:id="6099" w:author="Aleksander Hansen" w:date="2013-02-16T22:38:00Z">
          <w:pPr/>
        </w:pPrChange>
      </w:pPr>
      <w:ins w:id="6100" w:author="Aleksander Hansen" w:date="2013-02-18T20:41:00Z">
        <w:r>
          <w:t xml:space="preserve">If two traders agree to a bond transaction, the buyer gets to keep the full coupon payment at the next coupon date, even though the seller may have held the bond for most of the </w:t>
        </w:r>
      </w:ins>
      <w:ins w:id="6101" w:author="Aleksander Hansen" w:date="2013-02-18T20:52:00Z">
        <w:r w:rsidR="00FF4FC8">
          <w:t xml:space="preserve">accrual </w:t>
        </w:r>
      </w:ins>
      <w:ins w:id="6102" w:author="Aleksander Hansen" w:date="2013-02-18T20:42:00Z">
        <w:r w:rsidR="00FF4FC8">
          <w:t>period</w:t>
        </w:r>
        <w:r w:rsidR="003C247B">
          <w:t>. In order for the seller to agree to the buyer receiving the entire co</w:t>
        </w:r>
        <w:r w:rsidR="00483EA7">
          <w:t>upon payment, she must</w:t>
        </w:r>
        <w:r w:rsidR="003C247B">
          <w:t xml:space="preserve"> be compensated for the accrued interest </w:t>
        </w:r>
      </w:ins>
      <w:ins w:id="6103" w:author="Aleksander Hansen" w:date="2013-02-18T20:53:00Z">
        <w:r w:rsidR="00483EA7">
          <w:t xml:space="preserve">foregone </w:t>
        </w:r>
      </w:ins>
      <w:ins w:id="6104" w:author="Aleksander Hansen" w:date="2013-02-18T20:42:00Z">
        <w:r w:rsidR="003C247B">
          <w:t xml:space="preserve">on the bond, which she would otherwise </w:t>
        </w:r>
      </w:ins>
      <w:ins w:id="6105" w:author="Aleksander Hansen" w:date="2013-02-18T20:45:00Z">
        <w:r w:rsidR="003C247B">
          <w:t xml:space="preserve">receive. </w:t>
        </w:r>
      </w:ins>
    </w:p>
    <w:p w14:paraId="76EB4BDA" w14:textId="1BE59C99" w:rsidR="007C0761" w:rsidRPr="00354BB2" w:rsidRDefault="003C247B">
      <w:pPr>
        <w:pStyle w:val="Paragraph"/>
      </w:pPr>
      <w:ins w:id="6106" w:author="Aleksander Hansen" w:date="2013-02-18T20:46:00Z">
        <w:r>
          <w:t xml:space="preserve">The reason traders negotiate based on the quoted, or clean price, rather than the dirty, or full price, is exactly due to the accrued interest component. The dirty price will </w:t>
        </w:r>
      </w:ins>
      <w:ins w:id="6107" w:author="Aleksander Hansen" w:date="2013-02-18T20:53:00Z">
        <w:r w:rsidR="00483EA7">
          <w:t xml:space="preserve">experience </w:t>
        </w:r>
      </w:ins>
      <w:ins w:id="6108" w:author="Aleksander Hansen" w:date="2013-02-18T20:46:00Z">
        <w:r>
          <w:t xml:space="preserve">large swings in the price as interest is accrued, and then a sudden drop as </w:t>
        </w:r>
      </w:ins>
      <w:ins w:id="6109" w:author="Aleksander Hansen" w:date="2013-02-18T20:53:00Z">
        <w:r w:rsidR="00483EA7">
          <w:t xml:space="preserve">a </w:t>
        </w:r>
      </w:ins>
      <w:ins w:id="6110" w:author="Aleksander Hansen" w:date="2013-02-18T20:46:00Z">
        <w:r>
          <w:t>coupon payment is made.</w:t>
        </w:r>
      </w:ins>
      <w:ins w:id="6111" w:author="Aleksander Hansen" w:date="2013-02-18T20:50:00Z">
        <w:r>
          <w:t xml:space="preserve"> The quoted price on the other hand will be much more stable over time, gradually tending to its par value at </w:t>
        </w:r>
        <w:proofErr w:type="spellStart"/>
        <w:proofErr w:type="gramStart"/>
        <w:r>
          <w:t>maturity.</w:t>
        </w:r>
      </w:ins>
      <w:commentRangeStart w:id="6112"/>
      <w:ins w:id="6113" w:author="Aleksander Hansen" w:date="2013-02-16T22:38:00Z">
        <w:r w:rsidR="007C0761">
          <w:t>NEED</w:t>
        </w:r>
        <w:proofErr w:type="spellEnd"/>
        <w:proofErr w:type="gramEnd"/>
        <w:r w:rsidR="007C0761">
          <w:t xml:space="preserve"> CONTENT</w:t>
        </w:r>
      </w:ins>
      <w:commentRangeEnd w:id="6112"/>
      <w:ins w:id="6114" w:author="Aleksander Hansen" w:date="2013-02-18T08:50:00Z">
        <w:r w:rsidR="00E32933">
          <w:rPr>
            <w:rStyle w:val="CommentReference"/>
            <w:rFonts w:asciiTheme="majorHAnsi" w:hAnsiTheme="majorHAnsi"/>
            <w:color w:val="auto"/>
            <w:lang w:bidi="ar-SA"/>
          </w:rPr>
          <w:commentReference w:id="6112"/>
        </w:r>
      </w:ins>
    </w:p>
    <w:p w14:paraId="21A99EFE" w14:textId="372AD52B" w:rsidR="00C63A26" w:rsidRDefault="00C63A26" w:rsidP="00C63A26">
      <w:pPr>
        <w:pStyle w:val="Heading2"/>
      </w:pPr>
      <w:bookmarkStart w:id="6116" w:name="_Toc223340337"/>
      <w:r>
        <w:t>Describe the common day-count conventions used in bond pricing.</w:t>
      </w:r>
      <w:bookmarkEnd w:id="6116"/>
    </w:p>
    <w:p w14:paraId="6A2ACF98" w14:textId="77777777" w:rsidR="001E7AA1" w:rsidRDefault="007C0761">
      <w:pPr>
        <w:rPr>
          <w:ins w:id="6117" w:author="Aleksander Hansen" w:date="2013-02-17T14:17:00Z"/>
        </w:rPr>
      </w:pPr>
      <w:commentRangeStart w:id="6118"/>
      <w:ins w:id="6119" w:author="Aleksander Hansen" w:date="2013-02-16T22:38:00Z">
        <w:r>
          <w:t xml:space="preserve">NEED CONTENT </w:t>
        </w:r>
      </w:ins>
      <w:commentRangeEnd w:id="6118"/>
      <w:ins w:id="6120" w:author="Aleksander Hansen" w:date="2013-02-18T08:50:00Z">
        <w:r w:rsidR="00E32933">
          <w:rPr>
            <w:rStyle w:val="CommentReference"/>
          </w:rPr>
          <w:commentReference w:id="6118"/>
        </w:r>
      </w:ins>
      <w:ins w:id="6122" w:author="Aleksander Hansen" w:date="2013-02-16T22:38:00Z">
        <w:r>
          <w:t>BUT SIMILAR TO HULL AND FABOZZI</w:t>
        </w:r>
      </w:ins>
    </w:p>
    <w:p w14:paraId="2AB1AC9D" w14:textId="77777777" w:rsidR="00483EA7" w:rsidRDefault="00483EA7">
      <w:pPr>
        <w:rPr>
          <w:ins w:id="6123" w:author="Aleksander Hansen" w:date="2013-02-18T20:57:00Z"/>
        </w:rPr>
      </w:pPr>
      <w:ins w:id="6124" w:author="Aleksander Hansen" w:date="2013-02-18T20:55:00Z">
        <w:r>
          <w:t xml:space="preserve">As we already saw in Hull’s reading in part 3, there are a number of day-count conventions </w:t>
        </w:r>
      </w:ins>
      <w:ins w:id="6125" w:author="Aleksander Hansen" w:date="2013-02-18T20:56:00Z">
        <w:r>
          <w:t xml:space="preserve">commonly used. </w:t>
        </w:r>
      </w:ins>
    </w:p>
    <w:p w14:paraId="29C75D44" w14:textId="77777777" w:rsidR="00483EA7" w:rsidRDefault="00483EA7" w:rsidP="00822175">
      <w:pPr>
        <w:rPr>
          <w:ins w:id="6126" w:author="Aleksander Hansen" w:date="2013-02-18T20:57:00Z"/>
        </w:rPr>
      </w:pPr>
      <w:commentRangeStart w:id="6127"/>
      <w:ins w:id="6128" w:author="Aleksander Hansen" w:date="2013-02-18T20:56:00Z">
        <w:r>
          <w:t xml:space="preserve">Three important </w:t>
        </w:r>
      </w:ins>
      <w:commentRangeEnd w:id="6127"/>
      <w:ins w:id="6129" w:author="Aleksander Hansen" w:date="2013-02-18T21:19:00Z">
        <w:r w:rsidR="00822175">
          <w:rPr>
            <w:rStyle w:val="CommentReference"/>
          </w:rPr>
          <w:commentReference w:id="6127"/>
        </w:r>
      </w:ins>
      <w:ins w:id="6131" w:author="Aleksander Hansen" w:date="2013-02-18T20:56:00Z">
        <w:r>
          <w:t>conventions are:</w:t>
        </w:r>
      </w:ins>
    </w:p>
    <w:p w14:paraId="0D4045DD" w14:textId="77777777" w:rsidR="00483EA7" w:rsidRDefault="00483EA7">
      <w:pPr>
        <w:pStyle w:val="ListParagraph"/>
        <w:numPr>
          <w:ilvl w:val="0"/>
          <w:numId w:val="100"/>
        </w:numPr>
        <w:rPr>
          <w:ins w:id="6132" w:author="Aleksander Hansen" w:date="2013-02-18T20:58:00Z"/>
        </w:rPr>
        <w:pPrChange w:id="6133" w:author="Aleksander Hansen" w:date="2013-02-18T20:57:00Z">
          <w:pPr/>
        </w:pPrChange>
      </w:pPr>
      <w:ins w:id="6134" w:author="Aleksander Hansen" w:date="2013-02-18T20:57:00Z">
        <w:r>
          <w:t xml:space="preserve">Actual/Actual </w:t>
        </w:r>
      </w:ins>
      <w:ins w:id="6135" w:author="Aleksander Hansen" w:date="2013-02-18T20:58:00Z">
        <w:r>
          <w:t>– used for Government bonds</w:t>
        </w:r>
      </w:ins>
    </w:p>
    <w:p w14:paraId="2111D892" w14:textId="77777777" w:rsidR="00483EA7" w:rsidRDefault="00483EA7">
      <w:pPr>
        <w:pStyle w:val="ListParagraph"/>
        <w:numPr>
          <w:ilvl w:val="0"/>
          <w:numId w:val="100"/>
        </w:numPr>
        <w:rPr>
          <w:ins w:id="6136" w:author="Aleksander Hansen" w:date="2013-02-18T21:03:00Z"/>
        </w:rPr>
        <w:pPrChange w:id="6137" w:author="Aleksander Hansen" w:date="2013-02-18T20:58:00Z">
          <w:pPr/>
        </w:pPrChange>
      </w:pPr>
      <w:ins w:id="6138" w:author="Aleksander Hansen" w:date="2013-02-18T20:58:00Z">
        <w:r>
          <w:t>Actual/360 – commonly used</w:t>
        </w:r>
      </w:ins>
      <w:ins w:id="6139" w:author="Aleksander Hansen" w:date="2013-02-18T21:00:00Z">
        <w:r>
          <w:t xml:space="preserve"> in money markets. Tuckman mentions this is also a common convention for the floating leg of an interest rate s</w:t>
        </w:r>
      </w:ins>
      <w:ins w:id="6140" w:author="Aleksander Hansen" w:date="2013-02-18T21:02:00Z">
        <w:r>
          <w:t>w</w:t>
        </w:r>
      </w:ins>
      <w:ins w:id="6141" w:author="Aleksander Hansen" w:date="2013-02-18T21:00:00Z">
        <w:r>
          <w:t>ap, however, that is not a</w:t>
        </w:r>
      </w:ins>
      <w:ins w:id="6142" w:author="Aleksander Hansen" w:date="2013-02-18T21:01:00Z">
        <w:r>
          <w:t>n actual convention</w:t>
        </w:r>
      </w:ins>
      <w:ins w:id="6143" w:author="Aleksander Hansen" w:date="2013-02-18T21:02:00Z">
        <w:r>
          <w:t>, just a general tendency.</w:t>
        </w:r>
      </w:ins>
    </w:p>
    <w:p w14:paraId="78548607" w14:textId="77777777" w:rsidR="00A30E96" w:rsidRDefault="00A30E96">
      <w:pPr>
        <w:pStyle w:val="ListParagraph"/>
        <w:numPr>
          <w:ilvl w:val="0"/>
          <w:numId w:val="100"/>
        </w:numPr>
        <w:rPr>
          <w:ins w:id="6144" w:author="Aleksander Hansen" w:date="2013-02-18T21:08:00Z"/>
        </w:rPr>
        <w:pPrChange w:id="6145" w:author="Aleksander Hansen" w:date="2013-02-18T20:58:00Z">
          <w:pPr/>
        </w:pPrChange>
      </w:pPr>
      <w:ins w:id="6146" w:author="Aleksander Hansen" w:date="2013-02-18T21:03:00Z">
        <w:r>
          <w:t>30/360 – Typically used for corporate bonds</w:t>
        </w:r>
      </w:ins>
      <w:ins w:id="6147" w:author="Aleksander Hansen" w:date="2013-02-18T21:04:00Z">
        <w:r>
          <w:t xml:space="preserve"> and the fixed leg of an interest rate swap. Rather than using the actual number of days</w:t>
        </w:r>
      </w:ins>
      <w:ins w:id="6148" w:author="Aleksander Hansen" w:date="2013-02-18T21:05:00Z">
        <w:r>
          <w:t xml:space="preserve">, this </w:t>
        </w:r>
      </w:ins>
      <w:ins w:id="6149" w:author="Aleksander Hansen" w:date="2013-02-18T21:07:00Z">
        <w:r>
          <w:t xml:space="preserve">convention </w:t>
        </w:r>
      </w:ins>
      <w:ins w:id="6150" w:author="Aleksander Hansen" w:date="2013-02-18T21:08:00Z">
        <w:r>
          <w:t>‘</w:t>
        </w:r>
      </w:ins>
      <w:ins w:id="6151" w:author="Aleksander Hansen" w:date="2013-02-18T21:07:00Z">
        <w:r w:rsidRPr="00822175">
          <w:t>defines</w:t>
        </w:r>
        <w:r>
          <w:t>’</w:t>
        </w:r>
        <w:r w:rsidRPr="00822175">
          <w:t xml:space="preserve"> every</w:t>
        </w:r>
        <w:r w:rsidRPr="000A06C5">
          <w:t xml:space="preserve"> month to </w:t>
        </w:r>
      </w:ins>
      <w:ins w:id="6152" w:author="Aleksander Hansen" w:date="2013-02-18T21:08:00Z">
        <w:r>
          <w:t>be 30 days.</w:t>
        </w:r>
      </w:ins>
    </w:p>
    <w:p w14:paraId="25DFC759" w14:textId="77777777" w:rsidR="00A30E96" w:rsidRDefault="00A30E96" w:rsidP="00822175">
      <w:pPr>
        <w:rPr>
          <w:ins w:id="6153" w:author="Aleksander Hansen" w:date="2013-02-18T21:10:00Z"/>
        </w:rPr>
      </w:pPr>
      <w:ins w:id="6154" w:author="Aleksander Hansen" w:date="2013-02-18T21:08:00Z">
        <w:r>
          <w:t xml:space="preserve">It is important that you remember the key day-count conventions, as questions regarding many </w:t>
        </w:r>
      </w:ins>
      <w:ins w:id="6155" w:author="Aleksander Hansen" w:date="2013-02-18T21:09:00Z">
        <w:r>
          <w:t xml:space="preserve">financial instruments rely on you applying the correct day-count. This </w:t>
        </w:r>
      </w:ins>
      <w:ins w:id="6156" w:author="Aleksander Hansen" w:date="2013-02-18T21:10:00Z">
        <w:r>
          <w:t>will typically appear as part of a calculation on the FRM exam.</w:t>
        </w:r>
      </w:ins>
    </w:p>
    <w:p w14:paraId="3F6C9A27" w14:textId="77777777" w:rsidR="00A30E96" w:rsidRDefault="00A30E96" w:rsidP="000A06C5">
      <w:pPr>
        <w:rPr>
          <w:ins w:id="6157" w:author="Aleksander Hansen" w:date="2013-02-18T21:10:00Z"/>
        </w:rPr>
      </w:pPr>
    </w:p>
    <w:p w14:paraId="3483DC20" w14:textId="256E9077" w:rsidR="001E7AA1" w:rsidRDefault="00A30E96" w:rsidP="00A12AC0">
      <w:pPr>
        <w:rPr>
          <w:ins w:id="6158" w:author="Aleksander Hansen" w:date="2013-02-17T14:17:00Z"/>
        </w:rPr>
      </w:pPr>
      <w:ins w:id="6159" w:author="Aleksander Hansen" w:date="2013-02-18T21:11:00Z">
        <w:r>
          <w:t>It is important to recognize that the day-count convention does not matter. As previously stated, the value of a bond is equal to it</w:t>
        </w:r>
      </w:ins>
      <w:ins w:id="6160" w:author="Aleksander Hansen" w:date="2013-02-18T21:12:00Z">
        <w:r>
          <w:t>s quoted price and accrued interest. That is PV = p +AI. If the day-count convention is favorable or unfavorable to either party of a transa</w:t>
        </w:r>
      </w:ins>
      <w:ins w:id="6161" w:author="Aleksander Hansen" w:date="2013-02-18T21:13:00Z">
        <w:r>
          <w:t xml:space="preserve">ction, this difference </w:t>
        </w:r>
        <w:r w:rsidR="00172A26">
          <w:t xml:space="preserve">is made up in the quoted price such that </w:t>
        </w:r>
      </w:ins>
      <w:ins w:id="6162" w:author="Aleksander Hansen" w:date="2013-02-18T21:14:00Z">
        <w:r w:rsidR="00172A26">
          <w:t xml:space="preserve">the sum always equals the present value of the cash flows. </w:t>
        </w:r>
      </w:ins>
      <w:ins w:id="6163" w:author="Aleksander Hansen" w:date="2013-02-17T14:17:00Z">
        <w:r w:rsidR="001E7AA1">
          <w:br w:type="page"/>
        </w:r>
      </w:ins>
    </w:p>
    <w:p w14:paraId="41A094B0" w14:textId="77777777" w:rsidR="001E7AA1" w:rsidRDefault="001E7AA1" w:rsidP="001E7AA1">
      <w:pPr>
        <w:pStyle w:val="Heading2"/>
        <w:rPr>
          <w:ins w:id="6164" w:author="Aleksander Hansen" w:date="2013-02-17T14:17:00Z"/>
        </w:rPr>
      </w:pPr>
      <w:bookmarkStart w:id="6165" w:name="_Toc223340338"/>
      <w:ins w:id="6166" w:author="Aleksander Hansen" w:date="2013-02-17T14:17:00Z">
        <w:r>
          <w:t>Questions and Answers</w:t>
        </w:r>
        <w:bookmarkEnd w:id="6165"/>
      </w:ins>
    </w:p>
    <w:p w14:paraId="4874EE57" w14:textId="77777777" w:rsidR="001E7AA1" w:rsidRDefault="001E7AA1" w:rsidP="001E7AA1">
      <w:pPr>
        <w:pStyle w:val="Heading3SubGTNI"/>
        <w:rPr>
          <w:ins w:id="6167" w:author="Aleksander Hansen" w:date="2013-02-17T14:17:00Z"/>
        </w:rPr>
      </w:pPr>
      <w:bookmarkStart w:id="6168" w:name="_Toc223340339"/>
      <w:ins w:id="6169" w:author="Aleksander Hansen" w:date="2013-02-17T14:17:00Z">
        <w:r>
          <w:t>Questions</w:t>
        </w:r>
        <w:bookmarkEnd w:id="6168"/>
      </w:ins>
    </w:p>
    <w:p w14:paraId="3C3F1474" w14:textId="77777777" w:rsidR="005413B6" w:rsidRDefault="005413B6" w:rsidP="001E7AA1">
      <w:pPr>
        <w:rPr>
          <w:ins w:id="6170" w:author="Aleksander Hansen" w:date="2013-02-17T17:13:00Z"/>
        </w:rPr>
      </w:pPr>
    </w:p>
    <w:p w14:paraId="5B008A9E" w14:textId="3DC50DB1" w:rsidR="005413B6" w:rsidRDefault="005413B6" w:rsidP="005413B6">
      <w:pPr>
        <w:pStyle w:val="Paragraph"/>
        <w:spacing w:before="0" w:after="0" w:line="240" w:lineRule="auto"/>
        <w:rPr>
          <w:ins w:id="6171" w:author="Aleksander Hansen" w:date="2013-02-17T17:13:00Z"/>
        </w:rPr>
      </w:pPr>
      <w:ins w:id="6172" w:author="Aleksander Hansen" w:date="2013-02-17T17:13:00Z">
        <w:r>
          <w:t xml:space="preserve">20.1.1 </w:t>
        </w:r>
        <w:proofErr w:type="gramStart"/>
        <w:r>
          <w:t>Assume</w:t>
        </w:r>
        <w:proofErr w:type="gramEnd"/>
        <w:r>
          <w:t xml:space="preserve"> that a U.S. Treasury bill will pay $1,000 in one year and the security is default free (there is absolutely no credit risk). The price of this bill today is given by </w:t>
        </w:r>
        <w:proofErr w:type="gramStart"/>
        <w:r>
          <w:t>P(</w:t>
        </w:r>
        <w:proofErr w:type="gramEnd"/>
        <w:r>
          <w:t>0). Which of the following statements, according to Tuckman, is most true about individual versus market expressions of the theory of the time value of money?</w:t>
        </w:r>
      </w:ins>
    </w:p>
    <w:p w14:paraId="3ED2BF7E" w14:textId="77777777" w:rsidR="005413B6" w:rsidRDefault="005413B6" w:rsidP="005413B6">
      <w:pPr>
        <w:pStyle w:val="Paragraph"/>
        <w:spacing w:before="0" w:after="0" w:line="240" w:lineRule="auto"/>
        <w:rPr>
          <w:ins w:id="6173" w:author="Aleksander Hansen" w:date="2013-02-17T17:13:00Z"/>
        </w:rPr>
      </w:pPr>
    </w:p>
    <w:p w14:paraId="3609146C" w14:textId="77777777" w:rsidR="005413B6" w:rsidRDefault="005413B6" w:rsidP="005413B6">
      <w:pPr>
        <w:pStyle w:val="Paragraph"/>
        <w:numPr>
          <w:ilvl w:val="0"/>
          <w:numId w:val="69"/>
        </w:numPr>
        <w:spacing w:before="0" w:after="0" w:line="240" w:lineRule="auto"/>
        <w:rPr>
          <w:ins w:id="6174" w:author="Aleksander Hansen" w:date="2013-02-17T17:13:00Z"/>
        </w:rPr>
      </w:pPr>
      <w:ins w:id="6175" w:author="Aleksander Hansen" w:date="2013-02-17T17:13:00Z">
        <w:r>
          <w:t xml:space="preserve">Rational, well-informed individuals are each willing to pay a DIFFERENT price, </w:t>
        </w:r>
        <w:proofErr w:type="gramStart"/>
        <w:r>
          <w:t>P(</w:t>
        </w:r>
        <w:proofErr w:type="gramEnd"/>
        <w:r>
          <w:t>0); and therefore the market should exhibit various (DIFFERENT) fair prices for the security</w:t>
        </w:r>
      </w:ins>
    </w:p>
    <w:p w14:paraId="1561504C" w14:textId="77777777" w:rsidR="005413B6" w:rsidRDefault="005413B6" w:rsidP="005413B6">
      <w:pPr>
        <w:pStyle w:val="Paragraph"/>
        <w:numPr>
          <w:ilvl w:val="0"/>
          <w:numId w:val="69"/>
        </w:numPr>
        <w:spacing w:before="0" w:after="0" w:line="240" w:lineRule="auto"/>
        <w:rPr>
          <w:ins w:id="6176" w:author="Aleksander Hansen" w:date="2013-02-17T17:13:00Z"/>
        </w:rPr>
      </w:pPr>
      <w:ins w:id="6177" w:author="Aleksander Hansen" w:date="2013-02-17T17:13:00Z">
        <w:r>
          <w:t xml:space="preserve">Rational, well-informed individuals should arrive at the SAME willingness-to-pay price, </w:t>
        </w:r>
        <w:proofErr w:type="gramStart"/>
        <w:r>
          <w:t>P(</w:t>
        </w:r>
        <w:proofErr w:type="gramEnd"/>
        <w:r>
          <w:t>0); and therefore the market should reflect this (SAME) price upon which all participants agree</w:t>
        </w:r>
      </w:ins>
    </w:p>
    <w:p w14:paraId="51523E03" w14:textId="77777777" w:rsidR="005413B6" w:rsidRDefault="005413B6" w:rsidP="005413B6">
      <w:pPr>
        <w:pStyle w:val="Paragraph"/>
        <w:numPr>
          <w:ilvl w:val="0"/>
          <w:numId w:val="69"/>
        </w:numPr>
        <w:spacing w:before="0" w:after="0" w:line="240" w:lineRule="auto"/>
        <w:rPr>
          <w:ins w:id="6178" w:author="Aleksander Hansen" w:date="2013-02-17T17:13:00Z"/>
        </w:rPr>
      </w:pPr>
      <w:ins w:id="6179" w:author="Aleksander Hansen" w:date="2013-02-17T17:13:00Z">
        <w:r>
          <w:t xml:space="preserve">Rational, well-informed individuals are each willing to pay a DIFFERENT price, </w:t>
        </w:r>
        <w:proofErr w:type="gramStart"/>
        <w:r>
          <w:t>P(</w:t>
        </w:r>
        <w:proofErr w:type="gramEnd"/>
        <w:r>
          <w:t>0); but the market should reflect only one (SAME) fair price</w:t>
        </w:r>
      </w:ins>
    </w:p>
    <w:p w14:paraId="5B21E117" w14:textId="77777777" w:rsidR="005413B6" w:rsidRDefault="005413B6" w:rsidP="005413B6">
      <w:pPr>
        <w:pStyle w:val="Paragraph"/>
        <w:numPr>
          <w:ilvl w:val="0"/>
          <w:numId w:val="69"/>
        </w:numPr>
        <w:spacing w:before="0" w:after="0" w:line="240" w:lineRule="auto"/>
        <w:rPr>
          <w:ins w:id="6180" w:author="Aleksander Hansen" w:date="2013-02-17T17:13:00Z"/>
        </w:rPr>
      </w:pPr>
      <w:ins w:id="6181" w:author="Aleksander Hansen" w:date="2013-02-17T17:13:00Z">
        <w:r>
          <w:t xml:space="preserve">Rational, well-informed individuals should arrive at the SAME willingness-to-pay price, </w:t>
        </w:r>
        <w:proofErr w:type="gramStart"/>
        <w:r>
          <w:t>P(</w:t>
        </w:r>
        <w:proofErr w:type="gramEnd"/>
        <w:r>
          <w:t>0); but the market should reflect various (DIFFERENT) prices</w:t>
        </w:r>
      </w:ins>
    </w:p>
    <w:p w14:paraId="5931F8DF" w14:textId="77777777" w:rsidR="005413B6" w:rsidRDefault="005413B6" w:rsidP="001E7AA1">
      <w:pPr>
        <w:rPr>
          <w:ins w:id="6182" w:author="Aleksander Hansen" w:date="2013-02-17T17:15:00Z"/>
        </w:rPr>
      </w:pPr>
    </w:p>
    <w:p w14:paraId="6D25720E" w14:textId="3BBD7CC4" w:rsidR="005413B6" w:rsidRDefault="005413B6" w:rsidP="005413B6">
      <w:pPr>
        <w:pStyle w:val="Paragraph"/>
        <w:spacing w:before="0" w:after="0" w:line="240" w:lineRule="auto"/>
        <w:rPr>
          <w:ins w:id="6183" w:author="Aleksander Hansen" w:date="2013-02-17T17:15:00Z"/>
        </w:rPr>
      </w:pPr>
      <w:ins w:id="6184" w:author="Aleksander Hansen" w:date="2013-02-17T17:15:00Z">
        <w:r>
          <w:t xml:space="preserve">20.1.2 </w:t>
        </w:r>
        <w:proofErr w:type="gramStart"/>
        <w:r>
          <w:t>A</w:t>
        </w:r>
        <w:proofErr w:type="gramEnd"/>
        <w:r>
          <w:t xml:space="preserve"> $10 million Treasury bond (note) with a 10-year maturity pays semi-annual coupons at a coupon rate of 4.0% per annum. If the bond is fully "stripped" such that STRIPS are created, each of the following is TRUE except:</w:t>
        </w:r>
      </w:ins>
    </w:p>
    <w:p w14:paraId="50956444" w14:textId="77777777" w:rsidR="005413B6" w:rsidRDefault="005413B6" w:rsidP="005413B6">
      <w:pPr>
        <w:pStyle w:val="Paragraph"/>
        <w:spacing w:before="0" w:after="0" w:line="240" w:lineRule="auto"/>
        <w:rPr>
          <w:ins w:id="6185" w:author="Aleksander Hansen" w:date="2013-02-17T17:15:00Z"/>
        </w:rPr>
      </w:pPr>
    </w:p>
    <w:p w14:paraId="0E34752D" w14:textId="77777777" w:rsidR="005413B6" w:rsidRDefault="005413B6" w:rsidP="005413B6">
      <w:pPr>
        <w:pStyle w:val="Paragraph"/>
        <w:numPr>
          <w:ilvl w:val="0"/>
          <w:numId w:val="70"/>
        </w:numPr>
        <w:spacing w:before="0" w:after="0" w:line="240" w:lineRule="auto"/>
        <w:rPr>
          <w:ins w:id="6186" w:author="Aleksander Hansen" w:date="2013-02-17T17:15:00Z"/>
        </w:rPr>
      </w:pPr>
      <w:ins w:id="6187" w:author="Aleksander Hansen" w:date="2013-02-17T17:15:00Z">
        <w:r>
          <w:t>The stripping creates 21 zero-coupon bonds</w:t>
        </w:r>
      </w:ins>
    </w:p>
    <w:p w14:paraId="0D7FE51D" w14:textId="77777777" w:rsidR="005413B6" w:rsidRDefault="005413B6" w:rsidP="005413B6">
      <w:pPr>
        <w:pStyle w:val="Paragraph"/>
        <w:numPr>
          <w:ilvl w:val="0"/>
          <w:numId w:val="70"/>
        </w:numPr>
        <w:spacing w:before="0" w:after="0" w:line="240" w:lineRule="auto"/>
        <w:rPr>
          <w:ins w:id="6188" w:author="Aleksander Hansen" w:date="2013-02-17T17:15:00Z"/>
        </w:rPr>
      </w:pPr>
      <w:ins w:id="6189" w:author="Aleksander Hansen" w:date="2013-02-17T17:15:00Z">
        <w:r>
          <w:t>Each of the C-STRIPS and the P-STRIP implies an exact spot (a.k.a., zero) interest rate</w:t>
        </w:r>
      </w:ins>
    </w:p>
    <w:p w14:paraId="7E8551FD" w14:textId="77777777" w:rsidR="005413B6" w:rsidRDefault="005413B6" w:rsidP="005413B6">
      <w:pPr>
        <w:pStyle w:val="Paragraph"/>
        <w:numPr>
          <w:ilvl w:val="0"/>
          <w:numId w:val="70"/>
        </w:numPr>
        <w:spacing w:before="0" w:after="0" w:line="240" w:lineRule="auto"/>
        <w:rPr>
          <w:ins w:id="6190" w:author="Aleksander Hansen" w:date="2013-02-17T17:15:00Z"/>
        </w:rPr>
      </w:pPr>
      <w:ins w:id="6191" w:author="Aleksander Hansen" w:date="2013-02-17T17:15:00Z">
        <w:r>
          <w:t>The duration of the P-STRIP is greater than the duration of the original Treasury bond</w:t>
        </w:r>
      </w:ins>
    </w:p>
    <w:p w14:paraId="5BA7498D" w14:textId="77777777" w:rsidR="005413B6" w:rsidRDefault="005413B6" w:rsidP="005413B6">
      <w:pPr>
        <w:pStyle w:val="Paragraph"/>
        <w:numPr>
          <w:ilvl w:val="0"/>
          <w:numId w:val="70"/>
        </w:numPr>
        <w:spacing w:before="0" w:after="0" w:line="240" w:lineRule="auto"/>
        <w:rPr>
          <w:ins w:id="6192" w:author="Aleksander Hansen" w:date="2013-02-17T17:15:00Z"/>
        </w:rPr>
      </w:pPr>
      <w:ins w:id="6193" w:author="Aleksander Hansen" w:date="2013-02-17T17:15:00Z">
        <w:r>
          <w:t>The C-STRIPS each have durations near to zero</w:t>
        </w:r>
      </w:ins>
    </w:p>
    <w:p w14:paraId="34F0310C" w14:textId="77777777" w:rsidR="005413B6" w:rsidRDefault="005413B6" w:rsidP="001E7AA1">
      <w:pPr>
        <w:rPr>
          <w:ins w:id="6194" w:author="Aleksander Hansen" w:date="2013-02-17T17:16:00Z"/>
        </w:rPr>
      </w:pPr>
    </w:p>
    <w:p w14:paraId="3A7B504E" w14:textId="44CDB6F8" w:rsidR="0078065D" w:rsidRDefault="005413B6" w:rsidP="0078065D">
      <w:pPr>
        <w:pStyle w:val="Paragraph"/>
        <w:spacing w:before="0" w:after="0" w:line="240" w:lineRule="auto"/>
        <w:rPr>
          <w:ins w:id="6195" w:author="Aleksander Hansen" w:date="2013-02-17T17:17:00Z"/>
        </w:rPr>
      </w:pPr>
      <w:ins w:id="6196" w:author="Aleksander Hansen" w:date="2013-02-17T17:16:00Z">
        <w:r>
          <w:t>20.1.3</w:t>
        </w:r>
      </w:ins>
      <w:ins w:id="6197" w:author="Aleksander Hansen" w:date="2013-02-17T17:17:00Z">
        <w:r w:rsidR="0078065D">
          <w:t xml:space="preserve"> </w:t>
        </w:r>
        <w:proofErr w:type="gramStart"/>
        <w:r w:rsidR="0078065D">
          <w:t>Which</w:t>
        </w:r>
        <w:proofErr w:type="gramEnd"/>
        <w:r w:rsidR="0078065D">
          <w:t xml:space="preserve"> of the following would be the most likely reason for a C- or P-STRIP to "trade rich" or "trade cheap?"</w:t>
        </w:r>
      </w:ins>
    </w:p>
    <w:p w14:paraId="27C496BB" w14:textId="77777777" w:rsidR="0078065D" w:rsidRDefault="0078065D" w:rsidP="0078065D">
      <w:pPr>
        <w:pStyle w:val="Paragraph"/>
        <w:spacing w:before="0" w:after="0" w:line="240" w:lineRule="auto"/>
        <w:rPr>
          <w:ins w:id="6198" w:author="Aleksander Hansen" w:date="2013-02-17T17:17:00Z"/>
        </w:rPr>
      </w:pPr>
    </w:p>
    <w:p w14:paraId="3BD747F8" w14:textId="77777777" w:rsidR="0078065D" w:rsidRDefault="0078065D" w:rsidP="0078065D">
      <w:pPr>
        <w:pStyle w:val="Paragraph"/>
        <w:numPr>
          <w:ilvl w:val="0"/>
          <w:numId w:val="71"/>
        </w:numPr>
        <w:spacing w:before="0" w:after="0" w:line="240" w:lineRule="auto"/>
        <w:rPr>
          <w:ins w:id="6199" w:author="Aleksander Hansen" w:date="2013-02-17T17:17:00Z"/>
        </w:rPr>
      </w:pPr>
      <w:ins w:id="6200" w:author="Aleksander Hansen" w:date="2013-02-17T17:17:00Z">
        <w:r>
          <w:t>Arbitrageurs</w:t>
        </w:r>
      </w:ins>
    </w:p>
    <w:p w14:paraId="4CF0CC3C" w14:textId="77777777" w:rsidR="0078065D" w:rsidRDefault="0078065D" w:rsidP="0078065D">
      <w:pPr>
        <w:pStyle w:val="Paragraph"/>
        <w:numPr>
          <w:ilvl w:val="0"/>
          <w:numId w:val="71"/>
        </w:numPr>
        <w:spacing w:before="0" w:after="0" w:line="240" w:lineRule="auto"/>
        <w:rPr>
          <w:ins w:id="6201" w:author="Aleksander Hansen" w:date="2013-02-17T17:17:00Z"/>
        </w:rPr>
      </w:pPr>
      <w:ins w:id="6202" w:author="Aleksander Hansen" w:date="2013-02-17T17:17:00Z">
        <w:r>
          <w:t>Technical (non-fundamental) factors; e.g., liquidity, supply/demand</w:t>
        </w:r>
      </w:ins>
    </w:p>
    <w:p w14:paraId="4CD7FD27" w14:textId="77777777" w:rsidR="0078065D" w:rsidRDefault="0078065D" w:rsidP="0078065D">
      <w:pPr>
        <w:pStyle w:val="Paragraph"/>
        <w:numPr>
          <w:ilvl w:val="0"/>
          <w:numId w:val="71"/>
        </w:numPr>
        <w:spacing w:before="0" w:after="0" w:line="240" w:lineRule="auto"/>
        <w:rPr>
          <w:ins w:id="6203" w:author="Aleksander Hansen" w:date="2013-02-17T17:17:00Z"/>
        </w:rPr>
      </w:pPr>
      <w:ins w:id="6204" w:author="Aleksander Hansen" w:date="2013-02-17T17:17:00Z">
        <w:r>
          <w:t>A shift in the spot rates which changes discount rate(s) abruptly</w:t>
        </w:r>
      </w:ins>
    </w:p>
    <w:p w14:paraId="15179577" w14:textId="77777777" w:rsidR="0078065D" w:rsidRDefault="0078065D" w:rsidP="0078065D">
      <w:pPr>
        <w:pStyle w:val="Paragraph"/>
        <w:numPr>
          <w:ilvl w:val="0"/>
          <w:numId w:val="71"/>
        </w:numPr>
        <w:spacing w:before="0" w:after="0" w:line="240" w:lineRule="auto"/>
        <w:rPr>
          <w:ins w:id="6205" w:author="Aleksander Hansen" w:date="2013-02-17T17:17:00Z"/>
        </w:rPr>
      </w:pPr>
      <w:ins w:id="6206" w:author="Aleksander Hansen" w:date="2013-02-17T17:17:00Z">
        <w:r>
          <w:t>Individual investors have different views (preferences) with respect to the time value of money</w:t>
        </w:r>
      </w:ins>
    </w:p>
    <w:p w14:paraId="48E8679B" w14:textId="7D965CF1" w:rsidR="001E7AA1" w:rsidRDefault="001E7AA1" w:rsidP="001E7AA1">
      <w:pPr>
        <w:rPr>
          <w:ins w:id="6207" w:author="Aleksander Hansen" w:date="2013-02-17T14:17:00Z"/>
          <w:rFonts w:ascii="Trebuchet MS" w:eastAsiaTheme="majorEastAsia" w:hAnsi="Trebuchet MS" w:cstheme="majorBidi"/>
          <w:b/>
          <w:bCs/>
          <w:color w:val="000000" w:themeColor="text1"/>
        </w:rPr>
      </w:pPr>
      <w:ins w:id="6208" w:author="Aleksander Hansen" w:date="2013-02-17T14:17:00Z">
        <w:r>
          <w:br w:type="page"/>
        </w:r>
      </w:ins>
    </w:p>
    <w:p w14:paraId="38D2BA5A" w14:textId="77777777" w:rsidR="005413B6" w:rsidRDefault="001E7AA1">
      <w:pPr>
        <w:pStyle w:val="Heading3SubGTNI"/>
        <w:rPr>
          <w:ins w:id="6209" w:author="Aleksander Hansen" w:date="2013-02-17T17:14:00Z"/>
        </w:rPr>
        <w:pPrChange w:id="6210" w:author="Aleksander Hansen" w:date="2013-02-17T14:17:00Z">
          <w:pPr/>
        </w:pPrChange>
      </w:pPr>
      <w:bookmarkStart w:id="6211" w:name="_Toc223340340"/>
      <w:ins w:id="6212" w:author="Aleksander Hansen" w:date="2013-02-17T14:17:00Z">
        <w:r>
          <w:t>Answers</w:t>
        </w:r>
      </w:ins>
      <w:bookmarkEnd w:id="6211"/>
      <w:ins w:id="6213" w:author="Aleksander Hansen" w:date="2013-02-17T17:14:00Z">
        <w:r w:rsidR="005413B6">
          <w:br/>
        </w:r>
      </w:ins>
    </w:p>
    <w:p w14:paraId="7EB96805" w14:textId="77777777" w:rsidR="0078065D" w:rsidRDefault="005413B6" w:rsidP="005413B6">
      <w:pPr>
        <w:pStyle w:val="Paragraph"/>
        <w:spacing w:before="0" w:after="0" w:line="240" w:lineRule="auto"/>
        <w:rPr>
          <w:ins w:id="6214" w:author="Aleksander Hansen" w:date="2013-02-17T17:18:00Z"/>
        </w:rPr>
      </w:pPr>
      <w:ins w:id="6215" w:author="Aleksander Hansen" w:date="2013-02-17T17:14:00Z">
        <w:r>
          <w:t xml:space="preserve">20.1.1 </w:t>
        </w:r>
        <w:r w:rsidRPr="005413B6">
          <w:rPr>
            <w:rPrChange w:id="6216" w:author="Aleksander Hansen" w:date="2013-02-17T17:14:00Z">
              <w:rPr>
                <w:b/>
              </w:rPr>
            </w:rPrChange>
          </w:rPr>
          <w:t xml:space="preserve">C. </w:t>
        </w:r>
      </w:ins>
    </w:p>
    <w:p w14:paraId="540018A5" w14:textId="29D896C8" w:rsidR="005413B6" w:rsidRPr="005413B6" w:rsidRDefault="005413B6" w:rsidP="005413B6">
      <w:pPr>
        <w:pStyle w:val="Paragraph"/>
        <w:spacing w:before="0" w:after="0" w:line="240" w:lineRule="auto"/>
        <w:rPr>
          <w:ins w:id="6217" w:author="Aleksander Hansen" w:date="2013-02-17T17:14:00Z"/>
          <w:rPrChange w:id="6218" w:author="Aleksander Hansen" w:date="2013-02-17T17:14:00Z">
            <w:rPr>
              <w:ins w:id="6219" w:author="Aleksander Hansen" w:date="2013-02-17T17:14:00Z"/>
              <w:b/>
            </w:rPr>
          </w:rPrChange>
        </w:rPr>
      </w:pPr>
      <w:ins w:id="6220" w:author="Aleksander Hansen" w:date="2013-02-17T17:14:00Z">
        <w:r w:rsidRPr="005413B6">
          <w:rPr>
            <w:rPrChange w:id="6221" w:author="Aleksander Hansen" w:date="2013-02-17T17:14:00Z">
              <w:rPr>
                <w:b/>
              </w:rPr>
            </w:rPrChange>
          </w:rPr>
          <w:t xml:space="preserve">Rational, well-informed individuals are each willing to pay a DIFFERENT price, </w:t>
        </w:r>
        <w:proofErr w:type="gramStart"/>
        <w:r w:rsidRPr="005413B6">
          <w:rPr>
            <w:rPrChange w:id="6222" w:author="Aleksander Hansen" w:date="2013-02-17T17:14:00Z">
              <w:rPr>
                <w:b/>
              </w:rPr>
            </w:rPrChange>
          </w:rPr>
          <w:t>P(</w:t>
        </w:r>
        <w:proofErr w:type="gramEnd"/>
        <w:r w:rsidRPr="005413B6">
          <w:rPr>
            <w:rPrChange w:id="6223" w:author="Aleksander Hansen" w:date="2013-02-17T17:14:00Z">
              <w:rPr>
                <w:b/>
              </w:rPr>
            </w:rPrChange>
          </w:rPr>
          <w:t>0); but the market should reflect only one (SAME) fair price</w:t>
        </w:r>
      </w:ins>
    </w:p>
    <w:p w14:paraId="22BE6602" w14:textId="77777777" w:rsidR="005413B6" w:rsidRDefault="005413B6" w:rsidP="005413B6">
      <w:pPr>
        <w:pStyle w:val="Paragraph"/>
        <w:spacing w:before="0" w:after="0" w:line="240" w:lineRule="auto"/>
        <w:rPr>
          <w:ins w:id="6224" w:author="Aleksander Hansen" w:date="2013-02-17T17:14:00Z"/>
        </w:rPr>
      </w:pPr>
      <w:ins w:id="6225" w:author="Aleksander Hansen" w:date="2013-02-17T17:14:00Z">
        <w:r>
          <w:t>Please keep in mind this very narrowly refers to a risk-free asset: this is the condition that allows us to say this is only about the "time value of money."</w:t>
        </w:r>
      </w:ins>
    </w:p>
    <w:p w14:paraId="7D5C1C10" w14:textId="77777777" w:rsidR="005413B6" w:rsidRDefault="005413B6" w:rsidP="005413B6">
      <w:pPr>
        <w:pStyle w:val="Paragraph"/>
        <w:spacing w:before="0" w:after="0" w:line="240" w:lineRule="auto"/>
        <w:rPr>
          <w:ins w:id="6226" w:author="Aleksander Hansen" w:date="2013-02-17T17:14:00Z"/>
        </w:rPr>
      </w:pPr>
      <w:ins w:id="6227" w:author="Aleksander Hansen" w:date="2013-02-17T17:14:00Z">
        <w:r>
          <w:t>The "law of one price" is a theoretical function of the market, not different participants or individuals: its violation creates arbitrage opportunities.</w:t>
        </w:r>
      </w:ins>
    </w:p>
    <w:p w14:paraId="51AD7AA3" w14:textId="77777777" w:rsidR="005413B6" w:rsidRDefault="005413B6" w:rsidP="005413B6">
      <w:pPr>
        <w:pStyle w:val="Paragraph"/>
        <w:spacing w:before="0" w:after="0" w:line="240" w:lineRule="auto"/>
        <w:rPr>
          <w:ins w:id="6228" w:author="Aleksander Hansen" w:date="2013-02-17T17:14:00Z"/>
        </w:rPr>
      </w:pPr>
      <w:ins w:id="6229" w:author="Aleksander Hansen" w:date="2013-02-17T17:14:00Z">
        <w:r>
          <w:t>Please also keep in mind this is a theory about fundamentals; it does not preclude technical factors from interfering.</w:t>
        </w:r>
      </w:ins>
    </w:p>
    <w:p w14:paraId="07469D8E" w14:textId="77777777" w:rsidR="005413B6" w:rsidRDefault="005413B6" w:rsidP="005413B6">
      <w:pPr>
        <w:pStyle w:val="Paragraph"/>
        <w:spacing w:before="0" w:after="0" w:line="240" w:lineRule="auto"/>
        <w:rPr>
          <w:ins w:id="6230" w:author="Aleksander Hansen" w:date="2013-02-17T17:14:00Z"/>
        </w:rPr>
      </w:pPr>
    </w:p>
    <w:p w14:paraId="3B16F800" w14:textId="77777777" w:rsidR="005413B6" w:rsidRDefault="005413B6" w:rsidP="005413B6">
      <w:pPr>
        <w:pStyle w:val="Paragraph"/>
        <w:spacing w:before="0" w:after="0" w:line="240" w:lineRule="auto"/>
        <w:rPr>
          <w:ins w:id="6231" w:author="Aleksander Hansen" w:date="2013-02-17T17:14:00Z"/>
        </w:rPr>
      </w:pPr>
      <w:ins w:id="6232" w:author="Aleksander Hansen" w:date="2013-02-17T17:14:00Z">
        <w:r>
          <w:t>Individuals are expected to express DIFFERENT preferences toward the time value of money. Tuckman's point is that the market price reflects a SINGLE CONSENSUS:</w:t>
        </w:r>
      </w:ins>
    </w:p>
    <w:p w14:paraId="7B34E04D" w14:textId="77777777" w:rsidR="005413B6" w:rsidRDefault="005413B6" w:rsidP="005413B6">
      <w:pPr>
        <w:pStyle w:val="Paragraph"/>
        <w:spacing w:before="0" w:after="0" w:line="240" w:lineRule="auto"/>
        <w:rPr>
          <w:ins w:id="6233" w:author="Aleksander Hansen" w:date="2013-02-17T17:14:00Z"/>
        </w:rPr>
      </w:pPr>
      <w:ins w:id="6234" w:author="Aleksander Hansen" w:date="2013-02-17T17:14:00Z">
        <w:r>
          <w:t>"While the three people in the examples are willing to pay different amounts for $1,000 next year, there exists only one market price for this $1,000. If that price turns out to be $950 then the first person will pay $950 today to fund a $1,000 party in a year. The second person would be indifferent between buying the $950 stereo system today and putting away $950 to purchase the $1,000 stereo system next year. Finally, the third person would refuse to pay $950 for $1,000 in a year because the business can transform $940 today into $1,000 over the year. In fact, it is the collection of these individual decisions that determines the market price for $1,000 next year in the first place."</w:t>
        </w:r>
      </w:ins>
    </w:p>
    <w:p w14:paraId="6F683D2C" w14:textId="77777777" w:rsidR="005413B6" w:rsidRDefault="001E7AA1">
      <w:pPr>
        <w:pStyle w:val="Heading3SubGTNI"/>
        <w:rPr>
          <w:ins w:id="6235" w:author="Aleksander Hansen" w:date="2013-02-17T17:15:00Z"/>
        </w:rPr>
        <w:pPrChange w:id="6236" w:author="Aleksander Hansen" w:date="2013-02-17T14:17:00Z">
          <w:pPr/>
        </w:pPrChange>
      </w:pPr>
      <w:ins w:id="6237" w:author="Aleksander Hansen" w:date="2013-02-17T14:17:00Z">
        <w:r>
          <w:t xml:space="preserve"> </w:t>
        </w:r>
      </w:ins>
    </w:p>
    <w:p w14:paraId="22F11F8A" w14:textId="77777777" w:rsidR="0078065D" w:rsidRDefault="005413B6" w:rsidP="005413B6">
      <w:pPr>
        <w:pStyle w:val="Paragraph"/>
        <w:spacing w:before="0" w:after="0" w:line="240" w:lineRule="auto"/>
        <w:rPr>
          <w:ins w:id="6238" w:author="Aleksander Hansen" w:date="2013-02-17T17:18:00Z"/>
        </w:rPr>
      </w:pPr>
      <w:ins w:id="6239" w:author="Aleksander Hansen" w:date="2013-02-17T17:16:00Z">
        <w:r w:rsidRPr="005413B6">
          <w:rPr>
            <w:rPrChange w:id="6240" w:author="Aleksander Hansen" w:date="2013-02-17T17:16:00Z">
              <w:rPr>
                <w:b/>
              </w:rPr>
            </w:rPrChange>
          </w:rPr>
          <w:t xml:space="preserve">20.1.2 D. </w:t>
        </w:r>
      </w:ins>
    </w:p>
    <w:p w14:paraId="72EFBD9E" w14:textId="1753A3A3" w:rsidR="005413B6" w:rsidRPr="005413B6" w:rsidRDefault="005413B6" w:rsidP="005413B6">
      <w:pPr>
        <w:pStyle w:val="Paragraph"/>
        <w:spacing w:before="0" w:after="0" w:line="240" w:lineRule="auto"/>
        <w:rPr>
          <w:ins w:id="6241" w:author="Aleksander Hansen" w:date="2013-02-17T17:16:00Z"/>
          <w:rPrChange w:id="6242" w:author="Aleksander Hansen" w:date="2013-02-17T17:16:00Z">
            <w:rPr>
              <w:ins w:id="6243" w:author="Aleksander Hansen" w:date="2013-02-17T17:16:00Z"/>
              <w:b/>
            </w:rPr>
          </w:rPrChange>
        </w:rPr>
      </w:pPr>
      <w:ins w:id="6244" w:author="Aleksander Hansen" w:date="2013-02-17T17:16:00Z">
        <w:r w:rsidRPr="005413B6">
          <w:rPr>
            <w:rPrChange w:id="6245" w:author="Aleksander Hansen" w:date="2013-02-17T17:16:00Z">
              <w:rPr>
                <w:b/>
              </w:rPr>
            </w:rPrChange>
          </w:rPr>
          <w:t>The C-STRIPS are not floating-rate notes, they are zero-coupon bonds corresponding to the respective coupons.</w:t>
        </w:r>
      </w:ins>
    </w:p>
    <w:p w14:paraId="724A5207" w14:textId="77777777" w:rsidR="005413B6" w:rsidRDefault="005413B6" w:rsidP="005413B6">
      <w:pPr>
        <w:pStyle w:val="Paragraph"/>
        <w:spacing w:before="0" w:after="0" w:line="240" w:lineRule="auto"/>
        <w:rPr>
          <w:ins w:id="6246" w:author="Aleksander Hansen" w:date="2013-02-17T17:16:00Z"/>
        </w:rPr>
      </w:pPr>
      <w:ins w:id="6247" w:author="Aleksander Hansen" w:date="2013-02-17T17:16:00Z">
        <w:r>
          <w:t>So, in this case, the twenty C-STRIPS have Macaulay durations of: 0.5, 1.0, 1.5</w:t>
        </w:r>
        <w:proofErr w:type="gramStart"/>
        <w:r>
          <w:t>, ...</w:t>
        </w:r>
        <w:proofErr w:type="gramEnd"/>
        <w:r>
          <w:t>, 20.</w:t>
        </w:r>
      </w:ins>
    </w:p>
    <w:p w14:paraId="2839CBA8" w14:textId="77777777" w:rsidR="005413B6" w:rsidRDefault="005413B6" w:rsidP="005413B6">
      <w:pPr>
        <w:pStyle w:val="Paragraph"/>
        <w:spacing w:before="0" w:after="0" w:line="240" w:lineRule="auto"/>
        <w:rPr>
          <w:ins w:id="6248" w:author="Aleksander Hansen" w:date="2013-02-17T17:16:00Z"/>
        </w:rPr>
      </w:pPr>
      <w:ins w:id="6249" w:author="Aleksander Hansen" w:date="2013-02-17T17:16:00Z">
        <w:r>
          <w:t>In regard to (A), (B), and (C), each is TRUE about the STRIPS.</w:t>
        </w:r>
      </w:ins>
    </w:p>
    <w:p w14:paraId="4C46C246" w14:textId="77777777" w:rsidR="005413B6" w:rsidRDefault="005413B6" w:rsidP="005413B6">
      <w:pPr>
        <w:pStyle w:val="Paragraph"/>
        <w:spacing w:before="0" w:after="0" w:line="240" w:lineRule="auto"/>
        <w:rPr>
          <w:ins w:id="6250" w:author="Aleksander Hansen" w:date="2013-02-17T17:16:00Z"/>
        </w:rPr>
      </w:pPr>
      <w:ins w:id="6251" w:author="Aleksander Hansen" w:date="2013-02-17T17:16:00Z">
        <w:r>
          <w:t>In regard to (A), the bonds twenty coupons (10 years * 2 coupons/year) create 20 C-STRIPS plus the principal repayment creates a single P-STRIP.</w:t>
        </w:r>
      </w:ins>
    </w:p>
    <w:p w14:paraId="751D4002" w14:textId="77777777" w:rsidR="0078065D" w:rsidRDefault="0078065D">
      <w:pPr>
        <w:pStyle w:val="Heading3SubGTNI"/>
        <w:rPr>
          <w:ins w:id="6252" w:author="Aleksander Hansen" w:date="2013-02-17T17:18:00Z"/>
        </w:rPr>
        <w:pPrChange w:id="6253" w:author="Aleksander Hansen" w:date="2013-02-17T14:17:00Z">
          <w:pPr/>
        </w:pPrChange>
      </w:pPr>
    </w:p>
    <w:p w14:paraId="5F5E9BFF" w14:textId="77777777" w:rsidR="0078065D" w:rsidRPr="00DB65FE" w:rsidRDefault="0078065D" w:rsidP="0078065D">
      <w:pPr>
        <w:pStyle w:val="Paragraph"/>
        <w:spacing w:before="0" w:after="0" w:line="240" w:lineRule="auto"/>
        <w:rPr>
          <w:ins w:id="6254" w:author="Aleksander Hansen" w:date="2013-02-17T17:18:00Z"/>
          <w:b/>
        </w:rPr>
      </w:pPr>
      <w:ins w:id="6255" w:author="Aleksander Hansen" w:date="2013-02-17T17:18:00Z">
        <w:r>
          <w:t xml:space="preserve">20.1.3 </w:t>
        </w:r>
        <w:r w:rsidRPr="0078065D">
          <w:rPr>
            <w:rPrChange w:id="6256" w:author="Aleksander Hansen" w:date="2013-02-17T17:18:00Z">
              <w:rPr>
                <w:b/>
              </w:rPr>
            </w:rPrChange>
          </w:rPr>
          <w:t>B. Technical (non-fundamental) factors; e.g., liquidity, supply/demand</w:t>
        </w:r>
      </w:ins>
    </w:p>
    <w:p w14:paraId="4B937847" w14:textId="77777777" w:rsidR="0078065D" w:rsidRDefault="0078065D" w:rsidP="0078065D">
      <w:pPr>
        <w:pStyle w:val="Paragraph"/>
        <w:spacing w:before="0" w:after="0" w:line="240" w:lineRule="auto"/>
        <w:rPr>
          <w:ins w:id="6257" w:author="Aleksander Hansen" w:date="2013-02-17T17:18:00Z"/>
        </w:rPr>
      </w:pPr>
      <w:ins w:id="6258" w:author="Aleksander Hansen" w:date="2013-02-17T17:18:00Z">
        <w:r>
          <w:t>The essence of Tuckman's explanation for the difference between market and model (predicted) prices is technical factors; i.e., factors not included in the fundamental pricing model.</w:t>
        </w:r>
      </w:ins>
    </w:p>
    <w:p w14:paraId="737A122F" w14:textId="0A0D72FC" w:rsidR="0078065D" w:rsidRDefault="0078065D" w:rsidP="0078065D">
      <w:pPr>
        <w:pStyle w:val="Paragraph"/>
        <w:spacing w:before="0" w:after="0" w:line="240" w:lineRule="auto"/>
        <w:rPr>
          <w:ins w:id="6259" w:author="Aleksander Hansen" w:date="2013-02-17T17:18:00Z"/>
        </w:rPr>
      </w:pPr>
      <w:ins w:id="6260" w:author="Aleksander Hansen" w:date="2013-02-17T17:18:00Z">
        <w:r>
          <w:t>In regard to (A), arbitrage tends to reduce the trading premium/discount.</w:t>
        </w:r>
      </w:ins>
    </w:p>
    <w:p w14:paraId="2D187F79" w14:textId="77777777" w:rsidR="0078065D" w:rsidRDefault="0078065D" w:rsidP="0078065D">
      <w:pPr>
        <w:pStyle w:val="Paragraph"/>
        <w:spacing w:before="0" w:after="0" w:line="240" w:lineRule="auto"/>
        <w:rPr>
          <w:ins w:id="6261" w:author="Aleksander Hansen" w:date="2013-02-17T17:18:00Z"/>
        </w:rPr>
      </w:pPr>
      <w:ins w:id="6262" w:author="Aleksander Hansen" w:date="2013-02-17T17:18:00Z">
        <w:r>
          <w:t>In regard to (D), this is a valid but inferior answer because Tuckman already incorporates varying individual views and cites the discount rates as a consensus view; i.e., that individual preferences vary is already "built-into" the theory of the law of one price. (</w:t>
        </w:r>
        <w:proofErr w:type="gramStart"/>
        <w:r>
          <w:t>of</w:t>
        </w:r>
        <w:proofErr w:type="gramEnd"/>
        <w:r>
          <w:t xml:space="preserve"> course, different preferences inform supply/demand, so this is indirectly correct).</w:t>
        </w:r>
      </w:ins>
    </w:p>
    <w:p w14:paraId="0FDB16DD" w14:textId="4E9EBA20" w:rsidR="00C63A26" w:rsidRDefault="00C63A26">
      <w:pPr>
        <w:rPr>
          <w:rFonts w:ascii="Calibri" w:hAnsi="Calibri" w:cs="Calibri"/>
          <w:color w:val="000000"/>
          <w:kern w:val="24"/>
          <w:lang w:bidi="en-US"/>
        </w:rPr>
      </w:pPr>
      <w:r>
        <w:br w:type="page"/>
      </w:r>
    </w:p>
    <w:p w14:paraId="3911577F" w14:textId="6F2360DA" w:rsidR="00994066" w:rsidRDefault="00994066" w:rsidP="00C63A26">
      <w:pPr>
        <w:pStyle w:val="Heading1"/>
      </w:pPr>
      <w:bookmarkStart w:id="6263" w:name="_Toc223340341"/>
      <w:r w:rsidRPr="00626D73">
        <w:t xml:space="preserve">Tuckman, Chapter 2: </w:t>
      </w:r>
      <w:bookmarkEnd w:id="6085"/>
      <w:bookmarkEnd w:id="6086"/>
      <w:r w:rsidR="009436EC">
        <w:t>Spot, Forward and Par Rates</w:t>
      </w:r>
      <w:bookmarkEnd w:id="6263"/>
    </w:p>
    <w:p w14:paraId="7758682C" w14:textId="3C8CEC8D" w:rsidR="00C63A26" w:rsidRPr="00C63A26" w:rsidRDefault="00C63A26" w:rsidP="00C63A26">
      <w:pPr>
        <w:pStyle w:val="Paragraph"/>
        <w:rPr>
          <w:lang w:bidi="ar-SA"/>
        </w:rPr>
      </w:pPr>
      <w:r w:rsidRPr="008568A7">
        <w:rPr>
          <w:noProof/>
          <w:lang w:bidi="ar-SA"/>
        </w:rPr>
        <mc:AlternateContent>
          <mc:Choice Requires="wps">
            <w:drawing>
              <wp:inline distT="0" distB="0" distL="0" distR="0" wp14:anchorId="055BAC20" wp14:editId="09215EE4">
                <wp:extent cx="5772150" cy="3872230"/>
                <wp:effectExtent l="0" t="0" r="0" b="0"/>
                <wp:docPr id="7" name="Text Box 7"/>
                <wp:cNvGraphicFramePr/>
                <a:graphic xmlns:a="http://schemas.openxmlformats.org/drawingml/2006/main">
                  <a:graphicData uri="http://schemas.microsoft.com/office/word/2010/wordprocessingShape">
                    <wps:wsp>
                      <wps:cNvSpPr txBox="1"/>
                      <wps:spPr>
                        <a:xfrm>
                          <a:off x="0" y="0"/>
                          <a:ext cx="5772150" cy="387223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65EB32" w14:textId="77777777" w:rsidR="00BD0D89" w:rsidRPr="00C63A26" w:rsidRDefault="00BD0D89" w:rsidP="00C63A26">
                            <w:pPr>
                              <w:pStyle w:val="Text"/>
                              <w:rPr>
                                <w:b/>
                              </w:rPr>
                            </w:pPr>
                            <w:r w:rsidRPr="00C63A26">
                              <w:rPr>
                                <w:b/>
                              </w:rPr>
                              <w:t>Learning Outcomes:</w:t>
                            </w:r>
                          </w:p>
                          <w:p w14:paraId="3251F2E2" w14:textId="77777777" w:rsidR="00BD0D89" w:rsidRDefault="00BD0D89" w:rsidP="00C63A26">
                            <w:pPr>
                              <w:pStyle w:val="Text"/>
                            </w:pPr>
                          </w:p>
                          <w:p w14:paraId="53FC85C6" w14:textId="77777777" w:rsidR="00BD0D89" w:rsidRPr="00626D73" w:rsidRDefault="00BD0D89" w:rsidP="00C63A26">
                            <w:pPr>
                              <w:pStyle w:val="Text"/>
                            </w:pPr>
                            <w:r w:rsidRPr="00C63A26">
                              <w:rPr>
                                <w:b/>
                              </w:rPr>
                              <w:t>Calculate</w:t>
                            </w:r>
                            <w:r w:rsidRPr="00626D73">
                              <w:t xml:space="preserve"> </w:t>
                            </w:r>
                            <w:r w:rsidRPr="00C63A26">
                              <w:rPr>
                                <w:b/>
                              </w:rPr>
                              <w:t>and describe</w:t>
                            </w:r>
                            <w:r w:rsidRPr="00626D73">
                              <w:t xml:space="preserve"> the impact of different compounding frequencies on a bond’s value.</w:t>
                            </w:r>
                          </w:p>
                          <w:p w14:paraId="0CDF83D3" w14:textId="77777777" w:rsidR="00BD0D89" w:rsidRDefault="00BD0D89" w:rsidP="00C63A26">
                            <w:pPr>
                              <w:pStyle w:val="Text"/>
                            </w:pPr>
                          </w:p>
                          <w:p w14:paraId="19A4E801" w14:textId="77777777" w:rsidR="00BD0D89" w:rsidRDefault="00BD0D89" w:rsidP="00C63A26">
                            <w:pPr>
                              <w:pStyle w:val="Text"/>
                            </w:pPr>
                            <w:r w:rsidRPr="00C63A26">
                              <w:rPr>
                                <w:b/>
                              </w:rPr>
                              <w:t xml:space="preserve">Calculate </w:t>
                            </w:r>
                            <w:r>
                              <w:t>discount factors given interest rate swap rates.</w:t>
                            </w:r>
                          </w:p>
                          <w:p w14:paraId="75D0E035" w14:textId="77777777" w:rsidR="00BD0D89" w:rsidRDefault="00BD0D89" w:rsidP="00C63A26">
                            <w:pPr>
                              <w:pStyle w:val="Text"/>
                            </w:pPr>
                          </w:p>
                          <w:p w14:paraId="6665377E" w14:textId="5472D501" w:rsidR="00BD0D89" w:rsidRPr="00626D73" w:rsidRDefault="00BD0D89" w:rsidP="00C63A26">
                            <w:pPr>
                              <w:pStyle w:val="Text"/>
                            </w:pPr>
                            <w:r w:rsidRPr="00C63A26">
                              <w:rPr>
                                <w:b/>
                              </w:rPr>
                              <w:t>Compute</w:t>
                            </w:r>
                            <w:r>
                              <w:t xml:space="preserve"> spot rates given</w:t>
                            </w:r>
                            <w:r w:rsidRPr="00626D73">
                              <w:t xml:space="preserve"> discount factors.</w:t>
                            </w:r>
                          </w:p>
                          <w:p w14:paraId="6936580C" w14:textId="77777777" w:rsidR="00BD0D89" w:rsidRDefault="00BD0D89" w:rsidP="00C63A26">
                            <w:pPr>
                              <w:pStyle w:val="Text"/>
                            </w:pPr>
                          </w:p>
                          <w:p w14:paraId="540EC167" w14:textId="77777777" w:rsidR="00BD0D89" w:rsidRDefault="00BD0D89" w:rsidP="00C63A26">
                            <w:pPr>
                              <w:pStyle w:val="Text"/>
                            </w:pPr>
                            <w:r w:rsidRPr="00C63A26">
                              <w:rPr>
                                <w:b/>
                              </w:rPr>
                              <w:t>Define and interpret</w:t>
                            </w:r>
                            <w:r w:rsidRPr="00626D73">
                              <w:t xml:space="preserve"> the forward rate, and compute forward rates given spot rates.</w:t>
                            </w:r>
                          </w:p>
                          <w:p w14:paraId="64DCBBDE" w14:textId="77777777" w:rsidR="00BD0D89" w:rsidRDefault="00BD0D89" w:rsidP="00C63A26">
                            <w:pPr>
                              <w:pStyle w:val="Text"/>
                            </w:pPr>
                          </w:p>
                          <w:p w14:paraId="551E6415" w14:textId="77777777" w:rsidR="00BD0D89" w:rsidRDefault="00BD0D89" w:rsidP="00C63A26">
                            <w:pPr>
                              <w:pStyle w:val="Text"/>
                            </w:pPr>
                            <w:r w:rsidRPr="00C63A26">
                              <w:rPr>
                                <w:b/>
                              </w:rPr>
                              <w:t>Define</w:t>
                            </w:r>
                            <w:r>
                              <w:t xml:space="preserve"> par rate and describe the equation for the par rate of a bond.</w:t>
                            </w:r>
                          </w:p>
                          <w:p w14:paraId="032028FD" w14:textId="77777777" w:rsidR="00BD0D89" w:rsidRDefault="00BD0D89" w:rsidP="00C63A26">
                            <w:pPr>
                              <w:pStyle w:val="Text"/>
                            </w:pPr>
                          </w:p>
                          <w:p w14:paraId="09F26767" w14:textId="77777777" w:rsidR="00BD0D89" w:rsidRPr="00626D73" w:rsidRDefault="00BD0D89" w:rsidP="00C63A26">
                            <w:pPr>
                              <w:pStyle w:val="Text"/>
                            </w:pPr>
                            <w:r w:rsidRPr="00C63A26">
                              <w:rPr>
                                <w:b/>
                              </w:rPr>
                              <w:t>Interpret</w:t>
                            </w:r>
                            <w:r>
                              <w:t xml:space="preserve"> the relationship between spot, forward and par rates.</w:t>
                            </w:r>
                          </w:p>
                          <w:p w14:paraId="03D136A0" w14:textId="77777777" w:rsidR="00BD0D89" w:rsidRDefault="00BD0D89" w:rsidP="00C63A26">
                            <w:pPr>
                              <w:pStyle w:val="Text"/>
                            </w:pPr>
                          </w:p>
                          <w:p w14:paraId="337591DE" w14:textId="77777777" w:rsidR="00BD0D89" w:rsidRDefault="00BD0D89" w:rsidP="00C63A26">
                            <w:pPr>
                              <w:pStyle w:val="Text"/>
                            </w:pPr>
                            <w:r w:rsidRPr="00C63A26">
                              <w:rPr>
                                <w:b/>
                              </w:rPr>
                              <w:t>Assess</w:t>
                            </w:r>
                            <w:r w:rsidRPr="00626D73">
                              <w:t xml:space="preserve"> the impact of maturity on the price of a bond and the returns generated by bonds.</w:t>
                            </w:r>
                          </w:p>
                          <w:p w14:paraId="0C293AE6" w14:textId="77777777" w:rsidR="00BD0D89" w:rsidRDefault="00BD0D89" w:rsidP="00C63A26">
                            <w:pPr>
                              <w:pStyle w:val="Text"/>
                            </w:pPr>
                          </w:p>
                          <w:p w14:paraId="4069B502" w14:textId="77777777" w:rsidR="00BD0D89" w:rsidRPr="00626D73" w:rsidRDefault="00BD0D89" w:rsidP="00C63A26">
                            <w:pPr>
                              <w:pStyle w:val="Text"/>
                            </w:pPr>
                            <w:r w:rsidRPr="00C63A26">
                              <w:rPr>
                                <w:b/>
                              </w:rPr>
                              <w:t>Define</w:t>
                            </w:r>
                            <w:r>
                              <w:t xml:space="preserve"> the “flattening” and “steepening” of rate curves and construct a hypothetical trade to reflect expectations that a curve will flatten or steepen.</w:t>
                            </w:r>
                          </w:p>
                          <w:p w14:paraId="136AADEE" w14:textId="396C6B87" w:rsidR="00BD0D89" w:rsidRPr="00974E1C" w:rsidRDefault="00BD0D89" w:rsidP="00C63A26">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 o:spid="_x0000_s1048" type="#_x0000_t202" style="width:454.5pt;height:304.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" fillcolor="#b1c2a3" stroked="f">
                <v:textbox>
                  <w:txbxContent>
                    <w:p w14:paraId="0F65EB32" w14:textId="77777777" w:rsidR="00BD0D89" w:rsidRPr="00C63A26" w:rsidRDefault="00BD0D89" w:rsidP="00C63A26">
                      <w:pPr>
                        <w:pStyle w:val="Text"/>
                        <w:rPr>
                          <w:b/>
                        </w:rPr>
                      </w:pPr>
                      <w:r w:rsidRPr="00C63A26">
                        <w:rPr>
                          <w:b/>
                        </w:rPr>
                        <w:t>Learning Outcomes:</w:t>
                      </w:r>
                    </w:p>
                    <w:p w14:paraId="3251F2E2" w14:textId="77777777" w:rsidR="00BD0D89" w:rsidRDefault="00BD0D89" w:rsidP="00C63A26">
                      <w:pPr>
                        <w:pStyle w:val="Text"/>
                      </w:pPr>
                    </w:p>
                    <w:p w14:paraId="53FC85C6" w14:textId="77777777" w:rsidR="00BD0D89" w:rsidRPr="00626D73" w:rsidRDefault="00BD0D89" w:rsidP="00C63A26">
                      <w:pPr>
                        <w:pStyle w:val="Text"/>
                      </w:pPr>
                      <w:r w:rsidRPr="00C63A26">
                        <w:rPr>
                          <w:b/>
                        </w:rPr>
                        <w:t>Calculate</w:t>
                      </w:r>
                      <w:r w:rsidRPr="00626D73">
                        <w:t xml:space="preserve"> </w:t>
                      </w:r>
                      <w:r w:rsidRPr="00C63A26">
                        <w:rPr>
                          <w:b/>
                        </w:rPr>
                        <w:t>and describe</w:t>
                      </w:r>
                      <w:r w:rsidRPr="00626D73">
                        <w:t xml:space="preserve"> the impact of different compounding frequencies on a bond’s value.</w:t>
                      </w:r>
                    </w:p>
                    <w:p w14:paraId="0CDF83D3" w14:textId="77777777" w:rsidR="00BD0D89" w:rsidRDefault="00BD0D89" w:rsidP="00C63A26">
                      <w:pPr>
                        <w:pStyle w:val="Text"/>
                      </w:pPr>
                    </w:p>
                    <w:p w14:paraId="19A4E801" w14:textId="77777777" w:rsidR="00BD0D89" w:rsidRDefault="00BD0D89" w:rsidP="00C63A26">
                      <w:pPr>
                        <w:pStyle w:val="Text"/>
                      </w:pPr>
                      <w:r w:rsidRPr="00C63A26">
                        <w:rPr>
                          <w:b/>
                        </w:rPr>
                        <w:t xml:space="preserve">Calculate </w:t>
                      </w:r>
                      <w:r>
                        <w:t>discount factors given interest rate swap rates.</w:t>
                      </w:r>
                    </w:p>
                    <w:p w14:paraId="75D0E035" w14:textId="77777777" w:rsidR="00BD0D89" w:rsidRDefault="00BD0D89" w:rsidP="00C63A26">
                      <w:pPr>
                        <w:pStyle w:val="Text"/>
                      </w:pPr>
                    </w:p>
                    <w:p w14:paraId="6665377E" w14:textId="5472D501" w:rsidR="00BD0D89" w:rsidRPr="00626D73" w:rsidRDefault="00BD0D89" w:rsidP="00C63A26">
                      <w:pPr>
                        <w:pStyle w:val="Text"/>
                      </w:pPr>
                      <w:r w:rsidRPr="00C63A26">
                        <w:rPr>
                          <w:b/>
                        </w:rPr>
                        <w:t>Compute</w:t>
                      </w:r>
                      <w:r>
                        <w:t xml:space="preserve"> spot rates given</w:t>
                      </w:r>
                      <w:r w:rsidRPr="00626D73">
                        <w:t xml:space="preserve"> discount factors.</w:t>
                      </w:r>
                    </w:p>
                    <w:p w14:paraId="6936580C" w14:textId="77777777" w:rsidR="00BD0D89" w:rsidRDefault="00BD0D89" w:rsidP="00C63A26">
                      <w:pPr>
                        <w:pStyle w:val="Text"/>
                      </w:pPr>
                    </w:p>
                    <w:p w14:paraId="540EC167" w14:textId="77777777" w:rsidR="00BD0D89" w:rsidRDefault="00BD0D89" w:rsidP="00C63A26">
                      <w:pPr>
                        <w:pStyle w:val="Text"/>
                      </w:pPr>
                      <w:r w:rsidRPr="00C63A26">
                        <w:rPr>
                          <w:b/>
                        </w:rPr>
                        <w:t>Define and interpret</w:t>
                      </w:r>
                      <w:r w:rsidRPr="00626D73">
                        <w:t xml:space="preserve"> the forward rate, and compute forward rates given spot rates.</w:t>
                      </w:r>
                    </w:p>
                    <w:p w14:paraId="64DCBBDE" w14:textId="77777777" w:rsidR="00BD0D89" w:rsidRDefault="00BD0D89" w:rsidP="00C63A26">
                      <w:pPr>
                        <w:pStyle w:val="Text"/>
                      </w:pPr>
                    </w:p>
                    <w:p w14:paraId="551E6415" w14:textId="77777777" w:rsidR="00BD0D89" w:rsidRDefault="00BD0D89" w:rsidP="00C63A26">
                      <w:pPr>
                        <w:pStyle w:val="Text"/>
                      </w:pPr>
                      <w:r w:rsidRPr="00C63A26">
                        <w:rPr>
                          <w:b/>
                        </w:rPr>
                        <w:t>Define</w:t>
                      </w:r>
                      <w:r>
                        <w:t xml:space="preserve"> par rate and describe the equation for the par rate of a bond.</w:t>
                      </w:r>
                    </w:p>
                    <w:p w14:paraId="032028FD" w14:textId="77777777" w:rsidR="00BD0D89" w:rsidRDefault="00BD0D89" w:rsidP="00C63A26">
                      <w:pPr>
                        <w:pStyle w:val="Text"/>
                      </w:pPr>
                    </w:p>
                    <w:p w14:paraId="09F26767" w14:textId="77777777" w:rsidR="00BD0D89" w:rsidRPr="00626D73" w:rsidRDefault="00BD0D89" w:rsidP="00C63A26">
                      <w:pPr>
                        <w:pStyle w:val="Text"/>
                      </w:pPr>
                      <w:r w:rsidRPr="00C63A26">
                        <w:rPr>
                          <w:b/>
                        </w:rPr>
                        <w:t>Interpret</w:t>
                      </w:r>
                      <w:r>
                        <w:t xml:space="preserve"> the relationship between spot, forward and par rates.</w:t>
                      </w:r>
                    </w:p>
                    <w:p w14:paraId="03D136A0" w14:textId="77777777" w:rsidR="00BD0D89" w:rsidRDefault="00BD0D89" w:rsidP="00C63A26">
                      <w:pPr>
                        <w:pStyle w:val="Text"/>
                      </w:pPr>
                    </w:p>
                    <w:p w14:paraId="337591DE" w14:textId="77777777" w:rsidR="00BD0D89" w:rsidRDefault="00BD0D89" w:rsidP="00C63A26">
                      <w:pPr>
                        <w:pStyle w:val="Text"/>
                      </w:pPr>
                      <w:r w:rsidRPr="00C63A26">
                        <w:rPr>
                          <w:b/>
                        </w:rPr>
                        <w:t>Assess</w:t>
                      </w:r>
                      <w:r w:rsidRPr="00626D73">
                        <w:t xml:space="preserve"> the impact of maturity on the price of a bond and the returns generated by bonds.</w:t>
                      </w:r>
                    </w:p>
                    <w:p w14:paraId="0C293AE6" w14:textId="77777777" w:rsidR="00BD0D89" w:rsidRDefault="00BD0D89" w:rsidP="00C63A26">
                      <w:pPr>
                        <w:pStyle w:val="Text"/>
                      </w:pPr>
                    </w:p>
                    <w:p w14:paraId="4069B502" w14:textId="77777777" w:rsidR="00BD0D89" w:rsidRPr="00626D73" w:rsidRDefault="00BD0D89" w:rsidP="00C63A26">
                      <w:pPr>
                        <w:pStyle w:val="Text"/>
                      </w:pPr>
                      <w:r w:rsidRPr="00C63A26">
                        <w:rPr>
                          <w:b/>
                        </w:rPr>
                        <w:t>Define</w:t>
                      </w:r>
                      <w:r>
                        <w:t xml:space="preserve"> the “flattening” and “steepening” of rate curves and construct a hypothetical trade to reflect expectations that a curve will flatten or steepen.</w:t>
                      </w:r>
                    </w:p>
                    <w:p w14:paraId="136AADEE" w14:textId="396C6B87" w:rsidR="00BD0D89" w:rsidRPr="00974E1C" w:rsidRDefault="00BD0D89" w:rsidP="00C63A26">
                      <w:pPr>
                        <w:pStyle w:val="Text"/>
                      </w:pPr>
                    </w:p>
                  </w:txbxContent>
                </v:textbox>
                <w10:anchorlock/>
              </v:shape>
            </w:pict>
          </mc:Fallback>
        </mc:AlternateContent>
      </w:r>
    </w:p>
    <w:p w14:paraId="2261C781" w14:textId="77777777" w:rsidR="00994066" w:rsidRPr="00626D73" w:rsidRDefault="00994066" w:rsidP="00C63A26">
      <w:pPr>
        <w:pStyle w:val="Heading2"/>
      </w:pPr>
      <w:bookmarkStart w:id="6264" w:name="_Toc223340342"/>
      <w:r w:rsidRPr="00626D73">
        <w:t>Calculate and describe the impact of different compounding frequencies on a bond’s value.</w:t>
      </w:r>
      <w:bookmarkEnd w:id="6264"/>
    </w:p>
    <w:p w14:paraId="1C2F5571" w14:textId="77777777" w:rsidR="00994066" w:rsidRPr="00626D73" w:rsidRDefault="00994066" w:rsidP="00C63A26">
      <w:pPr>
        <w:pStyle w:val="Text"/>
      </w:pPr>
      <w:r w:rsidRPr="00626D73">
        <w:t>Investing (x) at an annual rate of (r) compounded semiannually for (T) years produces a terminal wealth (w) of:</w:t>
      </w:r>
    </w:p>
    <w:p w14:paraId="708DCDFD" w14:textId="77777777" w:rsidR="00C63A26" w:rsidRDefault="00C63A26" w:rsidP="00C63A26">
      <w:pPr>
        <w:pStyle w:val="Text"/>
      </w:pPr>
    </w:p>
    <w:p w14:paraId="5EED7EA8" w14:textId="06DD781B" w:rsidR="00994066" w:rsidRPr="00626D73" w:rsidRDefault="0051240F">
      <w:pPr>
        <w:pStyle w:val="Text"/>
        <w:jc w:val="center"/>
        <w:pPrChange w:id="6265" w:author="Aleksander Hansen" w:date="2013-02-16T22:39:00Z">
          <w:pPr>
            <w:pStyle w:val="Text"/>
          </w:pPr>
        </w:pPrChange>
      </w:pPr>
      <w:r>
        <w:pict w14:anchorId="362ADED1">
          <v:shape id="_x0000_i1104" type="#_x0000_t75" style="width:112.45pt;height:52.6pt">
            <v:imagedata r:id="rId149" o:title=""/>
          </v:shape>
        </w:pict>
      </w:r>
    </w:p>
    <w:p w14:paraId="3E3E649C" w14:textId="77777777" w:rsidR="00C63A26" w:rsidRDefault="00C63A26" w:rsidP="00C63A26">
      <w:pPr>
        <w:pStyle w:val="Text"/>
      </w:pPr>
    </w:p>
    <w:p w14:paraId="7D4399F9" w14:textId="77777777" w:rsidR="00994066" w:rsidRPr="00626D73" w:rsidRDefault="00994066">
      <w:pPr>
        <w:pStyle w:val="Heading3SubGTNI"/>
        <w:pPrChange w:id="6266" w:author="Aleksander Hansen" w:date="2013-02-16T22:39:00Z">
          <w:pPr>
            <w:pStyle w:val="Text"/>
          </w:pPr>
        </w:pPrChange>
      </w:pPr>
      <w:bookmarkStart w:id="6267" w:name="_Toc223340343"/>
      <w:r w:rsidRPr="00626D73">
        <w:t>Discount factor</w:t>
      </w:r>
      <w:bookmarkEnd w:id="6267"/>
    </w:p>
    <w:p w14:paraId="69E62C4D" w14:textId="77777777" w:rsidR="00C63A26" w:rsidRDefault="00C63A26" w:rsidP="00C63A26">
      <w:pPr>
        <w:pStyle w:val="Text"/>
      </w:pPr>
    </w:p>
    <w:p w14:paraId="2576E80F" w14:textId="6E0FA97E" w:rsidR="00994066" w:rsidRDefault="00994066" w:rsidP="00C63A26">
      <w:pPr>
        <w:pStyle w:val="Text"/>
      </w:pPr>
      <w:r w:rsidRPr="00626D73">
        <w:t xml:space="preserve">Let </w:t>
      </w:r>
      <w:proofErr w:type="gramStart"/>
      <w:r w:rsidRPr="00626D73">
        <w:t>d(</w:t>
      </w:r>
      <w:proofErr w:type="gramEnd"/>
      <w:r w:rsidRPr="00626D73">
        <w:t xml:space="preserve">t) equal the discounted value of one unit of currency. Assuming the one unit of currency is discounted for (t) years at the semiannual compound rate </w:t>
      </w:r>
      <w:proofErr w:type="gramStart"/>
      <w:r w:rsidRPr="00626D73">
        <w:t>r(</w:t>
      </w:r>
      <w:proofErr w:type="gramEnd"/>
      <w:r w:rsidRPr="00626D73">
        <w:t>t), then the discount rate d(t) is given by:</w:t>
      </w:r>
    </w:p>
    <w:p w14:paraId="7AA677F4" w14:textId="77777777" w:rsidR="00C63A26" w:rsidRPr="00626D73" w:rsidRDefault="00C63A26" w:rsidP="00C63A26">
      <w:pPr>
        <w:pStyle w:val="Text"/>
      </w:pPr>
    </w:p>
    <w:p w14:paraId="5DB15200" w14:textId="79554F7D" w:rsidR="00994066" w:rsidRPr="00626D73" w:rsidRDefault="0051240F">
      <w:pPr>
        <w:pStyle w:val="Text"/>
        <w:jc w:val="center"/>
        <w:pPrChange w:id="6268" w:author="Aleksander Hansen" w:date="2013-02-16T22:39:00Z">
          <w:pPr>
            <w:pStyle w:val="Text"/>
          </w:pPr>
        </w:pPrChange>
      </w:pPr>
      <w:r>
        <w:pict w14:anchorId="25B2B691">
          <v:shape id="_x0000_i1105" type="#_x0000_t75" style="width:103.55pt;height:59.05pt">
            <v:imagedata r:id="rId150" o:title=""/>
          </v:shape>
        </w:pict>
      </w:r>
    </w:p>
    <w:p w14:paraId="76A3BFEF" w14:textId="77777777" w:rsidR="00994066" w:rsidRPr="00626D73" w:rsidRDefault="00994066" w:rsidP="00C63A26">
      <w:pPr>
        <w:pStyle w:val="Text"/>
      </w:pPr>
      <w:r w:rsidRPr="00626D73">
        <w:t>The relationship between continuous compounding and discrete compounding (semi-annual compounding is discrete compounding where the number of periods per year is equal to 2) is given by:</w:t>
      </w:r>
    </w:p>
    <w:p w14:paraId="5F54D030" w14:textId="77777777" w:rsidR="00C63A26" w:rsidRDefault="00C63A26" w:rsidP="00C63A26">
      <w:pPr>
        <w:pStyle w:val="Text"/>
      </w:pPr>
    </w:p>
    <w:p w14:paraId="03073049" w14:textId="70AEBA18" w:rsidR="00994066" w:rsidRDefault="0051240F">
      <w:pPr>
        <w:pStyle w:val="Text"/>
        <w:jc w:val="center"/>
        <w:pPrChange w:id="6269" w:author="Aleksander Hansen" w:date="2013-02-18T21:22:00Z">
          <w:pPr>
            <w:pStyle w:val="Text"/>
          </w:pPr>
        </w:pPrChange>
      </w:pPr>
      <w:r>
        <w:pict w14:anchorId="5412ACD2">
          <v:shape id="_x0000_i1106" type="#_x0000_t75" style="width:140.75pt;height:48.55pt">
            <v:imagedata r:id="rId151" o:title=""/>
          </v:shape>
        </w:pict>
      </w:r>
    </w:p>
    <w:p w14:paraId="53C3A7B7" w14:textId="77777777" w:rsidR="00C63A26" w:rsidRPr="00626D73" w:rsidRDefault="00C63A26" w:rsidP="00C63A26">
      <w:pPr>
        <w:pStyle w:val="Text"/>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4320"/>
      </w:tblGrid>
      <w:tr w:rsidR="00994066" w14:paraId="66D95176" w14:textId="77777777" w:rsidTr="006B12F7">
        <w:trPr>
          <w:trHeight w:val="870"/>
        </w:trPr>
        <w:tc>
          <w:tcPr>
            <w:tcW w:w="4410" w:type="dxa"/>
          </w:tcPr>
          <w:p w14:paraId="45D408C2" w14:textId="77777777" w:rsidR="00994066" w:rsidRDefault="00994066" w:rsidP="00C63A26">
            <w:pPr>
              <w:pStyle w:val="Text"/>
            </w:pPr>
            <w:r>
              <w:t xml:space="preserve">The </w:t>
            </w:r>
            <w:r w:rsidRPr="00C35731">
              <w:rPr>
                <w:b/>
              </w:rPr>
              <w:t>continuous rate of return</w:t>
            </w:r>
            <w:r>
              <w:t xml:space="preserve"> as function of the discrete rate of return (where m is the number of periods per year) is given by:</w:t>
            </w:r>
          </w:p>
          <w:p w14:paraId="7260C2B5" w14:textId="77777777" w:rsidR="00994066" w:rsidRDefault="0051240F">
            <w:pPr>
              <w:pStyle w:val="Text"/>
              <w:jc w:val="center"/>
              <w:rPr>
                <w:rFonts w:eastAsiaTheme="majorEastAsia"/>
                <w:b/>
                <w:bCs/>
                <w:i/>
                <w:iCs/>
                <w:sz w:val="24"/>
                <w:szCs w:val="24"/>
              </w:rPr>
              <w:pPrChange w:id="6270" w:author="Aleksander Hansen" w:date="2013-02-16T22:39:00Z">
                <w:pPr>
                  <w:pStyle w:val="Text"/>
                  <w:keepNext/>
                  <w:keepLines/>
                  <w:spacing w:before="200" w:after="200"/>
                  <w:outlineLvl w:val="6"/>
                </w:pPr>
              </w:pPrChange>
            </w:pPr>
            <w:r>
              <w:rPr>
                <w:sz w:val="24"/>
                <w:szCs w:val="24"/>
              </w:rPr>
              <w:pict w14:anchorId="6B7CCD74">
                <v:shape id="_x0000_i1107" type="#_x0000_t75" style="width:133.5pt;height:50.15pt">
                  <v:imagedata r:id="rId152" o:title=""/>
                </v:shape>
              </w:pict>
            </w:r>
          </w:p>
        </w:tc>
        <w:tc>
          <w:tcPr>
            <w:tcW w:w="4320" w:type="dxa"/>
          </w:tcPr>
          <w:p w14:paraId="051A8E7F" w14:textId="77777777" w:rsidR="00994066" w:rsidRDefault="00994066">
            <w:pPr>
              <w:pStyle w:val="Text"/>
              <w:jc w:val="center"/>
              <w:rPr>
                <w:rFonts w:eastAsiaTheme="majorEastAsia"/>
                <w:b/>
                <w:bCs/>
                <w:i/>
                <w:iCs/>
                <w:sz w:val="24"/>
                <w:szCs w:val="24"/>
              </w:rPr>
              <w:pPrChange w:id="6271" w:author="Aleksander Hansen" w:date="2013-02-16T22:39:00Z">
                <w:pPr>
                  <w:pStyle w:val="Text"/>
                  <w:keepNext/>
                  <w:keepLines/>
                  <w:spacing w:before="200" w:after="200"/>
                  <w:outlineLvl w:val="6"/>
                </w:pPr>
              </w:pPrChange>
            </w:pPr>
            <w:r>
              <w:t xml:space="preserve">The </w:t>
            </w:r>
            <w:r w:rsidRPr="00C35731">
              <w:rPr>
                <w:b/>
              </w:rPr>
              <w:t>discrete rate of return</w:t>
            </w:r>
            <w:r>
              <w:t xml:space="preserve"> as a function of the continuous rate of return is given by:</w:t>
            </w:r>
            <w:r>
              <w:br/>
            </w:r>
            <w:r>
              <w:rPr>
                <w:rFonts w:eastAsia="Times New Roman"/>
              </w:rPr>
              <w:br/>
            </w:r>
            <w:r>
              <w:rPr>
                <w:rFonts w:eastAsia="Times New Roman"/>
              </w:rPr>
              <w:br/>
            </w:r>
            <w:r w:rsidR="0051240F">
              <w:rPr>
                <w:rFonts w:eastAsia="Times New Roman"/>
                <w:sz w:val="24"/>
                <w:szCs w:val="24"/>
              </w:rPr>
              <w:pict w14:anchorId="2DE2BAD3">
                <v:shape id="_x0000_i1108" type="#_x0000_t75" style="width:133.5pt;height:34.8pt">
                  <v:imagedata r:id="rId153" o:title=""/>
                </v:shape>
              </w:pict>
            </w:r>
          </w:p>
        </w:tc>
      </w:tr>
    </w:tbl>
    <w:p w14:paraId="3A1705F7" w14:textId="77777777" w:rsidR="00994066" w:rsidRDefault="00994066" w:rsidP="00C63A26">
      <w:pPr>
        <w:pStyle w:val="Text"/>
      </w:pPr>
    </w:p>
    <w:tbl>
      <w:tblPr>
        <w:tblW w:w="6075" w:type="dxa"/>
        <w:jc w:val="center"/>
        <w:tblCellMar>
          <w:left w:w="0" w:type="dxa"/>
          <w:right w:w="0" w:type="dxa"/>
        </w:tblCellMar>
        <w:tblLook w:val="04A0" w:firstRow="1" w:lastRow="0" w:firstColumn="1" w:lastColumn="0" w:noHBand="0" w:noVBand="1"/>
        <w:tblPrChange w:id="6272" w:author="Aleksander Hansen" w:date="2013-02-17T13:40:00Z">
          <w:tblPr>
            <w:tblW w:w="6075" w:type="dxa"/>
            <w:tblCellMar>
              <w:left w:w="0" w:type="dxa"/>
              <w:right w:w="0" w:type="dxa"/>
            </w:tblCellMar>
            <w:tblLook w:val="04A0" w:firstRow="1" w:lastRow="0" w:firstColumn="1" w:lastColumn="0" w:noHBand="0" w:noVBand="1"/>
          </w:tblPr>
        </w:tblPrChange>
      </w:tblPr>
      <w:tblGrid>
        <w:gridCol w:w="1864"/>
        <w:gridCol w:w="95"/>
        <w:gridCol w:w="1028"/>
        <w:gridCol w:w="226"/>
        <w:gridCol w:w="1347"/>
        <w:gridCol w:w="1515"/>
        <w:tblGridChange w:id="6273">
          <w:tblGrid>
            <w:gridCol w:w="15"/>
            <w:gridCol w:w="1849"/>
            <w:gridCol w:w="15"/>
            <w:gridCol w:w="95"/>
            <w:gridCol w:w="1013"/>
            <w:gridCol w:w="15"/>
            <w:gridCol w:w="211"/>
            <w:gridCol w:w="15"/>
            <w:gridCol w:w="1332"/>
            <w:gridCol w:w="15"/>
            <w:gridCol w:w="1500"/>
            <w:gridCol w:w="15"/>
          </w:tblGrid>
        </w:tblGridChange>
      </w:tblGrid>
      <w:tr w:rsidR="00994066" w:rsidRPr="004929B4" w14:paraId="3753F884" w14:textId="77777777" w:rsidTr="0004598D">
        <w:trPr>
          <w:trHeight w:hRule="exact" w:val="309"/>
          <w:jc w:val="center"/>
          <w:trPrChange w:id="6274" w:author="Aleksander Hansen" w:date="2013-02-17T13:40:00Z">
            <w:trPr>
              <w:gridBefore w:val="1"/>
              <w:trHeight w:hRule="exact" w:val="309"/>
            </w:trPr>
          </w:trPrChange>
        </w:trPr>
        <w:tc>
          <w:tcPr>
            <w:tcW w:w="1959"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6275" w:author="Aleksander Hansen" w:date="2013-02-17T13:40:00Z">
              <w:tcPr>
                <w:tcW w:w="1959"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204CB65D" w14:textId="77777777" w:rsidR="00994066" w:rsidRPr="004929B4" w:rsidRDefault="00994066" w:rsidP="00C63A26">
            <w:pPr>
              <w:pStyle w:val="Text"/>
              <w:rPr>
                <w:rStyle w:val="Strong"/>
              </w:rPr>
            </w:pPr>
            <w:r w:rsidRPr="004929B4">
              <w:t>EAY, r</w:t>
            </w:r>
          </w:p>
        </w:tc>
        <w:tc>
          <w:tcPr>
            <w:tcW w:w="1028" w:type="dxa"/>
            <w:tcBorders>
              <w:top w:val="nil"/>
              <w:left w:val="nil"/>
              <w:bottom w:val="nil"/>
              <w:right w:val="nil"/>
            </w:tcBorders>
            <w:shd w:val="clear" w:color="auto" w:fill="auto"/>
            <w:tcMar>
              <w:top w:w="15" w:type="dxa"/>
              <w:left w:w="15" w:type="dxa"/>
              <w:bottom w:w="0" w:type="dxa"/>
              <w:right w:w="15" w:type="dxa"/>
            </w:tcMar>
            <w:vAlign w:val="bottom"/>
            <w:hideMark/>
            <w:tcPrChange w:id="6276" w:author="Aleksander Hansen" w:date="2013-02-17T13:40:00Z">
              <w:tcPr>
                <w:tcW w:w="102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9FCDB43" w14:textId="77777777" w:rsidR="00994066" w:rsidRPr="004929B4" w:rsidRDefault="00994066" w:rsidP="00C63A26">
            <w:pPr>
              <w:pStyle w:val="Text"/>
              <w:rPr>
                <w:rStyle w:val="Strong"/>
              </w:rPr>
            </w:pPr>
          </w:p>
        </w:tc>
        <w:tc>
          <w:tcPr>
            <w:tcW w:w="226" w:type="dxa"/>
            <w:tcBorders>
              <w:top w:val="nil"/>
              <w:left w:val="nil"/>
              <w:bottom w:val="nil"/>
              <w:right w:val="nil"/>
            </w:tcBorders>
            <w:shd w:val="clear" w:color="auto" w:fill="auto"/>
            <w:tcMar>
              <w:top w:w="15" w:type="dxa"/>
              <w:left w:w="15" w:type="dxa"/>
              <w:bottom w:w="0" w:type="dxa"/>
              <w:right w:w="15" w:type="dxa"/>
            </w:tcMar>
            <w:vAlign w:val="bottom"/>
            <w:hideMark/>
            <w:tcPrChange w:id="6277"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4746C23" w14:textId="77777777" w:rsidR="00994066" w:rsidRPr="004929B4" w:rsidRDefault="00994066" w:rsidP="00C63A26">
            <w:pPr>
              <w:pStyle w:val="Text"/>
              <w:rPr>
                <w:rStyle w:val="Strong"/>
              </w:rPr>
            </w:pPr>
          </w:p>
        </w:tc>
        <w:tc>
          <w:tcPr>
            <w:tcW w:w="1347" w:type="dxa"/>
            <w:tcBorders>
              <w:top w:val="nil"/>
              <w:left w:val="nil"/>
              <w:bottom w:val="nil"/>
              <w:right w:val="nil"/>
            </w:tcBorders>
            <w:shd w:val="clear" w:color="auto" w:fill="auto"/>
            <w:tcMar>
              <w:top w:w="15" w:type="dxa"/>
              <w:left w:w="15" w:type="dxa"/>
              <w:bottom w:w="0" w:type="dxa"/>
              <w:right w:w="15" w:type="dxa"/>
            </w:tcMar>
            <w:vAlign w:val="bottom"/>
            <w:hideMark/>
            <w:tcPrChange w:id="6278" w:author="Aleksander Hansen" w:date="2013-02-17T13:40:00Z">
              <w:tcPr>
                <w:tcW w:w="1347"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71654989" w14:textId="77777777" w:rsidR="00994066" w:rsidRPr="004929B4" w:rsidRDefault="00994066" w:rsidP="00C63A26">
            <w:pPr>
              <w:pStyle w:val="Text"/>
              <w:rPr>
                <w:rStyle w:val="Strong"/>
              </w:rPr>
            </w:pPr>
            <w:r w:rsidRPr="004929B4">
              <w:t>10.0000%</w:t>
            </w:r>
          </w:p>
        </w:tc>
        <w:tc>
          <w:tcPr>
            <w:tcW w:w="1515" w:type="dxa"/>
            <w:tcBorders>
              <w:top w:val="nil"/>
              <w:left w:val="nil"/>
              <w:bottom w:val="nil"/>
              <w:right w:val="nil"/>
            </w:tcBorders>
            <w:shd w:val="clear" w:color="auto" w:fill="auto"/>
            <w:tcMar>
              <w:top w:w="15" w:type="dxa"/>
              <w:left w:w="15" w:type="dxa"/>
              <w:bottom w:w="0" w:type="dxa"/>
              <w:right w:w="15" w:type="dxa"/>
            </w:tcMar>
            <w:vAlign w:val="bottom"/>
            <w:hideMark/>
            <w:tcPrChange w:id="6279"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5C31045" w14:textId="77777777" w:rsidR="00994066" w:rsidRPr="004929B4" w:rsidRDefault="00994066" w:rsidP="00C63A26">
            <w:pPr>
              <w:pStyle w:val="Text"/>
            </w:pPr>
          </w:p>
        </w:tc>
      </w:tr>
      <w:tr w:rsidR="00994066" w:rsidRPr="004929B4" w14:paraId="1FBDE644" w14:textId="77777777" w:rsidTr="0004598D">
        <w:trPr>
          <w:trHeight w:hRule="exact" w:val="309"/>
          <w:jc w:val="center"/>
          <w:trPrChange w:id="6280" w:author="Aleksander Hansen" w:date="2013-02-17T13:40:00Z">
            <w:trPr>
              <w:gridBefore w:val="1"/>
              <w:trHeight w:hRule="exact" w:val="309"/>
            </w:trPr>
          </w:trPrChange>
        </w:trPr>
        <w:tc>
          <w:tcPr>
            <w:tcW w:w="2986" w:type="dxa"/>
            <w:gridSpan w:val="3"/>
            <w:tcBorders>
              <w:top w:val="nil"/>
              <w:left w:val="nil"/>
              <w:bottom w:val="nil"/>
              <w:right w:val="nil"/>
            </w:tcBorders>
            <w:shd w:val="clear" w:color="auto" w:fill="auto"/>
            <w:tcMar>
              <w:top w:w="15" w:type="dxa"/>
              <w:left w:w="15" w:type="dxa"/>
              <w:bottom w:w="0" w:type="dxa"/>
              <w:right w:w="15" w:type="dxa"/>
            </w:tcMar>
            <w:vAlign w:val="bottom"/>
            <w:hideMark/>
            <w:tcPrChange w:id="6281" w:author="Aleksander Hansen" w:date="2013-02-17T13:40:00Z">
              <w:tcPr>
                <w:tcW w:w="2986" w:type="dxa"/>
                <w:gridSpan w:val="5"/>
                <w:tcBorders>
                  <w:top w:val="nil"/>
                  <w:left w:val="nil"/>
                  <w:bottom w:val="nil"/>
                  <w:right w:val="nil"/>
                </w:tcBorders>
                <w:shd w:val="clear" w:color="auto" w:fill="auto"/>
                <w:tcMar>
                  <w:top w:w="15" w:type="dxa"/>
                  <w:left w:w="15" w:type="dxa"/>
                  <w:bottom w:w="0" w:type="dxa"/>
                  <w:right w:w="15" w:type="dxa"/>
                </w:tcMar>
                <w:vAlign w:val="bottom"/>
                <w:hideMark/>
              </w:tcPr>
            </w:tcPrChange>
          </w:tcPr>
          <w:p w14:paraId="2B71A470" w14:textId="77777777" w:rsidR="00994066" w:rsidRPr="004929B4" w:rsidRDefault="00994066" w:rsidP="00C63A26">
            <w:pPr>
              <w:pStyle w:val="Text"/>
              <w:rPr>
                <w:rStyle w:val="Strong"/>
              </w:rPr>
            </w:pPr>
            <w:r w:rsidRPr="004929B4">
              <w:t>Initial wealth (A)</w:t>
            </w:r>
          </w:p>
        </w:tc>
        <w:tc>
          <w:tcPr>
            <w:tcW w:w="226" w:type="dxa"/>
            <w:tcBorders>
              <w:top w:val="nil"/>
              <w:left w:val="nil"/>
              <w:bottom w:val="nil"/>
              <w:right w:val="nil"/>
            </w:tcBorders>
            <w:shd w:val="clear" w:color="auto" w:fill="auto"/>
            <w:tcMar>
              <w:top w:w="15" w:type="dxa"/>
              <w:left w:w="15" w:type="dxa"/>
              <w:bottom w:w="0" w:type="dxa"/>
              <w:right w:w="15" w:type="dxa"/>
            </w:tcMar>
            <w:vAlign w:val="bottom"/>
            <w:hideMark/>
            <w:tcPrChange w:id="6282"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1BE3747" w14:textId="77777777" w:rsidR="00994066" w:rsidRPr="004929B4" w:rsidRDefault="00994066" w:rsidP="00C63A26">
            <w:pPr>
              <w:pStyle w:val="Text"/>
              <w:rPr>
                <w:rStyle w:val="Strong"/>
              </w:rPr>
            </w:pPr>
          </w:p>
        </w:tc>
        <w:tc>
          <w:tcPr>
            <w:tcW w:w="1347" w:type="dxa"/>
            <w:tcBorders>
              <w:top w:val="nil"/>
              <w:left w:val="nil"/>
              <w:bottom w:val="nil"/>
              <w:right w:val="nil"/>
            </w:tcBorders>
            <w:shd w:val="clear" w:color="auto" w:fill="auto"/>
            <w:tcMar>
              <w:top w:w="15" w:type="dxa"/>
              <w:left w:w="15" w:type="dxa"/>
              <w:bottom w:w="0" w:type="dxa"/>
              <w:right w:w="15" w:type="dxa"/>
            </w:tcMar>
            <w:vAlign w:val="bottom"/>
            <w:hideMark/>
            <w:tcPrChange w:id="6283" w:author="Aleksander Hansen" w:date="2013-02-17T13:40:00Z">
              <w:tcPr>
                <w:tcW w:w="1347"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395B696C" w14:textId="77777777" w:rsidR="00994066" w:rsidRPr="004929B4" w:rsidRDefault="00994066" w:rsidP="00C63A26">
            <w:pPr>
              <w:pStyle w:val="Text"/>
              <w:rPr>
                <w:rStyle w:val="Strong"/>
              </w:rPr>
            </w:pPr>
            <w:r w:rsidRPr="004929B4">
              <w:t xml:space="preserve">$100.00 </w:t>
            </w:r>
          </w:p>
        </w:tc>
        <w:tc>
          <w:tcPr>
            <w:tcW w:w="1515" w:type="dxa"/>
            <w:tcBorders>
              <w:top w:val="nil"/>
              <w:left w:val="nil"/>
              <w:bottom w:val="nil"/>
              <w:right w:val="nil"/>
            </w:tcBorders>
            <w:shd w:val="clear" w:color="auto" w:fill="auto"/>
            <w:tcMar>
              <w:top w:w="15" w:type="dxa"/>
              <w:left w:w="15" w:type="dxa"/>
              <w:bottom w:w="0" w:type="dxa"/>
              <w:right w:w="15" w:type="dxa"/>
            </w:tcMar>
            <w:vAlign w:val="bottom"/>
            <w:hideMark/>
            <w:tcPrChange w:id="6284"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2E82AC8" w14:textId="77777777" w:rsidR="00994066" w:rsidRPr="004929B4" w:rsidRDefault="00994066" w:rsidP="00C63A26">
            <w:pPr>
              <w:pStyle w:val="Text"/>
            </w:pPr>
          </w:p>
        </w:tc>
      </w:tr>
      <w:tr w:rsidR="00994066" w:rsidRPr="004929B4" w14:paraId="7AC11F8D" w14:textId="77777777" w:rsidTr="0004598D">
        <w:trPr>
          <w:trHeight w:hRule="exact" w:val="309"/>
          <w:jc w:val="center"/>
          <w:trPrChange w:id="6285" w:author="Aleksander Hansen" w:date="2013-02-17T13:40:00Z">
            <w:trPr>
              <w:gridBefore w:val="1"/>
              <w:trHeight w:hRule="exact" w:val="309"/>
            </w:trPr>
          </w:trPrChange>
        </w:trPr>
        <w:tc>
          <w:tcPr>
            <w:tcW w:w="2986" w:type="dxa"/>
            <w:gridSpan w:val="3"/>
            <w:tcBorders>
              <w:top w:val="nil"/>
              <w:left w:val="nil"/>
              <w:bottom w:val="nil"/>
              <w:right w:val="nil"/>
            </w:tcBorders>
            <w:shd w:val="clear" w:color="auto" w:fill="auto"/>
            <w:tcMar>
              <w:top w:w="15" w:type="dxa"/>
              <w:left w:w="15" w:type="dxa"/>
              <w:bottom w:w="0" w:type="dxa"/>
              <w:right w:w="15" w:type="dxa"/>
            </w:tcMar>
            <w:vAlign w:val="bottom"/>
            <w:hideMark/>
            <w:tcPrChange w:id="6286" w:author="Aleksander Hansen" w:date="2013-02-17T13:40:00Z">
              <w:tcPr>
                <w:tcW w:w="2986" w:type="dxa"/>
                <w:gridSpan w:val="5"/>
                <w:tcBorders>
                  <w:top w:val="nil"/>
                  <w:left w:val="nil"/>
                  <w:bottom w:val="nil"/>
                  <w:right w:val="nil"/>
                </w:tcBorders>
                <w:shd w:val="clear" w:color="auto" w:fill="auto"/>
                <w:tcMar>
                  <w:top w:w="15" w:type="dxa"/>
                  <w:left w:w="15" w:type="dxa"/>
                  <w:bottom w:w="0" w:type="dxa"/>
                  <w:right w:w="15" w:type="dxa"/>
                </w:tcMar>
                <w:vAlign w:val="bottom"/>
                <w:hideMark/>
              </w:tcPr>
            </w:tcPrChange>
          </w:tcPr>
          <w:p w14:paraId="53378D9B" w14:textId="77777777" w:rsidR="00994066" w:rsidRPr="004929B4" w:rsidRDefault="00994066" w:rsidP="00C63A26">
            <w:pPr>
              <w:pStyle w:val="Text"/>
              <w:rPr>
                <w:rStyle w:val="Strong"/>
              </w:rPr>
            </w:pPr>
            <w:r w:rsidRPr="004929B4">
              <w:t>Number of years (n)</w:t>
            </w:r>
          </w:p>
        </w:tc>
        <w:tc>
          <w:tcPr>
            <w:tcW w:w="226" w:type="dxa"/>
            <w:tcBorders>
              <w:top w:val="nil"/>
              <w:left w:val="nil"/>
              <w:bottom w:val="nil"/>
              <w:right w:val="nil"/>
            </w:tcBorders>
            <w:shd w:val="clear" w:color="auto" w:fill="auto"/>
            <w:tcMar>
              <w:top w:w="15" w:type="dxa"/>
              <w:left w:w="15" w:type="dxa"/>
              <w:bottom w:w="0" w:type="dxa"/>
              <w:right w:w="15" w:type="dxa"/>
            </w:tcMar>
            <w:vAlign w:val="bottom"/>
            <w:hideMark/>
            <w:tcPrChange w:id="6287"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540480E" w14:textId="77777777" w:rsidR="00994066" w:rsidRPr="004929B4" w:rsidRDefault="00994066" w:rsidP="00C63A26">
            <w:pPr>
              <w:pStyle w:val="Text"/>
              <w:rPr>
                <w:rStyle w:val="Strong"/>
              </w:rPr>
            </w:pPr>
          </w:p>
        </w:tc>
        <w:tc>
          <w:tcPr>
            <w:tcW w:w="1347" w:type="dxa"/>
            <w:tcBorders>
              <w:top w:val="nil"/>
              <w:left w:val="nil"/>
              <w:bottom w:val="nil"/>
              <w:right w:val="nil"/>
            </w:tcBorders>
            <w:shd w:val="clear" w:color="auto" w:fill="auto"/>
            <w:tcMar>
              <w:top w:w="15" w:type="dxa"/>
              <w:left w:w="15" w:type="dxa"/>
              <w:bottom w:w="0" w:type="dxa"/>
              <w:right w:w="15" w:type="dxa"/>
            </w:tcMar>
            <w:vAlign w:val="bottom"/>
            <w:hideMark/>
            <w:tcPrChange w:id="6288" w:author="Aleksander Hansen" w:date="2013-02-17T13:40:00Z">
              <w:tcPr>
                <w:tcW w:w="1347"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5E190545" w14:textId="77777777" w:rsidR="00994066" w:rsidRPr="004929B4" w:rsidRDefault="00994066" w:rsidP="00C63A26">
            <w:pPr>
              <w:pStyle w:val="Text"/>
              <w:rPr>
                <w:rStyle w:val="Strong"/>
              </w:rPr>
            </w:pPr>
            <w:r w:rsidRPr="004929B4">
              <w:t xml:space="preserve">1.00 </w:t>
            </w:r>
          </w:p>
        </w:tc>
        <w:tc>
          <w:tcPr>
            <w:tcW w:w="1515" w:type="dxa"/>
            <w:tcBorders>
              <w:top w:val="nil"/>
              <w:left w:val="nil"/>
              <w:bottom w:val="nil"/>
              <w:right w:val="nil"/>
            </w:tcBorders>
            <w:shd w:val="clear" w:color="auto" w:fill="auto"/>
            <w:tcMar>
              <w:top w:w="15" w:type="dxa"/>
              <w:left w:w="15" w:type="dxa"/>
              <w:bottom w:w="0" w:type="dxa"/>
              <w:right w:w="15" w:type="dxa"/>
            </w:tcMar>
            <w:vAlign w:val="bottom"/>
            <w:hideMark/>
            <w:tcPrChange w:id="6289"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0EC0D26" w14:textId="77777777" w:rsidR="00994066" w:rsidRPr="004929B4" w:rsidRDefault="00994066" w:rsidP="00C63A26">
            <w:pPr>
              <w:pStyle w:val="Text"/>
            </w:pPr>
          </w:p>
        </w:tc>
      </w:tr>
      <w:tr w:rsidR="00994066" w:rsidRPr="004929B4" w14:paraId="4F32F75C" w14:textId="77777777" w:rsidTr="0004598D">
        <w:trPr>
          <w:trHeight w:hRule="exact" w:val="309"/>
          <w:jc w:val="center"/>
          <w:trPrChange w:id="6290" w:author="Aleksander Hansen" w:date="2013-02-17T13:40:00Z">
            <w:trPr>
              <w:gridBefore w:val="1"/>
              <w:trHeight w:hRule="exact" w:val="309"/>
            </w:trPr>
          </w:trPrChange>
        </w:trPr>
        <w:tc>
          <w:tcPr>
            <w:tcW w:w="1864" w:type="dxa"/>
            <w:tcBorders>
              <w:top w:val="nil"/>
              <w:left w:val="nil"/>
              <w:right w:val="nil"/>
            </w:tcBorders>
            <w:shd w:val="clear" w:color="auto" w:fill="auto"/>
            <w:tcMar>
              <w:top w:w="15" w:type="dxa"/>
              <w:left w:w="15" w:type="dxa"/>
              <w:bottom w:w="0" w:type="dxa"/>
              <w:right w:w="15" w:type="dxa"/>
            </w:tcMar>
            <w:vAlign w:val="bottom"/>
            <w:hideMark/>
            <w:tcPrChange w:id="6291" w:author="Aleksander Hansen" w:date="2013-02-17T13:40:00Z">
              <w:tcPr>
                <w:tcW w:w="186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DE45FA1" w14:textId="77777777" w:rsidR="00994066" w:rsidRPr="004929B4" w:rsidRDefault="00994066" w:rsidP="00C63A26">
            <w:pPr>
              <w:pStyle w:val="Text"/>
            </w:pPr>
          </w:p>
        </w:tc>
        <w:tc>
          <w:tcPr>
            <w:tcW w:w="1122" w:type="dxa"/>
            <w:gridSpan w:val="2"/>
            <w:tcBorders>
              <w:top w:val="nil"/>
              <w:left w:val="nil"/>
              <w:right w:val="nil"/>
            </w:tcBorders>
            <w:shd w:val="clear" w:color="auto" w:fill="auto"/>
            <w:tcMar>
              <w:top w:w="15" w:type="dxa"/>
              <w:left w:w="15" w:type="dxa"/>
              <w:bottom w:w="0" w:type="dxa"/>
              <w:right w:w="15" w:type="dxa"/>
            </w:tcMar>
            <w:vAlign w:val="bottom"/>
            <w:hideMark/>
            <w:tcPrChange w:id="6292" w:author="Aleksander Hansen" w:date="2013-02-17T13:40:00Z">
              <w:tcPr>
                <w:tcW w:w="1122"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1D358F03" w14:textId="77777777" w:rsidR="00994066" w:rsidRPr="004929B4" w:rsidRDefault="00994066" w:rsidP="00C63A26">
            <w:pPr>
              <w:pStyle w:val="Text"/>
            </w:pPr>
          </w:p>
        </w:tc>
        <w:tc>
          <w:tcPr>
            <w:tcW w:w="226" w:type="dxa"/>
            <w:tcBorders>
              <w:top w:val="nil"/>
              <w:left w:val="nil"/>
              <w:right w:val="nil"/>
            </w:tcBorders>
            <w:shd w:val="clear" w:color="auto" w:fill="auto"/>
            <w:tcMar>
              <w:top w:w="15" w:type="dxa"/>
              <w:left w:w="15" w:type="dxa"/>
              <w:bottom w:w="0" w:type="dxa"/>
              <w:right w:w="15" w:type="dxa"/>
            </w:tcMar>
            <w:vAlign w:val="bottom"/>
            <w:hideMark/>
            <w:tcPrChange w:id="6293"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ABC32AB" w14:textId="77777777" w:rsidR="00994066" w:rsidRPr="004929B4" w:rsidRDefault="00994066" w:rsidP="00C63A26">
            <w:pPr>
              <w:pStyle w:val="Text"/>
            </w:pPr>
          </w:p>
        </w:tc>
        <w:tc>
          <w:tcPr>
            <w:tcW w:w="1347" w:type="dxa"/>
            <w:tcBorders>
              <w:top w:val="nil"/>
              <w:left w:val="nil"/>
              <w:right w:val="nil"/>
            </w:tcBorders>
            <w:shd w:val="clear" w:color="auto" w:fill="auto"/>
            <w:tcMar>
              <w:top w:w="15" w:type="dxa"/>
              <w:left w:w="15" w:type="dxa"/>
              <w:bottom w:w="0" w:type="dxa"/>
              <w:right w:w="15" w:type="dxa"/>
            </w:tcMar>
            <w:vAlign w:val="bottom"/>
            <w:hideMark/>
            <w:tcPrChange w:id="6294" w:author="Aleksander Hansen" w:date="2013-02-17T13:40:00Z">
              <w:tcPr>
                <w:tcW w:w="134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0F09607" w14:textId="77777777" w:rsidR="00994066" w:rsidRPr="004929B4" w:rsidRDefault="00994066" w:rsidP="00C63A26">
            <w:pPr>
              <w:pStyle w:val="Text"/>
            </w:pPr>
          </w:p>
        </w:tc>
        <w:tc>
          <w:tcPr>
            <w:tcW w:w="1515" w:type="dxa"/>
            <w:tcBorders>
              <w:top w:val="nil"/>
              <w:left w:val="nil"/>
              <w:right w:val="nil"/>
            </w:tcBorders>
            <w:shd w:val="clear" w:color="auto" w:fill="auto"/>
            <w:tcMar>
              <w:top w:w="15" w:type="dxa"/>
              <w:left w:w="15" w:type="dxa"/>
              <w:bottom w:w="0" w:type="dxa"/>
              <w:right w:w="15" w:type="dxa"/>
            </w:tcMar>
            <w:vAlign w:val="bottom"/>
            <w:hideMark/>
            <w:tcPrChange w:id="6295"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8B83E17" w14:textId="77777777" w:rsidR="00994066" w:rsidRPr="004929B4" w:rsidRDefault="00994066" w:rsidP="00C63A26">
            <w:pPr>
              <w:pStyle w:val="Text"/>
            </w:pPr>
          </w:p>
        </w:tc>
      </w:tr>
      <w:tr w:rsidR="00994066" w:rsidRPr="004929B4" w14:paraId="6D700868" w14:textId="77777777" w:rsidTr="0004598D">
        <w:trPr>
          <w:trHeight w:hRule="exact" w:val="309"/>
          <w:jc w:val="center"/>
          <w:trPrChange w:id="6296" w:author="Aleksander Hansen" w:date="2013-02-17T13:40:00Z">
            <w:trPr>
              <w:gridBefore w:val="1"/>
              <w:trHeight w:hRule="exact" w:val="309"/>
            </w:trPr>
          </w:trPrChange>
        </w:trPr>
        <w:tc>
          <w:tcPr>
            <w:tcW w:w="1864" w:type="dxa"/>
            <w:tcBorders>
              <w:top w:val="nil"/>
              <w:left w:val="nil"/>
              <w:bottom w:val="nil"/>
              <w:right w:val="nil"/>
            </w:tcBorders>
            <w:shd w:val="clear" w:color="auto" w:fill="A2B593"/>
            <w:tcMar>
              <w:top w:w="15" w:type="dxa"/>
              <w:left w:w="15" w:type="dxa"/>
              <w:bottom w:w="0" w:type="dxa"/>
              <w:right w:w="15" w:type="dxa"/>
            </w:tcMar>
            <w:vAlign w:val="bottom"/>
            <w:hideMark/>
            <w:tcPrChange w:id="6297" w:author="Aleksander Hansen" w:date="2013-02-17T13:40:00Z">
              <w:tcPr>
                <w:tcW w:w="186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14859C3" w14:textId="77777777" w:rsidR="00994066" w:rsidRPr="004929B4" w:rsidRDefault="00994066" w:rsidP="00C63A26">
            <w:pPr>
              <w:pStyle w:val="Text"/>
            </w:pPr>
          </w:p>
        </w:tc>
        <w:tc>
          <w:tcPr>
            <w:tcW w:w="1122" w:type="dxa"/>
            <w:gridSpan w:val="2"/>
            <w:tcBorders>
              <w:top w:val="nil"/>
              <w:left w:val="nil"/>
              <w:bottom w:val="nil"/>
              <w:right w:val="nil"/>
            </w:tcBorders>
            <w:shd w:val="clear" w:color="auto" w:fill="A2B593"/>
            <w:tcMar>
              <w:top w:w="15" w:type="dxa"/>
              <w:left w:w="15" w:type="dxa"/>
              <w:bottom w:w="0" w:type="dxa"/>
              <w:right w:w="15" w:type="dxa"/>
            </w:tcMar>
            <w:vAlign w:val="bottom"/>
            <w:hideMark/>
            <w:tcPrChange w:id="6298" w:author="Aleksander Hansen" w:date="2013-02-17T13:40:00Z">
              <w:tcPr>
                <w:tcW w:w="1122"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7FA889C5" w14:textId="77777777" w:rsidR="00994066" w:rsidRPr="004929B4" w:rsidRDefault="00994066" w:rsidP="00C63A26">
            <w:pPr>
              <w:pStyle w:val="Text"/>
            </w:pPr>
          </w:p>
        </w:tc>
        <w:tc>
          <w:tcPr>
            <w:tcW w:w="226" w:type="dxa"/>
            <w:tcBorders>
              <w:top w:val="nil"/>
              <w:left w:val="nil"/>
              <w:bottom w:val="nil"/>
              <w:right w:val="nil"/>
            </w:tcBorders>
            <w:shd w:val="clear" w:color="auto" w:fill="A2B593"/>
            <w:tcMar>
              <w:top w:w="15" w:type="dxa"/>
              <w:left w:w="15" w:type="dxa"/>
              <w:bottom w:w="0" w:type="dxa"/>
              <w:right w:w="15" w:type="dxa"/>
            </w:tcMar>
            <w:vAlign w:val="bottom"/>
            <w:hideMark/>
            <w:tcPrChange w:id="6299"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FBA3509" w14:textId="77777777" w:rsidR="00994066" w:rsidRPr="004929B4" w:rsidRDefault="00994066" w:rsidP="00C63A26">
            <w:pPr>
              <w:pStyle w:val="Text"/>
            </w:pPr>
          </w:p>
        </w:tc>
        <w:tc>
          <w:tcPr>
            <w:tcW w:w="1347" w:type="dxa"/>
            <w:tcBorders>
              <w:top w:val="nil"/>
              <w:left w:val="nil"/>
              <w:bottom w:val="nil"/>
              <w:right w:val="nil"/>
            </w:tcBorders>
            <w:shd w:val="clear" w:color="auto" w:fill="A2B593"/>
            <w:tcMar>
              <w:top w:w="15" w:type="dxa"/>
              <w:left w:w="15" w:type="dxa"/>
              <w:bottom w:w="0" w:type="dxa"/>
              <w:right w:w="15" w:type="dxa"/>
            </w:tcMar>
            <w:vAlign w:val="bottom"/>
            <w:hideMark/>
            <w:tcPrChange w:id="6300" w:author="Aleksander Hansen" w:date="2013-02-17T13:40:00Z">
              <w:tcPr>
                <w:tcW w:w="134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5919ED2" w14:textId="77777777" w:rsidR="00994066" w:rsidRPr="004929B4" w:rsidRDefault="00994066" w:rsidP="00C63A26">
            <w:pPr>
              <w:pStyle w:val="Text"/>
              <w:rPr>
                <w:rStyle w:val="Strong"/>
              </w:rPr>
            </w:pPr>
            <w:r w:rsidRPr="004929B4">
              <w:t>Equivalent</w:t>
            </w:r>
          </w:p>
        </w:tc>
        <w:tc>
          <w:tcPr>
            <w:tcW w:w="1515" w:type="dxa"/>
            <w:tcBorders>
              <w:top w:val="nil"/>
              <w:left w:val="nil"/>
              <w:bottom w:val="nil"/>
              <w:right w:val="nil"/>
            </w:tcBorders>
            <w:shd w:val="clear" w:color="auto" w:fill="A2B593"/>
            <w:tcMar>
              <w:top w:w="15" w:type="dxa"/>
              <w:left w:w="15" w:type="dxa"/>
              <w:bottom w:w="0" w:type="dxa"/>
              <w:right w:w="15" w:type="dxa"/>
            </w:tcMar>
            <w:vAlign w:val="bottom"/>
            <w:hideMark/>
            <w:tcPrChange w:id="6301"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E869E34" w14:textId="77777777" w:rsidR="00994066" w:rsidRPr="004929B4" w:rsidRDefault="00994066" w:rsidP="00C63A26">
            <w:pPr>
              <w:pStyle w:val="Text"/>
            </w:pPr>
          </w:p>
        </w:tc>
      </w:tr>
      <w:tr w:rsidR="00994066" w:rsidRPr="004929B4" w14:paraId="1E0CE75E" w14:textId="77777777" w:rsidTr="0004598D">
        <w:trPr>
          <w:trHeight w:hRule="exact" w:val="291"/>
          <w:jc w:val="center"/>
          <w:trPrChange w:id="6302" w:author="Aleksander Hansen" w:date="2013-02-17T13:40:00Z">
            <w:trPr>
              <w:gridBefore w:val="1"/>
              <w:trHeight w:hRule="exact" w:val="291"/>
            </w:trPr>
          </w:trPrChange>
        </w:trPr>
        <w:tc>
          <w:tcPr>
            <w:tcW w:w="1864" w:type="dxa"/>
            <w:tcBorders>
              <w:top w:val="nil"/>
              <w:left w:val="nil"/>
              <w:bottom w:val="nil"/>
              <w:right w:val="nil"/>
            </w:tcBorders>
            <w:shd w:val="clear" w:color="auto" w:fill="A2B593"/>
            <w:tcMar>
              <w:top w:w="15" w:type="dxa"/>
              <w:left w:w="15" w:type="dxa"/>
              <w:bottom w:w="0" w:type="dxa"/>
              <w:right w:w="15" w:type="dxa"/>
            </w:tcMar>
            <w:vAlign w:val="bottom"/>
            <w:hideMark/>
            <w:tcPrChange w:id="6303" w:author="Aleksander Hansen" w:date="2013-02-17T13:40:00Z">
              <w:tcPr>
                <w:tcW w:w="186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DFF5D9C" w14:textId="77777777" w:rsidR="00994066" w:rsidRPr="004929B4" w:rsidRDefault="00994066" w:rsidP="00C63A26">
            <w:pPr>
              <w:pStyle w:val="Text"/>
              <w:rPr>
                <w:rStyle w:val="Strong"/>
              </w:rPr>
            </w:pPr>
            <w:r w:rsidRPr="004929B4">
              <w:t>Compound</w:t>
            </w:r>
          </w:p>
        </w:tc>
        <w:tc>
          <w:tcPr>
            <w:tcW w:w="1122" w:type="dxa"/>
            <w:gridSpan w:val="2"/>
            <w:tcBorders>
              <w:top w:val="nil"/>
              <w:left w:val="nil"/>
              <w:bottom w:val="nil"/>
              <w:right w:val="nil"/>
            </w:tcBorders>
            <w:shd w:val="clear" w:color="auto" w:fill="A2B593"/>
            <w:tcMar>
              <w:top w:w="15" w:type="dxa"/>
              <w:left w:w="15" w:type="dxa"/>
              <w:bottom w:w="0" w:type="dxa"/>
              <w:right w:w="15" w:type="dxa"/>
            </w:tcMar>
            <w:vAlign w:val="bottom"/>
            <w:hideMark/>
            <w:tcPrChange w:id="6304" w:author="Aleksander Hansen" w:date="2013-02-17T13:40:00Z">
              <w:tcPr>
                <w:tcW w:w="1122"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48B7362A" w14:textId="77777777" w:rsidR="00994066" w:rsidRPr="004929B4" w:rsidRDefault="00994066" w:rsidP="00C63A26">
            <w:pPr>
              <w:pStyle w:val="Text"/>
              <w:rPr>
                <w:rStyle w:val="Strong"/>
              </w:rPr>
            </w:pPr>
            <w:r w:rsidRPr="004929B4">
              <w:t>Terminal</w:t>
            </w:r>
          </w:p>
        </w:tc>
        <w:tc>
          <w:tcPr>
            <w:tcW w:w="226" w:type="dxa"/>
            <w:tcBorders>
              <w:top w:val="nil"/>
              <w:left w:val="nil"/>
              <w:bottom w:val="nil"/>
              <w:right w:val="nil"/>
            </w:tcBorders>
            <w:shd w:val="clear" w:color="auto" w:fill="A2B593"/>
            <w:tcMar>
              <w:top w:w="15" w:type="dxa"/>
              <w:left w:w="15" w:type="dxa"/>
              <w:bottom w:w="0" w:type="dxa"/>
              <w:right w:w="15" w:type="dxa"/>
            </w:tcMar>
            <w:vAlign w:val="bottom"/>
            <w:hideMark/>
            <w:tcPrChange w:id="6305"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7A5B2EA" w14:textId="77777777" w:rsidR="00994066" w:rsidRPr="004929B4" w:rsidRDefault="00994066" w:rsidP="00C63A26">
            <w:pPr>
              <w:pStyle w:val="Text"/>
              <w:rPr>
                <w:rStyle w:val="Strong"/>
              </w:rPr>
            </w:pPr>
          </w:p>
        </w:tc>
        <w:tc>
          <w:tcPr>
            <w:tcW w:w="1347" w:type="dxa"/>
            <w:tcBorders>
              <w:top w:val="nil"/>
              <w:left w:val="nil"/>
              <w:bottom w:val="nil"/>
              <w:right w:val="nil"/>
            </w:tcBorders>
            <w:shd w:val="clear" w:color="auto" w:fill="A2B593"/>
            <w:tcMar>
              <w:top w:w="15" w:type="dxa"/>
              <w:left w:w="15" w:type="dxa"/>
              <w:bottom w:w="0" w:type="dxa"/>
              <w:right w:w="15" w:type="dxa"/>
            </w:tcMar>
            <w:vAlign w:val="bottom"/>
            <w:hideMark/>
            <w:tcPrChange w:id="6306" w:author="Aleksander Hansen" w:date="2013-02-17T13:40:00Z">
              <w:tcPr>
                <w:tcW w:w="134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ACD83B0" w14:textId="77777777" w:rsidR="00994066" w:rsidRPr="004929B4" w:rsidRDefault="00994066" w:rsidP="00C63A26">
            <w:pPr>
              <w:pStyle w:val="Text"/>
              <w:rPr>
                <w:rStyle w:val="Strong"/>
              </w:rPr>
            </w:pPr>
            <w:r w:rsidRPr="004929B4">
              <w:t>Periodic</w:t>
            </w:r>
          </w:p>
        </w:tc>
        <w:tc>
          <w:tcPr>
            <w:tcW w:w="1515" w:type="dxa"/>
            <w:tcBorders>
              <w:top w:val="nil"/>
              <w:left w:val="nil"/>
              <w:bottom w:val="nil"/>
              <w:right w:val="nil"/>
            </w:tcBorders>
            <w:shd w:val="clear" w:color="auto" w:fill="A2B593"/>
            <w:tcMar>
              <w:top w:w="15" w:type="dxa"/>
              <w:left w:w="15" w:type="dxa"/>
              <w:bottom w:w="0" w:type="dxa"/>
              <w:right w:w="15" w:type="dxa"/>
            </w:tcMar>
            <w:vAlign w:val="bottom"/>
            <w:hideMark/>
            <w:tcPrChange w:id="6307"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941D81E" w14:textId="77777777" w:rsidR="00994066" w:rsidRPr="004929B4" w:rsidRDefault="00994066" w:rsidP="00C63A26">
            <w:pPr>
              <w:pStyle w:val="Text"/>
              <w:rPr>
                <w:rStyle w:val="Strong"/>
              </w:rPr>
            </w:pPr>
            <w:r w:rsidRPr="004929B4">
              <w:t xml:space="preserve">Continuous </w:t>
            </w:r>
          </w:p>
        </w:tc>
      </w:tr>
      <w:tr w:rsidR="00994066" w:rsidRPr="004929B4" w14:paraId="48A4F98D" w14:textId="77777777" w:rsidTr="0004598D">
        <w:trPr>
          <w:trHeight w:hRule="exact" w:val="291"/>
          <w:jc w:val="center"/>
          <w:trPrChange w:id="6308" w:author="Aleksander Hansen" w:date="2013-02-17T13:40:00Z">
            <w:trPr>
              <w:gridBefore w:val="1"/>
              <w:trHeight w:hRule="exact" w:val="291"/>
            </w:trPr>
          </w:trPrChange>
        </w:trPr>
        <w:tc>
          <w:tcPr>
            <w:tcW w:w="1864"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6309" w:author="Aleksander Hansen" w:date="2013-02-17T13:40:00Z">
              <w:tcPr>
                <w:tcW w:w="1864"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7014CD46" w14:textId="77777777" w:rsidR="00994066" w:rsidRPr="004929B4" w:rsidRDefault="00994066" w:rsidP="00C63A26">
            <w:pPr>
              <w:pStyle w:val="Text"/>
              <w:rPr>
                <w:rStyle w:val="Strong"/>
              </w:rPr>
            </w:pPr>
            <w:r w:rsidRPr="004929B4">
              <w:t>Frequency</w:t>
            </w:r>
          </w:p>
        </w:tc>
        <w:tc>
          <w:tcPr>
            <w:tcW w:w="1122"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6310" w:author="Aleksander Hansen" w:date="2013-02-17T13:40:00Z">
              <w:tcPr>
                <w:tcW w:w="1122" w:type="dxa"/>
                <w:gridSpan w:val="3"/>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6913E53F" w14:textId="77777777" w:rsidR="00994066" w:rsidRPr="004929B4" w:rsidRDefault="00994066" w:rsidP="00C63A26">
            <w:pPr>
              <w:pStyle w:val="Text"/>
              <w:rPr>
                <w:rStyle w:val="Strong"/>
              </w:rPr>
            </w:pPr>
            <w:r w:rsidRPr="004929B4">
              <w:t>Value</w:t>
            </w:r>
          </w:p>
        </w:tc>
        <w:tc>
          <w:tcPr>
            <w:tcW w:w="226"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6311" w:author="Aleksander Hansen" w:date="2013-02-17T13:40:00Z">
              <w:tcPr>
                <w:tcW w:w="226"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3B4E949A" w14:textId="77777777" w:rsidR="00994066" w:rsidRPr="004929B4" w:rsidRDefault="00994066" w:rsidP="00C63A26">
            <w:pPr>
              <w:pStyle w:val="Text"/>
              <w:rPr>
                <w:rStyle w:val="Strong"/>
              </w:rPr>
            </w:pPr>
            <w:r w:rsidRPr="004929B4">
              <w:t> </w:t>
            </w:r>
          </w:p>
        </w:tc>
        <w:tc>
          <w:tcPr>
            <w:tcW w:w="1347"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6312" w:author="Aleksander Hansen" w:date="2013-02-17T13:40:00Z">
              <w:tcPr>
                <w:tcW w:w="1347"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50A7B54E" w14:textId="77777777" w:rsidR="00994066" w:rsidRPr="004929B4" w:rsidRDefault="00994066" w:rsidP="00C63A26">
            <w:pPr>
              <w:pStyle w:val="Text"/>
              <w:rPr>
                <w:rStyle w:val="Strong"/>
              </w:rPr>
            </w:pPr>
            <w:r w:rsidRPr="004929B4">
              <w:t>Return</w:t>
            </w:r>
          </w:p>
        </w:tc>
        <w:tc>
          <w:tcPr>
            <w:tcW w:w="1515"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6313" w:author="Aleksander Hansen" w:date="2013-02-17T13:40:00Z">
              <w:tcPr>
                <w:tcW w:w="1515"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4CE3579D" w14:textId="77777777" w:rsidR="00994066" w:rsidRPr="004929B4" w:rsidRDefault="00994066" w:rsidP="00C63A26">
            <w:pPr>
              <w:pStyle w:val="Text"/>
              <w:rPr>
                <w:rStyle w:val="Strong"/>
              </w:rPr>
            </w:pPr>
            <w:r w:rsidRPr="004929B4">
              <w:t>Return</w:t>
            </w:r>
          </w:p>
        </w:tc>
      </w:tr>
      <w:tr w:rsidR="00994066" w:rsidRPr="004929B4" w14:paraId="44725C68" w14:textId="77777777" w:rsidTr="0004598D">
        <w:trPr>
          <w:trHeight w:hRule="exact" w:val="302"/>
          <w:jc w:val="center"/>
          <w:trPrChange w:id="6314" w:author="Aleksander Hansen" w:date="2013-02-17T13:41:00Z">
            <w:trPr>
              <w:gridBefore w:val="1"/>
              <w:trHeight w:hRule="exact" w:val="302"/>
            </w:trPr>
          </w:trPrChange>
        </w:trPr>
        <w:tc>
          <w:tcPr>
            <w:tcW w:w="1864" w:type="dxa"/>
            <w:tcBorders>
              <w:top w:val="single" w:sz="4" w:space="0" w:color="000000"/>
              <w:left w:val="nil"/>
              <w:right w:val="nil"/>
            </w:tcBorders>
            <w:shd w:val="clear" w:color="auto" w:fill="auto"/>
            <w:tcMar>
              <w:top w:w="15" w:type="dxa"/>
              <w:left w:w="15" w:type="dxa"/>
              <w:bottom w:w="0" w:type="dxa"/>
              <w:right w:w="15" w:type="dxa"/>
            </w:tcMar>
            <w:vAlign w:val="bottom"/>
            <w:hideMark/>
            <w:tcPrChange w:id="6315" w:author="Aleksander Hansen" w:date="2013-02-17T13:41:00Z">
              <w:tcPr>
                <w:tcW w:w="1864"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7C06760D" w14:textId="77777777" w:rsidR="00994066" w:rsidRPr="00FC3197" w:rsidRDefault="00994066" w:rsidP="00C63A26">
            <w:pPr>
              <w:pStyle w:val="Text"/>
            </w:pPr>
            <w:r w:rsidRPr="00FC3197">
              <w:t>1</w:t>
            </w:r>
          </w:p>
        </w:tc>
        <w:tc>
          <w:tcPr>
            <w:tcW w:w="1122" w:type="dxa"/>
            <w:gridSpan w:val="2"/>
            <w:tcBorders>
              <w:top w:val="single" w:sz="4" w:space="0" w:color="000000"/>
              <w:left w:val="nil"/>
              <w:right w:val="nil"/>
            </w:tcBorders>
            <w:shd w:val="clear" w:color="auto" w:fill="auto"/>
            <w:tcMar>
              <w:top w:w="15" w:type="dxa"/>
              <w:left w:w="15" w:type="dxa"/>
              <w:bottom w:w="0" w:type="dxa"/>
              <w:right w:w="15" w:type="dxa"/>
            </w:tcMar>
            <w:vAlign w:val="bottom"/>
            <w:hideMark/>
            <w:tcPrChange w:id="6316" w:author="Aleksander Hansen" w:date="2013-02-17T13:41:00Z">
              <w:tcPr>
                <w:tcW w:w="1122" w:type="dxa"/>
                <w:gridSpan w:val="3"/>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1EEBDD24" w14:textId="77777777" w:rsidR="00994066" w:rsidRPr="00FC3197" w:rsidRDefault="00994066" w:rsidP="00C63A26">
            <w:pPr>
              <w:pStyle w:val="Text"/>
            </w:pPr>
            <w:r w:rsidRPr="00FC3197">
              <w:t xml:space="preserve">$110.000 </w:t>
            </w:r>
          </w:p>
        </w:tc>
        <w:tc>
          <w:tcPr>
            <w:tcW w:w="226" w:type="dxa"/>
            <w:tcBorders>
              <w:top w:val="single" w:sz="4" w:space="0" w:color="000000"/>
              <w:left w:val="nil"/>
              <w:right w:val="nil"/>
            </w:tcBorders>
            <w:shd w:val="clear" w:color="auto" w:fill="auto"/>
            <w:tcMar>
              <w:top w:w="15" w:type="dxa"/>
              <w:left w:w="15" w:type="dxa"/>
              <w:bottom w:w="0" w:type="dxa"/>
              <w:right w:w="15" w:type="dxa"/>
            </w:tcMar>
            <w:vAlign w:val="bottom"/>
            <w:hideMark/>
            <w:tcPrChange w:id="6317" w:author="Aleksander Hansen" w:date="2013-02-17T13:41:00Z">
              <w:tcPr>
                <w:tcW w:w="226"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598F70B0" w14:textId="77777777" w:rsidR="00994066" w:rsidRPr="004929B4" w:rsidRDefault="00994066" w:rsidP="00C63A26">
            <w:pPr>
              <w:pStyle w:val="Text"/>
            </w:pPr>
          </w:p>
        </w:tc>
        <w:tc>
          <w:tcPr>
            <w:tcW w:w="1347" w:type="dxa"/>
            <w:tcBorders>
              <w:top w:val="single" w:sz="4" w:space="0" w:color="000000"/>
              <w:left w:val="nil"/>
              <w:right w:val="nil"/>
            </w:tcBorders>
            <w:shd w:val="clear" w:color="auto" w:fill="auto"/>
            <w:tcMar>
              <w:top w:w="15" w:type="dxa"/>
              <w:left w:w="15" w:type="dxa"/>
              <w:bottom w:w="0" w:type="dxa"/>
              <w:right w:w="15" w:type="dxa"/>
            </w:tcMar>
            <w:vAlign w:val="bottom"/>
            <w:hideMark/>
            <w:tcPrChange w:id="6318" w:author="Aleksander Hansen" w:date="2013-02-17T13:41:00Z">
              <w:tcPr>
                <w:tcW w:w="1347"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6EE2FC22" w14:textId="77777777" w:rsidR="00994066" w:rsidRPr="00FC3197" w:rsidRDefault="00994066" w:rsidP="00C63A26">
            <w:pPr>
              <w:pStyle w:val="Text"/>
            </w:pPr>
            <w:r w:rsidRPr="00FC3197">
              <w:t>10.0000%</w:t>
            </w:r>
          </w:p>
        </w:tc>
        <w:tc>
          <w:tcPr>
            <w:tcW w:w="1515" w:type="dxa"/>
            <w:tcBorders>
              <w:top w:val="single" w:sz="4" w:space="0" w:color="000000"/>
              <w:left w:val="nil"/>
              <w:right w:val="nil"/>
            </w:tcBorders>
            <w:shd w:val="clear" w:color="auto" w:fill="auto"/>
            <w:tcMar>
              <w:top w:w="15" w:type="dxa"/>
              <w:left w:w="15" w:type="dxa"/>
              <w:bottom w:w="0" w:type="dxa"/>
              <w:right w:w="15" w:type="dxa"/>
            </w:tcMar>
            <w:vAlign w:val="bottom"/>
            <w:hideMark/>
            <w:tcPrChange w:id="6319" w:author="Aleksander Hansen" w:date="2013-02-17T13:41:00Z">
              <w:tcPr>
                <w:tcW w:w="1515"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14EF8948" w14:textId="77777777" w:rsidR="00994066" w:rsidRPr="00FC3197" w:rsidRDefault="00994066" w:rsidP="00C63A26">
            <w:pPr>
              <w:pStyle w:val="Text"/>
            </w:pPr>
            <w:r w:rsidRPr="00FC3197">
              <w:t>9.531%</w:t>
            </w:r>
          </w:p>
        </w:tc>
      </w:tr>
      <w:tr w:rsidR="00994066" w:rsidRPr="004929B4" w14:paraId="3CBE194B" w14:textId="77777777" w:rsidTr="0004598D">
        <w:trPr>
          <w:trHeight w:hRule="exact" w:val="291"/>
          <w:jc w:val="center"/>
          <w:trPrChange w:id="6320" w:author="Aleksander Hansen" w:date="2013-02-17T13:40:00Z">
            <w:trPr>
              <w:gridBefore w:val="1"/>
              <w:trHeight w:hRule="exact" w:val="291"/>
            </w:trPr>
          </w:trPrChange>
        </w:trPr>
        <w:tc>
          <w:tcPr>
            <w:tcW w:w="1864" w:type="dxa"/>
            <w:tcBorders>
              <w:top w:val="nil"/>
              <w:left w:val="nil"/>
              <w:bottom w:val="nil"/>
              <w:right w:val="nil"/>
            </w:tcBorders>
            <w:shd w:val="clear" w:color="auto" w:fill="auto"/>
            <w:tcMar>
              <w:top w:w="15" w:type="dxa"/>
              <w:left w:w="15" w:type="dxa"/>
              <w:bottom w:w="0" w:type="dxa"/>
              <w:right w:w="15" w:type="dxa"/>
            </w:tcMar>
            <w:vAlign w:val="bottom"/>
            <w:hideMark/>
            <w:tcPrChange w:id="6321" w:author="Aleksander Hansen" w:date="2013-02-17T13:40:00Z">
              <w:tcPr>
                <w:tcW w:w="1864" w:type="dxa"/>
                <w:gridSpan w:val="2"/>
                <w:tcBorders>
                  <w:top w:val="nil"/>
                  <w:left w:val="nil"/>
                  <w:bottom w:val="nil"/>
                  <w:right w:val="nil"/>
                </w:tcBorders>
                <w:shd w:val="clear" w:color="auto" w:fill="D7E4BD"/>
                <w:tcMar>
                  <w:top w:w="15" w:type="dxa"/>
                  <w:left w:w="15" w:type="dxa"/>
                  <w:bottom w:w="0" w:type="dxa"/>
                  <w:right w:w="15" w:type="dxa"/>
                </w:tcMar>
                <w:vAlign w:val="bottom"/>
                <w:hideMark/>
              </w:tcPr>
            </w:tcPrChange>
          </w:tcPr>
          <w:p w14:paraId="724FE608" w14:textId="77777777" w:rsidR="00994066" w:rsidRPr="00FC3197" w:rsidRDefault="00994066" w:rsidP="00C63A26">
            <w:pPr>
              <w:pStyle w:val="Text"/>
            </w:pPr>
            <w:r w:rsidRPr="00FC3197">
              <w:t>2</w:t>
            </w:r>
          </w:p>
        </w:tc>
        <w:tc>
          <w:tcPr>
            <w:tcW w:w="1122"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6322" w:author="Aleksander Hansen" w:date="2013-02-17T13:40:00Z">
              <w:tcPr>
                <w:tcW w:w="1122" w:type="dxa"/>
                <w:gridSpan w:val="3"/>
                <w:tcBorders>
                  <w:top w:val="nil"/>
                  <w:left w:val="nil"/>
                  <w:bottom w:val="nil"/>
                  <w:right w:val="nil"/>
                </w:tcBorders>
                <w:shd w:val="clear" w:color="auto" w:fill="D7E4BD"/>
                <w:tcMar>
                  <w:top w:w="15" w:type="dxa"/>
                  <w:left w:w="15" w:type="dxa"/>
                  <w:bottom w:w="0" w:type="dxa"/>
                  <w:right w:w="15" w:type="dxa"/>
                </w:tcMar>
                <w:vAlign w:val="bottom"/>
                <w:hideMark/>
              </w:tcPr>
            </w:tcPrChange>
          </w:tcPr>
          <w:p w14:paraId="7E38C274" w14:textId="77777777" w:rsidR="00994066" w:rsidRPr="00FC3197" w:rsidRDefault="00994066" w:rsidP="00C63A26">
            <w:pPr>
              <w:pStyle w:val="Text"/>
            </w:pPr>
            <w:r w:rsidRPr="00FC3197">
              <w:t xml:space="preserve">$110.250 </w:t>
            </w:r>
          </w:p>
        </w:tc>
        <w:tc>
          <w:tcPr>
            <w:tcW w:w="226" w:type="dxa"/>
            <w:tcBorders>
              <w:top w:val="nil"/>
              <w:left w:val="nil"/>
              <w:bottom w:val="nil"/>
              <w:right w:val="nil"/>
            </w:tcBorders>
            <w:shd w:val="clear" w:color="auto" w:fill="auto"/>
            <w:tcMar>
              <w:top w:w="15" w:type="dxa"/>
              <w:left w:w="15" w:type="dxa"/>
              <w:bottom w:w="0" w:type="dxa"/>
              <w:right w:w="15" w:type="dxa"/>
            </w:tcMar>
            <w:vAlign w:val="bottom"/>
            <w:hideMark/>
            <w:tcPrChange w:id="6323"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288DE97" w14:textId="77777777" w:rsidR="00994066" w:rsidRPr="004929B4" w:rsidRDefault="00994066" w:rsidP="00C63A26">
            <w:pPr>
              <w:pStyle w:val="Text"/>
            </w:pPr>
          </w:p>
        </w:tc>
        <w:tc>
          <w:tcPr>
            <w:tcW w:w="1347" w:type="dxa"/>
            <w:tcBorders>
              <w:top w:val="nil"/>
              <w:left w:val="nil"/>
              <w:bottom w:val="nil"/>
              <w:right w:val="nil"/>
            </w:tcBorders>
            <w:shd w:val="clear" w:color="auto" w:fill="auto"/>
            <w:tcMar>
              <w:top w:w="15" w:type="dxa"/>
              <w:left w:w="15" w:type="dxa"/>
              <w:bottom w:w="0" w:type="dxa"/>
              <w:right w:w="15" w:type="dxa"/>
            </w:tcMar>
            <w:vAlign w:val="bottom"/>
            <w:hideMark/>
            <w:tcPrChange w:id="6324" w:author="Aleksander Hansen" w:date="2013-02-17T13:40:00Z">
              <w:tcPr>
                <w:tcW w:w="134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7D029D6" w14:textId="77777777" w:rsidR="00994066" w:rsidRPr="00FC3197" w:rsidRDefault="00994066" w:rsidP="00C63A26">
            <w:pPr>
              <w:pStyle w:val="Text"/>
            </w:pPr>
            <w:r w:rsidRPr="00FC3197">
              <w:t>9.7618%</w:t>
            </w:r>
          </w:p>
        </w:tc>
        <w:tc>
          <w:tcPr>
            <w:tcW w:w="1515" w:type="dxa"/>
            <w:tcBorders>
              <w:top w:val="nil"/>
              <w:left w:val="nil"/>
              <w:bottom w:val="nil"/>
              <w:right w:val="nil"/>
            </w:tcBorders>
            <w:shd w:val="clear" w:color="auto" w:fill="auto"/>
            <w:tcMar>
              <w:top w:w="15" w:type="dxa"/>
              <w:left w:w="15" w:type="dxa"/>
              <w:bottom w:w="0" w:type="dxa"/>
              <w:right w:w="15" w:type="dxa"/>
            </w:tcMar>
            <w:vAlign w:val="bottom"/>
            <w:hideMark/>
            <w:tcPrChange w:id="6325"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7E1CE8F" w14:textId="77777777" w:rsidR="00994066" w:rsidRPr="00FC3197" w:rsidRDefault="00994066" w:rsidP="00C63A26">
            <w:pPr>
              <w:pStyle w:val="Text"/>
            </w:pPr>
            <w:r w:rsidRPr="00FC3197">
              <w:t>9.531%</w:t>
            </w:r>
          </w:p>
        </w:tc>
      </w:tr>
      <w:tr w:rsidR="00994066" w:rsidRPr="004929B4" w14:paraId="2BAD07B5" w14:textId="77777777" w:rsidTr="0004598D">
        <w:trPr>
          <w:trHeight w:hRule="exact" w:val="291"/>
          <w:jc w:val="center"/>
          <w:trPrChange w:id="6326" w:author="Aleksander Hansen" w:date="2013-02-17T13:40:00Z">
            <w:trPr>
              <w:gridAfter w:val="0"/>
              <w:trHeight w:hRule="exact" w:val="291"/>
            </w:trPr>
          </w:trPrChange>
        </w:trPr>
        <w:tc>
          <w:tcPr>
            <w:tcW w:w="1864" w:type="dxa"/>
            <w:tcBorders>
              <w:top w:val="nil"/>
              <w:left w:val="nil"/>
              <w:bottom w:val="nil"/>
              <w:right w:val="nil"/>
            </w:tcBorders>
            <w:shd w:val="clear" w:color="auto" w:fill="auto"/>
            <w:tcMar>
              <w:top w:w="15" w:type="dxa"/>
              <w:left w:w="15" w:type="dxa"/>
              <w:bottom w:w="0" w:type="dxa"/>
              <w:right w:w="15" w:type="dxa"/>
            </w:tcMar>
            <w:vAlign w:val="bottom"/>
            <w:hideMark/>
            <w:tcPrChange w:id="6327" w:author="Aleksander Hansen" w:date="2013-02-17T13:40:00Z">
              <w:tcPr>
                <w:tcW w:w="186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3DD27D0" w14:textId="77777777" w:rsidR="00994066" w:rsidRPr="00FC3197" w:rsidRDefault="00994066" w:rsidP="00C63A26">
            <w:pPr>
              <w:pStyle w:val="Text"/>
            </w:pPr>
            <w:r w:rsidRPr="00FC3197">
              <w:t>4</w:t>
            </w:r>
          </w:p>
        </w:tc>
        <w:tc>
          <w:tcPr>
            <w:tcW w:w="1122"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6328" w:author="Aleksander Hansen" w:date="2013-02-17T13:40:00Z">
              <w:tcPr>
                <w:tcW w:w="1122"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364D4109" w14:textId="77777777" w:rsidR="00994066" w:rsidRPr="00FC3197" w:rsidRDefault="00994066" w:rsidP="00C63A26">
            <w:pPr>
              <w:pStyle w:val="Text"/>
            </w:pPr>
            <w:r w:rsidRPr="00FC3197">
              <w:t xml:space="preserve">$110.381 </w:t>
            </w:r>
          </w:p>
        </w:tc>
        <w:tc>
          <w:tcPr>
            <w:tcW w:w="226" w:type="dxa"/>
            <w:tcBorders>
              <w:top w:val="nil"/>
              <w:left w:val="nil"/>
              <w:bottom w:val="nil"/>
              <w:right w:val="nil"/>
            </w:tcBorders>
            <w:shd w:val="clear" w:color="auto" w:fill="auto"/>
            <w:tcMar>
              <w:top w:w="15" w:type="dxa"/>
              <w:left w:w="15" w:type="dxa"/>
              <w:bottom w:w="0" w:type="dxa"/>
              <w:right w:w="15" w:type="dxa"/>
            </w:tcMar>
            <w:vAlign w:val="bottom"/>
            <w:hideMark/>
            <w:tcPrChange w:id="6329"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CC4D461" w14:textId="77777777" w:rsidR="00994066" w:rsidRPr="004929B4" w:rsidRDefault="00994066" w:rsidP="00C63A26">
            <w:pPr>
              <w:pStyle w:val="Text"/>
            </w:pPr>
          </w:p>
        </w:tc>
        <w:tc>
          <w:tcPr>
            <w:tcW w:w="1347" w:type="dxa"/>
            <w:tcBorders>
              <w:top w:val="nil"/>
              <w:left w:val="nil"/>
              <w:bottom w:val="nil"/>
              <w:right w:val="nil"/>
            </w:tcBorders>
            <w:shd w:val="clear" w:color="auto" w:fill="auto"/>
            <w:tcMar>
              <w:top w:w="15" w:type="dxa"/>
              <w:left w:w="15" w:type="dxa"/>
              <w:bottom w:w="0" w:type="dxa"/>
              <w:right w:w="15" w:type="dxa"/>
            </w:tcMar>
            <w:vAlign w:val="bottom"/>
            <w:hideMark/>
            <w:tcPrChange w:id="6330" w:author="Aleksander Hansen" w:date="2013-02-17T13:40:00Z">
              <w:tcPr>
                <w:tcW w:w="134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6146C79" w14:textId="77777777" w:rsidR="00994066" w:rsidRPr="00FC3197" w:rsidRDefault="00994066" w:rsidP="00C63A26">
            <w:pPr>
              <w:pStyle w:val="Text"/>
            </w:pPr>
            <w:r w:rsidRPr="00FC3197">
              <w:t>9.6455%</w:t>
            </w:r>
          </w:p>
        </w:tc>
        <w:tc>
          <w:tcPr>
            <w:tcW w:w="1515" w:type="dxa"/>
            <w:tcBorders>
              <w:top w:val="nil"/>
              <w:left w:val="nil"/>
              <w:bottom w:val="nil"/>
              <w:right w:val="nil"/>
            </w:tcBorders>
            <w:shd w:val="clear" w:color="auto" w:fill="auto"/>
            <w:tcMar>
              <w:top w:w="15" w:type="dxa"/>
              <w:left w:w="15" w:type="dxa"/>
              <w:bottom w:w="0" w:type="dxa"/>
              <w:right w:w="15" w:type="dxa"/>
            </w:tcMar>
            <w:vAlign w:val="bottom"/>
            <w:hideMark/>
            <w:tcPrChange w:id="6331"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89232A0" w14:textId="77777777" w:rsidR="00994066" w:rsidRPr="00FC3197" w:rsidRDefault="00994066" w:rsidP="00C63A26">
            <w:pPr>
              <w:pStyle w:val="Text"/>
            </w:pPr>
            <w:r w:rsidRPr="00FC3197">
              <w:t>9.531%</w:t>
            </w:r>
          </w:p>
        </w:tc>
      </w:tr>
      <w:tr w:rsidR="00994066" w:rsidRPr="004929B4" w14:paraId="43ED1972" w14:textId="77777777" w:rsidTr="0004598D">
        <w:trPr>
          <w:trHeight w:hRule="exact" w:val="291"/>
          <w:jc w:val="center"/>
          <w:trPrChange w:id="6332" w:author="Aleksander Hansen" w:date="2013-02-17T13:40:00Z">
            <w:trPr>
              <w:gridAfter w:val="0"/>
              <w:trHeight w:hRule="exact" w:val="291"/>
            </w:trPr>
          </w:trPrChange>
        </w:trPr>
        <w:tc>
          <w:tcPr>
            <w:tcW w:w="1864" w:type="dxa"/>
            <w:tcBorders>
              <w:top w:val="nil"/>
              <w:left w:val="nil"/>
              <w:bottom w:val="nil"/>
              <w:right w:val="nil"/>
            </w:tcBorders>
            <w:shd w:val="clear" w:color="auto" w:fill="auto"/>
            <w:tcMar>
              <w:top w:w="15" w:type="dxa"/>
              <w:left w:w="15" w:type="dxa"/>
              <w:bottom w:w="0" w:type="dxa"/>
              <w:right w:w="15" w:type="dxa"/>
            </w:tcMar>
            <w:vAlign w:val="bottom"/>
            <w:hideMark/>
            <w:tcPrChange w:id="6333" w:author="Aleksander Hansen" w:date="2013-02-17T13:40:00Z">
              <w:tcPr>
                <w:tcW w:w="186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80D6D97" w14:textId="77777777" w:rsidR="00994066" w:rsidRPr="00FC3197" w:rsidRDefault="00994066" w:rsidP="00C63A26">
            <w:pPr>
              <w:pStyle w:val="Text"/>
            </w:pPr>
            <w:r w:rsidRPr="00FC3197">
              <w:t>12</w:t>
            </w:r>
          </w:p>
        </w:tc>
        <w:tc>
          <w:tcPr>
            <w:tcW w:w="1122"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6334" w:author="Aleksander Hansen" w:date="2013-02-17T13:40:00Z">
              <w:tcPr>
                <w:tcW w:w="1122"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26321498" w14:textId="77777777" w:rsidR="00994066" w:rsidRPr="00FC3197" w:rsidRDefault="00994066" w:rsidP="00C63A26">
            <w:pPr>
              <w:pStyle w:val="Text"/>
            </w:pPr>
            <w:r w:rsidRPr="00FC3197">
              <w:t xml:space="preserve">$110.471 </w:t>
            </w:r>
          </w:p>
        </w:tc>
        <w:tc>
          <w:tcPr>
            <w:tcW w:w="226" w:type="dxa"/>
            <w:tcBorders>
              <w:top w:val="nil"/>
              <w:left w:val="nil"/>
              <w:bottom w:val="nil"/>
              <w:right w:val="nil"/>
            </w:tcBorders>
            <w:shd w:val="clear" w:color="auto" w:fill="auto"/>
            <w:tcMar>
              <w:top w:w="15" w:type="dxa"/>
              <w:left w:w="15" w:type="dxa"/>
              <w:bottom w:w="0" w:type="dxa"/>
              <w:right w:w="15" w:type="dxa"/>
            </w:tcMar>
            <w:vAlign w:val="bottom"/>
            <w:hideMark/>
            <w:tcPrChange w:id="6335"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A4CE3C8" w14:textId="77777777" w:rsidR="00994066" w:rsidRPr="004929B4" w:rsidRDefault="00994066" w:rsidP="00C63A26">
            <w:pPr>
              <w:pStyle w:val="Text"/>
            </w:pPr>
          </w:p>
        </w:tc>
        <w:tc>
          <w:tcPr>
            <w:tcW w:w="1347" w:type="dxa"/>
            <w:tcBorders>
              <w:top w:val="nil"/>
              <w:left w:val="nil"/>
              <w:bottom w:val="nil"/>
              <w:right w:val="nil"/>
            </w:tcBorders>
            <w:shd w:val="clear" w:color="auto" w:fill="auto"/>
            <w:tcMar>
              <w:top w:w="15" w:type="dxa"/>
              <w:left w:w="15" w:type="dxa"/>
              <w:bottom w:w="0" w:type="dxa"/>
              <w:right w:w="15" w:type="dxa"/>
            </w:tcMar>
            <w:vAlign w:val="bottom"/>
            <w:hideMark/>
            <w:tcPrChange w:id="6336" w:author="Aleksander Hansen" w:date="2013-02-17T13:40:00Z">
              <w:tcPr>
                <w:tcW w:w="134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2CB6452" w14:textId="77777777" w:rsidR="00994066" w:rsidRPr="00FC3197" w:rsidRDefault="00994066" w:rsidP="00C63A26">
            <w:pPr>
              <w:pStyle w:val="Text"/>
            </w:pPr>
            <w:r w:rsidRPr="00FC3197">
              <w:t>9.5690%</w:t>
            </w:r>
          </w:p>
        </w:tc>
        <w:tc>
          <w:tcPr>
            <w:tcW w:w="1515" w:type="dxa"/>
            <w:tcBorders>
              <w:top w:val="nil"/>
              <w:left w:val="nil"/>
              <w:bottom w:val="nil"/>
              <w:right w:val="nil"/>
            </w:tcBorders>
            <w:shd w:val="clear" w:color="auto" w:fill="auto"/>
            <w:tcMar>
              <w:top w:w="15" w:type="dxa"/>
              <w:left w:w="15" w:type="dxa"/>
              <w:bottom w:w="0" w:type="dxa"/>
              <w:right w:w="15" w:type="dxa"/>
            </w:tcMar>
            <w:vAlign w:val="bottom"/>
            <w:hideMark/>
            <w:tcPrChange w:id="6337"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FD47082" w14:textId="77777777" w:rsidR="00994066" w:rsidRPr="00FC3197" w:rsidRDefault="00994066" w:rsidP="00C63A26">
            <w:pPr>
              <w:pStyle w:val="Text"/>
            </w:pPr>
            <w:r w:rsidRPr="00FC3197">
              <w:t>9.531%</w:t>
            </w:r>
          </w:p>
        </w:tc>
      </w:tr>
      <w:tr w:rsidR="00994066" w:rsidRPr="004929B4" w14:paraId="0CA42DB8" w14:textId="77777777" w:rsidTr="0004598D">
        <w:trPr>
          <w:trHeight w:hRule="exact" w:val="291"/>
          <w:jc w:val="center"/>
          <w:trPrChange w:id="6338" w:author="Aleksander Hansen" w:date="2013-02-17T13:40:00Z">
            <w:trPr>
              <w:gridBefore w:val="1"/>
              <w:trHeight w:hRule="exact" w:val="291"/>
            </w:trPr>
          </w:trPrChange>
        </w:trPr>
        <w:tc>
          <w:tcPr>
            <w:tcW w:w="1864" w:type="dxa"/>
            <w:tcBorders>
              <w:top w:val="nil"/>
              <w:left w:val="nil"/>
              <w:bottom w:val="nil"/>
              <w:right w:val="nil"/>
            </w:tcBorders>
            <w:shd w:val="clear" w:color="auto" w:fill="auto"/>
            <w:tcMar>
              <w:top w:w="15" w:type="dxa"/>
              <w:left w:w="15" w:type="dxa"/>
              <w:bottom w:w="0" w:type="dxa"/>
              <w:right w:w="15" w:type="dxa"/>
            </w:tcMar>
            <w:vAlign w:val="bottom"/>
            <w:hideMark/>
            <w:tcPrChange w:id="6339" w:author="Aleksander Hansen" w:date="2013-02-17T13:40:00Z">
              <w:tcPr>
                <w:tcW w:w="186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9F60BBE" w14:textId="77777777" w:rsidR="00994066" w:rsidRPr="00FC3197" w:rsidRDefault="00994066" w:rsidP="00C63A26">
            <w:pPr>
              <w:pStyle w:val="Text"/>
            </w:pPr>
            <w:r w:rsidRPr="00FC3197">
              <w:t>360</w:t>
            </w:r>
          </w:p>
        </w:tc>
        <w:tc>
          <w:tcPr>
            <w:tcW w:w="1122"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6340" w:author="Aleksander Hansen" w:date="2013-02-17T13:40:00Z">
              <w:tcPr>
                <w:tcW w:w="1122"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6F2D765A" w14:textId="77777777" w:rsidR="00994066" w:rsidRPr="00FC3197" w:rsidRDefault="00994066" w:rsidP="00C63A26">
            <w:pPr>
              <w:pStyle w:val="Text"/>
            </w:pPr>
            <w:r w:rsidRPr="00FC3197">
              <w:t xml:space="preserve">$110.516 </w:t>
            </w:r>
          </w:p>
        </w:tc>
        <w:tc>
          <w:tcPr>
            <w:tcW w:w="226" w:type="dxa"/>
            <w:tcBorders>
              <w:top w:val="nil"/>
              <w:left w:val="nil"/>
              <w:bottom w:val="nil"/>
              <w:right w:val="nil"/>
            </w:tcBorders>
            <w:shd w:val="clear" w:color="auto" w:fill="auto"/>
            <w:tcMar>
              <w:top w:w="15" w:type="dxa"/>
              <w:left w:w="15" w:type="dxa"/>
              <w:bottom w:w="0" w:type="dxa"/>
              <w:right w:w="15" w:type="dxa"/>
            </w:tcMar>
            <w:vAlign w:val="bottom"/>
            <w:hideMark/>
            <w:tcPrChange w:id="6341"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E223DFA" w14:textId="77777777" w:rsidR="00994066" w:rsidRPr="004929B4" w:rsidRDefault="00994066" w:rsidP="00C63A26">
            <w:pPr>
              <w:pStyle w:val="Text"/>
            </w:pPr>
          </w:p>
        </w:tc>
        <w:tc>
          <w:tcPr>
            <w:tcW w:w="1347" w:type="dxa"/>
            <w:tcBorders>
              <w:top w:val="nil"/>
              <w:left w:val="nil"/>
              <w:right w:val="nil"/>
            </w:tcBorders>
            <w:shd w:val="clear" w:color="auto" w:fill="auto"/>
            <w:tcMar>
              <w:top w:w="15" w:type="dxa"/>
              <w:left w:w="15" w:type="dxa"/>
              <w:bottom w:w="0" w:type="dxa"/>
              <w:right w:w="15" w:type="dxa"/>
            </w:tcMar>
            <w:vAlign w:val="bottom"/>
            <w:hideMark/>
            <w:tcPrChange w:id="6342" w:author="Aleksander Hansen" w:date="2013-02-17T13:40:00Z">
              <w:tcPr>
                <w:tcW w:w="134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2B06D39" w14:textId="77777777" w:rsidR="00994066" w:rsidRPr="00FC3197" w:rsidRDefault="00994066" w:rsidP="00C63A26">
            <w:pPr>
              <w:pStyle w:val="Text"/>
            </w:pPr>
            <w:r w:rsidRPr="00FC3197">
              <w:t>9.5323%</w:t>
            </w:r>
          </w:p>
        </w:tc>
        <w:tc>
          <w:tcPr>
            <w:tcW w:w="1515" w:type="dxa"/>
            <w:tcBorders>
              <w:top w:val="nil"/>
              <w:left w:val="nil"/>
              <w:right w:val="nil"/>
            </w:tcBorders>
            <w:shd w:val="clear" w:color="auto" w:fill="auto"/>
            <w:tcMar>
              <w:top w:w="15" w:type="dxa"/>
              <w:left w:w="15" w:type="dxa"/>
              <w:bottom w:w="0" w:type="dxa"/>
              <w:right w:w="15" w:type="dxa"/>
            </w:tcMar>
            <w:vAlign w:val="bottom"/>
            <w:hideMark/>
            <w:tcPrChange w:id="6343"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55AEF8A" w14:textId="77777777" w:rsidR="00994066" w:rsidRPr="00FC3197" w:rsidRDefault="00994066" w:rsidP="00C63A26">
            <w:pPr>
              <w:pStyle w:val="Text"/>
            </w:pPr>
            <w:r w:rsidRPr="00FC3197">
              <w:t>9.531%</w:t>
            </w:r>
          </w:p>
        </w:tc>
      </w:tr>
      <w:tr w:rsidR="00994066" w:rsidRPr="004929B4" w14:paraId="3C31DD45" w14:textId="77777777" w:rsidTr="0004598D">
        <w:trPr>
          <w:trHeight w:hRule="exact" w:val="309"/>
          <w:jc w:val="center"/>
          <w:trPrChange w:id="6344" w:author="Aleksander Hansen" w:date="2013-02-17T13:40:00Z">
            <w:trPr>
              <w:gridBefore w:val="1"/>
              <w:trHeight w:hRule="exact" w:val="309"/>
            </w:trPr>
          </w:trPrChange>
        </w:trPr>
        <w:tc>
          <w:tcPr>
            <w:tcW w:w="1864" w:type="dxa"/>
            <w:tcBorders>
              <w:top w:val="nil"/>
              <w:left w:val="nil"/>
              <w:bottom w:val="nil"/>
              <w:right w:val="nil"/>
            </w:tcBorders>
            <w:shd w:val="clear" w:color="auto" w:fill="auto"/>
            <w:tcMar>
              <w:top w:w="15" w:type="dxa"/>
              <w:left w:w="15" w:type="dxa"/>
              <w:bottom w:w="0" w:type="dxa"/>
              <w:right w:w="15" w:type="dxa"/>
            </w:tcMar>
            <w:vAlign w:val="bottom"/>
            <w:hideMark/>
            <w:tcPrChange w:id="6345" w:author="Aleksander Hansen" w:date="2013-02-17T13:40:00Z">
              <w:tcPr>
                <w:tcW w:w="186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17AA23F" w14:textId="77777777" w:rsidR="00994066" w:rsidRPr="00FC3197" w:rsidRDefault="00994066" w:rsidP="00C63A26">
            <w:pPr>
              <w:pStyle w:val="Text"/>
            </w:pPr>
            <w:r w:rsidRPr="00FC3197">
              <w:t>Cont.</w:t>
            </w:r>
          </w:p>
        </w:tc>
        <w:tc>
          <w:tcPr>
            <w:tcW w:w="1122"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6346" w:author="Aleksander Hansen" w:date="2013-02-17T13:40:00Z">
              <w:tcPr>
                <w:tcW w:w="1122"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28AEF96B" w14:textId="77777777" w:rsidR="00994066" w:rsidRPr="00FC3197" w:rsidRDefault="00994066" w:rsidP="00C63A26">
            <w:pPr>
              <w:pStyle w:val="Text"/>
            </w:pPr>
            <w:r w:rsidRPr="00FC3197">
              <w:t xml:space="preserve">$110.517 </w:t>
            </w:r>
          </w:p>
        </w:tc>
        <w:tc>
          <w:tcPr>
            <w:tcW w:w="226" w:type="dxa"/>
            <w:tcBorders>
              <w:top w:val="nil"/>
              <w:left w:val="nil"/>
              <w:bottom w:val="nil"/>
              <w:right w:val="nil"/>
            </w:tcBorders>
            <w:shd w:val="clear" w:color="auto" w:fill="auto"/>
            <w:tcMar>
              <w:top w:w="15" w:type="dxa"/>
              <w:left w:w="15" w:type="dxa"/>
              <w:bottom w:w="0" w:type="dxa"/>
              <w:right w:w="15" w:type="dxa"/>
            </w:tcMar>
            <w:vAlign w:val="bottom"/>
            <w:hideMark/>
            <w:tcPrChange w:id="6347"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BA34FFE" w14:textId="77777777" w:rsidR="00994066" w:rsidRPr="004929B4" w:rsidRDefault="00994066" w:rsidP="00C63A26">
            <w:pPr>
              <w:pStyle w:val="Text"/>
            </w:pPr>
          </w:p>
        </w:tc>
        <w:tc>
          <w:tcPr>
            <w:tcW w:w="1347" w:type="dxa"/>
            <w:tcBorders>
              <w:top w:val="nil"/>
              <w:left w:val="nil"/>
              <w:bottom w:val="nil"/>
              <w:right w:val="nil"/>
            </w:tcBorders>
            <w:shd w:val="clear" w:color="auto" w:fill="auto"/>
            <w:tcMar>
              <w:top w:w="15" w:type="dxa"/>
              <w:left w:w="15" w:type="dxa"/>
              <w:bottom w:w="0" w:type="dxa"/>
              <w:right w:w="15" w:type="dxa"/>
            </w:tcMar>
            <w:vAlign w:val="bottom"/>
            <w:hideMark/>
            <w:tcPrChange w:id="6348" w:author="Aleksander Hansen" w:date="2013-02-17T13:40:00Z">
              <w:tcPr>
                <w:tcW w:w="134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340A01D" w14:textId="77777777" w:rsidR="00994066" w:rsidRPr="00FC3197" w:rsidRDefault="00994066" w:rsidP="00C63A26">
            <w:pPr>
              <w:pStyle w:val="Text"/>
            </w:pPr>
            <w:r w:rsidRPr="00FC3197">
              <w:t>9.5310%</w:t>
            </w:r>
          </w:p>
        </w:tc>
        <w:tc>
          <w:tcPr>
            <w:tcW w:w="1515" w:type="dxa"/>
            <w:tcBorders>
              <w:top w:val="nil"/>
              <w:left w:val="nil"/>
              <w:bottom w:val="nil"/>
              <w:right w:val="nil"/>
            </w:tcBorders>
            <w:shd w:val="clear" w:color="auto" w:fill="auto"/>
            <w:tcMar>
              <w:top w:w="15" w:type="dxa"/>
              <w:left w:w="15" w:type="dxa"/>
              <w:bottom w:w="0" w:type="dxa"/>
              <w:right w:w="15" w:type="dxa"/>
            </w:tcMar>
            <w:vAlign w:val="bottom"/>
            <w:hideMark/>
            <w:tcPrChange w:id="6349" w:author="Aleksander Hansen" w:date="2013-02-17T13:40:00Z">
              <w:tcPr>
                <w:tcW w:w="1515" w:type="dxa"/>
                <w:gridSpan w:val="2"/>
                <w:tcBorders>
                  <w:top w:val="nil"/>
                  <w:left w:val="nil"/>
                  <w:bottom w:val="nil"/>
                  <w:right w:val="nil"/>
                </w:tcBorders>
                <w:shd w:val="clear" w:color="auto" w:fill="D8D8D8"/>
                <w:tcMar>
                  <w:top w:w="15" w:type="dxa"/>
                  <w:left w:w="15" w:type="dxa"/>
                  <w:bottom w:w="0" w:type="dxa"/>
                  <w:right w:w="15" w:type="dxa"/>
                </w:tcMar>
                <w:vAlign w:val="bottom"/>
                <w:hideMark/>
              </w:tcPr>
            </w:tcPrChange>
          </w:tcPr>
          <w:p w14:paraId="014B2E0A" w14:textId="77777777" w:rsidR="00994066" w:rsidRPr="00FC3197" w:rsidRDefault="00994066" w:rsidP="00C63A26">
            <w:pPr>
              <w:pStyle w:val="Text"/>
            </w:pPr>
            <w:r w:rsidRPr="00FC3197">
              <w:t> 9.531%</w:t>
            </w:r>
          </w:p>
        </w:tc>
      </w:tr>
    </w:tbl>
    <w:p w14:paraId="3C207181" w14:textId="77777777" w:rsidR="00A701E1" w:rsidRDefault="00A701E1" w:rsidP="00C63A26">
      <w:pPr>
        <w:pStyle w:val="Text"/>
      </w:pPr>
    </w:p>
    <w:p w14:paraId="60027D47" w14:textId="77777777" w:rsidR="00994066" w:rsidRPr="00626D73" w:rsidRDefault="00994066">
      <w:pPr>
        <w:pStyle w:val="Heading3SubGTNI"/>
        <w:pPrChange w:id="6350" w:author="Aleksander Hansen" w:date="2013-02-16T22:41:00Z">
          <w:pPr>
            <w:pStyle w:val="Text"/>
          </w:pPr>
        </w:pPrChange>
      </w:pPr>
      <w:bookmarkStart w:id="6351" w:name="_Toc223340344"/>
      <w:r w:rsidRPr="00626D73">
        <w:t>Compute semi‐annual compounded rate of return for a C‐Strip</w:t>
      </w:r>
      <w:bookmarkEnd w:id="6351"/>
    </w:p>
    <w:p w14:paraId="43AF278D" w14:textId="77777777" w:rsidR="00A701E1" w:rsidRDefault="00A701E1" w:rsidP="00C63A26">
      <w:pPr>
        <w:pStyle w:val="Text"/>
      </w:pPr>
    </w:p>
    <w:p w14:paraId="5A8CF099" w14:textId="77777777" w:rsidR="00994066" w:rsidRPr="00626D73" w:rsidRDefault="00994066" w:rsidP="00C63A26">
      <w:pPr>
        <w:pStyle w:val="Text"/>
      </w:pPr>
      <w:r w:rsidRPr="00626D73">
        <w:t xml:space="preserve">If the price of one unit of currency maturing in t years is given by </w:t>
      </w:r>
      <w:proofErr w:type="gramStart"/>
      <w:r w:rsidRPr="00626D73">
        <w:t>d(</w:t>
      </w:r>
      <w:proofErr w:type="gramEnd"/>
      <w:r w:rsidRPr="00626D73">
        <w:t>t), the semiannual compounded return, is given by:</w:t>
      </w:r>
    </w:p>
    <w:p w14:paraId="318D13DB" w14:textId="77777777" w:rsidR="00A701E1" w:rsidRDefault="00A701E1" w:rsidP="00C63A26">
      <w:pPr>
        <w:pStyle w:val="Text"/>
      </w:pPr>
    </w:p>
    <w:p w14:paraId="6BF6F552" w14:textId="3ED483AF" w:rsidR="00994066" w:rsidRPr="00626D73" w:rsidRDefault="0051240F">
      <w:pPr>
        <w:pStyle w:val="Text"/>
        <w:jc w:val="center"/>
        <w:pPrChange w:id="6352" w:author="Aleksander Hansen" w:date="2013-02-16T22:42:00Z">
          <w:pPr>
            <w:pStyle w:val="Text"/>
          </w:pPr>
        </w:pPrChange>
      </w:pPr>
      <w:r>
        <w:pict w14:anchorId="6E2608D7">
          <v:shape id="_x0000_i1109" type="#_x0000_t75" style="width:124.6pt;height:62.3pt">
            <v:imagedata r:id="rId154" o:title=""/>
          </v:shape>
        </w:pict>
      </w:r>
    </w:p>
    <w:p w14:paraId="0C3F84EA" w14:textId="77777777" w:rsidR="00A701E1" w:rsidRDefault="00A701E1" w:rsidP="00DB35B4">
      <w:pPr>
        <w:pStyle w:val="Text"/>
      </w:pPr>
    </w:p>
    <w:p w14:paraId="7C2E3F86" w14:textId="6DD47D0C" w:rsidR="00994066" w:rsidRPr="00626D73" w:rsidRDefault="00994066" w:rsidP="00DB35B4">
      <w:pPr>
        <w:pStyle w:val="Text"/>
      </w:pPr>
      <w:r w:rsidRPr="00626D73">
        <w:t xml:space="preserve">The relationship between spot rates and maturity/term is called the term structure of spot rates. When spot rates increase with maturity, the term structure is said to be </w:t>
      </w:r>
      <w:del w:id="6353" w:author="Aleksander Hansen" w:date="2013-02-16T22:41:00Z">
        <w:r w:rsidRPr="00626D73" w:rsidDel="007C0761">
          <w:delText>upward-sloping</w:delText>
        </w:r>
      </w:del>
      <w:ins w:id="6354" w:author="Aleksander Hansen" w:date="2013-02-16T22:41:00Z">
        <w:r w:rsidR="007C0761" w:rsidRPr="00626D73">
          <w:t>upward sloping</w:t>
        </w:r>
      </w:ins>
      <w:r w:rsidRPr="00626D73">
        <w:t xml:space="preserve">. When spot rates decrease with maturity, the term structure is said to be </w:t>
      </w:r>
      <w:del w:id="6355" w:author="Aleksander Hansen" w:date="2013-02-16T22:41:00Z">
        <w:r w:rsidRPr="00626D73" w:rsidDel="007C0761">
          <w:delText>downward-sloping</w:delText>
        </w:r>
      </w:del>
      <w:ins w:id="6356" w:author="Aleksander Hansen" w:date="2013-02-16T22:41:00Z">
        <w:r w:rsidR="007C0761" w:rsidRPr="00626D73">
          <w:t>downward sloping</w:t>
        </w:r>
      </w:ins>
      <w:r w:rsidRPr="00626D73">
        <w:t xml:space="preserve"> or inverted.</w:t>
      </w:r>
    </w:p>
    <w:p w14:paraId="1547F7BC" w14:textId="77777777" w:rsidR="00994066" w:rsidRPr="00626D73" w:rsidRDefault="00994066" w:rsidP="00DB35B4">
      <w:pPr>
        <w:pStyle w:val="Text"/>
      </w:pPr>
      <w:r w:rsidRPr="00626D73">
        <w:t>If a 10-year C-STRIP is quoted at 58.779, then the semi-annual compounded rate of return is given by:</w:t>
      </w:r>
    </w:p>
    <w:p w14:paraId="7BDABC00" w14:textId="77777777" w:rsidR="00A701E1" w:rsidRDefault="00A701E1" w:rsidP="00DB35B4">
      <w:pPr>
        <w:pStyle w:val="Text"/>
      </w:pPr>
    </w:p>
    <w:p w14:paraId="04F7AB1C" w14:textId="77777777" w:rsidR="00994066" w:rsidRPr="00626D73" w:rsidRDefault="0051240F">
      <w:pPr>
        <w:pStyle w:val="Text"/>
        <w:jc w:val="center"/>
        <w:pPrChange w:id="6357" w:author="Aleksander Hansen" w:date="2013-02-16T22:41:00Z">
          <w:pPr>
            <w:pStyle w:val="Text"/>
          </w:pPr>
        </w:pPrChange>
      </w:pPr>
      <w:r>
        <w:pict w14:anchorId="442E184A">
          <v:shape id="_x0000_i1110" type="#_x0000_t75" style="width:199.8pt;height:62.3pt">
            <v:imagedata r:id="rId155" o:title=""/>
          </v:shape>
        </w:pict>
      </w:r>
    </w:p>
    <w:p w14:paraId="049C0DB6" w14:textId="6C7AB29F" w:rsidR="00A701E1" w:rsidRDefault="00A701E1" w:rsidP="00A701E1">
      <w:pPr>
        <w:pStyle w:val="Heading2"/>
        <w:rPr>
          <w:ins w:id="6358" w:author="Aleksander Hansen" w:date="2013-02-16T22:41:00Z"/>
        </w:rPr>
      </w:pPr>
      <w:bookmarkStart w:id="6359" w:name="_Toc223340345"/>
      <w:r w:rsidRPr="00A701E1">
        <w:t>Calculate discount factors given interest rate swap rates.</w:t>
      </w:r>
      <w:bookmarkEnd w:id="6359"/>
    </w:p>
    <w:p w14:paraId="0BCE2335" w14:textId="7E2966D1" w:rsidR="007C0761" w:rsidRPr="00354BB2" w:rsidRDefault="007C0761">
      <w:pPr>
        <w:pStyle w:val="Paragraph"/>
        <w:pPrChange w:id="6360" w:author="Aleksander Hansen" w:date="2013-02-16T22:41:00Z">
          <w:pPr>
            <w:pStyle w:val="Text"/>
          </w:pPr>
        </w:pPrChange>
      </w:pPr>
      <w:commentRangeStart w:id="6361"/>
      <w:ins w:id="6362" w:author="Aleksander Hansen" w:date="2013-02-16T22:41:00Z">
        <w:r>
          <w:t>NEEDS CONTENT BUT SIMILAR TO HULL</w:t>
        </w:r>
      </w:ins>
      <w:commentRangeEnd w:id="6361"/>
      <w:ins w:id="6363" w:author="Aleksander Hansen" w:date="2013-02-18T21:22:00Z">
        <w:r w:rsidR="000A06C5">
          <w:rPr>
            <w:rStyle w:val="CommentReference"/>
            <w:rFonts w:asciiTheme="majorHAnsi" w:hAnsiTheme="majorHAnsi"/>
            <w:color w:val="auto"/>
            <w:lang w:bidi="ar-SA"/>
          </w:rPr>
          <w:commentReference w:id="6361"/>
        </w:r>
      </w:ins>
    </w:p>
    <w:p w14:paraId="6BE89FE9" w14:textId="5ECFB45F" w:rsidR="00994066" w:rsidRPr="00626D73" w:rsidRDefault="00A701E1" w:rsidP="00A701E1">
      <w:pPr>
        <w:pStyle w:val="Heading2"/>
      </w:pPr>
      <w:bookmarkStart w:id="6365" w:name="_Toc223340346"/>
      <w:r>
        <w:t>Compute spot rates given</w:t>
      </w:r>
      <w:r w:rsidR="00994066" w:rsidRPr="00626D73">
        <w:t xml:space="preserve"> discount </w:t>
      </w:r>
      <w:commentRangeStart w:id="6366"/>
      <w:r w:rsidR="00994066" w:rsidRPr="00626D73">
        <w:t>factors</w:t>
      </w:r>
      <w:commentRangeEnd w:id="6366"/>
      <w:r w:rsidR="007C0761">
        <w:rPr>
          <w:rStyle w:val="CommentReference"/>
          <w:rFonts w:asciiTheme="majorHAnsi" w:eastAsiaTheme="minorEastAsia" w:hAnsiTheme="majorHAnsi" w:cstheme="minorBidi"/>
          <w:b w:val="0"/>
          <w:bCs w:val="0"/>
          <w:color w:val="auto"/>
        </w:rPr>
        <w:commentReference w:id="6366"/>
      </w:r>
      <w:r w:rsidR="00994066" w:rsidRPr="00626D73">
        <w:t>.</w:t>
      </w:r>
      <w:bookmarkEnd w:id="6365"/>
    </w:p>
    <w:p w14:paraId="564BA741" w14:textId="77777777" w:rsidR="00994066" w:rsidRPr="00626D73" w:rsidRDefault="00994066" w:rsidP="00DB35B4">
      <w:pPr>
        <w:pStyle w:val="Text"/>
      </w:pPr>
      <w:r w:rsidRPr="00626D73">
        <w:t xml:space="preserve">Given a t-period discount factor </w:t>
      </w:r>
      <w:proofErr w:type="gramStart"/>
      <w:r w:rsidRPr="00626D73">
        <w:t>d(</w:t>
      </w:r>
      <w:proofErr w:type="gramEnd"/>
      <w:r w:rsidRPr="00626D73">
        <w:t>t), the semiannual compounded return is given by:</w:t>
      </w:r>
    </w:p>
    <w:p w14:paraId="54625D15" w14:textId="77777777" w:rsidR="00A701E1" w:rsidRDefault="00A701E1" w:rsidP="00DB35B4">
      <w:pPr>
        <w:pStyle w:val="Text"/>
      </w:pPr>
    </w:p>
    <w:p w14:paraId="2F5C3AF6" w14:textId="77777777" w:rsidR="00994066" w:rsidRPr="00626D73" w:rsidRDefault="0051240F">
      <w:pPr>
        <w:pStyle w:val="Text"/>
        <w:jc w:val="center"/>
        <w:pPrChange w:id="6367" w:author="Aleksander Hansen" w:date="2013-02-16T22:41:00Z">
          <w:pPr>
            <w:pStyle w:val="Text"/>
          </w:pPr>
        </w:pPrChange>
      </w:pPr>
      <w:r>
        <w:pict w14:anchorId="3766B636">
          <v:shape id="_x0000_i1111" type="#_x0000_t75" style="width:129.45pt;height:62.3pt">
            <v:imagedata r:id="rId156" o:title=""/>
          </v:shape>
        </w:pict>
      </w:r>
    </w:p>
    <w:p w14:paraId="5C99C0AD" w14:textId="77777777" w:rsidR="00A701E1" w:rsidRDefault="00A701E1" w:rsidP="00DB35B4">
      <w:pPr>
        <w:pStyle w:val="Text"/>
      </w:pPr>
    </w:p>
    <w:p w14:paraId="004EBAC0" w14:textId="5269C5C2" w:rsidR="00994066" w:rsidRPr="00A701E1" w:rsidRDefault="00994066" w:rsidP="00A701E1">
      <w:pPr>
        <w:pStyle w:val="Text"/>
      </w:pPr>
      <w:r w:rsidRPr="00A701E1">
        <w:t xml:space="preserve">The relationship between spot rates and maturity/term is called the term structure of spot rates. When spot rates increase with maturity, the term structure is said to be </w:t>
      </w:r>
      <w:del w:id="6368" w:author="Aleksander Hansen" w:date="2013-02-16T22:42:00Z">
        <w:r w:rsidRPr="00A701E1" w:rsidDel="007C0761">
          <w:delText>upward-sloping</w:delText>
        </w:r>
      </w:del>
      <w:ins w:id="6369" w:author="Aleksander Hansen" w:date="2013-02-16T22:42:00Z">
        <w:r w:rsidR="007C0761" w:rsidRPr="00A701E1">
          <w:t>upward sloping</w:t>
        </w:r>
      </w:ins>
      <w:r w:rsidRPr="00A701E1">
        <w:t xml:space="preserve">. When spot rates decrease with maturity, the term structure is said to be </w:t>
      </w:r>
      <w:del w:id="6370" w:author="Aleksander Hansen" w:date="2013-02-16T22:42:00Z">
        <w:r w:rsidRPr="00A701E1" w:rsidDel="007C0761">
          <w:delText>downward-sloping</w:delText>
        </w:r>
      </w:del>
      <w:ins w:id="6371" w:author="Aleksander Hansen" w:date="2013-02-16T22:42:00Z">
        <w:r w:rsidR="007C0761" w:rsidRPr="00A701E1">
          <w:t>downward sloping</w:t>
        </w:r>
      </w:ins>
      <w:r w:rsidRPr="00A701E1">
        <w:t xml:space="preserve"> or inverted.</w:t>
      </w:r>
    </w:p>
    <w:p w14:paraId="4DB350DB" w14:textId="77777777" w:rsidR="00A701E1" w:rsidRDefault="00A701E1" w:rsidP="00A701E1">
      <w:pPr>
        <w:pStyle w:val="Text"/>
      </w:pPr>
    </w:p>
    <w:p w14:paraId="675F00E2" w14:textId="77777777" w:rsidR="00994066" w:rsidRPr="00A701E1" w:rsidRDefault="00994066">
      <w:pPr>
        <w:pStyle w:val="Heading3SubGTNI"/>
        <w:pPrChange w:id="6372" w:author="Aleksander Hansen" w:date="2013-02-17T13:41:00Z">
          <w:pPr>
            <w:pStyle w:val="Text"/>
          </w:pPr>
        </w:pPrChange>
      </w:pPr>
      <w:bookmarkStart w:id="6373" w:name="_Toc223340347"/>
      <w:r w:rsidRPr="00A701E1">
        <w:t>Compute semi‐annual compounded rate of return for a C‐Strip</w:t>
      </w:r>
      <w:bookmarkEnd w:id="6373"/>
    </w:p>
    <w:p w14:paraId="7331C24A" w14:textId="77777777" w:rsidR="00A701E1" w:rsidRDefault="00A701E1" w:rsidP="00A701E1">
      <w:pPr>
        <w:pStyle w:val="Text"/>
      </w:pPr>
    </w:p>
    <w:p w14:paraId="42B1D397" w14:textId="77777777" w:rsidR="00994066" w:rsidRPr="00626D73" w:rsidRDefault="00994066" w:rsidP="00A701E1">
      <w:pPr>
        <w:pStyle w:val="Text"/>
      </w:pPr>
      <w:r w:rsidRPr="00A701E1">
        <w:t>10-year C-STRIP quoted at 58.</w:t>
      </w:r>
      <w:r w:rsidRPr="00626D73">
        <w:t>779</w:t>
      </w:r>
    </w:p>
    <w:p w14:paraId="3B0F28E3" w14:textId="77777777" w:rsidR="00994066" w:rsidRPr="00626D73" w:rsidRDefault="0051240F">
      <w:pPr>
        <w:pStyle w:val="Text"/>
        <w:jc w:val="center"/>
        <w:pPrChange w:id="6374" w:author="Aleksander Hansen" w:date="2013-02-16T22:43:00Z">
          <w:pPr>
            <w:pStyle w:val="Text"/>
          </w:pPr>
        </w:pPrChange>
      </w:pPr>
      <w:r>
        <w:pict w14:anchorId="7A68FB99">
          <v:shape id="_x0000_i1112" type="#_x0000_t75" style="width:199.8pt;height:62.3pt">
            <v:imagedata r:id="rId157" o:title=""/>
          </v:shape>
        </w:pict>
      </w:r>
    </w:p>
    <w:p w14:paraId="1E475FBD" w14:textId="77777777" w:rsidR="00994066" w:rsidRPr="00626D73" w:rsidRDefault="00994066" w:rsidP="00A701E1">
      <w:pPr>
        <w:pStyle w:val="Heading2"/>
      </w:pPr>
      <w:bookmarkStart w:id="6375" w:name="_Toc223340348"/>
      <w:r w:rsidRPr="00626D73">
        <w:t>Define and interpret the forward rate, and compute forward rates given spot rates.</w:t>
      </w:r>
      <w:bookmarkEnd w:id="6375"/>
    </w:p>
    <w:p w14:paraId="333089BD" w14:textId="77777777" w:rsidR="00994066" w:rsidRPr="00626D73" w:rsidRDefault="00994066" w:rsidP="00A701E1">
      <w:pPr>
        <w:pStyle w:val="Text"/>
      </w:pPr>
      <w:r w:rsidRPr="00626D73">
        <w:t xml:space="preserve">A spot rate is given by </w:t>
      </w:r>
      <w:proofErr w:type="gramStart"/>
      <w:r w:rsidRPr="00626D73">
        <w:t>S(</w:t>
      </w:r>
      <w:proofErr w:type="gramEnd"/>
      <w:r w:rsidRPr="00626D73">
        <w:t xml:space="preserve">T). For example, we can indicate a one-year spot rate with </w:t>
      </w:r>
      <w:proofErr w:type="gramStart"/>
      <w:r w:rsidRPr="00626D73">
        <w:t>S(</w:t>
      </w:r>
      <w:proofErr w:type="gramEnd"/>
      <w:r w:rsidRPr="00626D73">
        <w:t xml:space="preserve">1). (Note: it is also common to use ST). The forward rate can be given by </w:t>
      </w:r>
      <w:proofErr w:type="gramStart"/>
      <w:r w:rsidRPr="00626D73">
        <w:t>f(</w:t>
      </w:r>
      <w:proofErr w:type="spellStart"/>
      <w:proofErr w:type="gramEnd"/>
      <w:r w:rsidRPr="00626D73">
        <w:t>t,T</w:t>
      </w:r>
      <w:proofErr w:type="spellEnd"/>
      <w:r w:rsidRPr="00626D73">
        <w:t xml:space="preserve">) where little “t” indicates when the forward contract is created and big “T” indicates when the forward expires. For example, </w:t>
      </w:r>
      <w:proofErr w:type="gramStart"/>
      <w:r w:rsidRPr="00626D73">
        <w:t>f(</w:t>
      </w:r>
      <w:proofErr w:type="gramEnd"/>
      <w:r w:rsidRPr="00626D73">
        <w:t>0.5, 1.0) is a forward created in six months that expires in one year.</w:t>
      </w:r>
    </w:p>
    <w:p w14:paraId="1D01D04B" w14:textId="77777777" w:rsidR="00A701E1" w:rsidRDefault="00A701E1" w:rsidP="00A701E1">
      <w:pPr>
        <w:pStyle w:val="Text"/>
      </w:pPr>
    </w:p>
    <w:p w14:paraId="6820D45A" w14:textId="737AE2E4" w:rsidR="00994066" w:rsidRPr="00626D73" w:rsidRDefault="00994066" w:rsidP="00A701E1">
      <w:pPr>
        <w:pStyle w:val="Text"/>
      </w:pPr>
      <w:r w:rsidRPr="00626D73">
        <w:t xml:space="preserve">There is a natural relationship between forward rates and a series of spot rates. The one-year spot rate must equal the </w:t>
      </w:r>
      <w:del w:id="6376" w:author="Aleksander Hansen" w:date="2013-02-17T13:41:00Z">
        <w:r w:rsidRPr="00626D73" w:rsidDel="0004598D">
          <w:delText>six month</w:delText>
        </w:r>
      </w:del>
      <w:ins w:id="6377" w:author="Aleksander Hansen" w:date="2013-02-17T13:41:00Z">
        <w:r w:rsidR="0004598D" w:rsidRPr="00626D73">
          <w:t>six-month</w:t>
        </w:r>
      </w:ins>
      <w:r w:rsidRPr="00626D73">
        <w:t xml:space="preserve"> spot rate multiplied by the six-month forward rate:</w:t>
      </w:r>
    </w:p>
    <w:p w14:paraId="69A096C0" w14:textId="77777777" w:rsidR="00A701E1" w:rsidRDefault="00A701E1" w:rsidP="00A701E1">
      <w:pPr>
        <w:pStyle w:val="Text"/>
      </w:pPr>
    </w:p>
    <w:p w14:paraId="4E7F5F7B" w14:textId="77777777" w:rsidR="00994066" w:rsidRDefault="0051240F">
      <w:pPr>
        <w:pStyle w:val="Text"/>
        <w:jc w:val="center"/>
        <w:pPrChange w:id="6378" w:author="Aleksander Hansen" w:date="2013-02-16T22:43:00Z">
          <w:pPr>
            <w:pStyle w:val="Text"/>
          </w:pPr>
        </w:pPrChange>
      </w:pPr>
      <w:r>
        <w:pict w14:anchorId="28890F73">
          <v:shape id="_x0000_i1113" type="#_x0000_t75" style="width:258.9pt;height:42.9pt">
            <v:imagedata r:id="rId158" o:title=""/>
          </v:shape>
        </w:pict>
      </w:r>
    </w:p>
    <w:p w14:paraId="077EC2E9" w14:textId="77777777" w:rsidR="00994066" w:rsidRDefault="00994066">
      <w:pPr>
        <w:pStyle w:val="Text"/>
        <w:jc w:val="center"/>
        <w:rPr>
          <w:rFonts w:ascii="Constantia" w:eastAsia="Times New Roman" w:hAnsi="Constantia" w:cs="Times New Roman"/>
          <w:position w:val="-32"/>
        </w:rPr>
        <w:pPrChange w:id="6379" w:author="Aleksander Hansen" w:date="2013-02-16T22:43:00Z">
          <w:pPr>
            <w:pStyle w:val="Text"/>
          </w:pPr>
        </w:pPrChange>
      </w:pPr>
      <w:r>
        <w:rPr>
          <w:noProof/>
          <w:lang w:bidi="ar-SA"/>
        </w:rPr>
        <w:drawing>
          <wp:inline distT="0" distB="0" distL="0" distR="0" wp14:anchorId="0D262394" wp14:editId="0B2F8E0E">
            <wp:extent cx="4582560" cy="2017804"/>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582560" cy="2017804"/>
                    </a:xfrm>
                    <a:prstGeom prst="rect">
                      <a:avLst/>
                    </a:prstGeom>
                  </pic:spPr>
                </pic:pic>
              </a:graphicData>
            </a:graphic>
          </wp:inline>
        </w:drawing>
      </w:r>
    </w:p>
    <w:p w14:paraId="50C424DB" w14:textId="77777777" w:rsidR="00A701E1" w:rsidRDefault="00A701E1" w:rsidP="00A701E1">
      <w:pPr>
        <w:pStyle w:val="Text"/>
      </w:pPr>
    </w:p>
    <w:p w14:paraId="2508143A" w14:textId="77777777" w:rsidR="00994066" w:rsidRPr="00626D73" w:rsidRDefault="00994066" w:rsidP="00A701E1">
      <w:pPr>
        <w:pStyle w:val="Text"/>
      </w:pPr>
      <w:r w:rsidRPr="00626D73">
        <w:t xml:space="preserve">For example, assume the two-year spot-rate is 6% and the eighteen-month spot-rate is 5%. What is the six-month forward rate, </w:t>
      </w:r>
      <w:proofErr w:type="gramStart"/>
      <w:r w:rsidRPr="00626D73">
        <w:t>f(</w:t>
      </w:r>
      <w:proofErr w:type="gramEnd"/>
      <w:r w:rsidRPr="00626D73">
        <w:t>1.5,2.0)? We can solve for the by re-arranging:</w:t>
      </w:r>
    </w:p>
    <w:p w14:paraId="0FC6CEFC" w14:textId="77777777" w:rsidR="00A701E1" w:rsidRDefault="00A701E1" w:rsidP="00A701E1">
      <w:pPr>
        <w:pStyle w:val="Text"/>
      </w:pPr>
    </w:p>
    <w:p w14:paraId="41FCB5A9" w14:textId="77777777" w:rsidR="00994066" w:rsidRPr="00626D73" w:rsidRDefault="0051240F">
      <w:pPr>
        <w:pStyle w:val="Text"/>
        <w:jc w:val="center"/>
        <w:pPrChange w:id="6380" w:author="Aleksander Hansen" w:date="2013-02-16T22:44:00Z">
          <w:pPr>
            <w:pStyle w:val="Text"/>
          </w:pPr>
        </w:pPrChange>
      </w:pPr>
      <w:r>
        <w:pict w14:anchorId="2D2273CA">
          <v:shape id="_x0000_i1114" type="#_x0000_t75" style="width:314.7pt;height:89.8pt">
            <v:imagedata r:id="rId160" o:title=""/>
          </v:shape>
        </w:pict>
      </w:r>
    </w:p>
    <w:p w14:paraId="58FF62D3" w14:textId="77777777" w:rsidR="00A701E1" w:rsidRDefault="00A701E1" w:rsidP="00A701E1">
      <w:pPr>
        <w:pStyle w:val="Text"/>
      </w:pPr>
    </w:p>
    <w:p w14:paraId="16D1DDE7" w14:textId="77777777" w:rsidR="00994066" w:rsidRPr="00A701E1" w:rsidRDefault="00994066" w:rsidP="00A701E1">
      <w:pPr>
        <w:pStyle w:val="Text"/>
      </w:pPr>
      <w:r w:rsidRPr="00A701E1">
        <w:t xml:space="preserve">That produces a semi-annual forward rate. Don’t forget to multiply by two. Therefore, the implied forward rate </w:t>
      </w:r>
      <w:proofErr w:type="gramStart"/>
      <w:r w:rsidRPr="00A701E1">
        <w:t>f(</w:t>
      </w:r>
      <w:proofErr w:type="gramEnd"/>
      <w:r w:rsidRPr="00A701E1">
        <w:t>1.5,2.0) is about 9%.</w:t>
      </w:r>
    </w:p>
    <w:p w14:paraId="0B0797BA" w14:textId="77777777" w:rsidR="00A701E1" w:rsidRDefault="00A701E1" w:rsidP="00A701E1">
      <w:pPr>
        <w:pStyle w:val="Text"/>
      </w:pPr>
    </w:p>
    <w:p w14:paraId="0C3AA1AA" w14:textId="38AA7FD3" w:rsidR="00994066" w:rsidRPr="00A701E1" w:rsidRDefault="00994066" w:rsidP="00A701E1">
      <w:pPr>
        <w:pStyle w:val="Text"/>
      </w:pPr>
      <w:r w:rsidRPr="00A701E1">
        <w:t xml:space="preserve">The equality is based on a no-arbitrage principle. Imagine you have a choice. Consider the case of a </w:t>
      </w:r>
      <w:del w:id="6381" w:author="Aleksander Hansen" w:date="2013-02-16T22:44:00Z">
        <w:r w:rsidRPr="00A701E1" w:rsidDel="007C0761">
          <w:delText>one year</w:delText>
        </w:r>
      </w:del>
      <w:ins w:id="6382" w:author="Aleksander Hansen" w:date="2013-02-16T22:44:00Z">
        <w:r w:rsidR="007C0761" w:rsidRPr="00A701E1">
          <w:t>one-year</w:t>
        </w:r>
      </w:ins>
      <w:r w:rsidRPr="00A701E1">
        <w:t xml:space="preserve"> investment horizon. You can invest in one-year CD at the one-year spot rate, </w:t>
      </w:r>
      <w:proofErr w:type="gramStart"/>
      <w:r w:rsidRPr="00A701E1">
        <w:t>S(</w:t>
      </w:r>
      <w:proofErr w:type="gramEnd"/>
      <w:r w:rsidRPr="00A701E1">
        <w:t xml:space="preserve">1). You ought to be indifferent between this and, alternatively, investing in a six-month CD (at the six-month spot rate) that automatically “rolls-over” into another six-month CD. Today, the best you know about the future CD rate is the six-month forward rate, </w:t>
      </w:r>
      <w:proofErr w:type="gramStart"/>
      <w:r w:rsidRPr="00A701E1">
        <w:t>f(</w:t>
      </w:r>
      <w:proofErr w:type="gramEnd"/>
      <w:r w:rsidRPr="00A701E1">
        <w:t>0.5,1.0). You may say, “but it’s better to have access to the investment in six months (liquidity).” And you’d be right, except that a normal term structure would incorporate this by baking a bit of premium into the longer term.</w:t>
      </w:r>
    </w:p>
    <w:p w14:paraId="3B77E986" w14:textId="77777777" w:rsidR="00A701E1" w:rsidRDefault="00A701E1" w:rsidP="00A701E1">
      <w:pPr>
        <w:pStyle w:val="Text"/>
      </w:pPr>
    </w:p>
    <w:p w14:paraId="4058B9D2" w14:textId="77777777" w:rsidR="00994066" w:rsidRPr="00A701E1" w:rsidRDefault="00994066" w:rsidP="00A701E1">
      <w:pPr>
        <w:pStyle w:val="Text"/>
      </w:pPr>
      <w:r w:rsidRPr="00A701E1">
        <w:t>No-arbitrage “indifference:” investing at 2.0 year spot should have same expected return as investing @ 1.5 year spot and “roll over into” 0.5 year forward</w:t>
      </w:r>
    </w:p>
    <w:p w14:paraId="365B28AA" w14:textId="77777777" w:rsidR="00A701E1" w:rsidRDefault="00A701E1" w:rsidP="00A701E1">
      <w:pPr>
        <w:pStyle w:val="Text"/>
      </w:pPr>
    </w:p>
    <w:p w14:paraId="4C5F3BE4" w14:textId="77777777" w:rsidR="0004598D" w:rsidRDefault="0004598D">
      <w:pPr>
        <w:pStyle w:val="Heading3SubGTNI"/>
        <w:rPr>
          <w:ins w:id="6383" w:author="Aleksander Hansen" w:date="2013-02-17T13:42:00Z"/>
        </w:rPr>
        <w:pPrChange w:id="6384" w:author="Aleksander Hansen" w:date="2013-02-16T22:44:00Z">
          <w:pPr>
            <w:pStyle w:val="Text"/>
          </w:pPr>
        </w:pPrChange>
      </w:pPr>
    </w:p>
    <w:p w14:paraId="7C89656D" w14:textId="77777777" w:rsidR="0004598D" w:rsidRDefault="0004598D">
      <w:pPr>
        <w:pStyle w:val="Heading3SubGTNI"/>
        <w:rPr>
          <w:ins w:id="6385" w:author="Aleksander Hansen" w:date="2013-02-17T13:42:00Z"/>
        </w:rPr>
        <w:pPrChange w:id="6386" w:author="Aleksander Hansen" w:date="2013-02-16T22:44:00Z">
          <w:pPr>
            <w:pStyle w:val="Text"/>
          </w:pPr>
        </w:pPrChange>
      </w:pPr>
    </w:p>
    <w:p w14:paraId="3E05115E" w14:textId="77777777" w:rsidR="0004598D" w:rsidRDefault="0004598D">
      <w:pPr>
        <w:pStyle w:val="Heading3SubGTNI"/>
        <w:rPr>
          <w:ins w:id="6387" w:author="Aleksander Hansen" w:date="2013-02-17T13:42:00Z"/>
        </w:rPr>
        <w:pPrChange w:id="6388" w:author="Aleksander Hansen" w:date="2013-02-16T22:44:00Z">
          <w:pPr>
            <w:pStyle w:val="Text"/>
          </w:pPr>
        </w:pPrChange>
      </w:pPr>
    </w:p>
    <w:p w14:paraId="637805E8" w14:textId="77777777" w:rsidR="0004598D" w:rsidRDefault="0004598D">
      <w:pPr>
        <w:pStyle w:val="Heading3SubGTNI"/>
        <w:rPr>
          <w:ins w:id="6389" w:author="Aleksander Hansen" w:date="2013-02-17T13:42:00Z"/>
        </w:rPr>
        <w:pPrChange w:id="6390" w:author="Aleksander Hansen" w:date="2013-02-16T22:44:00Z">
          <w:pPr>
            <w:pStyle w:val="Text"/>
          </w:pPr>
        </w:pPrChange>
      </w:pPr>
    </w:p>
    <w:p w14:paraId="73C72A1B" w14:textId="77777777" w:rsidR="00994066" w:rsidRPr="00D16225" w:rsidRDefault="00994066">
      <w:pPr>
        <w:pStyle w:val="Heading3SubGTNI"/>
        <w:pPrChange w:id="6391" w:author="Aleksander Hansen" w:date="2013-02-16T22:44:00Z">
          <w:pPr>
            <w:pStyle w:val="Text"/>
          </w:pPr>
        </w:pPrChange>
      </w:pPr>
      <w:bookmarkStart w:id="6392" w:name="_Toc223340349"/>
      <w:r w:rsidRPr="00D16225">
        <w:t>Calculate the price of a bond using discount factors, spot rates, or forward rates</w:t>
      </w:r>
      <w:bookmarkEnd w:id="6392"/>
    </w:p>
    <w:p w14:paraId="6233D646" w14:textId="77777777" w:rsidR="00A701E1" w:rsidRDefault="00A701E1" w:rsidP="00A701E1">
      <w:pPr>
        <w:pStyle w:val="Text"/>
      </w:pPr>
    </w:p>
    <w:p w14:paraId="3AA736DC" w14:textId="77777777" w:rsidR="00994066" w:rsidRDefault="00994066" w:rsidP="00A701E1">
      <w:pPr>
        <w:pStyle w:val="Text"/>
      </w:pPr>
      <w:r w:rsidRPr="00D16225">
        <w:t>Assume a 1-year treasury bond that pays a 6% semi-annual coupon.</w:t>
      </w:r>
    </w:p>
    <w:tbl>
      <w:tblPr>
        <w:tblpPr w:leftFromText="180" w:rightFromText="180" w:vertAnchor="text" w:tblpXSpec="center" w:tblpY="1"/>
        <w:tblOverlap w:val="never"/>
        <w:tblW w:w="5443" w:type="dxa"/>
        <w:tblBorders>
          <w:top w:val="single" w:sz="12" w:space="0" w:color="008000"/>
          <w:bottom w:val="single" w:sz="12" w:space="0" w:color="008000"/>
        </w:tblBorders>
        <w:tblLook w:val="01E0" w:firstRow="1" w:lastRow="1" w:firstColumn="1" w:lastColumn="1" w:noHBand="0" w:noVBand="0"/>
        <w:tblPrChange w:id="6393" w:author="Aleksander Hansen" w:date="2013-02-17T13:42:00Z">
          <w:tblPr>
            <w:tblpPr w:leftFromText="180" w:rightFromText="180" w:vertAnchor="text" w:tblpY="1"/>
            <w:tblOverlap w:val="never"/>
            <w:tblW w:w="5443" w:type="dxa"/>
            <w:tblBorders>
              <w:top w:val="single" w:sz="12" w:space="0" w:color="008000"/>
              <w:bottom w:val="single" w:sz="12" w:space="0" w:color="008000"/>
            </w:tblBorders>
            <w:tblLook w:val="01E0" w:firstRow="1" w:lastRow="1" w:firstColumn="1" w:lastColumn="1" w:noHBand="0" w:noVBand="0"/>
          </w:tblPr>
        </w:tblPrChange>
      </w:tblPr>
      <w:tblGrid>
        <w:gridCol w:w="1267"/>
        <w:gridCol w:w="1159"/>
        <w:gridCol w:w="1339"/>
        <w:gridCol w:w="1678"/>
        <w:tblGridChange w:id="6394">
          <w:tblGrid>
            <w:gridCol w:w="1267"/>
            <w:gridCol w:w="1159"/>
            <w:gridCol w:w="1339"/>
            <w:gridCol w:w="1678"/>
          </w:tblGrid>
        </w:tblGridChange>
      </w:tblGrid>
      <w:tr w:rsidR="00994066" w:rsidRPr="00BC6025" w14:paraId="310F26D0" w14:textId="77777777" w:rsidTr="0004598D">
        <w:tc>
          <w:tcPr>
            <w:tcW w:w="0" w:type="auto"/>
            <w:tcBorders>
              <w:top w:val="single" w:sz="12" w:space="0" w:color="008000"/>
              <w:bottom w:val="single" w:sz="6" w:space="0" w:color="008000"/>
            </w:tcBorders>
            <w:shd w:val="clear" w:color="auto" w:fill="A2B593"/>
            <w:tcPrChange w:id="6395" w:author="Aleksander Hansen" w:date="2013-02-17T13:42:00Z">
              <w:tcPr>
                <w:tcW w:w="0" w:type="auto"/>
                <w:tcBorders>
                  <w:bottom w:val="single" w:sz="6" w:space="0" w:color="008000"/>
                </w:tcBorders>
                <w:shd w:val="clear" w:color="auto" w:fill="auto"/>
              </w:tcPr>
            </w:tcPrChange>
          </w:tcPr>
          <w:p w14:paraId="3BF062B9" w14:textId="77777777" w:rsidR="00994066" w:rsidRPr="00BC6025" w:rsidRDefault="00994066">
            <w:pPr>
              <w:pStyle w:val="Text"/>
              <w:jc w:val="center"/>
              <w:rPr>
                <w:rFonts w:eastAsiaTheme="majorEastAsia"/>
                <w:b/>
                <w:bCs/>
                <w:i/>
                <w:iCs/>
                <w:sz w:val="26"/>
                <w:szCs w:val="26"/>
              </w:rPr>
              <w:pPrChange w:id="6396" w:author="Aleksander Hansen" w:date="2013-02-16T22:46:00Z">
                <w:pPr>
                  <w:pStyle w:val="Text"/>
                  <w:keepNext/>
                  <w:keepLines/>
                  <w:framePr w:hSpace="180" w:wrap="around" w:vAnchor="text" w:hAnchor="text" w:y="1"/>
                  <w:spacing w:before="200" w:after="200"/>
                  <w:suppressOverlap/>
                  <w:outlineLvl w:val="6"/>
                </w:pPr>
              </w:pPrChange>
            </w:pPr>
            <w:r w:rsidRPr="00BC6025">
              <w:br/>
            </w:r>
            <w:r w:rsidRPr="00BC6025">
              <w:br/>
              <w:t>Maturity</w:t>
            </w:r>
          </w:p>
        </w:tc>
        <w:tc>
          <w:tcPr>
            <w:tcW w:w="0" w:type="auto"/>
            <w:tcBorders>
              <w:top w:val="single" w:sz="12" w:space="0" w:color="008000"/>
              <w:bottom w:val="single" w:sz="6" w:space="0" w:color="008000"/>
            </w:tcBorders>
            <w:shd w:val="clear" w:color="auto" w:fill="A2B593"/>
            <w:tcPrChange w:id="6397" w:author="Aleksander Hansen" w:date="2013-02-17T13:42:00Z">
              <w:tcPr>
                <w:tcW w:w="0" w:type="auto"/>
                <w:tcBorders>
                  <w:bottom w:val="single" w:sz="6" w:space="0" w:color="008000"/>
                </w:tcBorders>
                <w:shd w:val="clear" w:color="auto" w:fill="auto"/>
              </w:tcPr>
            </w:tcPrChange>
          </w:tcPr>
          <w:p w14:paraId="10083405" w14:textId="77777777" w:rsidR="00994066" w:rsidRPr="00BC6025" w:rsidRDefault="00994066" w:rsidP="00A701E1">
            <w:pPr>
              <w:pStyle w:val="Text"/>
            </w:pPr>
            <w:r w:rsidRPr="00BC6025">
              <w:br/>
              <w:t>Spot</w:t>
            </w:r>
            <w:r w:rsidRPr="00BC6025">
              <w:br/>
              <w:t>rate (%)</w:t>
            </w:r>
          </w:p>
        </w:tc>
        <w:tc>
          <w:tcPr>
            <w:tcW w:w="0" w:type="auto"/>
            <w:tcBorders>
              <w:top w:val="single" w:sz="12" w:space="0" w:color="008000"/>
              <w:bottom w:val="single" w:sz="6" w:space="0" w:color="008000"/>
            </w:tcBorders>
            <w:shd w:val="clear" w:color="auto" w:fill="A2B593"/>
            <w:tcPrChange w:id="6398" w:author="Aleksander Hansen" w:date="2013-02-17T13:42:00Z">
              <w:tcPr>
                <w:tcW w:w="0" w:type="auto"/>
                <w:tcBorders>
                  <w:bottom w:val="single" w:sz="6" w:space="0" w:color="008000"/>
                </w:tcBorders>
                <w:shd w:val="clear" w:color="auto" w:fill="auto"/>
              </w:tcPr>
            </w:tcPrChange>
          </w:tcPr>
          <w:p w14:paraId="25C04B01" w14:textId="77777777" w:rsidR="00994066" w:rsidRPr="00BC6025" w:rsidRDefault="00994066" w:rsidP="00A701E1">
            <w:pPr>
              <w:pStyle w:val="Text"/>
            </w:pPr>
            <w:r w:rsidRPr="00BC6025">
              <w:br/>
              <w:t>Discount</w:t>
            </w:r>
            <w:r w:rsidRPr="00BC6025">
              <w:br/>
              <w:t>Factor</w:t>
            </w:r>
          </w:p>
        </w:tc>
        <w:tc>
          <w:tcPr>
            <w:tcW w:w="1678" w:type="dxa"/>
            <w:tcBorders>
              <w:top w:val="single" w:sz="12" w:space="0" w:color="008000"/>
              <w:bottom w:val="single" w:sz="6" w:space="0" w:color="008000"/>
            </w:tcBorders>
            <w:shd w:val="clear" w:color="auto" w:fill="A2B593"/>
            <w:tcPrChange w:id="6399" w:author="Aleksander Hansen" w:date="2013-02-17T13:42:00Z">
              <w:tcPr>
                <w:tcW w:w="1678" w:type="dxa"/>
                <w:tcBorders>
                  <w:bottom w:val="single" w:sz="6" w:space="0" w:color="008000"/>
                </w:tcBorders>
                <w:shd w:val="clear" w:color="auto" w:fill="auto"/>
              </w:tcPr>
            </w:tcPrChange>
          </w:tcPr>
          <w:p w14:paraId="5D0A3F20" w14:textId="77777777" w:rsidR="00994066" w:rsidRPr="00BC6025" w:rsidRDefault="00994066" w:rsidP="00A701E1">
            <w:pPr>
              <w:pStyle w:val="Text"/>
            </w:pPr>
            <w:r w:rsidRPr="00BC6025">
              <w:t>6 month Forward</w:t>
            </w:r>
          </w:p>
          <w:p w14:paraId="6D249FB0" w14:textId="77777777" w:rsidR="00994066" w:rsidRPr="00BC6025" w:rsidRDefault="00994066" w:rsidP="00A701E1">
            <w:pPr>
              <w:pStyle w:val="Text"/>
            </w:pPr>
            <w:r w:rsidRPr="00BC6025">
              <w:t>Rate (%)</w:t>
            </w:r>
          </w:p>
        </w:tc>
      </w:tr>
      <w:tr w:rsidR="00994066" w:rsidRPr="00BC6025" w14:paraId="4838BBC0" w14:textId="77777777" w:rsidTr="0096520A">
        <w:tc>
          <w:tcPr>
            <w:tcW w:w="0" w:type="auto"/>
            <w:shd w:val="clear" w:color="auto" w:fill="auto"/>
            <w:tcPrChange w:id="6400" w:author="Aleksander Hansen" w:date="2013-02-16T22:46:00Z">
              <w:tcPr>
                <w:tcW w:w="0" w:type="auto"/>
                <w:shd w:val="clear" w:color="auto" w:fill="auto"/>
              </w:tcPr>
            </w:tcPrChange>
          </w:tcPr>
          <w:p w14:paraId="2D50C76A" w14:textId="77777777" w:rsidR="00994066" w:rsidRPr="00BC6025" w:rsidRDefault="00994066" w:rsidP="00A701E1">
            <w:pPr>
              <w:pStyle w:val="Text"/>
            </w:pPr>
            <w:r w:rsidRPr="00BC6025">
              <w:t>0.50</w:t>
            </w:r>
          </w:p>
        </w:tc>
        <w:tc>
          <w:tcPr>
            <w:tcW w:w="0" w:type="auto"/>
            <w:shd w:val="clear" w:color="auto" w:fill="auto"/>
            <w:tcPrChange w:id="6401" w:author="Aleksander Hansen" w:date="2013-02-16T22:46:00Z">
              <w:tcPr>
                <w:tcW w:w="0" w:type="auto"/>
                <w:shd w:val="clear" w:color="auto" w:fill="auto"/>
              </w:tcPr>
            </w:tcPrChange>
          </w:tcPr>
          <w:p w14:paraId="0EFEFCC9" w14:textId="77777777" w:rsidR="00994066" w:rsidRPr="00BC6025" w:rsidRDefault="00994066" w:rsidP="00A701E1">
            <w:pPr>
              <w:pStyle w:val="Text"/>
            </w:pPr>
            <w:r w:rsidRPr="00BC6025">
              <w:t>1.50</w:t>
            </w:r>
          </w:p>
        </w:tc>
        <w:tc>
          <w:tcPr>
            <w:tcW w:w="0" w:type="auto"/>
            <w:shd w:val="clear" w:color="auto" w:fill="auto"/>
            <w:tcPrChange w:id="6402" w:author="Aleksander Hansen" w:date="2013-02-16T22:46:00Z">
              <w:tcPr>
                <w:tcW w:w="0" w:type="auto"/>
                <w:shd w:val="clear" w:color="auto" w:fill="auto"/>
              </w:tcPr>
            </w:tcPrChange>
          </w:tcPr>
          <w:p w14:paraId="6734653D" w14:textId="77777777" w:rsidR="00994066" w:rsidRPr="00BC6025" w:rsidRDefault="00994066" w:rsidP="00A701E1">
            <w:pPr>
              <w:pStyle w:val="Text"/>
            </w:pPr>
            <w:r w:rsidRPr="00BC6025">
              <w:t>0.992556</w:t>
            </w:r>
          </w:p>
        </w:tc>
        <w:tc>
          <w:tcPr>
            <w:tcW w:w="1678" w:type="dxa"/>
            <w:shd w:val="clear" w:color="auto" w:fill="auto"/>
            <w:tcPrChange w:id="6403" w:author="Aleksander Hansen" w:date="2013-02-16T22:46:00Z">
              <w:tcPr>
                <w:tcW w:w="1678" w:type="dxa"/>
                <w:shd w:val="clear" w:color="auto" w:fill="auto"/>
              </w:tcPr>
            </w:tcPrChange>
          </w:tcPr>
          <w:p w14:paraId="601CB42B" w14:textId="77777777" w:rsidR="00994066" w:rsidRPr="00BC6025" w:rsidRDefault="00994066" w:rsidP="00A701E1">
            <w:pPr>
              <w:pStyle w:val="Text"/>
            </w:pPr>
            <w:r w:rsidRPr="00BC6025">
              <w:t>1.50</w:t>
            </w:r>
          </w:p>
        </w:tc>
      </w:tr>
      <w:tr w:rsidR="00994066" w:rsidRPr="00BC6025" w14:paraId="7467E9E6" w14:textId="77777777" w:rsidTr="0096520A">
        <w:tc>
          <w:tcPr>
            <w:tcW w:w="0" w:type="auto"/>
            <w:shd w:val="clear" w:color="auto" w:fill="auto"/>
            <w:tcPrChange w:id="6404" w:author="Aleksander Hansen" w:date="2013-02-16T22:46:00Z">
              <w:tcPr>
                <w:tcW w:w="0" w:type="auto"/>
                <w:shd w:val="clear" w:color="auto" w:fill="auto"/>
              </w:tcPr>
            </w:tcPrChange>
          </w:tcPr>
          <w:p w14:paraId="43877E54" w14:textId="77777777" w:rsidR="00994066" w:rsidRPr="00BC6025" w:rsidRDefault="00994066" w:rsidP="00A701E1">
            <w:pPr>
              <w:pStyle w:val="Text"/>
            </w:pPr>
            <w:r w:rsidRPr="00BC6025">
              <w:t>1.00</w:t>
            </w:r>
          </w:p>
        </w:tc>
        <w:tc>
          <w:tcPr>
            <w:tcW w:w="0" w:type="auto"/>
            <w:shd w:val="clear" w:color="auto" w:fill="auto"/>
            <w:tcPrChange w:id="6405" w:author="Aleksander Hansen" w:date="2013-02-16T22:46:00Z">
              <w:tcPr>
                <w:tcW w:w="0" w:type="auto"/>
                <w:shd w:val="clear" w:color="auto" w:fill="auto"/>
              </w:tcPr>
            </w:tcPrChange>
          </w:tcPr>
          <w:p w14:paraId="40064497" w14:textId="77777777" w:rsidR="00994066" w:rsidRPr="00BC6025" w:rsidRDefault="00994066" w:rsidP="00A701E1">
            <w:pPr>
              <w:pStyle w:val="Text"/>
            </w:pPr>
            <w:r w:rsidRPr="00BC6025">
              <w:t>2.00</w:t>
            </w:r>
          </w:p>
        </w:tc>
        <w:tc>
          <w:tcPr>
            <w:tcW w:w="0" w:type="auto"/>
            <w:shd w:val="clear" w:color="auto" w:fill="auto"/>
            <w:tcPrChange w:id="6406" w:author="Aleksander Hansen" w:date="2013-02-16T22:46:00Z">
              <w:tcPr>
                <w:tcW w:w="0" w:type="auto"/>
                <w:shd w:val="clear" w:color="auto" w:fill="auto"/>
              </w:tcPr>
            </w:tcPrChange>
          </w:tcPr>
          <w:p w14:paraId="4B823A28" w14:textId="77777777" w:rsidR="00994066" w:rsidRPr="00BC6025" w:rsidRDefault="00994066" w:rsidP="00A701E1">
            <w:pPr>
              <w:pStyle w:val="Text"/>
            </w:pPr>
            <w:r w:rsidRPr="00BC6025">
              <w:t>0.980296</w:t>
            </w:r>
          </w:p>
        </w:tc>
        <w:tc>
          <w:tcPr>
            <w:tcW w:w="1678" w:type="dxa"/>
            <w:shd w:val="clear" w:color="auto" w:fill="auto"/>
            <w:tcPrChange w:id="6407" w:author="Aleksander Hansen" w:date="2013-02-16T22:46:00Z">
              <w:tcPr>
                <w:tcW w:w="1678" w:type="dxa"/>
                <w:shd w:val="clear" w:color="auto" w:fill="auto"/>
              </w:tcPr>
            </w:tcPrChange>
          </w:tcPr>
          <w:p w14:paraId="5DFE008C" w14:textId="77777777" w:rsidR="00994066" w:rsidRPr="00BC6025" w:rsidRDefault="00994066" w:rsidP="00A701E1">
            <w:pPr>
              <w:pStyle w:val="Text"/>
            </w:pPr>
            <w:r w:rsidRPr="00BC6025">
              <w:t>2.50</w:t>
            </w:r>
          </w:p>
        </w:tc>
      </w:tr>
      <w:tr w:rsidR="00994066" w:rsidRPr="00BC6025" w14:paraId="72B19971" w14:textId="77777777" w:rsidTr="0096520A">
        <w:tc>
          <w:tcPr>
            <w:tcW w:w="0" w:type="auto"/>
            <w:tcBorders>
              <w:bottom w:val="nil"/>
            </w:tcBorders>
            <w:shd w:val="clear" w:color="auto" w:fill="auto"/>
            <w:tcPrChange w:id="6408" w:author="Aleksander Hansen" w:date="2013-02-16T22:46:00Z">
              <w:tcPr>
                <w:tcW w:w="0" w:type="auto"/>
                <w:tcBorders>
                  <w:bottom w:val="nil"/>
                </w:tcBorders>
                <w:shd w:val="clear" w:color="auto" w:fill="auto"/>
              </w:tcPr>
            </w:tcPrChange>
          </w:tcPr>
          <w:p w14:paraId="51852419" w14:textId="77777777" w:rsidR="00994066" w:rsidRPr="00BC6025" w:rsidRDefault="00994066" w:rsidP="00A701E1">
            <w:pPr>
              <w:pStyle w:val="Text"/>
            </w:pPr>
            <w:r w:rsidRPr="00BC6025">
              <w:t>1.50</w:t>
            </w:r>
          </w:p>
        </w:tc>
        <w:tc>
          <w:tcPr>
            <w:tcW w:w="0" w:type="auto"/>
            <w:tcBorders>
              <w:bottom w:val="nil"/>
            </w:tcBorders>
            <w:shd w:val="clear" w:color="auto" w:fill="auto"/>
            <w:tcPrChange w:id="6409" w:author="Aleksander Hansen" w:date="2013-02-16T22:46:00Z">
              <w:tcPr>
                <w:tcW w:w="0" w:type="auto"/>
                <w:tcBorders>
                  <w:bottom w:val="nil"/>
                </w:tcBorders>
                <w:shd w:val="clear" w:color="auto" w:fill="auto"/>
              </w:tcPr>
            </w:tcPrChange>
          </w:tcPr>
          <w:p w14:paraId="7BC6C38C" w14:textId="77777777" w:rsidR="00994066" w:rsidRPr="00BC6025" w:rsidRDefault="00994066" w:rsidP="00A701E1">
            <w:pPr>
              <w:pStyle w:val="Text"/>
            </w:pPr>
            <w:r w:rsidRPr="00BC6025">
              <w:t>2.25</w:t>
            </w:r>
          </w:p>
        </w:tc>
        <w:tc>
          <w:tcPr>
            <w:tcW w:w="0" w:type="auto"/>
            <w:tcBorders>
              <w:bottom w:val="nil"/>
            </w:tcBorders>
            <w:shd w:val="clear" w:color="auto" w:fill="auto"/>
            <w:tcPrChange w:id="6410" w:author="Aleksander Hansen" w:date="2013-02-16T22:46:00Z">
              <w:tcPr>
                <w:tcW w:w="0" w:type="auto"/>
                <w:tcBorders>
                  <w:bottom w:val="nil"/>
                </w:tcBorders>
                <w:shd w:val="clear" w:color="auto" w:fill="auto"/>
              </w:tcPr>
            </w:tcPrChange>
          </w:tcPr>
          <w:p w14:paraId="1348C45A" w14:textId="77777777" w:rsidR="00994066" w:rsidRPr="00BC6025" w:rsidRDefault="00994066" w:rsidP="00A701E1">
            <w:pPr>
              <w:pStyle w:val="Text"/>
            </w:pPr>
            <w:r w:rsidRPr="00BC6025">
              <w:t>0.966995</w:t>
            </w:r>
          </w:p>
        </w:tc>
        <w:tc>
          <w:tcPr>
            <w:tcW w:w="1678" w:type="dxa"/>
            <w:tcBorders>
              <w:bottom w:val="nil"/>
            </w:tcBorders>
            <w:shd w:val="clear" w:color="auto" w:fill="auto"/>
            <w:tcPrChange w:id="6411" w:author="Aleksander Hansen" w:date="2013-02-16T22:46:00Z">
              <w:tcPr>
                <w:tcW w:w="1678" w:type="dxa"/>
                <w:tcBorders>
                  <w:bottom w:val="nil"/>
                </w:tcBorders>
                <w:shd w:val="clear" w:color="auto" w:fill="auto"/>
              </w:tcPr>
            </w:tcPrChange>
          </w:tcPr>
          <w:p w14:paraId="69A17926" w14:textId="77777777" w:rsidR="00994066" w:rsidRPr="00BC6025" w:rsidRDefault="00994066" w:rsidP="00A701E1">
            <w:pPr>
              <w:pStyle w:val="Text"/>
            </w:pPr>
            <w:r w:rsidRPr="00BC6025">
              <w:t>2.75</w:t>
            </w:r>
          </w:p>
        </w:tc>
      </w:tr>
      <w:tr w:rsidR="00994066" w:rsidRPr="00BC6025" w14:paraId="5AD40BFE" w14:textId="77777777" w:rsidTr="0096520A">
        <w:tc>
          <w:tcPr>
            <w:tcW w:w="0" w:type="auto"/>
            <w:tcBorders>
              <w:top w:val="nil"/>
              <w:bottom w:val="nil"/>
            </w:tcBorders>
            <w:shd w:val="clear" w:color="auto" w:fill="auto"/>
            <w:tcPrChange w:id="6412" w:author="Aleksander Hansen" w:date="2013-02-16T22:46:00Z">
              <w:tcPr>
                <w:tcW w:w="0" w:type="auto"/>
                <w:tcBorders>
                  <w:top w:val="nil"/>
                  <w:bottom w:val="nil"/>
                </w:tcBorders>
                <w:shd w:val="clear" w:color="auto" w:fill="auto"/>
              </w:tcPr>
            </w:tcPrChange>
          </w:tcPr>
          <w:p w14:paraId="225880CF" w14:textId="77777777" w:rsidR="00994066" w:rsidRPr="00BC6025" w:rsidRDefault="00994066" w:rsidP="00A701E1">
            <w:pPr>
              <w:pStyle w:val="Text"/>
            </w:pPr>
            <w:r w:rsidRPr="00BC6025">
              <w:t>2.00</w:t>
            </w:r>
          </w:p>
        </w:tc>
        <w:tc>
          <w:tcPr>
            <w:tcW w:w="0" w:type="auto"/>
            <w:tcBorders>
              <w:top w:val="nil"/>
              <w:bottom w:val="nil"/>
            </w:tcBorders>
            <w:shd w:val="clear" w:color="auto" w:fill="auto"/>
            <w:tcPrChange w:id="6413" w:author="Aleksander Hansen" w:date="2013-02-16T22:46:00Z">
              <w:tcPr>
                <w:tcW w:w="0" w:type="auto"/>
                <w:tcBorders>
                  <w:top w:val="nil"/>
                  <w:bottom w:val="nil"/>
                </w:tcBorders>
                <w:shd w:val="clear" w:color="auto" w:fill="auto"/>
              </w:tcPr>
            </w:tcPrChange>
          </w:tcPr>
          <w:p w14:paraId="3852494F" w14:textId="77777777" w:rsidR="00994066" w:rsidRPr="00BC6025" w:rsidRDefault="00994066" w:rsidP="00A701E1">
            <w:pPr>
              <w:pStyle w:val="Text"/>
            </w:pPr>
            <w:r w:rsidRPr="00BC6025">
              <w:t>2.50</w:t>
            </w:r>
          </w:p>
        </w:tc>
        <w:tc>
          <w:tcPr>
            <w:tcW w:w="0" w:type="auto"/>
            <w:tcBorders>
              <w:top w:val="nil"/>
              <w:bottom w:val="nil"/>
            </w:tcBorders>
            <w:shd w:val="clear" w:color="auto" w:fill="auto"/>
            <w:tcPrChange w:id="6414" w:author="Aleksander Hansen" w:date="2013-02-16T22:46:00Z">
              <w:tcPr>
                <w:tcW w:w="0" w:type="auto"/>
                <w:tcBorders>
                  <w:top w:val="nil"/>
                  <w:bottom w:val="nil"/>
                </w:tcBorders>
                <w:shd w:val="clear" w:color="auto" w:fill="auto"/>
              </w:tcPr>
            </w:tcPrChange>
          </w:tcPr>
          <w:p w14:paraId="47D339CF" w14:textId="77777777" w:rsidR="00994066" w:rsidRPr="00BC6025" w:rsidRDefault="00994066" w:rsidP="00A701E1">
            <w:pPr>
              <w:pStyle w:val="Text"/>
            </w:pPr>
            <w:r w:rsidRPr="00BC6025">
              <w:t>0.951524</w:t>
            </w:r>
          </w:p>
        </w:tc>
        <w:tc>
          <w:tcPr>
            <w:tcW w:w="1678" w:type="dxa"/>
            <w:tcBorders>
              <w:top w:val="nil"/>
              <w:bottom w:val="nil"/>
            </w:tcBorders>
            <w:shd w:val="clear" w:color="auto" w:fill="auto"/>
            <w:tcPrChange w:id="6415" w:author="Aleksander Hansen" w:date="2013-02-16T22:46:00Z">
              <w:tcPr>
                <w:tcW w:w="1678" w:type="dxa"/>
                <w:tcBorders>
                  <w:top w:val="nil"/>
                  <w:bottom w:val="nil"/>
                </w:tcBorders>
                <w:shd w:val="clear" w:color="auto" w:fill="auto"/>
              </w:tcPr>
            </w:tcPrChange>
          </w:tcPr>
          <w:p w14:paraId="0D5D9970" w14:textId="77777777" w:rsidR="00994066" w:rsidRPr="00BC6025" w:rsidRDefault="00994066" w:rsidP="00A701E1">
            <w:pPr>
              <w:pStyle w:val="Text"/>
            </w:pPr>
            <w:r w:rsidRPr="00BC6025">
              <w:t>3.25</w:t>
            </w:r>
          </w:p>
        </w:tc>
      </w:tr>
      <w:tr w:rsidR="00994066" w:rsidRPr="00BC6025" w14:paraId="0146A859" w14:textId="77777777" w:rsidTr="0096520A">
        <w:tc>
          <w:tcPr>
            <w:tcW w:w="0" w:type="auto"/>
            <w:tcBorders>
              <w:top w:val="nil"/>
            </w:tcBorders>
            <w:shd w:val="clear" w:color="auto" w:fill="auto"/>
            <w:tcPrChange w:id="6416" w:author="Aleksander Hansen" w:date="2013-02-16T22:46:00Z">
              <w:tcPr>
                <w:tcW w:w="0" w:type="auto"/>
                <w:tcBorders>
                  <w:top w:val="nil"/>
                </w:tcBorders>
                <w:shd w:val="clear" w:color="auto" w:fill="auto"/>
              </w:tcPr>
            </w:tcPrChange>
          </w:tcPr>
          <w:p w14:paraId="13DCF2DB" w14:textId="77777777" w:rsidR="00994066" w:rsidRPr="00BC6025" w:rsidRDefault="00994066" w:rsidP="00A701E1">
            <w:pPr>
              <w:pStyle w:val="Text"/>
            </w:pPr>
            <w:r w:rsidRPr="00BC6025">
              <w:t>2.50</w:t>
            </w:r>
          </w:p>
        </w:tc>
        <w:tc>
          <w:tcPr>
            <w:tcW w:w="0" w:type="auto"/>
            <w:tcBorders>
              <w:top w:val="nil"/>
            </w:tcBorders>
            <w:shd w:val="clear" w:color="auto" w:fill="auto"/>
            <w:tcPrChange w:id="6417" w:author="Aleksander Hansen" w:date="2013-02-16T22:46:00Z">
              <w:tcPr>
                <w:tcW w:w="0" w:type="auto"/>
                <w:tcBorders>
                  <w:top w:val="nil"/>
                </w:tcBorders>
                <w:shd w:val="clear" w:color="auto" w:fill="auto"/>
              </w:tcPr>
            </w:tcPrChange>
          </w:tcPr>
          <w:p w14:paraId="1E5D7E66" w14:textId="77777777" w:rsidR="00994066" w:rsidRPr="00BC6025" w:rsidRDefault="00994066" w:rsidP="00A701E1">
            <w:pPr>
              <w:pStyle w:val="Text"/>
            </w:pPr>
            <w:r w:rsidRPr="00BC6025">
              <w:t>2.75</w:t>
            </w:r>
          </w:p>
        </w:tc>
        <w:tc>
          <w:tcPr>
            <w:tcW w:w="0" w:type="auto"/>
            <w:tcBorders>
              <w:top w:val="nil"/>
            </w:tcBorders>
            <w:shd w:val="clear" w:color="auto" w:fill="auto"/>
            <w:tcPrChange w:id="6418" w:author="Aleksander Hansen" w:date="2013-02-16T22:46:00Z">
              <w:tcPr>
                <w:tcW w:w="0" w:type="auto"/>
                <w:tcBorders>
                  <w:top w:val="nil"/>
                </w:tcBorders>
                <w:shd w:val="clear" w:color="auto" w:fill="auto"/>
              </w:tcPr>
            </w:tcPrChange>
          </w:tcPr>
          <w:p w14:paraId="03C6C36F" w14:textId="77777777" w:rsidR="00994066" w:rsidRPr="00BC6025" w:rsidRDefault="00994066" w:rsidP="00A701E1">
            <w:pPr>
              <w:pStyle w:val="Text"/>
            </w:pPr>
            <w:r w:rsidRPr="00BC6025">
              <w:t>0.933997</w:t>
            </w:r>
          </w:p>
        </w:tc>
        <w:tc>
          <w:tcPr>
            <w:tcW w:w="1678" w:type="dxa"/>
            <w:tcBorders>
              <w:top w:val="nil"/>
            </w:tcBorders>
            <w:shd w:val="clear" w:color="auto" w:fill="auto"/>
            <w:tcPrChange w:id="6419" w:author="Aleksander Hansen" w:date="2013-02-16T22:46:00Z">
              <w:tcPr>
                <w:tcW w:w="1678" w:type="dxa"/>
                <w:tcBorders>
                  <w:top w:val="nil"/>
                </w:tcBorders>
                <w:shd w:val="clear" w:color="auto" w:fill="auto"/>
              </w:tcPr>
            </w:tcPrChange>
          </w:tcPr>
          <w:p w14:paraId="7B442B86" w14:textId="77777777" w:rsidR="00994066" w:rsidRPr="00BC6025" w:rsidRDefault="00994066" w:rsidP="00A701E1">
            <w:pPr>
              <w:pStyle w:val="Text"/>
            </w:pPr>
            <w:r w:rsidRPr="00BC6025">
              <w:t>3.75</w:t>
            </w:r>
          </w:p>
        </w:tc>
      </w:tr>
    </w:tbl>
    <w:p w14:paraId="0EB50AC5" w14:textId="77777777" w:rsidR="00994066" w:rsidRDefault="00994066" w:rsidP="00A701E1">
      <w:pPr>
        <w:pStyle w:val="Text"/>
      </w:pPr>
    </w:p>
    <w:p w14:paraId="526AD007" w14:textId="77777777" w:rsidR="00994066" w:rsidRDefault="00994066" w:rsidP="00A701E1">
      <w:pPr>
        <w:pStyle w:val="Text"/>
      </w:pPr>
    </w:p>
    <w:p w14:paraId="66BB852E" w14:textId="77777777" w:rsidR="00994066" w:rsidRDefault="00994066" w:rsidP="00A701E1">
      <w:pPr>
        <w:pStyle w:val="Text"/>
      </w:pPr>
    </w:p>
    <w:p w14:paraId="42F115C5" w14:textId="77777777" w:rsidR="00994066" w:rsidRDefault="00994066" w:rsidP="00A701E1">
      <w:pPr>
        <w:pStyle w:val="Text"/>
      </w:pPr>
    </w:p>
    <w:p w14:paraId="03EB0BCA" w14:textId="77777777" w:rsidR="007C0761" w:rsidRDefault="007C0761" w:rsidP="00A701E1">
      <w:pPr>
        <w:pStyle w:val="Text"/>
        <w:rPr>
          <w:ins w:id="6420" w:author="Aleksander Hansen" w:date="2013-02-16T22:45:00Z"/>
        </w:rPr>
      </w:pPr>
    </w:p>
    <w:p w14:paraId="6B2FEE0A" w14:textId="77777777" w:rsidR="007C0761" w:rsidRDefault="007C0761" w:rsidP="00A701E1">
      <w:pPr>
        <w:pStyle w:val="Text"/>
        <w:rPr>
          <w:ins w:id="6421" w:author="Aleksander Hansen" w:date="2013-02-16T22:45:00Z"/>
        </w:rPr>
      </w:pPr>
    </w:p>
    <w:p w14:paraId="28CBF58A" w14:textId="77777777" w:rsidR="007C0761" w:rsidRDefault="007C0761" w:rsidP="00A701E1">
      <w:pPr>
        <w:pStyle w:val="Text"/>
        <w:rPr>
          <w:ins w:id="6422" w:author="Aleksander Hansen" w:date="2013-02-16T22:45:00Z"/>
        </w:rPr>
      </w:pPr>
    </w:p>
    <w:p w14:paraId="0195B233" w14:textId="77777777" w:rsidR="0004598D" w:rsidRDefault="0004598D">
      <w:pPr>
        <w:pStyle w:val="Heading3SubGTNI"/>
        <w:rPr>
          <w:ins w:id="6423" w:author="Aleksander Hansen" w:date="2013-02-17T13:42:00Z"/>
        </w:rPr>
        <w:pPrChange w:id="6424" w:author="Aleksander Hansen" w:date="2013-02-16T22:46:00Z">
          <w:pPr>
            <w:pStyle w:val="Text"/>
          </w:pPr>
        </w:pPrChange>
      </w:pPr>
    </w:p>
    <w:p w14:paraId="66E1F616" w14:textId="77777777" w:rsidR="0004598D" w:rsidRDefault="0004598D">
      <w:pPr>
        <w:pStyle w:val="Heading3SubGTNI"/>
        <w:rPr>
          <w:ins w:id="6425" w:author="Aleksander Hansen" w:date="2013-02-17T13:42:00Z"/>
        </w:rPr>
        <w:pPrChange w:id="6426" w:author="Aleksander Hansen" w:date="2013-02-16T22:46:00Z">
          <w:pPr>
            <w:pStyle w:val="Text"/>
          </w:pPr>
        </w:pPrChange>
      </w:pPr>
    </w:p>
    <w:p w14:paraId="05AAA69A" w14:textId="77777777" w:rsidR="0004598D" w:rsidRDefault="0004598D">
      <w:pPr>
        <w:pStyle w:val="Heading3SubGTNI"/>
        <w:rPr>
          <w:ins w:id="6427" w:author="Aleksander Hansen" w:date="2013-02-17T13:42:00Z"/>
        </w:rPr>
        <w:pPrChange w:id="6428" w:author="Aleksander Hansen" w:date="2013-02-16T22:46:00Z">
          <w:pPr>
            <w:pStyle w:val="Text"/>
          </w:pPr>
        </w:pPrChange>
      </w:pPr>
    </w:p>
    <w:p w14:paraId="35DCFB29" w14:textId="77777777" w:rsidR="00994066" w:rsidRPr="00626D73" w:rsidRDefault="00994066">
      <w:pPr>
        <w:pStyle w:val="Heading3SubGTNI"/>
        <w:pPrChange w:id="6429" w:author="Aleksander Hansen" w:date="2013-02-16T22:46:00Z">
          <w:pPr>
            <w:pStyle w:val="Text"/>
          </w:pPr>
        </w:pPrChange>
      </w:pPr>
      <w:bookmarkStart w:id="6430" w:name="_Toc223340350"/>
      <w:r w:rsidRPr="00626D73">
        <w:t>Calculate the bond price using discount factors:</w:t>
      </w:r>
      <w:bookmarkEnd w:id="6430"/>
    </w:p>
    <w:p w14:paraId="79B0376F" w14:textId="77777777" w:rsidR="00A701E1" w:rsidRDefault="00A701E1" w:rsidP="00A701E1">
      <w:pPr>
        <w:pStyle w:val="Text"/>
      </w:pPr>
    </w:p>
    <w:p w14:paraId="799C3081" w14:textId="77777777" w:rsidR="00994066" w:rsidRPr="00626D73" w:rsidRDefault="00994066" w:rsidP="00A701E1">
      <w:pPr>
        <w:pStyle w:val="Text"/>
      </w:pPr>
      <w:r w:rsidRPr="00626D73">
        <w:t>Price = ($3 × 0.992556) + ($103 × 0.980296) = $103.95</w:t>
      </w:r>
    </w:p>
    <w:p w14:paraId="784B8EC3" w14:textId="77777777" w:rsidR="00A701E1" w:rsidRDefault="00A701E1" w:rsidP="00A701E1">
      <w:pPr>
        <w:pStyle w:val="Text"/>
      </w:pPr>
    </w:p>
    <w:p w14:paraId="77FDB22E" w14:textId="77777777" w:rsidR="00994066" w:rsidRPr="00626D73" w:rsidRDefault="00994066" w:rsidP="00A701E1">
      <w:pPr>
        <w:pStyle w:val="Text"/>
      </w:pPr>
      <w:r w:rsidRPr="00626D73">
        <w:t>The discount factor is simply $1 “discounted” to its present value. For example, if you are discounting a face value bond of $100, the present value (PV) is $100/[(1+</w:t>
      </w:r>
      <w:proofErr w:type="gramStart"/>
      <w:r w:rsidRPr="00626D73">
        <w:t>r)T</w:t>
      </w:r>
      <w:proofErr w:type="gramEnd"/>
      <w:r w:rsidRPr="00626D73">
        <w:t xml:space="preserve">], which is $100 </w:t>
      </w:r>
      <w:r w:rsidRPr="00626D73">
        <w:t> 1/[(1+r)T]. The discount factor is just the second term, without the face value: 1/[(1+</w:t>
      </w:r>
      <w:proofErr w:type="gramStart"/>
      <w:r w:rsidRPr="00626D73">
        <w:t>r)T</w:t>
      </w:r>
      <w:proofErr w:type="gramEnd"/>
      <w:r w:rsidRPr="00626D73">
        <w:t>].</w:t>
      </w:r>
    </w:p>
    <w:p w14:paraId="05B0CF32" w14:textId="77777777" w:rsidR="00A701E1" w:rsidRDefault="00A701E1" w:rsidP="00A701E1">
      <w:pPr>
        <w:pStyle w:val="Text"/>
      </w:pPr>
    </w:p>
    <w:p w14:paraId="5AA98F83" w14:textId="77777777" w:rsidR="00994066" w:rsidRPr="00626D73" w:rsidRDefault="00994066">
      <w:pPr>
        <w:pStyle w:val="Heading3SubGTNI"/>
        <w:pPrChange w:id="6431" w:author="Aleksander Hansen" w:date="2013-02-16T22:46:00Z">
          <w:pPr>
            <w:pStyle w:val="Text"/>
          </w:pPr>
        </w:pPrChange>
      </w:pPr>
      <w:bookmarkStart w:id="6432" w:name="_Toc223340351"/>
      <w:r w:rsidRPr="00626D73">
        <w:t>Calculate the bond price using spot rates:</w:t>
      </w:r>
      <w:bookmarkEnd w:id="6432"/>
    </w:p>
    <w:p w14:paraId="6B096A7B" w14:textId="77777777" w:rsidR="00A701E1" w:rsidRDefault="00A701E1" w:rsidP="00A701E1">
      <w:pPr>
        <w:pStyle w:val="Text"/>
      </w:pPr>
    </w:p>
    <w:p w14:paraId="35F377B9" w14:textId="77777777" w:rsidR="00994066" w:rsidRPr="00626D73" w:rsidRDefault="00994066" w:rsidP="00A701E1">
      <w:pPr>
        <w:pStyle w:val="Text"/>
      </w:pPr>
      <w:r w:rsidRPr="00626D73">
        <w:t>This is just a series of present value calculations:</w:t>
      </w:r>
    </w:p>
    <w:p w14:paraId="6346EF29" w14:textId="77777777" w:rsidR="00A701E1" w:rsidRDefault="00A701E1" w:rsidP="00A701E1">
      <w:pPr>
        <w:pStyle w:val="Text"/>
      </w:pPr>
    </w:p>
    <w:p w14:paraId="5844B398" w14:textId="77777777" w:rsidR="00994066" w:rsidRPr="00626D73" w:rsidRDefault="0051240F">
      <w:pPr>
        <w:pStyle w:val="Text"/>
        <w:jc w:val="center"/>
        <w:pPrChange w:id="6433" w:author="Aleksander Hansen" w:date="2013-02-16T22:46:00Z">
          <w:pPr>
            <w:pStyle w:val="Text"/>
          </w:pPr>
        </w:pPrChange>
      </w:pPr>
      <w:r>
        <w:pict w14:anchorId="1DC0CB06">
          <v:shape id="_x0000_i1115" type="#_x0000_t75" style="width:256.45pt;height:59.05pt">
            <v:imagedata r:id="rId161" o:title=""/>
          </v:shape>
        </w:pict>
      </w:r>
    </w:p>
    <w:p w14:paraId="3351E91D" w14:textId="77777777" w:rsidR="00A701E1" w:rsidRDefault="00A701E1" w:rsidP="00A701E1">
      <w:pPr>
        <w:pStyle w:val="Text"/>
      </w:pPr>
    </w:p>
    <w:p w14:paraId="5EAAC1AF" w14:textId="77777777" w:rsidR="00994066" w:rsidRPr="00626D73" w:rsidRDefault="00994066" w:rsidP="00A701E1">
      <w:pPr>
        <w:pStyle w:val="Text"/>
      </w:pPr>
      <w:r w:rsidRPr="00626D73">
        <w:t>Don’t forget that the final cash flow probably includes the principal. In this example, the final cash flow includes a coupon ($3) plus the principal repayment ($100).</w:t>
      </w:r>
    </w:p>
    <w:p w14:paraId="6868C29E" w14:textId="77777777" w:rsidR="00A701E1" w:rsidRDefault="00A701E1" w:rsidP="00A701E1">
      <w:pPr>
        <w:pStyle w:val="Text"/>
      </w:pPr>
    </w:p>
    <w:p w14:paraId="57D52CE4" w14:textId="77777777" w:rsidR="00994066" w:rsidRPr="00626D73" w:rsidRDefault="00994066">
      <w:pPr>
        <w:pStyle w:val="Heading3SubGTNI"/>
        <w:pPrChange w:id="6434" w:author="Aleksander Hansen" w:date="2013-02-16T22:46:00Z">
          <w:pPr>
            <w:pStyle w:val="Text"/>
          </w:pPr>
        </w:pPrChange>
      </w:pPr>
      <w:bookmarkStart w:id="6435" w:name="_Toc223340352"/>
      <w:r w:rsidRPr="00626D73">
        <w:t>Calculate the bond price using forward rates:</w:t>
      </w:r>
      <w:bookmarkEnd w:id="6435"/>
    </w:p>
    <w:p w14:paraId="15FF135F" w14:textId="77777777" w:rsidR="00A701E1" w:rsidRDefault="00A701E1" w:rsidP="00A701E1">
      <w:pPr>
        <w:pStyle w:val="Text"/>
      </w:pPr>
    </w:p>
    <w:p w14:paraId="28280A42" w14:textId="7C8ABAEF" w:rsidR="00994066" w:rsidRPr="00626D73" w:rsidRDefault="00994066" w:rsidP="00A701E1">
      <w:pPr>
        <w:pStyle w:val="Text"/>
      </w:pPr>
      <w:r w:rsidRPr="00626D73">
        <w:t>We still start with the cash flows. But instead of spot rates, we discount will forward rates. The key here is to keep your “raise to powers” consistent.</w:t>
      </w:r>
    </w:p>
    <w:p w14:paraId="713253AA" w14:textId="77777777" w:rsidR="00A701E1" w:rsidRDefault="00A701E1" w:rsidP="00A701E1">
      <w:pPr>
        <w:pStyle w:val="Text"/>
      </w:pPr>
    </w:p>
    <w:p w14:paraId="231E613E" w14:textId="77777777" w:rsidR="00994066" w:rsidRPr="00626D73" w:rsidRDefault="0051240F">
      <w:pPr>
        <w:pStyle w:val="Text"/>
        <w:jc w:val="center"/>
        <w:pPrChange w:id="6436" w:author="Aleksander Hansen" w:date="2013-02-16T22:47:00Z">
          <w:pPr>
            <w:pStyle w:val="Text"/>
          </w:pPr>
        </w:pPrChange>
      </w:pPr>
      <w:r>
        <w:pict w14:anchorId="08397954">
          <v:shape id="_x0000_i1116" type="#_x0000_t75" style="width:364.05pt;height:62.3pt">
            <v:imagedata r:id="rId162" o:title=""/>
          </v:shape>
        </w:pict>
      </w:r>
    </w:p>
    <w:p w14:paraId="32C08FBA" w14:textId="77777777" w:rsidR="00A701E1" w:rsidRDefault="00A701E1" w:rsidP="00A701E1">
      <w:pPr>
        <w:pStyle w:val="Text"/>
      </w:pPr>
    </w:p>
    <w:p w14:paraId="5F854424" w14:textId="77777777" w:rsidR="00994066" w:rsidRPr="00626D73" w:rsidRDefault="00994066" w:rsidP="00A701E1">
      <w:pPr>
        <w:pStyle w:val="Text"/>
      </w:pPr>
      <w:r w:rsidRPr="00626D73">
        <w:t>If you would like a better understanding, on the member page you can access a simple spreadsheet that compares these rates side-by-side (row by row) for a common bond. The worksheet is copied below. Given spot rates as an input, you can study the calculation of the discount factors and the forward. Note this bond has a yield (yield to maturity) of 2.72%; the yield is the a single rate that that discounts all cash flows to the price so it is essentially a flat line while the spot rate is a curve.</w:t>
      </w:r>
    </w:p>
    <w:p w14:paraId="1693F0E6" w14:textId="77777777" w:rsidR="00994066" w:rsidRDefault="00994066" w:rsidP="00A701E1">
      <w:pPr>
        <w:pStyle w:val="Text"/>
        <w:rPr>
          <w:ins w:id="6437" w:author="Aleksander Hansen" w:date="2013-02-16T22:47:00Z"/>
        </w:rPr>
      </w:pPr>
    </w:p>
    <w:p w14:paraId="7BBD436F" w14:textId="77777777" w:rsidR="0096520A" w:rsidRPr="00D16225" w:rsidRDefault="0096520A" w:rsidP="00A701E1">
      <w:pPr>
        <w:pStyle w:val="Text"/>
      </w:pPr>
    </w:p>
    <w:tbl>
      <w:tblPr>
        <w:tblW w:w="9212" w:type="dxa"/>
        <w:jc w:val="center"/>
        <w:tblCellMar>
          <w:left w:w="0" w:type="dxa"/>
          <w:right w:w="0" w:type="dxa"/>
        </w:tblCellMar>
        <w:tblLook w:val="04A0" w:firstRow="1" w:lastRow="0" w:firstColumn="1" w:lastColumn="0" w:noHBand="0" w:noVBand="1"/>
        <w:tblPrChange w:id="6438" w:author="Aleksander Hansen" w:date="2013-02-16T22:47:00Z">
          <w:tblPr>
            <w:tblW w:w="9212" w:type="dxa"/>
            <w:jc w:val="center"/>
            <w:tblCellMar>
              <w:left w:w="0" w:type="dxa"/>
              <w:right w:w="0" w:type="dxa"/>
            </w:tblCellMar>
            <w:tblLook w:val="04A0" w:firstRow="1" w:lastRow="0" w:firstColumn="1" w:lastColumn="0" w:noHBand="0" w:noVBand="1"/>
          </w:tblPr>
        </w:tblPrChange>
      </w:tblPr>
      <w:tblGrid>
        <w:gridCol w:w="503"/>
        <w:gridCol w:w="2434"/>
        <w:gridCol w:w="1347"/>
        <w:gridCol w:w="1334"/>
        <w:gridCol w:w="1198"/>
        <w:gridCol w:w="1198"/>
        <w:gridCol w:w="1198"/>
        <w:tblGridChange w:id="6439">
          <w:tblGrid>
            <w:gridCol w:w="170"/>
            <w:gridCol w:w="333"/>
            <w:gridCol w:w="170"/>
            <w:gridCol w:w="2264"/>
            <w:gridCol w:w="170"/>
            <w:gridCol w:w="1177"/>
            <w:gridCol w:w="170"/>
            <w:gridCol w:w="1164"/>
            <w:gridCol w:w="170"/>
            <w:gridCol w:w="1028"/>
            <w:gridCol w:w="170"/>
            <w:gridCol w:w="1028"/>
            <w:gridCol w:w="170"/>
            <w:gridCol w:w="1028"/>
            <w:gridCol w:w="170"/>
          </w:tblGrid>
        </w:tblGridChange>
      </w:tblGrid>
      <w:tr w:rsidR="00994066" w:rsidRPr="00BC6025" w14:paraId="00D1D6EB" w14:textId="77777777" w:rsidTr="0096520A">
        <w:trPr>
          <w:trHeight w:val="304"/>
          <w:jc w:val="center"/>
          <w:trPrChange w:id="6440" w:author="Aleksander Hansen" w:date="2013-02-16T22:47:00Z">
            <w:trPr>
              <w:gridBefore w:val="1"/>
              <w:trHeight w:val="304"/>
              <w:jc w:val="center"/>
            </w:trPr>
          </w:trPrChange>
        </w:trPr>
        <w:tc>
          <w:tcPr>
            <w:tcW w:w="4284" w:type="dxa"/>
            <w:gridSpan w:val="3"/>
            <w:tcBorders>
              <w:top w:val="nil"/>
              <w:left w:val="nil"/>
              <w:bottom w:val="nil"/>
              <w:right w:val="nil"/>
            </w:tcBorders>
            <w:shd w:val="clear" w:color="auto" w:fill="auto"/>
            <w:tcMar>
              <w:top w:w="17" w:type="dxa"/>
              <w:left w:w="17" w:type="dxa"/>
              <w:bottom w:w="0" w:type="dxa"/>
              <w:right w:w="17" w:type="dxa"/>
            </w:tcMar>
            <w:vAlign w:val="bottom"/>
            <w:hideMark/>
            <w:tcPrChange w:id="6441" w:author="Aleksander Hansen" w:date="2013-02-16T22:47:00Z">
              <w:tcPr>
                <w:tcW w:w="4284" w:type="dxa"/>
                <w:gridSpan w:val="6"/>
                <w:tcBorders>
                  <w:top w:val="nil"/>
                  <w:left w:val="nil"/>
                  <w:bottom w:val="nil"/>
                  <w:right w:val="nil"/>
                </w:tcBorders>
                <w:shd w:val="clear" w:color="auto" w:fill="FFFF99"/>
                <w:tcMar>
                  <w:top w:w="17" w:type="dxa"/>
                  <w:left w:w="17" w:type="dxa"/>
                  <w:bottom w:w="0" w:type="dxa"/>
                  <w:right w:w="17" w:type="dxa"/>
                </w:tcMar>
                <w:vAlign w:val="bottom"/>
                <w:hideMark/>
              </w:tcPr>
            </w:tcPrChange>
          </w:tcPr>
          <w:p w14:paraId="448D5689" w14:textId="77777777" w:rsidR="00994066" w:rsidRPr="00BC6025" w:rsidRDefault="00994066" w:rsidP="00A701E1">
            <w:pPr>
              <w:pStyle w:val="Text"/>
              <w:rPr>
                <w:rStyle w:val="Strong"/>
              </w:rPr>
            </w:pPr>
            <w:r w:rsidRPr="00BC6025">
              <w:t xml:space="preserve">$100 Par, 6% Coupon </w:t>
            </w:r>
          </w:p>
        </w:tc>
        <w:tc>
          <w:tcPr>
            <w:tcW w:w="1334" w:type="dxa"/>
            <w:tcBorders>
              <w:top w:val="nil"/>
              <w:left w:val="nil"/>
              <w:bottom w:val="nil"/>
              <w:right w:val="nil"/>
            </w:tcBorders>
            <w:shd w:val="clear" w:color="auto" w:fill="auto"/>
            <w:tcMar>
              <w:top w:w="17" w:type="dxa"/>
              <w:left w:w="17" w:type="dxa"/>
              <w:bottom w:w="0" w:type="dxa"/>
              <w:right w:w="17" w:type="dxa"/>
            </w:tcMar>
            <w:vAlign w:val="bottom"/>
            <w:hideMark/>
            <w:tcPrChange w:id="6442" w:author="Aleksander Hansen" w:date="2013-02-16T22:47:00Z">
              <w:tcPr>
                <w:tcW w:w="1334"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7D3D9B56" w14:textId="77777777" w:rsidR="00994066" w:rsidRPr="00BC6025" w:rsidRDefault="00994066" w:rsidP="00A701E1">
            <w:pPr>
              <w:pStyle w:val="Text"/>
              <w:rPr>
                <w:rStyle w:val="Strong"/>
              </w:rPr>
            </w:pP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43"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3F7D1CB7" w14:textId="77777777" w:rsidR="00994066" w:rsidRPr="00BC6025" w:rsidRDefault="00994066" w:rsidP="00A701E1">
            <w:pPr>
              <w:pStyle w:val="Text"/>
              <w:rPr>
                <w:rStyle w:val="Strong"/>
              </w:rPr>
            </w:pP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44" w:author="Aleksander Hansen" w:date="2013-02-16T22:47:00Z">
              <w:tcPr>
                <w:tcW w:w="1198" w:type="dxa"/>
                <w:gridSpan w:val="2"/>
                <w:tcBorders>
                  <w:top w:val="nil"/>
                  <w:left w:val="nil"/>
                  <w:bottom w:val="nil"/>
                  <w:right w:val="nil"/>
                </w:tcBorders>
                <w:shd w:val="clear" w:color="auto" w:fill="99FF66"/>
                <w:tcMar>
                  <w:top w:w="17" w:type="dxa"/>
                  <w:left w:w="17" w:type="dxa"/>
                  <w:bottom w:w="0" w:type="dxa"/>
                  <w:right w:w="17" w:type="dxa"/>
                </w:tcMar>
                <w:vAlign w:val="bottom"/>
                <w:hideMark/>
              </w:tcPr>
            </w:tcPrChange>
          </w:tcPr>
          <w:p w14:paraId="3DC376AA" w14:textId="77777777" w:rsidR="00994066" w:rsidRPr="00BC6025" w:rsidRDefault="00994066" w:rsidP="00A701E1">
            <w:pPr>
              <w:pStyle w:val="Text"/>
              <w:rPr>
                <w:rStyle w:val="Strong"/>
              </w:rPr>
            </w:pPr>
            <w:r w:rsidRPr="00BC6025">
              <w:t xml:space="preserve">YTM: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45" w:author="Aleksander Hansen" w:date="2013-02-16T22:47:00Z">
              <w:tcPr>
                <w:tcW w:w="1198" w:type="dxa"/>
                <w:gridSpan w:val="2"/>
                <w:tcBorders>
                  <w:top w:val="nil"/>
                  <w:left w:val="nil"/>
                  <w:bottom w:val="nil"/>
                  <w:right w:val="nil"/>
                </w:tcBorders>
                <w:shd w:val="clear" w:color="auto" w:fill="99FF66"/>
                <w:tcMar>
                  <w:top w:w="17" w:type="dxa"/>
                  <w:left w:w="17" w:type="dxa"/>
                  <w:bottom w:w="0" w:type="dxa"/>
                  <w:right w:w="17" w:type="dxa"/>
                </w:tcMar>
                <w:vAlign w:val="bottom"/>
                <w:hideMark/>
              </w:tcPr>
            </w:tcPrChange>
          </w:tcPr>
          <w:p w14:paraId="0EAC3DF7" w14:textId="77777777" w:rsidR="00994066" w:rsidRPr="00BC6025" w:rsidRDefault="00994066" w:rsidP="00A701E1">
            <w:pPr>
              <w:pStyle w:val="Text"/>
              <w:rPr>
                <w:rStyle w:val="Strong"/>
              </w:rPr>
            </w:pPr>
            <w:r w:rsidRPr="00BC6025">
              <w:t>2.72%</w:t>
            </w:r>
          </w:p>
        </w:tc>
      </w:tr>
      <w:tr w:rsidR="00994066" w:rsidRPr="00BC6025" w14:paraId="391423A8" w14:textId="77777777" w:rsidTr="0096520A">
        <w:trPr>
          <w:trHeight w:val="217"/>
          <w:jc w:val="center"/>
          <w:trPrChange w:id="6446" w:author="Aleksander Hansen" w:date="2013-02-16T22:47:00Z">
            <w:trPr>
              <w:gridBefore w:val="1"/>
              <w:trHeight w:val="217"/>
              <w:jc w:val="center"/>
            </w:trPr>
          </w:trPrChange>
        </w:trPr>
        <w:tc>
          <w:tcPr>
            <w:tcW w:w="503" w:type="dxa"/>
            <w:tcBorders>
              <w:top w:val="nil"/>
              <w:left w:val="nil"/>
              <w:right w:val="nil"/>
            </w:tcBorders>
            <w:shd w:val="clear" w:color="auto" w:fill="auto"/>
            <w:tcMar>
              <w:top w:w="17" w:type="dxa"/>
              <w:left w:w="17" w:type="dxa"/>
              <w:bottom w:w="0" w:type="dxa"/>
              <w:right w:w="17" w:type="dxa"/>
            </w:tcMar>
            <w:vAlign w:val="bottom"/>
            <w:hideMark/>
            <w:tcPrChange w:id="6447" w:author="Aleksander Hansen" w:date="2013-02-16T22:47:00Z">
              <w:tcPr>
                <w:tcW w:w="503"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0D2EB2F7" w14:textId="77777777" w:rsidR="00994066" w:rsidRPr="00BC6025" w:rsidRDefault="00994066" w:rsidP="00A701E1">
            <w:pPr>
              <w:pStyle w:val="Text"/>
            </w:pPr>
          </w:p>
        </w:tc>
        <w:tc>
          <w:tcPr>
            <w:tcW w:w="2434" w:type="dxa"/>
            <w:tcBorders>
              <w:top w:val="nil"/>
              <w:left w:val="nil"/>
              <w:right w:val="nil"/>
            </w:tcBorders>
            <w:shd w:val="clear" w:color="auto" w:fill="auto"/>
            <w:tcMar>
              <w:top w:w="17" w:type="dxa"/>
              <w:left w:w="17" w:type="dxa"/>
              <w:bottom w:w="0" w:type="dxa"/>
              <w:right w:w="17" w:type="dxa"/>
            </w:tcMar>
            <w:vAlign w:val="bottom"/>
            <w:hideMark/>
            <w:tcPrChange w:id="6448" w:author="Aleksander Hansen" w:date="2013-02-16T22:47:00Z">
              <w:tcPr>
                <w:tcW w:w="2434"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53946D0C" w14:textId="77777777" w:rsidR="00994066" w:rsidRPr="00BC6025" w:rsidRDefault="00994066" w:rsidP="00A701E1">
            <w:pPr>
              <w:pStyle w:val="Text"/>
            </w:pPr>
          </w:p>
        </w:tc>
        <w:tc>
          <w:tcPr>
            <w:tcW w:w="1347" w:type="dxa"/>
            <w:tcBorders>
              <w:top w:val="nil"/>
              <w:left w:val="nil"/>
              <w:right w:val="nil"/>
            </w:tcBorders>
            <w:shd w:val="clear" w:color="auto" w:fill="auto"/>
            <w:tcMar>
              <w:top w:w="17" w:type="dxa"/>
              <w:left w:w="17" w:type="dxa"/>
              <w:bottom w:w="0" w:type="dxa"/>
              <w:right w:w="17" w:type="dxa"/>
            </w:tcMar>
            <w:vAlign w:val="bottom"/>
            <w:hideMark/>
            <w:tcPrChange w:id="6449" w:author="Aleksander Hansen" w:date="2013-02-16T22:47:00Z">
              <w:tcPr>
                <w:tcW w:w="1347"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002836FF" w14:textId="77777777" w:rsidR="00994066" w:rsidRPr="00BC6025" w:rsidRDefault="00994066" w:rsidP="00A701E1">
            <w:pPr>
              <w:pStyle w:val="Text"/>
            </w:pPr>
          </w:p>
        </w:tc>
        <w:tc>
          <w:tcPr>
            <w:tcW w:w="1334" w:type="dxa"/>
            <w:tcBorders>
              <w:top w:val="nil"/>
              <w:left w:val="nil"/>
              <w:right w:val="nil"/>
            </w:tcBorders>
            <w:shd w:val="clear" w:color="auto" w:fill="auto"/>
            <w:tcMar>
              <w:top w:w="17" w:type="dxa"/>
              <w:left w:w="17" w:type="dxa"/>
              <w:bottom w:w="0" w:type="dxa"/>
              <w:right w:w="17" w:type="dxa"/>
            </w:tcMar>
            <w:vAlign w:val="bottom"/>
            <w:hideMark/>
            <w:tcPrChange w:id="6450" w:author="Aleksander Hansen" w:date="2013-02-16T22:47:00Z">
              <w:tcPr>
                <w:tcW w:w="1334"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21D29766" w14:textId="77777777" w:rsidR="00994066" w:rsidRPr="00BC6025" w:rsidRDefault="00994066" w:rsidP="00A701E1">
            <w:pPr>
              <w:pStyle w:val="Text"/>
            </w:pPr>
          </w:p>
        </w:tc>
        <w:tc>
          <w:tcPr>
            <w:tcW w:w="1198" w:type="dxa"/>
            <w:tcBorders>
              <w:top w:val="nil"/>
              <w:left w:val="nil"/>
              <w:right w:val="nil"/>
            </w:tcBorders>
            <w:shd w:val="clear" w:color="auto" w:fill="auto"/>
            <w:tcMar>
              <w:top w:w="17" w:type="dxa"/>
              <w:left w:w="17" w:type="dxa"/>
              <w:bottom w:w="0" w:type="dxa"/>
              <w:right w:w="17" w:type="dxa"/>
            </w:tcMar>
            <w:vAlign w:val="bottom"/>
            <w:hideMark/>
            <w:tcPrChange w:id="6451"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2706F7D4" w14:textId="77777777" w:rsidR="00994066" w:rsidRPr="00BC6025" w:rsidRDefault="00994066" w:rsidP="00A701E1">
            <w:pPr>
              <w:pStyle w:val="Text"/>
            </w:pPr>
          </w:p>
        </w:tc>
        <w:tc>
          <w:tcPr>
            <w:tcW w:w="1198" w:type="dxa"/>
            <w:tcBorders>
              <w:top w:val="nil"/>
              <w:left w:val="nil"/>
              <w:right w:val="nil"/>
            </w:tcBorders>
            <w:shd w:val="clear" w:color="auto" w:fill="auto"/>
            <w:tcMar>
              <w:top w:w="17" w:type="dxa"/>
              <w:left w:w="17" w:type="dxa"/>
              <w:bottom w:w="0" w:type="dxa"/>
              <w:right w:w="17" w:type="dxa"/>
            </w:tcMar>
            <w:vAlign w:val="bottom"/>
            <w:hideMark/>
            <w:tcPrChange w:id="6452"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515E44B9" w14:textId="77777777" w:rsidR="00994066" w:rsidRPr="00BC6025" w:rsidRDefault="00994066" w:rsidP="00A701E1">
            <w:pPr>
              <w:pStyle w:val="Text"/>
            </w:pPr>
          </w:p>
        </w:tc>
        <w:tc>
          <w:tcPr>
            <w:tcW w:w="1198" w:type="dxa"/>
            <w:tcBorders>
              <w:top w:val="nil"/>
              <w:left w:val="nil"/>
              <w:right w:val="nil"/>
            </w:tcBorders>
            <w:shd w:val="clear" w:color="auto" w:fill="auto"/>
            <w:tcMar>
              <w:top w:w="17" w:type="dxa"/>
              <w:left w:w="17" w:type="dxa"/>
              <w:bottom w:w="0" w:type="dxa"/>
              <w:right w:w="17" w:type="dxa"/>
            </w:tcMar>
            <w:vAlign w:val="bottom"/>
            <w:hideMark/>
            <w:tcPrChange w:id="6453"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287F5CB4" w14:textId="77777777" w:rsidR="00994066" w:rsidRPr="00BC6025" w:rsidRDefault="00994066" w:rsidP="00A701E1">
            <w:pPr>
              <w:pStyle w:val="Text"/>
            </w:pPr>
          </w:p>
        </w:tc>
      </w:tr>
      <w:tr w:rsidR="00994066" w:rsidRPr="00BC6025" w14:paraId="7213FE9E" w14:textId="77777777" w:rsidTr="0096520A">
        <w:trPr>
          <w:trHeight w:val="263"/>
          <w:jc w:val="center"/>
          <w:trPrChange w:id="6454" w:author="Aleksander Hansen" w:date="2013-02-16T22:47:00Z">
            <w:trPr>
              <w:gridBefore w:val="1"/>
              <w:trHeight w:val="263"/>
              <w:jc w:val="center"/>
            </w:trPr>
          </w:trPrChange>
        </w:trPr>
        <w:tc>
          <w:tcPr>
            <w:tcW w:w="2937" w:type="dxa"/>
            <w:gridSpan w:val="2"/>
            <w:tcBorders>
              <w:top w:val="nil"/>
              <w:left w:val="nil"/>
              <w:right w:val="nil"/>
            </w:tcBorders>
            <w:shd w:val="clear" w:color="auto" w:fill="A2B593"/>
            <w:tcMar>
              <w:top w:w="17" w:type="dxa"/>
              <w:left w:w="17" w:type="dxa"/>
              <w:bottom w:w="0" w:type="dxa"/>
              <w:right w:w="17" w:type="dxa"/>
            </w:tcMar>
            <w:vAlign w:val="bottom"/>
            <w:hideMark/>
            <w:tcPrChange w:id="6455" w:author="Aleksander Hansen" w:date="2013-02-16T22:47:00Z">
              <w:tcPr>
                <w:tcW w:w="2937" w:type="dxa"/>
                <w:gridSpan w:val="4"/>
                <w:tcBorders>
                  <w:top w:val="nil"/>
                  <w:left w:val="nil"/>
                  <w:bottom w:val="nil"/>
                  <w:right w:val="nil"/>
                </w:tcBorders>
                <w:shd w:val="clear" w:color="auto" w:fill="auto"/>
                <w:tcMar>
                  <w:top w:w="17" w:type="dxa"/>
                  <w:left w:w="17" w:type="dxa"/>
                  <w:bottom w:w="0" w:type="dxa"/>
                  <w:right w:w="17" w:type="dxa"/>
                </w:tcMar>
                <w:vAlign w:val="bottom"/>
                <w:hideMark/>
              </w:tcPr>
            </w:tcPrChange>
          </w:tcPr>
          <w:p w14:paraId="54A8BBB2" w14:textId="77777777" w:rsidR="00994066" w:rsidRPr="00BC6025" w:rsidRDefault="00994066" w:rsidP="00A701E1">
            <w:pPr>
              <w:pStyle w:val="Text"/>
              <w:rPr>
                <w:rStyle w:val="Strong"/>
              </w:rPr>
            </w:pPr>
            <w:r w:rsidRPr="00BC6025">
              <w:t>Years to Maturity</w:t>
            </w:r>
          </w:p>
        </w:tc>
        <w:tc>
          <w:tcPr>
            <w:tcW w:w="1347" w:type="dxa"/>
            <w:tcBorders>
              <w:top w:val="nil"/>
              <w:left w:val="nil"/>
              <w:right w:val="nil"/>
            </w:tcBorders>
            <w:shd w:val="clear" w:color="auto" w:fill="A2B593"/>
            <w:tcMar>
              <w:top w:w="17" w:type="dxa"/>
              <w:left w:w="17" w:type="dxa"/>
              <w:bottom w:w="0" w:type="dxa"/>
              <w:right w:w="17" w:type="dxa"/>
            </w:tcMar>
            <w:vAlign w:val="bottom"/>
            <w:hideMark/>
            <w:tcPrChange w:id="6456" w:author="Aleksander Hansen" w:date="2013-02-16T22:47:00Z">
              <w:tcPr>
                <w:tcW w:w="1347" w:type="dxa"/>
                <w:gridSpan w:val="2"/>
                <w:tcBorders>
                  <w:top w:val="nil"/>
                  <w:left w:val="nil"/>
                  <w:bottom w:val="single" w:sz="4" w:space="0" w:color="000000"/>
                  <w:right w:val="nil"/>
                </w:tcBorders>
                <w:shd w:val="clear" w:color="auto" w:fill="auto"/>
                <w:tcMar>
                  <w:top w:w="17" w:type="dxa"/>
                  <w:left w:w="17" w:type="dxa"/>
                  <w:bottom w:w="0" w:type="dxa"/>
                  <w:right w:w="17" w:type="dxa"/>
                </w:tcMar>
                <w:vAlign w:val="bottom"/>
                <w:hideMark/>
              </w:tcPr>
            </w:tcPrChange>
          </w:tcPr>
          <w:p w14:paraId="6835896F" w14:textId="77777777" w:rsidR="00994066" w:rsidRPr="00FC3197" w:rsidRDefault="00994066" w:rsidP="00A701E1">
            <w:pPr>
              <w:pStyle w:val="Text"/>
            </w:pPr>
            <w:r w:rsidRPr="00FC3197">
              <w:t>0.5</w:t>
            </w:r>
          </w:p>
        </w:tc>
        <w:tc>
          <w:tcPr>
            <w:tcW w:w="1334" w:type="dxa"/>
            <w:tcBorders>
              <w:top w:val="nil"/>
              <w:left w:val="nil"/>
              <w:right w:val="nil"/>
            </w:tcBorders>
            <w:shd w:val="clear" w:color="auto" w:fill="A2B593"/>
            <w:tcMar>
              <w:top w:w="17" w:type="dxa"/>
              <w:left w:w="17" w:type="dxa"/>
              <w:bottom w:w="0" w:type="dxa"/>
              <w:right w:w="17" w:type="dxa"/>
            </w:tcMar>
            <w:vAlign w:val="bottom"/>
            <w:hideMark/>
            <w:tcPrChange w:id="6457" w:author="Aleksander Hansen" w:date="2013-02-16T22:47:00Z">
              <w:tcPr>
                <w:tcW w:w="1334" w:type="dxa"/>
                <w:gridSpan w:val="2"/>
                <w:tcBorders>
                  <w:top w:val="nil"/>
                  <w:left w:val="nil"/>
                  <w:bottom w:val="single" w:sz="4" w:space="0" w:color="000000"/>
                  <w:right w:val="nil"/>
                </w:tcBorders>
                <w:shd w:val="clear" w:color="auto" w:fill="auto"/>
                <w:tcMar>
                  <w:top w:w="17" w:type="dxa"/>
                  <w:left w:w="17" w:type="dxa"/>
                  <w:bottom w:w="0" w:type="dxa"/>
                  <w:right w:w="17" w:type="dxa"/>
                </w:tcMar>
                <w:vAlign w:val="bottom"/>
                <w:hideMark/>
              </w:tcPr>
            </w:tcPrChange>
          </w:tcPr>
          <w:p w14:paraId="68E64522" w14:textId="77777777" w:rsidR="00994066" w:rsidRPr="00FC3197" w:rsidRDefault="00994066" w:rsidP="00A701E1">
            <w:pPr>
              <w:pStyle w:val="Text"/>
            </w:pPr>
            <w:r w:rsidRPr="00FC3197">
              <w:t>1.0</w:t>
            </w:r>
          </w:p>
        </w:tc>
        <w:tc>
          <w:tcPr>
            <w:tcW w:w="1198" w:type="dxa"/>
            <w:tcBorders>
              <w:top w:val="nil"/>
              <w:left w:val="nil"/>
              <w:right w:val="nil"/>
            </w:tcBorders>
            <w:shd w:val="clear" w:color="auto" w:fill="A2B593"/>
            <w:tcMar>
              <w:top w:w="17" w:type="dxa"/>
              <w:left w:w="17" w:type="dxa"/>
              <w:bottom w:w="0" w:type="dxa"/>
              <w:right w:w="17" w:type="dxa"/>
            </w:tcMar>
            <w:vAlign w:val="bottom"/>
            <w:hideMark/>
            <w:tcPrChange w:id="6458" w:author="Aleksander Hansen" w:date="2013-02-16T22:47:00Z">
              <w:tcPr>
                <w:tcW w:w="1198" w:type="dxa"/>
                <w:gridSpan w:val="2"/>
                <w:tcBorders>
                  <w:top w:val="nil"/>
                  <w:left w:val="nil"/>
                  <w:bottom w:val="single" w:sz="4" w:space="0" w:color="000000"/>
                  <w:right w:val="nil"/>
                </w:tcBorders>
                <w:shd w:val="clear" w:color="auto" w:fill="auto"/>
                <w:tcMar>
                  <w:top w:w="17" w:type="dxa"/>
                  <w:left w:w="17" w:type="dxa"/>
                  <w:bottom w:w="0" w:type="dxa"/>
                  <w:right w:w="17" w:type="dxa"/>
                </w:tcMar>
                <w:vAlign w:val="bottom"/>
                <w:hideMark/>
              </w:tcPr>
            </w:tcPrChange>
          </w:tcPr>
          <w:p w14:paraId="64F71313" w14:textId="77777777" w:rsidR="00994066" w:rsidRPr="00FC3197" w:rsidRDefault="00994066" w:rsidP="00A701E1">
            <w:pPr>
              <w:pStyle w:val="Text"/>
            </w:pPr>
            <w:r w:rsidRPr="00FC3197">
              <w:t>1.5</w:t>
            </w:r>
          </w:p>
        </w:tc>
        <w:tc>
          <w:tcPr>
            <w:tcW w:w="1198" w:type="dxa"/>
            <w:tcBorders>
              <w:top w:val="nil"/>
              <w:left w:val="nil"/>
              <w:right w:val="nil"/>
            </w:tcBorders>
            <w:shd w:val="clear" w:color="auto" w:fill="A2B593"/>
            <w:tcMar>
              <w:top w:w="17" w:type="dxa"/>
              <w:left w:w="17" w:type="dxa"/>
              <w:bottom w:w="0" w:type="dxa"/>
              <w:right w:w="17" w:type="dxa"/>
            </w:tcMar>
            <w:vAlign w:val="bottom"/>
            <w:hideMark/>
            <w:tcPrChange w:id="6459" w:author="Aleksander Hansen" w:date="2013-02-16T22:47:00Z">
              <w:tcPr>
                <w:tcW w:w="1198" w:type="dxa"/>
                <w:gridSpan w:val="2"/>
                <w:tcBorders>
                  <w:top w:val="nil"/>
                  <w:left w:val="nil"/>
                  <w:bottom w:val="single" w:sz="4" w:space="0" w:color="000000"/>
                  <w:right w:val="nil"/>
                </w:tcBorders>
                <w:shd w:val="clear" w:color="auto" w:fill="auto"/>
                <w:tcMar>
                  <w:top w:w="17" w:type="dxa"/>
                  <w:left w:w="17" w:type="dxa"/>
                  <w:bottom w:w="0" w:type="dxa"/>
                  <w:right w:w="17" w:type="dxa"/>
                </w:tcMar>
                <w:vAlign w:val="bottom"/>
                <w:hideMark/>
              </w:tcPr>
            </w:tcPrChange>
          </w:tcPr>
          <w:p w14:paraId="75A3A50D" w14:textId="77777777" w:rsidR="00994066" w:rsidRPr="00FC3197" w:rsidRDefault="00994066" w:rsidP="00A701E1">
            <w:pPr>
              <w:pStyle w:val="Text"/>
            </w:pPr>
            <w:r w:rsidRPr="00FC3197">
              <w:t>2.0</w:t>
            </w:r>
          </w:p>
        </w:tc>
        <w:tc>
          <w:tcPr>
            <w:tcW w:w="1198" w:type="dxa"/>
            <w:tcBorders>
              <w:top w:val="nil"/>
              <w:left w:val="nil"/>
              <w:right w:val="nil"/>
            </w:tcBorders>
            <w:shd w:val="clear" w:color="auto" w:fill="A2B593"/>
            <w:tcMar>
              <w:top w:w="17" w:type="dxa"/>
              <w:left w:w="17" w:type="dxa"/>
              <w:bottom w:w="0" w:type="dxa"/>
              <w:right w:w="17" w:type="dxa"/>
            </w:tcMar>
            <w:vAlign w:val="bottom"/>
            <w:hideMark/>
            <w:tcPrChange w:id="6460" w:author="Aleksander Hansen" w:date="2013-02-16T22:47:00Z">
              <w:tcPr>
                <w:tcW w:w="1198" w:type="dxa"/>
                <w:gridSpan w:val="2"/>
                <w:tcBorders>
                  <w:top w:val="nil"/>
                  <w:left w:val="nil"/>
                  <w:bottom w:val="single" w:sz="4" w:space="0" w:color="000000"/>
                  <w:right w:val="nil"/>
                </w:tcBorders>
                <w:shd w:val="clear" w:color="auto" w:fill="auto"/>
                <w:tcMar>
                  <w:top w:w="17" w:type="dxa"/>
                  <w:left w:w="17" w:type="dxa"/>
                  <w:bottom w:w="0" w:type="dxa"/>
                  <w:right w:w="17" w:type="dxa"/>
                </w:tcMar>
                <w:vAlign w:val="bottom"/>
                <w:hideMark/>
              </w:tcPr>
            </w:tcPrChange>
          </w:tcPr>
          <w:p w14:paraId="21FFEC2B" w14:textId="77777777" w:rsidR="00994066" w:rsidRPr="00FC3197" w:rsidRDefault="00994066" w:rsidP="00A701E1">
            <w:pPr>
              <w:pStyle w:val="Text"/>
            </w:pPr>
            <w:r w:rsidRPr="00FC3197">
              <w:t>2.5</w:t>
            </w:r>
          </w:p>
        </w:tc>
      </w:tr>
      <w:tr w:rsidR="00994066" w:rsidRPr="00BC6025" w14:paraId="6BA87F28" w14:textId="77777777" w:rsidTr="0096520A">
        <w:trPr>
          <w:trHeight w:val="253"/>
          <w:jc w:val="center"/>
          <w:trPrChange w:id="6461" w:author="Aleksander Hansen" w:date="2013-02-16T22:47:00Z">
            <w:trPr>
              <w:gridBefore w:val="1"/>
              <w:trHeight w:val="253"/>
              <w:jc w:val="center"/>
            </w:trPr>
          </w:trPrChange>
        </w:trPr>
        <w:tc>
          <w:tcPr>
            <w:tcW w:w="2937" w:type="dxa"/>
            <w:gridSpan w:val="2"/>
            <w:tcBorders>
              <w:left w:val="nil"/>
              <w:bottom w:val="nil"/>
              <w:right w:val="nil"/>
            </w:tcBorders>
            <w:shd w:val="clear" w:color="auto" w:fill="auto"/>
            <w:tcMar>
              <w:top w:w="17" w:type="dxa"/>
              <w:left w:w="17" w:type="dxa"/>
              <w:bottom w:w="0" w:type="dxa"/>
              <w:right w:w="17" w:type="dxa"/>
            </w:tcMar>
            <w:vAlign w:val="bottom"/>
            <w:hideMark/>
            <w:tcPrChange w:id="6462" w:author="Aleksander Hansen" w:date="2013-02-16T22:47:00Z">
              <w:tcPr>
                <w:tcW w:w="2937" w:type="dxa"/>
                <w:gridSpan w:val="4"/>
                <w:tcBorders>
                  <w:top w:val="nil"/>
                  <w:left w:val="nil"/>
                  <w:bottom w:val="nil"/>
                  <w:right w:val="nil"/>
                </w:tcBorders>
                <w:shd w:val="clear" w:color="auto" w:fill="auto"/>
                <w:tcMar>
                  <w:top w:w="17" w:type="dxa"/>
                  <w:left w:w="17" w:type="dxa"/>
                  <w:bottom w:w="0" w:type="dxa"/>
                  <w:right w:w="17" w:type="dxa"/>
                </w:tcMar>
                <w:vAlign w:val="bottom"/>
                <w:hideMark/>
              </w:tcPr>
            </w:tcPrChange>
          </w:tcPr>
          <w:p w14:paraId="041BDACE" w14:textId="77777777" w:rsidR="00994066" w:rsidRPr="00BC6025" w:rsidRDefault="00994066" w:rsidP="00A701E1">
            <w:pPr>
              <w:pStyle w:val="Text"/>
              <w:rPr>
                <w:rStyle w:val="Strong"/>
              </w:rPr>
            </w:pPr>
            <w:r w:rsidRPr="00BC6025">
              <w:t>Cash flows</w:t>
            </w:r>
          </w:p>
        </w:tc>
        <w:tc>
          <w:tcPr>
            <w:tcW w:w="1347" w:type="dxa"/>
            <w:tcBorders>
              <w:left w:val="nil"/>
              <w:right w:val="nil"/>
            </w:tcBorders>
            <w:shd w:val="clear" w:color="auto" w:fill="auto"/>
            <w:tcMar>
              <w:top w:w="17" w:type="dxa"/>
              <w:left w:w="17" w:type="dxa"/>
              <w:bottom w:w="0" w:type="dxa"/>
              <w:right w:w="17" w:type="dxa"/>
            </w:tcMar>
            <w:vAlign w:val="bottom"/>
            <w:hideMark/>
            <w:tcPrChange w:id="6463" w:author="Aleksander Hansen" w:date="2013-02-16T22:47:00Z">
              <w:tcPr>
                <w:tcW w:w="1347" w:type="dxa"/>
                <w:gridSpan w:val="2"/>
                <w:tcBorders>
                  <w:top w:val="single" w:sz="4" w:space="0" w:color="000000"/>
                  <w:left w:val="nil"/>
                  <w:bottom w:val="nil"/>
                  <w:right w:val="nil"/>
                </w:tcBorders>
                <w:shd w:val="clear" w:color="auto" w:fill="auto"/>
                <w:tcMar>
                  <w:top w:w="17" w:type="dxa"/>
                  <w:left w:w="17" w:type="dxa"/>
                  <w:bottom w:w="0" w:type="dxa"/>
                  <w:right w:w="17" w:type="dxa"/>
                </w:tcMar>
                <w:vAlign w:val="bottom"/>
                <w:hideMark/>
              </w:tcPr>
            </w:tcPrChange>
          </w:tcPr>
          <w:p w14:paraId="3BA5B76D" w14:textId="77777777" w:rsidR="00994066" w:rsidRPr="00FC3197" w:rsidRDefault="00994066" w:rsidP="00A701E1">
            <w:pPr>
              <w:pStyle w:val="Text"/>
            </w:pPr>
            <w:r w:rsidRPr="00FC3197">
              <w:t>$3.0</w:t>
            </w:r>
          </w:p>
        </w:tc>
        <w:tc>
          <w:tcPr>
            <w:tcW w:w="1334" w:type="dxa"/>
            <w:tcBorders>
              <w:left w:val="nil"/>
              <w:right w:val="nil"/>
            </w:tcBorders>
            <w:shd w:val="clear" w:color="auto" w:fill="auto"/>
            <w:tcMar>
              <w:top w:w="17" w:type="dxa"/>
              <w:left w:w="17" w:type="dxa"/>
              <w:bottom w:w="0" w:type="dxa"/>
              <w:right w:w="17" w:type="dxa"/>
            </w:tcMar>
            <w:vAlign w:val="bottom"/>
            <w:hideMark/>
            <w:tcPrChange w:id="6464" w:author="Aleksander Hansen" w:date="2013-02-16T22:47:00Z">
              <w:tcPr>
                <w:tcW w:w="1334" w:type="dxa"/>
                <w:gridSpan w:val="2"/>
                <w:tcBorders>
                  <w:top w:val="single" w:sz="4" w:space="0" w:color="000000"/>
                  <w:left w:val="nil"/>
                  <w:bottom w:val="nil"/>
                  <w:right w:val="nil"/>
                </w:tcBorders>
                <w:shd w:val="clear" w:color="auto" w:fill="auto"/>
                <w:tcMar>
                  <w:top w:w="17" w:type="dxa"/>
                  <w:left w:w="17" w:type="dxa"/>
                  <w:bottom w:w="0" w:type="dxa"/>
                  <w:right w:w="17" w:type="dxa"/>
                </w:tcMar>
                <w:vAlign w:val="bottom"/>
                <w:hideMark/>
              </w:tcPr>
            </w:tcPrChange>
          </w:tcPr>
          <w:p w14:paraId="5F7A98FA" w14:textId="77777777" w:rsidR="00994066" w:rsidRPr="00FC3197" w:rsidRDefault="00994066" w:rsidP="00A701E1">
            <w:pPr>
              <w:pStyle w:val="Text"/>
            </w:pPr>
            <w:r w:rsidRPr="00FC3197">
              <w:t>$3.0</w:t>
            </w:r>
          </w:p>
        </w:tc>
        <w:tc>
          <w:tcPr>
            <w:tcW w:w="1198" w:type="dxa"/>
            <w:tcBorders>
              <w:left w:val="nil"/>
              <w:right w:val="nil"/>
            </w:tcBorders>
            <w:shd w:val="clear" w:color="auto" w:fill="auto"/>
            <w:tcMar>
              <w:top w:w="17" w:type="dxa"/>
              <w:left w:w="17" w:type="dxa"/>
              <w:bottom w:w="0" w:type="dxa"/>
              <w:right w:w="17" w:type="dxa"/>
            </w:tcMar>
            <w:vAlign w:val="bottom"/>
            <w:hideMark/>
            <w:tcPrChange w:id="6465" w:author="Aleksander Hansen" w:date="2013-02-16T22:47:00Z">
              <w:tcPr>
                <w:tcW w:w="1198" w:type="dxa"/>
                <w:gridSpan w:val="2"/>
                <w:tcBorders>
                  <w:top w:val="single" w:sz="4" w:space="0" w:color="000000"/>
                  <w:left w:val="nil"/>
                  <w:bottom w:val="nil"/>
                  <w:right w:val="nil"/>
                </w:tcBorders>
                <w:shd w:val="clear" w:color="auto" w:fill="auto"/>
                <w:tcMar>
                  <w:top w:w="17" w:type="dxa"/>
                  <w:left w:w="17" w:type="dxa"/>
                  <w:bottom w:w="0" w:type="dxa"/>
                  <w:right w:w="17" w:type="dxa"/>
                </w:tcMar>
                <w:vAlign w:val="bottom"/>
                <w:hideMark/>
              </w:tcPr>
            </w:tcPrChange>
          </w:tcPr>
          <w:p w14:paraId="7D4B9A7D" w14:textId="77777777" w:rsidR="00994066" w:rsidRPr="00FC3197" w:rsidRDefault="00994066" w:rsidP="00A701E1">
            <w:pPr>
              <w:pStyle w:val="Text"/>
            </w:pPr>
            <w:r w:rsidRPr="00FC3197">
              <w:t>$3.0</w:t>
            </w:r>
          </w:p>
        </w:tc>
        <w:tc>
          <w:tcPr>
            <w:tcW w:w="1198" w:type="dxa"/>
            <w:tcBorders>
              <w:left w:val="nil"/>
              <w:right w:val="nil"/>
            </w:tcBorders>
            <w:shd w:val="clear" w:color="auto" w:fill="auto"/>
            <w:tcMar>
              <w:top w:w="17" w:type="dxa"/>
              <w:left w:w="17" w:type="dxa"/>
              <w:bottom w:w="0" w:type="dxa"/>
              <w:right w:w="17" w:type="dxa"/>
            </w:tcMar>
            <w:vAlign w:val="bottom"/>
            <w:hideMark/>
            <w:tcPrChange w:id="6466" w:author="Aleksander Hansen" w:date="2013-02-16T22:47:00Z">
              <w:tcPr>
                <w:tcW w:w="1198" w:type="dxa"/>
                <w:gridSpan w:val="2"/>
                <w:tcBorders>
                  <w:top w:val="single" w:sz="4" w:space="0" w:color="000000"/>
                  <w:left w:val="nil"/>
                  <w:bottom w:val="nil"/>
                  <w:right w:val="nil"/>
                </w:tcBorders>
                <w:shd w:val="clear" w:color="auto" w:fill="auto"/>
                <w:tcMar>
                  <w:top w:w="17" w:type="dxa"/>
                  <w:left w:w="17" w:type="dxa"/>
                  <w:bottom w:w="0" w:type="dxa"/>
                  <w:right w:w="17" w:type="dxa"/>
                </w:tcMar>
                <w:vAlign w:val="bottom"/>
                <w:hideMark/>
              </w:tcPr>
            </w:tcPrChange>
          </w:tcPr>
          <w:p w14:paraId="5872AE49" w14:textId="77777777" w:rsidR="00994066" w:rsidRPr="00FC3197" w:rsidRDefault="00994066" w:rsidP="00A701E1">
            <w:pPr>
              <w:pStyle w:val="Text"/>
            </w:pPr>
            <w:r w:rsidRPr="00FC3197">
              <w:t>$3.0</w:t>
            </w:r>
          </w:p>
        </w:tc>
        <w:tc>
          <w:tcPr>
            <w:tcW w:w="1198" w:type="dxa"/>
            <w:tcBorders>
              <w:left w:val="nil"/>
              <w:right w:val="nil"/>
            </w:tcBorders>
            <w:shd w:val="clear" w:color="auto" w:fill="auto"/>
            <w:tcMar>
              <w:top w:w="17" w:type="dxa"/>
              <w:left w:w="17" w:type="dxa"/>
              <w:bottom w:w="0" w:type="dxa"/>
              <w:right w:w="17" w:type="dxa"/>
            </w:tcMar>
            <w:vAlign w:val="bottom"/>
            <w:hideMark/>
            <w:tcPrChange w:id="6467" w:author="Aleksander Hansen" w:date="2013-02-16T22:47:00Z">
              <w:tcPr>
                <w:tcW w:w="1198" w:type="dxa"/>
                <w:gridSpan w:val="2"/>
                <w:tcBorders>
                  <w:top w:val="single" w:sz="4" w:space="0" w:color="000000"/>
                  <w:left w:val="nil"/>
                  <w:bottom w:val="nil"/>
                  <w:right w:val="nil"/>
                </w:tcBorders>
                <w:shd w:val="clear" w:color="auto" w:fill="auto"/>
                <w:tcMar>
                  <w:top w:w="17" w:type="dxa"/>
                  <w:left w:w="17" w:type="dxa"/>
                  <w:bottom w:w="0" w:type="dxa"/>
                  <w:right w:w="17" w:type="dxa"/>
                </w:tcMar>
                <w:vAlign w:val="bottom"/>
                <w:hideMark/>
              </w:tcPr>
            </w:tcPrChange>
          </w:tcPr>
          <w:p w14:paraId="4295108B" w14:textId="77777777" w:rsidR="00994066" w:rsidRPr="00FC3197" w:rsidRDefault="00994066" w:rsidP="00A701E1">
            <w:pPr>
              <w:pStyle w:val="Text"/>
            </w:pPr>
            <w:r w:rsidRPr="00FC3197">
              <w:t>$103.0</w:t>
            </w:r>
          </w:p>
        </w:tc>
      </w:tr>
      <w:tr w:rsidR="00994066" w:rsidRPr="00BC6025" w14:paraId="20D1C586" w14:textId="77777777" w:rsidTr="0096520A">
        <w:trPr>
          <w:trHeight w:val="244"/>
          <w:jc w:val="center"/>
          <w:trPrChange w:id="6468" w:author="Aleksander Hansen" w:date="2013-02-16T22:47:00Z">
            <w:trPr>
              <w:gridBefore w:val="1"/>
              <w:trHeight w:val="244"/>
              <w:jc w:val="center"/>
            </w:trPr>
          </w:trPrChange>
        </w:trPr>
        <w:tc>
          <w:tcPr>
            <w:tcW w:w="2937" w:type="dxa"/>
            <w:gridSpan w:val="2"/>
            <w:tcBorders>
              <w:top w:val="nil"/>
              <w:left w:val="nil"/>
              <w:bottom w:val="nil"/>
              <w:right w:val="nil"/>
            </w:tcBorders>
            <w:shd w:val="clear" w:color="auto" w:fill="auto"/>
            <w:tcMar>
              <w:top w:w="17" w:type="dxa"/>
              <w:left w:w="17" w:type="dxa"/>
              <w:bottom w:w="0" w:type="dxa"/>
              <w:right w:w="17" w:type="dxa"/>
            </w:tcMar>
            <w:vAlign w:val="bottom"/>
            <w:hideMark/>
            <w:tcPrChange w:id="6469" w:author="Aleksander Hansen" w:date="2013-02-16T22:47:00Z">
              <w:tcPr>
                <w:tcW w:w="2937" w:type="dxa"/>
                <w:gridSpan w:val="4"/>
                <w:tcBorders>
                  <w:top w:val="nil"/>
                  <w:left w:val="nil"/>
                  <w:bottom w:val="nil"/>
                  <w:right w:val="nil"/>
                </w:tcBorders>
                <w:shd w:val="clear" w:color="auto" w:fill="auto"/>
                <w:tcMar>
                  <w:top w:w="17" w:type="dxa"/>
                  <w:left w:w="17" w:type="dxa"/>
                  <w:bottom w:w="0" w:type="dxa"/>
                  <w:right w:w="17" w:type="dxa"/>
                </w:tcMar>
                <w:vAlign w:val="bottom"/>
                <w:hideMark/>
              </w:tcPr>
            </w:tcPrChange>
          </w:tcPr>
          <w:p w14:paraId="3A23197E" w14:textId="77777777" w:rsidR="00994066" w:rsidRPr="00BC6025" w:rsidRDefault="00994066" w:rsidP="00A701E1">
            <w:pPr>
              <w:pStyle w:val="Text"/>
              <w:rPr>
                <w:rStyle w:val="Strong"/>
              </w:rPr>
            </w:pPr>
            <w:r w:rsidRPr="00BC6025">
              <w:t>Spot rates</w:t>
            </w:r>
          </w:p>
        </w:tc>
        <w:tc>
          <w:tcPr>
            <w:tcW w:w="1347" w:type="dxa"/>
            <w:tcBorders>
              <w:top w:val="nil"/>
              <w:left w:val="nil"/>
              <w:bottom w:val="nil"/>
              <w:right w:val="nil"/>
            </w:tcBorders>
            <w:shd w:val="clear" w:color="auto" w:fill="auto"/>
            <w:tcMar>
              <w:top w:w="17" w:type="dxa"/>
              <w:left w:w="17" w:type="dxa"/>
              <w:bottom w:w="0" w:type="dxa"/>
              <w:right w:w="17" w:type="dxa"/>
            </w:tcMar>
            <w:vAlign w:val="bottom"/>
            <w:hideMark/>
            <w:tcPrChange w:id="6470" w:author="Aleksander Hansen" w:date="2013-02-16T22:47:00Z">
              <w:tcPr>
                <w:tcW w:w="1347" w:type="dxa"/>
                <w:gridSpan w:val="2"/>
                <w:tcBorders>
                  <w:top w:val="nil"/>
                  <w:left w:val="nil"/>
                  <w:bottom w:val="nil"/>
                  <w:right w:val="nil"/>
                </w:tcBorders>
                <w:shd w:val="clear" w:color="auto" w:fill="F2DDDC"/>
                <w:tcMar>
                  <w:top w:w="17" w:type="dxa"/>
                  <w:left w:w="17" w:type="dxa"/>
                  <w:bottom w:w="0" w:type="dxa"/>
                  <w:right w:w="17" w:type="dxa"/>
                </w:tcMar>
                <w:vAlign w:val="bottom"/>
                <w:hideMark/>
              </w:tcPr>
            </w:tcPrChange>
          </w:tcPr>
          <w:p w14:paraId="6F95C944" w14:textId="77777777" w:rsidR="00994066" w:rsidRPr="00FC3197" w:rsidRDefault="00994066" w:rsidP="00A701E1">
            <w:pPr>
              <w:pStyle w:val="Text"/>
            </w:pPr>
            <w:r w:rsidRPr="00FC3197">
              <w:t>1.50%</w:t>
            </w:r>
          </w:p>
        </w:tc>
        <w:tc>
          <w:tcPr>
            <w:tcW w:w="1334" w:type="dxa"/>
            <w:tcBorders>
              <w:top w:val="nil"/>
              <w:left w:val="nil"/>
              <w:bottom w:val="nil"/>
              <w:right w:val="nil"/>
            </w:tcBorders>
            <w:shd w:val="clear" w:color="auto" w:fill="auto"/>
            <w:tcMar>
              <w:top w:w="17" w:type="dxa"/>
              <w:left w:w="17" w:type="dxa"/>
              <w:bottom w:w="0" w:type="dxa"/>
              <w:right w:w="17" w:type="dxa"/>
            </w:tcMar>
            <w:vAlign w:val="bottom"/>
            <w:hideMark/>
            <w:tcPrChange w:id="6471" w:author="Aleksander Hansen" w:date="2013-02-16T22:47:00Z">
              <w:tcPr>
                <w:tcW w:w="1334" w:type="dxa"/>
                <w:gridSpan w:val="2"/>
                <w:tcBorders>
                  <w:top w:val="nil"/>
                  <w:left w:val="nil"/>
                  <w:bottom w:val="nil"/>
                  <w:right w:val="nil"/>
                </w:tcBorders>
                <w:shd w:val="clear" w:color="auto" w:fill="F2DDDC"/>
                <w:tcMar>
                  <w:top w:w="17" w:type="dxa"/>
                  <w:left w:w="17" w:type="dxa"/>
                  <w:bottom w:w="0" w:type="dxa"/>
                  <w:right w:w="17" w:type="dxa"/>
                </w:tcMar>
                <w:vAlign w:val="bottom"/>
                <w:hideMark/>
              </w:tcPr>
            </w:tcPrChange>
          </w:tcPr>
          <w:p w14:paraId="60573561" w14:textId="77777777" w:rsidR="00994066" w:rsidRPr="00FC3197" w:rsidRDefault="00994066" w:rsidP="00A701E1">
            <w:pPr>
              <w:pStyle w:val="Text"/>
            </w:pPr>
            <w:r w:rsidRPr="00FC3197">
              <w:t>2.00%</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72" w:author="Aleksander Hansen" w:date="2013-02-16T22:47:00Z">
              <w:tcPr>
                <w:tcW w:w="1198" w:type="dxa"/>
                <w:gridSpan w:val="2"/>
                <w:tcBorders>
                  <w:top w:val="nil"/>
                  <w:left w:val="nil"/>
                  <w:bottom w:val="nil"/>
                  <w:right w:val="nil"/>
                </w:tcBorders>
                <w:shd w:val="clear" w:color="auto" w:fill="F2DDDC"/>
                <w:tcMar>
                  <w:top w:w="17" w:type="dxa"/>
                  <w:left w:w="17" w:type="dxa"/>
                  <w:bottom w:w="0" w:type="dxa"/>
                  <w:right w:w="17" w:type="dxa"/>
                </w:tcMar>
                <w:vAlign w:val="bottom"/>
                <w:hideMark/>
              </w:tcPr>
            </w:tcPrChange>
          </w:tcPr>
          <w:p w14:paraId="0CA7B7DD" w14:textId="77777777" w:rsidR="00994066" w:rsidRPr="00FC3197" w:rsidRDefault="00994066" w:rsidP="00A701E1">
            <w:pPr>
              <w:pStyle w:val="Text"/>
            </w:pPr>
            <w:r w:rsidRPr="00FC3197">
              <w:t>2.25%</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73" w:author="Aleksander Hansen" w:date="2013-02-16T22:47:00Z">
              <w:tcPr>
                <w:tcW w:w="1198" w:type="dxa"/>
                <w:gridSpan w:val="2"/>
                <w:tcBorders>
                  <w:top w:val="nil"/>
                  <w:left w:val="nil"/>
                  <w:bottom w:val="nil"/>
                  <w:right w:val="nil"/>
                </w:tcBorders>
                <w:shd w:val="clear" w:color="auto" w:fill="F2DDDC"/>
                <w:tcMar>
                  <w:top w:w="17" w:type="dxa"/>
                  <w:left w:w="17" w:type="dxa"/>
                  <w:bottom w:w="0" w:type="dxa"/>
                  <w:right w:w="17" w:type="dxa"/>
                </w:tcMar>
                <w:vAlign w:val="bottom"/>
                <w:hideMark/>
              </w:tcPr>
            </w:tcPrChange>
          </w:tcPr>
          <w:p w14:paraId="194542CC" w14:textId="77777777" w:rsidR="00994066" w:rsidRPr="00FC3197" w:rsidRDefault="00994066" w:rsidP="00A701E1">
            <w:pPr>
              <w:pStyle w:val="Text"/>
            </w:pPr>
            <w:r w:rsidRPr="00FC3197">
              <w:t>2.50%</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74" w:author="Aleksander Hansen" w:date="2013-02-16T22:47:00Z">
              <w:tcPr>
                <w:tcW w:w="1198" w:type="dxa"/>
                <w:gridSpan w:val="2"/>
                <w:tcBorders>
                  <w:top w:val="nil"/>
                  <w:left w:val="nil"/>
                  <w:bottom w:val="nil"/>
                  <w:right w:val="nil"/>
                </w:tcBorders>
                <w:shd w:val="clear" w:color="auto" w:fill="F2DDDC"/>
                <w:tcMar>
                  <w:top w:w="17" w:type="dxa"/>
                  <w:left w:w="17" w:type="dxa"/>
                  <w:bottom w:w="0" w:type="dxa"/>
                  <w:right w:w="17" w:type="dxa"/>
                </w:tcMar>
                <w:vAlign w:val="bottom"/>
                <w:hideMark/>
              </w:tcPr>
            </w:tcPrChange>
          </w:tcPr>
          <w:p w14:paraId="112057B7" w14:textId="77777777" w:rsidR="00994066" w:rsidRPr="00FC3197" w:rsidRDefault="00994066" w:rsidP="00A701E1">
            <w:pPr>
              <w:pStyle w:val="Text"/>
            </w:pPr>
            <w:r w:rsidRPr="00FC3197">
              <w:t>2.75%</w:t>
            </w:r>
          </w:p>
        </w:tc>
      </w:tr>
      <w:tr w:rsidR="00994066" w:rsidRPr="00BC6025" w14:paraId="5644ACF0" w14:textId="77777777" w:rsidTr="0096520A">
        <w:trPr>
          <w:trHeight w:val="244"/>
          <w:jc w:val="center"/>
          <w:trPrChange w:id="6475" w:author="Aleksander Hansen" w:date="2013-02-16T22:47:00Z">
            <w:trPr>
              <w:gridBefore w:val="1"/>
              <w:trHeight w:val="244"/>
              <w:jc w:val="center"/>
            </w:trPr>
          </w:trPrChange>
        </w:trPr>
        <w:tc>
          <w:tcPr>
            <w:tcW w:w="2937" w:type="dxa"/>
            <w:gridSpan w:val="2"/>
            <w:tcBorders>
              <w:top w:val="nil"/>
              <w:left w:val="nil"/>
              <w:bottom w:val="nil"/>
              <w:right w:val="nil"/>
            </w:tcBorders>
            <w:shd w:val="clear" w:color="auto" w:fill="auto"/>
            <w:tcMar>
              <w:top w:w="17" w:type="dxa"/>
              <w:left w:w="17" w:type="dxa"/>
              <w:bottom w:w="0" w:type="dxa"/>
              <w:right w:w="17" w:type="dxa"/>
            </w:tcMar>
            <w:vAlign w:val="bottom"/>
            <w:hideMark/>
            <w:tcPrChange w:id="6476" w:author="Aleksander Hansen" w:date="2013-02-16T22:47:00Z">
              <w:tcPr>
                <w:tcW w:w="2937" w:type="dxa"/>
                <w:gridSpan w:val="4"/>
                <w:tcBorders>
                  <w:top w:val="nil"/>
                  <w:left w:val="nil"/>
                  <w:bottom w:val="nil"/>
                  <w:right w:val="nil"/>
                </w:tcBorders>
                <w:shd w:val="clear" w:color="auto" w:fill="auto"/>
                <w:tcMar>
                  <w:top w:w="17" w:type="dxa"/>
                  <w:left w:w="17" w:type="dxa"/>
                  <w:bottom w:w="0" w:type="dxa"/>
                  <w:right w:w="17" w:type="dxa"/>
                </w:tcMar>
                <w:vAlign w:val="bottom"/>
                <w:hideMark/>
              </w:tcPr>
            </w:tcPrChange>
          </w:tcPr>
          <w:p w14:paraId="2A936871" w14:textId="77777777" w:rsidR="00994066" w:rsidRPr="00BC6025" w:rsidRDefault="00994066" w:rsidP="00A701E1">
            <w:pPr>
              <w:pStyle w:val="Text"/>
              <w:rPr>
                <w:rStyle w:val="Strong"/>
              </w:rPr>
            </w:pPr>
            <w:r w:rsidRPr="00BC6025">
              <w:t>Discount function</w:t>
            </w:r>
          </w:p>
        </w:tc>
        <w:tc>
          <w:tcPr>
            <w:tcW w:w="1347" w:type="dxa"/>
            <w:tcBorders>
              <w:top w:val="nil"/>
              <w:left w:val="nil"/>
              <w:bottom w:val="nil"/>
              <w:right w:val="nil"/>
            </w:tcBorders>
            <w:shd w:val="clear" w:color="auto" w:fill="auto"/>
            <w:tcMar>
              <w:top w:w="17" w:type="dxa"/>
              <w:left w:w="17" w:type="dxa"/>
              <w:bottom w:w="0" w:type="dxa"/>
              <w:right w:w="17" w:type="dxa"/>
            </w:tcMar>
            <w:vAlign w:val="bottom"/>
            <w:hideMark/>
            <w:tcPrChange w:id="6477" w:author="Aleksander Hansen" w:date="2013-02-16T22:47:00Z">
              <w:tcPr>
                <w:tcW w:w="1347" w:type="dxa"/>
                <w:gridSpan w:val="2"/>
                <w:tcBorders>
                  <w:top w:val="nil"/>
                  <w:left w:val="nil"/>
                  <w:bottom w:val="nil"/>
                  <w:right w:val="nil"/>
                </w:tcBorders>
                <w:shd w:val="clear" w:color="auto" w:fill="B8CCE4"/>
                <w:tcMar>
                  <w:top w:w="17" w:type="dxa"/>
                  <w:left w:w="17" w:type="dxa"/>
                  <w:bottom w:w="0" w:type="dxa"/>
                  <w:right w:w="17" w:type="dxa"/>
                </w:tcMar>
                <w:vAlign w:val="bottom"/>
                <w:hideMark/>
              </w:tcPr>
            </w:tcPrChange>
          </w:tcPr>
          <w:p w14:paraId="741A8AD1" w14:textId="77777777" w:rsidR="00994066" w:rsidRPr="00FC3197" w:rsidRDefault="00994066" w:rsidP="00A701E1">
            <w:pPr>
              <w:pStyle w:val="Text"/>
            </w:pPr>
            <w:r w:rsidRPr="00FC3197">
              <w:t xml:space="preserve">0.993 </w:t>
            </w:r>
          </w:p>
        </w:tc>
        <w:tc>
          <w:tcPr>
            <w:tcW w:w="1334" w:type="dxa"/>
            <w:tcBorders>
              <w:top w:val="nil"/>
              <w:left w:val="nil"/>
              <w:bottom w:val="nil"/>
              <w:right w:val="nil"/>
            </w:tcBorders>
            <w:shd w:val="clear" w:color="auto" w:fill="auto"/>
            <w:tcMar>
              <w:top w:w="17" w:type="dxa"/>
              <w:left w:w="17" w:type="dxa"/>
              <w:bottom w:w="0" w:type="dxa"/>
              <w:right w:w="17" w:type="dxa"/>
            </w:tcMar>
            <w:vAlign w:val="bottom"/>
            <w:hideMark/>
            <w:tcPrChange w:id="6478" w:author="Aleksander Hansen" w:date="2013-02-16T22:47:00Z">
              <w:tcPr>
                <w:tcW w:w="1334" w:type="dxa"/>
                <w:gridSpan w:val="2"/>
                <w:tcBorders>
                  <w:top w:val="nil"/>
                  <w:left w:val="nil"/>
                  <w:bottom w:val="nil"/>
                  <w:right w:val="nil"/>
                </w:tcBorders>
                <w:shd w:val="clear" w:color="auto" w:fill="B8CCE4"/>
                <w:tcMar>
                  <w:top w:w="17" w:type="dxa"/>
                  <w:left w:w="17" w:type="dxa"/>
                  <w:bottom w:w="0" w:type="dxa"/>
                  <w:right w:w="17" w:type="dxa"/>
                </w:tcMar>
                <w:vAlign w:val="bottom"/>
                <w:hideMark/>
              </w:tcPr>
            </w:tcPrChange>
          </w:tcPr>
          <w:p w14:paraId="394C76FA" w14:textId="77777777" w:rsidR="00994066" w:rsidRPr="00FC3197" w:rsidRDefault="00994066" w:rsidP="00A701E1">
            <w:pPr>
              <w:pStyle w:val="Text"/>
            </w:pPr>
            <w:r w:rsidRPr="00FC3197">
              <w:t xml:space="preserve">0.980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79" w:author="Aleksander Hansen" w:date="2013-02-16T22:47:00Z">
              <w:tcPr>
                <w:tcW w:w="1198" w:type="dxa"/>
                <w:gridSpan w:val="2"/>
                <w:tcBorders>
                  <w:top w:val="nil"/>
                  <w:left w:val="nil"/>
                  <w:bottom w:val="nil"/>
                  <w:right w:val="nil"/>
                </w:tcBorders>
                <w:shd w:val="clear" w:color="auto" w:fill="B8CCE4"/>
                <w:tcMar>
                  <w:top w:w="17" w:type="dxa"/>
                  <w:left w:w="17" w:type="dxa"/>
                  <w:bottom w:w="0" w:type="dxa"/>
                  <w:right w:w="17" w:type="dxa"/>
                </w:tcMar>
                <w:vAlign w:val="bottom"/>
                <w:hideMark/>
              </w:tcPr>
            </w:tcPrChange>
          </w:tcPr>
          <w:p w14:paraId="457D22D2" w14:textId="77777777" w:rsidR="00994066" w:rsidRPr="00FC3197" w:rsidRDefault="00994066" w:rsidP="00A701E1">
            <w:pPr>
              <w:pStyle w:val="Text"/>
            </w:pPr>
            <w:r w:rsidRPr="00FC3197">
              <w:t xml:space="preserve">0.967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80" w:author="Aleksander Hansen" w:date="2013-02-16T22:47:00Z">
              <w:tcPr>
                <w:tcW w:w="1198" w:type="dxa"/>
                <w:gridSpan w:val="2"/>
                <w:tcBorders>
                  <w:top w:val="nil"/>
                  <w:left w:val="nil"/>
                  <w:bottom w:val="nil"/>
                  <w:right w:val="nil"/>
                </w:tcBorders>
                <w:shd w:val="clear" w:color="auto" w:fill="B8CCE4"/>
                <w:tcMar>
                  <w:top w:w="17" w:type="dxa"/>
                  <w:left w:w="17" w:type="dxa"/>
                  <w:bottom w:w="0" w:type="dxa"/>
                  <w:right w:w="17" w:type="dxa"/>
                </w:tcMar>
                <w:vAlign w:val="bottom"/>
                <w:hideMark/>
              </w:tcPr>
            </w:tcPrChange>
          </w:tcPr>
          <w:p w14:paraId="6CADAF7F" w14:textId="77777777" w:rsidR="00994066" w:rsidRPr="00FC3197" w:rsidRDefault="00994066" w:rsidP="00A701E1">
            <w:pPr>
              <w:pStyle w:val="Text"/>
            </w:pPr>
            <w:r w:rsidRPr="00FC3197">
              <w:t xml:space="preserve">0.952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81" w:author="Aleksander Hansen" w:date="2013-02-16T22:47:00Z">
              <w:tcPr>
                <w:tcW w:w="1198" w:type="dxa"/>
                <w:gridSpan w:val="2"/>
                <w:tcBorders>
                  <w:top w:val="nil"/>
                  <w:left w:val="nil"/>
                  <w:bottom w:val="nil"/>
                  <w:right w:val="nil"/>
                </w:tcBorders>
                <w:shd w:val="clear" w:color="auto" w:fill="B8CCE4"/>
                <w:tcMar>
                  <w:top w:w="17" w:type="dxa"/>
                  <w:left w:w="17" w:type="dxa"/>
                  <w:bottom w:w="0" w:type="dxa"/>
                  <w:right w:w="17" w:type="dxa"/>
                </w:tcMar>
                <w:vAlign w:val="bottom"/>
                <w:hideMark/>
              </w:tcPr>
            </w:tcPrChange>
          </w:tcPr>
          <w:p w14:paraId="5E3299D7" w14:textId="77777777" w:rsidR="00994066" w:rsidRPr="00FC3197" w:rsidRDefault="00994066" w:rsidP="00A701E1">
            <w:pPr>
              <w:pStyle w:val="Text"/>
            </w:pPr>
            <w:r w:rsidRPr="00FC3197">
              <w:t xml:space="preserve">0.934 </w:t>
            </w:r>
          </w:p>
        </w:tc>
      </w:tr>
      <w:tr w:rsidR="00994066" w:rsidRPr="00BC6025" w14:paraId="4CFC971B" w14:textId="77777777" w:rsidTr="0096520A">
        <w:trPr>
          <w:trHeight w:val="223"/>
          <w:jc w:val="center"/>
          <w:trPrChange w:id="6482" w:author="Aleksander Hansen" w:date="2013-02-16T22:47:00Z">
            <w:trPr>
              <w:gridBefore w:val="1"/>
              <w:trHeight w:val="223"/>
              <w:jc w:val="center"/>
            </w:trPr>
          </w:trPrChange>
        </w:trPr>
        <w:tc>
          <w:tcPr>
            <w:tcW w:w="2937" w:type="dxa"/>
            <w:gridSpan w:val="2"/>
            <w:tcBorders>
              <w:top w:val="nil"/>
              <w:left w:val="nil"/>
              <w:bottom w:val="nil"/>
              <w:right w:val="nil"/>
            </w:tcBorders>
            <w:shd w:val="clear" w:color="auto" w:fill="auto"/>
            <w:tcMar>
              <w:top w:w="17" w:type="dxa"/>
              <w:left w:w="17" w:type="dxa"/>
              <w:bottom w:w="0" w:type="dxa"/>
              <w:right w:w="17" w:type="dxa"/>
            </w:tcMar>
            <w:vAlign w:val="bottom"/>
            <w:hideMark/>
            <w:tcPrChange w:id="6483" w:author="Aleksander Hansen" w:date="2013-02-16T22:47:00Z">
              <w:tcPr>
                <w:tcW w:w="2937" w:type="dxa"/>
                <w:gridSpan w:val="4"/>
                <w:tcBorders>
                  <w:top w:val="nil"/>
                  <w:left w:val="nil"/>
                  <w:bottom w:val="nil"/>
                  <w:right w:val="nil"/>
                </w:tcBorders>
                <w:shd w:val="clear" w:color="auto" w:fill="auto"/>
                <w:tcMar>
                  <w:top w:w="17" w:type="dxa"/>
                  <w:left w:w="17" w:type="dxa"/>
                  <w:bottom w:w="0" w:type="dxa"/>
                  <w:right w:w="17" w:type="dxa"/>
                </w:tcMar>
                <w:vAlign w:val="bottom"/>
                <w:hideMark/>
              </w:tcPr>
            </w:tcPrChange>
          </w:tcPr>
          <w:p w14:paraId="23AB593E" w14:textId="77777777" w:rsidR="00994066" w:rsidRPr="00BC6025" w:rsidRDefault="00994066" w:rsidP="00A701E1">
            <w:pPr>
              <w:pStyle w:val="Text"/>
              <w:rPr>
                <w:rStyle w:val="Strong"/>
              </w:rPr>
            </w:pPr>
            <w:r w:rsidRPr="00BC6025">
              <w:t xml:space="preserve">6 mo. forward </w:t>
            </w:r>
          </w:p>
        </w:tc>
        <w:tc>
          <w:tcPr>
            <w:tcW w:w="1347" w:type="dxa"/>
            <w:tcBorders>
              <w:top w:val="nil"/>
              <w:left w:val="nil"/>
              <w:bottom w:val="nil"/>
              <w:right w:val="nil"/>
            </w:tcBorders>
            <w:shd w:val="clear" w:color="auto" w:fill="auto"/>
            <w:tcMar>
              <w:top w:w="17" w:type="dxa"/>
              <w:left w:w="17" w:type="dxa"/>
              <w:bottom w:w="0" w:type="dxa"/>
              <w:right w:w="17" w:type="dxa"/>
            </w:tcMar>
            <w:vAlign w:val="bottom"/>
            <w:hideMark/>
            <w:tcPrChange w:id="6484" w:author="Aleksander Hansen" w:date="2013-02-16T22:47:00Z">
              <w:tcPr>
                <w:tcW w:w="1347" w:type="dxa"/>
                <w:gridSpan w:val="2"/>
                <w:tcBorders>
                  <w:top w:val="nil"/>
                  <w:left w:val="nil"/>
                  <w:bottom w:val="nil"/>
                  <w:right w:val="nil"/>
                </w:tcBorders>
                <w:shd w:val="clear" w:color="auto" w:fill="D7E4BC"/>
                <w:tcMar>
                  <w:top w:w="17" w:type="dxa"/>
                  <w:left w:w="17" w:type="dxa"/>
                  <w:bottom w:w="0" w:type="dxa"/>
                  <w:right w:w="17" w:type="dxa"/>
                </w:tcMar>
                <w:vAlign w:val="bottom"/>
                <w:hideMark/>
              </w:tcPr>
            </w:tcPrChange>
          </w:tcPr>
          <w:p w14:paraId="7F8B6222" w14:textId="77777777" w:rsidR="00994066" w:rsidRPr="00FC3197" w:rsidRDefault="00994066" w:rsidP="00A701E1">
            <w:pPr>
              <w:pStyle w:val="Text"/>
            </w:pPr>
            <w:r w:rsidRPr="00FC3197">
              <w:t> </w:t>
            </w:r>
          </w:p>
        </w:tc>
        <w:tc>
          <w:tcPr>
            <w:tcW w:w="1334" w:type="dxa"/>
            <w:tcBorders>
              <w:top w:val="nil"/>
              <w:left w:val="nil"/>
              <w:bottom w:val="nil"/>
              <w:right w:val="nil"/>
            </w:tcBorders>
            <w:shd w:val="clear" w:color="auto" w:fill="auto"/>
            <w:tcMar>
              <w:top w:w="17" w:type="dxa"/>
              <w:left w:w="17" w:type="dxa"/>
              <w:bottom w:w="0" w:type="dxa"/>
              <w:right w:w="17" w:type="dxa"/>
            </w:tcMar>
            <w:vAlign w:val="bottom"/>
            <w:hideMark/>
            <w:tcPrChange w:id="6485" w:author="Aleksander Hansen" w:date="2013-02-16T22:47:00Z">
              <w:tcPr>
                <w:tcW w:w="1334" w:type="dxa"/>
                <w:gridSpan w:val="2"/>
                <w:tcBorders>
                  <w:top w:val="nil"/>
                  <w:left w:val="nil"/>
                  <w:bottom w:val="nil"/>
                  <w:right w:val="nil"/>
                </w:tcBorders>
                <w:shd w:val="clear" w:color="auto" w:fill="D7E4BC"/>
                <w:tcMar>
                  <w:top w:w="17" w:type="dxa"/>
                  <w:left w:w="17" w:type="dxa"/>
                  <w:bottom w:w="0" w:type="dxa"/>
                  <w:right w:w="17" w:type="dxa"/>
                </w:tcMar>
                <w:vAlign w:val="bottom"/>
                <w:hideMark/>
              </w:tcPr>
            </w:tcPrChange>
          </w:tcPr>
          <w:p w14:paraId="21409E8D" w14:textId="77777777" w:rsidR="00994066" w:rsidRPr="00FC3197" w:rsidRDefault="00994066" w:rsidP="00A701E1">
            <w:pPr>
              <w:pStyle w:val="Text"/>
            </w:pPr>
            <w:r w:rsidRPr="00FC3197">
              <w:t>2.50%</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86" w:author="Aleksander Hansen" w:date="2013-02-16T22:47:00Z">
              <w:tcPr>
                <w:tcW w:w="1198" w:type="dxa"/>
                <w:gridSpan w:val="2"/>
                <w:tcBorders>
                  <w:top w:val="nil"/>
                  <w:left w:val="nil"/>
                  <w:bottom w:val="nil"/>
                  <w:right w:val="nil"/>
                </w:tcBorders>
                <w:shd w:val="clear" w:color="auto" w:fill="D7E4BC"/>
                <w:tcMar>
                  <w:top w:w="17" w:type="dxa"/>
                  <w:left w:w="17" w:type="dxa"/>
                  <w:bottom w:w="0" w:type="dxa"/>
                  <w:right w:w="17" w:type="dxa"/>
                </w:tcMar>
                <w:vAlign w:val="bottom"/>
                <w:hideMark/>
              </w:tcPr>
            </w:tcPrChange>
          </w:tcPr>
          <w:p w14:paraId="470F45CA" w14:textId="77777777" w:rsidR="00994066" w:rsidRPr="00FC3197" w:rsidRDefault="00994066" w:rsidP="00A701E1">
            <w:pPr>
              <w:pStyle w:val="Text"/>
            </w:pPr>
            <w:r w:rsidRPr="00FC3197">
              <w:t>2.75%</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87" w:author="Aleksander Hansen" w:date="2013-02-16T22:47:00Z">
              <w:tcPr>
                <w:tcW w:w="1198" w:type="dxa"/>
                <w:gridSpan w:val="2"/>
                <w:tcBorders>
                  <w:top w:val="nil"/>
                  <w:left w:val="nil"/>
                  <w:bottom w:val="nil"/>
                  <w:right w:val="nil"/>
                </w:tcBorders>
                <w:shd w:val="clear" w:color="auto" w:fill="D7E4BC"/>
                <w:tcMar>
                  <w:top w:w="17" w:type="dxa"/>
                  <w:left w:w="17" w:type="dxa"/>
                  <w:bottom w:w="0" w:type="dxa"/>
                  <w:right w:w="17" w:type="dxa"/>
                </w:tcMar>
                <w:vAlign w:val="bottom"/>
                <w:hideMark/>
              </w:tcPr>
            </w:tcPrChange>
          </w:tcPr>
          <w:p w14:paraId="2FF5238F" w14:textId="77777777" w:rsidR="00994066" w:rsidRPr="00FC3197" w:rsidRDefault="00994066" w:rsidP="00A701E1">
            <w:pPr>
              <w:pStyle w:val="Text"/>
            </w:pPr>
            <w:r w:rsidRPr="00FC3197">
              <w:t>3.25%</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88" w:author="Aleksander Hansen" w:date="2013-02-16T22:47:00Z">
              <w:tcPr>
                <w:tcW w:w="1198" w:type="dxa"/>
                <w:gridSpan w:val="2"/>
                <w:tcBorders>
                  <w:top w:val="nil"/>
                  <w:left w:val="nil"/>
                  <w:bottom w:val="nil"/>
                  <w:right w:val="nil"/>
                </w:tcBorders>
                <w:shd w:val="clear" w:color="auto" w:fill="D7E4BC"/>
                <w:tcMar>
                  <w:top w:w="17" w:type="dxa"/>
                  <w:left w:w="17" w:type="dxa"/>
                  <w:bottom w:w="0" w:type="dxa"/>
                  <w:right w:w="17" w:type="dxa"/>
                </w:tcMar>
                <w:vAlign w:val="bottom"/>
                <w:hideMark/>
              </w:tcPr>
            </w:tcPrChange>
          </w:tcPr>
          <w:p w14:paraId="6A62023C" w14:textId="77777777" w:rsidR="00994066" w:rsidRPr="00FC3197" w:rsidRDefault="00994066" w:rsidP="00A701E1">
            <w:pPr>
              <w:pStyle w:val="Text"/>
            </w:pPr>
            <w:r w:rsidRPr="00FC3197">
              <w:t>3.75%</w:t>
            </w:r>
          </w:p>
        </w:tc>
      </w:tr>
      <w:tr w:rsidR="00994066" w:rsidRPr="00BC6025" w14:paraId="44EC6B2D" w14:textId="77777777" w:rsidTr="006B12F7">
        <w:trPr>
          <w:trHeight w:val="235"/>
          <w:jc w:val="center"/>
        </w:trPr>
        <w:tc>
          <w:tcPr>
            <w:tcW w:w="503" w:type="dxa"/>
            <w:tcBorders>
              <w:top w:val="nil"/>
              <w:left w:val="nil"/>
              <w:bottom w:val="nil"/>
              <w:right w:val="nil"/>
            </w:tcBorders>
            <w:shd w:val="clear" w:color="auto" w:fill="auto"/>
            <w:tcMar>
              <w:top w:w="17" w:type="dxa"/>
              <w:left w:w="17" w:type="dxa"/>
              <w:bottom w:w="0" w:type="dxa"/>
              <w:right w:w="17" w:type="dxa"/>
            </w:tcMar>
            <w:vAlign w:val="bottom"/>
            <w:hideMark/>
          </w:tcPr>
          <w:p w14:paraId="113DC273" w14:textId="77777777" w:rsidR="00994066" w:rsidRPr="00BC6025" w:rsidRDefault="00994066" w:rsidP="00A701E1">
            <w:pPr>
              <w:pStyle w:val="Text"/>
              <w:rPr>
                <w:rStyle w:val="Strong"/>
              </w:rPr>
            </w:pPr>
          </w:p>
        </w:tc>
        <w:tc>
          <w:tcPr>
            <w:tcW w:w="2434" w:type="dxa"/>
            <w:tcBorders>
              <w:top w:val="nil"/>
              <w:left w:val="nil"/>
              <w:bottom w:val="nil"/>
              <w:right w:val="nil"/>
            </w:tcBorders>
            <w:shd w:val="clear" w:color="auto" w:fill="auto"/>
            <w:tcMar>
              <w:top w:w="17" w:type="dxa"/>
              <w:left w:w="17" w:type="dxa"/>
              <w:bottom w:w="0" w:type="dxa"/>
              <w:right w:w="17" w:type="dxa"/>
            </w:tcMar>
            <w:vAlign w:val="bottom"/>
            <w:hideMark/>
          </w:tcPr>
          <w:p w14:paraId="09596EE0" w14:textId="77777777" w:rsidR="00994066" w:rsidRPr="00BC6025" w:rsidRDefault="00994066" w:rsidP="00A701E1">
            <w:pPr>
              <w:pStyle w:val="Text"/>
              <w:rPr>
                <w:rStyle w:val="Strong"/>
              </w:rPr>
            </w:pPr>
          </w:p>
        </w:tc>
        <w:tc>
          <w:tcPr>
            <w:tcW w:w="1347" w:type="dxa"/>
            <w:tcBorders>
              <w:top w:val="nil"/>
              <w:left w:val="nil"/>
              <w:bottom w:val="nil"/>
              <w:right w:val="nil"/>
            </w:tcBorders>
            <w:shd w:val="clear" w:color="auto" w:fill="auto"/>
            <w:tcMar>
              <w:top w:w="17" w:type="dxa"/>
              <w:left w:w="17" w:type="dxa"/>
              <w:bottom w:w="0" w:type="dxa"/>
              <w:right w:w="17" w:type="dxa"/>
            </w:tcMar>
            <w:vAlign w:val="bottom"/>
            <w:hideMark/>
          </w:tcPr>
          <w:p w14:paraId="46FF4A96" w14:textId="77777777" w:rsidR="00994066" w:rsidRPr="00BC6025" w:rsidRDefault="00994066" w:rsidP="00A701E1">
            <w:pPr>
              <w:pStyle w:val="Text"/>
            </w:pPr>
          </w:p>
        </w:tc>
        <w:tc>
          <w:tcPr>
            <w:tcW w:w="1334" w:type="dxa"/>
            <w:tcBorders>
              <w:top w:val="nil"/>
              <w:left w:val="nil"/>
              <w:bottom w:val="nil"/>
              <w:right w:val="nil"/>
            </w:tcBorders>
            <w:shd w:val="clear" w:color="auto" w:fill="auto"/>
            <w:tcMar>
              <w:top w:w="17" w:type="dxa"/>
              <w:left w:w="17" w:type="dxa"/>
              <w:bottom w:w="0" w:type="dxa"/>
              <w:right w:w="17" w:type="dxa"/>
            </w:tcMar>
            <w:vAlign w:val="bottom"/>
            <w:hideMark/>
          </w:tcPr>
          <w:p w14:paraId="4ADD33B5" w14:textId="77777777" w:rsidR="00994066" w:rsidRPr="00BC6025" w:rsidRDefault="00994066" w:rsidP="00A701E1">
            <w:pPr>
              <w:pStyle w:val="Text"/>
            </w:pP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23159114" w14:textId="77777777" w:rsidR="00994066" w:rsidRPr="00BC6025" w:rsidRDefault="00994066" w:rsidP="00A701E1">
            <w:pPr>
              <w:pStyle w:val="Text"/>
            </w:pP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0D6B7C71" w14:textId="77777777" w:rsidR="00994066" w:rsidRPr="00BC6025" w:rsidRDefault="00994066" w:rsidP="00A701E1">
            <w:pPr>
              <w:pStyle w:val="Text"/>
            </w:pP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6F91BC29" w14:textId="77777777" w:rsidR="00994066" w:rsidRPr="00BC6025" w:rsidRDefault="00994066" w:rsidP="00A701E1">
            <w:pPr>
              <w:pStyle w:val="Text"/>
            </w:pPr>
          </w:p>
        </w:tc>
      </w:tr>
      <w:tr w:rsidR="00994066" w:rsidRPr="00BC6025" w14:paraId="5BE5E588" w14:textId="77777777" w:rsidTr="006B12F7">
        <w:trPr>
          <w:trHeight w:val="263"/>
          <w:jc w:val="center"/>
        </w:trPr>
        <w:tc>
          <w:tcPr>
            <w:tcW w:w="2937" w:type="dxa"/>
            <w:gridSpan w:val="2"/>
            <w:tcBorders>
              <w:top w:val="nil"/>
              <w:left w:val="nil"/>
              <w:bottom w:val="nil"/>
              <w:right w:val="nil"/>
            </w:tcBorders>
            <w:shd w:val="clear" w:color="auto" w:fill="auto"/>
            <w:tcMar>
              <w:top w:w="17" w:type="dxa"/>
              <w:left w:w="17" w:type="dxa"/>
              <w:bottom w:w="0" w:type="dxa"/>
              <w:right w:w="17" w:type="dxa"/>
            </w:tcMar>
            <w:vAlign w:val="bottom"/>
            <w:hideMark/>
          </w:tcPr>
          <w:p w14:paraId="3CD887F9" w14:textId="77777777" w:rsidR="00994066" w:rsidRPr="00BC6025" w:rsidRDefault="00994066" w:rsidP="00A701E1">
            <w:pPr>
              <w:pStyle w:val="Text"/>
              <w:rPr>
                <w:rStyle w:val="Strong"/>
              </w:rPr>
            </w:pPr>
            <w:r w:rsidRPr="00BC6025">
              <w:t>Discounted (spot)</w:t>
            </w:r>
          </w:p>
        </w:tc>
        <w:tc>
          <w:tcPr>
            <w:tcW w:w="1347" w:type="dxa"/>
            <w:tcBorders>
              <w:top w:val="nil"/>
              <w:left w:val="nil"/>
              <w:bottom w:val="nil"/>
              <w:right w:val="nil"/>
            </w:tcBorders>
            <w:shd w:val="clear" w:color="auto" w:fill="auto"/>
            <w:tcMar>
              <w:top w:w="17" w:type="dxa"/>
              <w:left w:w="17" w:type="dxa"/>
              <w:bottom w:w="0" w:type="dxa"/>
              <w:right w:w="17" w:type="dxa"/>
            </w:tcMar>
            <w:vAlign w:val="bottom"/>
            <w:hideMark/>
          </w:tcPr>
          <w:p w14:paraId="59E52124" w14:textId="77777777" w:rsidR="00994066" w:rsidRPr="00FC3197" w:rsidRDefault="00994066" w:rsidP="00A701E1">
            <w:pPr>
              <w:pStyle w:val="Text"/>
            </w:pPr>
            <w:r w:rsidRPr="00FC3197">
              <w:t xml:space="preserve">$2.98 </w:t>
            </w:r>
          </w:p>
        </w:tc>
        <w:tc>
          <w:tcPr>
            <w:tcW w:w="1334" w:type="dxa"/>
            <w:tcBorders>
              <w:top w:val="nil"/>
              <w:left w:val="nil"/>
              <w:bottom w:val="nil"/>
              <w:right w:val="nil"/>
            </w:tcBorders>
            <w:shd w:val="clear" w:color="auto" w:fill="auto"/>
            <w:tcMar>
              <w:top w:w="17" w:type="dxa"/>
              <w:left w:w="17" w:type="dxa"/>
              <w:bottom w:w="0" w:type="dxa"/>
              <w:right w:w="17" w:type="dxa"/>
            </w:tcMar>
            <w:vAlign w:val="bottom"/>
            <w:hideMark/>
          </w:tcPr>
          <w:p w14:paraId="46353912" w14:textId="77777777" w:rsidR="00994066" w:rsidRPr="00FC3197" w:rsidRDefault="00994066" w:rsidP="00A701E1">
            <w:pPr>
              <w:pStyle w:val="Text"/>
            </w:pPr>
            <w:r w:rsidRPr="00FC3197">
              <w:t xml:space="preserve">$2.94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02DB3CF6" w14:textId="77777777" w:rsidR="00994066" w:rsidRPr="00FC3197" w:rsidRDefault="00994066" w:rsidP="00A701E1">
            <w:pPr>
              <w:pStyle w:val="Text"/>
            </w:pPr>
            <w:r w:rsidRPr="00FC3197">
              <w:t xml:space="preserve">$2.90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2FBE5F8B" w14:textId="77777777" w:rsidR="00994066" w:rsidRPr="00FC3197" w:rsidRDefault="00994066" w:rsidP="00A701E1">
            <w:pPr>
              <w:pStyle w:val="Text"/>
            </w:pPr>
            <w:r w:rsidRPr="00FC3197">
              <w:t xml:space="preserve">$2.85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3564177D" w14:textId="77777777" w:rsidR="00994066" w:rsidRPr="00FC3197" w:rsidRDefault="00994066" w:rsidP="00A701E1">
            <w:pPr>
              <w:pStyle w:val="Text"/>
            </w:pPr>
            <w:r w:rsidRPr="00FC3197">
              <w:t xml:space="preserve">$96.20 </w:t>
            </w:r>
          </w:p>
        </w:tc>
      </w:tr>
      <w:tr w:rsidR="00994066" w:rsidRPr="00BC6025" w14:paraId="4B2F0AA7" w14:textId="77777777" w:rsidTr="006B12F7">
        <w:trPr>
          <w:trHeight w:val="244"/>
          <w:jc w:val="center"/>
        </w:trPr>
        <w:tc>
          <w:tcPr>
            <w:tcW w:w="2937" w:type="dxa"/>
            <w:gridSpan w:val="2"/>
            <w:tcBorders>
              <w:top w:val="nil"/>
              <w:left w:val="nil"/>
              <w:bottom w:val="nil"/>
              <w:right w:val="nil"/>
            </w:tcBorders>
            <w:shd w:val="clear" w:color="auto" w:fill="auto"/>
            <w:tcMar>
              <w:top w:w="17" w:type="dxa"/>
              <w:left w:w="17" w:type="dxa"/>
              <w:bottom w:w="0" w:type="dxa"/>
              <w:right w:w="17" w:type="dxa"/>
            </w:tcMar>
            <w:vAlign w:val="bottom"/>
            <w:hideMark/>
          </w:tcPr>
          <w:p w14:paraId="1DA38B6B" w14:textId="77777777" w:rsidR="00994066" w:rsidRPr="00BC6025" w:rsidRDefault="00994066" w:rsidP="00A701E1">
            <w:pPr>
              <w:pStyle w:val="Text"/>
              <w:rPr>
                <w:rStyle w:val="Strong"/>
              </w:rPr>
            </w:pPr>
            <w:r w:rsidRPr="00BC6025">
              <w:t>Disc. (</w:t>
            </w:r>
            <w:proofErr w:type="gramStart"/>
            <w:r w:rsidRPr="00BC6025">
              <w:t>function</w:t>
            </w:r>
            <w:proofErr w:type="gramEnd"/>
            <w:r w:rsidRPr="00BC6025">
              <w:t>)</w:t>
            </w:r>
          </w:p>
        </w:tc>
        <w:tc>
          <w:tcPr>
            <w:tcW w:w="1347" w:type="dxa"/>
            <w:tcBorders>
              <w:top w:val="nil"/>
              <w:left w:val="nil"/>
              <w:bottom w:val="nil"/>
              <w:right w:val="nil"/>
            </w:tcBorders>
            <w:shd w:val="clear" w:color="auto" w:fill="auto"/>
            <w:tcMar>
              <w:top w:w="17" w:type="dxa"/>
              <w:left w:w="17" w:type="dxa"/>
              <w:bottom w:w="0" w:type="dxa"/>
              <w:right w:w="17" w:type="dxa"/>
            </w:tcMar>
            <w:vAlign w:val="bottom"/>
            <w:hideMark/>
          </w:tcPr>
          <w:p w14:paraId="262848C3" w14:textId="77777777" w:rsidR="00994066" w:rsidRPr="00FC3197" w:rsidRDefault="00994066" w:rsidP="00A701E1">
            <w:pPr>
              <w:pStyle w:val="Text"/>
            </w:pPr>
            <w:r w:rsidRPr="00FC3197">
              <w:t xml:space="preserve">$2.98 </w:t>
            </w:r>
          </w:p>
        </w:tc>
        <w:tc>
          <w:tcPr>
            <w:tcW w:w="1334" w:type="dxa"/>
            <w:tcBorders>
              <w:top w:val="nil"/>
              <w:left w:val="nil"/>
              <w:bottom w:val="nil"/>
              <w:right w:val="nil"/>
            </w:tcBorders>
            <w:shd w:val="clear" w:color="auto" w:fill="auto"/>
            <w:tcMar>
              <w:top w:w="17" w:type="dxa"/>
              <w:left w:w="17" w:type="dxa"/>
              <w:bottom w:w="0" w:type="dxa"/>
              <w:right w:w="17" w:type="dxa"/>
            </w:tcMar>
            <w:vAlign w:val="bottom"/>
            <w:hideMark/>
          </w:tcPr>
          <w:p w14:paraId="727C1FDA" w14:textId="77777777" w:rsidR="00994066" w:rsidRPr="00FC3197" w:rsidRDefault="00994066" w:rsidP="00A701E1">
            <w:pPr>
              <w:pStyle w:val="Text"/>
            </w:pPr>
            <w:r w:rsidRPr="00FC3197">
              <w:t xml:space="preserve">$2.94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1EDEE52F" w14:textId="77777777" w:rsidR="00994066" w:rsidRPr="00FC3197" w:rsidRDefault="00994066" w:rsidP="00A701E1">
            <w:pPr>
              <w:pStyle w:val="Text"/>
            </w:pPr>
            <w:r w:rsidRPr="00FC3197">
              <w:t xml:space="preserve">$2.90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680B00A2" w14:textId="77777777" w:rsidR="00994066" w:rsidRPr="00FC3197" w:rsidRDefault="00994066" w:rsidP="00A701E1">
            <w:pPr>
              <w:pStyle w:val="Text"/>
            </w:pPr>
            <w:r w:rsidRPr="00FC3197">
              <w:t xml:space="preserve">$2.85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09242869" w14:textId="77777777" w:rsidR="00994066" w:rsidRPr="00FC3197" w:rsidRDefault="00994066" w:rsidP="00A701E1">
            <w:pPr>
              <w:pStyle w:val="Text"/>
            </w:pPr>
            <w:r w:rsidRPr="00FC3197">
              <w:t xml:space="preserve">$96.20 </w:t>
            </w:r>
          </w:p>
        </w:tc>
      </w:tr>
      <w:tr w:rsidR="00994066" w:rsidRPr="00BC6025" w14:paraId="434220FE" w14:textId="77777777" w:rsidTr="0096520A">
        <w:trPr>
          <w:trHeight w:val="244"/>
          <w:jc w:val="center"/>
          <w:trPrChange w:id="6489" w:author="Aleksander Hansen" w:date="2013-02-16T22:47:00Z">
            <w:trPr>
              <w:gridBefore w:val="1"/>
              <w:trHeight w:val="244"/>
              <w:jc w:val="center"/>
            </w:trPr>
          </w:trPrChange>
        </w:trPr>
        <w:tc>
          <w:tcPr>
            <w:tcW w:w="2937" w:type="dxa"/>
            <w:gridSpan w:val="2"/>
            <w:tcBorders>
              <w:top w:val="nil"/>
              <w:left w:val="nil"/>
              <w:right w:val="nil"/>
            </w:tcBorders>
            <w:shd w:val="clear" w:color="auto" w:fill="auto"/>
            <w:tcMar>
              <w:top w:w="17" w:type="dxa"/>
              <w:left w:w="17" w:type="dxa"/>
              <w:bottom w:w="0" w:type="dxa"/>
              <w:right w:w="17" w:type="dxa"/>
            </w:tcMar>
            <w:vAlign w:val="bottom"/>
            <w:hideMark/>
            <w:tcPrChange w:id="6490" w:author="Aleksander Hansen" w:date="2013-02-16T22:47:00Z">
              <w:tcPr>
                <w:tcW w:w="2937" w:type="dxa"/>
                <w:gridSpan w:val="4"/>
                <w:tcBorders>
                  <w:top w:val="nil"/>
                  <w:left w:val="nil"/>
                  <w:bottom w:val="nil"/>
                  <w:right w:val="nil"/>
                </w:tcBorders>
                <w:shd w:val="clear" w:color="auto" w:fill="auto"/>
                <w:tcMar>
                  <w:top w:w="17" w:type="dxa"/>
                  <w:left w:w="17" w:type="dxa"/>
                  <w:bottom w:w="0" w:type="dxa"/>
                  <w:right w:w="17" w:type="dxa"/>
                </w:tcMar>
                <w:vAlign w:val="bottom"/>
                <w:hideMark/>
              </w:tcPr>
            </w:tcPrChange>
          </w:tcPr>
          <w:p w14:paraId="66B87F95" w14:textId="77777777" w:rsidR="00994066" w:rsidRPr="00BC6025" w:rsidRDefault="00994066" w:rsidP="00A701E1">
            <w:pPr>
              <w:pStyle w:val="Text"/>
              <w:rPr>
                <w:rStyle w:val="Strong"/>
              </w:rPr>
            </w:pPr>
            <w:r w:rsidRPr="00BC6025">
              <w:t>Disc. (</w:t>
            </w:r>
            <w:proofErr w:type="gramStart"/>
            <w:r w:rsidRPr="00BC6025">
              <w:t>forward</w:t>
            </w:r>
            <w:proofErr w:type="gramEnd"/>
            <w:r w:rsidRPr="00BC6025">
              <w:t>)</w:t>
            </w:r>
          </w:p>
        </w:tc>
        <w:tc>
          <w:tcPr>
            <w:tcW w:w="1347" w:type="dxa"/>
            <w:tcBorders>
              <w:top w:val="nil"/>
              <w:left w:val="nil"/>
              <w:right w:val="nil"/>
            </w:tcBorders>
            <w:shd w:val="clear" w:color="auto" w:fill="auto"/>
            <w:tcMar>
              <w:top w:w="17" w:type="dxa"/>
              <w:left w:w="17" w:type="dxa"/>
              <w:bottom w:w="0" w:type="dxa"/>
              <w:right w:w="17" w:type="dxa"/>
            </w:tcMar>
            <w:vAlign w:val="bottom"/>
            <w:hideMark/>
            <w:tcPrChange w:id="6491" w:author="Aleksander Hansen" w:date="2013-02-16T22:47:00Z">
              <w:tcPr>
                <w:tcW w:w="1347"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4F036BF1" w14:textId="77777777" w:rsidR="00994066" w:rsidRPr="00FC3197" w:rsidRDefault="00994066" w:rsidP="00A701E1">
            <w:pPr>
              <w:pStyle w:val="Text"/>
            </w:pPr>
            <w:r w:rsidRPr="00FC3197">
              <w:t xml:space="preserve">$2.98 </w:t>
            </w:r>
          </w:p>
        </w:tc>
        <w:tc>
          <w:tcPr>
            <w:tcW w:w="1334" w:type="dxa"/>
            <w:tcBorders>
              <w:top w:val="nil"/>
              <w:left w:val="nil"/>
              <w:bottom w:val="nil"/>
              <w:right w:val="nil"/>
            </w:tcBorders>
            <w:shd w:val="clear" w:color="auto" w:fill="auto"/>
            <w:tcMar>
              <w:top w:w="17" w:type="dxa"/>
              <w:left w:w="17" w:type="dxa"/>
              <w:bottom w:w="0" w:type="dxa"/>
              <w:right w:w="17" w:type="dxa"/>
            </w:tcMar>
            <w:vAlign w:val="bottom"/>
            <w:hideMark/>
            <w:tcPrChange w:id="6492" w:author="Aleksander Hansen" w:date="2013-02-16T22:47:00Z">
              <w:tcPr>
                <w:tcW w:w="1334"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5150DD35" w14:textId="77777777" w:rsidR="00994066" w:rsidRPr="00FC3197" w:rsidRDefault="00994066" w:rsidP="00A701E1">
            <w:pPr>
              <w:pStyle w:val="Text"/>
            </w:pPr>
            <w:r w:rsidRPr="00FC3197">
              <w:t xml:space="preserve">$2.94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93"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2643203C" w14:textId="77777777" w:rsidR="00994066" w:rsidRPr="00FC3197" w:rsidRDefault="00994066" w:rsidP="00A701E1">
            <w:pPr>
              <w:pStyle w:val="Text"/>
            </w:pPr>
            <w:r w:rsidRPr="00FC3197">
              <w:t xml:space="preserve">$2.90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94"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78385970" w14:textId="77777777" w:rsidR="00994066" w:rsidRPr="00FC3197" w:rsidRDefault="00994066" w:rsidP="00A701E1">
            <w:pPr>
              <w:pStyle w:val="Text"/>
            </w:pPr>
            <w:r w:rsidRPr="00FC3197">
              <w:t xml:space="preserve">$2.85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95"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24CC0E02" w14:textId="77777777" w:rsidR="00994066" w:rsidRPr="00FC3197" w:rsidRDefault="00994066" w:rsidP="00A701E1">
            <w:pPr>
              <w:pStyle w:val="Text"/>
            </w:pPr>
            <w:r w:rsidRPr="00FC3197">
              <w:t xml:space="preserve">$96.20 </w:t>
            </w:r>
          </w:p>
        </w:tc>
      </w:tr>
      <w:tr w:rsidR="00994066" w:rsidRPr="00BC6025" w14:paraId="6A075099" w14:textId="77777777" w:rsidTr="0096520A">
        <w:trPr>
          <w:trHeight w:val="153"/>
          <w:jc w:val="center"/>
          <w:trPrChange w:id="6496" w:author="Aleksander Hansen" w:date="2013-02-16T22:47:00Z">
            <w:trPr>
              <w:gridBefore w:val="1"/>
              <w:trHeight w:val="153"/>
              <w:jc w:val="center"/>
            </w:trPr>
          </w:trPrChange>
        </w:trPr>
        <w:tc>
          <w:tcPr>
            <w:tcW w:w="2937" w:type="dxa"/>
            <w:gridSpan w:val="2"/>
            <w:tcBorders>
              <w:top w:val="nil"/>
              <w:left w:val="nil"/>
              <w:bottom w:val="nil"/>
              <w:right w:val="nil"/>
            </w:tcBorders>
            <w:shd w:val="clear" w:color="auto" w:fill="auto"/>
            <w:tcMar>
              <w:top w:w="17" w:type="dxa"/>
              <w:left w:w="17" w:type="dxa"/>
              <w:bottom w:w="0" w:type="dxa"/>
              <w:right w:w="17" w:type="dxa"/>
            </w:tcMar>
            <w:vAlign w:val="bottom"/>
            <w:tcPrChange w:id="6497" w:author="Aleksander Hansen" w:date="2013-02-16T22:47:00Z">
              <w:tcPr>
                <w:tcW w:w="2937" w:type="dxa"/>
                <w:gridSpan w:val="4"/>
                <w:tcBorders>
                  <w:top w:val="nil"/>
                  <w:left w:val="nil"/>
                  <w:bottom w:val="nil"/>
                  <w:right w:val="nil"/>
                </w:tcBorders>
                <w:shd w:val="clear" w:color="auto" w:fill="auto"/>
                <w:tcMar>
                  <w:top w:w="17" w:type="dxa"/>
                  <w:left w:w="17" w:type="dxa"/>
                  <w:bottom w:w="0" w:type="dxa"/>
                  <w:right w:w="17" w:type="dxa"/>
                </w:tcMar>
                <w:vAlign w:val="bottom"/>
              </w:tcPr>
            </w:tcPrChange>
          </w:tcPr>
          <w:p w14:paraId="5AF887F0" w14:textId="77777777" w:rsidR="00994066" w:rsidRPr="00BC6025" w:rsidRDefault="00994066" w:rsidP="00A701E1">
            <w:pPr>
              <w:pStyle w:val="Text"/>
              <w:rPr>
                <w:rStyle w:val="Strong"/>
              </w:rPr>
            </w:pPr>
            <w:r w:rsidRPr="00BC6025">
              <w:t xml:space="preserve">Bond Price (in all cases) = </w:t>
            </w:r>
          </w:p>
        </w:tc>
        <w:tc>
          <w:tcPr>
            <w:tcW w:w="1347" w:type="dxa"/>
            <w:tcBorders>
              <w:top w:val="nil"/>
              <w:left w:val="nil"/>
              <w:bottom w:val="nil"/>
              <w:right w:val="nil"/>
            </w:tcBorders>
            <w:shd w:val="clear" w:color="auto" w:fill="auto"/>
            <w:tcMar>
              <w:top w:w="17" w:type="dxa"/>
              <w:left w:w="17" w:type="dxa"/>
              <w:bottom w:w="0" w:type="dxa"/>
              <w:right w:w="17" w:type="dxa"/>
            </w:tcMar>
            <w:vAlign w:val="bottom"/>
            <w:tcPrChange w:id="6498" w:author="Aleksander Hansen" w:date="2013-02-16T22:47:00Z">
              <w:tcPr>
                <w:tcW w:w="1347" w:type="dxa"/>
                <w:gridSpan w:val="2"/>
                <w:tcBorders>
                  <w:top w:val="nil"/>
                  <w:left w:val="nil"/>
                  <w:bottom w:val="nil"/>
                  <w:right w:val="nil"/>
                </w:tcBorders>
                <w:shd w:val="clear" w:color="auto" w:fill="9FE6FF"/>
                <w:tcMar>
                  <w:top w:w="17" w:type="dxa"/>
                  <w:left w:w="17" w:type="dxa"/>
                  <w:bottom w:w="0" w:type="dxa"/>
                  <w:right w:w="17" w:type="dxa"/>
                </w:tcMar>
                <w:vAlign w:val="bottom"/>
              </w:tcPr>
            </w:tcPrChange>
          </w:tcPr>
          <w:p w14:paraId="0B83EFF6" w14:textId="77777777" w:rsidR="00994066" w:rsidRPr="00BC6025" w:rsidRDefault="00994066" w:rsidP="00A701E1">
            <w:pPr>
              <w:pStyle w:val="Text"/>
              <w:rPr>
                <w:rStyle w:val="Strong"/>
              </w:rPr>
            </w:pPr>
            <w:r w:rsidRPr="00BC6025">
              <w:t>$107.88</w:t>
            </w:r>
          </w:p>
        </w:tc>
        <w:tc>
          <w:tcPr>
            <w:tcW w:w="1334" w:type="dxa"/>
            <w:tcBorders>
              <w:top w:val="nil"/>
              <w:left w:val="nil"/>
              <w:bottom w:val="nil"/>
              <w:right w:val="nil"/>
            </w:tcBorders>
            <w:shd w:val="clear" w:color="auto" w:fill="auto"/>
            <w:tcMar>
              <w:top w:w="17" w:type="dxa"/>
              <w:left w:w="17" w:type="dxa"/>
              <w:bottom w:w="0" w:type="dxa"/>
              <w:right w:w="17" w:type="dxa"/>
            </w:tcMar>
            <w:vAlign w:val="bottom"/>
            <w:tcPrChange w:id="6499" w:author="Aleksander Hansen" w:date="2013-02-16T22:47:00Z">
              <w:tcPr>
                <w:tcW w:w="1334" w:type="dxa"/>
                <w:gridSpan w:val="2"/>
                <w:tcBorders>
                  <w:top w:val="nil"/>
                  <w:left w:val="nil"/>
                  <w:bottom w:val="nil"/>
                  <w:right w:val="nil"/>
                </w:tcBorders>
                <w:shd w:val="clear" w:color="auto" w:fill="auto"/>
                <w:tcMar>
                  <w:top w:w="17" w:type="dxa"/>
                  <w:left w:w="17" w:type="dxa"/>
                  <w:bottom w:w="0" w:type="dxa"/>
                  <w:right w:w="17" w:type="dxa"/>
                </w:tcMar>
                <w:vAlign w:val="bottom"/>
              </w:tcPr>
            </w:tcPrChange>
          </w:tcPr>
          <w:p w14:paraId="5F9967D0" w14:textId="77777777" w:rsidR="00994066" w:rsidRPr="00BC6025" w:rsidRDefault="00994066" w:rsidP="00A701E1">
            <w:pPr>
              <w:pStyle w:val="Text"/>
            </w:pPr>
          </w:p>
        </w:tc>
        <w:tc>
          <w:tcPr>
            <w:tcW w:w="1198" w:type="dxa"/>
            <w:tcBorders>
              <w:top w:val="nil"/>
              <w:left w:val="nil"/>
              <w:bottom w:val="nil"/>
              <w:right w:val="nil"/>
            </w:tcBorders>
            <w:shd w:val="clear" w:color="auto" w:fill="auto"/>
            <w:tcMar>
              <w:top w:w="17" w:type="dxa"/>
              <w:left w:w="17" w:type="dxa"/>
              <w:bottom w:w="0" w:type="dxa"/>
              <w:right w:w="17" w:type="dxa"/>
            </w:tcMar>
            <w:vAlign w:val="bottom"/>
            <w:tcPrChange w:id="6500"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tcPr>
            </w:tcPrChange>
          </w:tcPr>
          <w:p w14:paraId="1B30804A" w14:textId="77777777" w:rsidR="00994066" w:rsidRPr="00BC6025" w:rsidRDefault="00994066" w:rsidP="00A701E1">
            <w:pPr>
              <w:pStyle w:val="Text"/>
            </w:pPr>
          </w:p>
        </w:tc>
        <w:tc>
          <w:tcPr>
            <w:tcW w:w="1198" w:type="dxa"/>
            <w:tcBorders>
              <w:top w:val="nil"/>
              <w:left w:val="nil"/>
              <w:bottom w:val="nil"/>
              <w:right w:val="nil"/>
            </w:tcBorders>
            <w:shd w:val="clear" w:color="auto" w:fill="auto"/>
            <w:tcMar>
              <w:top w:w="17" w:type="dxa"/>
              <w:left w:w="17" w:type="dxa"/>
              <w:bottom w:w="0" w:type="dxa"/>
              <w:right w:w="17" w:type="dxa"/>
            </w:tcMar>
            <w:vAlign w:val="bottom"/>
            <w:tcPrChange w:id="6501"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tcPr>
            </w:tcPrChange>
          </w:tcPr>
          <w:p w14:paraId="2EB655AD" w14:textId="77777777" w:rsidR="00994066" w:rsidRPr="00BC6025" w:rsidRDefault="00994066" w:rsidP="00A701E1">
            <w:pPr>
              <w:pStyle w:val="Text"/>
            </w:pPr>
          </w:p>
        </w:tc>
        <w:tc>
          <w:tcPr>
            <w:tcW w:w="1198" w:type="dxa"/>
            <w:tcBorders>
              <w:top w:val="nil"/>
              <w:left w:val="nil"/>
              <w:bottom w:val="nil"/>
              <w:right w:val="nil"/>
            </w:tcBorders>
            <w:shd w:val="clear" w:color="auto" w:fill="auto"/>
            <w:tcMar>
              <w:top w:w="17" w:type="dxa"/>
              <w:left w:w="17" w:type="dxa"/>
              <w:bottom w:w="0" w:type="dxa"/>
              <w:right w:w="17" w:type="dxa"/>
            </w:tcMar>
            <w:vAlign w:val="bottom"/>
            <w:tcPrChange w:id="6502"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tcPr>
            </w:tcPrChange>
          </w:tcPr>
          <w:p w14:paraId="24018991" w14:textId="77777777" w:rsidR="00994066" w:rsidRPr="00BC6025" w:rsidRDefault="00994066" w:rsidP="00A701E1">
            <w:pPr>
              <w:pStyle w:val="Text"/>
            </w:pPr>
          </w:p>
        </w:tc>
      </w:tr>
    </w:tbl>
    <w:p w14:paraId="2056ACDC" w14:textId="77777777" w:rsidR="00A701E1" w:rsidRDefault="00A701E1" w:rsidP="00A701E1">
      <w:pPr>
        <w:pStyle w:val="Text"/>
      </w:pPr>
    </w:p>
    <w:p w14:paraId="7C28EBA8" w14:textId="77777777" w:rsidR="00A701E1" w:rsidRDefault="00A701E1" w:rsidP="00A701E1">
      <w:pPr>
        <w:pStyle w:val="Heading2"/>
        <w:rPr>
          <w:ins w:id="6503" w:author="Aleksander Hansen" w:date="2013-02-16T22:48:00Z"/>
        </w:rPr>
      </w:pPr>
      <w:bookmarkStart w:id="6504" w:name="_Toc223340353"/>
      <w:r w:rsidRPr="00A701E1">
        <w:t>Define par rate and describe the equation for the par rate of a bond.</w:t>
      </w:r>
      <w:bookmarkEnd w:id="6504"/>
    </w:p>
    <w:p w14:paraId="26D0E6B9" w14:textId="1DA5F058" w:rsidR="0096520A" w:rsidRDefault="0096520A">
      <w:pPr>
        <w:pStyle w:val="Paragraph"/>
        <w:rPr>
          <w:ins w:id="6505" w:author="Aleksander Hansen" w:date="2013-02-16T22:48:00Z"/>
        </w:rPr>
        <w:pPrChange w:id="6506" w:author="Aleksander Hansen" w:date="2013-02-16T22:48:00Z">
          <w:pPr/>
        </w:pPrChange>
      </w:pPr>
      <w:commentRangeStart w:id="6507"/>
      <w:ins w:id="6508" w:author="Aleksander Hansen" w:date="2013-02-16T22:48:00Z">
        <w:r>
          <w:t>NEED CONTENT, but similar to HULL</w:t>
        </w:r>
      </w:ins>
      <w:commentRangeEnd w:id="6507"/>
      <w:ins w:id="6509" w:author="Aleksander Hansen" w:date="2013-02-17T13:42:00Z">
        <w:r w:rsidR="0004598D">
          <w:rPr>
            <w:rStyle w:val="CommentReference"/>
            <w:rFonts w:asciiTheme="majorHAnsi" w:hAnsiTheme="majorHAnsi"/>
            <w:color w:val="auto"/>
            <w:lang w:bidi="ar-SA"/>
          </w:rPr>
          <w:commentReference w:id="6507"/>
        </w:r>
      </w:ins>
    </w:p>
    <w:p w14:paraId="3730022D" w14:textId="77777777" w:rsidR="0096520A" w:rsidRPr="00354BB2" w:rsidRDefault="0096520A">
      <w:pPr>
        <w:pStyle w:val="Paragraph"/>
      </w:pPr>
    </w:p>
    <w:p w14:paraId="48E582DE" w14:textId="77777777" w:rsidR="00A701E1" w:rsidRDefault="00A701E1" w:rsidP="00A701E1">
      <w:pPr>
        <w:pStyle w:val="Heading2"/>
        <w:rPr>
          <w:ins w:id="6511" w:author="Aleksander Hansen" w:date="2013-02-16T22:48:00Z"/>
        </w:rPr>
      </w:pPr>
      <w:bookmarkStart w:id="6512" w:name="_Toc223340354"/>
      <w:r w:rsidRPr="00A701E1">
        <w:t>Interpret the relationship between spot, forward and par rates.</w:t>
      </w:r>
      <w:bookmarkEnd w:id="6512"/>
    </w:p>
    <w:p w14:paraId="02022D4D" w14:textId="77777777" w:rsidR="0096520A" w:rsidRDefault="0096520A">
      <w:pPr>
        <w:pStyle w:val="Paragraph"/>
        <w:rPr>
          <w:ins w:id="6513" w:author="Aleksander Hansen" w:date="2013-02-16T22:48:00Z"/>
        </w:rPr>
      </w:pPr>
    </w:p>
    <w:p w14:paraId="28908178" w14:textId="4AC3AFAA" w:rsidR="0096520A" w:rsidRPr="00354BB2" w:rsidRDefault="0096520A">
      <w:pPr>
        <w:pStyle w:val="Paragraph"/>
      </w:pPr>
      <w:commentRangeStart w:id="6514"/>
      <w:ins w:id="6515" w:author="Aleksander Hansen" w:date="2013-02-16T22:48:00Z">
        <w:r>
          <w:t>NEED CONTENT BUT SIMILAR TO HULL</w:t>
        </w:r>
      </w:ins>
      <w:commentRangeEnd w:id="6514"/>
      <w:ins w:id="6516" w:author="Aleksander Hansen" w:date="2013-02-17T13:43:00Z">
        <w:r w:rsidR="0004598D">
          <w:rPr>
            <w:rStyle w:val="CommentReference"/>
            <w:rFonts w:asciiTheme="majorHAnsi" w:hAnsiTheme="majorHAnsi"/>
            <w:color w:val="auto"/>
            <w:lang w:bidi="ar-SA"/>
          </w:rPr>
          <w:commentReference w:id="6514"/>
        </w:r>
      </w:ins>
    </w:p>
    <w:p w14:paraId="35ABDE04" w14:textId="671ED973" w:rsidR="00994066" w:rsidRPr="00626D73" w:rsidRDefault="00A701E1" w:rsidP="00A701E1">
      <w:pPr>
        <w:pStyle w:val="Heading2"/>
      </w:pPr>
      <w:bookmarkStart w:id="6518" w:name="_Toc223340355"/>
      <w:r>
        <w:t>Asses</w:t>
      </w:r>
      <w:r w:rsidR="00994066" w:rsidRPr="00626D73">
        <w:t>s the impact of maturity on the price of a bond and the returns generated by bonds.</w:t>
      </w:r>
      <w:bookmarkEnd w:id="6518"/>
    </w:p>
    <w:p w14:paraId="1D711087" w14:textId="77777777" w:rsidR="00994066" w:rsidRPr="00626D73" w:rsidRDefault="00994066">
      <w:pPr>
        <w:pStyle w:val="Heading3SubGTNI"/>
        <w:pPrChange w:id="6519" w:author="Aleksander Hansen" w:date="2013-02-16T22:48:00Z">
          <w:pPr>
            <w:pStyle w:val="Text"/>
          </w:pPr>
        </w:pPrChange>
      </w:pPr>
      <w:bookmarkStart w:id="6520" w:name="_Toc223340356"/>
      <w:r w:rsidRPr="00626D73">
        <w:t>Impact of maturity on bond price</w:t>
      </w:r>
      <w:bookmarkEnd w:id="6520"/>
    </w:p>
    <w:p w14:paraId="27DA5BA3" w14:textId="77777777" w:rsidR="00A701E1" w:rsidRDefault="00A701E1" w:rsidP="00A701E1">
      <w:pPr>
        <w:pStyle w:val="Text"/>
      </w:pPr>
    </w:p>
    <w:p w14:paraId="1593D30D" w14:textId="77777777" w:rsidR="00994066" w:rsidRPr="00626D73" w:rsidRDefault="00994066" w:rsidP="00A701E1">
      <w:pPr>
        <w:pStyle w:val="Text"/>
      </w:pPr>
      <w:r w:rsidRPr="00626D73">
        <w:t>More generally, price increases with maturity whenever the coupon rate exceeds the forward rate over the period of maturity extension. Price decreases as maturity increases whenever the coupon rate is less than the relevant forward rate.</w:t>
      </w:r>
    </w:p>
    <w:p w14:paraId="25890DD6" w14:textId="77777777" w:rsidR="00A701E1" w:rsidRDefault="00A701E1" w:rsidP="00A701E1">
      <w:pPr>
        <w:pStyle w:val="Text"/>
      </w:pPr>
    </w:p>
    <w:p w14:paraId="6314628D" w14:textId="77777777" w:rsidR="00994066" w:rsidRDefault="00994066" w:rsidP="00A701E1">
      <w:pPr>
        <w:pStyle w:val="Text"/>
      </w:pPr>
      <w:r w:rsidRPr="00626D73">
        <w:t>Exhibit from Tuckman comparing price to maturity:</w:t>
      </w:r>
    </w:p>
    <w:p w14:paraId="15E4844A" w14:textId="77777777" w:rsidR="00A701E1" w:rsidRPr="00626D73" w:rsidRDefault="00A701E1" w:rsidP="00A701E1">
      <w:pPr>
        <w:pStyle w:val="Text"/>
      </w:pPr>
    </w:p>
    <w:tbl>
      <w:tblPr>
        <w:tblW w:w="5937" w:type="dxa"/>
        <w:jc w:val="center"/>
        <w:tblCellMar>
          <w:left w:w="0" w:type="dxa"/>
          <w:right w:w="0" w:type="dxa"/>
        </w:tblCellMar>
        <w:tblLook w:val="04A0" w:firstRow="1" w:lastRow="0" w:firstColumn="1" w:lastColumn="0" w:noHBand="0" w:noVBand="1"/>
        <w:tblPrChange w:id="6521" w:author="Aleksander Hansen" w:date="2013-02-16T22:49:00Z">
          <w:tblPr>
            <w:tblW w:w="5937" w:type="dxa"/>
            <w:jc w:val="center"/>
            <w:tblCellMar>
              <w:left w:w="0" w:type="dxa"/>
              <w:right w:w="0" w:type="dxa"/>
            </w:tblCellMar>
            <w:tblLook w:val="04A0" w:firstRow="1" w:lastRow="0" w:firstColumn="1" w:lastColumn="0" w:noHBand="0" w:noVBand="1"/>
          </w:tblPr>
        </w:tblPrChange>
      </w:tblPr>
      <w:tblGrid>
        <w:gridCol w:w="1979"/>
        <w:gridCol w:w="1979"/>
        <w:gridCol w:w="1979"/>
        <w:tblGridChange w:id="6522">
          <w:tblGrid>
            <w:gridCol w:w="150"/>
            <w:gridCol w:w="1829"/>
            <w:gridCol w:w="150"/>
            <w:gridCol w:w="1829"/>
            <w:gridCol w:w="150"/>
            <w:gridCol w:w="1829"/>
            <w:gridCol w:w="150"/>
          </w:tblGrid>
        </w:tblGridChange>
      </w:tblGrid>
      <w:tr w:rsidR="00994066" w:rsidRPr="00400991" w14:paraId="17E69E93" w14:textId="77777777" w:rsidTr="0096520A">
        <w:trPr>
          <w:trHeight w:val="307"/>
          <w:jc w:val="center"/>
          <w:trPrChange w:id="6523" w:author="Aleksander Hansen" w:date="2013-02-16T22:49:00Z">
            <w:trPr>
              <w:gridBefore w:val="1"/>
              <w:trHeight w:val="307"/>
              <w:jc w:val="center"/>
            </w:trPr>
          </w:trPrChange>
        </w:trPr>
        <w:tc>
          <w:tcPr>
            <w:tcW w:w="1979"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6524" w:author="Aleksander Hansen" w:date="2013-02-16T22:49:00Z">
              <w:tcPr>
                <w:tcW w:w="1979"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2015AA58" w14:textId="77777777" w:rsidR="00994066" w:rsidRPr="00400991" w:rsidRDefault="00994066" w:rsidP="00A701E1">
            <w:pPr>
              <w:pStyle w:val="Text"/>
              <w:rPr>
                <w:rStyle w:val="Strong"/>
              </w:rPr>
            </w:pPr>
            <w:r w:rsidRPr="00400991">
              <w:t>Maturity</w:t>
            </w:r>
          </w:p>
        </w:tc>
        <w:tc>
          <w:tcPr>
            <w:tcW w:w="1979"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6525" w:author="Aleksander Hansen" w:date="2013-02-16T22:49:00Z">
              <w:tcPr>
                <w:tcW w:w="1979"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7A34B3C1" w14:textId="77777777" w:rsidR="00994066" w:rsidRPr="00400991" w:rsidRDefault="00994066" w:rsidP="00A701E1">
            <w:pPr>
              <w:pStyle w:val="Text"/>
              <w:rPr>
                <w:rStyle w:val="Strong"/>
              </w:rPr>
            </w:pPr>
            <w:r w:rsidRPr="00400991">
              <w:t>Price</w:t>
            </w:r>
          </w:p>
        </w:tc>
        <w:tc>
          <w:tcPr>
            <w:tcW w:w="1979"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6526" w:author="Aleksander Hansen" w:date="2013-02-16T22:49:00Z">
              <w:tcPr>
                <w:tcW w:w="1979"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52E0DF62" w14:textId="77777777" w:rsidR="00994066" w:rsidRPr="00400991" w:rsidRDefault="00994066" w:rsidP="00A701E1">
            <w:pPr>
              <w:pStyle w:val="Text"/>
              <w:rPr>
                <w:rStyle w:val="Strong"/>
              </w:rPr>
            </w:pPr>
            <w:r w:rsidRPr="00400991">
              <w:t>Forward</w:t>
            </w:r>
          </w:p>
        </w:tc>
      </w:tr>
      <w:tr w:rsidR="00994066" w:rsidRPr="00400991" w14:paraId="08BA0541" w14:textId="77777777" w:rsidTr="006B12F7">
        <w:trPr>
          <w:trHeight w:val="223"/>
          <w:jc w:val="center"/>
        </w:trPr>
        <w:tc>
          <w:tcPr>
            <w:tcW w:w="1979"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55E3D6E" w14:textId="77777777" w:rsidR="00994066" w:rsidRPr="00FC3197" w:rsidRDefault="00994066" w:rsidP="00A701E1">
            <w:pPr>
              <w:pStyle w:val="Text"/>
            </w:pPr>
            <w:r w:rsidRPr="00FC3197">
              <w:t>0.5</w:t>
            </w:r>
          </w:p>
        </w:tc>
        <w:tc>
          <w:tcPr>
            <w:tcW w:w="1979"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B675824" w14:textId="77777777" w:rsidR="00994066" w:rsidRPr="00FC3197" w:rsidRDefault="00994066" w:rsidP="00A701E1">
            <w:pPr>
              <w:pStyle w:val="Text"/>
            </w:pPr>
            <w:r w:rsidRPr="00FC3197">
              <w:t xml:space="preserve">$99.935 </w:t>
            </w:r>
          </w:p>
        </w:tc>
        <w:tc>
          <w:tcPr>
            <w:tcW w:w="1979"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6AD12E1" w14:textId="77777777" w:rsidR="00994066" w:rsidRPr="00FC3197" w:rsidRDefault="00994066" w:rsidP="00A701E1">
            <w:pPr>
              <w:pStyle w:val="Text"/>
            </w:pPr>
            <w:r w:rsidRPr="00FC3197">
              <w:t>5.008%</w:t>
            </w:r>
          </w:p>
        </w:tc>
      </w:tr>
      <w:tr w:rsidR="00994066" w:rsidRPr="00400991" w14:paraId="06A2AA92" w14:textId="77777777" w:rsidTr="006B12F7">
        <w:trPr>
          <w:trHeight w:val="242"/>
          <w:jc w:val="center"/>
        </w:trPr>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636834FA" w14:textId="77777777" w:rsidR="00994066" w:rsidRPr="00FC3197" w:rsidRDefault="00994066" w:rsidP="00A701E1">
            <w:pPr>
              <w:pStyle w:val="Text"/>
            </w:pPr>
            <w:r w:rsidRPr="00FC3197">
              <w:t>1.0</w:t>
            </w:r>
          </w:p>
        </w:tc>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2FC534A9" w14:textId="77777777" w:rsidR="00994066" w:rsidRPr="00FC3197" w:rsidRDefault="00994066" w:rsidP="00A701E1">
            <w:pPr>
              <w:pStyle w:val="Text"/>
            </w:pPr>
            <w:r w:rsidRPr="00FC3197">
              <w:t xml:space="preserve">$99.947 </w:t>
            </w:r>
          </w:p>
        </w:tc>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3B820911" w14:textId="77777777" w:rsidR="00994066" w:rsidRPr="00FC3197" w:rsidRDefault="00994066" w:rsidP="00A701E1">
            <w:pPr>
              <w:pStyle w:val="Text"/>
            </w:pPr>
            <w:r w:rsidRPr="00FC3197">
              <w:t>4.851%</w:t>
            </w:r>
          </w:p>
        </w:tc>
      </w:tr>
      <w:tr w:rsidR="00994066" w:rsidRPr="00400991" w14:paraId="18AB7CC1" w14:textId="77777777" w:rsidTr="006B12F7">
        <w:trPr>
          <w:trHeight w:val="65"/>
          <w:jc w:val="center"/>
        </w:trPr>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29764AE7" w14:textId="77777777" w:rsidR="00994066" w:rsidRPr="00FC3197" w:rsidRDefault="00994066" w:rsidP="00A701E1">
            <w:pPr>
              <w:pStyle w:val="Text"/>
            </w:pPr>
            <w:r w:rsidRPr="00FC3197">
              <w:t>1.5</w:t>
            </w:r>
          </w:p>
        </w:tc>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3A244BAC" w14:textId="77777777" w:rsidR="00994066" w:rsidRPr="00FC3197" w:rsidRDefault="00994066" w:rsidP="00A701E1">
            <w:pPr>
              <w:pStyle w:val="Text"/>
            </w:pPr>
            <w:r w:rsidRPr="00FC3197">
              <w:t xml:space="preserve">$100.012 </w:t>
            </w:r>
          </w:p>
        </w:tc>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1D77D177" w14:textId="77777777" w:rsidR="00994066" w:rsidRPr="00FC3197" w:rsidRDefault="00994066" w:rsidP="00A701E1">
            <w:pPr>
              <w:pStyle w:val="Text"/>
            </w:pPr>
            <w:r w:rsidRPr="00FC3197">
              <w:t>4.734%</w:t>
            </w:r>
          </w:p>
        </w:tc>
      </w:tr>
      <w:tr w:rsidR="00994066" w:rsidRPr="00400991" w14:paraId="38DA4F27" w14:textId="77777777" w:rsidTr="006B12F7">
        <w:trPr>
          <w:trHeight w:val="65"/>
          <w:jc w:val="center"/>
        </w:trPr>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05DDA646" w14:textId="77777777" w:rsidR="00994066" w:rsidRPr="00FC3197" w:rsidRDefault="00994066" w:rsidP="00A701E1">
            <w:pPr>
              <w:pStyle w:val="Text"/>
            </w:pPr>
            <w:r w:rsidRPr="00FC3197">
              <w:t>2.0</w:t>
            </w:r>
          </w:p>
        </w:tc>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23407AB6" w14:textId="77777777" w:rsidR="00994066" w:rsidRPr="00FC3197" w:rsidRDefault="00994066" w:rsidP="00A701E1">
            <w:pPr>
              <w:pStyle w:val="Text"/>
            </w:pPr>
            <w:r w:rsidRPr="00FC3197">
              <w:t xml:space="preserve">$99.977 </w:t>
            </w:r>
          </w:p>
        </w:tc>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7BB06331" w14:textId="77777777" w:rsidR="00994066" w:rsidRPr="00FC3197" w:rsidRDefault="00994066" w:rsidP="00A701E1">
            <w:pPr>
              <w:pStyle w:val="Text"/>
            </w:pPr>
            <w:r w:rsidRPr="00FC3197">
              <w:t>4.953%</w:t>
            </w:r>
          </w:p>
        </w:tc>
      </w:tr>
      <w:tr w:rsidR="00994066" w:rsidRPr="00400991" w14:paraId="69863487" w14:textId="77777777" w:rsidTr="006B12F7">
        <w:trPr>
          <w:trHeight w:val="65"/>
          <w:jc w:val="center"/>
        </w:trPr>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2A1B6ADA" w14:textId="77777777" w:rsidR="00994066" w:rsidRPr="00FC3197" w:rsidRDefault="00994066" w:rsidP="00A701E1">
            <w:pPr>
              <w:pStyle w:val="Text"/>
            </w:pPr>
            <w:r w:rsidRPr="00FC3197">
              <w:t>2.5</w:t>
            </w:r>
          </w:p>
        </w:tc>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78DF054F" w14:textId="77777777" w:rsidR="00994066" w:rsidRPr="00FC3197" w:rsidRDefault="00994066" w:rsidP="00A701E1">
            <w:pPr>
              <w:pStyle w:val="Text"/>
            </w:pPr>
            <w:r w:rsidRPr="00FC3197">
              <w:t xml:space="preserve">$99.971 </w:t>
            </w:r>
          </w:p>
        </w:tc>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1EDB98EB" w14:textId="77777777" w:rsidR="00994066" w:rsidRPr="00FC3197" w:rsidRDefault="00994066" w:rsidP="00A701E1">
            <w:pPr>
              <w:pStyle w:val="Text"/>
            </w:pPr>
            <w:r w:rsidRPr="00FC3197">
              <w:t>4.888%</w:t>
            </w:r>
          </w:p>
        </w:tc>
      </w:tr>
    </w:tbl>
    <w:p w14:paraId="5C9A11FB" w14:textId="77777777" w:rsidR="00994066" w:rsidRDefault="00994066" w:rsidP="00A701E1">
      <w:pPr>
        <w:pStyle w:val="Text"/>
      </w:pPr>
    </w:p>
    <w:p w14:paraId="1DB0BC74" w14:textId="77777777" w:rsidR="00994066" w:rsidRDefault="00994066" w:rsidP="00A701E1">
      <w:pPr>
        <w:pStyle w:val="Text"/>
      </w:pPr>
      <w:r>
        <w:br w:type="page"/>
      </w:r>
    </w:p>
    <w:tbl>
      <w:tblPr>
        <w:tblW w:w="9024" w:type="dxa"/>
        <w:jc w:val="center"/>
        <w:tblCellMar>
          <w:left w:w="0" w:type="dxa"/>
          <w:right w:w="0" w:type="dxa"/>
        </w:tblCellMar>
        <w:tblLook w:val="04A0" w:firstRow="1" w:lastRow="0" w:firstColumn="1" w:lastColumn="0" w:noHBand="0" w:noVBand="1"/>
      </w:tblPr>
      <w:tblGrid>
        <w:gridCol w:w="335"/>
        <w:gridCol w:w="334"/>
        <w:gridCol w:w="1433"/>
        <w:gridCol w:w="1226"/>
        <w:gridCol w:w="1018"/>
        <w:gridCol w:w="1173"/>
        <w:gridCol w:w="1173"/>
        <w:gridCol w:w="1234"/>
        <w:gridCol w:w="1098"/>
        <w:tblGridChange w:id="6527">
          <w:tblGrid>
            <w:gridCol w:w="51"/>
            <w:gridCol w:w="284"/>
            <w:gridCol w:w="51"/>
            <w:gridCol w:w="283"/>
            <w:gridCol w:w="51"/>
            <w:gridCol w:w="1382"/>
            <w:gridCol w:w="51"/>
            <w:gridCol w:w="1175"/>
            <w:gridCol w:w="51"/>
            <w:gridCol w:w="967"/>
            <w:gridCol w:w="51"/>
            <w:gridCol w:w="1122"/>
            <w:gridCol w:w="51"/>
            <w:gridCol w:w="1122"/>
            <w:gridCol w:w="51"/>
            <w:gridCol w:w="1183"/>
            <w:gridCol w:w="51"/>
            <w:gridCol w:w="1047"/>
            <w:gridCol w:w="51"/>
          </w:tblGrid>
        </w:tblGridChange>
      </w:tblGrid>
      <w:tr w:rsidR="00994066" w:rsidRPr="00A7741B" w14:paraId="6AE99E4A" w14:textId="77777777" w:rsidTr="006B12F7">
        <w:trPr>
          <w:trHeight w:hRule="exact" w:val="360"/>
          <w:jc w:val="center"/>
        </w:trPr>
        <w:tc>
          <w:tcPr>
            <w:tcW w:w="2102" w:type="dxa"/>
            <w:gridSpan w:val="3"/>
            <w:tcBorders>
              <w:top w:val="nil"/>
              <w:left w:val="nil"/>
              <w:bottom w:val="nil"/>
              <w:right w:val="nil"/>
            </w:tcBorders>
            <w:shd w:val="clear" w:color="auto" w:fill="auto"/>
            <w:tcMar>
              <w:top w:w="15" w:type="dxa"/>
              <w:left w:w="57" w:type="dxa"/>
              <w:bottom w:w="0" w:type="dxa"/>
              <w:right w:w="57" w:type="dxa"/>
            </w:tcMar>
            <w:vAlign w:val="bottom"/>
            <w:hideMark/>
          </w:tcPr>
          <w:p w14:paraId="203A61B2" w14:textId="77777777" w:rsidR="00994066" w:rsidRPr="00A7741B" w:rsidRDefault="00994066" w:rsidP="00A701E1">
            <w:pPr>
              <w:pStyle w:val="Text"/>
              <w:rPr>
                <w:rStyle w:val="Strong"/>
              </w:rPr>
            </w:pPr>
            <w:r w:rsidRPr="00A7741B">
              <w:t>Years to Maturity</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
          <w:p w14:paraId="7AC29BF0" w14:textId="77777777" w:rsidR="00994066" w:rsidRPr="00A7741B" w:rsidRDefault="00994066" w:rsidP="00A701E1">
            <w:pPr>
              <w:pStyle w:val="Text"/>
              <w:rPr>
                <w:rStyle w:val="Strong"/>
              </w:rPr>
            </w:pPr>
            <w:r w:rsidRPr="00A7741B">
              <w:t>0.5</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16E541D2" w14:textId="77777777" w:rsidR="00994066" w:rsidRPr="00A7741B" w:rsidRDefault="00994066" w:rsidP="00A701E1">
            <w:pPr>
              <w:pStyle w:val="Text"/>
              <w:rPr>
                <w:rStyle w:val="Strong"/>
              </w:rPr>
            </w:pPr>
            <w:r w:rsidRPr="00A7741B">
              <w:t>1.0</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741AE3E3" w14:textId="77777777" w:rsidR="00994066" w:rsidRPr="00A7741B" w:rsidRDefault="00994066" w:rsidP="00A701E1">
            <w:pPr>
              <w:pStyle w:val="Text"/>
              <w:rPr>
                <w:rStyle w:val="Strong"/>
              </w:rPr>
            </w:pPr>
            <w:r w:rsidRPr="00A7741B">
              <w:t>1.5</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46A56A0F" w14:textId="77777777" w:rsidR="00994066" w:rsidRPr="00A7741B" w:rsidRDefault="00994066" w:rsidP="00A701E1">
            <w:pPr>
              <w:pStyle w:val="Text"/>
              <w:rPr>
                <w:rStyle w:val="Strong"/>
              </w:rPr>
            </w:pPr>
            <w:r w:rsidRPr="00A7741B">
              <w:t>2.0</w:t>
            </w: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52E29F2F" w14:textId="77777777" w:rsidR="00994066" w:rsidRPr="00A7741B" w:rsidRDefault="00994066" w:rsidP="00A701E1">
            <w:pPr>
              <w:pStyle w:val="Text"/>
              <w:rPr>
                <w:rStyle w:val="Strong"/>
              </w:rPr>
            </w:pPr>
            <w:r w:rsidRPr="00A7741B">
              <w:t>2.5</w:t>
            </w: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5B01B0D4" w14:textId="77777777" w:rsidR="00994066" w:rsidRPr="00A7741B" w:rsidRDefault="00994066" w:rsidP="00A701E1">
            <w:pPr>
              <w:pStyle w:val="Text"/>
            </w:pPr>
          </w:p>
        </w:tc>
      </w:tr>
      <w:tr w:rsidR="00994066" w:rsidRPr="00A7741B" w14:paraId="055A4E83" w14:textId="77777777" w:rsidTr="006B12F7">
        <w:trPr>
          <w:trHeight w:hRule="exact" w:val="324"/>
          <w:jc w:val="center"/>
        </w:trPr>
        <w:tc>
          <w:tcPr>
            <w:tcW w:w="2102" w:type="dxa"/>
            <w:gridSpan w:val="3"/>
            <w:tcBorders>
              <w:top w:val="nil"/>
              <w:left w:val="nil"/>
              <w:bottom w:val="nil"/>
              <w:right w:val="nil"/>
            </w:tcBorders>
            <w:shd w:val="clear" w:color="auto" w:fill="auto"/>
            <w:tcMar>
              <w:top w:w="15" w:type="dxa"/>
              <w:left w:w="57" w:type="dxa"/>
              <w:bottom w:w="0" w:type="dxa"/>
              <w:right w:w="57" w:type="dxa"/>
            </w:tcMar>
            <w:vAlign w:val="bottom"/>
            <w:hideMark/>
          </w:tcPr>
          <w:p w14:paraId="1F6A5E97" w14:textId="77777777" w:rsidR="00994066" w:rsidRPr="00A7741B" w:rsidRDefault="00994066" w:rsidP="00A701E1">
            <w:pPr>
              <w:pStyle w:val="Text"/>
              <w:rPr>
                <w:rStyle w:val="Strong"/>
              </w:rPr>
            </w:pPr>
            <w:r w:rsidRPr="00A7741B">
              <w:t>Bond price (PV)</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
          <w:p w14:paraId="4EBB9B4D" w14:textId="77777777" w:rsidR="00994066" w:rsidRPr="00A7741B" w:rsidRDefault="00994066" w:rsidP="00A701E1">
            <w:pPr>
              <w:pStyle w:val="Text"/>
              <w:rPr>
                <w:rStyle w:val="Strong"/>
              </w:rPr>
            </w:pPr>
            <w:r w:rsidRPr="00A7741B">
              <w:t>$101.40</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0E41A7A7" w14:textId="77777777" w:rsidR="00994066" w:rsidRPr="00A7741B" w:rsidRDefault="00994066" w:rsidP="00A701E1">
            <w:pPr>
              <w:pStyle w:val="Text"/>
              <w:rPr>
                <w:rStyle w:val="Strong"/>
              </w:rPr>
            </w:pPr>
            <w:r w:rsidRPr="00A7741B">
              <w:t>$108.98</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07C95A82" w14:textId="77777777" w:rsidR="00994066" w:rsidRPr="00A7741B" w:rsidRDefault="00994066" w:rsidP="00A701E1">
            <w:pPr>
              <w:pStyle w:val="Text"/>
              <w:rPr>
                <w:rStyle w:val="Strong"/>
              </w:rPr>
            </w:pPr>
            <w:r w:rsidRPr="00A7741B">
              <w:t>$102.16</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52A1E07A" w14:textId="77777777" w:rsidR="00994066" w:rsidRPr="00A7741B" w:rsidRDefault="00994066" w:rsidP="00A701E1">
            <w:pPr>
              <w:pStyle w:val="Text"/>
              <w:rPr>
                <w:rStyle w:val="Strong"/>
              </w:rPr>
            </w:pPr>
            <w:r w:rsidRPr="00A7741B">
              <w:t>$102.57</w:t>
            </w: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272D8B74" w14:textId="77777777" w:rsidR="00994066" w:rsidRPr="00A7741B" w:rsidRDefault="00994066" w:rsidP="00A701E1">
            <w:pPr>
              <w:pStyle w:val="Text"/>
              <w:rPr>
                <w:rStyle w:val="Strong"/>
              </w:rPr>
            </w:pPr>
            <w:r w:rsidRPr="00A7741B">
              <w:t>$100.84</w:t>
            </w: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194BA088" w14:textId="77777777" w:rsidR="00994066" w:rsidRPr="00A7741B" w:rsidRDefault="00994066" w:rsidP="00A701E1">
            <w:pPr>
              <w:pStyle w:val="Text"/>
            </w:pPr>
          </w:p>
        </w:tc>
      </w:tr>
      <w:tr w:rsidR="00994066" w:rsidRPr="00A7741B" w14:paraId="658D4197" w14:textId="77777777" w:rsidTr="006B12F7">
        <w:trPr>
          <w:trHeight w:hRule="exact" w:val="277"/>
          <w:jc w:val="center"/>
        </w:trPr>
        <w:tc>
          <w:tcPr>
            <w:tcW w:w="2102" w:type="dxa"/>
            <w:gridSpan w:val="3"/>
            <w:tcBorders>
              <w:top w:val="nil"/>
              <w:left w:val="nil"/>
              <w:bottom w:val="nil"/>
              <w:right w:val="nil"/>
            </w:tcBorders>
            <w:shd w:val="clear" w:color="auto" w:fill="auto"/>
            <w:tcMar>
              <w:top w:w="15" w:type="dxa"/>
              <w:left w:w="57" w:type="dxa"/>
              <w:bottom w:w="0" w:type="dxa"/>
              <w:right w:w="57" w:type="dxa"/>
            </w:tcMar>
            <w:vAlign w:val="bottom"/>
            <w:hideMark/>
          </w:tcPr>
          <w:p w14:paraId="7482A78B" w14:textId="77777777" w:rsidR="00994066" w:rsidRPr="00A7741B" w:rsidRDefault="00994066" w:rsidP="00A701E1">
            <w:pPr>
              <w:pStyle w:val="Text"/>
              <w:rPr>
                <w:rStyle w:val="Strong"/>
              </w:rPr>
            </w:pPr>
            <w:r w:rsidRPr="00A7741B">
              <w:t>Coupon rate</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
          <w:p w14:paraId="536262ED" w14:textId="77777777" w:rsidR="00994066" w:rsidRPr="00A7741B" w:rsidRDefault="00994066" w:rsidP="00A701E1">
            <w:pPr>
              <w:pStyle w:val="Text"/>
              <w:rPr>
                <w:rStyle w:val="Strong"/>
              </w:rPr>
            </w:pPr>
            <w:r w:rsidRPr="00A7741B">
              <w:t>7.875%</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0079F970" w14:textId="77777777" w:rsidR="00994066" w:rsidRPr="00A7741B" w:rsidRDefault="00994066" w:rsidP="00A701E1">
            <w:pPr>
              <w:pStyle w:val="Text"/>
              <w:rPr>
                <w:rStyle w:val="Strong"/>
              </w:rPr>
            </w:pPr>
            <w:r w:rsidRPr="00A7741B">
              <w:t>14.250%</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62630145" w14:textId="77777777" w:rsidR="00994066" w:rsidRPr="00A7741B" w:rsidRDefault="00994066" w:rsidP="00A701E1">
            <w:pPr>
              <w:pStyle w:val="Text"/>
              <w:rPr>
                <w:rStyle w:val="Strong"/>
              </w:rPr>
            </w:pPr>
            <w:r w:rsidRPr="00A7741B">
              <w:t>6.375%</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0B34AE21" w14:textId="77777777" w:rsidR="00994066" w:rsidRPr="00A7741B" w:rsidRDefault="00994066" w:rsidP="00A701E1">
            <w:pPr>
              <w:pStyle w:val="Text"/>
              <w:rPr>
                <w:rStyle w:val="Strong"/>
              </w:rPr>
            </w:pPr>
            <w:r w:rsidRPr="00A7741B">
              <w:t>6.250%</w:t>
            </w: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7F08E2CE" w14:textId="77777777" w:rsidR="00994066" w:rsidRPr="00A7741B" w:rsidRDefault="00994066" w:rsidP="00A701E1">
            <w:pPr>
              <w:pStyle w:val="Text"/>
              <w:rPr>
                <w:rStyle w:val="Strong"/>
              </w:rPr>
            </w:pPr>
            <w:r w:rsidRPr="00A7741B">
              <w:t>5.250%</w:t>
            </w: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12F1E93B" w14:textId="77777777" w:rsidR="00994066" w:rsidRPr="00A7741B" w:rsidRDefault="00994066" w:rsidP="00A701E1">
            <w:pPr>
              <w:pStyle w:val="Text"/>
            </w:pPr>
          </w:p>
        </w:tc>
      </w:tr>
      <w:tr w:rsidR="00994066" w:rsidRPr="00A7741B" w14:paraId="094D9928" w14:textId="77777777" w:rsidTr="006B12F7">
        <w:trPr>
          <w:trHeight w:hRule="exact" w:val="277"/>
          <w:jc w:val="center"/>
        </w:trPr>
        <w:tc>
          <w:tcPr>
            <w:tcW w:w="2102" w:type="dxa"/>
            <w:gridSpan w:val="3"/>
            <w:tcBorders>
              <w:top w:val="nil"/>
              <w:left w:val="nil"/>
              <w:bottom w:val="nil"/>
              <w:right w:val="nil"/>
            </w:tcBorders>
            <w:shd w:val="clear" w:color="auto" w:fill="auto"/>
            <w:tcMar>
              <w:top w:w="15" w:type="dxa"/>
              <w:left w:w="57" w:type="dxa"/>
              <w:bottom w:w="0" w:type="dxa"/>
              <w:right w:w="57" w:type="dxa"/>
            </w:tcMar>
            <w:vAlign w:val="bottom"/>
            <w:hideMark/>
          </w:tcPr>
          <w:p w14:paraId="771A30CB" w14:textId="77777777" w:rsidR="00994066" w:rsidRPr="00A7741B" w:rsidRDefault="00994066" w:rsidP="00A701E1">
            <w:pPr>
              <w:pStyle w:val="Text"/>
              <w:rPr>
                <w:rStyle w:val="Strong"/>
              </w:rPr>
            </w:pPr>
            <w:r w:rsidRPr="00A7741B">
              <w:t>Discount function</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
          <w:p w14:paraId="42CECE03" w14:textId="77777777" w:rsidR="00994066" w:rsidRPr="00FC3197" w:rsidRDefault="00994066" w:rsidP="00A701E1">
            <w:pPr>
              <w:pStyle w:val="Text"/>
            </w:pPr>
            <w:r w:rsidRPr="00FC3197">
              <w:t xml:space="preserve">   0.97557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12C22315" w14:textId="77777777" w:rsidR="00994066" w:rsidRPr="00FC3197" w:rsidRDefault="00994066" w:rsidP="00A701E1">
            <w:pPr>
              <w:pStyle w:val="Text"/>
            </w:pPr>
            <w:r w:rsidRPr="00FC3197">
              <w:t xml:space="preserve">   0.95247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3CC895E0" w14:textId="77777777" w:rsidR="00994066" w:rsidRPr="00FC3197" w:rsidRDefault="00994066" w:rsidP="00A701E1">
            <w:pPr>
              <w:pStyle w:val="Text"/>
            </w:pPr>
            <w:r w:rsidRPr="00FC3197">
              <w:t xml:space="preserve">      0.93045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762A8385" w14:textId="77777777" w:rsidR="00994066" w:rsidRPr="00FC3197" w:rsidRDefault="00994066" w:rsidP="00A701E1">
            <w:pPr>
              <w:pStyle w:val="Text"/>
            </w:pPr>
            <w:r w:rsidRPr="00FC3197">
              <w:t xml:space="preserve">      0.90796 </w:t>
            </w: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58047AA7" w14:textId="77777777" w:rsidR="00994066" w:rsidRPr="00FC3197" w:rsidRDefault="00994066" w:rsidP="00A701E1">
            <w:pPr>
              <w:pStyle w:val="Text"/>
            </w:pPr>
            <w:r w:rsidRPr="00FC3197">
              <w:t xml:space="preserve">       0.88630 </w:t>
            </w: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3EE243BE" w14:textId="77777777" w:rsidR="00994066" w:rsidRPr="00A7741B" w:rsidRDefault="00994066" w:rsidP="00A701E1">
            <w:pPr>
              <w:pStyle w:val="Text"/>
            </w:pPr>
          </w:p>
        </w:tc>
      </w:tr>
      <w:tr w:rsidR="00994066" w:rsidRPr="00A7741B" w14:paraId="45CB5C54" w14:textId="77777777" w:rsidTr="006B12F7">
        <w:trPr>
          <w:trHeight w:hRule="exact" w:val="277"/>
          <w:jc w:val="center"/>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
          <w:p w14:paraId="00F951CD"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
          <w:p w14:paraId="77C3D6C6" w14:textId="77777777" w:rsidR="00994066" w:rsidRPr="00A7741B" w:rsidRDefault="00994066" w:rsidP="00A701E1">
            <w:pPr>
              <w:pStyle w:val="Text"/>
            </w:pPr>
          </w:p>
        </w:tc>
        <w:tc>
          <w:tcPr>
            <w:tcW w:w="2659" w:type="dxa"/>
            <w:gridSpan w:val="2"/>
            <w:tcBorders>
              <w:top w:val="nil"/>
              <w:left w:val="nil"/>
              <w:bottom w:val="nil"/>
              <w:right w:val="nil"/>
            </w:tcBorders>
            <w:shd w:val="clear" w:color="auto" w:fill="auto"/>
            <w:tcMar>
              <w:top w:w="15" w:type="dxa"/>
              <w:left w:w="57" w:type="dxa"/>
              <w:bottom w:w="0" w:type="dxa"/>
              <w:right w:w="57" w:type="dxa"/>
            </w:tcMar>
            <w:vAlign w:val="bottom"/>
            <w:hideMark/>
          </w:tcPr>
          <w:p w14:paraId="2F1357B4" w14:textId="77777777" w:rsidR="00994066" w:rsidRPr="00A7741B" w:rsidRDefault="00994066" w:rsidP="00A701E1">
            <w:pPr>
              <w:pStyle w:val="Text"/>
            </w:pP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1418574E" w14:textId="77777777" w:rsidR="00994066" w:rsidRPr="00A7741B" w:rsidRDefault="00994066" w:rsidP="00A701E1">
            <w:pPr>
              <w:pStyle w:val="Text"/>
            </w:pP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04DA06AF" w14:textId="77777777" w:rsidR="00994066" w:rsidRPr="00A7741B" w:rsidRDefault="00994066" w:rsidP="00A701E1">
            <w:pPr>
              <w:pStyle w:val="Text"/>
            </w:pP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3B3F15A8" w14:textId="77777777" w:rsidR="00994066" w:rsidRPr="00A7741B" w:rsidRDefault="00994066" w:rsidP="00A701E1">
            <w:pPr>
              <w:pStyle w:val="Text"/>
            </w:pP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7E2E9CB4"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5D3E9AF4" w14:textId="77777777" w:rsidR="00994066" w:rsidRPr="00A7741B" w:rsidRDefault="00994066" w:rsidP="00A701E1">
            <w:pPr>
              <w:pStyle w:val="Text"/>
            </w:pPr>
          </w:p>
        </w:tc>
      </w:tr>
      <w:tr w:rsidR="00994066" w:rsidRPr="00A7741B" w14:paraId="7224EBC8" w14:textId="77777777" w:rsidTr="006B12F7">
        <w:trPr>
          <w:trHeight w:hRule="exact" w:val="277"/>
          <w:jc w:val="center"/>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
          <w:p w14:paraId="25A1EC9E"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
          <w:p w14:paraId="4FFF24AB" w14:textId="77777777" w:rsidR="00994066" w:rsidRPr="00A7741B" w:rsidRDefault="00994066" w:rsidP="00A701E1">
            <w:pPr>
              <w:pStyle w:val="Text"/>
            </w:pPr>
          </w:p>
        </w:tc>
        <w:tc>
          <w:tcPr>
            <w:tcW w:w="2659" w:type="dxa"/>
            <w:gridSpan w:val="2"/>
            <w:tcBorders>
              <w:top w:val="nil"/>
              <w:left w:val="nil"/>
              <w:bottom w:val="nil"/>
              <w:right w:val="nil"/>
            </w:tcBorders>
            <w:shd w:val="clear" w:color="auto" w:fill="auto"/>
            <w:tcMar>
              <w:top w:w="15" w:type="dxa"/>
              <w:left w:w="57" w:type="dxa"/>
              <w:bottom w:w="0" w:type="dxa"/>
              <w:right w:w="57" w:type="dxa"/>
            </w:tcMar>
            <w:vAlign w:val="bottom"/>
            <w:hideMark/>
          </w:tcPr>
          <w:p w14:paraId="0A2E819A" w14:textId="77777777" w:rsidR="00994066" w:rsidRPr="00A7741B" w:rsidRDefault="00994066" w:rsidP="00A701E1">
            <w:pPr>
              <w:pStyle w:val="Text"/>
              <w:rPr>
                <w:rStyle w:val="Strong"/>
              </w:rPr>
            </w:pPr>
            <w:r w:rsidRPr="00A7741B">
              <w:t>Face (par) value</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352E9D61" w14:textId="77777777" w:rsidR="00994066" w:rsidRPr="00FC3197" w:rsidRDefault="00994066" w:rsidP="00A701E1">
            <w:pPr>
              <w:pStyle w:val="Text"/>
            </w:pPr>
            <w:r w:rsidRPr="00FC3197">
              <w:t xml:space="preserve">$100.00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58586110" w14:textId="77777777" w:rsidR="00994066" w:rsidRPr="00A7741B" w:rsidRDefault="00994066" w:rsidP="00A701E1">
            <w:pPr>
              <w:pStyle w:val="Text"/>
            </w:pP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51907FF3" w14:textId="77777777" w:rsidR="00994066" w:rsidRPr="00A7741B" w:rsidRDefault="00994066" w:rsidP="00A701E1">
            <w:pPr>
              <w:pStyle w:val="Text"/>
            </w:pP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2F895EA7"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4400EA2F" w14:textId="77777777" w:rsidR="00994066" w:rsidRPr="00A7741B" w:rsidRDefault="00994066" w:rsidP="00A701E1">
            <w:pPr>
              <w:pStyle w:val="Text"/>
            </w:pPr>
          </w:p>
        </w:tc>
      </w:tr>
      <w:tr w:rsidR="00994066" w:rsidRPr="00A7741B" w14:paraId="224C9E03" w14:textId="77777777" w:rsidTr="0096520A">
        <w:tblPrEx>
          <w:tblW w:w="9024" w:type="dxa"/>
          <w:jc w:val="center"/>
          <w:tblCellMar>
            <w:left w:w="0" w:type="dxa"/>
            <w:right w:w="0" w:type="dxa"/>
          </w:tblCellMar>
          <w:tblPrExChange w:id="6528" w:author="Aleksander Hansen" w:date="2013-02-16T22:49:00Z">
            <w:tblPrEx>
              <w:tblW w:w="9024" w:type="dxa"/>
              <w:jc w:val="center"/>
              <w:tblCellMar>
                <w:left w:w="0" w:type="dxa"/>
                <w:right w:w="0" w:type="dxa"/>
              </w:tblCellMar>
            </w:tblPrEx>
          </w:tblPrExChange>
        </w:tblPrEx>
        <w:trPr>
          <w:trHeight w:hRule="exact" w:val="277"/>
          <w:jc w:val="center"/>
          <w:trPrChange w:id="6529" w:author="Aleksander Hansen" w:date="2013-02-16T22:49:00Z">
            <w:trPr>
              <w:gridAfter w:val="0"/>
              <w:trHeight w:hRule="exact" w:val="277"/>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530"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D764847"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531"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DBF7F92" w14:textId="77777777" w:rsidR="00994066" w:rsidRPr="00A7741B" w:rsidRDefault="00994066" w:rsidP="00A701E1">
            <w:pPr>
              <w:pStyle w:val="Text"/>
            </w:pPr>
          </w:p>
        </w:tc>
        <w:tc>
          <w:tcPr>
            <w:tcW w:w="1433" w:type="dxa"/>
            <w:tcBorders>
              <w:top w:val="nil"/>
              <w:left w:val="nil"/>
              <w:right w:val="nil"/>
            </w:tcBorders>
            <w:shd w:val="clear" w:color="auto" w:fill="auto"/>
            <w:tcMar>
              <w:top w:w="15" w:type="dxa"/>
              <w:left w:w="57" w:type="dxa"/>
              <w:bottom w:w="0" w:type="dxa"/>
              <w:right w:w="57" w:type="dxa"/>
            </w:tcMar>
            <w:vAlign w:val="bottom"/>
            <w:hideMark/>
            <w:tcPrChange w:id="6532" w:author="Aleksander Hansen" w:date="2013-02-16T22:49:00Z">
              <w:tcPr>
                <w:tcW w:w="143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68DCB3A" w14:textId="77777777" w:rsidR="00994066" w:rsidRPr="00A7741B" w:rsidRDefault="00994066" w:rsidP="00A701E1">
            <w:pPr>
              <w:pStyle w:val="Text"/>
              <w:rPr>
                <w:rStyle w:val="Strong"/>
              </w:rPr>
            </w:pPr>
            <w:r w:rsidRPr="00A7741B">
              <w:t>Coupon</w:t>
            </w:r>
          </w:p>
        </w:tc>
        <w:tc>
          <w:tcPr>
            <w:tcW w:w="1226" w:type="dxa"/>
            <w:tcBorders>
              <w:top w:val="nil"/>
              <w:left w:val="nil"/>
              <w:right w:val="nil"/>
            </w:tcBorders>
            <w:shd w:val="clear" w:color="auto" w:fill="auto"/>
            <w:tcMar>
              <w:top w:w="15" w:type="dxa"/>
              <w:left w:w="57" w:type="dxa"/>
              <w:bottom w:w="0" w:type="dxa"/>
              <w:right w:w="57" w:type="dxa"/>
            </w:tcMar>
            <w:vAlign w:val="bottom"/>
            <w:hideMark/>
            <w:tcPrChange w:id="6533" w:author="Aleksander Hansen" w:date="2013-02-16T22:49:00Z">
              <w:tcPr>
                <w:tcW w:w="1226"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8BA129E" w14:textId="77777777" w:rsidR="00994066" w:rsidRPr="00A7741B" w:rsidRDefault="00994066" w:rsidP="00A701E1">
            <w:pPr>
              <w:pStyle w:val="Text"/>
              <w:rPr>
                <w:rStyle w:val="Strong"/>
              </w:rPr>
            </w:pPr>
          </w:p>
        </w:tc>
        <w:tc>
          <w:tcPr>
            <w:tcW w:w="1018" w:type="dxa"/>
            <w:tcBorders>
              <w:top w:val="nil"/>
              <w:left w:val="nil"/>
              <w:right w:val="nil"/>
            </w:tcBorders>
            <w:shd w:val="clear" w:color="auto" w:fill="auto"/>
            <w:tcMar>
              <w:top w:w="15" w:type="dxa"/>
              <w:left w:w="57" w:type="dxa"/>
              <w:bottom w:w="0" w:type="dxa"/>
              <w:right w:w="57" w:type="dxa"/>
            </w:tcMar>
            <w:vAlign w:val="bottom"/>
            <w:hideMark/>
            <w:tcPrChange w:id="6534" w:author="Aleksander Hansen" w:date="2013-02-16T22:49:00Z">
              <w:tcPr>
                <w:tcW w:w="101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568E0C2" w14:textId="77777777" w:rsidR="00994066" w:rsidRPr="00FC3197" w:rsidRDefault="00994066" w:rsidP="00A701E1">
            <w:pPr>
              <w:pStyle w:val="Text"/>
            </w:pPr>
            <w:r w:rsidRPr="00FC3197">
              <w:t>4.875%</w:t>
            </w:r>
          </w:p>
        </w:tc>
        <w:tc>
          <w:tcPr>
            <w:tcW w:w="1173" w:type="dxa"/>
            <w:tcBorders>
              <w:top w:val="nil"/>
              <w:left w:val="nil"/>
              <w:right w:val="nil"/>
            </w:tcBorders>
            <w:shd w:val="clear" w:color="auto" w:fill="auto"/>
            <w:tcMar>
              <w:top w:w="15" w:type="dxa"/>
              <w:left w:w="57" w:type="dxa"/>
              <w:bottom w:w="0" w:type="dxa"/>
              <w:right w:w="57" w:type="dxa"/>
            </w:tcMar>
            <w:vAlign w:val="bottom"/>
            <w:hideMark/>
            <w:tcPrChange w:id="6535"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3835683" w14:textId="77777777" w:rsidR="00994066" w:rsidRPr="00A7741B" w:rsidRDefault="00994066" w:rsidP="00A701E1">
            <w:pPr>
              <w:pStyle w:val="Text"/>
            </w:pPr>
          </w:p>
        </w:tc>
        <w:tc>
          <w:tcPr>
            <w:tcW w:w="1173" w:type="dxa"/>
            <w:tcBorders>
              <w:top w:val="nil"/>
              <w:left w:val="nil"/>
              <w:right w:val="nil"/>
            </w:tcBorders>
            <w:shd w:val="clear" w:color="auto" w:fill="auto"/>
            <w:tcMar>
              <w:top w:w="15" w:type="dxa"/>
              <w:left w:w="57" w:type="dxa"/>
              <w:bottom w:w="0" w:type="dxa"/>
              <w:right w:w="57" w:type="dxa"/>
            </w:tcMar>
            <w:vAlign w:val="bottom"/>
            <w:hideMark/>
            <w:tcPrChange w:id="6536"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09A7F82" w14:textId="77777777" w:rsidR="00994066" w:rsidRPr="00A7741B" w:rsidRDefault="00994066" w:rsidP="00A701E1">
            <w:pPr>
              <w:pStyle w:val="Text"/>
            </w:pPr>
          </w:p>
        </w:tc>
        <w:tc>
          <w:tcPr>
            <w:tcW w:w="1234" w:type="dxa"/>
            <w:tcBorders>
              <w:top w:val="nil"/>
              <w:left w:val="nil"/>
              <w:right w:val="nil"/>
            </w:tcBorders>
            <w:shd w:val="clear" w:color="auto" w:fill="auto"/>
            <w:tcMar>
              <w:top w:w="15" w:type="dxa"/>
              <w:left w:w="57" w:type="dxa"/>
              <w:bottom w:w="0" w:type="dxa"/>
              <w:right w:w="57" w:type="dxa"/>
            </w:tcMar>
            <w:vAlign w:val="bottom"/>
            <w:hideMark/>
            <w:tcPrChange w:id="6537" w:author="Aleksander Hansen" w:date="2013-02-16T22:49:00Z">
              <w:tcPr>
                <w:tcW w:w="12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21A869B"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Change w:id="6538" w:author="Aleksander Hansen" w:date="2013-02-16T22:49:00Z">
              <w:tcPr>
                <w:tcW w:w="109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EAA9CC2" w14:textId="77777777" w:rsidR="00994066" w:rsidRPr="00A7741B" w:rsidRDefault="00994066" w:rsidP="00A701E1">
            <w:pPr>
              <w:pStyle w:val="Text"/>
            </w:pPr>
          </w:p>
        </w:tc>
      </w:tr>
      <w:tr w:rsidR="00994066" w:rsidRPr="00A7741B" w14:paraId="40D4E000" w14:textId="77777777" w:rsidTr="0096520A">
        <w:tblPrEx>
          <w:tblW w:w="9024" w:type="dxa"/>
          <w:jc w:val="center"/>
          <w:tblCellMar>
            <w:left w:w="0" w:type="dxa"/>
            <w:right w:w="0" w:type="dxa"/>
          </w:tblCellMar>
          <w:tblPrExChange w:id="6539" w:author="Aleksander Hansen" w:date="2013-02-16T22:49:00Z">
            <w:tblPrEx>
              <w:tblW w:w="9024" w:type="dxa"/>
              <w:jc w:val="center"/>
              <w:tblCellMar>
                <w:left w:w="0" w:type="dxa"/>
                <w:right w:w="0" w:type="dxa"/>
              </w:tblCellMar>
            </w:tblPrEx>
          </w:tblPrExChange>
        </w:tblPrEx>
        <w:trPr>
          <w:trHeight w:hRule="exact" w:val="277"/>
          <w:jc w:val="center"/>
          <w:trPrChange w:id="6540" w:author="Aleksander Hansen" w:date="2013-02-16T22:49:00Z">
            <w:trPr>
              <w:gridAfter w:val="0"/>
              <w:trHeight w:hRule="exact" w:val="277"/>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541"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056A357"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542"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46C54108" w14:textId="77777777" w:rsidR="00994066" w:rsidRPr="00A7741B" w:rsidRDefault="00994066" w:rsidP="00A701E1">
            <w:pPr>
              <w:pStyle w:val="Text"/>
            </w:pPr>
          </w:p>
        </w:tc>
        <w:tc>
          <w:tcPr>
            <w:tcW w:w="1433" w:type="dxa"/>
            <w:tcBorders>
              <w:top w:val="nil"/>
              <w:left w:val="nil"/>
              <w:bottom w:val="single" w:sz="8" w:space="0" w:color="000000"/>
              <w:right w:val="nil"/>
            </w:tcBorders>
            <w:shd w:val="clear" w:color="auto" w:fill="A2B593"/>
            <w:tcMar>
              <w:top w:w="15" w:type="dxa"/>
              <w:left w:w="57" w:type="dxa"/>
              <w:bottom w:w="0" w:type="dxa"/>
              <w:right w:w="57" w:type="dxa"/>
            </w:tcMar>
            <w:vAlign w:val="bottom"/>
            <w:hideMark/>
            <w:tcPrChange w:id="6543" w:author="Aleksander Hansen" w:date="2013-02-16T22:49:00Z">
              <w:tcPr>
                <w:tcW w:w="1433" w:type="dxa"/>
                <w:gridSpan w:val="2"/>
                <w:tcBorders>
                  <w:top w:val="nil"/>
                  <w:left w:val="nil"/>
                  <w:bottom w:val="single" w:sz="8" w:space="0" w:color="000000"/>
                  <w:right w:val="nil"/>
                </w:tcBorders>
                <w:shd w:val="clear" w:color="auto" w:fill="auto"/>
                <w:tcMar>
                  <w:top w:w="15" w:type="dxa"/>
                  <w:left w:w="57" w:type="dxa"/>
                  <w:bottom w:w="0" w:type="dxa"/>
                  <w:right w:w="57" w:type="dxa"/>
                </w:tcMar>
                <w:vAlign w:val="bottom"/>
                <w:hideMark/>
              </w:tcPr>
            </w:tcPrChange>
          </w:tcPr>
          <w:p w14:paraId="185CB67C" w14:textId="77777777" w:rsidR="00994066" w:rsidRPr="00A7741B" w:rsidRDefault="00994066" w:rsidP="00A701E1">
            <w:pPr>
              <w:pStyle w:val="Text"/>
              <w:rPr>
                <w:rStyle w:val="Strong"/>
              </w:rPr>
            </w:pPr>
            <w:r w:rsidRPr="00A7741B">
              <w:t xml:space="preserve">Cash Flows </w:t>
            </w:r>
          </w:p>
        </w:tc>
        <w:tc>
          <w:tcPr>
            <w:tcW w:w="1226" w:type="dxa"/>
            <w:tcBorders>
              <w:top w:val="nil"/>
              <w:left w:val="nil"/>
              <w:bottom w:val="single" w:sz="8" w:space="0" w:color="000000"/>
              <w:right w:val="nil"/>
            </w:tcBorders>
            <w:shd w:val="clear" w:color="auto" w:fill="A2B593"/>
            <w:tcMar>
              <w:top w:w="15" w:type="dxa"/>
              <w:left w:w="57" w:type="dxa"/>
              <w:bottom w:w="0" w:type="dxa"/>
              <w:right w:w="57" w:type="dxa"/>
            </w:tcMar>
            <w:vAlign w:val="bottom"/>
            <w:hideMark/>
            <w:tcPrChange w:id="6544" w:author="Aleksander Hansen" w:date="2013-02-16T22:49:00Z">
              <w:tcPr>
                <w:tcW w:w="1226" w:type="dxa"/>
                <w:gridSpan w:val="2"/>
                <w:tcBorders>
                  <w:top w:val="nil"/>
                  <w:left w:val="nil"/>
                  <w:bottom w:val="single" w:sz="8" w:space="0" w:color="000000"/>
                  <w:right w:val="nil"/>
                </w:tcBorders>
                <w:shd w:val="clear" w:color="auto" w:fill="B7DEE8"/>
                <w:tcMar>
                  <w:top w:w="15" w:type="dxa"/>
                  <w:left w:w="57" w:type="dxa"/>
                  <w:bottom w:w="0" w:type="dxa"/>
                  <w:right w:w="57" w:type="dxa"/>
                </w:tcMar>
                <w:vAlign w:val="bottom"/>
                <w:hideMark/>
              </w:tcPr>
            </w:tcPrChange>
          </w:tcPr>
          <w:p w14:paraId="37D18013" w14:textId="77777777" w:rsidR="00994066" w:rsidRPr="00A7741B" w:rsidRDefault="00994066" w:rsidP="00A701E1">
            <w:pPr>
              <w:pStyle w:val="Text"/>
              <w:rPr>
                <w:rStyle w:val="Strong"/>
              </w:rPr>
            </w:pPr>
            <w:r w:rsidRPr="00A7741B">
              <w:t>Time:    0.5</w:t>
            </w:r>
          </w:p>
        </w:tc>
        <w:tc>
          <w:tcPr>
            <w:tcW w:w="1018" w:type="dxa"/>
            <w:tcBorders>
              <w:top w:val="nil"/>
              <w:left w:val="nil"/>
              <w:bottom w:val="single" w:sz="8" w:space="0" w:color="000000"/>
              <w:right w:val="nil"/>
            </w:tcBorders>
            <w:shd w:val="clear" w:color="auto" w:fill="A2B593"/>
            <w:tcMar>
              <w:top w:w="15" w:type="dxa"/>
              <w:left w:w="57" w:type="dxa"/>
              <w:bottom w:w="0" w:type="dxa"/>
              <w:right w:w="57" w:type="dxa"/>
            </w:tcMar>
            <w:vAlign w:val="bottom"/>
            <w:hideMark/>
            <w:tcPrChange w:id="6545" w:author="Aleksander Hansen" w:date="2013-02-16T22:49:00Z">
              <w:tcPr>
                <w:tcW w:w="1018" w:type="dxa"/>
                <w:gridSpan w:val="2"/>
                <w:tcBorders>
                  <w:top w:val="nil"/>
                  <w:left w:val="nil"/>
                  <w:bottom w:val="single" w:sz="8" w:space="0" w:color="000000"/>
                  <w:right w:val="nil"/>
                </w:tcBorders>
                <w:shd w:val="clear" w:color="auto" w:fill="B7DEE8"/>
                <w:tcMar>
                  <w:top w:w="15" w:type="dxa"/>
                  <w:left w:w="57" w:type="dxa"/>
                  <w:bottom w:w="0" w:type="dxa"/>
                  <w:right w:w="57" w:type="dxa"/>
                </w:tcMar>
                <w:vAlign w:val="bottom"/>
                <w:hideMark/>
              </w:tcPr>
            </w:tcPrChange>
          </w:tcPr>
          <w:p w14:paraId="7B2B2840" w14:textId="77777777" w:rsidR="00994066" w:rsidRPr="00A7741B" w:rsidRDefault="00994066" w:rsidP="00A701E1">
            <w:pPr>
              <w:pStyle w:val="Text"/>
              <w:rPr>
                <w:rStyle w:val="Strong"/>
              </w:rPr>
            </w:pPr>
            <w:r w:rsidRPr="00A7741B">
              <w:t>1.0</w:t>
            </w:r>
          </w:p>
        </w:tc>
        <w:tc>
          <w:tcPr>
            <w:tcW w:w="1173" w:type="dxa"/>
            <w:tcBorders>
              <w:top w:val="nil"/>
              <w:left w:val="nil"/>
              <w:bottom w:val="single" w:sz="8" w:space="0" w:color="000000"/>
              <w:right w:val="nil"/>
            </w:tcBorders>
            <w:shd w:val="clear" w:color="auto" w:fill="A2B593"/>
            <w:tcMar>
              <w:top w:w="15" w:type="dxa"/>
              <w:left w:w="57" w:type="dxa"/>
              <w:bottom w:w="0" w:type="dxa"/>
              <w:right w:w="57" w:type="dxa"/>
            </w:tcMar>
            <w:vAlign w:val="bottom"/>
            <w:hideMark/>
            <w:tcPrChange w:id="6546" w:author="Aleksander Hansen" w:date="2013-02-16T22:49:00Z">
              <w:tcPr>
                <w:tcW w:w="1173" w:type="dxa"/>
                <w:gridSpan w:val="2"/>
                <w:tcBorders>
                  <w:top w:val="nil"/>
                  <w:left w:val="nil"/>
                  <w:bottom w:val="single" w:sz="8" w:space="0" w:color="000000"/>
                  <w:right w:val="nil"/>
                </w:tcBorders>
                <w:shd w:val="clear" w:color="auto" w:fill="B7DEE8"/>
                <w:tcMar>
                  <w:top w:w="15" w:type="dxa"/>
                  <w:left w:w="57" w:type="dxa"/>
                  <w:bottom w:w="0" w:type="dxa"/>
                  <w:right w:w="57" w:type="dxa"/>
                </w:tcMar>
                <w:vAlign w:val="bottom"/>
                <w:hideMark/>
              </w:tcPr>
            </w:tcPrChange>
          </w:tcPr>
          <w:p w14:paraId="41B406CD" w14:textId="77777777" w:rsidR="00994066" w:rsidRPr="00A7741B" w:rsidRDefault="00994066" w:rsidP="00A701E1">
            <w:pPr>
              <w:pStyle w:val="Text"/>
              <w:rPr>
                <w:rStyle w:val="Strong"/>
              </w:rPr>
            </w:pPr>
            <w:r w:rsidRPr="00A7741B">
              <w:t>1.5</w:t>
            </w:r>
          </w:p>
        </w:tc>
        <w:tc>
          <w:tcPr>
            <w:tcW w:w="1173" w:type="dxa"/>
            <w:tcBorders>
              <w:top w:val="nil"/>
              <w:left w:val="nil"/>
              <w:bottom w:val="single" w:sz="8" w:space="0" w:color="000000"/>
              <w:right w:val="nil"/>
            </w:tcBorders>
            <w:shd w:val="clear" w:color="auto" w:fill="A2B593"/>
            <w:tcMar>
              <w:top w:w="15" w:type="dxa"/>
              <w:left w:w="57" w:type="dxa"/>
              <w:bottom w:w="0" w:type="dxa"/>
              <w:right w:w="57" w:type="dxa"/>
            </w:tcMar>
            <w:vAlign w:val="bottom"/>
            <w:hideMark/>
            <w:tcPrChange w:id="6547" w:author="Aleksander Hansen" w:date="2013-02-16T22:49:00Z">
              <w:tcPr>
                <w:tcW w:w="1173" w:type="dxa"/>
                <w:gridSpan w:val="2"/>
                <w:tcBorders>
                  <w:top w:val="nil"/>
                  <w:left w:val="nil"/>
                  <w:bottom w:val="single" w:sz="8" w:space="0" w:color="000000"/>
                  <w:right w:val="nil"/>
                </w:tcBorders>
                <w:shd w:val="clear" w:color="auto" w:fill="B7DEE8"/>
                <w:tcMar>
                  <w:top w:w="15" w:type="dxa"/>
                  <w:left w:w="57" w:type="dxa"/>
                  <w:bottom w:w="0" w:type="dxa"/>
                  <w:right w:w="57" w:type="dxa"/>
                </w:tcMar>
                <w:vAlign w:val="bottom"/>
                <w:hideMark/>
              </w:tcPr>
            </w:tcPrChange>
          </w:tcPr>
          <w:p w14:paraId="3275C15D" w14:textId="77777777" w:rsidR="00994066" w:rsidRPr="00A7741B" w:rsidRDefault="00994066" w:rsidP="00A701E1">
            <w:pPr>
              <w:pStyle w:val="Text"/>
              <w:rPr>
                <w:rStyle w:val="Strong"/>
              </w:rPr>
            </w:pPr>
            <w:r w:rsidRPr="00A7741B">
              <w:t>2.0</w:t>
            </w:r>
          </w:p>
        </w:tc>
        <w:tc>
          <w:tcPr>
            <w:tcW w:w="1234" w:type="dxa"/>
            <w:tcBorders>
              <w:top w:val="nil"/>
              <w:left w:val="nil"/>
              <w:bottom w:val="single" w:sz="8" w:space="0" w:color="000000"/>
              <w:right w:val="nil"/>
            </w:tcBorders>
            <w:shd w:val="clear" w:color="auto" w:fill="A2B593"/>
            <w:tcMar>
              <w:top w:w="15" w:type="dxa"/>
              <w:left w:w="57" w:type="dxa"/>
              <w:bottom w:w="0" w:type="dxa"/>
              <w:right w:w="57" w:type="dxa"/>
            </w:tcMar>
            <w:vAlign w:val="bottom"/>
            <w:hideMark/>
            <w:tcPrChange w:id="6548" w:author="Aleksander Hansen" w:date="2013-02-16T22:49:00Z">
              <w:tcPr>
                <w:tcW w:w="1234" w:type="dxa"/>
                <w:gridSpan w:val="2"/>
                <w:tcBorders>
                  <w:top w:val="nil"/>
                  <w:left w:val="nil"/>
                  <w:bottom w:val="single" w:sz="8" w:space="0" w:color="000000"/>
                  <w:right w:val="nil"/>
                </w:tcBorders>
                <w:shd w:val="clear" w:color="auto" w:fill="B7DEE8"/>
                <w:tcMar>
                  <w:top w:w="15" w:type="dxa"/>
                  <w:left w:w="57" w:type="dxa"/>
                  <w:bottom w:w="0" w:type="dxa"/>
                  <w:right w:w="57" w:type="dxa"/>
                </w:tcMar>
                <w:vAlign w:val="bottom"/>
                <w:hideMark/>
              </w:tcPr>
            </w:tcPrChange>
          </w:tcPr>
          <w:p w14:paraId="6A87CCEC" w14:textId="77777777" w:rsidR="00994066" w:rsidRPr="00A7741B" w:rsidRDefault="00994066" w:rsidP="00A701E1">
            <w:pPr>
              <w:pStyle w:val="Text"/>
              <w:rPr>
                <w:rStyle w:val="Strong"/>
              </w:rPr>
            </w:pPr>
            <w:r w:rsidRPr="00A7741B">
              <w:t>2.5</w:t>
            </w: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Change w:id="6549" w:author="Aleksander Hansen" w:date="2013-02-16T22:49:00Z">
              <w:tcPr>
                <w:tcW w:w="109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6CD6627" w14:textId="77777777" w:rsidR="00994066" w:rsidRPr="00A7741B" w:rsidRDefault="00994066" w:rsidP="00A701E1">
            <w:pPr>
              <w:pStyle w:val="Text"/>
            </w:pPr>
          </w:p>
        </w:tc>
      </w:tr>
      <w:tr w:rsidR="00994066" w:rsidRPr="00A7741B" w14:paraId="39B5337E" w14:textId="77777777" w:rsidTr="006B12F7">
        <w:trPr>
          <w:trHeight w:hRule="exact" w:val="298"/>
          <w:jc w:val="center"/>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
          <w:p w14:paraId="41A2472D"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
          <w:p w14:paraId="099167C3" w14:textId="77777777" w:rsidR="00994066" w:rsidRPr="00A7741B" w:rsidRDefault="00994066" w:rsidP="00A701E1">
            <w:pPr>
              <w:pStyle w:val="Text"/>
            </w:pPr>
          </w:p>
        </w:tc>
        <w:tc>
          <w:tcPr>
            <w:tcW w:w="1433" w:type="dxa"/>
            <w:tcBorders>
              <w:top w:val="single" w:sz="8" w:space="0" w:color="000000"/>
              <w:left w:val="nil"/>
              <w:bottom w:val="nil"/>
              <w:right w:val="nil"/>
            </w:tcBorders>
            <w:shd w:val="clear" w:color="auto" w:fill="auto"/>
            <w:tcMar>
              <w:top w:w="15" w:type="dxa"/>
              <w:left w:w="57" w:type="dxa"/>
              <w:bottom w:w="0" w:type="dxa"/>
              <w:right w:w="57" w:type="dxa"/>
            </w:tcMar>
            <w:vAlign w:val="bottom"/>
            <w:hideMark/>
          </w:tcPr>
          <w:p w14:paraId="2A465239" w14:textId="77777777" w:rsidR="00994066" w:rsidRPr="00FC3197" w:rsidRDefault="00994066" w:rsidP="00A701E1">
            <w:pPr>
              <w:pStyle w:val="Text"/>
            </w:pPr>
            <w:r w:rsidRPr="00FC3197">
              <w:t>Bond #1</w:t>
            </w:r>
          </w:p>
        </w:tc>
        <w:tc>
          <w:tcPr>
            <w:tcW w:w="1226" w:type="dxa"/>
            <w:tcBorders>
              <w:top w:val="single" w:sz="8" w:space="0" w:color="000000"/>
              <w:left w:val="nil"/>
              <w:bottom w:val="nil"/>
              <w:right w:val="nil"/>
            </w:tcBorders>
            <w:shd w:val="clear" w:color="auto" w:fill="auto"/>
            <w:tcMar>
              <w:top w:w="15" w:type="dxa"/>
              <w:left w:w="57" w:type="dxa"/>
              <w:bottom w:w="0" w:type="dxa"/>
              <w:right w:w="57" w:type="dxa"/>
            </w:tcMar>
            <w:vAlign w:val="bottom"/>
            <w:hideMark/>
          </w:tcPr>
          <w:p w14:paraId="66CD18E4" w14:textId="77777777" w:rsidR="00994066" w:rsidRPr="00FC3197" w:rsidRDefault="00994066" w:rsidP="00A701E1">
            <w:pPr>
              <w:pStyle w:val="Text"/>
            </w:pPr>
            <w:r w:rsidRPr="00FC3197">
              <w:t xml:space="preserve">$102.44 </w:t>
            </w:r>
          </w:p>
        </w:tc>
        <w:tc>
          <w:tcPr>
            <w:tcW w:w="1018" w:type="dxa"/>
            <w:tcBorders>
              <w:top w:val="single" w:sz="8" w:space="0" w:color="000000"/>
              <w:left w:val="nil"/>
              <w:bottom w:val="nil"/>
              <w:right w:val="nil"/>
            </w:tcBorders>
            <w:shd w:val="clear" w:color="auto" w:fill="auto"/>
            <w:tcMar>
              <w:top w:w="15" w:type="dxa"/>
              <w:left w:w="57" w:type="dxa"/>
              <w:bottom w:w="0" w:type="dxa"/>
              <w:right w:w="57" w:type="dxa"/>
            </w:tcMar>
            <w:vAlign w:val="bottom"/>
            <w:hideMark/>
          </w:tcPr>
          <w:p w14:paraId="6540C7E8" w14:textId="77777777" w:rsidR="00994066" w:rsidRPr="00A7741B" w:rsidRDefault="00994066" w:rsidP="00A701E1">
            <w:pPr>
              <w:pStyle w:val="Text"/>
            </w:pPr>
          </w:p>
        </w:tc>
        <w:tc>
          <w:tcPr>
            <w:tcW w:w="1173" w:type="dxa"/>
            <w:tcBorders>
              <w:top w:val="single" w:sz="8" w:space="0" w:color="000000"/>
              <w:left w:val="nil"/>
              <w:bottom w:val="nil"/>
              <w:right w:val="nil"/>
            </w:tcBorders>
            <w:shd w:val="clear" w:color="auto" w:fill="auto"/>
            <w:tcMar>
              <w:top w:w="15" w:type="dxa"/>
              <w:left w:w="57" w:type="dxa"/>
              <w:bottom w:w="0" w:type="dxa"/>
              <w:right w:w="57" w:type="dxa"/>
            </w:tcMar>
            <w:vAlign w:val="bottom"/>
            <w:hideMark/>
          </w:tcPr>
          <w:p w14:paraId="0141EA66" w14:textId="77777777" w:rsidR="00994066" w:rsidRPr="00A7741B" w:rsidRDefault="00994066" w:rsidP="00A701E1">
            <w:pPr>
              <w:pStyle w:val="Text"/>
            </w:pPr>
          </w:p>
        </w:tc>
        <w:tc>
          <w:tcPr>
            <w:tcW w:w="1173" w:type="dxa"/>
            <w:tcBorders>
              <w:top w:val="single" w:sz="8" w:space="0" w:color="000000"/>
              <w:left w:val="nil"/>
              <w:bottom w:val="nil"/>
              <w:right w:val="nil"/>
            </w:tcBorders>
            <w:shd w:val="clear" w:color="auto" w:fill="auto"/>
            <w:tcMar>
              <w:top w:w="15" w:type="dxa"/>
              <w:left w:w="57" w:type="dxa"/>
              <w:bottom w:w="0" w:type="dxa"/>
              <w:right w:w="57" w:type="dxa"/>
            </w:tcMar>
            <w:vAlign w:val="bottom"/>
            <w:hideMark/>
          </w:tcPr>
          <w:p w14:paraId="58C9F9BC" w14:textId="77777777" w:rsidR="00994066" w:rsidRPr="00A7741B" w:rsidRDefault="00994066" w:rsidP="00A701E1">
            <w:pPr>
              <w:pStyle w:val="Text"/>
            </w:pPr>
          </w:p>
        </w:tc>
        <w:tc>
          <w:tcPr>
            <w:tcW w:w="1234" w:type="dxa"/>
            <w:tcBorders>
              <w:top w:val="single" w:sz="8" w:space="0" w:color="000000"/>
              <w:left w:val="nil"/>
              <w:bottom w:val="nil"/>
              <w:right w:val="nil"/>
            </w:tcBorders>
            <w:shd w:val="clear" w:color="auto" w:fill="auto"/>
            <w:tcMar>
              <w:top w:w="15" w:type="dxa"/>
              <w:left w:w="57" w:type="dxa"/>
              <w:bottom w:w="0" w:type="dxa"/>
              <w:right w:w="57" w:type="dxa"/>
            </w:tcMar>
            <w:vAlign w:val="bottom"/>
            <w:hideMark/>
          </w:tcPr>
          <w:p w14:paraId="577E815B"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2B35601E" w14:textId="77777777" w:rsidR="00994066" w:rsidRPr="00A7741B" w:rsidRDefault="00994066" w:rsidP="00A701E1">
            <w:pPr>
              <w:pStyle w:val="Text"/>
            </w:pPr>
          </w:p>
        </w:tc>
      </w:tr>
      <w:tr w:rsidR="00994066" w:rsidRPr="00A7741B" w14:paraId="5956B7BD" w14:textId="77777777" w:rsidTr="006B12F7">
        <w:trPr>
          <w:trHeight w:hRule="exact" w:val="258"/>
          <w:jc w:val="center"/>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
          <w:p w14:paraId="77854562"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
          <w:p w14:paraId="4EC3ADEC" w14:textId="77777777" w:rsidR="00994066" w:rsidRPr="00A7741B" w:rsidRDefault="00994066" w:rsidP="00A701E1">
            <w:pPr>
              <w:pStyle w:val="Text"/>
            </w:pPr>
          </w:p>
        </w:tc>
        <w:tc>
          <w:tcPr>
            <w:tcW w:w="1433" w:type="dxa"/>
            <w:tcBorders>
              <w:top w:val="nil"/>
              <w:left w:val="nil"/>
              <w:bottom w:val="nil"/>
              <w:right w:val="nil"/>
            </w:tcBorders>
            <w:shd w:val="clear" w:color="auto" w:fill="auto"/>
            <w:tcMar>
              <w:top w:w="15" w:type="dxa"/>
              <w:left w:w="57" w:type="dxa"/>
              <w:bottom w:w="0" w:type="dxa"/>
              <w:right w:w="57" w:type="dxa"/>
            </w:tcMar>
            <w:vAlign w:val="bottom"/>
            <w:hideMark/>
          </w:tcPr>
          <w:p w14:paraId="43F4112C" w14:textId="77777777" w:rsidR="00994066" w:rsidRPr="00FC3197" w:rsidRDefault="00994066" w:rsidP="00A701E1">
            <w:pPr>
              <w:pStyle w:val="Text"/>
            </w:pPr>
            <w:r w:rsidRPr="00FC3197">
              <w:t>Bond #2</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
          <w:p w14:paraId="0543A80B" w14:textId="77777777" w:rsidR="00994066" w:rsidRPr="00FC3197" w:rsidRDefault="00994066" w:rsidP="00A701E1">
            <w:pPr>
              <w:pStyle w:val="Text"/>
            </w:pPr>
            <w:r w:rsidRPr="00FC3197">
              <w:t xml:space="preserve">$2.44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0F92666C" w14:textId="77777777" w:rsidR="00994066" w:rsidRPr="00FC3197" w:rsidRDefault="00994066" w:rsidP="00A701E1">
            <w:pPr>
              <w:pStyle w:val="Text"/>
            </w:pPr>
            <w:r w:rsidRPr="00FC3197">
              <w:t xml:space="preserve">$102.44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7E6FE817" w14:textId="77777777" w:rsidR="00994066" w:rsidRPr="00A7741B" w:rsidRDefault="00994066" w:rsidP="00A701E1">
            <w:pPr>
              <w:pStyle w:val="Text"/>
            </w:pP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2627B6AA" w14:textId="77777777" w:rsidR="00994066" w:rsidRPr="00A7741B" w:rsidRDefault="00994066" w:rsidP="00A701E1">
            <w:pPr>
              <w:pStyle w:val="Text"/>
            </w:pP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5C97586B"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3527F7B5" w14:textId="77777777" w:rsidR="00994066" w:rsidRPr="00A7741B" w:rsidRDefault="00994066" w:rsidP="00A701E1">
            <w:pPr>
              <w:pStyle w:val="Text"/>
            </w:pPr>
          </w:p>
        </w:tc>
      </w:tr>
      <w:tr w:rsidR="00994066" w:rsidRPr="00A7741B" w14:paraId="58A5361F" w14:textId="77777777" w:rsidTr="006B12F7">
        <w:trPr>
          <w:trHeight w:hRule="exact" w:val="277"/>
          <w:jc w:val="center"/>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
          <w:p w14:paraId="6ED3B775"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
          <w:p w14:paraId="4B31EFA0" w14:textId="77777777" w:rsidR="00994066" w:rsidRPr="00A7741B" w:rsidRDefault="00994066" w:rsidP="00A701E1">
            <w:pPr>
              <w:pStyle w:val="Text"/>
            </w:pPr>
          </w:p>
        </w:tc>
        <w:tc>
          <w:tcPr>
            <w:tcW w:w="1433" w:type="dxa"/>
            <w:tcBorders>
              <w:top w:val="nil"/>
              <w:left w:val="nil"/>
              <w:bottom w:val="nil"/>
              <w:right w:val="nil"/>
            </w:tcBorders>
            <w:shd w:val="clear" w:color="auto" w:fill="auto"/>
            <w:tcMar>
              <w:top w:w="15" w:type="dxa"/>
              <w:left w:w="57" w:type="dxa"/>
              <w:bottom w:w="0" w:type="dxa"/>
              <w:right w:w="57" w:type="dxa"/>
            </w:tcMar>
            <w:vAlign w:val="bottom"/>
            <w:hideMark/>
          </w:tcPr>
          <w:p w14:paraId="55C2AB29" w14:textId="77777777" w:rsidR="00994066" w:rsidRPr="00FC3197" w:rsidRDefault="00994066" w:rsidP="00A701E1">
            <w:pPr>
              <w:pStyle w:val="Text"/>
            </w:pPr>
            <w:r w:rsidRPr="00FC3197">
              <w:t>Bond #3</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
          <w:p w14:paraId="282D1C29" w14:textId="77777777" w:rsidR="00994066" w:rsidRPr="00FC3197" w:rsidRDefault="00994066" w:rsidP="00A701E1">
            <w:pPr>
              <w:pStyle w:val="Text"/>
            </w:pPr>
            <w:r w:rsidRPr="00FC3197">
              <w:t xml:space="preserve">$2.44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659E29AF" w14:textId="77777777" w:rsidR="00994066" w:rsidRPr="00FC3197" w:rsidRDefault="00994066" w:rsidP="00A701E1">
            <w:pPr>
              <w:pStyle w:val="Text"/>
            </w:pPr>
            <w:r w:rsidRPr="00FC3197">
              <w:t xml:space="preserve">$2.44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7FB201C7" w14:textId="77777777" w:rsidR="00994066" w:rsidRPr="00FC3197" w:rsidRDefault="00994066" w:rsidP="00A701E1">
            <w:pPr>
              <w:pStyle w:val="Text"/>
            </w:pPr>
            <w:r w:rsidRPr="00FC3197">
              <w:t xml:space="preserve">$102.44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6AFB1C03" w14:textId="77777777" w:rsidR="00994066" w:rsidRPr="00A7741B" w:rsidRDefault="00994066" w:rsidP="00A701E1">
            <w:pPr>
              <w:pStyle w:val="Text"/>
            </w:pP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3E6E8E82"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325DEEF7" w14:textId="77777777" w:rsidR="00994066" w:rsidRPr="00A7741B" w:rsidRDefault="00994066" w:rsidP="00A701E1">
            <w:pPr>
              <w:pStyle w:val="Text"/>
            </w:pPr>
          </w:p>
        </w:tc>
      </w:tr>
      <w:tr w:rsidR="00994066" w:rsidRPr="00A7741B" w14:paraId="63E8EE32" w14:textId="77777777" w:rsidTr="006B12F7">
        <w:trPr>
          <w:trHeight w:hRule="exact" w:val="277"/>
          <w:jc w:val="center"/>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
          <w:p w14:paraId="551A2C89"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
          <w:p w14:paraId="682B6579" w14:textId="77777777" w:rsidR="00994066" w:rsidRPr="00A7741B" w:rsidRDefault="00994066" w:rsidP="00A701E1">
            <w:pPr>
              <w:pStyle w:val="Text"/>
            </w:pPr>
          </w:p>
        </w:tc>
        <w:tc>
          <w:tcPr>
            <w:tcW w:w="1433" w:type="dxa"/>
            <w:tcBorders>
              <w:top w:val="nil"/>
              <w:left w:val="nil"/>
              <w:bottom w:val="nil"/>
              <w:right w:val="nil"/>
            </w:tcBorders>
            <w:shd w:val="clear" w:color="auto" w:fill="auto"/>
            <w:tcMar>
              <w:top w:w="15" w:type="dxa"/>
              <w:left w:w="57" w:type="dxa"/>
              <w:bottom w:w="0" w:type="dxa"/>
              <w:right w:w="57" w:type="dxa"/>
            </w:tcMar>
            <w:vAlign w:val="bottom"/>
            <w:hideMark/>
          </w:tcPr>
          <w:p w14:paraId="63E0CDC3" w14:textId="77777777" w:rsidR="00994066" w:rsidRPr="00FC3197" w:rsidRDefault="00994066" w:rsidP="00A701E1">
            <w:pPr>
              <w:pStyle w:val="Text"/>
            </w:pPr>
            <w:r w:rsidRPr="00FC3197">
              <w:t>Bond #4</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
          <w:p w14:paraId="4242A6E1" w14:textId="77777777" w:rsidR="00994066" w:rsidRPr="00FC3197" w:rsidRDefault="00994066" w:rsidP="00A701E1">
            <w:pPr>
              <w:pStyle w:val="Text"/>
            </w:pPr>
            <w:r w:rsidRPr="00FC3197">
              <w:t xml:space="preserve">$2.44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1208D4F1" w14:textId="77777777" w:rsidR="00994066" w:rsidRPr="00FC3197" w:rsidRDefault="00994066" w:rsidP="00A701E1">
            <w:pPr>
              <w:pStyle w:val="Text"/>
            </w:pPr>
            <w:r w:rsidRPr="00FC3197">
              <w:t xml:space="preserve">$2.44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77DDD4CC" w14:textId="77777777" w:rsidR="00994066" w:rsidRPr="00FC3197" w:rsidRDefault="00994066" w:rsidP="00A701E1">
            <w:pPr>
              <w:pStyle w:val="Text"/>
            </w:pPr>
            <w:r w:rsidRPr="00FC3197">
              <w:t xml:space="preserve">$2.44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14399F9B" w14:textId="77777777" w:rsidR="00994066" w:rsidRPr="00FC3197" w:rsidRDefault="00994066" w:rsidP="00A701E1">
            <w:pPr>
              <w:pStyle w:val="Text"/>
            </w:pPr>
            <w:r w:rsidRPr="00FC3197">
              <w:t xml:space="preserve">$102.44 </w:t>
            </w: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01ACBCC7"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5AD2CBFF" w14:textId="77777777" w:rsidR="00994066" w:rsidRPr="00A7741B" w:rsidRDefault="00994066" w:rsidP="00A701E1">
            <w:pPr>
              <w:pStyle w:val="Text"/>
            </w:pPr>
          </w:p>
        </w:tc>
      </w:tr>
      <w:tr w:rsidR="00994066" w:rsidRPr="00A7741B" w14:paraId="3518412B" w14:textId="77777777" w:rsidTr="006B12F7">
        <w:trPr>
          <w:trHeight w:hRule="exact" w:val="277"/>
          <w:jc w:val="center"/>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
          <w:p w14:paraId="7A06EEF8"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
          <w:p w14:paraId="770A9521" w14:textId="77777777" w:rsidR="00994066" w:rsidRPr="00A7741B" w:rsidRDefault="00994066" w:rsidP="00A701E1">
            <w:pPr>
              <w:pStyle w:val="Text"/>
            </w:pPr>
          </w:p>
        </w:tc>
        <w:tc>
          <w:tcPr>
            <w:tcW w:w="1433" w:type="dxa"/>
            <w:tcBorders>
              <w:top w:val="nil"/>
              <w:left w:val="nil"/>
              <w:bottom w:val="nil"/>
              <w:right w:val="nil"/>
            </w:tcBorders>
            <w:shd w:val="clear" w:color="auto" w:fill="auto"/>
            <w:tcMar>
              <w:top w:w="15" w:type="dxa"/>
              <w:left w:w="57" w:type="dxa"/>
              <w:bottom w:w="0" w:type="dxa"/>
              <w:right w:w="57" w:type="dxa"/>
            </w:tcMar>
            <w:vAlign w:val="bottom"/>
            <w:hideMark/>
          </w:tcPr>
          <w:p w14:paraId="6C08088C" w14:textId="77777777" w:rsidR="00994066" w:rsidRPr="00FC3197" w:rsidRDefault="00994066" w:rsidP="00A701E1">
            <w:pPr>
              <w:pStyle w:val="Text"/>
            </w:pPr>
            <w:r w:rsidRPr="00FC3197">
              <w:t>Bond #5</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
          <w:p w14:paraId="0B3CE2EA" w14:textId="77777777" w:rsidR="00994066" w:rsidRPr="00FC3197" w:rsidRDefault="00994066" w:rsidP="00A701E1">
            <w:pPr>
              <w:pStyle w:val="Text"/>
            </w:pPr>
            <w:r w:rsidRPr="00FC3197">
              <w:t xml:space="preserve">$2.44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39D9EED2" w14:textId="77777777" w:rsidR="00994066" w:rsidRPr="00FC3197" w:rsidRDefault="00994066" w:rsidP="00A701E1">
            <w:pPr>
              <w:pStyle w:val="Text"/>
            </w:pPr>
            <w:r w:rsidRPr="00FC3197">
              <w:t xml:space="preserve">$2.44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78ABB086" w14:textId="77777777" w:rsidR="00994066" w:rsidRPr="00FC3197" w:rsidRDefault="00994066" w:rsidP="00A701E1">
            <w:pPr>
              <w:pStyle w:val="Text"/>
            </w:pPr>
            <w:r w:rsidRPr="00FC3197">
              <w:t xml:space="preserve">$2.44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6D9FF465" w14:textId="77777777" w:rsidR="00994066" w:rsidRPr="00FC3197" w:rsidRDefault="00994066" w:rsidP="00A701E1">
            <w:pPr>
              <w:pStyle w:val="Text"/>
            </w:pPr>
            <w:r w:rsidRPr="00FC3197">
              <w:t xml:space="preserve">$2.44 </w:t>
            </w: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2C6FC04D" w14:textId="77777777" w:rsidR="00994066" w:rsidRPr="00FC3197" w:rsidRDefault="00994066" w:rsidP="00A701E1">
            <w:pPr>
              <w:pStyle w:val="Text"/>
            </w:pPr>
            <w:r w:rsidRPr="00FC3197">
              <w:t xml:space="preserve">$102.44 </w:t>
            </w:r>
          </w:p>
        </w:tc>
        <w:tc>
          <w:tcPr>
            <w:tcW w:w="1098" w:type="dxa"/>
            <w:tcBorders>
              <w:top w:val="nil"/>
              <w:left w:val="nil"/>
              <w:right w:val="nil"/>
            </w:tcBorders>
            <w:shd w:val="clear" w:color="auto" w:fill="auto"/>
            <w:tcMar>
              <w:top w:w="15" w:type="dxa"/>
              <w:left w:w="57" w:type="dxa"/>
              <w:bottom w:w="0" w:type="dxa"/>
              <w:right w:w="57" w:type="dxa"/>
            </w:tcMar>
            <w:vAlign w:val="bottom"/>
            <w:hideMark/>
          </w:tcPr>
          <w:p w14:paraId="56311C51" w14:textId="77777777" w:rsidR="00994066" w:rsidRPr="00A7741B" w:rsidRDefault="00994066" w:rsidP="00A701E1">
            <w:pPr>
              <w:pStyle w:val="Text"/>
            </w:pPr>
          </w:p>
        </w:tc>
      </w:tr>
      <w:tr w:rsidR="00994066" w:rsidRPr="00A7741B" w14:paraId="765A1693" w14:textId="77777777" w:rsidTr="0096520A">
        <w:tblPrEx>
          <w:tblW w:w="9024" w:type="dxa"/>
          <w:jc w:val="center"/>
          <w:tblCellMar>
            <w:left w:w="0" w:type="dxa"/>
            <w:right w:w="0" w:type="dxa"/>
          </w:tblCellMar>
          <w:tblPrExChange w:id="6550" w:author="Aleksander Hansen" w:date="2013-02-16T22:49:00Z">
            <w:tblPrEx>
              <w:tblW w:w="9024" w:type="dxa"/>
              <w:jc w:val="center"/>
              <w:tblCellMar>
                <w:left w:w="0" w:type="dxa"/>
                <w:right w:w="0" w:type="dxa"/>
              </w:tblCellMar>
            </w:tblPrEx>
          </w:tblPrExChange>
        </w:tblPrEx>
        <w:trPr>
          <w:trHeight w:hRule="exact" w:val="277"/>
          <w:jc w:val="center"/>
          <w:trPrChange w:id="6551" w:author="Aleksander Hansen" w:date="2013-02-16T22:49:00Z">
            <w:trPr>
              <w:gridAfter w:val="0"/>
              <w:trHeight w:hRule="exact" w:val="277"/>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552"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E88DE1E"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553"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3BE1A62" w14:textId="77777777" w:rsidR="00994066" w:rsidRPr="00A7741B" w:rsidRDefault="00994066" w:rsidP="00A701E1">
            <w:pPr>
              <w:pStyle w:val="Text"/>
            </w:pPr>
          </w:p>
        </w:tc>
        <w:tc>
          <w:tcPr>
            <w:tcW w:w="1433" w:type="dxa"/>
            <w:tcBorders>
              <w:top w:val="nil"/>
              <w:left w:val="nil"/>
              <w:right w:val="nil"/>
            </w:tcBorders>
            <w:shd w:val="clear" w:color="auto" w:fill="auto"/>
            <w:tcMar>
              <w:top w:w="15" w:type="dxa"/>
              <w:left w:w="57" w:type="dxa"/>
              <w:bottom w:w="0" w:type="dxa"/>
              <w:right w:w="57" w:type="dxa"/>
            </w:tcMar>
            <w:vAlign w:val="bottom"/>
            <w:hideMark/>
            <w:tcPrChange w:id="6554" w:author="Aleksander Hansen" w:date="2013-02-16T22:49:00Z">
              <w:tcPr>
                <w:tcW w:w="1433" w:type="dxa"/>
                <w:gridSpan w:val="2"/>
                <w:tcBorders>
                  <w:top w:val="nil"/>
                  <w:left w:val="nil"/>
                  <w:right w:val="nil"/>
                </w:tcBorders>
                <w:shd w:val="clear" w:color="auto" w:fill="auto"/>
                <w:tcMar>
                  <w:top w:w="15" w:type="dxa"/>
                  <w:left w:w="57" w:type="dxa"/>
                  <w:bottom w:w="0" w:type="dxa"/>
                  <w:right w:w="57" w:type="dxa"/>
                </w:tcMar>
                <w:vAlign w:val="bottom"/>
                <w:hideMark/>
              </w:tcPr>
            </w:tcPrChange>
          </w:tcPr>
          <w:p w14:paraId="0F071A9D" w14:textId="77777777" w:rsidR="00994066" w:rsidRPr="00A7741B" w:rsidRDefault="00994066" w:rsidP="00A701E1">
            <w:pPr>
              <w:pStyle w:val="Text"/>
            </w:pPr>
          </w:p>
        </w:tc>
        <w:tc>
          <w:tcPr>
            <w:tcW w:w="1226" w:type="dxa"/>
            <w:tcBorders>
              <w:top w:val="nil"/>
              <w:left w:val="nil"/>
              <w:right w:val="nil"/>
            </w:tcBorders>
            <w:shd w:val="clear" w:color="auto" w:fill="auto"/>
            <w:tcMar>
              <w:top w:w="15" w:type="dxa"/>
              <w:left w:w="57" w:type="dxa"/>
              <w:bottom w:w="0" w:type="dxa"/>
              <w:right w:w="57" w:type="dxa"/>
            </w:tcMar>
            <w:vAlign w:val="bottom"/>
            <w:hideMark/>
            <w:tcPrChange w:id="6555" w:author="Aleksander Hansen" w:date="2013-02-16T22:49:00Z">
              <w:tcPr>
                <w:tcW w:w="1226" w:type="dxa"/>
                <w:gridSpan w:val="2"/>
                <w:tcBorders>
                  <w:top w:val="nil"/>
                  <w:left w:val="nil"/>
                  <w:right w:val="nil"/>
                </w:tcBorders>
                <w:shd w:val="clear" w:color="auto" w:fill="auto"/>
                <w:tcMar>
                  <w:top w:w="15" w:type="dxa"/>
                  <w:left w:w="57" w:type="dxa"/>
                  <w:bottom w:w="0" w:type="dxa"/>
                  <w:right w:w="57" w:type="dxa"/>
                </w:tcMar>
                <w:vAlign w:val="bottom"/>
                <w:hideMark/>
              </w:tcPr>
            </w:tcPrChange>
          </w:tcPr>
          <w:p w14:paraId="1E94B9ED" w14:textId="77777777" w:rsidR="00994066" w:rsidRPr="00A7741B" w:rsidRDefault="00994066" w:rsidP="00A701E1">
            <w:pPr>
              <w:pStyle w:val="Text"/>
            </w:pPr>
          </w:p>
        </w:tc>
        <w:tc>
          <w:tcPr>
            <w:tcW w:w="1018" w:type="dxa"/>
            <w:tcBorders>
              <w:top w:val="nil"/>
              <w:left w:val="nil"/>
              <w:right w:val="nil"/>
            </w:tcBorders>
            <w:shd w:val="clear" w:color="auto" w:fill="auto"/>
            <w:tcMar>
              <w:top w:w="15" w:type="dxa"/>
              <w:left w:w="57" w:type="dxa"/>
              <w:bottom w:w="0" w:type="dxa"/>
              <w:right w:w="57" w:type="dxa"/>
            </w:tcMar>
            <w:vAlign w:val="bottom"/>
            <w:hideMark/>
            <w:tcPrChange w:id="6556" w:author="Aleksander Hansen" w:date="2013-02-16T22:49:00Z">
              <w:tcPr>
                <w:tcW w:w="101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4AAD781D" w14:textId="77777777" w:rsidR="00994066" w:rsidRPr="00A7741B" w:rsidRDefault="00994066" w:rsidP="00A701E1">
            <w:pPr>
              <w:pStyle w:val="Text"/>
            </w:pPr>
          </w:p>
        </w:tc>
        <w:tc>
          <w:tcPr>
            <w:tcW w:w="1173" w:type="dxa"/>
            <w:tcBorders>
              <w:top w:val="nil"/>
              <w:left w:val="nil"/>
              <w:right w:val="nil"/>
            </w:tcBorders>
            <w:shd w:val="clear" w:color="auto" w:fill="auto"/>
            <w:tcMar>
              <w:top w:w="15" w:type="dxa"/>
              <w:left w:w="57" w:type="dxa"/>
              <w:bottom w:w="0" w:type="dxa"/>
              <w:right w:w="57" w:type="dxa"/>
            </w:tcMar>
            <w:vAlign w:val="bottom"/>
            <w:hideMark/>
            <w:tcPrChange w:id="6557"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BE5C128" w14:textId="77777777" w:rsidR="00994066" w:rsidRPr="00A7741B" w:rsidRDefault="00994066" w:rsidP="00A701E1">
            <w:pPr>
              <w:pStyle w:val="Text"/>
            </w:pPr>
          </w:p>
        </w:tc>
        <w:tc>
          <w:tcPr>
            <w:tcW w:w="1173" w:type="dxa"/>
            <w:tcBorders>
              <w:top w:val="nil"/>
              <w:left w:val="nil"/>
              <w:right w:val="nil"/>
            </w:tcBorders>
            <w:shd w:val="clear" w:color="auto" w:fill="auto"/>
            <w:tcMar>
              <w:top w:w="15" w:type="dxa"/>
              <w:left w:w="57" w:type="dxa"/>
              <w:bottom w:w="0" w:type="dxa"/>
              <w:right w:w="57" w:type="dxa"/>
            </w:tcMar>
            <w:vAlign w:val="bottom"/>
            <w:hideMark/>
            <w:tcPrChange w:id="6558"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38300674" w14:textId="77777777" w:rsidR="00994066" w:rsidRPr="00A7741B" w:rsidRDefault="00994066" w:rsidP="00A701E1">
            <w:pPr>
              <w:pStyle w:val="Text"/>
            </w:pPr>
          </w:p>
        </w:tc>
        <w:tc>
          <w:tcPr>
            <w:tcW w:w="1234" w:type="dxa"/>
            <w:tcBorders>
              <w:top w:val="nil"/>
              <w:left w:val="nil"/>
              <w:right w:val="nil"/>
            </w:tcBorders>
            <w:shd w:val="clear" w:color="auto" w:fill="auto"/>
            <w:tcMar>
              <w:top w:w="15" w:type="dxa"/>
              <w:left w:w="57" w:type="dxa"/>
              <w:bottom w:w="0" w:type="dxa"/>
              <w:right w:w="57" w:type="dxa"/>
            </w:tcMar>
            <w:vAlign w:val="bottom"/>
            <w:hideMark/>
            <w:tcPrChange w:id="6559" w:author="Aleksander Hansen" w:date="2013-02-16T22:49:00Z">
              <w:tcPr>
                <w:tcW w:w="12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57471C6" w14:textId="77777777" w:rsidR="00994066" w:rsidRPr="00A7741B" w:rsidRDefault="00994066" w:rsidP="00A701E1">
            <w:pPr>
              <w:pStyle w:val="Text"/>
            </w:pPr>
          </w:p>
        </w:tc>
        <w:tc>
          <w:tcPr>
            <w:tcW w:w="1098" w:type="dxa"/>
            <w:tcBorders>
              <w:top w:val="nil"/>
              <w:left w:val="nil"/>
              <w:right w:val="nil"/>
            </w:tcBorders>
            <w:shd w:val="clear" w:color="auto" w:fill="auto"/>
            <w:tcMar>
              <w:top w:w="15" w:type="dxa"/>
              <w:left w:w="57" w:type="dxa"/>
              <w:bottom w:w="0" w:type="dxa"/>
              <w:right w:w="57" w:type="dxa"/>
            </w:tcMar>
            <w:vAlign w:val="bottom"/>
            <w:hideMark/>
            <w:tcPrChange w:id="6560" w:author="Aleksander Hansen" w:date="2013-02-16T22:49:00Z">
              <w:tcPr>
                <w:tcW w:w="1098" w:type="dxa"/>
                <w:gridSpan w:val="2"/>
                <w:tcBorders>
                  <w:top w:val="nil"/>
                  <w:left w:val="nil"/>
                  <w:right w:val="nil"/>
                </w:tcBorders>
                <w:shd w:val="clear" w:color="auto" w:fill="auto"/>
                <w:tcMar>
                  <w:top w:w="15" w:type="dxa"/>
                  <w:left w:w="57" w:type="dxa"/>
                  <w:bottom w:w="0" w:type="dxa"/>
                  <w:right w:w="57" w:type="dxa"/>
                </w:tcMar>
                <w:vAlign w:val="bottom"/>
                <w:hideMark/>
              </w:tcPr>
            </w:tcPrChange>
          </w:tcPr>
          <w:p w14:paraId="7F3D8667" w14:textId="77777777" w:rsidR="00994066" w:rsidRPr="00A7741B" w:rsidRDefault="00994066" w:rsidP="00A701E1">
            <w:pPr>
              <w:pStyle w:val="Text"/>
              <w:rPr>
                <w:rStyle w:val="Strong"/>
              </w:rPr>
            </w:pPr>
          </w:p>
        </w:tc>
      </w:tr>
      <w:tr w:rsidR="00994066" w:rsidRPr="00A7741B" w14:paraId="4B8953C8" w14:textId="77777777" w:rsidTr="0096520A">
        <w:tblPrEx>
          <w:tblW w:w="9024" w:type="dxa"/>
          <w:jc w:val="center"/>
          <w:tblCellMar>
            <w:left w:w="0" w:type="dxa"/>
            <w:right w:w="0" w:type="dxa"/>
          </w:tblCellMar>
          <w:tblPrExChange w:id="6561" w:author="Aleksander Hansen" w:date="2013-02-16T22:49:00Z">
            <w:tblPrEx>
              <w:tblW w:w="9024" w:type="dxa"/>
              <w:jc w:val="center"/>
              <w:tblCellMar>
                <w:left w:w="0" w:type="dxa"/>
                <w:right w:w="0" w:type="dxa"/>
              </w:tblCellMar>
            </w:tblPrEx>
          </w:tblPrExChange>
        </w:tblPrEx>
        <w:trPr>
          <w:trHeight w:hRule="exact" w:val="277"/>
          <w:jc w:val="center"/>
          <w:trPrChange w:id="6562" w:author="Aleksander Hansen" w:date="2013-02-16T22:49:00Z">
            <w:trPr>
              <w:gridAfter w:val="0"/>
              <w:trHeight w:hRule="exact" w:val="277"/>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563"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920FAA9"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564"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13D2FF1" w14:textId="77777777" w:rsidR="00994066" w:rsidRPr="00A7741B" w:rsidRDefault="00994066" w:rsidP="00A701E1">
            <w:pPr>
              <w:pStyle w:val="Text"/>
            </w:pPr>
          </w:p>
        </w:tc>
        <w:tc>
          <w:tcPr>
            <w:tcW w:w="2659" w:type="dxa"/>
            <w:gridSpan w:val="2"/>
            <w:tcBorders>
              <w:top w:val="nil"/>
              <w:left w:val="nil"/>
              <w:right w:val="nil"/>
            </w:tcBorders>
            <w:shd w:val="clear" w:color="auto" w:fill="A2B593"/>
            <w:tcMar>
              <w:top w:w="15" w:type="dxa"/>
              <w:left w:w="57" w:type="dxa"/>
              <w:bottom w:w="0" w:type="dxa"/>
              <w:right w:w="57" w:type="dxa"/>
            </w:tcMar>
            <w:vAlign w:val="bottom"/>
            <w:hideMark/>
            <w:tcPrChange w:id="6565" w:author="Aleksander Hansen" w:date="2013-02-16T22:49:00Z">
              <w:tcPr>
                <w:tcW w:w="2659" w:type="dxa"/>
                <w:gridSpan w:val="4"/>
                <w:tcBorders>
                  <w:top w:val="nil"/>
                  <w:left w:val="nil"/>
                  <w:bottom w:val="single" w:sz="4" w:space="0" w:color="auto"/>
                  <w:right w:val="nil"/>
                </w:tcBorders>
                <w:shd w:val="clear" w:color="auto" w:fill="auto"/>
                <w:tcMar>
                  <w:top w:w="15" w:type="dxa"/>
                  <w:left w:w="57" w:type="dxa"/>
                  <w:bottom w:w="0" w:type="dxa"/>
                  <w:right w:w="57" w:type="dxa"/>
                </w:tcMar>
                <w:vAlign w:val="bottom"/>
                <w:hideMark/>
              </w:tcPr>
            </w:tcPrChange>
          </w:tcPr>
          <w:p w14:paraId="2364DE7C" w14:textId="77777777" w:rsidR="00994066" w:rsidRPr="00FC3197" w:rsidRDefault="00994066" w:rsidP="00A701E1">
            <w:pPr>
              <w:pStyle w:val="Text"/>
            </w:pPr>
            <w:r w:rsidRPr="00FC3197">
              <w:t>Present Values</w:t>
            </w:r>
          </w:p>
        </w:tc>
        <w:tc>
          <w:tcPr>
            <w:tcW w:w="1018" w:type="dxa"/>
            <w:tcBorders>
              <w:top w:val="nil"/>
              <w:left w:val="nil"/>
              <w:right w:val="nil"/>
            </w:tcBorders>
            <w:shd w:val="clear" w:color="auto" w:fill="A2B593"/>
            <w:tcMar>
              <w:top w:w="15" w:type="dxa"/>
              <w:left w:w="57" w:type="dxa"/>
              <w:bottom w:w="0" w:type="dxa"/>
              <w:right w:w="57" w:type="dxa"/>
            </w:tcMar>
            <w:vAlign w:val="bottom"/>
            <w:hideMark/>
            <w:tcPrChange w:id="6566" w:author="Aleksander Hansen" w:date="2013-02-16T22:49:00Z">
              <w:tcPr>
                <w:tcW w:w="101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FB7FBC9" w14:textId="77777777" w:rsidR="00994066" w:rsidRPr="00A7741B" w:rsidRDefault="00994066" w:rsidP="00A701E1">
            <w:pPr>
              <w:pStyle w:val="Text"/>
            </w:pPr>
          </w:p>
        </w:tc>
        <w:tc>
          <w:tcPr>
            <w:tcW w:w="1173" w:type="dxa"/>
            <w:tcBorders>
              <w:top w:val="nil"/>
              <w:left w:val="nil"/>
              <w:right w:val="nil"/>
            </w:tcBorders>
            <w:shd w:val="clear" w:color="auto" w:fill="A2B593"/>
            <w:tcMar>
              <w:top w:w="15" w:type="dxa"/>
              <w:left w:w="57" w:type="dxa"/>
              <w:bottom w:w="0" w:type="dxa"/>
              <w:right w:w="57" w:type="dxa"/>
            </w:tcMar>
            <w:vAlign w:val="bottom"/>
            <w:hideMark/>
            <w:tcPrChange w:id="6567"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04330F7" w14:textId="77777777" w:rsidR="00994066" w:rsidRPr="00A7741B" w:rsidRDefault="00994066" w:rsidP="00A701E1">
            <w:pPr>
              <w:pStyle w:val="Text"/>
            </w:pPr>
          </w:p>
        </w:tc>
        <w:tc>
          <w:tcPr>
            <w:tcW w:w="1173" w:type="dxa"/>
            <w:tcBorders>
              <w:top w:val="nil"/>
              <w:left w:val="nil"/>
              <w:right w:val="nil"/>
            </w:tcBorders>
            <w:shd w:val="clear" w:color="auto" w:fill="A2B593"/>
            <w:tcMar>
              <w:top w:w="15" w:type="dxa"/>
              <w:left w:w="57" w:type="dxa"/>
              <w:bottom w:w="0" w:type="dxa"/>
              <w:right w:w="57" w:type="dxa"/>
            </w:tcMar>
            <w:vAlign w:val="bottom"/>
            <w:hideMark/>
            <w:tcPrChange w:id="6568"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CBA34D8" w14:textId="77777777" w:rsidR="00994066" w:rsidRPr="00A7741B" w:rsidRDefault="00994066" w:rsidP="00A701E1">
            <w:pPr>
              <w:pStyle w:val="Text"/>
            </w:pPr>
          </w:p>
        </w:tc>
        <w:tc>
          <w:tcPr>
            <w:tcW w:w="1234" w:type="dxa"/>
            <w:tcBorders>
              <w:top w:val="nil"/>
              <w:left w:val="nil"/>
              <w:right w:val="nil"/>
            </w:tcBorders>
            <w:shd w:val="clear" w:color="auto" w:fill="A2B593"/>
            <w:tcMar>
              <w:top w:w="15" w:type="dxa"/>
              <w:left w:w="57" w:type="dxa"/>
              <w:bottom w:w="0" w:type="dxa"/>
              <w:right w:w="57" w:type="dxa"/>
            </w:tcMar>
            <w:vAlign w:val="bottom"/>
            <w:hideMark/>
            <w:tcPrChange w:id="6569" w:author="Aleksander Hansen" w:date="2013-02-16T22:49:00Z">
              <w:tcPr>
                <w:tcW w:w="12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E8A1663" w14:textId="77777777" w:rsidR="00994066" w:rsidRPr="00A7741B" w:rsidRDefault="00994066" w:rsidP="00A701E1">
            <w:pPr>
              <w:pStyle w:val="Text"/>
            </w:pPr>
          </w:p>
        </w:tc>
        <w:tc>
          <w:tcPr>
            <w:tcW w:w="1098" w:type="dxa"/>
            <w:tcBorders>
              <w:left w:val="nil"/>
              <w:right w:val="nil"/>
            </w:tcBorders>
            <w:shd w:val="clear" w:color="auto" w:fill="A2B593"/>
            <w:tcMar>
              <w:top w:w="15" w:type="dxa"/>
              <w:left w:w="57" w:type="dxa"/>
              <w:bottom w:w="0" w:type="dxa"/>
              <w:right w:w="57" w:type="dxa"/>
            </w:tcMar>
            <w:vAlign w:val="bottom"/>
            <w:hideMark/>
            <w:tcPrChange w:id="6570" w:author="Aleksander Hansen" w:date="2013-02-16T22:49:00Z">
              <w:tcPr>
                <w:tcW w:w="1098" w:type="dxa"/>
                <w:gridSpan w:val="2"/>
                <w:tcBorders>
                  <w:left w:val="nil"/>
                  <w:bottom w:val="single" w:sz="8" w:space="0" w:color="000000"/>
                  <w:right w:val="nil"/>
                </w:tcBorders>
                <w:shd w:val="clear" w:color="auto" w:fill="auto"/>
                <w:tcMar>
                  <w:top w:w="15" w:type="dxa"/>
                  <w:left w:w="57" w:type="dxa"/>
                  <w:bottom w:w="0" w:type="dxa"/>
                  <w:right w:w="57" w:type="dxa"/>
                </w:tcMar>
                <w:vAlign w:val="bottom"/>
                <w:hideMark/>
              </w:tcPr>
            </w:tcPrChange>
          </w:tcPr>
          <w:p w14:paraId="1289CCFA" w14:textId="77777777" w:rsidR="00994066" w:rsidRPr="00A7741B" w:rsidRDefault="00994066" w:rsidP="00A701E1">
            <w:pPr>
              <w:pStyle w:val="Text"/>
              <w:rPr>
                <w:rStyle w:val="Strong"/>
              </w:rPr>
            </w:pPr>
            <w:r w:rsidRPr="00A7741B">
              <w:t>Price</w:t>
            </w:r>
          </w:p>
        </w:tc>
      </w:tr>
      <w:tr w:rsidR="00994066" w:rsidRPr="00A7741B" w14:paraId="0D0A4632" w14:textId="77777777" w:rsidTr="0096520A">
        <w:tblPrEx>
          <w:tblW w:w="9024" w:type="dxa"/>
          <w:jc w:val="center"/>
          <w:tblCellMar>
            <w:left w:w="0" w:type="dxa"/>
            <w:right w:w="0" w:type="dxa"/>
          </w:tblCellMar>
          <w:tblPrExChange w:id="6571" w:author="Aleksander Hansen" w:date="2013-02-16T22:49:00Z">
            <w:tblPrEx>
              <w:tblW w:w="9024" w:type="dxa"/>
              <w:jc w:val="center"/>
              <w:tblCellMar>
                <w:left w:w="0" w:type="dxa"/>
                <w:right w:w="0" w:type="dxa"/>
              </w:tblCellMar>
            </w:tblPrEx>
          </w:tblPrExChange>
        </w:tblPrEx>
        <w:trPr>
          <w:trHeight w:hRule="exact" w:val="298"/>
          <w:jc w:val="center"/>
          <w:trPrChange w:id="6572" w:author="Aleksander Hansen" w:date="2013-02-16T22:49:00Z">
            <w:trPr>
              <w:gridAfter w:val="0"/>
              <w:trHeight w:hRule="exact" w:val="298"/>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573"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E600C00"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574"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5B94EDD" w14:textId="77777777" w:rsidR="00994066" w:rsidRPr="00A7741B" w:rsidRDefault="00994066" w:rsidP="00A701E1">
            <w:pPr>
              <w:pStyle w:val="Text"/>
            </w:pPr>
          </w:p>
        </w:tc>
        <w:tc>
          <w:tcPr>
            <w:tcW w:w="1433" w:type="dxa"/>
            <w:tcBorders>
              <w:left w:val="nil"/>
              <w:bottom w:val="nil"/>
              <w:right w:val="nil"/>
            </w:tcBorders>
            <w:shd w:val="clear" w:color="auto" w:fill="auto"/>
            <w:tcMar>
              <w:top w:w="15" w:type="dxa"/>
              <w:left w:w="57" w:type="dxa"/>
              <w:bottom w:w="0" w:type="dxa"/>
              <w:right w:w="57" w:type="dxa"/>
            </w:tcMar>
            <w:vAlign w:val="bottom"/>
            <w:hideMark/>
            <w:tcPrChange w:id="6575" w:author="Aleksander Hansen" w:date="2013-02-16T22:49:00Z">
              <w:tcPr>
                <w:tcW w:w="1433" w:type="dxa"/>
                <w:gridSpan w:val="2"/>
                <w:tcBorders>
                  <w:top w:val="single" w:sz="4" w:space="0" w:color="auto"/>
                  <w:left w:val="nil"/>
                  <w:bottom w:val="nil"/>
                  <w:right w:val="nil"/>
                </w:tcBorders>
                <w:shd w:val="clear" w:color="auto" w:fill="auto"/>
                <w:tcMar>
                  <w:top w:w="15" w:type="dxa"/>
                  <w:left w:w="57" w:type="dxa"/>
                  <w:bottom w:w="0" w:type="dxa"/>
                  <w:right w:w="57" w:type="dxa"/>
                </w:tcMar>
                <w:vAlign w:val="bottom"/>
                <w:hideMark/>
              </w:tcPr>
            </w:tcPrChange>
          </w:tcPr>
          <w:p w14:paraId="61135FA8" w14:textId="77777777" w:rsidR="00994066" w:rsidRPr="00FC3197" w:rsidRDefault="00994066" w:rsidP="00A701E1">
            <w:pPr>
              <w:pStyle w:val="Text"/>
            </w:pPr>
            <w:r w:rsidRPr="00FC3197">
              <w:t>Bond #1</w:t>
            </w:r>
          </w:p>
        </w:tc>
        <w:tc>
          <w:tcPr>
            <w:tcW w:w="1226" w:type="dxa"/>
            <w:tcBorders>
              <w:left w:val="nil"/>
              <w:bottom w:val="nil"/>
              <w:right w:val="nil"/>
            </w:tcBorders>
            <w:shd w:val="clear" w:color="auto" w:fill="auto"/>
            <w:tcMar>
              <w:top w:w="15" w:type="dxa"/>
              <w:left w:w="57" w:type="dxa"/>
              <w:bottom w:w="0" w:type="dxa"/>
              <w:right w:w="57" w:type="dxa"/>
            </w:tcMar>
            <w:vAlign w:val="bottom"/>
            <w:hideMark/>
            <w:tcPrChange w:id="6576" w:author="Aleksander Hansen" w:date="2013-02-16T22:49:00Z">
              <w:tcPr>
                <w:tcW w:w="1226" w:type="dxa"/>
                <w:gridSpan w:val="2"/>
                <w:tcBorders>
                  <w:top w:val="single" w:sz="4" w:space="0" w:color="auto"/>
                  <w:left w:val="nil"/>
                  <w:bottom w:val="nil"/>
                  <w:right w:val="nil"/>
                </w:tcBorders>
                <w:shd w:val="clear" w:color="auto" w:fill="auto"/>
                <w:tcMar>
                  <w:top w:w="15" w:type="dxa"/>
                  <w:left w:w="57" w:type="dxa"/>
                  <w:bottom w:w="0" w:type="dxa"/>
                  <w:right w:w="57" w:type="dxa"/>
                </w:tcMar>
                <w:vAlign w:val="bottom"/>
                <w:hideMark/>
              </w:tcPr>
            </w:tcPrChange>
          </w:tcPr>
          <w:p w14:paraId="3F49951C" w14:textId="77777777" w:rsidR="00994066" w:rsidRPr="00FC3197" w:rsidRDefault="00994066" w:rsidP="00A701E1">
            <w:pPr>
              <w:pStyle w:val="Text"/>
            </w:pPr>
            <w:r w:rsidRPr="00FC3197">
              <w:t xml:space="preserve">$99.935 </w:t>
            </w:r>
          </w:p>
        </w:tc>
        <w:tc>
          <w:tcPr>
            <w:tcW w:w="1018" w:type="dxa"/>
            <w:tcBorders>
              <w:left w:val="nil"/>
              <w:bottom w:val="nil"/>
              <w:right w:val="nil"/>
            </w:tcBorders>
            <w:shd w:val="clear" w:color="auto" w:fill="auto"/>
            <w:tcMar>
              <w:top w:w="15" w:type="dxa"/>
              <w:left w:w="57" w:type="dxa"/>
              <w:bottom w:w="0" w:type="dxa"/>
              <w:right w:w="57" w:type="dxa"/>
            </w:tcMar>
            <w:vAlign w:val="bottom"/>
            <w:hideMark/>
            <w:tcPrChange w:id="6577" w:author="Aleksander Hansen" w:date="2013-02-16T22:49:00Z">
              <w:tcPr>
                <w:tcW w:w="101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4EA2E4A" w14:textId="77777777" w:rsidR="00994066" w:rsidRPr="00A7741B" w:rsidRDefault="00994066" w:rsidP="00A701E1">
            <w:pPr>
              <w:pStyle w:val="Text"/>
            </w:pPr>
          </w:p>
        </w:tc>
        <w:tc>
          <w:tcPr>
            <w:tcW w:w="1173" w:type="dxa"/>
            <w:tcBorders>
              <w:left w:val="nil"/>
              <w:bottom w:val="nil"/>
              <w:right w:val="nil"/>
            </w:tcBorders>
            <w:shd w:val="clear" w:color="auto" w:fill="auto"/>
            <w:tcMar>
              <w:top w:w="15" w:type="dxa"/>
              <w:left w:w="57" w:type="dxa"/>
              <w:bottom w:w="0" w:type="dxa"/>
              <w:right w:w="57" w:type="dxa"/>
            </w:tcMar>
            <w:vAlign w:val="bottom"/>
            <w:hideMark/>
            <w:tcPrChange w:id="6578"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6FE7B91" w14:textId="77777777" w:rsidR="00994066" w:rsidRPr="00A7741B" w:rsidRDefault="00994066" w:rsidP="00A701E1">
            <w:pPr>
              <w:pStyle w:val="Text"/>
            </w:pPr>
          </w:p>
        </w:tc>
        <w:tc>
          <w:tcPr>
            <w:tcW w:w="1173" w:type="dxa"/>
            <w:tcBorders>
              <w:left w:val="nil"/>
              <w:bottom w:val="nil"/>
              <w:right w:val="nil"/>
            </w:tcBorders>
            <w:shd w:val="clear" w:color="auto" w:fill="auto"/>
            <w:tcMar>
              <w:top w:w="15" w:type="dxa"/>
              <w:left w:w="57" w:type="dxa"/>
              <w:bottom w:w="0" w:type="dxa"/>
              <w:right w:w="57" w:type="dxa"/>
            </w:tcMar>
            <w:vAlign w:val="bottom"/>
            <w:hideMark/>
            <w:tcPrChange w:id="6579"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BD72360" w14:textId="77777777" w:rsidR="00994066" w:rsidRPr="00A7741B" w:rsidRDefault="00994066" w:rsidP="00A701E1">
            <w:pPr>
              <w:pStyle w:val="Text"/>
            </w:pPr>
          </w:p>
        </w:tc>
        <w:tc>
          <w:tcPr>
            <w:tcW w:w="1234" w:type="dxa"/>
            <w:tcBorders>
              <w:left w:val="nil"/>
              <w:bottom w:val="nil"/>
              <w:right w:val="nil"/>
            </w:tcBorders>
            <w:shd w:val="clear" w:color="auto" w:fill="auto"/>
            <w:tcMar>
              <w:top w:w="15" w:type="dxa"/>
              <w:left w:w="57" w:type="dxa"/>
              <w:bottom w:w="0" w:type="dxa"/>
              <w:right w:w="57" w:type="dxa"/>
            </w:tcMar>
            <w:vAlign w:val="bottom"/>
            <w:hideMark/>
            <w:tcPrChange w:id="6580" w:author="Aleksander Hansen" w:date="2013-02-16T22:49:00Z">
              <w:tcPr>
                <w:tcW w:w="12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5774C81B" w14:textId="77777777" w:rsidR="00994066" w:rsidRPr="00A7741B" w:rsidRDefault="00994066" w:rsidP="00A701E1">
            <w:pPr>
              <w:pStyle w:val="Text"/>
            </w:pPr>
          </w:p>
        </w:tc>
        <w:tc>
          <w:tcPr>
            <w:tcW w:w="1098" w:type="dxa"/>
            <w:tcBorders>
              <w:left w:val="nil"/>
              <w:bottom w:val="nil"/>
              <w:right w:val="nil"/>
            </w:tcBorders>
            <w:shd w:val="clear" w:color="auto" w:fill="auto"/>
            <w:tcMar>
              <w:top w:w="15" w:type="dxa"/>
              <w:left w:w="57" w:type="dxa"/>
              <w:bottom w:w="0" w:type="dxa"/>
              <w:right w:w="57" w:type="dxa"/>
            </w:tcMar>
            <w:vAlign w:val="bottom"/>
            <w:hideMark/>
            <w:tcPrChange w:id="6581" w:author="Aleksander Hansen" w:date="2013-02-16T22:49:00Z">
              <w:tcPr>
                <w:tcW w:w="1098" w:type="dxa"/>
                <w:gridSpan w:val="2"/>
                <w:tcBorders>
                  <w:top w:val="single" w:sz="8" w:space="0" w:color="000000"/>
                  <w:left w:val="nil"/>
                  <w:bottom w:val="nil"/>
                  <w:right w:val="nil"/>
                </w:tcBorders>
                <w:shd w:val="clear" w:color="auto" w:fill="FCD5B5"/>
                <w:tcMar>
                  <w:top w:w="15" w:type="dxa"/>
                  <w:left w:w="57" w:type="dxa"/>
                  <w:bottom w:w="0" w:type="dxa"/>
                  <w:right w:w="57" w:type="dxa"/>
                </w:tcMar>
                <w:vAlign w:val="bottom"/>
                <w:hideMark/>
              </w:tcPr>
            </w:tcPrChange>
          </w:tcPr>
          <w:p w14:paraId="362D906C" w14:textId="77777777" w:rsidR="00994066" w:rsidRPr="00A7741B" w:rsidRDefault="00994066" w:rsidP="00A701E1">
            <w:pPr>
              <w:pStyle w:val="Text"/>
              <w:rPr>
                <w:rStyle w:val="Strong"/>
              </w:rPr>
            </w:pPr>
            <w:r w:rsidRPr="00A7741B">
              <w:t xml:space="preserve">$99.935 </w:t>
            </w:r>
          </w:p>
        </w:tc>
      </w:tr>
      <w:tr w:rsidR="00994066" w:rsidRPr="00A7741B" w14:paraId="6A2B3F14" w14:textId="77777777" w:rsidTr="0096520A">
        <w:tblPrEx>
          <w:tblW w:w="9024" w:type="dxa"/>
          <w:jc w:val="center"/>
          <w:tblCellMar>
            <w:left w:w="0" w:type="dxa"/>
            <w:right w:w="0" w:type="dxa"/>
          </w:tblCellMar>
          <w:tblPrExChange w:id="6582" w:author="Aleksander Hansen" w:date="2013-02-16T22:49:00Z">
            <w:tblPrEx>
              <w:tblW w:w="9024" w:type="dxa"/>
              <w:jc w:val="center"/>
              <w:tblCellMar>
                <w:left w:w="0" w:type="dxa"/>
                <w:right w:w="0" w:type="dxa"/>
              </w:tblCellMar>
            </w:tblPrEx>
          </w:tblPrExChange>
        </w:tblPrEx>
        <w:trPr>
          <w:trHeight w:hRule="exact" w:val="258"/>
          <w:jc w:val="center"/>
          <w:trPrChange w:id="6583" w:author="Aleksander Hansen" w:date="2013-02-16T22:49:00Z">
            <w:trPr>
              <w:gridAfter w:val="0"/>
              <w:trHeight w:hRule="exact" w:val="258"/>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584"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5E33A02A"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585"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D944757" w14:textId="77777777" w:rsidR="00994066" w:rsidRPr="00A7741B" w:rsidRDefault="00994066" w:rsidP="00A701E1">
            <w:pPr>
              <w:pStyle w:val="Text"/>
            </w:pPr>
          </w:p>
        </w:tc>
        <w:tc>
          <w:tcPr>
            <w:tcW w:w="1433" w:type="dxa"/>
            <w:tcBorders>
              <w:top w:val="nil"/>
              <w:left w:val="nil"/>
              <w:bottom w:val="nil"/>
              <w:right w:val="nil"/>
            </w:tcBorders>
            <w:shd w:val="clear" w:color="auto" w:fill="auto"/>
            <w:tcMar>
              <w:top w:w="15" w:type="dxa"/>
              <w:left w:w="57" w:type="dxa"/>
              <w:bottom w:w="0" w:type="dxa"/>
              <w:right w:w="57" w:type="dxa"/>
            </w:tcMar>
            <w:vAlign w:val="bottom"/>
            <w:hideMark/>
            <w:tcPrChange w:id="6586" w:author="Aleksander Hansen" w:date="2013-02-16T22:49:00Z">
              <w:tcPr>
                <w:tcW w:w="143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3C81DDE0" w14:textId="77777777" w:rsidR="00994066" w:rsidRPr="00FC3197" w:rsidRDefault="00994066" w:rsidP="00A701E1">
            <w:pPr>
              <w:pStyle w:val="Text"/>
            </w:pPr>
            <w:r w:rsidRPr="00FC3197">
              <w:t>Bond #2</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Change w:id="6587" w:author="Aleksander Hansen" w:date="2013-02-16T22:49:00Z">
              <w:tcPr>
                <w:tcW w:w="1226"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5D29AB39" w14:textId="77777777" w:rsidR="00994066" w:rsidRPr="00FC3197" w:rsidRDefault="00994066" w:rsidP="00A701E1">
            <w:pPr>
              <w:pStyle w:val="Text"/>
            </w:pPr>
            <w:r w:rsidRPr="00FC3197">
              <w:t xml:space="preserve">$2.378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Change w:id="6588" w:author="Aleksander Hansen" w:date="2013-02-16T22:49:00Z">
              <w:tcPr>
                <w:tcW w:w="101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29A832C" w14:textId="77777777" w:rsidR="00994066" w:rsidRPr="00FC3197" w:rsidRDefault="00994066" w:rsidP="00A701E1">
            <w:pPr>
              <w:pStyle w:val="Text"/>
            </w:pPr>
            <w:r w:rsidRPr="00FC3197">
              <w:t xml:space="preserve">$97.569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Change w:id="6589"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1CA7042E" w14:textId="77777777" w:rsidR="00994066" w:rsidRPr="00A7741B" w:rsidRDefault="00994066" w:rsidP="00A701E1">
            <w:pPr>
              <w:pStyle w:val="Text"/>
            </w:pP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Change w:id="6590"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4E582058" w14:textId="77777777" w:rsidR="00994066" w:rsidRPr="00A7741B" w:rsidRDefault="00994066" w:rsidP="00A701E1">
            <w:pPr>
              <w:pStyle w:val="Text"/>
            </w:pP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Change w:id="6591" w:author="Aleksander Hansen" w:date="2013-02-16T22:49:00Z">
              <w:tcPr>
                <w:tcW w:w="12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5DD9C53"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Change w:id="6592" w:author="Aleksander Hansen" w:date="2013-02-16T22:49:00Z">
              <w:tcPr>
                <w:tcW w:w="1098" w:type="dxa"/>
                <w:gridSpan w:val="2"/>
                <w:tcBorders>
                  <w:top w:val="nil"/>
                  <w:left w:val="nil"/>
                  <w:bottom w:val="nil"/>
                  <w:right w:val="nil"/>
                </w:tcBorders>
                <w:shd w:val="clear" w:color="auto" w:fill="FCD5B5"/>
                <w:tcMar>
                  <w:top w:w="15" w:type="dxa"/>
                  <w:left w:w="57" w:type="dxa"/>
                  <w:bottom w:w="0" w:type="dxa"/>
                  <w:right w:w="57" w:type="dxa"/>
                </w:tcMar>
                <w:vAlign w:val="bottom"/>
                <w:hideMark/>
              </w:tcPr>
            </w:tcPrChange>
          </w:tcPr>
          <w:p w14:paraId="41C2D326" w14:textId="77777777" w:rsidR="00994066" w:rsidRPr="00A7741B" w:rsidRDefault="00994066" w:rsidP="00A701E1">
            <w:pPr>
              <w:pStyle w:val="Text"/>
              <w:rPr>
                <w:rStyle w:val="Strong"/>
              </w:rPr>
            </w:pPr>
            <w:r w:rsidRPr="00A7741B">
              <w:t xml:space="preserve">$99.947 </w:t>
            </w:r>
          </w:p>
        </w:tc>
      </w:tr>
      <w:tr w:rsidR="00994066" w:rsidRPr="00A7741B" w14:paraId="59B16688" w14:textId="77777777" w:rsidTr="0096520A">
        <w:tblPrEx>
          <w:tblW w:w="9024" w:type="dxa"/>
          <w:jc w:val="center"/>
          <w:tblCellMar>
            <w:left w:w="0" w:type="dxa"/>
            <w:right w:w="0" w:type="dxa"/>
          </w:tblCellMar>
          <w:tblPrExChange w:id="6593" w:author="Aleksander Hansen" w:date="2013-02-16T22:49:00Z">
            <w:tblPrEx>
              <w:tblW w:w="9024" w:type="dxa"/>
              <w:jc w:val="center"/>
              <w:tblCellMar>
                <w:left w:w="0" w:type="dxa"/>
                <w:right w:w="0" w:type="dxa"/>
              </w:tblCellMar>
            </w:tblPrEx>
          </w:tblPrExChange>
        </w:tblPrEx>
        <w:trPr>
          <w:trHeight w:hRule="exact" w:val="277"/>
          <w:jc w:val="center"/>
          <w:trPrChange w:id="6594" w:author="Aleksander Hansen" w:date="2013-02-16T22:49:00Z">
            <w:trPr>
              <w:gridAfter w:val="0"/>
              <w:trHeight w:hRule="exact" w:val="277"/>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595"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181FE026"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596"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19E6CB47" w14:textId="77777777" w:rsidR="00994066" w:rsidRPr="00A7741B" w:rsidRDefault="00994066" w:rsidP="00A701E1">
            <w:pPr>
              <w:pStyle w:val="Text"/>
            </w:pPr>
          </w:p>
        </w:tc>
        <w:tc>
          <w:tcPr>
            <w:tcW w:w="1433" w:type="dxa"/>
            <w:tcBorders>
              <w:top w:val="nil"/>
              <w:left w:val="nil"/>
              <w:bottom w:val="nil"/>
              <w:right w:val="nil"/>
            </w:tcBorders>
            <w:shd w:val="clear" w:color="auto" w:fill="auto"/>
            <w:tcMar>
              <w:top w:w="15" w:type="dxa"/>
              <w:left w:w="57" w:type="dxa"/>
              <w:bottom w:w="0" w:type="dxa"/>
              <w:right w:w="57" w:type="dxa"/>
            </w:tcMar>
            <w:vAlign w:val="bottom"/>
            <w:hideMark/>
            <w:tcPrChange w:id="6597" w:author="Aleksander Hansen" w:date="2013-02-16T22:49:00Z">
              <w:tcPr>
                <w:tcW w:w="143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4611227B" w14:textId="77777777" w:rsidR="00994066" w:rsidRPr="00FC3197" w:rsidRDefault="00994066" w:rsidP="00A701E1">
            <w:pPr>
              <w:pStyle w:val="Text"/>
            </w:pPr>
            <w:r w:rsidRPr="00FC3197">
              <w:t>Bond #3</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Change w:id="6598" w:author="Aleksander Hansen" w:date="2013-02-16T22:49:00Z">
              <w:tcPr>
                <w:tcW w:w="1226"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1A64B1A9" w14:textId="77777777" w:rsidR="00994066" w:rsidRPr="00FC3197" w:rsidRDefault="00994066" w:rsidP="00A701E1">
            <w:pPr>
              <w:pStyle w:val="Text"/>
            </w:pPr>
            <w:r w:rsidRPr="00FC3197">
              <w:t xml:space="preserve">$2.378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Change w:id="6599" w:author="Aleksander Hansen" w:date="2013-02-16T22:49:00Z">
              <w:tcPr>
                <w:tcW w:w="101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400663B" w14:textId="77777777" w:rsidR="00994066" w:rsidRPr="00FC3197" w:rsidRDefault="00994066" w:rsidP="00A701E1">
            <w:pPr>
              <w:pStyle w:val="Text"/>
            </w:pPr>
            <w:r w:rsidRPr="00FC3197">
              <w:t xml:space="preserve">$2.322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Change w:id="6600"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3E5EA400" w14:textId="77777777" w:rsidR="00994066" w:rsidRPr="00FC3197" w:rsidRDefault="00994066" w:rsidP="00A701E1">
            <w:pPr>
              <w:pStyle w:val="Text"/>
            </w:pPr>
            <w:r w:rsidRPr="00FC3197">
              <w:t xml:space="preserve">$95.313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Change w:id="6601"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4FC6612D" w14:textId="77777777" w:rsidR="00994066" w:rsidRPr="00A7741B" w:rsidRDefault="00994066" w:rsidP="00A701E1">
            <w:pPr>
              <w:pStyle w:val="Text"/>
            </w:pP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Change w:id="6602" w:author="Aleksander Hansen" w:date="2013-02-16T22:49:00Z">
              <w:tcPr>
                <w:tcW w:w="12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88AD8A3"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Change w:id="6603" w:author="Aleksander Hansen" w:date="2013-02-16T22:49:00Z">
              <w:tcPr>
                <w:tcW w:w="1098" w:type="dxa"/>
                <w:gridSpan w:val="2"/>
                <w:tcBorders>
                  <w:top w:val="nil"/>
                  <w:left w:val="nil"/>
                  <w:bottom w:val="nil"/>
                  <w:right w:val="nil"/>
                </w:tcBorders>
                <w:shd w:val="clear" w:color="auto" w:fill="FCD5B5"/>
                <w:tcMar>
                  <w:top w:w="15" w:type="dxa"/>
                  <w:left w:w="57" w:type="dxa"/>
                  <w:bottom w:w="0" w:type="dxa"/>
                  <w:right w:w="57" w:type="dxa"/>
                </w:tcMar>
                <w:vAlign w:val="bottom"/>
                <w:hideMark/>
              </w:tcPr>
            </w:tcPrChange>
          </w:tcPr>
          <w:p w14:paraId="51A59E29" w14:textId="77777777" w:rsidR="00994066" w:rsidRPr="00A7741B" w:rsidRDefault="00994066" w:rsidP="00A701E1">
            <w:pPr>
              <w:pStyle w:val="Text"/>
              <w:rPr>
                <w:rStyle w:val="Strong"/>
              </w:rPr>
            </w:pPr>
            <w:r w:rsidRPr="00A7741B">
              <w:t xml:space="preserve">$100.012 </w:t>
            </w:r>
          </w:p>
        </w:tc>
      </w:tr>
      <w:tr w:rsidR="00994066" w:rsidRPr="00A7741B" w14:paraId="697747F6" w14:textId="77777777" w:rsidTr="0096520A">
        <w:tblPrEx>
          <w:tblW w:w="9024" w:type="dxa"/>
          <w:jc w:val="center"/>
          <w:tblCellMar>
            <w:left w:w="0" w:type="dxa"/>
            <w:right w:w="0" w:type="dxa"/>
          </w:tblCellMar>
          <w:tblPrExChange w:id="6604" w:author="Aleksander Hansen" w:date="2013-02-16T22:49:00Z">
            <w:tblPrEx>
              <w:tblW w:w="9024" w:type="dxa"/>
              <w:jc w:val="center"/>
              <w:tblCellMar>
                <w:left w:w="0" w:type="dxa"/>
                <w:right w:w="0" w:type="dxa"/>
              </w:tblCellMar>
            </w:tblPrEx>
          </w:tblPrExChange>
        </w:tblPrEx>
        <w:trPr>
          <w:trHeight w:hRule="exact" w:val="277"/>
          <w:jc w:val="center"/>
          <w:trPrChange w:id="6605" w:author="Aleksander Hansen" w:date="2013-02-16T22:49:00Z">
            <w:trPr>
              <w:gridAfter w:val="0"/>
              <w:trHeight w:hRule="exact" w:val="277"/>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606"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5B74EDE"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607"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4595DDB" w14:textId="77777777" w:rsidR="00994066" w:rsidRPr="00A7741B" w:rsidRDefault="00994066" w:rsidP="00A701E1">
            <w:pPr>
              <w:pStyle w:val="Text"/>
            </w:pPr>
          </w:p>
        </w:tc>
        <w:tc>
          <w:tcPr>
            <w:tcW w:w="1433" w:type="dxa"/>
            <w:tcBorders>
              <w:top w:val="nil"/>
              <w:left w:val="nil"/>
              <w:bottom w:val="nil"/>
              <w:right w:val="nil"/>
            </w:tcBorders>
            <w:shd w:val="clear" w:color="auto" w:fill="auto"/>
            <w:tcMar>
              <w:top w:w="15" w:type="dxa"/>
              <w:left w:w="57" w:type="dxa"/>
              <w:bottom w:w="0" w:type="dxa"/>
              <w:right w:w="57" w:type="dxa"/>
            </w:tcMar>
            <w:vAlign w:val="bottom"/>
            <w:hideMark/>
            <w:tcPrChange w:id="6608" w:author="Aleksander Hansen" w:date="2013-02-16T22:49:00Z">
              <w:tcPr>
                <w:tcW w:w="143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53729823" w14:textId="77777777" w:rsidR="00994066" w:rsidRPr="00FC3197" w:rsidRDefault="00994066" w:rsidP="00A701E1">
            <w:pPr>
              <w:pStyle w:val="Text"/>
            </w:pPr>
            <w:r w:rsidRPr="00FC3197">
              <w:t>Bond #4</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Change w:id="6609" w:author="Aleksander Hansen" w:date="2013-02-16T22:49:00Z">
              <w:tcPr>
                <w:tcW w:w="1226"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E436109" w14:textId="77777777" w:rsidR="00994066" w:rsidRPr="00FC3197" w:rsidRDefault="00994066" w:rsidP="00A701E1">
            <w:pPr>
              <w:pStyle w:val="Text"/>
            </w:pPr>
            <w:r w:rsidRPr="00FC3197">
              <w:t xml:space="preserve">$2.378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Change w:id="6610" w:author="Aleksander Hansen" w:date="2013-02-16T22:49:00Z">
              <w:tcPr>
                <w:tcW w:w="101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9EE8CCF" w14:textId="77777777" w:rsidR="00994066" w:rsidRPr="00FC3197" w:rsidRDefault="00994066" w:rsidP="00A701E1">
            <w:pPr>
              <w:pStyle w:val="Text"/>
            </w:pPr>
            <w:r w:rsidRPr="00FC3197">
              <w:t xml:space="preserve">$2.322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Change w:id="6611"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3F9CA250" w14:textId="77777777" w:rsidR="00994066" w:rsidRPr="00FC3197" w:rsidRDefault="00994066" w:rsidP="00A701E1">
            <w:pPr>
              <w:pStyle w:val="Text"/>
            </w:pPr>
            <w:r w:rsidRPr="00FC3197">
              <w:t xml:space="preserve">$2.268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Change w:id="6612"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70BAAFB" w14:textId="77777777" w:rsidR="00994066" w:rsidRPr="00FC3197" w:rsidRDefault="00994066" w:rsidP="00A701E1">
            <w:pPr>
              <w:pStyle w:val="Text"/>
            </w:pPr>
            <w:r w:rsidRPr="00FC3197">
              <w:t xml:space="preserve">$93.009 </w:t>
            </w: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Change w:id="6613" w:author="Aleksander Hansen" w:date="2013-02-16T22:49:00Z">
              <w:tcPr>
                <w:tcW w:w="12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15AB49CF"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Change w:id="6614" w:author="Aleksander Hansen" w:date="2013-02-16T22:49:00Z">
              <w:tcPr>
                <w:tcW w:w="1098" w:type="dxa"/>
                <w:gridSpan w:val="2"/>
                <w:tcBorders>
                  <w:top w:val="nil"/>
                  <w:left w:val="nil"/>
                  <w:bottom w:val="nil"/>
                  <w:right w:val="nil"/>
                </w:tcBorders>
                <w:shd w:val="clear" w:color="auto" w:fill="FCD5B5"/>
                <w:tcMar>
                  <w:top w:w="15" w:type="dxa"/>
                  <w:left w:w="57" w:type="dxa"/>
                  <w:bottom w:w="0" w:type="dxa"/>
                  <w:right w:w="57" w:type="dxa"/>
                </w:tcMar>
                <w:vAlign w:val="bottom"/>
                <w:hideMark/>
              </w:tcPr>
            </w:tcPrChange>
          </w:tcPr>
          <w:p w14:paraId="673B4FF5" w14:textId="77777777" w:rsidR="00994066" w:rsidRPr="00A7741B" w:rsidRDefault="00994066" w:rsidP="00A701E1">
            <w:pPr>
              <w:pStyle w:val="Text"/>
              <w:rPr>
                <w:rStyle w:val="Strong"/>
              </w:rPr>
            </w:pPr>
            <w:r w:rsidRPr="00A7741B">
              <w:t xml:space="preserve">$99.977 </w:t>
            </w:r>
          </w:p>
        </w:tc>
      </w:tr>
      <w:tr w:rsidR="00994066" w:rsidRPr="00A7741B" w14:paraId="703C45C4" w14:textId="77777777" w:rsidTr="0096520A">
        <w:tblPrEx>
          <w:tblW w:w="9024" w:type="dxa"/>
          <w:jc w:val="center"/>
          <w:tblCellMar>
            <w:left w:w="0" w:type="dxa"/>
            <w:right w:w="0" w:type="dxa"/>
          </w:tblCellMar>
          <w:tblPrExChange w:id="6615" w:author="Aleksander Hansen" w:date="2013-02-16T22:49:00Z">
            <w:tblPrEx>
              <w:tblW w:w="9024" w:type="dxa"/>
              <w:jc w:val="center"/>
              <w:tblCellMar>
                <w:left w:w="0" w:type="dxa"/>
                <w:right w:w="0" w:type="dxa"/>
              </w:tblCellMar>
            </w:tblPrEx>
          </w:tblPrExChange>
        </w:tblPrEx>
        <w:trPr>
          <w:trHeight w:hRule="exact" w:val="277"/>
          <w:jc w:val="center"/>
          <w:trPrChange w:id="6616" w:author="Aleksander Hansen" w:date="2013-02-16T22:49:00Z">
            <w:trPr>
              <w:gridAfter w:val="0"/>
              <w:trHeight w:hRule="exact" w:val="277"/>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617"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010A008"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618"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38D80974" w14:textId="77777777" w:rsidR="00994066" w:rsidRPr="00A7741B" w:rsidRDefault="00994066" w:rsidP="00A701E1">
            <w:pPr>
              <w:pStyle w:val="Text"/>
            </w:pPr>
          </w:p>
        </w:tc>
        <w:tc>
          <w:tcPr>
            <w:tcW w:w="1433" w:type="dxa"/>
            <w:tcBorders>
              <w:top w:val="nil"/>
              <w:left w:val="nil"/>
              <w:bottom w:val="nil"/>
              <w:right w:val="nil"/>
            </w:tcBorders>
            <w:shd w:val="clear" w:color="auto" w:fill="auto"/>
            <w:tcMar>
              <w:top w:w="15" w:type="dxa"/>
              <w:left w:w="57" w:type="dxa"/>
              <w:bottom w:w="0" w:type="dxa"/>
              <w:right w:w="57" w:type="dxa"/>
            </w:tcMar>
            <w:vAlign w:val="bottom"/>
            <w:hideMark/>
            <w:tcPrChange w:id="6619" w:author="Aleksander Hansen" w:date="2013-02-16T22:49:00Z">
              <w:tcPr>
                <w:tcW w:w="143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52EF89F8" w14:textId="77777777" w:rsidR="00994066" w:rsidRPr="00FC3197" w:rsidRDefault="00994066" w:rsidP="00A701E1">
            <w:pPr>
              <w:pStyle w:val="Text"/>
            </w:pPr>
            <w:r w:rsidRPr="00FC3197">
              <w:t>Bond #5</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Change w:id="6620" w:author="Aleksander Hansen" w:date="2013-02-16T22:49:00Z">
              <w:tcPr>
                <w:tcW w:w="1226"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4A8CDF56" w14:textId="77777777" w:rsidR="00994066" w:rsidRPr="00FC3197" w:rsidRDefault="00994066" w:rsidP="00A701E1">
            <w:pPr>
              <w:pStyle w:val="Text"/>
            </w:pPr>
            <w:r w:rsidRPr="00FC3197">
              <w:t xml:space="preserve">$2.378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Change w:id="6621" w:author="Aleksander Hansen" w:date="2013-02-16T22:49:00Z">
              <w:tcPr>
                <w:tcW w:w="101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1960C3D5" w14:textId="77777777" w:rsidR="00994066" w:rsidRPr="00FC3197" w:rsidRDefault="00994066" w:rsidP="00A701E1">
            <w:pPr>
              <w:pStyle w:val="Text"/>
            </w:pPr>
            <w:r w:rsidRPr="00FC3197">
              <w:t xml:space="preserve">$2.322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Change w:id="6622"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304570D6" w14:textId="77777777" w:rsidR="00994066" w:rsidRPr="00FC3197" w:rsidRDefault="00994066" w:rsidP="00A701E1">
            <w:pPr>
              <w:pStyle w:val="Text"/>
            </w:pPr>
            <w:r w:rsidRPr="00FC3197">
              <w:t xml:space="preserve">$2.268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Change w:id="6623"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3068CE4" w14:textId="77777777" w:rsidR="00994066" w:rsidRPr="00FC3197" w:rsidRDefault="00994066" w:rsidP="00A701E1">
            <w:pPr>
              <w:pStyle w:val="Text"/>
            </w:pPr>
            <w:r w:rsidRPr="00FC3197">
              <w:t xml:space="preserve">$2.213 </w:t>
            </w: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Change w:id="6624" w:author="Aleksander Hansen" w:date="2013-02-16T22:49:00Z">
              <w:tcPr>
                <w:tcW w:w="12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5D580E26" w14:textId="77777777" w:rsidR="00994066" w:rsidRPr="00FC3197" w:rsidRDefault="00994066" w:rsidP="00A701E1">
            <w:pPr>
              <w:pStyle w:val="Text"/>
            </w:pPr>
            <w:r w:rsidRPr="00FC3197">
              <w:t xml:space="preserve">$90.791 </w:t>
            </w: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Change w:id="6625" w:author="Aleksander Hansen" w:date="2013-02-16T22:49:00Z">
              <w:tcPr>
                <w:tcW w:w="1098" w:type="dxa"/>
                <w:gridSpan w:val="2"/>
                <w:tcBorders>
                  <w:top w:val="nil"/>
                  <w:left w:val="nil"/>
                  <w:bottom w:val="nil"/>
                  <w:right w:val="nil"/>
                </w:tcBorders>
                <w:shd w:val="clear" w:color="auto" w:fill="FCD5B5"/>
                <w:tcMar>
                  <w:top w:w="15" w:type="dxa"/>
                  <w:left w:w="57" w:type="dxa"/>
                  <w:bottom w:w="0" w:type="dxa"/>
                  <w:right w:w="57" w:type="dxa"/>
                </w:tcMar>
                <w:vAlign w:val="bottom"/>
                <w:hideMark/>
              </w:tcPr>
            </w:tcPrChange>
          </w:tcPr>
          <w:p w14:paraId="1623A34C" w14:textId="77777777" w:rsidR="00994066" w:rsidRPr="00A7741B" w:rsidRDefault="00994066" w:rsidP="00A701E1">
            <w:pPr>
              <w:pStyle w:val="Text"/>
              <w:rPr>
                <w:rStyle w:val="Strong"/>
              </w:rPr>
            </w:pPr>
            <w:r w:rsidRPr="00A7741B">
              <w:t xml:space="preserve">$99.971 </w:t>
            </w:r>
          </w:p>
        </w:tc>
      </w:tr>
    </w:tbl>
    <w:p w14:paraId="7AB3D189" w14:textId="77777777" w:rsidR="00A701E1" w:rsidRDefault="00A701E1" w:rsidP="00A701E1">
      <w:pPr>
        <w:pStyle w:val="Text"/>
      </w:pPr>
    </w:p>
    <w:p w14:paraId="534D6205" w14:textId="77777777" w:rsidR="00994066" w:rsidRPr="00626D73" w:rsidRDefault="00994066">
      <w:pPr>
        <w:pStyle w:val="Heading3SubGTNI"/>
        <w:pPrChange w:id="6626" w:author="Aleksander Hansen" w:date="2013-02-16T22:49:00Z">
          <w:pPr>
            <w:pStyle w:val="Text"/>
          </w:pPr>
        </w:pPrChange>
      </w:pPr>
      <w:bookmarkStart w:id="6627" w:name="_Toc223340357"/>
      <w:r w:rsidRPr="00626D73">
        <w:t>Impact of maturity on returns</w:t>
      </w:r>
      <w:bookmarkEnd w:id="6627"/>
    </w:p>
    <w:p w14:paraId="5F7A7FFC" w14:textId="77777777" w:rsidR="00A701E1" w:rsidRDefault="00A701E1" w:rsidP="00A701E1">
      <w:pPr>
        <w:pStyle w:val="Text"/>
      </w:pPr>
    </w:p>
    <w:p w14:paraId="5AB6305B" w14:textId="3CDDE4E0" w:rsidR="00994066" w:rsidRDefault="00994066" w:rsidP="00A701E1">
      <w:pPr>
        <w:pStyle w:val="Text"/>
      </w:pPr>
      <w:r w:rsidRPr="00626D73">
        <w:t xml:space="preserve">See below (replicated Tuckman). We start with the comparison of two scenarios. The first scenario invests $10,000 and “rolls over” </w:t>
      </w:r>
      <w:del w:id="6628" w:author="Aleksander Hansen" w:date="2013-02-17T14:10:00Z">
        <w:r w:rsidRPr="00626D73" w:rsidDel="001E7AA1">
          <w:delText>six month</w:delText>
        </w:r>
      </w:del>
      <w:ins w:id="6629" w:author="Aleksander Hansen" w:date="2013-02-17T14:10:00Z">
        <w:r w:rsidR="001E7AA1" w:rsidRPr="00626D73">
          <w:t>six-month</w:t>
        </w:r>
      </w:ins>
      <w:r w:rsidRPr="00626D73">
        <w:t xml:space="preserve"> investments; here we assume the </w:t>
      </w:r>
      <w:proofErr w:type="gramStart"/>
      <w:r w:rsidRPr="00626D73">
        <w:t>six month</w:t>
      </w:r>
      <w:proofErr w:type="gramEnd"/>
      <w:r w:rsidRPr="00626D73">
        <w:t xml:space="preserve"> rates realized equal the initial forward rates. Under the second scenario, a 2</w:t>
      </w:r>
      <w:proofErr w:type="gramStart"/>
      <w:r w:rsidRPr="00626D73">
        <w:t>.5 year</w:t>
      </w:r>
      <w:proofErr w:type="gramEnd"/>
      <w:r w:rsidRPr="00626D73">
        <w:t xml:space="preserve"> bond is purchased and the coupons are reinvested. They produce the same terminal value only under the unlikely scenario that realized short-term rates match the forward rates built into the bond price:</w:t>
      </w:r>
    </w:p>
    <w:p w14:paraId="798CD31D" w14:textId="77777777" w:rsidR="00A701E1" w:rsidRPr="00626D73" w:rsidRDefault="00A701E1" w:rsidP="00A701E1">
      <w:pPr>
        <w:pStyle w:val="Text"/>
      </w:pPr>
    </w:p>
    <w:tbl>
      <w:tblPr>
        <w:tblW w:w="7968" w:type="dxa"/>
        <w:jc w:val="center"/>
        <w:tblInd w:w="1056" w:type="dxa"/>
        <w:tblCellMar>
          <w:left w:w="0" w:type="dxa"/>
          <w:right w:w="0" w:type="dxa"/>
        </w:tblCellMar>
        <w:tblLook w:val="04A0" w:firstRow="1" w:lastRow="0" w:firstColumn="1" w:lastColumn="0" w:noHBand="0" w:noVBand="1"/>
        <w:tblPrChange w:id="6630" w:author="Aleksander Hansen" w:date="2013-02-16T22:50:00Z">
          <w:tblPr>
            <w:tblW w:w="7968" w:type="dxa"/>
            <w:jc w:val="center"/>
            <w:tblInd w:w="1056" w:type="dxa"/>
            <w:tblCellMar>
              <w:left w:w="0" w:type="dxa"/>
              <w:right w:w="0" w:type="dxa"/>
            </w:tblCellMar>
            <w:tblLook w:val="04A0" w:firstRow="1" w:lastRow="0" w:firstColumn="1" w:lastColumn="0" w:noHBand="0" w:noVBand="1"/>
          </w:tblPr>
        </w:tblPrChange>
      </w:tblPr>
      <w:tblGrid>
        <w:gridCol w:w="900"/>
        <w:gridCol w:w="180"/>
        <w:gridCol w:w="1170"/>
        <w:gridCol w:w="1080"/>
        <w:gridCol w:w="973"/>
        <w:gridCol w:w="1324"/>
        <w:gridCol w:w="1255"/>
        <w:gridCol w:w="1086"/>
        <w:tblGridChange w:id="6631">
          <w:tblGrid>
            <w:gridCol w:w="900"/>
            <w:gridCol w:w="99"/>
            <w:gridCol w:w="81"/>
            <w:gridCol w:w="819"/>
            <w:gridCol w:w="180"/>
            <w:gridCol w:w="171"/>
            <w:gridCol w:w="999"/>
            <w:gridCol w:w="81"/>
            <w:gridCol w:w="973"/>
            <w:gridCol w:w="26"/>
            <w:gridCol w:w="973"/>
            <w:gridCol w:w="325"/>
            <w:gridCol w:w="999"/>
            <w:gridCol w:w="256"/>
            <w:gridCol w:w="999"/>
            <w:gridCol w:w="87"/>
            <w:gridCol w:w="999"/>
          </w:tblGrid>
        </w:tblGridChange>
      </w:tblGrid>
      <w:tr w:rsidR="00994066" w:rsidRPr="00BC6025" w14:paraId="204D8CDC" w14:textId="77777777" w:rsidTr="0096520A">
        <w:trPr>
          <w:trHeight w:hRule="exact" w:val="354"/>
          <w:jc w:val="center"/>
          <w:trPrChange w:id="6632" w:author="Aleksander Hansen" w:date="2013-02-16T22:50:00Z">
            <w:trPr>
              <w:gridAfter w:val="0"/>
              <w:trHeight w:hRule="exact" w:val="354"/>
              <w:jc w:val="center"/>
            </w:trPr>
          </w:trPrChange>
        </w:trPr>
        <w:tc>
          <w:tcPr>
            <w:tcW w:w="3330" w:type="dxa"/>
            <w:gridSpan w:val="4"/>
            <w:tcBorders>
              <w:top w:val="nil"/>
              <w:left w:val="nil"/>
              <w:right w:val="nil"/>
            </w:tcBorders>
            <w:shd w:val="clear" w:color="auto" w:fill="A2B593"/>
            <w:tcMar>
              <w:top w:w="15" w:type="dxa"/>
              <w:left w:w="57" w:type="dxa"/>
              <w:bottom w:w="0" w:type="dxa"/>
              <w:right w:w="57" w:type="dxa"/>
            </w:tcMar>
            <w:vAlign w:val="bottom"/>
            <w:hideMark/>
            <w:tcPrChange w:id="6633" w:author="Aleksander Hansen" w:date="2013-02-16T22:50:00Z">
              <w:tcPr>
                <w:tcW w:w="3330" w:type="dxa"/>
                <w:gridSpan w:val="8"/>
                <w:tcBorders>
                  <w:top w:val="nil"/>
                  <w:left w:val="nil"/>
                  <w:bottom w:val="single" w:sz="8" w:space="0" w:color="000000"/>
                  <w:right w:val="nil"/>
                </w:tcBorders>
                <w:shd w:val="clear" w:color="auto" w:fill="auto"/>
                <w:tcMar>
                  <w:top w:w="15" w:type="dxa"/>
                  <w:left w:w="57" w:type="dxa"/>
                  <w:bottom w:w="0" w:type="dxa"/>
                  <w:right w:w="57" w:type="dxa"/>
                </w:tcMar>
                <w:vAlign w:val="bottom"/>
                <w:hideMark/>
              </w:tcPr>
            </w:tcPrChange>
          </w:tcPr>
          <w:p w14:paraId="1A6A0B65" w14:textId="77777777" w:rsidR="00994066" w:rsidRPr="00BC6025" w:rsidRDefault="00994066" w:rsidP="00A701E1">
            <w:pPr>
              <w:pStyle w:val="Text"/>
              <w:rPr>
                <w:rStyle w:val="Strong"/>
              </w:rPr>
            </w:pPr>
            <w:r w:rsidRPr="00BC6025">
              <w:t>"Maturity and Bond Return"</w:t>
            </w:r>
          </w:p>
        </w:tc>
        <w:tc>
          <w:tcPr>
            <w:tcW w:w="973" w:type="dxa"/>
            <w:tcBorders>
              <w:top w:val="nil"/>
              <w:left w:val="nil"/>
              <w:right w:val="nil"/>
            </w:tcBorders>
            <w:shd w:val="clear" w:color="auto" w:fill="A2B593"/>
            <w:tcMar>
              <w:top w:w="15" w:type="dxa"/>
              <w:left w:w="57" w:type="dxa"/>
              <w:bottom w:w="0" w:type="dxa"/>
              <w:right w:w="57" w:type="dxa"/>
            </w:tcMar>
            <w:vAlign w:val="bottom"/>
            <w:hideMark/>
            <w:tcPrChange w:id="6634" w:author="Aleksander Hansen" w:date="2013-02-16T22:50:00Z">
              <w:tcPr>
                <w:tcW w:w="973" w:type="dxa"/>
                <w:tcBorders>
                  <w:top w:val="nil"/>
                  <w:left w:val="nil"/>
                  <w:bottom w:val="single" w:sz="4" w:space="0" w:color="000000"/>
                  <w:right w:val="nil"/>
                </w:tcBorders>
                <w:shd w:val="clear" w:color="auto" w:fill="auto"/>
                <w:tcMar>
                  <w:top w:w="15" w:type="dxa"/>
                  <w:left w:w="57" w:type="dxa"/>
                  <w:bottom w:w="0" w:type="dxa"/>
                  <w:right w:w="57" w:type="dxa"/>
                </w:tcMar>
                <w:vAlign w:val="bottom"/>
                <w:hideMark/>
              </w:tcPr>
            </w:tcPrChange>
          </w:tcPr>
          <w:p w14:paraId="7143F097" w14:textId="77777777" w:rsidR="00994066" w:rsidRPr="00FC3197" w:rsidRDefault="00994066" w:rsidP="00A701E1">
            <w:pPr>
              <w:pStyle w:val="Text"/>
            </w:pPr>
            <w:r w:rsidRPr="00FC3197">
              <w:t> </w:t>
            </w:r>
          </w:p>
        </w:tc>
        <w:tc>
          <w:tcPr>
            <w:tcW w:w="1324" w:type="dxa"/>
            <w:tcBorders>
              <w:top w:val="nil"/>
              <w:left w:val="nil"/>
              <w:right w:val="nil"/>
            </w:tcBorders>
            <w:shd w:val="clear" w:color="auto" w:fill="A2B593"/>
            <w:tcMar>
              <w:top w:w="15" w:type="dxa"/>
              <w:left w:w="57" w:type="dxa"/>
              <w:bottom w:w="0" w:type="dxa"/>
              <w:right w:w="57" w:type="dxa"/>
            </w:tcMar>
            <w:vAlign w:val="bottom"/>
            <w:hideMark/>
            <w:tcPrChange w:id="6635" w:author="Aleksander Hansen" w:date="2013-02-16T22:50:00Z">
              <w:tcPr>
                <w:tcW w:w="1324" w:type="dxa"/>
                <w:gridSpan w:val="3"/>
                <w:tcBorders>
                  <w:top w:val="nil"/>
                  <w:left w:val="nil"/>
                  <w:bottom w:val="single" w:sz="4" w:space="0" w:color="000000"/>
                  <w:right w:val="nil"/>
                </w:tcBorders>
                <w:shd w:val="clear" w:color="auto" w:fill="auto"/>
                <w:tcMar>
                  <w:top w:w="15" w:type="dxa"/>
                  <w:left w:w="57" w:type="dxa"/>
                  <w:bottom w:w="0" w:type="dxa"/>
                  <w:right w:w="57" w:type="dxa"/>
                </w:tcMar>
                <w:vAlign w:val="bottom"/>
                <w:hideMark/>
              </w:tcPr>
            </w:tcPrChange>
          </w:tcPr>
          <w:p w14:paraId="5671B4F5" w14:textId="77777777" w:rsidR="00994066" w:rsidRPr="00FC3197" w:rsidRDefault="00994066" w:rsidP="00A701E1">
            <w:pPr>
              <w:pStyle w:val="Text"/>
            </w:pPr>
            <w:r w:rsidRPr="00FC3197">
              <w:t> </w:t>
            </w:r>
          </w:p>
        </w:tc>
        <w:tc>
          <w:tcPr>
            <w:tcW w:w="1255" w:type="dxa"/>
            <w:tcBorders>
              <w:top w:val="nil"/>
              <w:left w:val="nil"/>
              <w:right w:val="nil"/>
            </w:tcBorders>
            <w:shd w:val="clear" w:color="auto" w:fill="A2B593"/>
            <w:tcMar>
              <w:top w:w="15" w:type="dxa"/>
              <w:left w:w="57" w:type="dxa"/>
              <w:bottom w:w="0" w:type="dxa"/>
              <w:right w:w="57" w:type="dxa"/>
            </w:tcMar>
            <w:vAlign w:val="bottom"/>
            <w:hideMark/>
            <w:tcPrChange w:id="6636" w:author="Aleksander Hansen" w:date="2013-02-16T22:50:00Z">
              <w:tcPr>
                <w:tcW w:w="1255" w:type="dxa"/>
                <w:gridSpan w:val="2"/>
                <w:tcBorders>
                  <w:top w:val="nil"/>
                  <w:left w:val="nil"/>
                  <w:bottom w:val="single" w:sz="4" w:space="0" w:color="000000"/>
                  <w:right w:val="nil"/>
                </w:tcBorders>
                <w:shd w:val="clear" w:color="auto" w:fill="auto"/>
                <w:tcMar>
                  <w:top w:w="15" w:type="dxa"/>
                  <w:left w:w="57" w:type="dxa"/>
                  <w:bottom w:w="0" w:type="dxa"/>
                  <w:right w:w="57" w:type="dxa"/>
                </w:tcMar>
                <w:vAlign w:val="bottom"/>
                <w:hideMark/>
              </w:tcPr>
            </w:tcPrChange>
          </w:tcPr>
          <w:p w14:paraId="63380E9E" w14:textId="77777777" w:rsidR="00994066" w:rsidRPr="00FC3197" w:rsidRDefault="00994066" w:rsidP="00A701E1">
            <w:pPr>
              <w:pStyle w:val="Text"/>
            </w:pPr>
            <w:r w:rsidRPr="00FC3197">
              <w:t> </w:t>
            </w:r>
          </w:p>
        </w:tc>
        <w:tc>
          <w:tcPr>
            <w:tcW w:w="1086" w:type="dxa"/>
            <w:tcBorders>
              <w:top w:val="nil"/>
              <w:left w:val="nil"/>
              <w:right w:val="nil"/>
            </w:tcBorders>
            <w:shd w:val="clear" w:color="auto" w:fill="A2B593"/>
            <w:tcMar>
              <w:top w:w="15" w:type="dxa"/>
              <w:left w:w="57" w:type="dxa"/>
              <w:bottom w:w="0" w:type="dxa"/>
              <w:right w:w="57" w:type="dxa"/>
            </w:tcMar>
            <w:vAlign w:val="bottom"/>
            <w:hideMark/>
            <w:tcPrChange w:id="6637" w:author="Aleksander Hansen" w:date="2013-02-16T22:50:00Z">
              <w:tcPr>
                <w:tcW w:w="1086" w:type="dxa"/>
                <w:gridSpan w:val="2"/>
                <w:tcBorders>
                  <w:top w:val="nil"/>
                  <w:left w:val="nil"/>
                  <w:bottom w:val="single" w:sz="4" w:space="0" w:color="000000"/>
                  <w:right w:val="nil"/>
                </w:tcBorders>
                <w:shd w:val="clear" w:color="auto" w:fill="auto"/>
                <w:tcMar>
                  <w:top w:w="15" w:type="dxa"/>
                  <w:left w:w="57" w:type="dxa"/>
                  <w:bottom w:w="0" w:type="dxa"/>
                  <w:right w:w="57" w:type="dxa"/>
                </w:tcMar>
                <w:vAlign w:val="bottom"/>
                <w:hideMark/>
              </w:tcPr>
            </w:tcPrChange>
          </w:tcPr>
          <w:p w14:paraId="7895A7A6" w14:textId="77777777" w:rsidR="00994066" w:rsidRPr="00FC3197" w:rsidRDefault="00994066" w:rsidP="00A701E1">
            <w:pPr>
              <w:pStyle w:val="Text"/>
            </w:pPr>
            <w:r w:rsidRPr="00FC3197">
              <w:t> </w:t>
            </w:r>
          </w:p>
        </w:tc>
      </w:tr>
      <w:tr w:rsidR="00994066" w:rsidRPr="00BC6025" w14:paraId="4388A5D7" w14:textId="77777777" w:rsidTr="0096520A">
        <w:trPr>
          <w:trHeight w:hRule="exact" w:val="354"/>
          <w:jc w:val="center"/>
          <w:trPrChange w:id="6638" w:author="Aleksander Hansen" w:date="2013-02-16T22:50:00Z">
            <w:trPr>
              <w:gridAfter w:val="0"/>
              <w:trHeight w:hRule="exact" w:val="354"/>
              <w:jc w:val="center"/>
            </w:trPr>
          </w:trPrChange>
        </w:trPr>
        <w:tc>
          <w:tcPr>
            <w:tcW w:w="2250" w:type="dxa"/>
            <w:gridSpan w:val="3"/>
            <w:tcBorders>
              <w:left w:val="nil"/>
              <w:bottom w:val="nil"/>
              <w:right w:val="nil"/>
            </w:tcBorders>
            <w:shd w:val="clear" w:color="auto" w:fill="auto"/>
            <w:tcMar>
              <w:top w:w="15" w:type="dxa"/>
              <w:left w:w="57" w:type="dxa"/>
              <w:bottom w:w="0" w:type="dxa"/>
              <w:right w:w="57" w:type="dxa"/>
            </w:tcMar>
            <w:vAlign w:val="bottom"/>
            <w:hideMark/>
            <w:tcPrChange w:id="6639" w:author="Aleksander Hansen" w:date="2013-02-16T22:50:00Z">
              <w:tcPr>
                <w:tcW w:w="2250" w:type="dxa"/>
                <w:gridSpan w:val="6"/>
                <w:tcBorders>
                  <w:top w:val="single" w:sz="8" w:space="0" w:color="000000"/>
                  <w:left w:val="nil"/>
                  <w:bottom w:val="nil"/>
                  <w:right w:val="nil"/>
                </w:tcBorders>
                <w:shd w:val="clear" w:color="auto" w:fill="auto"/>
                <w:tcMar>
                  <w:top w:w="15" w:type="dxa"/>
                  <w:left w:w="57" w:type="dxa"/>
                  <w:bottom w:w="0" w:type="dxa"/>
                  <w:right w:w="57" w:type="dxa"/>
                </w:tcMar>
                <w:vAlign w:val="bottom"/>
                <w:hideMark/>
              </w:tcPr>
            </w:tcPrChange>
          </w:tcPr>
          <w:p w14:paraId="5A2189A5" w14:textId="77777777" w:rsidR="00994066" w:rsidRPr="00BC6025" w:rsidRDefault="00994066" w:rsidP="00A701E1">
            <w:pPr>
              <w:pStyle w:val="Text"/>
              <w:rPr>
                <w:rStyle w:val="Strong"/>
              </w:rPr>
            </w:pPr>
            <w:r w:rsidRPr="00BC6025">
              <w:t>Forward Rate:</w:t>
            </w:r>
          </w:p>
        </w:tc>
        <w:tc>
          <w:tcPr>
            <w:tcW w:w="1080" w:type="dxa"/>
            <w:tcBorders>
              <w:left w:val="nil"/>
              <w:bottom w:val="nil"/>
              <w:right w:val="nil"/>
            </w:tcBorders>
            <w:shd w:val="clear" w:color="auto" w:fill="auto"/>
            <w:tcMar>
              <w:top w:w="15" w:type="dxa"/>
              <w:left w:w="57" w:type="dxa"/>
              <w:bottom w:w="0" w:type="dxa"/>
              <w:right w:w="57" w:type="dxa"/>
            </w:tcMar>
            <w:vAlign w:val="bottom"/>
            <w:hideMark/>
            <w:tcPrChange w:id="6640" w:author="Aleksander Hansen" w:date="2013-02-16T22:50:00Z">
              <w:tcPr>
                <w:tcW w:w="1080" w:type="dxa"/>
                <w:gridSpan w:val="2"/>
                <w:tcBorders>
                  <w:top w:val="single" w:sz="8" w:space="0" w:color="000000"/>
                  <w:left w:val="nil"/>
                  <w:bottom w:val="nil"/>
                  <w:right w:val="nil"/>
                </w:tcBorders>
                <w:shd w:val="clear" w:color="auto" w:fill="D7E4BC"/>
                <w:tcMar>
                  <w:top w:w="15" w:type="dxa"/>
                  <w:left w:w="57" w:type="dxa"/>
                  <w:bottom w:w="0" w:type="dxa"/>
                  <w:right w:w="57" w:type="dxa"/>
                </w:tcMar>
                <w:vAlign w:val="bottom"/>
                <w:hideMark/>
              </w:tcPr>
            </w:tcPrChange>
          </w:tcPr>
          <w:p w14:paraId="53AA61D9" w14:textId="77777777" w:rsidR="00994066" w:rsidRPr="00BC6025" w:rsidRDefault="00994066" w:rsidP="00A701E1">
            <w:pPr>
              <w:pStyle w:val="Text"/>
              <w:rPr>
                <w:rStyle w:val="Strong"/>
              </w:rPr>
            </w:pPr>
            <w:r w:rsidRPr="00BC6025">
              <w:t>5.008%</w:t>
            </w:r>
          </w:p>
        </w:tc>
        <w:tc>
          <w:tcPr>
            <w:tcW w:w="973" w:type="dxa"/>
            <w:tcBorders>
              <w:left w:val="nil"/>
              <w:bottom w:val="nil"/>
              <w:right w:val="nil"/>
            </w:tcBorders>
            <w:shd w:val="clear" w:color="auto" w:fill="auto"/>
            <w:tcMar>
              <w:top w:w="15" w:type="dxa"/>
              <w:left w:w="57" w:type="dxa"/>
              <w:bottom w:w="0" w:type="dxa"/>
              <w:right w:w="57" w:type="dxa"/>
            </w:tcMar>
            <w:vAlign w:val="bottom"/>
            <w:hideMark/>
            <w:tcPrChange w:id="6641" w:author="Aleksander Hansen" w:date="2013-02-16T22:50:00Z">
              <w:tcPr>
                <w:tcW w:w="973" w:type="dxa"/>
                <w:tcBorders>
                  <w:top w:val="single" w:sz="4" w:space="0" w:color="000000"/>
                  <w:left w:val="nil"/>
                  <w:bottom w:val="nil"/>
                  <w:right w:val="nil"/>
                </w:tcBorders>
                <w:shd w:val="clear" w:color="auto" w:fill="D7E4BC"/>
                <w:tcMar>
                  <w:top w:w="15" w:type="dxa"/>
                  <w:left w:w="57" w:type="dxa"/>
                  <w:bottom w:w="0" w:type="dxa"/>
                  <w:right w:w="57" w:type="dxa"/>
                </w:tcMar>
                <w:vAlign w:val="bottom"/>
                <w:hideMark/>
              </w:tcPr>
            </w:tcPrChange>
          </w:tcPr>
          <w:p w14:paraId="4A7892AE" w14:textId="77777777" w:rsidR="00994066" w:rsidRPr="00BC6025" w:rsidRDefault="00994066" w:rsidP="00A701E1">
            <w:pPr>
              <w:pStyle w:val="Text"/>
              <w:rPr>
                <w:rStyle w:val="Strong"/>
              </w:rPr>
            </w:pPr>
            <w:r w:rsidRPr="00BC6025">
              <w:t>4.851%</w:t>
            </w:r>
          </w:p>
        </w:tc>
        <w:tc>
          <w:tcPr>
            <w:tcW w:w="1324" w:type="dxa"/>
            <w:tcBorders>
              <w:left w:val="nil"/>
              <w:bottom w:val="nil"/>
              <w:right w:val="nil"/>
            </w:tcBorders>
            <w:shd w:val="clear" w:color="auto" w:fill="auto"/>
            <w:tcMar>
              <w:top w:w="15" w:type="dxa"/>
              <w:left w:w="57" w:type="dxa"/>
              <w:bottom w:w="0" w:type="dxa"/>
              <w:right w:w="57" w:type="dxa"/>
            </w:tcMar>
            <w:vAlign w:val="bottom"/>
            <w:hideMark/>
            <w:tcPrChange w:id="6642" w:author="Aleksander Hansen" w:date="2013-02-16T22:50:00Z">
              <w:tcPr>
                <w:tcW w:w="1324" w:type="dxa"/>
                <w:gridSpan w:val="3"/>
                <w:tcBorders>
                  <w:top w:val="single" w:sz="4" w:space="0" w:color="000000"/>
                  <w:left w:val="nil"/>
                  <w:bottom w:val="nil"/>
                  <w:right w:val="nil"/>
                </w:tcBorders>
                <w:shd w:val="clear" w:color="auto" w:fill="D7E4BC"/>
                <w:tcMar>
                  <w:top w:w="15" w:type="dxa"/>
                  <w:left w:w="57" w:type="dxa"/>
                  <w:bottom w:w="0" w:type="dxa"/>
                  <w:right w:w="57" w:type="dxa"/>
                </w:tcMar>
                <w:vAlign w:val="bottom"/>
                <w:hideMark/>
              </w:tcPr>
            </w:tcPrChange>
          </w:tcPr>
          <w:p w14:paraId="0E9FF6AE" w14:textId="77777777" w:rsidR="00994066" w:rsidRPr="00BC6025" w:rsidRDefault="00994066" w:rsidP="00A701E1">
            <w:pPr>
              <w:pStyle w:val="Text"/>
              <w:rPr>
                <w:rStyle w:val="Strong"/>
              </w:rPr>
            </w:pPr>
            <w:r w:rsidRPr="00BC6025">
              <w:t>4.734%</w:t>
            </w:r>
          </w:p>
        </w:tc>
        <w:tc>
          <w:tcPr>
            <w:tcW w:w="1255" w:type="dxa"/>
            <w:tcBorders>
              <w:left w:val="nil"/>
              <w:bottom w:val="nil"/>
              <w:right w:val="nil"/>
            </w:tcBorders>
            <w:shd w:val="clear" w:color="auto" w:fill="auto"/>
            <w:tcMar>
              <w:top w:w="15" w:type="dxa"/>
              <w:left w:w="57" w:type="dxa"/>
              <w:bottom w:w="0" w:type="dxa"/>
              <w:right w:w="57" w:type="dxa"/>
            </w:tcMar>
            <w:vAlign w:val="bottom"/>
            <w:hideMark/>
            <w:tcPrChange w:id="6643" w:author="Aleksander Hansen" w:date="2013-02-16T22:50:00Z">
              <w:tcPr>
                <w:tcW w:w="1255" w:type="dxa"/>
                <w:gridSpan w:val="2"/>
                <w:tcBorders>
                  <w:top w:val="single" w:sz="4" w:space="0" w:color="000000"/>
                  <w:left w:val="nil"/>
                  <w:bottom w:val="nil"/>
                  <w:right w:val="nil"/>
                </w:tcBorders>
                <w:shd w:val="clear" w:color="auto" w:fill="D7E4BC"/>
                <w:tcMar>
                  <w:top w:w="15" w:type="dxa"/>
                  <w:left w:w="57" w:type="dxa"/>
                  <w:bottom w:w="0" w:type="dxa"/>
                  <w:right w:w="57" w:type="dxa"/>
                </w:tcMar>
                <w:vAlign w:val="bottom"/>
                <w:hideMark/>
              </w:tcPr>
            </w:tcPrChange>
          </w:tcPr>
          <w:p w14:paraId="29C7200B" w14:textId="77777777" w:rsidR="00994066" w:rsidRPr="00BC6025" w:rsidRDefault="00994066" w:rsidP="00A701E1">
            <w:pPr>
              <w:pStyle w:val="Text"/>
              <w:rPr>
                <w:rStyle w:val="Strong"/>
              </w:rPr>
            </w:pPr>
            <w:r w:rsidRPr="00BC6025">
              <w:t>4.953%</w:t>
            </w:r>
          </w:p>
        </w:tc>
        <w:tc>
          <w:tcPr>
            <w:tcW w:w="1086" w:type="dxa"/>
            <w:tcBorders>
              <w:left w:val="nil"/>
              <w:bottom w:val="nil"/>
              <w:right w:val="nil"/>
            </w:tcBorders>
            <w:shd w:val="clear" w:color="auto" w:fill="auto"/>
            <w:tcMar>
              <w:top w:w="15" w:type="dxa"/>
              <w:left w:w="57" w:type="dxa"/>
              <w:bottom w:w="0" w:type="dxa"/>
              <w:right w:w="57" w:type="dxa"/>
            </w:tcMar>
            <w:vAlign w:val="bottom"/>
            <w:hideMark/>
            <w:tcPrChange w:id="6644" w:author="Aleksander Hansen" w:date="2013-02-16T22:50:00Z">
              <w:tcPr>
                <w:tcW w:w="1086" w:type="dxa"/>
                <w:gridSpan w:val="2"/>
                <w:tcBorders>
                  <w:top w:val="single" w:sz="4" w:space="0" w:color="000000"/>
                  <w:left w:val="nil"/>
                  <w:bottom w:val="nil"/>
                  <w:right w:val="nil"/>
                </w:tcBorders>
                <w:shd w:val="clear" w:color="auto" w:fill="D7E4BC"/>
                <w:tcMar>
                  <w:top w:w="15" w:type="dxa"/>
                  <w:left w:w="57" w:type="dxa"/>
                  <w:bottom w:w="0" w:type="dxa"/>
                  <w:right w:w="57" w:type="dxa"/>
                </w:tcMar>
                <w:vAlign w:val="bottom"/>
                <w:hideMark/>
              </w:tcPr>
            </w:tcPrChange>
          </w:tcPr>
          <w:p w14:paraId="57250DA0" w14:textId="77777777" w:rsidR="00994066" w:rsidRPr="00BC6025" w:rsidRDefault="00994066" w:rsidP="00A701E1">
            <w:pPr>
              <w:pStyle w:val="Text"/>
              <w:rPr>
                <w:rStyle w:val="Strong"/>
              </w:rPr>
            </w:pPr>
            <w:r w:rsidRPr="00BC6025">
              <w:t>4.888%</w:t>
            </w:r>
          </w:p>
        </w:tc>
      </w:tr>
      <w:tr w:rsidR="00994066" w:rsidRPr="00BC6025" w14:paraId="7E7CBF45" w14:textId="77777777" w:rsidTr="0096520A">
        <w:trPr>
          <w:trHeight w:hRule="exact" w:val="99"/>
          <w:jc w:val="center"/>
          <w:trPrChange w:id="6645" w:author="Aleksander Hansen" w:date="2013-02-16T22:50:00Z">
            <w:trPr>
              <w:gridAfter w:val="0"/>
              <w:trHeight w:hRule="exact" w:val="99"/>
              <w:jc w:val="center"/>
            </w:trPr>
          </w:trPrChange>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Change w:id="6646" w:author="Aleksander Hansen" w:date="2013-02-16T22:50:00Z">
              <w:tcPr>
                <w:tcW w:w="900" w:type="dxa"/>
                <w:tcBorders>
                  <w:top w:val="nil"/>
                  <w:left w:val="nil"/>
                  <w:bottom w:val="nil"/>
                  <w:right w:val="nil"/>
                </w:tcBorders>
                <w:shd w:val="clear" w:color="auto" w:fill="auto"/>
                <w:tcMar>
                  <w:top w:w="15" w:type="dxa"/>
                  <w:left w:w="57" w:type="dxa"/>
                  <w:bottom w:w="0" w:type="dxa"/>
                  <w:right w:w="57" w:type="dxa"/>
                </w:tcMar>
                <w:vAlign w:val="bottom"/>
                <w:hideMark/>
              </w:tcPr>
            </w:tcPrChange>
          </w:tcPr>
          <w:p w14:paraId="6C4F0677"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Change w:id="6647" w:author="Aleksander Hansen" w:date="2013-02-16T22:50:00Z">
              <w:tcPr>
                <w:tcW w:w="180"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EB7E982" w14:textId="77777777" w:rsidR="00994066" w:rsidRPr="00BC6025" w:rsidRDefault="00994066" w:rsidP="00A701E1">
            <w:pPr>
              <w:pStyle w:val="Text"/>
            </w:pPr>
          </w:p>
        </w:tc>
        <w:tc>
          <w:tcPr>
            <w:tcW w:w="1170" w:type="dxa"/>
            <w:tcBorders>
              <w:top w:val="nil"/>
              <w:left w:val="nil"/>
              <w:right w:val="nil"/>
            </w:tcBorders>
            <w:shd w:val="clear" w:color="auto" w:fill="FFFFFF"/>
            <w:tcMar>
              <w:top w:w="15" w:type="dxa"/>
              <w:left w:w="57" w:type="dxa"/>
              <w:bottom w:w="0" w:type="dxa"/>
              <w:right w:w="57" w:type="dxa"/>
            </w:tcMar>
            <w:vAlign w:val="bottom"/>
            <w:hideMark/>
            <w:tcPrChange w:id="6648" w:author="Aleksander Hansen" w:date="2013-02-16T22:50:00Z">
              <w:tcPr>
                <w:tcW w:w="1170" w:type="dxa"/>
                <w:gridSpan w:val="3"/>
                <w:tcBorders>
                  <w:top w:val="nil"/>
                  <w:left w:val="nil"/>
                  <w:bottom w:val="nil"/>
                  <w:right w:val="nil"/>
                </w:tcBorders>
                <w:shd w:val="clear" w:color="auto" w:fill="FFFFFF"/>
                <w:tcMar>
                  <w:top w:w="15" w:type="dxa"/>
                  <w:left w:w="57" w:type="dxa"/>
                  <w:bottom w:w="0" w:type="dxa"/>
                  <w:right w:w="57" w:type="dxa"/>
                </w:tcMar>
                <w:vAlign w:val="bottom"/>
                <w:hideMark/>
              </w:tcPr>
            </w:tcPrChange>
          </w:tcPr>
          <w:p w14:paraId="6085F7D1" w14:textId="77777777" w:rsidR="00994066" w:rsidRPr="00BC6025" w:rsidRDefault="00994066" w:rsidP="00A701E1">
            <w:pPr>
              <w:pStyle w:val="Text"/>
            </w:pPr>
          </w:p>
        </w:tc>
        <w:tc>
          <w:tcPr>
            <w:tcW w:w="1080" w:type="dxa"/>
            <w:tcBorders>
              <w:top w:val="nil"/>
              <w:left w:val="nil"/>
              <w:bottom w:val="nil"/>
              <w:right w:val="nil"/>
            </w:tcBorders>
            <w:shd w:val="clear" w:color="auto" w:fill="FFFFFF"/>
            <w:tcMar>
              <w:top w:w="15" w:type="dxa"/>
              <w:left w:w="57" w:type="dxa"/>
              <w:bottom w:w="0" w:type="dxa"/>
              <w:right w:w="57" w:type="dxa"/>
            </w:tcMar>
            <w:vAlign w:val="bottom"/>
            <w:hideMark/>
            <w:tcPrChange w:id="6649" w:author="Aleksander Hansen" w:date="2013-02-16T22:50:00Z">
              <w:tcPr>
                <w:tcW w:w="1080" w:type="dxa"/>
                <w:gridSpan w:val="2"/>
                <w:tcBorders>
                  <w:top w:val="nil"/>
                  <w:left w:val="nil"/>
                  <w:bottom w:val="nil"/>
                  <w:right w:val="nil"/>
                </w:tcBorders>
                <w:shd w:val="clear" w:color="auto" w:fill="FFFFFF"/>
                <w:tcMar>
                  <w:top w:w="15" w:type="dxa"/>
                  <w:left w:w="57" w:type="dxa"/>
                  <w:bottom w:w="0" w:type="dxa"/>
                  <w:right w:w="57" w:type="dxa"/>
                </w:tcMar>
                <w:vAlign w:val="bottom"/>
                <w:hideMark/>
              </w:tcPr>
            </w:tcPrChange>
          </w:tcPr>
          <w:p w14:paraId="0E80F3BB" w14:textId="77777777" w:rsidR="00994066" w:rsidRPr="00FC3197" w:rsidRDefault="00994066" w:rsidP="00A701E1">
            <w:pPr>
              <w:pStyle w:val="Text"/>
            </w:pPr>
            <w:r w:rsidRPr="00FC3197">
              <w:t> </w:t>
            </w:r>
          </w:p>
        </w:tc>
        <w:tc>
          <w:tcPr>
            <w:tcW w:w="973" w:type="dxa"/>
            <w:tcBorders>
              <w:top w:val="nil"/>
              <w:left w:val="nil"/>
              <w:bottom w:val="nil"/>
              <w:right w:val="nil"/>
            </w:tcBorders>
            <w:shd w:val="clear" w:color="auto" w:fill="FFFFFF"/>
            <w:tcMar>
              <w:top w:w="15" w:type="dxa"/>
              <w:left w:w="57" w:type="dxa"/>
              <w:bottom w:w="0" w:type="dxa"/>
              <w:right w:w="57" w:type="dxa"/>
            </w:tcMar>
            <w:vAlign w:val="bottom"/>
            <w:hideMark/>
            <w:tcPrChange w:id="6650" w:author="Aleksander Hansen" w:date="2013-02-16T22:50:00Z">
              <w:tcPr>
                <w:tcW w:w="973" w:type="dxa"/>
                <w:tcBorders>
                  <w:top w:val="nil"/>
                  <w:left w:val="nil"/>
                  <w:bottom w:val="nil"/>
                  <w:right w:val="nil"/>
                </w:tcBorders>
                <w:shd w:val="clear" w:color="auto" w:fill="FFFFFF"/>
                <w:tcMar>
                  <w:top w:w="15" w:type="dxa"/>
                  <w:left w:w="57" w:type="dxa"/>
                  <w:bottom w:w="0" w:type="dxa"/>
                  <w:right w:w="57" w:type="dxa"/>
                </w:tcMar>
                <w:vAlign w:val="bottom"/>
                <w:hideMark/>
              </w:tcPr>
            </w:tcPrChange>
          </w:tcPr>
          <w:p w14:paraId="04130881" w14:textId="77777777" w:rsidR="00994066" w:rsidRPr="00FC3197" w:rsidRDefault="00994066" w:rsidP="00A701E1">
            <w:pPr>
              <w:pStyle w:val="Text"/>
            </w:pPr>
            <w:r w:rsidRPr="00FC3197">
              <w:t> </w:t>
            </w:r>
          </w:p>
        </w:tc>
        <w:tc>
          <w:tcPr>
            <w:tcW w:w="1324" w:type="dxa"/>
            <w:tcBorders>
              <w:top w:val="nil"/>
              <w:left w:val="nil"/>
              <w:bottom w:val="nil"/>
              <w:right w:val="nil"/>
            </w:tcBorders>
            <w:shd w:val="clear" w:color="auto" w:fill="FFFFFF"/>
            <w:tcMar>
              <w:top w:w="15" w:type="dxa"/>
              <w:left w:w="57" w:type="dxa"/>
              <w:bottom w:w="0" w:type="dxa"/>
              <w:right w:w="57" w:type="dxa"/>
            </w:tcMar>
            <w:vAlign w:val="bottom"/>
            <w:hideMark/>
            <w:tcPrChange w:id="6651" w:author="Aleksander Hansen" w:date="2013-02-16T22:50:00Z">
              <w:tcPr>
                <w:tcW w:w="1324" w:type="dxa"/>
                <w:gridSpan w:val="3"/>
                <w:tcBorders>
                  <w:top w:val="nil"/>
                  <w:left w:val="nil"/>
                  <w:bottom w:val="nil"/>
                  <w:right w:val="nil"/>
                </w:tcBorders>
                <w:shd w:val="clear" w:color="auto" w:fill="FFFFFF"/>
                <w:tcMar>
                  <w:top w:w="15" w:type="dxa"/>
                  <w:left w:w="57" w:type="dxa"/>
                  <w:bottom w:w="0" w:type="dxa"/>
                  <w:right w:w="57" w:type="dxa"/>
                </w:tcMar>
                <w:vAlign w:val="bottom"/>
                <w:hideMark/>
              </w:tcPr>
            </w:tcPrChange>
          </w:tcPr>
          <w:p w14:paraId="6939FFD9" w14:textId="77777777" w:rsidR="00994066" w:rsidRPr="00FC3197" w:rsidRDefault="00994066" w:rsidP="00A701E1">
            <w:pPr>
              <w:pStyle w:val="Text"/>
            </w:pPr>
            <w:r w:rsidRPr="00FC3197">
              <w:t> </w:t>
            </w:r>
          </w:p>
        </w:tc>
        <w:tc>
          <w:tcPr>
            <w:tcW w:w="1255" w:type="dxa"/>
            <w:tcBorders>
              <w:top w:val="nil"/>
              <w:left w:val="nil"/>
              <w:right w:val="nil"/>
            </w:tcBorders>
            <w:shd w:val="clear" w:color="auto" w:fill="FFFFFF"/>
            <w:tcMar>
              <w:top w:w="15" w:type="dxa"/>
              <w:left w:w="57" w:type="dxa"/>
              <w:bottom w:w="0" w:type="dxa"/>
              <w:right w:w="57" w:type="dxa"/>
            </w:tcMar>
            <w:vAlign w:val="bottom"/>
            <w:hideMark/>
            <w:tcPrChange w:id="6652" w:author="Aleksander Hansen" w:date="2013-02-16T22:50:00Z">
              <w:tcPr>
                <w:tcW w:w="1255" w:type="dxa"/>
                <w:gridSpan w:val="2"/>
                <w:tcBorders>
                  <w:top w:val="nil"/>
                  <w:left w:val="nil"/>
                  <w:bottom w:val="nil"/>
                  <w:right w:val="nil"/>
                </w:tcBorders>
                <w:shd w:val="clear" w:color="auto" w:fill="FFFFFF"/>
                <w:tcMar>
                  <w:top w:w="15" w:type="dxa"/>
                  <w:left w:w="57" w:type="dxa"/>
                  <w:bottom w:w="0" w:type="dxa"/>
                  <w:right w:w="57" w:type="dxa"/>
                </w:tcMar>
                <w:vAlign w:val="bottom"/>
                <w:hideMark/>
              </w:tcPr>
            </w:tcPrChange>
          </w:tcPr>
          <w:p w14:paraId="71191081" w14:textId="77777777" w:rsidR="00994066" w:rsidRPr="00FC3197" w:rsidRDefault="00994066" w:rsidP="00A701E1">
            <w:pPr>
              <w:pStyle w:val="Text"/>
            </w:pPr>
            <w:r w:rsidRPr="00FC3197">
              <w:t> </w:t>
            </w:r>
          </w:p>
        </w:tc>
        <w:tc>
          <w:tcPr>
            <w:tcW w:w="1086" w:type="dxa"/>
            <w:tcBorders>
              <w:top w:val="nil"/>
              <w:left w:val="nil"/>
              <w:right w:val="nil"/>
            </w:tcBorders>
            <w:shd w:val="clear" w:color="auto" w:fill="FFFFFF"/>
            <w:tcMar>
              <w:top w:w="15" w:type="dxa"/>
              <w:left w:w="57" w:type="dxa"/>
              <w:bottom w:w="0" w:type="dxa"/>
              <w:right w:w="57" w:type="dxa"/>
            </w:tcMar>
            <w:vAlign w:val="bottom"/>
            <w:hideMark/>
            <w:tcPrChange w:id="6653" w:author="Aleksander Hansen" w:date="2013-02-16T22:50:00Z">
              <w:tcPr>
                <w:tcW w:w="1086" w:type="dxa"/>
                <w:gridSpan w:val="2"/>
                <w:tcBorders>
                  <w:top w:val="nil"/>
                  <w:left w:val="nil"/>
                  <w:bottom w:val="nil"/>
                  <w:right w:val="nil"/>
                </w:tcBorders>
                <w:shd w:val="clear" w:color="auto" w:fill="FFFFFF"/>
                <w:tcMar>
                  <w:top w:w="15" w:type="dxa"/>
                  <w:left w:w="57" w:type="dxa"/>
                  <w:bottom w:w="0" w:type="dxa"/>
                  <w:right w:w="57" w:type="dxa"/>
                </w:tcMar>
                <w:vAlign w:val="bottom"/>
                <w:hideMark/>
              </w:tcPr>
            </w:tcPrChange>
          </w:tcPr>
          <w:p w14:paraId="699B1B8C" w14:textId="77777777" w:rsidR="00994066" w:rsidRPr="00FC3197" w:rsidRDefault="00994066" w:rsidP="00A701E1">
            <w:pPr>
              <w:pStyle w:val="Text"/>
            </w:pPr>
            <w:r w:rsidRPr="00FC3197">
              <w:t> </w:t>
            </w:r>
          </w:p>
        </w:tc>
      </w:tr>
      <w:tr w:rsidR="00994066" w:rsidRPr="00BC6025" w14:paraId="4052159A" w14:textId="77777777" w:rsidTr="0096520A">
        <w:trPr>
          <w:trHeight w:hRule="exact" w:val="274"/>
          <w:jc w:val="center"/>
          <w:trPrChange w:id="6654" w:author="Aleksander Hansen" w:date="2013-02-16T22:50:00Z">
            <w:trPr>
              <w:gridAfter w:val="0"/>
              <w:trHeight w:hRule="exact" w:val="274"/>
              <w:jc w:val="center"/>
            </w:trPr>
          </w:trPrChange>
        </w:trPr>
        <w:tc>
          <w:tcPr>
            <w:tcW w:w="1080" w:type="dxa"/>
            <w:gridSpan w:val="2"/>
            <w:tcBorders>
              <w:top w:val="nil"/>
              <w:left w:val="nil"/>
              <w:bottom w:val="nil"/>
              <w:right w:val="nil"/>
            </w:tcBorders>
            <w:shd w:val="clear" w:color="auto" w:fill="auto"/>
            <w:tcMar>
              <w:top w:w="15" w:type="dxa"/>
              <w:left w:w="57" w:type="dxa"/>
              <w:bottom w:w="0" w:type="dxa"/>
              <w:right w:w="57" w:type="dxa"/>
            </w:tcMar>
            <w:vAlign w:val="bottom"/>
            <w:hideMark/>
            <w:tcPrChange w:id="6655" w:author="Aleksander Hansen" w:date="2013-02-16T22:50:00Z">
              <w:tcPr>
                <w:tcW w:w="1080" w:type="dxa"/>
                <w:gridSpan w:val="3"/>
                <w:tcBorders>
                  <w:top w:val="nil"/>
                  <w:left w:val="nil"/>
                  <w:bottom w:val="nil"/>
                  <w:right w:val="nil"/>
                </w:tcBorders>
                <w:shd w:val="clear" w:color="auto" w:fill="auto"/>
                <w:tcMar>
                  <w:top w:w="15" w:type="dxa"/>
                  <w:left w:w="57" w:type="dxa"/>
                  <w:bottom w:w="0" w:type="dxa"/>
                  <w:right w:w="57" w:type="dxa"/>
                </w:tcMar>
                <w:vAlign w:val="bottom"/>
                <w:hideMark/>
              </w:tcPr>
            </w:tcPrChange>
          </w:tcPr>
          <w:p w14:paraId="12C2AC1C" w14:textId="77777777" w:rsidR="00994066" w:rsidRPr="00BC6025" w:rsidRDefault="00994066" w:rsidP="00A701E1">
            <w:pPr>
              <w:pStyle w:val="Text"/>
              <w:rPr>
                <w:rStyle w:val="Strong"/>
              </w:rPr>
            </w:pPr>
            <w:r w:rsidRPr="00BC6025">
              <w:t>Invest:</w:t>
            </w: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Change w:id="6656" w:author="Aleksander Hansen" w:date="2013-02-16T22:50:00Z">
              <w:tcPr>
                <w:tcW w:w="1170" w:type="dxa"/>
                <w:gridSpan w:val="3"/>
                <w:tcBorders>
                  <w:top w:val="nil"/>
                  <w:left w:val="nil"/>
                  <w:bottom w:val="nil"/>
                  <w:right w:val="nil"/>
                </w:tcBorders>
                <w:shd w:val="clear" w:color="auto" w:fill="FFFF99"/>
                <w:tcMar>
                  <w:top w:w="15" w:type="dxa"/>
                  <w:left w:w="57" w:type="dxa"/>
                  <w:bottom w:w="0" w:type="dxa"/>
                  <w:right w:w="57" w:type="dxa"/>
                </w:tcMar>
                <w:vAlign w:val="bottom"/>
                <w:hideMark/>
              </w:tcPr>
            </w:tcPrChange>
          </w:tcPr>
          <w:p w14:paraId="5151732E" w14:textId="77777777" w:rsidR="00994066" w:rsidRPr="00BC6025" w:rsidRDefault="00994066" w:rsidP="00A701E1">
            <w:pPr>
              <w:pStyle w:val="Text"/>
              <w:rPr>
                <w:rStyle w:val="Strong"/>
              </w:rPr>
            </w:pPr>
            <w:r w:rsidRPr="00BC6025">
              <w:t>$10,000</w:t>
            </w: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Change w:id="6657" w:author="Aleksander Hansen" w:date="2013-02-16T22:50:00Z">
              <w:tcPr>
                <w:tcW w:w="1080"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3CBC90B7" w14:textId="77777777" w:rsidR="00994066" w:rsidRPr="00FC3197" w:rsidRDefault="00994066" w:rsidP="00A701E1">
            <w:pPr>
              <w:pStyle w:val="Text"/>
            </w:pPr>
            <w:r w:rsidRPr="00FC3197">
              <w:t>10,250</w:t>
            </w: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Change w:id="6658" w:author="Aleksander Hansen" w:date="2013-02-16T22:50:00Z">
              <w:tcPr>
                <w:tcW w:w="973" w:type="dxa"/>
                <w:tcBorders>
                  <w:top w:val="nil"/>
                  <w:left w:val="nil"/>
                  <w:bottom w:val="nil"/>
                  <w:right w:val="nil"/>
                </w:tcBorders>
                <w:shd w:val="clear" w:color="auto" w:fill="auto"/>
                <w:tcMar>
                  <w:top w:w="15" w:type="dxa"/>
                  <w:left w:w="57" w:type="dxa"/>
                  <w:bottom w:w="0" w:type="dxa"/>
                  <w:right w:w="57" w:type="dxa"/>
                </w:tcMar>
                <w:vAlign w:val="bottom"/>
                <w:hideMark/>
              </w:tcPr>
            </w:tcPrChange>
          </w:tcPr>
          <w:p w14:paraId="290890A0" w14:textId="77777777" w:rsidR="00994066" w:rsidRPr="00FC3197" w:rsidRDefault="00994066" w:rsidP="00A701E1">
            <w:pPr>
              <w:pStyle w:val="Text"/>
            </w:pPr>
            <w:r w:rsidRPr="00FC3197">
              <w:t>10,499</w:t>
            </w: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Change w:id="6659" w:author="Aleksander Hansen" w:date="2013-02-16T22:50:00Z">
              <w:tcPr>
                <w:tcW w:w="1324" w:type="dxa"/>
                <w:gridSpan w:val="3"/>
                <w:tcBorders>
                  <w:top w:val="nil"/>
                  <w:left w:val="nil"/>
                  <w:bottom w:val="nil"/>
                  <w:right w:val="nil"/>
                </w:tcBorders>
                <w:shd w:val="clear" w:color="auto" w:fill="auto"/>
                <w:tcMar>
                  <w:top w:w="15" w:type="dxa"/>
                  <w:left w:w="57" w:type="dxa"/>
                  <w:bottom w:w="0" w:type="dxa"/>
                  <w:right w:w="57" w:type="dxa"/>
                </w:tcMar>
                <w:vAlign w:val="bottom"/>
                <w:hideMark/>
              </w:tcPr>
            </w:tcPrChange>
          </w:tcPr>
          <w:p w14:paraId="48A1234A" w14:textId="77777777" w:rsidR="00994066" w:rsidRPr="00FC3197" w:rsidRDefault="00994066" w:rsidP="00A701E1">
            <w:pPr>
              <w:pStyle w:val="Text"/>
            </w:pPr>
            <w:r w:rsidRPr="00FC3197">
              <w:t>10,748</w:t>
            </w: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Change w:id="6660" w:author="Aleksander Hansen" w:date="2013-02-16T22:50:00Z">
              <w:tcPr>
                <w:tcW w:w="125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8D3AD90" w14:textId="77777777" w:rsidR="00994066" w:rsidRPr="00FC3197" w:rsidRDefault="00994066" w:rsidP="00A701E1">
            <w:pPr>
              <w:pStyle w:val="Text"/>
            </w:pPr>
            <w:r w:rsidRPr="00FC3197">
              <w:t>11,014</w:t>
            </w:r>
          </w:p>
        </w:tc>
        <w:tc>
          <w:tcPr>
            <w:tcW w:w="1086" w:type="dxa"/>
            <w:tcBorders>
              <w:top w:val="nil"/>
              <w:left w:val="nil"/>
              <w:bottom w:val="nil"/>
              <w:right w:val="nil"/>
            </w:tcBorders>
            <w:shd w:val="clear" w:color="auto" w:fill="auto"/>
            <w:tcMar>
              <w:top w:w="15" w:type="dxa"/>
              <w:left w:w="57" w:type="dxa"/>
              <w:bottom w:w="0" w:type="dxa"/>
              <w:right w:w="57" w:type="dxa"/>
            </w:tcMar>
            <w:vAlign w:val="bottom"/>
            <w:hideMark/>
            <w:tcPrChange w:id="6661" w:author="Aleksander Hansen" w:date="2013-02-16T22:50:00Z">
              <w:tcPr>
                <w:tcW w:w="1086" w:type="dxa"/>
                <w:gridSpan w:val="2"/>
                <w:tcBorders>
                  <w:top w:val="nil"/>
                  <w:left w:val="nil"/>
                  <w:bottom w:val="nil"/>
                  <w:right w:val="nil"/>
                </w:tcBorders>
                <w:shd w:val="clear" w:color="auto" w:fill="F2DCDB"/>
                <w:tcMar>
                  <w:top w:w="15" w:type="dxa"/>
                  <w:left w:w="57" w:type="dxa"/>
                  <w:bottom w:w="0" w:type="dxa"/>
                  <w:right w:w="57" w:type="dxa"/>
                </w:tcMar>
                <w:vAlign w:val="bottom"/>
                <w:hideMark/>
              </w:tcPr>
            </w:tcPrChange>
          </w:tcPr>
          <w:p w14:paraId="1BB66BCB" w14:textId="77777777" w:rsidR="00994066" w:rsidRPr="00BC6025" w:rsidRDefault="00994066" w:rsidP="00A701E1">
            <w:pPr>
              <w:pStyle w:val="Text"/>
              <w:rPr>
                <w:rStyle w:val="Strong"/>
              </w:rPr>
            </w:pPr>
            <w:r w:rsidRPr="00BC6025">
              <w:t xml:space="preserve">$11,283 </w:t>
            </w:r>
          </w:p>
        </w:tc>
      </w:tr>
      <w:tr w:rsidR="00994066" w:rsidRPr="00BC6025" w14:paraId="412D82D6" w14:textId="77777777" w:rsidTr="006B12F7">
        <w:trPr>
          <w:trHeight w:hRule="exact" w:val="143"/>
          <w:jc w:val="center"/>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
          <w:p w14:paraId="28137A08"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
          <w:p w14:paraId="0E3D4A85" w14:textId="77777777" w:rsidR="00994066" w:rsidRPr="00BC6025" w:rsidRDefault="00994066" w:rsidP="00A701E1">
            <w:pPr>
              <w:pStyle w:val="Text"/>
              <w:rPr>
                <w:rStyle w:val="Strong"/>
              </w:rPr>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
          <w:p w14:paraId="606079FA" w14:textId="77777777" w:rsidR="00994066" w:rsidRPr="00BC6025" w:rsidRDefault="00994066" w:rsidP="00A701E1">
            <w:pPr>
              <w:pStyle w:val="Text"/>
              <w:rPr>
                <w:rStyle w:val="Strong"/>
              </w:rPr>
            </w:pP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
          <w:p w14:paraId="7034455B" w14:textId="77777777" w:rsidR="00994066" w:rsidRPr="00BC6025" w:rsidRDefault="00994066" w:rsidP="00A701E1">
            <w:pPr>
              <w:pStyle w:val="Text"/>
            </w:pP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
          <w:p w14:paraId="2055B696" w14:textId="77777777" w:rsidR="00994066" w:rsidRPr="00BC6025" w:rsidRDefault="00994066" w:rsidP="00A701E1">
            <w:pPr>
              <w:pStyle w:val="Text"/>
            </w:pP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
          <w:p w14:paraId="134A5C01" w14:textId="77777777" w:rsidR="00994066" w:rsidRPr="00BC6025" w:rsidRDefault="00994066" w:rsidP="00A701E1">
            <w:pPr>
              <w:pStyle w:val="Text"/>
            </w:pP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
          <w:p w14:paraId="26B85F17" w14:textId="77777777" w:rsidR="00994066" w:rsidRPr="00BC6025" w:rsidRDefault="00994066" w:rsidP="00A701E1">
            <w:pPr>
              <w:pStyle w:val="Text"/>
            </w:pPr>
          </w:p>
        </w:tc>
        <w:tc>
          <w:tcPr>
            <w:tcW w:w="1086" w:type="dxa"/>
            <w:tcBorders>
              <w:top w:val="nil"/>
              <w:left w:val="nil"/>
              <w:bottom w:val="nil"/>
              <w:right w:val="nil"/>
            </w:tcBorders>
            <w:shd w:val="clear" w:color="auto" w:fill="auto"/>
            <w:tcMar>
              <w:top w:w="15" w:type="dxa"/>
              <w:left w:w="57" w:type="dxa"/>
              <w:bottom w:w="0" w:type="dxa"/>
              <w:right w:w="57" w:type="dxa"/>
            </w:tcMar>
            <w:vAlign w:val="bottom"/>
            <w:hideMark/>
          </w:tcPr>
          <w:p w14:paraId="0A24CF33" w14:textId="77777777" w:rsidR="00994066" w:rsidRPr="00BC6025" w:rsidRDefault="00994066" w:rsidP="00A701E1">
            <w:pPr>
              <w:pStyle w:val="Text"/>
            </w:pPr>
          </w:p>
        </w:tc>
      </w:tr>
      <w:tr w:rsidR="00994066" w:rsidRPr="00BC6025" w14:paraId="6BC33016" w14:textId="77777777" w:rsidTr="0096520A">
        <w:trPr>
          <w:trHeight w:hRule="exact" w:val="274"/>
          <w:jc w:val="center"/>
          <w:trPrChange w:id="6662" w:author="Aleksander Hansen" w:date="2013-02-16T22:50:00Z">
            <w:trPr>
              <w:gridAfter w:val="0"/>
              <w:trHeight w:hRule="exact" w:val="274"/>
              <w:jc w:val="center"/>
            </w:trPr>
          </w:trPrChange>
        </w:trPr>
        <w:tc>
          <w:tcPr>
            <w:tcW w:w="1080" w:type="dxa"/>
            <w:gridSpan w:val="2"/>
            <w:tcBorders>
              <w:top w:val="nil"/>
              <w:left w:val="nil"/>
              <w:bottom w:val="nil"/>
              <w:right w:val="nil"/>
            </w:tcBorders>
            <w:shd w:val="clear" w:color="auto" w:fill="auto"/>
            <w:tcMar>
              <w:top w:w="15" w:type="dxa"/>
              <w:left w:w="57" w:type="dxa"/>
              <w:bottom w:w="0" w:type="dxa"/>
              <w:right w:w="57" w:type="dxa"/>
            </w:tcMar>
            <w:vAlign w:val="bottom"/>
            <w:hideMark/>
            <w:tcPrChange w:id="6663" w:author="Aleksander Hansen" w:date="2013-02-16T22:50:00Z">
              <w:tcPr>
                <w:tcW w:w="1080" w:type="dxa"/>
                <w:gridSpan w:val="3"/>
                <w:tcBorders>
                  <w:top w:val="nil"/>
                  <w:left w:val="nil"/>
                  <w:bottom w:val="nil"/>
                  <w:right w:val="nil"/>
                </w:tcBorders>
                <w:shd w:val="clear" w:color="auto" w:fill="auto"/>
                <w:tcMar>
                  <w:top w:w="15" w:type="dxa"/>
                  <w:left w:w="57" w:type="dxa"/>
                  <w:bottom w:w="0" w:type="dxa"/>
                  <w:right w:w="57" w:type="dxa"/>
                </w:tcMar>
                <w:vAlign w:val="bottom"/>
                <w:hideMark/>
              </w:tcPr>
            </w:tcPrChange>
          </w:tcPr>
          <w:p w14:paraId="0A012523" w14:textId="77777777" w:rsidR="00994066" w:rsidRPr="00BC6025" w:rsidRDefault="00994066" w:rsidP="00A701E1">
            <w:pPr>
              <w:pStyle w:val="Text"/>
              <w:rPr>
                <w:rStyle w:val="Strong"/>
              </w:rPr>
            </w:pPr>
            <w:r w:rsidRPr="00BC6025">
              <w:t>Invest:</w:t>
            </w: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Change w:id="6664" w:author="Aleksander Hansen" w:date="2013-02-16T22:50:00Z">
              <w:tcPr>
                <w:tcW w:w="1170" w:type="dxa"/>
                <w:gridSpan w:val="3"/>
                <w:tcBorders>
                  <w:top w:val="nil"/>
                  <w:left w:val="nil"/>
                  <w:bottom w:val="nil"/>
                  <w:right w:val="nil"/>
                </w:tcBorders>
                <w:shd w:val="clear" w:color="auto" w:fill="FFFF99"/>
                <w:tcMar>
                  <w:top w:w="15" w:type="dxa"/>
                  <w:left w:w="57" w:type="dxa"/>
                  <w:bottom w:w="0" w:type="dxa"/>
                  <w:right w:w="57" w:type="dxa"/>
                </w:tcMar>
                <w:vAlign w:val="bottom"/>
                <w:hideMark/>
              </w:tcPr>
            </w:tcPrChange>
          </w:tcPr>
          <w:p w14:paraId="68FA5793" w14:textId="77777777" w:rsidR="00994066" w:rsidRPr="00BC6025" w:rsidRDefault="00994066" w:rsidP="00A701E1">
            <w:pPr>
              <w:pStyle w:val="Text"/>
              <w:rPr>
                <w:rStyle w:val="Strong"/>
              </w:rPr>
            </w:pPr>
            <w:r w:rsidRPr="00BC6025">
              <w:t>$10,000</w:t>
            </w: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Change w:id="6665" w:author="Aleksander Hansen" w:date="2013-02-16T22:50:00Z">
              <w:tcPr>
                <w:tcW w:w="1080"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6FE9484" w14:textId="77777777" w:rsidR="00994066" w:rsidRPr="00BC6025" w:rsidRDefault="00994066" w:rsidP="00A701E1">
            <w:pPr>
              <w:pStyle w:val="Text"/>
              <w:rPr>
                <w:rStyle w:val="Strong"/>
              </w:rPr>
            </w:pPr>
            <w:r w:rsidRPr="00BC6025">
              <w:t>Price</w:t>
            </w: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Change w:id="6666" w:author="Aleksander Hansen" w:date="2013-02-16T22:50:00Z">
              <w:tcPr>
                <w:tcW w:w="973" w:type="dxa"/>
                <w:tcBorders>
                  <w:top w:val="nil"/>
                  <w:left w:val="nil"/>
                  <w:bottom w:val="nil"/>
                  <w:right w:val="nil"/>
                </w:tcBorders>
                <w:shd w:val="clear" w:color="auto" w:fill="auto"/>
                <w:tcMar>
                  <w:top w:w="15" w:type="dxa"/>
                  <w:left w:w="57" w:type="dxa"/>
                  <w:bottom w:w="0" w:type="dxa"/>
                  <w:right w:w="57" w:type="dxa"/>
                </w:tcMar>
                <w:vAlign w:val="bottom"/>
                <w:hideMark/>
              </w:tcPr>
            </w:tcPrChange>
          </w:tcPr>
          <w:p w14:paraId="4F947E4B" w14:textId="77777777" w:rsidR="00994066" w:rsidRPr="00BC6025" w:rsidRDefault="00994066" w:rsidP="00A701E1">
            <w:pPr>
              <w:pStyle w:val="Text"/>
              <w:rPr>
                <w:rStyle w:val="Strong"/>
              </w:rPr>
            </w:pPr>
            <w:r w:rsidRPr="00BC6025">
              <w:t>$100.84</w:t>
            </w: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Change w:id="6667" w:author="Aleksander Hansen" w:date="2013-02-16T22:50:00Z">
              <w:tcPr>
                <w:tcW w:w="1324" w:type="dxa"/>
                <w:gridSpan w:val="3"/>
                <w:tcBorders>
                  <w:top w:val="nil"/>
                  <w:left w:val="nil"/>
                  <w:bottom w:val="nil"/>
                  <w:right w:val="nil"/>
                </w:tcBorders>
                <w:shd w:val="clear" w:color="auto" w:fill="auto"/>
                <w:tcMar>
                  <w:top w:w="15" w:type="dxa"/>
                  <w:left w:w="57" w:type="dxa"/>
                  <w:bottom w:w="0" w:type="dxa"/>
                  <w:right w:w="57" w:type="dxa"/>
                </w:tcMar>
                <w:vAlign w:val="bottom"/>
                <w:hideMark/>
              </w:tcPr>
            </w:tcPrChange>
          </w:tcPr>
          <w:p w14:paraId="0EBDE422" w14:textId="77777777" w:rsidR="00994066" w:rsidRPr="00BC6025" w:rsidRDefault="00994066" w:rsidP="00A701E1">
            <w:pPr>
              <w:pStyle w:val="Text"/>
              <w:rPr>
                <w:rStyle w:val="Strong"/>
              </w:rPr>
            </w:pP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Change w:id="6668" w:author="Aleksander Hansen" w:date="2013-02-16T22:50:00Z">
              <w:tcPr>
                <w:tcW w:w="1255" w:type="dxa"/>
                <w:gridSpan w:val="2"/>
                <w:tcBorders>
                  <w:top w:val="nil"/>
                  <w:left w:val="nil"/>
                  <w:bottom w:val="nil"/>
                  <w:right w:val="nil"/>
                </w:tcBorders>
                <w:shd w:val="clear" w:color="auto" w:fill="FCD5B4"/>
                <w:tcMar>
                  <w:top w:w="15" w:type="dxa"/>
                  <w:left w:w="57" w:type="dxa"/>
                  <w:bottom w:w="0" w:type="dxa"/>
                  <w:right w:w="57" w:type="dxa"/>
                </w:tcMar>
                <w:vAlign w:val="bottom"/>
                <w:hideMark/>
              </w:tcPr>
            </w:tcPrChange>
          </w:tcPr>
          <w:p w14:paraId="25E59A82" w14:textId="77777777" w:rsidR="00994066" w:rsidRPr="00BC6025" w:rsidRDefault="00994066" w:rsidP="00A701E1">
            <w:pPr>
              <w:pStyle w:val="Text"/>
              <w:rPr>
                <w:rStyle w:val="Strong"/>
              </w:rPr>
            </w:pPr>
            <w:r w:rsidRPr="00BC6025">
              <w:t>Coupon</w:t>
            </w:r>
          </w:p>
        </w:tc>
        <w:tc>
          <w:tcPr>
            <w:tcW w:w="1086" w:type="dxa"/>
            <w:tcBorders>
              <w:top w:val="nil"/>
              <w:left w:val="nil"/>
              <w:bottom w:val="nil"/>
              <w:right w:val="nil"/>
            </w:tcBorders>
            <w:shd w:val="clear" w:color="auto" w:fill="auto"/>
            <w:tcMar>
              <w:top w:w="15" w:type="dxa"/>
              <w:left w:w="57" w:type="dxa"/>
              <w:bottom w:w="0" w:type="dxa"/>
              <w:right w:w="57" w:type="dxa"/>
            </w:tcMar>
            <w:vAlign w:val="bottom"/>
            <w:hideMark/>
            <w:tcPrChange w:id="6669" w:author="Aleksander Hansen" w:date="2013-02-16T22:50:00Z">
              <w:tcPr>
                <w:tcW w:w="1086" w:type="dxa"/>
                <w:gridSpan w:val="2"/>
                <w:tcBorders>
                  <w:top w:val="nil"/>
                  <w:left w:val="nil"/>
                  <w:bottom w:val="nil"/>
                  <w:right w:val="nil"/>
                </w:tcBorders>
                <w:shd w:val="clear" w:color="auto" w:fill="FCD5B4"/>
                <w:tcMar>
                  <w:top w:w="15" w:type="dxa"/>
                  <w:left w:w="57" w:type="dxa"/>
                  <w:bottom w:w="0" w:type="dxa"/>
                  <w:right w:w="57" w:type="dxa"/>
                </w:tcMar>
                <w:vAlign w:val="bottom"/>
                <w:hideMark/>
              </w:tcPr>
            </w:tcPrChange>
          </w:tcPr>
          <w:p w14:paraId="746542DE" w14:textId="77777777" w:rsidR="00994066" w:rsidRPr="00BC6025" w:rsidRDefault="00994066" w:rsidP="00A701E1">
            <w:pPr>
              <w:pStyle w:val="Text"/>
              <w:rPr>
                <w:rStyle w:val="Strong"/>
              </w:rPr>
            </w:pPr>
            <w:r w:rsidRPr="00BC6025">
              <w:t>5.25%</w:t>
            </w:r>
          </w:p>
        </w:tc>
      </w:tr>
      <w:tr w:rsidR="00994066" w:rsidRPr="00BC6025" w14:paraId="542F9FC2" w14:textId="77777777" w:rsidTr="006B12F7">
        <w:trPr>
          <w:trHeight w:hRule="exact" w:val="274"/>
          <w:jc w:val="center"/>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
          <w:p w14:paraId="3A18BC58"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
          <w:p w14:paraId="61FE5BA7" w14:textId="77777777" w:rsidR="00994066" w:rsidRPr="00BC6025" w:rsidRDefault="00994066" w:rsidP="00A701E1">
            <w:pPr>
              <w:pStyle w:val="Text"/>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
          <w:p w14:paraId="760EEDC8" w14:textId="77777777" w:rsidR="00994066" w:rsidRPr="00FC3197" w:rsidRDefault="00994066" w:rsidP="00A701E1">
            <w:pPr>
              <w:pStyle w:val="Text"/>
            </w:pPr>
            <w:r w:rsidRPr="00FC3197">
              <w:t>$9,916</w:t>
            </w:r>
          </w:p>
        </w:tc>
        <w:tc>
          <w:tcPr>
            <w:tcW w:w="1080" w:type="dxa"/>
            <w:tcBorders>
              <w:top w:val="nil"/>
              <w:left w:val="nil"/>
              <w:bottom w:val="single" w:sz="4" w:space="0" w:color="000000"/>
              <w:right w:val="nil"/>
            </w:tcBorders>
            <w:shd w:val="clear" w:color="auto" w:fill="auto"/>
            <w:tcMar>
              <w:top w:w="15" w:type="dxa"/>
              <w:left w:w="57" w:type="dxa"/>
              <w:bottom w:w="0" w:type="dxa"/>
              <w:right w:w="57" w:type="dxa"/>
            </w:tcMar>
            <w:vAlign w:val="bottom"/>
            <w:hideMark/>
          </w:tcPr>
          <w:p w14:paraId="35C502E0" w14:textId="77777777" w:rsidR="00994066" w:rsidRPr="00BC6025" w:rsidRDefault="00994066" w:rsidP="00A701E1">
            <w:pPr>
              <w:pStyle w:val="Text"/>
              <w:rPr>
                <w:rStyle w:val="Strong"/>
              </w:rPr>
            </w:pPr>
            <w:r w:rsidRPr="00BC6025">
              <w:t>0.5</w:t>
            </w:r>
          </w:p>
        </w:tc>
        <w:tc>
          <w:tcPr>
            <w:tcW w:w="973" w:type="dxa"/>
            <w:tcBorders>
              <w:top w:val="nil"/>
              <w:left w:val="nil"/>
              <w:bottom w:val="single" w:sz="4" w:space="0" w:color="000000"/>
              <w:right w:val="nil"/>
            </w:tcBorders>
            <w:shd w:val="clear" w:color="auto" w:fill="auto"/>
            <w:tcMar>
              <w:top w:w="15" w:type="dxa"/>
              <w:left w:w="57" w:type="dxa"/>
              <w:bottom w:w="0" w:type="dxa"/>
              <w:right w:w="57" w:type="dxa"/>
            </w:tcMar>
            <w:vAlign w:val="bottom"/>
            <w:hideMark/>
          </w:tcPr>
          <w:p w14:paraId="620C1088" w14:textId="77777777" w:rsidR="00994066" w:rsidRPr="00BC6025" w:rsidRDefault="00994066" w:rsidP="00A701E1">
            <w:pPr>
              <w:pStyle w:val="Text"/>
              <w:rPr>
                <w:rStyle w:val="Strong"/>
              </w:rPr>
            </w:pPr>
            <w:r w:rsidRPr="00BC6025">
              <w:t>1.0</w:t>
            </w:r>
          </w:p>
        </w:tc>
        <w:tc>
          <w:tcPr>
            <w:tcW w:w="1324" w:type="dxa"/>
            <w:tcBorders>
              <w:top w:val="nil"/>
              <w:left w:val="nil"/>
              <w:bottom w:val="single" w:sz="4" w:space="0" w:color="000000"/>
              <w:right w:val="nil"/>
            </w:tcBorders>
            <w:shd w:val="clear" w:color="auto" w:fill="auto"/>
            <w:tcMar>
              <w:top w:w="15" w:type="dxa"/>
              <w:left w:w="57" w:type="dxa"/>
              <w:bottom w:w="0" w:type="dxa"/>
              <w:right w:w="57" w:type="dxa"/>
            </w:tcMar>
            <w:vAlign w:val="bottom"/>
            <w:hideMark/>
          </w:tcPr>
          <w:p w14:paraId="03E3245A" w14:textId="77777777" w:rsidR="00994066" w:rsidRPr="00BC6025" w:rsidRDefault="00994066" w:rsidP="00A701E1">
            <w:pPr>
              <w:pStyle w:val="Text"/>
              <w:rPr>
                <w:rStyle w:val="Strong"/>
              </w:rPr>
            </w:pPr>
            <w:r w:rsidRPr="00BC6025">
              <w:t>1.5</w:t>
            </w:r>
          </w:p>
        </w:tc>
        <w:tc>
          <w:tcPr>
            <w:tcW w:w="1255" w:type="dxa"/>
            <w:tcBorders>
              <w:top w:val="nil"/>
              <w:left w:val="nil"/>
              <w:bottom w:val="single" w:sz="4" w:space="0" w:color="000000"/>
              <w:right w:val="nil"/>
            </w:tcBorders>
            <w:shd w:val="clear" w:color="auto" w:fill="auto"/>
            <w:tcMar>
              <w:top w:w="15" w:type="dxa"/>
              <w:left w:w="57" w:type="dxa"/>
              <w:bottom w:w="0" w:type="dxa"/>
              <w:right w:w="57" w:type="dxa"/>
            </w:tcMar>
            <w:vAlign w:val="bottom"/>
            <w:hideMark/>
          </w:tcPr>
          <w:p w14:paraId="3BF6363C" w14:textId="77777777" w:rsidR="00994066" w:rsidRPr="00BC6025" w:rsidRDefault="00994066" w:rsidP="00A701E1">
            <w:pPr>
              <w:pStyle w:val="Text"/>
              <w:rPr>
                <w:rStyle w:val="Strong"/>
              </w:rPr>
            </w:pPr>
            <w:r w:rsidRPr="00BC6025">
              <w:t>2.0</w:t>
            </w:r>
          </w:p>
        </w:tc>
        <w:tc>
          <w:tcPr>
            <w:tcW w:w="1086" w:type="dxa"/>
            <w:tcBorders>
              <w:top w:val="nil"/>
              <w:left w:val="nil"/>
              <w:bottom w:val="single" w:sz="4" w:space="0" w:color="000000"/>
              <w:right w:val="nil"/>
            </w:tcBorders>
            <w:shd w:val="clear" w:color="auto" w:fill="auto"/>
            <w:tcMar>
              <w:top w:w="15" w:type="dxa"/>
              <w:left w:w="57" w:type="dxa"/>
              <w:bottom w:w="0" w:type="dxa"/>
              <w:right w:w="57" w:type="dxa"/>
            </w:tcMar>
            <w:vAlign w:val="bottom"/>
            <w:hideMark/>
          </w:tcPr>
          <w:p w14:paraId="6F8B75B5" w14:textId="77777777" w:rsidR="00994066" w:rsidRPr="00BC6025" w:rsidRDefault="00994066" w:rsidP="00A701E1">
            <w:pPr>
              <w:pStyle w:val="Text"/>
              <w:rPr>
                <w:rStyle w:val="Strong"/>
              </w:rPr>
            </w:pPr>
            <w:r w:rsidRPr="00BC6025">
              <w:t>2.5</w:t>
            </w:r>
          </w:p>
        </w:tc>
      </w:tr>
      <w:tr w:rsidR="00994066" w:rsidRPr="00BC6025" w14:paraId="1AD88280" w14:textId="77777777" w:rsidTr="006B12F7">
        <w:trPr>
          <w:trHeight w:hRule="exact" w:val="284"/>
          <w:jc w:val="center"/>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
          <w:p w14:paraId="4210AAD2"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
          <w:p w14:paraId="14760FDC" w14:textId="77777777" w:rsidR="00994066" w:rsidRPr="00BC6025" w:rsidRDefault="00994066" w:rsidP="00A701E1">
            <w:pPr>
              <w:pStyle w:val="Text"/>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
          <w:p w14:paraId="104B2F09" w14:textId="77777777" w:rsidR="00994066" w:rsidRPr="00BC6025" w:rsidRDefault="00994066" w:rsidP="00A701E1">
            <w:pPr>
              <w:pStyle w:val="Text"/>
            </w:pPr>
          </w:p>
        </w:tc>
        <w:tc>
          <w:tcPr>
            <w:tcW w:w="1080" w:type="dxa"/>
            <w:tcBorders>
              <w:top w:val="single" w:sz="4" w:space="0" w:color="000000"/>
              <w:left w:val="nil"/>
              <w:bottom w:val="nil"/>
              <w:right w:val="nil"/>
            </w:tcBorders>
            <w:shd w:val="clear" w:color="auto" w:fill="auto"/>
            <w:tcMar>
              <w:top w:w="15" w:type="dxa"/>
              <w:left w:w="57" w:type="dxa"/>
              <w:bottom w:w="0" w:type="dxa"/>
              <w:right w:w="57" w:type="dxa"/>
            </w:tcMar>
            <w:vAlign w:val="bottom"/>
            <w:hideMark/>
          </w:tcPr>
          <w:p w14:paraId="2F582404" w14:textId="77777777" w:rsidR="00994066" w:rsidRPr="00FC3197" w:rsidRDefault="00994066" w:rsidP="00A701E1">
            <w:pPr>
              <w:pStyle w:val="Text"/>
            </w:pPr>
            <w:r w:rsidRPr="00FC3197">
              <w:t xml:space="preserve">$260.30 </w:t>
            </w:r>
          </w:p>
        </w:tc>
        <w:tc>
          <w:tcPr>
            <w:tcW w:w="973" w:type="dxa"/>
            <w:tcBorders>
              <w:top w:val="single" w:sz="4" w:space="0" w:color="000000"/>
              <w:left w:val="nil"/>
              <w:bottom w:val="nil"/>
              <w:right w:val="nil"/>
            </w:tcBorders>
            <w:shd w:val="clear" w:color="auto" w:fill="auto"/>
            <w:tcMar>
              <w:top w:w="15" w:type="dxa"/>
              <w:left w:w="57" w:type="dxa"/>
              <w:bottom w:w="0" w:type="dxa"/>
              <w:right w:w="57" w:type="dxa"/>
            </w:tcMar>
            <w:vAlign w:val="bottom"/>
            <w:hideMark/>
          </w:tcPr>
          <w:p w14:paraId="636A8CAF" w14:textId="77777777" w:rsidR="00994066" w:rsidRPr="00FC3197" w:rsidRDefault="00994066" w:rsidP="00A701E1">
            <w:pPr>
              <w:pStyle w:val="Text"/>
            </w:pPr>
            <w:r w:rsidRPr="00FC3197">
              <w:t xml:space="preserve">$266.62 </w:t>
            </w:r>
          </w:p>
        </w:tc>
        <w:tc>
          <w:tcPr>
            <w:tcW w:w="1324" w:type="dxa"/>
            <w:tcBorders>
              <w:top w:val="single" w:sz="4" w:space="0" w:color="000000"/>
              <w:left w:val="nil"/>
              <w:bottom w:val="nil"/>
              <w:right w:val="nil"/>
            </w:tcBorders>
            <w:shd w:val="clear" w:color="auto" w:fill="auto"/>
            <w:tcMar>
              <w:top w:w="15" w:type="dxa"/>
              <w:left w:w="57" w:type="dxa"/>
              <w:bottom w:w="0" w:type="dxa"/>
              <w:right w:w="57" w:type="dxa"/>
            </w:tcMar>
            <w:vAlign w:val="bottom"/>
            <w:hideMark/>
          </w:tcPr>
          <w:p w14:paraId="09A4109C" w14:textId="77777777" w:rsidR="00994066" w:rsidRPr="00FC3197" w:rsidRDefault="00994066" w:rsidP="00A701E1">
            <w:pPr>
              <w:pStyle w:val="Text"/>
            </w:pPr>
            <w:r w:rsidRPr="00FC3197">
              <w:t xml:space="preserve">$272.93 </w:t>
            </w:r>
          </w:p>
        </w:tc>
        <w:tc>
          <w:tcPr>
            <w:tcW w:w="1255" w:type="dxa"/>
            <w:tcBorders>
              <w:top w:val="single" w:sz="4" w:space="0" w:color="000000"/>
              <w:left w:val="nil"/>
              <w:bottom w:val="nil"/>
              <w:right w:val="nil"/>
            </w:tcBorders>
            <w:shd w:val="clear" w:color="auto" w:fill="auto"/>
            <w:tcMar>
              <w:top w:w="15" w:type="dxa"/>
              <w:left w:w="57" w:type="dxa"/>
              <w:bottom w:w="0" w:type="dxa"/>
              <w:right w:w="57" w:type="dxa"/>
            </w:tcMar>
            <w:vAlign w:val="bottom"/>
            <w:hideMark/>
          </w:tcPr>
          <w:p w14:paraId="761DEDE3" w14:textId="77777777" w:rsidR="00994066" w:rsidRPr="00FC3197" w:rsidRDefault="00994066" w:rsidP="00A701E1">
            <w:pPr>
              <w:pStyle w:val="Text"/>
            </w:pPr>
            <w:r w:rsidRPr="00FC3197">
              <w:t xml:space="preserve">$279.69 </w:t>
            </w:r>
          </w:p>
        </w:tc>
        <w:tc>
          <w:tcPr>
            <w:tcW w:w="1086" w:type="dxa"/>
            <w:tcBorders>
              <w:top w:val="single" w:sz="4" w:space="0" w:color="000000"/>
              <w:left w:val="nil"/>
              <w:bottom w:val="nil"/>
              <w:right w:val="nil"/>
            </w:tcBorders>
            <w:shd w:val="clear" w:color="auto" w:fill="auto"/>
            <w:tcMar>
              <w:top w:w="15" w:type="dxa"/>
              <w:left w:w="57" w:type="dxa"/>
              <w:bottom w:w="0" w:type="dxa"/>
              <w:right w:w="57" w:type="dxa"/>
            </w:tcMar>
            <w:vAlign w:val="bottom"/>
            <w:hideMark/>
          </w:tcPr>
          <w:p w14:paraId="753C06A9" w14:textId="77777777" w:rsidR="00994066" w:rsidRPr="00FC3197" w:rsidRDefault="00994066" w:rsidP="00A701E1">
            <w:pPr>
              <w:pStyle w:val="Text"/>
            </w:pPr>
            <w:r w:rsidRPr="00FC3197">
              <w:t xml:space="preserve">$286.52 </w:t>
            </w:r>
          </w:p>
        </w:tc>
      </w:tr>
      <w:tr w:rsidR="00994066" w:rsidRPr="00BC6025" w14:paraId="72C606E3" w14:textId="77777777" w:rsidTr="006B12F7">
        <w:trPr>
          <w:trHeight w:hRule="exact" w:val="274"/>
          <w:jc w:val="center"/>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
          <w:p w14:paraId="7F131AC6"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
          <w:p w14:paraId="1AF71990" w14:textId="77777777" w:rsidR="00994066" w:rsidRPr="00BC6025" w:rsidRDefault="00994066" w:rsidP="00A701E1">
            <w:pPr>
              <w:pStyle w:val="Text"/>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
          <w:p w14:paraId="149C77EA" w14:textId="77777777" w:rsidR="00994066" w:rsidRPr="00BC6025" w:rsidRDefault="00994066" w:rsidP="00A701E1">
            <w:pPr>
              <w:pStyle w:val="Text"/>
            </w:pP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
          <w:p w14:paraId="51B1143D" w14:textId="77777777" w:rsidR="00994066" w:rsidRPr="00BC6025" w:rsidRDefault="00994066" w:rsidP="00A701E1">
            <w:pPr>
              <w:pStyle w:val="Text"/>
            </w:pP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
          <w:p w14:paraId="116245E6" w14:textId="77777777" w:rsidR="00994066" w:rsidRPr="00FC3197" w:rsidRDefault="00994066" w:rsidP="00A701E1">
            <w:pPr>
              <w:pStyle w:val="Text"/>
            </w:pPr>
            <w:r w:rsidRPr="00FC3197">
              <w:t xml:space="preserve">$260.30 </w:t>
            </w: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
          <w:p w14:paraId="022044F3" w14:textId="77777777" w:rsidR="00994066" w:rsidRPr="00FC3197" w:rsidRDefault="00994066" w:rsidP="00A701E1">
            <w:pPr>
              <w:pStyle w:val="Text"/>
            </w:pPr>
            <w:r w:rsidRPr="00FC3197">
              <w:t xml:space="preserve">$266.46 </w:t>
            </w: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
          <w:p w14:paraId="2B01E131" w14:textId="77777777" w:rsidR="00994066" w:rsidRPr="00FC3197" w:rsidRDefault="00994066" w:rsidP="00A701E1">
            <w:pPr>
              <w:pStyle w:val="Text"/>
            </w:pPr>
            <w:r w:rsidRPr="00FC3197">
              <w:t xml:space="preserve">$273.06 </w:t>
            </w:r>
          </w:p>
        </w:tc>
        <w:tc>
          <w:tcPr>
            <w:tcW w:w="1086" w:type="dxa"/>
            <w:tcBorders>
              <w:top w:val="nil"/>
              <w:left w:val="nil"/>
              <w:bottom w:val="nil"/>
              <w:right w:val="nil"/>
            </w:tcBorders>
            <w:shd w:val="clear" w:color="auto" w:fill="auto"/>
            <w:tcMar>
              <w:top w:w="15" w:type="dxa"/>
              <w:left w:w="57" w:type="dxa"/>
              <w:bottom w:w="0" w:type="dxa"/>
              <w:right w:w="57" w:type="dxa"/>
            </w:tcMar>
            <w:vAlign w:val="bottom"/>
            <w:hideMark/>
          </w:tcPr>
          <w:p w14:paraId="0228D027" w14:textId="77777777" w:rsidR="00994066" w:rsidRPr="00FC3197" w:rsidRDefault="00994066" w:rsidP="00A701E1">
            <w:pPr>
              <w:pStyle w:val="Text"/>
            </w:pPr>
            <w:r w:rsidRPr="00FC3197">
              <w:t xml:space="preserve">$279.74 </w:t>
            </w:r>
          </w:p>
        </w:tc>
      </w:tr>
      <w:tr w:rsidR="00994066" w:rsidRPr="00BC6025" w14:paraId="3912EBF2" w14:textId="77777777" w:rsidTr="006B12F7">
        <w:trPr>
          <w:trHeight w:hRule="exact" w:val="274"/>
          <w:jc w:val="center"/>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
          <w:p w14:paraId="32031E71"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
          <w:p w14:paraId="3CB395B7" w14:textId="77777777" w:rsidR="00994066" w:rsidRPr="00BC6025" w:rsidRDefault="00994066" w:rsidP="00A701E1">
            <w:pPr>
              <w:pStyle w:val="Text"/>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
          <w:p w14:paraId="50835DF4" w14:textId="77777777" w:rsidR="00994066" w:rsidRPr="00BC6025" w:rsidRDefault="00994066" w:rsidP="00A701E1">
            <w:pPr>
              <w:pStyle w:val="Text"/>
            </w:pP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
          <w:p w14:paraId="5AB836A0" w14:textId="77777777" w:rsidR="00994066" w:rsidRPr="00BC6025" w:rsidRDefault="00994066" w:rsidP="00A701E1">
            <w:pPr>
              <w:pStyle w:val="Text"/>
            </w:pP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
          <w:p w14:paraId="681481EC" w14:textId="77777777" w:rsidR="00994066" w:rsidRPr="00BC6025" w:rsidRDefault="00994066" w:rsidP="00A701E1">
            <w:pPr>
              <w:pStyle w:val="Text"/>
            </w:pP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
          <w:p w14:paraId="75C926DA" w14:textId="77777777" w:rsidR="00994066" w:rsidRPr="00FC3197" w:rsidRDefault="00994066" w:rsidP="00A701E1">
            <w:pPr>
              <w:pStyle w:val="Text"/>
            </w:pPr>
            <w:r w:rsidRPr="00FC3197">
              <w:t xml:space="preserve">$260.30 </w:t>
            </w: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
          <w:p w14:paraId="40E47D85" w14:textId="77777777" w:rsidR="00994066" w:rsidRPr="00FC3197" w:rsidRDefault="00994066" w:rsidP="00A701E1">
            <w:pPr>
              <w:pStyle w:val="Text"/>
            </w:pPr>
            <w:r w:rsidRPr="00FC3197">
              <w:t xml:space="preserve">$266.75 </w:t>
            </w:r>
          </w:p>
        </w:tc>
        <w:tc>
          <w:tcPr>
            <w:tcW w:w="1086" w:type="dxa"/>
            <w:tcBorders>
              <w:top w:val="nil"/>
              <w:left w:val="nil"/>
              <w:bottom w:val="nil"/>
              <w:right w:val="nil"/>
            </w:tcBorders>
            <w:shd w:val="clear" w:color="auto" w:fill="auto"/>
            <w:tcMar>
              <w:top w:w="15" w:type="dxa"/>
              <w:left w:w="57" w:type="dxa"/>
              <w:bottom w:w="0" w:type="dxa"/>
              <w:right w:w="57" w:type="dxa"/>
            </w:tcMar>
            <w:vAlign w:val="bottom"/>
            <w:hideMark/>
          </w:tcPr>
          <w:p w14:paraId="18B0289E" w14:textId="77777777" w:rsidR="00994066" w:rsidRPr="00FC3197" w:rsidRDefault="00994066" w:rsidP="00A701E1">
            <w:pPr>
              <w:pStyle w:val="Text"/>
            </w:pPr>
            <w:r w:rsidRPr="00FC3197">
              <w:t xml:space="preserve">$273.27 </w:t>
            </w:r>
          </w:p>
        </w:tc>
      </w:tr>
      <w:tr w:rsidR="00994066" w:rsidRPr="00BC6025" w14:paraId="11BF19C0" w14:textId="77777777" w:rsidTr="006B12F7">
        <w:trPr>
          <w:trHeight w:hRule="exact" w:val="274"/>
          <w:jc w:val="center"/>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
          <w:p w14:paraId="25F285BF"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
          <w:p w14:paraId="6401BA44" w14:textId="77777777" w:rsidR="00994066" w:rsidRPr="00BC6025" w:rsidRDefault="00994066" w:rsidP="00A701E1">
            <w:pPr>
              <w:pStyle w:val="Text"/>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
          <w:p w14:paraId="3153A04A" w14:textId="77777777" w:rsidR="00994066" w:rsidRPr="00BC6025" w:rsidRDefault="00994066" w:rsidP="00A701E1">
            <w:pPr>
              <w:pStyle w:val="Text"/>
            </w:pP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
          <w:p w14:paraId="70390BB3" w14:textId="77777777" w:rsidR="00994066" w:rsidRPr="00BC6025" w:rsidRDefault="00994066" w:rsidP="00A701E1">
            <w:pPr>
              <w:pStyle w:val="Text"/>
            </w:pP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
          <w:p w14:paraId="5782C38B" w14:textId="77777777" w:rsidR="00994066" w:rsidRPr="00BC6025" w:rsidRDefault="00994066" w:rsidP="00A701E1">
            <w:pPr>
              <w:pStyle w:val="Text"/>
            </w:pP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
          <w:p w14:paraId="4E948C87" w14:textId="77777777" w:rsidR="00994066" w:rsidRPr="00BC6025" w:rsidRDefault="00994066" w:rsidP="00A701E1">
            <w:pPr>
              <w:pStyle w:val="Text"/>
            </w:pP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
          <w:p w14:paraId="33DFF980" w14:textId="77777777" w:rsidR="00994066" w:rsidRPr="00FC3197" w:rsidRDefault="00994066" w:rsidP="00A701E1">
            <w:pPr>
              <w:pStyle w:val="Text"/>
            </w:pPr>
            <w:r w:rsidRPr="00FC3197">
              <w:t xml:space="preserve">$260.30 </w:t>
            </w:r>
          </w:p>
        </w:tc>
        <w:tc>
          <w:tcPr>
            <w:tcW w:w="1086" w:type="dxa"/>
            <w:tcBorders>
              <w:top w:val="nil"/>
              <w:left w:val="nil"/>
              <w:bottom w:val="nil"/>
              <w:right w:val="nil"/>
            </w:tcBorders>
            <w:shd w:val="clear" w:color="auto" w:fill="auto"/>
            <w:tcMar>
              <w:top w:w="15" w:type="dxa"/>
              <w:left w:w="57" w:type="dxa"/>
              <w:bottom w:w="0" w:type="dxa"/>
              <w:right w:w="57" w:type="dxa"/>
            </w:tcMar>
            <w:vAlign w:val="bottom"/>
            <w:hideMark/>
          </w:tcPr>
          <w:p w14:paraId="327370E7" w14:textId="77777777" w:rsidR="00994066" w:rsidRPr="00FC3197" w:rsidRDefault="00994066" w:rsidP="00A701E1">
            <w:pPr>
              <w:pStyle w:val="Text"/>
            </w:pPr>
            <w:r w:rsidRPr="00FC3197">
              <w:t xml:space="preserve">$266.67 </w:t>
            </w:r>
          </w:p>
        </w:tc>
      </w:tr>
      <w:tr w:rsidR="00994066" w:rsidRPr="00BC6025" w14:paraId="5F579180" w14:textId="77777777" w:rsidTr="006B12F7">
        <w:trPr>
          <w:trHeight w:hRule="exact" w:val="274"/>
          <w:jc w:val="center"/>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
          <w:p w14:paraId="6B4B8754"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
          <w:p w14:paraId="4B93A4A4" w14:textId="77777777" w:rsidR="00994066" w:rsidRPr="00BC6025" w:rsidRDefault="00994066" w:rsidP="00A701E1">
            <w:pPr>
              <w:pStyle w:val="Text"/>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
          <w:p w14:paraId="7A1FFC78" w14:textId="77777777" w:rsidR="00994066" w:rsidRPr="00BC6025" w:rsidRDefault="00994066" w:rsidP="00A701E1">
            <w:pPr>
              <w:pStyle w:val="Text"/>
            </w:pP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
          <w:p w14:paraId="38258014" w14:textId="77777777" w:rsidR="00994066" w:rsidRPr="00BC6025" w:rsidRDefault="00994066" w:rsidP="00A701E1">
            <w:pPr>
              <w:pStyle w:val="Text"/>
            </w:pP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
          <w:p w14:paraId="11AF5C1B" w14:textId="77777777" w:rsidR="00994066" w:rsidRPr="00BC6025" w:rsidRDefault="00994066" w:rsidP="00A701E1">
            <w:pPr>
              <w:pStyle w:val="Text"/>
            </w:pP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
          <w:p w14:paraId="0F6D2D50" w14:textId="77777777" w:rsidR="00994066" w:rsidRPr="00BC6025" w:rsidRDefault="00994066" w:rsidP="00A701E1">
            <w:pPr>
              <w:pStyle w:val="Text"/>
            </w:pP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
          <w:p w14:paraId="6A6FFDB3" w14:textId="77777777" w:rsidR="00994066" w:rsidRPr="00BC6025" w:rsidRDefault="00994066" w:rsidP="00A701E1">
            <w:pPr>
              <w:pStyle w:val="Text"/>
            </w:pPr>
          </w:p>
        </w:tc>
        <w:tc>
          <w:tcPr>
            <w:tcW w:w="1086" w:type="dxa"/>
            <w:tcBorders>
              <w:top w:val="nil"/>
              <w:left w:val="nil"/>
              <w:bottom w:val="nil"/>
              <w:right w:val="nil"/>
            </w:tcBorders>
            <w:shd w:val="clear" w:color="auto" w:fill="auto"/>
            <w:tcMar>
              <w:top w:w="15" w:type="dxa"/>
              <w:left w:w="57" w:type="dxa"/>
              <w:bottom w:w="0" w:type="dxa"/>
              <w:right w:w="57" w:type="dxa"/>
            </w:tcMar>
            <w:vAlign w:val="bottom"/>
            <w:hideMark/>
          </w:tcPr>
          <w:p w14:paraId="6564993C" w14:textId="77777777" w:rsidR="00994066" w:rsidRPr="00FC3197" w:rsidRDefault="00994066" w:rsidP="00A701E1">
            <w:pPr>
              <w:pStyle w:val="Text"/>
            </w:pPr>
            <w:r w:rsidRPr="00FC3197">
              <w:t xml:space="preserve">$260.30 </w:t>
            </w:r>
          </w:p>
        </w:tc>
      </w:tr>
      <w:tr w:rsidR="00994066" w:rsidRPr="00BC6025" w14:paraId="7EFD222A" w14:textId="77777777" w:rsidTr="0096520A">
        <w:trPr>
          <w:trHeight w:hRule="exact" w:val="274"/>
          <w:jc w:val="center"/>
          <w:trPrChange w:id="6670" w:author="Aleksander Hansen" w:date="2013-02-16T22:50:00Z">
            <w:trPr>
              <w:gridAfter w:val="0"/>
              <w:trHeight w:hRule="exact" w:val="274"/>
              <w:jc w:val="center"/>
            </w:trPr>
          </w:trPrChange>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Change w:id="6671" w:author="Aleksander Hansen" w:date="2013-02-16T22:50:00Z">
              <w:tcPr>
                <w:tcW w:w="900" w:type="dxa"/>
                <w:tcBorders>
                  <w:top w:val="nil"/>
                  <w:left w:val="nil"/>
                  <w:bottom w:val="nil"/>
                  <w:right w:val="nil"/>
                </w:tcBorders>
                <w:shd w:val="clear" w:color="auto" w:fill="auto"/>
                <w:tcMar>
                  <w:top w:w="15" w:type="dxa"/>
                  <w:left w:w="57" w:type="dxa"/>
                  <w:bottom w:w="0" w:type="dxa"/>
                  <w:right w:w="57" w:type="dxa"/>
                </w:tcMar>
                <w:vAlign w:val="bottom"/>
                <w:hideMark/>
              </w:tcPr>
            </w:tcPrChange>
          </w:tcPr>
          <w:p w14:paraId="3D75BB42"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Change w:id="6672" w:author="Aleksander Hansen" w:date="2013-02-16T22:50:00Z">
              <w:tcPr>
                <w:tcW w:w="180"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89DB20F" w14:textId="77777777" w:rsidR="00994066" w:rsidRPr="00BC6025" w:rsidRDefault="00994066" w:rsidP="00A701E1">
            <w:pPr>
              <w:pStyle w:val="Text"/>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Change w:id="6673" w:author="Aleksander Hansen" w:date="2013-02-16T22:50:00Z">
              <w:tcPr>
                <w:tcW w:w="1170" w:type="dxa"/>
                <w:gridSpan w:val="3"/>
                <w:tcBorders>
                  <w:top w:val="nil"/>
                  <w:left w:val="nil"/>
                  <w:bottom w:val="nil"/>
                  <w:right w:val="nil"/>
                </w:tcBorders>
                <w:shd w:val="clear" w:color="auto" w:fill="auto"/>
                <w:tcMar>
                  <w:top w:w="15" w:type="dxa"/>
                  <w:left w:w="57" w:type="dxa"/>
                  <w:bottom w:w="0" w:type="dxa"/>
                  <w:right w:w="57" w:type="dxa"/>
                </w:tcMar>
                <w:vAlign w:val="bottom"/>
                <w:hideMark/>
              </w:tcPr>
            </w:tcPrChange>
          </w:tcPr>
          <w:p w14:paraId="04C4D68C" w14:textId="77777777" w:rsidR="00994066" w:rsidRPr="00BC6025" w:rsidRDefault="00994066" w:rsidP="00A701E1">
            <w:pPr>
              <w:pStyle w:val="Text"/>
            </w:pP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Change w:id="6674" w:author="Aleksander Hansen" w:date="2013-02-16T22:50:00Z">
              <w:tcPr>
                <w:tcW w:w="1080"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E677E52" w14:textId="77777777" w:rsidR="00994066" w:rsidRPr="00BC6025" w:rsidRDefault="00994066" w:rsidP="00A701E1">
            <w:pPr>
              <w:pStyle w:val="Text"/>
            </w:pP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Change w:id="6675" w:author="Aleksander Hansen" w:date="2013-02-16T22:50:00Z">
              <w:tcPr>
                <w:tcW w:w="973" w:type="dxa"/>
                <w:tcBorders>
                  <w:top w:val="nil"/>
                  <w:left w:val="nil"/>
                  <w:bottom w:val="nil"/>
                  <w:right w:val="nil"/>
                </w:tcBorders>
                <w:shd w:val="clear" w:color="auto" w:fill="auto"/>
                <w:tcMar>
                  <w:top w:w="15" w:type="dxa"/>
                  <w:left w:w="57" w:type="dxa"/>
                  <w:bottom w:w="0" w:type="dxa"/>
                  <w:right w:w="57" w:type="dxa"/>
                </w:tcMar>
                <w:vAlign w:val="bottom"/>
                <w:hideMark/>
              </w:tcPr>
            </w:tcPrChange>
          </w:tcPr>
          <w:p w14:paraId="3365D1E0" w14:textId="77777777" w:rsidR="00994066" w:rsidRPr="00BC6025" w:rsidRDefault="00994066" w:rsidP="00A701E1">
            <w:pPr>
              <w:pStyle w:val="Text"/>
            </w:pP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Change w:id="6676" w:author="Aleksander Hansen" w:date="2013-02-16T22:50:00Z">
              <w:tcPr>
                <w:tcW w:w="1324" w:type="dxa"/>
                <w:gridSpan w:val="3"/>
                <w:tcBorders>
                  <w:top w:val="nil"/>
                  <w:left w:val="nil"/>
                  <w:bottom w:val="nil"/>
                  <w:right w:val="nil"/>
                </w:tcBorders>
                <w:shd w:val="clear" w:color="auto" w:fill="auto"/>
                <w:tcMar>
                  <w:top w:w="15" w:type="dxa"/>
                  <w:left w:w="57" w:type="dxa"/>
                  <w:bottom w:w="0" w:type="dxa"/>
                  <w:right w:w="57" w:type="dxa"/>
                </w:tcMar>
                <w:vAlign w:val="bottom"/>
                <w:hideMark/>
              </w:tcPr>
            </w:tcPrChange>
          </w:tcPr>
          <w:p w14:paraId="64316028" w14:textId="77777777" w:rsidR="00994066" w:rsidRPr="00BC6025" w:rsidRDefault="00994066" w:rsidP="00A701E1">
            <w:pPr>
              <w:pStyle w:val="Text"/>
            </w:pP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Change w:id="6677" w:author="Aleksander Hansen" w:date="2013-02-16T22:50:00Z">
              <w:tcPr>
                <w:tcW w:w="125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5542B9F1" w14:textId="77777777" w:rsidR="00994066" w:rsidRPr="00BC6025" w:rsidRDefault="00994066" w:rsidP="00A701E1">
            <w:pPr>
              <w:pStyle w:val="Text"/>
            </w:pPr>
          </w:p>
        </w:tc>
        <w:tc>
          <w:tcPr>
            <w:tcW w:w="1086" w:type="dxa"/>
            <w:tcBorders>
              <w:top w:val="nil"/>
              <w:left w:val="nil"/>
              <w:bottom w:val="single" w:sz="4" w:space="0" w:color="000000"/>
              <w:right w:val="nil"/>
            </w:tcBorders>
            <w:shd w:val="clear" w:color="auto" w:fill="auto"/>
            <w:tcMar>
              <w:top w:w="15" w:type="dxa"/>
              <w:left w:w="57" w:type="dxa"/>
              <w:bottom w:w="0" w:type="dxa"/>
              <w:right w:w="57" w:type="dxa"/>
            </w:tcMar>
            <w:vAlign w:val="bottom"/>
            <w:hideMark/>
            <w:tcPrChange w:id="6678" w:author="Aleksander Hansen" w:date="2013-02-16T22:50:00Z">
              <w:tcPr>
                <w:tcW w:w="1086" w:type="dxa"/>
                <w:gridSpan w:val="2"/>
                <w:tcBorders>
                  <w:top w:val="nil"/>
                  <w:left w:val="nil"/>
                  <w:bottom w:val="single" w:sz="4" w:space="0" w:color="000000"/>
                  <w:right w:val="nil"/>
                </w:tcBorders>
                <w:shd w:val="clear" w:color="auto" w:fill="auto"/>
                <w:tcMar>
                  <w:top w:w="15" w:type="dxa"/>
                  <w:left w:w="57" w:type="dxa"/>
                  <w:bottom w:w="0" w:type="dxa"/>
                  <w:right w:w="57" w:type="dxa"/>
                </w:tcMar>
                <w:vAlign w:val="bottom"/>
                <w:hideMark/>
              </w:tcPr>
            </w:tcPrChange>
          </w:tcPr>
          <w:p w14:paraId="7BE44377" w14:textId="77777777" w:rsidR="00994066" w:rsidRPr="00FC3197" w:rsidRDefault="00994066" w:rsidP="00A701E1">
            <w:pPr>
              <w:pStyle w:val="Text"/>
            </w:pPr>
            <w:r w:rsidRPr="00FC3197">
              <w:t>$9,916.33</w:t>
            </w:r>
          </w:p>
        </w:tc>
      </w:tr>
      <w:tr w:rsidR="00994066" w:rsidRPr="00BC6025" w14:paraId="114DDAC1" w14:textId="77777777" w:rsidTr="0096520A">
        <w:trPr>
          <w:trHeight w:hRule="exact" w:val="284"/>
          <w:jc w:val="center"/>
          <w:trPrChange w:id="6679" w:author="Aleksander Hansen" w:date="2013-02-16T22:50:00Z">
            <w:trPr>
              <w:gridAfter w:val="0"/>
              <w:trHeight w:hRule="exact" w:val="284"/>
              <w:jc w:val="center"/>
            </w:trPr>
          </w:trPrChange>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Change w:id="6680" w:author="Aleksander Hansen" w:date="2013-02-16T22:50:00Z">
              <w:tcPr>
                <w:tcW w:w="900" w:type="dxa"/>
                <w:tcBorders>
                  <w:top w:val="nil"/>
                  <w:left w:val="nil"/>
                  <w:bottom w:val="nil"/>
                  <w:right w:val="nil"/>
                </w:tcBorders>
                <w:shd w:val="clear" w:color="auto" w:fill="auto"/>
                <w:tcMar>
                  <w:top w:w="15" w:type="dxa"/>
                  <w:left w:w="57" w:type="dxa"/>
                  <w:bottom w:w="0" w:type="dxa"/>
                  <w:right w:w="57" w:type="dxa"/>
                </w:tcMar>
                <w:vAlign w:val="bottom"/>
                <w:hideMark/>
              </w:tcPr>
            </w:tcPrChange>
          </w:tcPr>
          <w:p w14:paraId="5014A1B7"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Change w:id="6681" w:author="Aleksander Hansen" w:date="2013-02-16T22:50:00Z">
              <w:tcPr>
                <w:tcW w:w="180"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428CB815" w14:textId="77777777" w:rsidR="00994066" w:rsidRPr="00BC6025" w:rsidRDefault="00994066" w:rsidP="00A701E1">
            <w:pPr>
              <w:pStyle w:val="Text"/>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Change w:id="6682" w:author="Aleksander Hansen" w:date="2013-02-16T22:50:00Z">
              <w:tcPr>
                <w:tcW w:w="1170" w:type="dxa"/>
                <w:gridSpan w:val="3"/>
                <w:tcBorders>
                  <w:top w:val="nil"/>
                  <w:left w:val="nil"/>
                  <w:bottom w:val="nil"/>
                  <w:right w:val="nil"/>
                </w:tcBorders>
                <w:shd w:val="clear" w:color="auto" w:fill="auto"/>
                <w:tcMar>
                  <w:top w:w="15" w:type="dxa"/>
                  <w:left w:w="57" w:type="dxa"/>
                  <w:bottom w:w="0" w:type="dxa"/>
                  <w:right w:w="57" w:type="dxa"/>
                </w:tcMar>
                <w:vAlign w:val="bottom"/>
                <w:hideMark/>
              </w:tcPr>
            </w:tcPrChange>
          </w:tcPr>
          <w:p w14:paraId="2B7EC5DD" w14:textId="77777777" w:rsidR="00994066" w:rsidRPr="00BC6025" w:rsidRDefault="00994066" w:rsidP="00A701E1">
            <w:pPr>
              <w:pStyle w:val="Text"/>
            </w:pP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Change w:id="6683" w:author="Aleksander Hansen" w:date="2013-02-16T22:50:00Z">
              <w:tcPr>
                <w:tcW w:w="1080"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397966A8" w14:textId="77777777" w:rsidR="00994066" w:rsidRPr="00BC6025" w:rsidRDefault="00994066" w:rsidP="00A701E1">
            <w:pPr>
              <w:pStyle w:val="Text"/>
            </w:pP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Change w:id="6684" w:author="Aleksander Hansen" w:date="2013-02-16T22:50:00Z">
              <w:tcPr>
                <w:tcW w:w="973" w:type="dxa"/>
                <w:tcBorders>
                  <w:top w:val="nil"/>
                  <w:left w:val="nil"/>
                  <w:bottom w:val="nil"/>
                  <w:right w:val="nil"/>
                </w:tcBorders>
                <w:shd w:val="clear" w:color="auto" w:fill="auto"/>
                <w:tcMar>
                  <w:top w:w="15" w:type="dxa"/>
                  <w:left w:w="57" w:type="dxa"/>
                  <w:bottom w:w="0" w:type="dxa"/>
                  <w:right w:w="57" w:type="dxa"/>
                </w:tcMar>
                <w:vAlign w:val="bottom"/>
                <w:hideMark/>
              </w:tcPr>
            </w:tcPrChange>
          </w:tcPr>
          <w:p w14:paraId="01641DCA" w14:textId="77777777" w:rsidR="00994066" w:rsidRPr="00BC6025" w:rsidRDefault="00994066" w:rsidP="00A701E1">
            <w:pPr>
              <w:pStyle w:val="Text"/>
            </w:pP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Change w:id="6685" w:author="Aleksander Hansen" w:date="2013-02-16T22:50:00Z">
              <w:tcPr>
                <w:tcW w:w="1324" w:type="dxa"/>
                <w:gridSpan w:val="3"/>
                <w:tcBorders>
                  <w:top w:val="nil"/>
                  <w:left w:val="nil"/>
                  <w:bottom w:val="nil"/>
                  <w:right w:val="nil"/>
                </w:tcBorders>
                <w:shd w:val="clear" w:color="auto" w:fill="auto"/>
                <w:tcMar>
                  <w:top w:w="15" w:type="dxa"/>
                  <w:left w:w="57" w:type="dxa"/>
                  <w:bottom w:w="0" w:type="dxa"/>
                  <w:right w:w="57" w:type="dxa"/>
                </w:tcMar>
                <w:vAlign w:val="bottom"/>
                <w:hideMark/>
              </w:tcPr>
            </w:tcPrChange>
          </w:tcPr>
          <w:p w14:paraId="78D7914A" w14:textId="77777777" w:rsidR="00994066" w:rsidRPr="00BC6025" w:rsidRDefault="00994066" w:rsidP="00A701E1">
            <w:pPr>
              <w:pStyle w:val="Text"/>
            </w:pP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Change w:id="6686" w:author="Aleksander Hansen" w:date="2013-02-16T22:50:00Z">
              <w:tcPr>
                <w:tcW w:w="125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0EDCBF5" w14:textId="77777777" w:rsidR="00994066" w:rsidRPr="00BC6025" w:rsidRDefault="00994066" w:rsidP="00A701E1">
            <w:pPr>
              <w:pStyle w:val="Text"/>
            </w:pPr>
          </w:p>
        </w:tc>
        <w:tc>
          <w:tcPr>
            <w:tcW w:w="1086" w:type="dxa"/>
            <w:tcBorders>
              <w:top w:val="single" w:sz="4" w:space="0" w:color="000000"/>
              <w:left w:val="nil"/>
              <w:bottom w:val="nil"/>
              <w:right w:val="nil"/>
            </w:tcBorders>
            <w:shd w:val="clear" w:color="auto" w:fill="auto"/>
            <w:tcMar>
              <w:top w:w="15" w:type="dxa"/>
              <w:left w:w="57" w:type="dxa"/>
              <w:bottom w:w="0" w:type="dxa"/>
              <w:right w:w="57" w:type="dxa"/>
            </w:tcMar>
            <w:vAlign w:val="bottom"/>
            <w:hideMark/>
            <w:tcPrChange w:id="6687" w:author="Aleksander Hansen" w:date="2013-02-16T22:50:00Z">
              <w:tcPr>
                <w:tcW w:w="1086" w:type="dxa"/>
                <w:gridSpan w:val="2"/>
                <w:tcBorders>
                  <w:top w:val="single" w:sz="4" w:space="0" w:color="000000"/>
                  <w:left w:val="nil"/>
                  <w:bottom w:val="nil"/>
                  <w:right w:val="nil"/>
                </w:tcBorders>
                <w:shd w:val="clear" w:color="auto" w:fill="F2DCDB"/>
                <w:tcMar>
                  <w:top w:w="15" w:type="dxa"/>
                  <w:left w:w="57" w:type="dxa"/>
                  <w:bottom w:w="0" w:type="dxa"/>
                  <w:right w:w="57" w:type="dxa"/>
                </w:tcMar>
                <w:vAlign w:val="bottom"/>
                <w:hideMark/>
              </w:tcPr>
            </w:tcPrChange>
          </w:tcPr>
          <w:p w14:paraId="3DB62FA0" w14:textId="77777777" w:rsidR="00994066" w:rsidRPr="00BC6025" w:rsidRDefault="00994066" w:rsidP="00A701E1">
            <w:pPr>
              <w:pStyle w:val="Text"/>
              <w:rPr>
                <w:rStyle w:val="Strong"/>
              </w:rPr>
            </w:pPr>
            <w:r w:rsidRPr="00BC6025">
              <w:t xml:space="preserve">$11,283 </w:t>
            </w:r>
          </w:p>
        </w:tc>
      </w:tr>
    </w:tbl>
    <w:p w14:paraId="2A8C074F" w14:textId="77777777" w:rsidR="00A701E1" w:rsidRDefault="00A701E1" w:rsidP="00A701E1">
      <w:pPr>
        <w:pStyle w:val="Text"/>
      </w:pPr>
    </w:p>
    <w:p w14:paraId="72CDE3F2" w14:textId="77777777" w:rsidR="00994066" w:rsidRDefault="00994066" w:rsidP="00A701E1">
      <w:pPr>
        <w:pStyle w:val="Text"/>
      </w:pPr>
      <w:r w:rsidRPr="00626D73">
        <w:t>Investors who roll over short-term investments do better than investors in longer-term bonds when the realized short-term rates exceed the forward rates built into bond prices. Investors in bonds do better when the realized short-term rates fall below these forward rates.</w:t>
      </w:r>
    </w:p>
    <w:p w14:paraId="1A59A83A" w14:textId="5C1A1B44" w:rsidR="00A701E1" w:rsidRDefault="00A701E1" w:rsidP="00A701E1">
      <w:pPr>
        <w:pStyle w:val="Heading2"/>
        <w:rPr>
          <w:ins w:id="6688" w:author="Aleksander Hansen" w:date="2013-02-16T22:51:00Z"/>
        </w:rPr>
      </w:pPr>
      <w:bookmarkStart w:id="6689" w:name="_Toc223340358"/>
      <w:r w:rsidRPr="00A701E1">
        <w:t>Define the “flattening” and “steepening” of rate curves and construct a hypothetical trade to reflect expectations that a curve will flatten or steepen.</w:t>
      </w:r>
      <w:bookmarkEnd w:id="6689"/>
    </w:p>
    <w:p w14:paraId="394CD4B3" w14:textId="44EFAFCE" w:rsidR="0096520A" w:rsidRPr="00354BB2" w:rsidRDefault="0096520A">
      <w:pPr>
        <w:pStyle w:val="Paragraph"/>
        <w:pPrChange w:id="6690" w:author="Aleksander Hansen" w:date="2013-02-16T22:51:00Z">
          <w:pPr/>
        </w:pPrChange>
      </w:pPr>
      <w:commentRangeStart w:id="6691"/>
      <w:ins w:id="6692" w:author="Aleksander Hansen" w:date="2013-02-16T22:51:00Z">
        <w:r>
          <w:t>NEED CONTENT</w:t>
        </w:r>
      </w:ins>
      <w:commentRangeEnd w:id="6691"/>
      <w:ins w:id="6693" w:author="Aleksander Hansen" w:date="2013-02-16T22:52:00Z">
        <w:r>
          <w:rPr>
            <w:rStyle w:val="CommentReference"/>
            <w:rFonts w:asciiTheme="majorHAnsi" w:hAnsiTheme="majorHAnsi"/>
            <w:color w:val="auto"/>
            <w:lang w:bidi="ar-SA"/>
          </w:rPr>
          <w:commentReference w:id="6691"/>
        </w:r>
      </w:ins>
      <w:ins w:id="6695" w:author="Aleksander Hansen" w:date="2013-02-16T22:51:00Z">
        <w:r>
          <w:t xml:space="preserve">. </w:t>
        </w:r>
        <w:proofErr w:type="gramStart"/>
        <w:r>
          <w:t>AGAIN, similar to HULL… expectation here similar to in the case of hedging scenarios.</w:t>
        </w:r>
      </w:ins>
      <w:proofErr w:type="gramEnd"/>
    </w:p>
    <w:p w14:paraId="7178AC6D" w14:textId="77777777" w:rsidR="001E7AA1" w:rsidRDefault="001E7AA1">
      <w:pPr>
        <w:rPr>
          <w:ins w:id="6696" w:author="Aleksander Hansen" w:date="2013-02-17T14:18:00Z"/>
          <w:rFonts w:ascii="Calibri" w:hAnsi="Calibri" w:cs="Calibri"/>
          <w:color w:val="000000"/>
          <w:kern w:val="24"/>
          <w:shd w:val="clear" w:color="auto" w:fill="FFFF97"/>
          <w:lang w:bidi="en-US"/>
        </w:rPr>
      </w:pPr>
      <w:ins w:id="6697" w:author="Aleksander Hansen" w:date="2013-02-17T14:18:00Z">
        <w:r>
          <w:rPr>
            <w:shd w:val="clear" w:color="auto" w:fill="FFFF97"/>
          </w:rPr>
          <w:br w:type="page"/>
        </w:r>
      </w:ins>
    </w:p>
    <w:p w14:paraId="3D7BB447" w14:textId="77777777" w:rsidR="001E7AA1" w:rsidRDefault="001E7AA1" w:rsidP="001E7AA1">
      <w:pPr>
        <w:pStyle w:val="Heading2"/>
        <w:rPr>
          <w:ins w:id="6698" w:author="Aleksander Hansen" w:date="2013-02-17T14:18:00Z"/>
        </w:rPr>
      </w:pPr>
      <w:bookmarkStart w:id="6699" w:name="_Toc223340359"/>
      <w:ins w:id="6700" w:author="Aleksander Hansen" w:date="2013-02-17T14:18:00Z">
        <w:r>
          <w:t>Questions and Answers</w:t>
        </w:r>
        <w:bookmarkEnd w:id="6699"/>
      </w:ins>
    </w:p>
    <w:p w14:paraId="4DBFEA2C" w14:textId="77777777" w:rsidR="001E7AA1" w:rsidRDefault="001E7AA1" w:rsidP="001E7AA1">
      <w:pPr>
        <w:pStyle w:val="Heading3SubGTNI"/>
        <w:rPr>
          <w:ins w:id="6701" w:author="Aleksander Hansen" w:date="2013-02-17T14:18:00Z"/>
        </w:rPr>
      </w:pPr>
      <w:bookmarkStart w:id="6702" w:name="_Toc223340360"/>
      <w:ins w:id="6703" w:author="Aleksander Hansen" w:date="2013-02-17T14:18:00Z">
        <w:r>
          <w:t>Questions</w:t>
        </w:r>
        <w:bookmarkEnd w:id="6702"/>
      </w:ins>
    </w:p>
    <w:p w14:paraId="06AAF5A8" w14:textId="77777777" w:rsidR="0032245F" w:rsidRDefault="0032245F" w:rsidP="001E7AA1">
      <w:pPr>
        <w:rPr>
          <w:ins w:id="6704" w:author="Aleksander Hansen" w:date="2013-02-17T17:19:00Z"/>
        </w:rPr>
      </w:pPr>
    </w:p>
    <w:p w14:paraId="70CEAB78" w14:textId="24846870" w:rsidR="0032245F" w:rsidRDefault="0032245F" w:rsidP="0032245F">
      <w:pPr>
        <w:pStyle w:val="Paragraph"/>
        <w:spacing w:before="0" w:after="0" w:line="240" w:lineRule="auto"/>
        <w:rPr>
          <w:ins w:id="6705" w:author="Aleksander Hansen" w:date="2013-02-17T17:20:00Z"/>
        </w:rPr>
      </w:pPr>
      <w:ins w:id="6706" w:author="Aleksander Hansen" w:date="2013-02-17T17:20:00Z">
        <w:r>
          <w:t xml:space="preserve">20.2.1 </w:t>
        </w:r>
        <w:proofErr w:type="gramStart"/>
        <w:r>
          <w:t>If</w:t>
        </w:r>
        <w:proofErr w:type="gramEnd"/>
        <w:r>
          <w:t xml:space="preserve"> the spot rate term structure is flat, what is true of the discount function (i.e., the set of discount factors) as function of maturity?</w:t>
        </w:r>
      </w:ins>
    </w:p>
    <w:p w14:paraId="4394FC4D" w14:textId="77777777" w:rsidR="0032245F" w:rsidRDefault="0032245F" w:rsidP="0032245F">
      <w:pPr>
        <w:pStyle w:val="Paragraph"/>
        <w:spacing w:before="0" w:after="0" w:line="240" w:lineRule="auto"/>
        <w:rPr>
          <w:ins w:id="6707" w:author="Aleksander Hansen" w:date="2013-02-17T17:20:00Z"/>
        </w:rPr>
      </w:pPr>
    </w:p>
    <w:p w14:paraId="459FEA6B" w14:textId="77777777" w:rsidR="0032245F" w:rsidRDefault="0032245F" w:rsidP="0032245F">
      <w:pPr>
        <w:pStyle w:val="Paragraph"/>
        <w:numPr>
          <w:ilvl w:val="0"/>
          <w:numId w:val="72"/>
        </w:numPr>
        <w:spacing w:before="0" w:after="0" w:line="240" w:lineRule="auto"/>
        <w:rPr>
          <w:ins w:id="6708" w:author="Aleksander Hansen" w:date="2013-02-17T17:20:00Z"/>
        </w:rPr>
      </w:pPr>
      <w:ins w:id="6709" w:author="Aleksander Hansen" w:date="2013-02-17T17:20:00Z">
        <w:r>
          <w:t>Flat</w:t>
        </w:r>
      </w:ins>
    </w:p>
    <w:p w14:paraId="22F0D98C" w14:textId="77777777" w:rsidR="0032245F" w:rsidRDefault="0032245F" w:rsidP="0032245F">
      <w:pPr>
        <w:pStyle w:val="Paragraph"/>
        <w:numPr>
          <w:ilvl w:val="0"/>
          <w:numId w:val="72"/>
        </w:numPr>
        <w:spacing w:before="0" w:after="0" w:line="240" w:lineRule="auto"/>
        <w:rPr>
          <w:ins w:id="6710" w:author="Aleksander Hansen" w:date="2013-02-17T17:20:00Z"/>
        </w:rPr>
      </w:pPr>
      <w:ins w:id="6711" w:author="Aleksander Hansen" w:date="2013-02-17T17:20:00Z">
        <w:r>
          <w:t>Increasing with maturity</w:t>
        </w:r>
      </w:ins>
    </w:p>
    <w:p w14:paraId="0CD69F10" w14:textId="77777777" w:rsidR="0032245F" w:rsidRDefault="0032245F" w:rsidP="0032245F">
      <w:pPr>
        <w:pStyle w:val="Paragraph"/>
        <w:numPr>
          <w:ilvl w:val="0"/>
          <w:numId w:val="72"/>
        </w:numPr>
        <w:spacing w:before="0" w:after="0" w:line="240" w:lineRule="auto"/>
        <w:rPr>
          <w:ins w:id="6712" w:author="Aleksander Hansen" w:date="2013-02-17T17:20:00Z"/>
        </w:rPr>
      </w:pPr>
      <w:ins w:id="6713" w:author="Aleksander Hansen" w:date="2013-02-17T17:20:00Z">
        <w:r>
          <w:t>Decreasing with maturity</w:t>
        </w:r>
      </w:ins>
    </w:p>
    <w:p w14:paraId="20A0DC11" w14:textId="77777777" w:rsidR="0032245F" w:rsidRDefault="0032245F" w:rsidP="0032245F">
      <w:pPr>
        <w:pStyle w:val="Paragraph"/>
        <w:numPr>
          <w:ilvl w:val="0"/>
          <w:numId w:val="72"/>
        </w:numPr>
        <w:spacing w:before="0" w:after="0" w:line="240" w:lineRule="auto"/>
        <w:rPr>
          <w:ins w:id="6714" w:author="Aleksander Hansen" w:date="2013-02-17T17:20:00Z"/>
        </w:rPr>
      </w:pPr>
      <w:ins w:id="6715" w:author="Aleksander Hansen" w:date="2013-02-17T17:20:00Z">
        <w:r>
          <w:t>Insufficient information: we need the yield (YTM) to answer</w:t>
        </w:r>
      </w:ins>
    </w:p>
    <w:p w14:paraId="06A76702" w14:textId="77777777" w:rsidR="0032245F" w:rsidRDefault="0032245F">
      <w:pPr>
        <w:pStyle w:val="Paragraph"/>
        <w:spacing w:before="0" w:after="0" w:line="240" w:lineRule="auto"/>
        <w:rPr>
          <w:ins w:id="6716" w:author="Aleksander Hansen" w:date="2013-02-17T17:25:00Z"/>
        </w:rPr>
        <w:pPrChange w:id="6717" w:author="Aleksander Hansen" w:date="2013-02-17T17:20:00Z">
          <w:pPr>
            <w:pStyle w:val="Paragraph"/>
            <w:numPr>
              <w:numId w:val="72"/>
            </w:numPr>
            <w:spacing w:before="0" w:after="0" w:line="240" w:lineRule="auto"/>
            <w:ind w:left="720" w:hanging="360"/>
          </w:pPr>
        </w:pPrChange>
      </w:pPr>
    </w:p>
    <w:p w14:paraId="1229AA3F" w14:textId="590619F3" w:rsidR="0032245F" w:rsidRDefault="0032245F" w:rsidP="0032245F">
      <w:pPr>
        <w:pStyle w:val="Paragraph"/>
        <w:spacing w:before="0" w:after="0" w:line="240" w:lineRule="auto"/>
        <w:rPr>
          <w:ins w:id="6718" w:author="Aleksander Hansen" w:date="2013-02-17T17:25:00Z"/>
        </w:rPr>
      </w:pPr>
      <w:ins w:id="6719" w:author="Aleksander Hansen" w:date="2013-02-17T17:25:00Z">
        <w:r>
          <w:t xml:space="preserve">20.2.2. The following discount function contains semi-annual discount factors out to two years: </w:t>
        </w:r>
        <w:proofErr w:type="gramStart"/>
        <w:r>
          <w:t>d(</w:t>
        </w:r>
        <w:proofErr w:type="gramEnd"/>
        <w:r>
          <w:t>0.5) = 0.9970, d(1.0) = 0.9911, d(1.5) = 0.9809, d(2.0) = 0.9706. What is the implied eighteen-month (1.5 year) spot rate (aka, 1.5 year zero rate)?</w:t>
        </w:r>
      </w:ins>
    </w:p>
    <w:p w14:paraId="6374E78F" w14:textId="77777777" w:rsidR="0032245F" w:rsidRDefault="0032245F" w:rsidP="0032245F">
      <w:pPr>
        <w:pStyle w:val="Paragraph"/>
        <w:spacing w:before="0" w:after="0" w:line="240" w:lineRule="auto"/>
        <w:rPr>
          <w:ins w:id="6720" w:author="Aleksander Hansen" w:date="2013-02-17T17:25:00Z"/>
        </w:rPr>
      </w:pPr>
    </w:p>
    <w:p w14:paraId="16E44D64" w14:textId="77777777" w:rsidR="0032245F" w:rsidRDefault="0032245F" w:rsidP="0032245F">
      <w:pPr>
        <w:pStyle w:val="Paragraph"/>
        <w:numPr>
          <w:ilvl w:val="0"/>
          <w:numId w:val="75"/>
        </w:numPr>
        <w:spacing w:before="0" w:after="0" w:line="240" w:lineRule="auto"/>
        <w:rPr>
          <w:ins w:id="6721" w:author="Aleksander Hansen" w:date="2013-02-17T17:25:00Z"/>
        </w:rPr>
      </w:pPr>
      <w:ins w:id="6722" w:author="Aleksander Hansen" w:date="2013-02-17T17:25:00Z">
        <w:r>
          <w:t>0.600%</w:t>
        </w:r>
      </w:ins>
    </w:p>
    <w:p w14:paraId="4F79B325" w14:textId="77777777" w:rsidR="0032245F" w:rsidRDefault="0032245F" w:rsidP="0032245F">
      <w:pPr>
        <w:pStyle w:val="Paragraph"/>
        <w:numPr>
          <w:ilvl w:val="0"/>
          <w:numId w:val="75"/>
        </w:numPr>
        <w:spacing w:before="0" w:after="0" w:line="240" w:lineRule="auto"/>
        <w:rPr>
          <w:ins w:id="6723" w:author="Aleksander Hansen" w:date="2013-02-17T17:25:00Z"/>
        </w:rPr>
      </w:pPr>
      <w:ins w:id="6724" w:author="Aleksander Hansen" w:date="2013-02-17T17:25:00Z">
        <w:r>
          <w:t>1.176%</w:t>
        </w:r>
      </w:ins>
    </w:p>
    <w:p w14:paraId="0ADA66AA" w14:textId="77777777" w:rsidR="0032245F" w:rsidRDefault="0032245F" w:rsidP="0032245F">
      <w:pPr>
        <w:pStyle w:val="Paragraph"/>
        <w:numPr>
          <w:ilvl w:val="0"/>
          <w:numId w:val="75"/>
        </w:numPr>
        <w:spacing w:before="0" w:after="0" w:line="240" w:lineRule="auto"/>
        <w:rPr>
          <w:ins w:id="6725" w:author="Aleksander Hansen" w:date="2013-02-17T17:25:00Z"/>
        </w:rPr>
      </w:pPr>
      <w:ins w:id="6726" w:author="Aleksander Hansen" w:date="2013-02-17T17:25:00Z">
        <w:r>
          <w:t>1.290%</w:t>
        </w:r>
      </w:ins>
    </w:p>
    <w:p w14:paraId="77A14186" w14:textId="77777777" w:rsidR="0032245F" w:rsidRDefault="0032245F" w:rsidP="0032245F">
      <w:pPr>
        <w:pStyle w:val="Paragraph"/>
        <w:numPr>
          <w:ilvl w:val="0"/>
          <w:numId w:val="75"/>
        </w:numPr>
        <w:spacing w:before="0" w:after="0" w:line="240" w:lineRule="auto"/>
        <w:rPr>
          <w:ins w:id="6727" w:author="Aleksander Hansen" w:date="2013-02-17T17:25:00Z"/>
        </w:rPr>
      </w:pPr>
      <w:ins w:id="6728" w:author="Aleksander Hansen" w:date="2013-02-17T17:25:00Z">
        <w:r>
          <w:t>1.505%</w:t>
        </w:r>
      </w:ins>
    </w:p>
    <w:p w14:paraId="76541154" w14:textId="77777777" w:rsidR="0032245F" w:rsidRDefault="0032245F">
      <w:pPr>
        <w:pStyle w:val="Paragraph"/>
        <w:spacing w:before="0" w:after="0" w:line="240" w:lineRule="auto"/>
        <w:rPr>
          <w:ins w:id="6729" w:author="Aleksander Hansen" w:date="2013-02-17T17:20:00Z"/>
        </w:rPr>
        <w:pPrChange w:id="6730" w:author="Aleksander Hansen" w:date="2013-02-17T17:20:00Z">
          <w:pPr>
            <w:pStyle w:val="Paragraph"/>
            <w:numPr>
              <w:numId w:val="72"/>
            </w:numPr>
            <w:spacing w:before="0" w:after="0" w:line="240" w:lineRule="auto"/>
            <w:ind w:left="720" w:hanging="360"/>
          </w:pPr>
        </w:pPrChange>
      </w:pPr>
    </w:p>
    <w:p w14:paraId="5F2774CB" w14:textId="77777777" w:rsidR="0032245F" w:rsidRDefault="0032245F">
      <w:pPr>
        <w:pStyle w:val="Paragraph"/>
        <w:spacing w:before="0" w:after="0" w:line="240" w:lineRule="auto"/>
        <w:rPr>
          <w:ins w:id="6731" w:author="Aleksander Hansen" w:date="2013-02-17T17:20:00Z"/>
        </w:rPr>
        <w:pPrChange w:id="6732" w:author="Aleksander Hansen" w:date="2013-02-17T17:20:00Z">
          <w:pPr>
            <w:pStyle w:val="Paragraph"/>
            <w:numPr>
              <w:numId w:val="72"/>
            </w:numPr>
            <w:spacing w:before="0" w:after="0" w:line="240" w:lineRule="auto"/>
            <w:ind w:left="720" w:hanging="360"/>
          </w:pPr>
        </w:pPrChange>
      </w:pPr>
    </w:p>
    <w:p w14:paraId="4E061C2A" w14:textId="589E5BD8" w:rsidR="0032245F" w:rsidRDefault="0032245F" w:rsidP="0032245F">
      <w:pPr>
        <w:pStyle w:val="Paragraph"/>
        <w:spacing w:before="0" w:after="0" w:line="240" w:lineRule="auto"/>
        <w:rPr>
          <w:ins w:id="6733" w:author="Aleksander Hansen" w:date="2013-02-17T17:23:00Z"/>
        </w:rPr>
      </w:pPr>
      <w:ins w:id="6734" w:author="Aleksander Hansen" w:date="2013-02-17T17:23:00Z">
        <w:r>
          <w:t xml:space="preserve">20.2.3 </w:t>
        </w:r>
        <w:proofErr w:type="gramStart"/>
        <w:r>
          <w:t>The</w:t>
        </w:r>
        <w:proofErr w:type="gramEnd"/>
        <w:r>
          <w:t xml:space="preserve"> price of a six-month zero-coupon bond (bill) is $99.90 and the price of a one-year zero-coupon bond is $98.56. What is the implied six-month forward rate, under semi-annual compounding?</w:t>
        </w:r>
      </w:ins>
    </w:p>
    <w:p w14:paraId="5B7344CF" w14:textId="77777777" w:rsidR="0032245F" w:rsidRDefault="0032245F" w:rsidP="0032245F">
      <w:pPr>
        <w:pStyle w:val="Paragraph"/>
        <w:spacing w:before="0" w:after="0" w:line="240" w:lineRule="auto"/>
        <w:rPr>
          <w:ins w:id="6735" w:author="Aleksander Hansen" w:date="2013-02-17T17:23:00Z"/>
        </w:rPr>
      </w:pPr>
    </w:p>
    <w:p w14:paraId="702392F6" w14:textId="77777777" w:rsidR="0032245F" w:rsidRDefault="0032245F" w:rsidP="0032245F">
      <w:pPr>
        <w:pStyle w:val="Paragraph"/>
        <w:numPr>
          <w:ilvl w:val="0"/>
          <w:numId w:val="73"/>
        </w:numPr>
        <w:spacing w:before="0" w:after="0" w:line="240" w:lineRule="auto"/>
        <w:rPr>
          <w:ins w:id="6736" w:author="Aleksander Hansen" w:date="2013-02-17T17:23:00Z"/>
        </w:rPr>
      </w:pPr>
      <w:ins w:id="6737" w:author="Aleksander Hansen" w:date="2013-02-17T17:23:00Z">
        <w:r>
          <w:t>1.30%</w:t>
        </w:r>
      </w:ins>
    </w:p>
    <w:p w14:paraId="1FC9D870" w14:textId="77777777" w:rsidR="0032245F" w:rsidRDefault="0032245F" w:rsidP="0032245F">
      <w:pPr>
        <w:pStyle w:val="Paragraph"/>
        <w:numPr>
          <w:ilvl w:val="0"/>
          <w:numId w:val="73"/>
        </w:numPr>
        <w:spacing w:before="0" w:after="0" w:line="240" w:lineRule="auto"/>
        <w:rPr>
          <w:ins w:id="6738" w:author="Aleksander Hansen" w:date="2013-02-17T17:23:00Z"/>
        </w:rPr>
      </w:pPr>
      <w:ins w:id="6739" w:author="Aleksander Hansen" w:date="2013-02-17T17:23:00Z">
        <w:r>
          <w:t>2.95%</w:t>
        </w:r>
      </w:ins>
    </w:p>
    <w:p w14:paraId="1D80F7E9" w14:textId="77777777" w:rsidR="0032245F" w:rsidRDefault="0032245F" w:rsidP="0032245F">
      <w:pPr>
        <w:pStyle w:val="Paragraph"/>
        <w:numPr>
          <w:ilvl w:val="0"/>
          <w:numId w:val="73"/>
        </w:numPr>
        <w:spacing w:before="0" w:after="0" w:line="240" w:lineRule="auto"/>
        <w:rPr>
          <w:ins w:id="6740" w:author="Aleksander Hansen" w:date="2013-02-17T17:23:00Z"/>
        </w:rPr>
      </w:pPr>
      <w:ins w:id="6741" w:author="Aleksander Hansen" w:date="2013-02-17T17:23:00Z">
        <w:r>
          <w:t>2.73%</w:t>
        </w:r>
      </w:ins>
    </w:p>
    <w:p w14:paraId="77B37A76" w14:textId="77777777" w:rsidR="0032245F" w:rsidRDefault="0032245F" w:rsidP="0032245F">
      <w:pPr>
        <w:pStyle w:val="Paragraph"/>
        <w:numPr>
          <w:ilvl w:val="0"/>
          <w:numId w:val="73"/>
        </w:numPr>
        <w:spacing w:before="0" w:after="0" w:line="240" w:lineRule="auto"/>
        <w:rPr>
          <w:ins w:id="6742" w:author="Aleksander Hansen" w:date="2013-02-17T17:23:00Z"/>
        </w:rPr>
      </w:pPr>
      <w:ins w:id="6743" w:author="Aleksander Hansen" w:date="2013-02-17T17:23:00Z">
        <w:r>
          <w:t>3.08%</w:t>
        </w:r>
      </w:ins>
    </w:p>
    <w:p w14:paraId="3B6DF262" w14:textId="77777777" w:rsidR="0032245F" w:rsidRDefault="0032245F" w:rsidP="0032245F">
      <w:pPr>
        <w:pStyle w:val="Paragraph"/>
        <w:spacing w:before="0" w:after="0" w:line="240" w:lineRule="auto"/>
        <w:rPr>
          <w:ins w:id="6744" w:author="Aleksander Hansen" w:date="2013-02-17T17:23:00Z"/>
        </w:rPr>
      </w:pPr>
    </w:p>
    <w:p w14:paraId="03F87AA3" w14:textId="15BEB7D4" w:rsidR="0032245F" w:rsidRDefault="0032245F" w:rsidP="0032245F">
      <w:pPr>
        <w:pStyle w:val="Paragraph"/>
        <w:spacing w:before="0" w:after="0" w:line="240" w:lineRule="auto"/>
        <w:rPr>
          <w:ins w:id="6745" w:author="Aleksander Hansen" w:date="2013-02-17T17:23:00Z"/>
        </w:rPr>
      </w:pPr>
      <w:ins w:id="6746" w:author="Aleksander Hansen" w:date="2013-02-17T17:23:00Z">
        <w:r>
          <w:t xml:space="preserve">20.2.4 The six-month and one-year discount factors are, respectively, </w:t>
        </w:r>
        <w:proofErr w:type="gramStart"/>
        <w:r>
          <w:t>d(</w:t>
        </w:r>
        <w:proofErr w:type="gramEnd"/>
        <w:r>
          <w:t>0.5) = 0.9920 and d(1.0) = 0.9760. What is the implied six-month forward rate, under semi-annual compounding?</w:t>
        </w:r>
      </w:ins>
    </w:p>
    <w:p w14:paraId="6E857B4E" w14:textId="77777777" w:rsidR="0032245F" w:rsidRDefault="0032245F" w:rsidP="0032245F">
      <w:pPr>
        <w:pStyle w:val="Paragraph"/>
        <w:spacing w:before="0" w:after="0" w:line="240" w:lineRule="auto"/>
        <w:rPr>
          <w:ins w:id="6747" w:author="Aleksander Hansen" w:date="2013-02-17T17:23:00Z"/>
        </w:rPr>
      </w:pPr>
    </w:p>
    <w:p w14:paraId="11D8531A" w14:textId="77777777" w:rsidR="0032245F" w:rsidRDefault="0032245F" w:rsidP="0032245F">
      <w:pPr>
        <w:pStyle w:val="Paragraph"/>
        <w:numPr>
          <w:ilvl w:val="0"/>
          <w:numId w:val="74"/>
        </w:numPr>
        <w:spacing w:before="0" w:after="0" w:line="240" w:lineRule="auto"/>
        <w:rPr>
          <w:ins w:id="6748" w:author="Aleksander Hansen" w:date="2013-02-17T17:23:00Z"/>
        </w:rPr>
      </w:pPr>
      <w:ins w:id="6749" w:author="Aleksander Hansen" w:date="2013-02-17T17:23:00Z">
        <w:r>
          <w:t>2.34%</w:t>
        </w:r>
      </w:ins>
    </w:p>
    <w:p w14:paraId="32F8D859" w14:textId="77777777" w:rsidR="0032245F" w:rsidRDefault="0032245F" w:rsidP="0032245F">
      <w:pPr>
        <w:pStyle w:val="Paragraph"/>
        <w:numPr>
          <w:ilvl w:val="0"/>
          <w:numId w:val="74"/>
        </w:numPr>
        <w:spacing w:before="0" w:after="0" w:line="240" w:lineRule="auto"/>
        <w:rPr>
          <w:ins w:id="6750" w:author="Aleksander Hansen" w:date="2013-02-17T17:23:00Z"/>
        </w:rPr>
      </w:pPr>
      <w:ins w:id="6751" w:author="Aleksander Hansen" w:date="2013-02-17T17:23:00Z">
        <w:r>
          <w:t>3.28%</w:t>
        </w:r>
      </w:ins>
    </w:p>
    <w:p w14:paraId="0F90A840" w14:textId="77777777" w:rsidR="0032245F" w:rsidRDefault="0032245F" w:rsidP="0032245F">
      <w:pPr>
        <w:pStyle w:val="Paragraph"/>
        <w:numPr>
          <w:ilvl w:val="0"/>
          <w:numId w:val="74"/>
        </w:numPr>
        <w:spacing w:before="0" w:after="0" w:line="240" w:lineRule="auto"/>
        <w:rPr>
          <w:ins w:id="6752" w:author="Aleksander Hansen" w:date="2013-02-17T17:23:00Z"/>
        </w:rPr>
      </w:pPr>
      <w:ins w:id="6753" w:author="Aleksander Hansen" w:date="2013-02-17T17:23:00Z">
        <w:r>
          <w:t>3.95%</w:t>
        </w:r>
      </w:ins>
    </w:p>
    <w:p w14:paraId="3B935187" w14:textId="77777777" w:rsidR="0032245F" w:rsidRDefault="0032245F" w:rsidP="0032245F">
      <w:pPr>
        <w:pStyle w:val="Paragraph"/>
        <w:numPr>
          <w:ilvl w:val="0"/>
          <w:numId w:val="74"/>
        </w:numPr>
        <w:spacing w:before="0" w:after="0" w:line="240" w:lineRule="auto"/>
        <w:rPr>
          <w:ins w:id="6754" w:author="Aleksander Hansen" w:date="2013-02-17T17:23:00Z"/>
        </w:rPr>
      </w:pPr>
      <w:ins w:id="6755" w:author="Aleksander Hansen" w:date="2013-02-17T17:23:00Z">
        <w:r>
          <w:t>4.01%</w:t>
        </w:r>
      </w:ins>
    </w:p>
    <w:p w14:paraId="568786C7" w14:textId="77777777" w:rsidR="001E7AA1" w:rsidRDefault="001E7AA1" w:rsidP="001E7AA1">
      <w:pPr>
        <w:rPr>
          <w:ins w:id="6756" w:author="Aleksander Hansen" w:date="2013-02-17T14:18:00Z"/>
          <w:rFonts w:ascii="Trebuchet MS" w:eastAsiaTheme="majorEastAsia" w:hAnsi="Trebuchet MS" w:cstheme="majorBidi"/>
          <w:b/>
          <w:bCs/>
          <w:color w:val="000000" w:themeColor="text1"/>
        </w:rPr>
      </w:pPr>
      <w:ins w:id="6757" w:author="Aleksander Hansen" w:date="2013-02-17T14:18:00Z">
        <w:r>
          <w:br w:type="page"/>
        </w:r>
      </w:ins>
    </w:p>
    <w:p w14:paraId="1B0551BB" w14:textId="77777777" w:rsidR="0032245F" w:rsidRDefault="001E7AA1">
      <w:pPr>
        <w:pStyle w:val="Heading3SubGTNI"/>
        <w:rPr>
          <w:ins w:id="6758" w:author="Aleksander Hansen" w:date="2013-02-17T17:22:00Z"/>
        </w:rPr>
        <w:pPrChange w:id="6759" w:author="Aleksander Hansen" w:date="2013-02-17T17:21:00Z">
          <w:pPr>
            <w:pStyle w:val="Text"/>
          </w:pPr>
        </w:pPrChange>
      </w:pPr>
      <w:bookmarkStart w:id="6760" w:name="_Toc223340361"/>
      <w:ins w:id="6761" w:author="Aleksander Hansen" w:date="2013-02-17T14:18:00Z">
        <w:r>
          <w:t>Answer</w:t>
        </w:r>
      </w:ins>
      <w:ins w:id="6762" w:author="Aleksander Hansen" w:date="2013-02-17T17:22:00Z">
        <w:r w:rsidR="0032245F">
          <w:t>s</w:t>
        </w:r>
        <w:bookmarkEnd w:id="6760"/>
      </w:ins>
    </w:p>
    <w:p w14:paraId="18C74B44" w14:textId="3636B9A7" w:rsidR="0032245F" w:rsidRDefault="0032245F">
      <w:pPr>
        <w:pStyle w:val="Heading3SubGTNI"/>
        <w:rPr>
          <w:ins w:id="6763" w:author="Aleksander Hansen" w:date="2013-02-17T17:22:00Z"/>
        </w:rPr>
        <w:pPrChange w:id="6764" w:author="Aleksander Hansen" w:date="2013-02-17T17:21:00Z">
          <w:pPr>
            <w:pStyle w:val="Text"/>
          </w:pPr>
        </w:pPrChange>
      </w:pPr>
    </w:p>
    <w:p w14:paraId="198F60B5" w14:textId="77777777" w:rsidR="00AB5715" w:rsidRDefault="0032245F" w:rsidP="0032245F">
      <w:pPr>
        <w:pStyle w:val="Paragraph"/>
        <w:spacing w:before="0" w:after="0" w:line="240" w:lineRule="auto"/>
        <w:rPr>
          <w:ins w:id="6765" w:author="Aleksander Hansen" w:date="2013-02-17T17:27:00Z"/>
        </w:rPr>
      </w:pPr>
      <w:ins w:id="6766" w:author="Aleksander Hansen" w:date="2013-02-17T17:22:00Z">
        <w:r>
          <w:t>20.2.1</w:t>
        </w:r>
        <w:r w:rsidRPr="0032245F">
          <w:rPr>
            <w:rPrChange w:id="6767" w:author="Aleksander Hansen" w:date="2013-02-17T17:22:00Z">
              <w:rPr>
                <w:b/>
              </w:rPr>
            </w:rPrChange>
          </w:rPr>
          <w:t xml:space="preserve"> C. </w:t>
        </w:r>
      </w:ins>
    </w:p>
    <w:p w14:paraId="6F77B3B4" w14:textId="2C7DB81A" w:rsidR="0032245F" w:rsidRPr="0032245F" w:rsidRDefault="0032245F" w:rsidP="0032245F">
      <w:pPr>
        <w:pStyle w:val="Paragraph"/>
        <w:spacing w:before="0" w:after="0" w:line="240" w:lineRule="auto"/>
        <w:rPr>
          <w:ins w:id="6768" w:author="Aleksander Hansen" w:date="2013-02-17T17:22:00Z"/>
          <w:rPrChange w:id="6769" w:author="Aleksander Hansen" w:date="2013-02-17T17:22:00Z">
            <w:rPr>
              <w:ins w:id="6770" w:author="Aleksander Hansen" w:date="2013-02-17T17:22:00Z"/>
              <w:b/>
            </w:rPr>
          </w:rPrChange>
        </w:rPr>
      </w:pPr>
      <w:ins w:id="6771" w:author="Aleksander Hansen" w:date="2013-02-17T17:22:00Z">
        <w:r w:rsidRPr="0032245F">
          <w:rPr>
            <w:rPrChange w:id="6772" w:author="Aleksander Hansen" w:date="2013-02-17T17:22:00Z">
              <w:rPr>
                <w:b/>
              </w:rPr>
            </w:rPrChange>
          </w:rPr>
          <w:t>Decreasing with maturity</w:t>
        </w:r>
      </w:ins>
    </w:p>
    <w:p w14:paraId="5E35F50D" w14:textId="77777777" w:rsidR="0032245F" w:rsidRDefault="0032245F" w:rsidP="0032245F">
      <w:pPr>
        <w:pStyle w:val="Paragraph"/>
        <w:spacing w:before="0" w:after="0" w:line="240" w:lineRule="auto"/>
        <w:rPr>
          <w:ins w:id="6773" w:author="Aleksander Hansen" w:date="2013-02-17T17:22:00Z"/>
        </w:rPr>
      </w:pPr>
      <w:ins w:id="6774" w:author="Aleksander Hansen" w:date="2013-02-17T17:22:00Z">
        <w:r>
          <w:t xml:space="preserve">Greater maturity requires more discounting. For example if the spot rate term structure is flat at 5%, then semi-annual discount function is: </w:t>
        </w:r>
        <w:proofErr w:type="gramStart"/>
        <w:r>
          <w:t>d(</w:t>
        </w:r>
        <w:proofErr w:type="gramEnd"/>
        <w:r>
          <w:t>0.5) = 0.9756, d(1.0) = 0.9518, d(1.5) = 0.9286 ...</w:t>
        </w:r>
      </w:ins>
    </w:p>
    <w:p w14:paraId="5706ECE1" w14:textId="77777777" w:rsidR="0032245F" w:rsidRDefault="0032245F" w:rsidP="0032245F">
      <w:pPr>
        <w:pStyle w:val="Paragraph"/>
        <w:spacing w:before="0" w:after="0" w:line="240" w:lineRule="auto"/>
        <w:rPr>
          <w:ins w:id="6775" w:author="Aleksander Hansen" w:date="2013-02-17T17:22:00Z"/>
        </w:rPr>
      </w:pPr>
      <w:ins w:id="6776" w:author="Aleksander Hansen" w:date="2013-02-17T17:22:00Z">
        <w:r>
          <w:t>In regard to (D), please note that a flat spot/zero term structure is the special case where the yield must match; e.g., flat spot rates at 5% imply yield must also be 5%.</w:t>
        </w:r>
      </w:ins>
    </w:p>
    <w:p w14:paraId="43D0CDE8" w14:textId="77777777" w:rsidR="0032245F" w:rsidRDefault="0032245F" w:rsidP="0032245F">
      <w:pPr>
        <w:pStyle w:val="Paragraph"/>
        <w:spacing w:before="0" w:after="0" w:line="240" w:lineRule="auto"/>
        <w:rPr>
          <w:rFonts w:asciiTheme="majorHAnsi" w:hAnsiTheme="majorHAnsi"/>
          <w:color w:val="auto"/>
          <w:sz w:val="24"/>
          <w:szCs w:val="24"/>
          <w:lang w:bidi="ar-SA"/>
        </w:rPr>
      </w:pPr>
    </w:p>
    <w:p w14:paraId="6E0C87B2" w14:textId="77777777" w:rsidR="00AB5715" w:rsidRDefault="0032245F" w:rsidP="0032245F">
      <w:pPr>
        <w:pStyle w:val="Paragraph"/>
        <w:spacing w:before="0" w:after="0" w:line="240" w:lineRule="auto"/>
        <w:rPr>
          <w:ins w:id="6777" w:author="Aleksander Hansen" w:date="2013-02-17T17:27:00Z"/>
        </w:rPr>
      </w:pPr>
      <w:ins w:id="6778" w:author="Aleksander Hansen" w:date="2013-02-17T17:26:00Z">
        <w:r>
          <w:rPr>
            <w:rFonts w:asciiTheme="majorHAnsi" w:hAnsiTheme="majorHAnsi"/>
            <w:color w:val="auto"/>
            <w:sz w:val="24"/>
            <w:szCs w:val="24"/>
            <w:lang w:bidi="ar-SA"/>
          </w:rPr>
          <w:t>20.2.2</w:t>
        </w:r>
        <w:r w:rsidRPr="0032245F">
          <w:rPr>
            <w:rPrChange w:id="6779" w:author="Aleksander Hansen" w:date="2013-02-17T17:26:00Z">
              <w:rPr>
                <w:b/>
              </w:rPr>
            </w:rPrChange>
          </w:rPr>
          <w:t xml:space="preserve"> C. </w:t>
        </w:r>
      </w:ins>
    </w:p>
    <w:p w14:paraId="166DC48F" w14:textId="71BEB817" w:rsidR="0032245F" w:rsidRPr="0032245F" w:rsidRDefault="0032245F" w:rsidP="0032245F">
      <w:pPr>
        <w:pStyle w:val="Paragraph"/>
        <w:spacing w:before="0" w:after="0" w:line="240" w:lineRule="auto"/>
        <w:rPr>
          <w:ins w:id="6780" w:author="Aleksander Hansen" w:date="2013-02-17T17:26:00Z"/>
          <w:rPrChange w:id="6781" w:author="Aleksander Hansen" w:date="2013-02-17T17:26:00Z">
            <w:rPr>
              <w:ins w:id="6782" w:author="Aleksander Hansen" w:date="2013-02-17T17:26:00Z"/>
              <w:b/>
            </w:rPr>
          </w:rPrChange>
        </w:rPr>
      </w:pPr>
      <w:ins w:id="6783" w:author="Aleksander Hansen" w:date="2013-02-17T17:26:00Z">
        <w:r w:rsidRPr="0032245F">
          <w:rPr>
            <w:rPrChange w:id="6784" w:author="Aleksander Hansen" w:date="2013-02-17T17:26:00Z">
              <w:rPr>
                <w:b/>
              </w:rPr>
            </w:rPrChange>
          </w:rPr>
          <w:t>1.290%</w:t>
        </w:r>
      </w:ins>
    </w:p>
    <w:p w14:paraId="0C1A6D1B" w14:textId="77777777" w:rsidR="0032245F" w:rsidRDefault="0032245F" w:rsidP="0032245F">
      <w:pPr>
        <w:pStyle w:val="Paragraph"/>
        <w:spacing w:before="0" w:after="0" w:line="240" w:lineRule="auto"/>
        <w:rPr>
          <w:ins w:id="6785" w:author="Aleksander Hansen" w:date="2013-02-17T17:26:00Z"/>
        </w:rPr>
      </w:pPr>
      <w:ins w:id="6786" w:author="Aleksander Hansen" w:date="2013-02-17T17:26:00Z">
        <w:r>
          <w:t xml:space="preserve">As </w:t>
        </w:r>
        <w:proofErr w:type="gramStart"/>
        <w:r>
          <w:t>r(</w:t>
        </w:r>
        <w:proofErr w:type="gramEnd"/>
        <w:r>
          <w:t>t) = 2*[(1/d(t))^(1/2t) - 1], r(1.5) = 2*[(1/0.9809)^(1/3) - 1] = 1.2898%</w:t>
        </w:r>
      </w:ins>
    </w:p>
    <w:p w14:paraId="7884B702" w14:textId="77777777" w:rsidR="0032245F" w:rsidRDefault="0032245F" w:rsidP="0032245F">
      <w:pPr>
        <w:pStyle w:val="Paragraph"/>
        <w:spacing w:before="0" w:after="0" w:line="240" w:lineRule="auto"/>
        <w:rPr>
          <w:ins w:id="6787" w:author="Aleksander Hansen" w:date="2013-02-17T17:26:00Z"/>
        </w:rPr>
      </w:pPr>
    </w:p>
    <w:p w14:paraId="62AF7271" w14:textId="7210173D" w:rsidR="0032245F" w:rsidRPr="0032245F" w:rsidRDefault="0032245F" w:rsidP="0032245F">
      <w:pPr>
        <w:pStyle w:val="Paragraph"/>
        <w:spacing w:before="0" w:after="0" w:line="240" w:lineRule="auto"/>
        <w:rPr>
          <w:ins w:id="6788" w:author="Aleksander Hansen" w:date="2013-02-17T17:24:00Z"/>
          <w:rPrChange w:id="6789" w:author="Aleksander Hansen" w:date="2013-02-17T17:24:00Z">
            <w:rPr>
              <w:ins w:id="6790" w:author="Aleksander Hansen" w:date="2013-02-17T17:24:00Z"/>
              <w:b/>
            </w:rPr>
          </w:rPrChange>
        </w:rPr>
      </w:pPr>
      <w:ins w:id="6791" w:author="Aleksander Hansen" w:date="2013-02-17T17:24:00Z">
        <w:r>
          <w:t xml:space="preserve">20.2.3 </w:t>
        </w:r>
        <w:r w:rsidRPr="0032245F">
          <w:rPr>
            <w:rPrChange w:id="6792" w:author="Aleksander Hansen" w:date="2013-02-17T17:24:00Z">
              <w:rPr>
                <w:b/>
              </w:rPr>
            </w:rPrChange>
          </w:rPr>
          <w:t>C. 2.73%</w:t>
        </w:r>
      </w:ins>
    </w:p>
    <w:p w14:paraId="7FC63F8D" w14:textId="77777777" w:rsidR="0032245F" w:rsidRDefault="0032245F" w:rsidP="0032245F">
      <w:pPr>
        <w:pStyle w:val="Paragraph"/>
        <w:spacing w:before="0" w:after="0" w:line="240" w:lineRule="auto"/>
        <w:rPr>
          <w:ins w:id="6793" w:author="Aleksander Hansen" w:date="2013-02-17T17:24:00Z"/>
        </w:rPr>
      </w:pPr>
      <w:ins w:id="6794" w:author="Aleksander Hansen" w:date="2013-02-17T17:24:00Z">
        <w:r>
          <w:t>(99.90/98.56-1)*2 = 2.728%</w:t>
        </w:r>
      </w:ins>
    </w:p>
    <w:p w14:paraId="4E8880CA" w14:textId="77777777" w:rsidR="0032245F" w:rsidRDefault="0032245F" w:rsidP="0032245F">
      <w:pPr>
        <w:pStyle w:val="Paragraph"/>
        <w:spacing w:before="0" w:after="0" w:line="240" w:lineRule="auto"/>
        <w:rPr>
          <w:ins w:id="6795" w:author="Aleksander Hansen" w:date="2013-02-17T17:24:00Z"/>
        </w:rPr>
      </w:pPr>
    </w:p>
    <w:p w14:paraId="349CBD7D" w14:textId="51F01D91" w:rsidR="0032245F" w:rsidRPr="0032245F" w:rsidRDefault="0032245F" w:rsidP="0032245F">
      <w:pPr>
        <w:pStyle w:val="Paragraph"/>
        <w:spacing w:before="0" w:after="0" w:line="240" w:lineRule="auto"/>
        <w:rPr>
          <w:ins w:id="6796" w:author="Aleksander Hansen" w:date="2013-02-17T17:24:00Z"/>
          <w:rPrChange w:id="6797" w:author="Aleksander Hansen" w:date="2013-02-17T17:24:00Z">
            <w:rPr>
              <w:ins w:id="6798" w:author="Aleksander Hansen" w:date="2013-02-17T17:24:00Z"/>
              <w:b/>
            </w:rPr>
          </w:rPrChange>
        </w:rPr>
      </w:pPr>
      <w:ins w:id="6799" w:author="Aleksander Hansen" w:date="2013-02-17T17:24:00Z">
        <w:r>
          <w:t>20.2.4</w:t>
        </w:r>
        <w:r w:rsidRPr="0032245F">
          <w:rPr>
            <w:rPrChange w:id="6800" w:author="Aleksander Hansen" w:date="2013-02-17T17:24:00Z">
              <w:rPr>
                <w:b/>
              </w:rPr>
            </w:rPrChange>
          </w:rPr>
          <w:t xml:space="preserve"> B. 3.28%</w:t>
        </w:r>
      </w:ins>
    </w:p>
    <w:p w14:paraId="7C1E2C43" w14:textId="77777777" w:rsidR="0032245F" w:rsidRDefault="0032245F" w:rsidP="0032245F">
      <w:pPr>
        <w:pStyle w:val="Paragraph"/>
        <w:spacing w:before="0" w:after="0" w:line="240" w:lineRule="auto"/>
        <w:rPr>
          <w:ins w:id="6801" w:author="Aleksander Hansen" w:date="2013-02-17T17:24:00Z"/>
        </w:rPr>
      </w:pPr>
      <w:ins w:id="6802" w:author="Aleksander Hansen" w:date="2013-02-17T17:24:00Z">
        <w:r>
          <w:t>(0.9920/0.9760-1)*2 = 3.279%</w:t>
        </w:r>
      </w:ins>
    </w:p>
    <w:p w14:paraId="0AF1F236" w14:textId="22C75217" w:rsidR="00994066" w:rsidRPr="0032245F" w:rsidRDefault="00994066">
      <w:pPr>
        <w:pStyle w:val="Heading3SubGTNI"/>
        <w:rPr>
          <w:rPrChange w:id="6803" w:author="Aleksander Hansen" w:date="2013-02-17T17:22:00Z">
            <w:rPr>
              <w:shd w:val="clear" w:color="auto" w:fill="FFFF97"/>
            </w:rPr>
          </w:rPrChange>
        </w:rPr>
        <w:pPrChange w:id="6804" w:author="Aleksander Hansen" w:date="2013-02-17T17:22:00Z">
          <w:pPr>
            <w:pStyle w:val="Text"/>
          </w:pPr>
        </w:pPrChange>
      </w:pPr>
      <w:r w:rsidRPr="00E32933">
        <w:rPr>
          <w:shd w:val="clear" w:color="auto" w:fill="FFFF97"/>
        </w:rPr>
        <w:br w:type="page"/>
      </w:r>
    </w:p>
    <w:p w14:paraId="7EE5B577" w14:textId="5A4DDF5F" w:rsidR="00994066" w:rsidRDefault="00994066" w:rsidP="00317CA1">
      <w:pPr>
        <w:pStyle w:val="Heading1"/>
      </w:pPr>
      <w:bookmarkStart w:id="6805" w:name="_Toc255472371"/>
      <w:bookmarkStart w:id="6806" w:name="_Toc318025269"/>
      <w:bookmarkStart w:id="6807" w:name="_Toc223340362"/>
      <w:r>
        <w:t xml:space="preserve">Tuckman, Chapter 3: </w:t>
      </w:r>
      <w:bookmarkEnd w:id="6805"/>
      <w:bookmarkEnd w:id="6806"/>
      <w:r w:rsidR="009436EC">
        <w:t>Returns, Spreads and Yields</w:t>
      </w:r>
      <w:bookmarkEnd w:id="6807"/>
    </w:p>
    <w:p w14:paraId="381B1441" w14:textId="77777777" w:rsidR="00317CA1" w:rsidRDefault="00317CA1" w:rsidP="00A701E1">
      <w:pPr>
        <w:pStyle w:val="Text"/>
      </w:pPr>
    </w:p>
    <w:p w14:paraId="0344A69C" w14:textId="07746A16" w:rsidR="00317CA1" w:rsidRDefault="00317CA1" w:rsidP="00A701E1">
      <w:pPr>
        <w:pStyle w:val="Text"/>
      </w:pPr>
      <w:r w:rsidRPr="008568A7">
        <w:rPr>
          <w:noProof/>
          <w:lang w:bidi="ar-SA"/>
        </w:rPr>
        <mc:AlternateContent>
          <mc:Choice Requires="wps">
            <w:drawing>
              <wp:inline distT="0" distB="0" distL="0" distR="0" wp14:anchorId="18168943" wp14:editId="5A9D3DBE">
                <wp:extent cx="5772150" cy="4842164"/>
                <wp:effectExtent l="0" t="0" r="0" b="0"/>
                <wp:docPr id="16" name="Text Box 16"/>
                <wp:cNvGraphicFramePr/>
                <a:graphic xmlns:a="http://schemas.openxmlformats.org/drawingml/2006/main">
                  <a:graphicData uri="http://schemas.microsoft.com/office/word/2010/wordprocessingShape">
                    <wps:wsp>
                      <wps:cNvSpPr txBox="1"/>
                      <wps:spPr>
                        <a:xfrm>
                          <a:off x="0" y="0"/>
                          <a:ext cx="5772150" cy="4842164"/>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262F7F" w14:textId="77777777" w:rsidR="00BD0D89" w:rsidRDefault="00BD0D89" w:rsidP="00317CA1">
                            <w:pPr>
                              <w:pStyle w:val="Text"/>
                            </w:pPr>
                            <w:r>
                              <w:t>Learning Outcomes:</w:t>
                            </w:r>
                          </w:p>
                          <w:p w14:paraId="184DE033" w14:textId="77777777" w:rsidR="00BD0D89" w:rsidRDefault="00BD0D89" w:rsidP="00317CA1">
                            <w:pPr>
                              <w:pStyle w:val="Text"/>
                            </w:pPr>
                          </w:p>
                          <w:p w14:paraId="5EF8CC37" w14:textId="77777777" w:rsidR="00BD0D89" w:rsidRDefault="00BD0D89" w:rsidP="00317CA1">
                            <w:pPr>
                              <w:pStyle w:val="Text"/>
                            </w:pPr>
                            <w:r>
                              <w:t>Distinguish between gross and net realized returns, and calculate the realized return for a bond over a holding period including reinvestments.</w:t>
                            </w:r>
                          </w:p>
                          <w:p w14:paraId="7E9ECFE7" w14:textId="77777777" w:rsidR="00BD0D89" w:rsidRDefault="00BD0D89" w:rsidP="00317CA1">
                            <w:pPr>
                              <w:pStyle w:val="Text"/>
                            </w:pPr>
                          </w:p>
                          <w:p w14:paraId="09BF32D9" w14:textId="77777777" w:rsidR="00BD0D89" w:rsidRPr="00A615C3" w:rsidRDefault="00BD0D89" w:rsidP="00317CA1">
                            <w:pPr>
                              <w:pStyle w:val="Text"/>
                            </w:pPr>
                            <w:r>
                              <w:t>Define and interpret the spread of a bond, and explain how a spread is derived from a bond price and a term structure of rates.</w:t>
                            </w:r>
                          </w:p>
                          <w:p w14:paraId="2D9AC6C8" w14:textId="77777777" w:rsidR="00BD0D89" w:rsidRDefault="00BD0D89" w:rsidP="00317CA1">
                            <w:pPr>
                              <w:pStyle w:val="Text"/>
                            </w:pPr>
                          </w:p>
                          <w:p w14:paraId="070E72A5" w14:textId="77777777" w:rsidR="00BD0D89" w:rsidRDefault="00BD0D89" w:rsidP="00317CA1">
                            <w:pPr>
                              <w:pStyle w:val="Text"/>
                            </w:pPr>
                            <w:r>
                              <w:t>Define, interpret, and apply a bond’s yield‐to‐maturity (YTM) to bond pricing.</w:t>
                            </w:r>
                          </w:p>
                          <w:p w14:paraId="25C8B5DB" w14:textId="77777777" w:rsidR="00BD0D89" w:rsidRDefault="00BD0D89" w:rsidP="00317CA1">
                            <w:pPr>
                              <w:pStyle w:val="Text"/>
                            </w:pPr>
                          </w:p>
                          <w:p w14:paraId="5050E62D" w14:textId="77777777" w:rsidR="00BD0D89" w:rsidRDefault="00BD0D89" w:rsidP="00317CA1">
                            <w:pPr>
                              <w:pStyle w:val="Text"/>
                            </w:pPr>
                            <w:r>
                              <w:t>Compute a bond's YTM given a bond structure and price.</w:t>
                            </w:r>
                          </w:p>
                          <w:p w14:paraId="1FF56C2D" w14:textId="77777777" w:rsidR="00BD0D89" w:rsidRDefault="00BD0D89" w:rsidP="00317CA1">
                            <w:pPr>
                              <w:pStyle w:val="Text"/>
                            </w:pPr>
                          </w:p>
                          <w:p w14:paraId="4A9B3C11" w14:textId="77777777" w:rsidR="00BD0D89" w:rsidRDefault="00BD0D89" w:rsidP="00317CA1">
                            <w:pPr>
                              <w:pStyle w:val="Text"/>
                            </w:pPr>
                            <w:r>
                              <w:t xml:space="preserve">Calculate the price of an annuity and </w:t>
                            </w:r>
                            <w:proofErr w:type="gramStart"/>
                            <w:r>
                              <w:t>a perpetuity</w:t>
                            </w:r>
                            <w:proofErr w:type="gramEnd"/>
                            <w:r>
                              <w:t>.</w:t>
                            </w:r>
                          </w:p>
                          <w:p w14:paraId="2543B71E" w14:textId="77777777" w:rsidR="00BD0D89" w:rsidRDefault="00BD0D89" w:rsidP="00317CA1">
                            <w:pPr>
                              <w:pStyle w:val="Text"/>
                            </w:pPr>
                          </w:p>
                          <w:p w14:paraId="405C2B59" w14:textId="77777777" w:rsidR="00BD0D89" w:rsidRDefault="00BD0D89" w:rsidP="00317CA1">
                            <w:pPr>
                              <w:pStyle w:val="Text"/>
                            </w:pPr>
                            <w:r>
                              <w:t>Explain the relationship between spot rates and YTM.</w:t>
                            </w:r>
                          </w:p>
                          <w:p w14:paraId="31D4B94A" w14:textId="77777777" w:rsidR="00BD0D89" w:rsidRDefault="00BD0D89" w:rsidP="00317CA1">
                            <w:pPr>
                              <w:pStyle w:val="Text"/>
                            </w:pPr>
                          </w:p>
                          <w:p w14:paraId="2AF7C0A3" w14:textId="77777777" w:rsidR="00BD0D89" w:rsidRDefault="00BD0D89" w:rsidP="00317CA1">
                            <w:pPr>
                              <w:pStyle w:val="Text"/>
                            </w:pPr>
                            <w:r>
                              <w:t>Define the coupon effect and explain the relationship between coupon rate, YTM, and bond prices.</w:t>
                            </w:r>
                          </w:p>
                          <w:p w14:paraId="5D568501" w14:textId="77777777" w:rsidR="00BD0D89" w:rsidRDefault="00BD0D89" w:rsidP="00317CA1">
                            <w:pPr>
                              <w:pStyle w:val="Text"/>
                            </w:pPr>
                          </w:p>
                          <w:p w14:paraId="7DA5F5BE" w14:textId="77777777" w:rsidR="00BD0D89" w:rsidRDefault="00BD0D89" w:rsidP="00317CA1">
                            <w:pPr>
                              <w:pStyle w:val="Text"/>
                            </w:pPr>
                            <w:r>
                              <w:t>Explain the decomposition of P&amp;L for a bond into separate factors including carry roll-down, rate change and spread change effects.</w:t>
                            </w:r>
                          </w:p>
                          <w:p w14:paraId="5B394F2E" w14:textId="77777777" w:rsidR="00BD0D89" w:rsidRDefault="00BD0D89" w:rsidP="00317CA1">
                            <w:pPr>
                              <w:pStyle w:val="Text"/>
                            </w:pPr>
                          </w:p>
                          <w:p w14:paraId="62D173A1" w14:textId="77777777" w:rsidR="00BD0D89" w:rsidRDefault="00BD0D89" w:rsidP="00317CA1">
                            <w:pPr>
                              <w:pStyle w:val="Text"/>
                            </w:pPr>
                            <w:r>
                              <w:t>Identify the most common assumptions in carry roll-down scenarios, including realized forwards, unchanged term structure, and unchanged yields.</w:t>
                            </w:r>
                          </w:p>
                          <w:p w14:paraId="2B9688AC" w14:textId="53949BB4" w:rsidR="00BD0D89" w:rsidRPr="00974E1C" w:rsidRDefault="00BD0D89" w:rsidP="00317CA1">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6" o:spid="_x0000_s1049" type="#_x0000_t202" style="width:454.5pt;height:381.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" fillcolor="#b1c2a3" stroked="f">
                <v:textbox>
                  <w:txbxContent>
                    <w:p w14:paraId="07262F7F" w14:textId="77777777" w:rsidR="00BD0D89" w:rsidRDefault="00BD0D89" w:rsidP="00317CA1">
                      <w:pPr>
                        <w:pStyle w:val="Text"/>
                      </w:pPr>
                      <w:r>
                        <w:t>Learning Outcomes:</w:t>
                      </w:r>
                    </w:p>
                    <w:p w14:paraId="184DE033" w14:textId="77777777" w:rsidR="00BD0D89" w:rsidRDefault="00BD0D89" w:rsidP="00317CA1">
                      <w:pPr>
                        <w:pStyle w:val="Text"/>
                      </w:pPr>
                    </w:p>
                    <w:p w14:paraId="5EF8CC37" w14:textId="77777777" w:rsidR="00BD0D89" w:rsidRDefault="00BD0D89" w:rsidP="00317CA1">
                      <w:pPr>
                        <w:pStyle w:val="Text"/>
                      </w:pPr>
                      <w:r>
                        <w:t>Distinguish between gross and net realized returns, and calculate the realized return for a bond over a holding period including reinvestments.</w:t>
                      </w:r>
                    </w:p>
                    <w:p w14:paraId="7E9ECFE7" w14:textId="77777777" w:rsidR="00BD0D89" w:rsidRDefault="00BD0D89" w:rsidP="00317CA1">
                      <w:pPr>
                        <w:pStyle w:val="Text"/>
                      </w:pPr>
                    </w:p>
                    <w:p w14:paraId="09BF32D9" w14:textId="77777777" w:rsidR="00BD0D89" w:rsidRPr="00A615C3" w:rsidRDefault="00BD0D89" w:rsidP="00317CA1">
                      <w:pPr>
                        <w:pStyle w:val="Text"/>
                      </w:pPr>
                      <w:r>
                        <w:t>Define and interpret the spread of a bond, and explain how a spread is derived from a bond price and a term structure of rates.</w:t>
                      </w:r>
                    </w:p>
                    <w:p w14:paraId="2D9AC6C8" w14:textId="77777777" w:rsidR="00BD0D89" w:rsidRDefault="00BD0D89" w:rsidP="00317CA1">
                      <w:pPr>
                        <w:pStyle w:val="Text"/>
                      </w:pPr>
                    </w:p>
                    <w:p w14:paraId="070E72A5" w14:textId="77777777" w:rsidR="00BD0D89" w:rsidRDefault="00BD0D89" w:rsidP="00317CA1">
                      <w:pPr>
                        <w:pStyle w:val="Text"/>
                      </w:pPr>
                      <w:r>
                        <w:t>Define, interpret, and apply a bond’s yield‐to‐maturity (YTM) to bond pricing.</w:t>
                      </w:r>
                    </w:p>
                    <w:p w14:paraId="25C8B5DB" w14:textId="77777777" w:rsidR="00BD0D89" w:rsidRDefault="00BD0D89" w:rsidP="00317CA1">
                      <w:pPr>
                        <w:pStyle w:val="Text"/>
                      </w:pPr>
                    </w:p>
                    <w:p w14:paraId="5050E62D" w14:textId="77777777" w:rsidR="00BD0D89" w:rsidRDefault="00BD0D89" w:rsidP="00317CA1">
                      <w:pPr>
                        <w:pStyle w:val="Text"/>
                      </w:pPr>
                      <w:r>
                        <w:t>Compute a bond's YTM given a bond structure and price.</w:t>
                      </w:r>
                    </w:p>
                    <w:p w14:paraId="1FF56C2D" w14:textId="77777777" w:rsidR="00BD0D89" w:rsidRDefault="00BD0D89" w:rsidP="00317CA1">
                      <w:pPr>
                        <w:pStyle w:val="Text"/>
                      </w:pPr>
                    </w:p>
                    <w:p w14:paraId="4A9B3C11" w14:textId="77777777" w:rsidR="00BD0D89" w:rsidRDefault="00BD0D89" w:rsidP="00317CA1">
                      <w:pPr>
                        <w:pStyle w:val="Text"/>
                      </w:pPr>
                      <w:r>
                        <w:t xml:space="preserve">Calculate the price of an annuity and </w:t>
                      </w:r>
                      <w:proofErr w:type="gramStart"/>
                      <w:r>
                        <w:t>a perpetuity</w:t>
                      </w:r>
                      <w:proofErr w:type="gramEnd"/>
                      <w:r>
                        <w:t>.</w:t>
                      </w:r>
                    </w:p>
                    <w:p w14:paraId="2543B71E" w14:textId="77777777" w:rsidR="00BD0D89" w:rsidRDefault="00BD0D89" w:rsidP="00317CA1">
                      <w:pPr>
                        <w:pStyle w:val="Text"/>
                      </w:pPr>
                    </w:p>
                    <w:p w14:paraId="405C2B59" w14:textId="77777777" w:rsidR="00BD0D89" w:rsidRDefault="00BD0D89" w:rsidP="00317CA1">
                      <w:pPr>
                        <w:pStyle w:val="Text"/>
                      </w:pPr>
                      <w:r>
                        <w:t>Explain the relationship between spot rates and YTM.</w:t>
                      </w:r>
                    </w:p>
                    <w:p w14:paraId="31D4B94A" w14:textId="77777777" w:rsidR="00BD0D89" w:rsidRDefault="00BD0D89" w:rsidP="00317CA1">
                      <w:pPr>
                        <w:pStyle w:val="Text"/>
                      </w:pPr>
                    </w:p>
                    <w:p w14:paraId="2AF7C0A3" w14:textId="77777777" w:rsidR="00BD0D89" w:rsidRDefault="00BD0D89" w:rsidP="00317CA1">
                      <w:pPr>
                        <w:pStyle w:val="Text"/>
                      </w:pPr>
                      <w:r>
                        <w:t>Define the coupon effect and explain the relationship between coupon rate, YTM, and bond prices.</w:t>
                      </w:r>
                    </w:p>
                    <w:p w14:paraId="5D568501" w14:textId="77777777" w:rsidR="00BD0D89" w:rsidRDefault="00BD0D89" w:rsidP="00317CA1">
                      <w:pPr>
                        <w:pStyle w:val="Text"/>
                      </w:pPr>
                    </w:p>
                    <w:p w14:paraId="7DA5F5BE" w14:textId="77777777" w:rsidR="00BD0D89" w:rsidRDefault="00BD0D89" w:rsidP="00317CA1">
                      <w:pPr>
                        <w:pStyle w:val="Text"/>
                      </w:pPr>
                      <w:r>
                        <w:t>Explain the decomposition of P&amp;L for a bond into separate factors including carry roll-down, rate change and spread change effects.</w:t>
                      </w:r>
                    </w:p>
                    <w:p w14:paraId="5B394F2E" w14:textId="77777777" w:rsidR="00BD0D89" w:rsidRDefault="00BD0D89" w:rsidP="00317CA1">
                      <w:pPr>
                        <w:pStyle w:val="Text"/>
                      </w:pPr>
                    </w:p>
                    <w:p w14:paraId="62D173A1" w14:textId="77777777" w:rsidR="00BD0D89" w:rsidRDefault="00BD0D89" w:rsidP="00317CA1">
                      <w:pPr>
                        <w:pStyle w:val="Text"/>
                      </w:pPr>
                      <w:r>
                        <w:t>Identify the most common assumptions in carry roll-down scenarios, including realized forwards, unchanged term structure, and unchanged yields.</w:t>
                      </w:r>
                    </w:p>
                    <w:p w14:paraId="2B9688AC" w14:textId="53949BB4" w:rsidR="00BD0D89" w:rsidRPr="00974E1C" w:rsidRDefault="00BD0D89" w:rsidP="00317CA1">
                      <w:pPr>
                        <w:pStyle w:val="Text"/>
                      </w:pPr>
                    </w:p>
                  </w:txbxContent>
                </v:textbox>
                <w10:anchorlock/>
              </v:shape>
            </w:pict>
          </mc:Fallback>
        </mc:AlternateContent>
      </w:r>
    </w:p>
    <w:p w14:paraId="1754CF31" w14:textId="77777777" w:rsidR="00317CA1" w:rsidRDefault="00317CA1" w:rsidP="00317CA1">
      <w:pPr>
        <w:pStyle w:val="Heading2"/>
        <w:rPr>
          <w:ins w:id="6808" w:author="Aleksander Hansen" w:date="2013-02-16T22:52:00Z"/>
        </w:rPr>
      </w:pPr>
      <w:bookmarkStart w:id="6809" w:name="_Toc223340363"/>
      <w:r>
        <w:t>Distinguish between gross and net realized returns, and calculate the realized return for a bond over a holding period including reinvestments.</w:t>
      </w:r>
      <w:bookmarkEnd w:id="6809"/>
    </w:p>
    <w:p w14:paraId="215F1BA7" w14:textId="58B49116" w:rsidR="0096520A" w:rsidRPr="00354BB2" w:rsidRDefault="0096520A">
      <w:pPr>
        <w:pStyle w:val="Paragraph"/>
        <w:pPrChange w:id="6810" w:author="Aleksander Hansen" w:date="2013-02-16T22:52:00Z">
          <w:pPr>
            <w:pStyle w:val="Text"/>
          </w:pPr>
        </w:pPrChange>
      </w:pPr>
      <w:commentRangeStart w:id="6811"/>
      <w:ins w:id="6812" w:author="Aleksander Hansen" w:date="2013-02-16T22:52:00Z">
        <w:r>
          <w:t>NEED CONTENT</w:t>
        </w:r>
        <w:commentRangeEnd w:id="6811"/>
        <w:r>
          <w:rPr>
            <w:rStyle w:val="CommentReference"/>
            <w:rFonts w:asciiTheme="majorHAnsi" w:hAnsiTheme="majorHAnsi"/>
            <w:color w:val="auto"/>
            <w:lang w:bidi="ar-SA"/>
          </w:rPr>
          <w:commentReference w:id="6811"/>
        </w:r>
      </w:ins>
    </w:p>
    <w:p w14:paraId="4B39F227" w14:textId="77777777" w:rsidR="00317CA1" w:rsidRDefault="00317CA1" w:rsidP="00317CA1">
      <w:pPr>
        <w:pStyle w:val="Heading2"/>
        <w:rPr>
          <w:ins w:id="6814" w:author="Aleksander Hansen" w:date="2013-02-16T22:52:00Z"/>
        </w:rPr>
      </w:pPr>
      <w:bookmarkStart w:id="6815" w:name="_Toc223340364"/>
      <w:r>
        <w:t>Define and interpret the spread of a bond, and explain how a spread is derived from a bond price and a term structure of rates.</w:t>
      </w:r>
      <w:bookmarkEnd w:id="6815"/>
    </w:p>
    <w:p w14:paraId="1C9F562C" w14:textId="27B98C16" w:rsidR="0096520A" w:rsidRPr="00354BB2" w:rsidRDefault="0096520A">
      <w:pPr>
        <w:pStyle w:val="Paragraph"/>
      </w:pPr>
      <w:ins w:id="6816" w:author="Aleksander Hansen" w:date="2013-02-16T22:52:00Z">
        <w:r>
          <w:t xml:space="preserve">NEED </w:t>
        </w:r>
        <w:commentRangeStart w:id="6817"/>
        <w:r>
          <w:t>CONTENT</w:t>
        </w:r>
        <w:commentRangeEnd w:id="6817"/>
        <w:r>
          <w:rPr>
            <w:rStyle w:val="CommentReference"/>
            <w:rFonts w:asciiTheme="majorHAnsi" w:hAnsiTheme="majorHAnsi"/>
            <w:color w:val="auto"/>
            <w:lang w:bidi="ar-SA"/>
          </w:rPr>
          <w:commentReference w:id="6817"/>
        </w:r>
      </w:ins>
    </w:p>
    <w:p w14:paraId="5F8B25A9" w14:textId="77777777" w:rsidR="00994066" w:rsidRPr="009436EC" w:rsidRDefault="00994066" w:rsidP="00317CA1">
      <w:pPr>
        <w:pStyle w:val="Heading2"/>
      </w:pPr>
      <w:bookmarkStart w:id="6819" w:name="_Toc223340365"/>
      <w:r w:rsidRPr="009436EC">
        <w:t>Define, interpret, and apply a bond’s yield‐to‐maturity (YTM) to bond pricing.</w:t>
      </w:r>
      <w:bookmarkEnd w:id="6819"/>
    </w:p>
    <w:p w14:paraId="7830ACB1" w14:textId="77777777" w:rsidR="00994066" w:rsidRDefault="00994066" w:rsidP="009436EC">
      <w:pPr>
        <w:pStyle w:val="Text"/>
      </w:pPr>
      <w:r w:rsidRPr="009436EC">
        <w:t>Yield-to-maturity (YTM), sometimes just yield, is the single rate that, when used to discount a bond’s cash flows, produces the bond’s market price.</w:t>
      </w:r>
      <w:r w:rsidRPr="00CE4DBC">
        <w:t xml:space="preserve"> Given an annual coupon of c (and therefore a semi-annual coupon of c/2), a final principal payment of F, a market price of </w:t>
      </w:r>
      <w:proofErr w:type="gramStart"/>
      <w:r w:rsidRPr="00CE4DBC">
        <w:t>P(</w:t>
      </w:r>
      <w:proofErr w:type="gramEnd"/>
      <w:r w:rsidRPr="00CE4DBC">
        <w:t>T) with T years to maturity, the yield to maturity (YTM) is given by (y) is the following equation:</w:t>
      </w:r>
    </w:p>
    <w:p w14:paraId="7E5DFC81" w14:textId="1814C70D" w:rsidR="00994066" w:rsidRDefault="0051240F">
      <w:pPr>
        <w:pStyle w:val="Text"/>
        <w:jc w:val="center"/>
        <w:pPrChange w:id="6820" w:author="Aleksander Hansen" w:date="2013-02-16T22:52:00Z">
          <w:pPr>
            <w:pStyle w:val="Text"/>
          </w:pPr>
        </w:pPrChange>
      </w:pPr>
      <w:r>
        <w:pict w14:anchorId="1FF03E52">
          <v:shape id="_x0000_i1117" type="#_x0000_t75" style="width:229.75pt;height:62.3pt">
            <v:imagedata r:id="rId163" o:title=""/>
          </v:shape>
        </w:pict>
      </w:r>
    </w:p>
    <w:p w14:paraId="12F6D4C6" w14:textId="77777777" w:rsidR="00317CA1" w:rsidRDefault="00317CA1" w:rsidP="00A701E1">
      <w:pPr>
        <w:pStyle w:val="Text"/>
      </w:pPr>
    </w:p>
    <w:p w14:paraId="76ACEAF4" w14:textId="77777777" w:rsidR="00994066" w:rsidRDefault="00994066" w:rsidP="00A701E1">
      <w:pPr>
        <w:pStyle w:val="Text"/>
      </w:pPr>
      <w:r w:rsidRPr="00CE4DBC">
        <w:t>Note that there are 2T terms being added together through the summation sign since a T-year bond makes 2T semiannual coupon payments. This sum equals the present value of all the coupon payments, while the final term equals the present value of the principal payment.</w:t>
      </w:r>
    </w:p>
    <w:p w14:paraId="62BE89DA" w14:textId="77777777" w:rsidR="00994066" w:rsidRDefault="00994066" w:rsidP="00317CA1">
      <w:pPr>
        <w:pStyle w:val="Heading2"/>
      </w:pPr>
      <w:bookmarkStart w:id="6821" w:name="_Toc223340366"/>
      <w:r>
        <w:t>Compute a bond's YTM given a bond structure and price.</w:t>
      </w:r>
      <w:bookmarkEnd w:id="6821"/>
    </w:p>
    <w:p w14:paraId="0C44D178" w14:textId="77777777" w:rsidR="00317CA1" w:rsidRDefault="00317CA1" w:rsidP="00A701E1">
      <w:pPr>
        <w:pStyle w:val="Text"/>
      </w:pPr>
    </w:p>
    <w:p w14:paraId="42BB49BC" w14:textId="16D97407" w:rsidR="00994066" w:rsidRPr="00E27449" w:rsidRDefault="00994066">
      <w:pPr>
        <w:pStyle w:val="Text"/>
        <w:jc w:val="center"/>
        <w:pPrChange w:id="6822" w:author="Aleksander Hansen" w:date="2013-02-16T22:53:00Z">
          <w:pPr>
            <w:pStyle w:val="Text"/>
          </w:pPr>
        </w:pPrChange>
      </w:pPr>
      <w:r>
        <w:rPr>
          <w:noProof/>
          <w:lang w:bidi="ar-SA"/>
        </w:rPr>
        <w:drawing>
          <wp:inline distT="0" distB="0" distL="0" distR="0" wp14:anchorId="3A6965C9" wp14:editId="78729A6C">
            <wp:extent cx="3529965" cy="1722755"/>
            <wp:effectExtent l="1905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64" cstate="print"/>
                    <a:srcRect/>
                    <a:stretch>
                      <a:fillRect/>
                    </a:stretch>
                  </pic:blipFill>
                  <pic:spPr bwMode="auto">
                    <a:xfrm>
                      <a:off x="0" y="0"/>
                      <a:ext cx="3529965" cy="1722755"/>
                    </a:xfrm>
                    <a:prstGeom prst="rect">
                      <a:avLst/>
                    </a:prstGeom>
                    <a:noFill/>
                    <a:ln w="9525">
                      <a:noFill/>
                      <a:miter lim="800000"/>
                      <a:headEnd/>
                      <a:tailEnd/>
                    </a:ln>
                  </pic:spPr>
                </pic:pic>
              </a:graphicData>
            </a:graphic>
          </wp:inline>
        </w:drawing>
      </w:r>
    </w:p>
    <w:p w14:paraId="4724939A" w14:textId="77777777" w:rsidR="00317CA1" w:rsidRDefault="00317CA1" w:rsidP="00A701E1">
      <w:pPr>
        <w:pStyle w:val="Text"/>
      </w:pPr>
    </w:p>
    <w:p w14:paraId="26088D76" w14:textId="3E43E6B2" w:rsidR="00994066" w:rsidRPr="00E27449" w:rsidRDefault="00994066" w:rsidP="00A701E1">
      <w:pPr>
        <w:pStyle w:val="Text"/>
      </w:pPr>
      <w:r w:rsidRPr="00E27449">
        <w:t xml:space="preserve">When using the Texas Instruments BA II Plus calculator to price a plain vanilla bond-related parameter, the thing to remember is that the bond is described with five parameters: N=number of periods; I/Y = interest rate; PV = present value; PMT=payment and FV = future (or face) value. </w:t>
      </w:r>
    </w:p>
    <w:p w14:paraId="613F5ED3" w14:textId="77777777" w:rsidR="00317CA1" w:rsidRDefault="00317CA1" w:rsidP="00A701E1">
      <w:pPr>
        <w:pStyle w:val="Text"/>
      </w:pPr>
    </w:p>
    <w:p w14:paraId="3127AB61" w14:textId="77777777" w:rsidR="00994066" w:rsidRPr="00E27449" w:rsidRDefault="00994066" w:rsidP="00A701E1">
      <w:pPr>
        <w:pStyle w:val="Text"/>
      </w:pPr>
      <w:r w:rsidRPr="00E27449">
        <w:t>For most problems, you identify the four inputs four and solve (CPT) for the fifth. Typically, the problem entails solving for the rate (I/Y) or the bond price (PV).</w:t>
      </w:r>
    </w:p>
    <w:p w14:paraId="4DF6213E" w14:textId="77777777" w:rsidR="00317CA1" w:rsidRDefault="00317CA1" w:rsidP="00A701E1">
      <w:pPr>
        <w:pStyle w:val="Text"/>
      </w:pPr>
    </w:p>
    <w:p w14:paraId="59E674F7" w14:textId="77777777" w:rsidR="00994066" w:rsidRDefault="00994066" w:rsidP="00A701E1">
      <w:pPr>
        <w:pStyle w:val="Text"/>
      </w:pPr>
      <w:r w:rsidRPr="00CE4DBC">
        <w:t>The five bond parameters are the following:</w:t>
      </w:r>
    </w:p>
    <w:p w14:paraId="7666148C" w14:textId="77777777" w:rsidR="00317CA1" w:rsidRDefault="00317CA1" w:rsidP="00A701E1">
      <w:pPr>
        <w:pStyle w:val="Text"/>
      </w:pPr>
    </w:p>
    <w:tbl>
      <w:tblPr>
        <w:tblW w:w="0" w:type="auto"/>
        <w:jc w:val="center"/>
        <w:tblBorders>
          <w:top w:val="single" w:sz="12" w:space="0" w:color="008000"/>
          <w:bottom w:val="single" w:sz="12" w:space="0" w:color="008000"/>
        </w:tblBorders>
        <w:tblLook w:val="01E0" w:firstRow="1" w:lastRow="1" w:firstColumn="1" w:lastColumn="1" w:noHBand="0" w:noVBand="0"/>
        <w:tblPrChange w:id="6823" w:author="Aleksander Hansen" w:date="2013-02-16T22:53:00Z">
          <w:tblPr>
            <w:tblW w:w="0" w:type="auto"/>
            <w:jc w:val="center"/>
            <w:tblBorders>
              <w:top w:val="single" w:sz="12" w:space="0" w:color="008000"/>
              <w:bottom w:val="single" w:sz="12" w:space="0" w:color="008000"/>
            </w:tblBorders>
            <w:tblLook w:val="01E0" w:firstRow="1" w:lastRow="1" w:firstColumn="1" w:lastColumn="1" w:noHBand="0" w:noVBand="0"/>
          </w:tblPr>
        </w:tblPrChange>
      </w:tblPr>
      <w:tblGrid>
        <w:gridCol w:w="1134"/>
        <w:gridCol w:w="4023"/>
        <w:tblGridChange w:id="6824">
          <w:tblGrid>
            <w:gridCol w:w="1134"/>
            <w:gridCol w:w="4023"/>
          </w:tblGrid>
        </w:tblGridChange>
      </w:tblGrid>
      <w:tr w:rsidR="00994066" w:rsidRPr="00E27449" w14:paraId="129E9282" w14:textId="77777777" w:rsidTr="0096520A">
        <w:trPr>
          <w:jc w:val="center"/>
          <w:trPrChange w:id="6825" w:author="Aleksander Hansen" w:date="2013-02-16T22:53:00Z">
            <w:trPr>
              <w:jc w:val="center"/>
            </w:trPr>
          </w:trPrChange>
        </w:trPr>
        <w:tc>
          <w:tcPr>
            <w:tcW w:w="1134" w:type="dxa"/>
            <w:tcBorders>
              <w:bottom w:val="single" w:sz="6" w:space="0" w:color="008000"/>
            </w:tcBorders>
            <w:shd w:val="clear" w:color="auto" w:fill="auto"/>
            <w:tcPrChange w:id="6826" w:author="Aleksander Hansen" w:date="2013-02-16T22:53:00Z">
              <w:tcPr>
                <w:tcW w:w="1134" w:type="dxa"/>
                <w:tcBorders>
                  <w:bottom w:val="single" w:sz="6" w:space="0" w:color="008000"/>
                </w:tcBorders>
                <w:shd w:val="clear" w:color="auto" w:fill="auto"/>
              </w:tcPr>
            </w:tcPrChange>
          </w:tcPr>
          <w:p w14:paraId="79220191" w14:textId="77777777" w:rsidR="00994066" w:rsidRPr="00E27449" w:rsidRDefault="00994066" w:rsidP="00A701E1">
            <w:pPr>
              <w:pStyle w:val="Text"/>
            </w:pPr>
            <w:r w:rsidRPr="00E27449">
              <w:t>Button</w:t>
            </w:r>
          </w:p>
        </w:tc>
        <w:tc>
          <w:tcPr>
            <w:tcW w:w="4023" w:type="dxa"/>
            <w:tcBorders>
              <w:bottom w:val="single" w:sz="6" w:space="0" w:color="008000"/>
            </w:tcBorders>
            <w:shd w:val="clear" w:color="auto" w:fill="auto"/>
            <w:tcPrChange w:id="6827" w:author="Aleksander Hansen" w:date="2013-02-16T22:53:00Z">
              <w:tcPr>
                <w:tcW w:w="4023" w:type="dxa"/>
                <w:tcBorders>
                  <w:bottom w:val="single" w:sz="6" w:space="0" w:color="008000"/>
                </w:tcBorders>
                <w:shd w:val="clear" w:color="auto" w:fill="auto"/>
              </w:tcPr>
            </w:tcPrChange>
          </w:tcPr>
          <w:p w14:paraId="28A30FB6" w14:textId="77777777" w:rsidR="00994066" w:rsidRPr="00E27449" w:rsidRDefault="00994066" w:rsidP="00A701E1">
            <w:pPr>
              <w:pStyle w:val="Text"/>
            </w:pPr>
            <w:r w:rsidRPr="00E27449">
              <w:t>Description</w:t>
            </w:r>
          </w:p>
        </w:tc>
      </w:tr>
      <w:tr w:rsidR="00994066" w:rsidRPr="00E27449" w14:paraId="1E3AA12C" w14:textId="77777777" w:rsidTr="0096520A">
        <w:trPr>
          <w:jc w:val="center"/>
          <w:trPrChange w:id="6828" w:author="Aleksander Hansen" w:date="2013-02-16T22:53:00Z">
            <w:trPr>
              <w:jc w:val="center"/>
            </w:trPr>
          </w:trPrChange>
        </w:trPr>
        <w:tc>
          <w:tcPr>
            <w:tcW w:w="1134" w:type="dxa"/>
            <w:tcBorders>
              <w:top w:val="single" w:sz="6" w:space="0" w:color="008000"/>
              <w:bottom w:val="nil"/>
            </w:tcBorders>
            <w:shd w:val="clear" w:color="auto" w:fill="auto"/>
            <w:tcPrChange w:id="6829" w:author="Aleksander Hansen" w:date="2013-02-16T22:53:00Z">
              <w:tcPr>
                <w:tcW w:w="1134" w:type="dxa"/>
                <w:shd w:val="clear" w:color="auto" w:fill="FDE9D9" w:themeFill="accent6" w:themeFillTint="33"/>
              </w:tcPr>
            </w:tcPrChange>
          </w:tcPr>
          <w:p w14:paraId="68675373" w14:textId="77777777" w:rsidR="00994066" w:rsidRPr="00E27449" w:rsidRDefault="00994066" w:rsidP="00A701E1">
            <w:pPr>
              <w:pStyle w:val="Text"/>
            </w:pPr>
            <w:r w:rsidRPr="00E27449">
              <w:t>N</w:t>
            </w:r>
          </w:p>
        </w:tc>
        <w:tc>
          <w:tcPr>
            <w:tcW w:w="4023" w:type="dxa"/>
            <w:shd w:val="clear" w:color="auto" w:fill="auto"/>
            <w:tcPrChange w:id="6830" w:author="Aleksander Hansen" w:date="2013-02-16T22:53:00Z">
              <w:tcPr>
                <w:tcW w:w="4023" w:type="dxa"/>
                <w:shd w:val="clear" w:color="auto" w:fill="auto"/>
              </w:tcPr>
            </w:tcPrChange>
          </w:tcPr>
          <w:p w14:paraId="5EF954E4" w14:textId="77777777" w:rsidR="00994066" w:rsidRPr="00E27449" w:rsidRDefault="00994066" w:rsidP="00A701E1">
            <w:pPr>
              <w:pStyle w:val="Text"/>
            </w:pPr>
            <w:r w:rsidRPr="00E27449">
              <w:t>Number of payments</w:t>
            </w:r>
          </w:p>
        </w:tc>
      </w:tr>
      <w:tr w:rsidR="00994066" w:rsidRPr="00E27449" w14:paraId="0782F140" w14:textId="77777777" w:rsidTr="0096520A">
        <w:trPr>
          <w:jc w:val="center"/>
          <w:trPrChange w:id="6831" w:author="Aleksander Hansen" w:date="2013-02-16T22:53:00Z">
            <w:trPr>
              <w:jc w:val="center"/>
            </w:trPr>
          </w:trPrChange>
        </w:trPr>
        <w:tc>
          <w:tcPr>
            <w:tcW w:w="1134" w:type="dxa"/>
            <w:tcBorders>
              <w:top w:val="nil"/>
              <w:bottom w:val="nil"/>
            </w:tcBorders>
            <w:shd w:val="clear" w:color="auto" w:fill="auto"/>
            <w:tcPrChange w:id="6832" w:author="Aleksander Hansen" w:date="2013-02-16T22:53:00Z">
              <w:tcPr>
                <w:tcW w:w="1134" w:type="dxa"/>
                <w:shd w:val="clear" w:color="auto" w:fill="FDE9D9" w:themeFill="accent6" w:themeFillTint="33"/>
              </w:tcPr>
            </w:tcPrChange>
          </w:tcPr>
          <w:p w14:paraId="4A45CF81" w14:textId="77777777" w:rsidR="00994066" w:rsidRPr="00E27449" w:rsidRDefault="00994066" w:rsidP="00A701E1">
            <w:pPr>
              <w:pStyle w:val="Text"/>
            </w:pPr>
            <w:r w:rsidRPr="00E27449">
              <w:t>I/Y</w:t>
            </w:r>
          </w:p>
        </w:tc>
        <w:tc>
          <w:tcPr>
            <w:tcW w:w="4023" w:type="dxa"/>
            <w:shd w:val="clear" w:color="auto" w:fill="auto"/>
            <w:tcPrChange w:id="6833" w:author="Aleksander Hansen" w:date="2013-02-16T22:53:00Z">
              <w:tcPr>
                <w:tcW w:w="4023" w:type="dxa"/>
                <w:shd w:val="clear" w:color="auto" w:fill="auto"/>
              </w:tcPr>
            </w:tcPrChange>
          </w:tcPr>
          <w:p w14:paraId="73365C61" w14:textId="77777777" w:rsidR="00994066" w:rsidRPr="00E27449" w:rsidRDefault="00994066" w:rsidP="00A701E1">
            <w:pPr>
              <w:pStyle w:val="Text"/>
            </w:pPr>
            <w:r w:rsidRPr="00E27449">
              <w:t>Interest rate (or YTM)</w:t>
            </w:r>
          </w:p>
        </w:tc>
      </w:tr>
      <w:tr w:rsidR="00994066" w:rsidRPr="00E27449" w14:paraId="19342D58" w14:textId="77777777" w:rsidTr="0096520A">
        <w:trPr>
          <w:jc w:val="center"/>
          <w:trPrChange w:id="6834" w:author="Aleksander Hansen" w:date="2013-02-16T22:53:00Z">
            <w:trPr>
              <w:jc w:val="center"/>
            </w:trPr>
          </w:trPrChange>
        </w:trPr>
        <w:tc>
          <w:tcPr>
            <w:tcW w:w="1134" w:type="dxa"/>
            <w:tcBorders>
              <w:top w:val="nil"/>
              <w:bottom w:val="nil"/>
            </w:tcBorders>
            <w:shd w:val="clear" w:color="auto" w:fill="auto"/>
            <w:tcPrChange w:id="6835" w:author="Aleksander Hansen" w:date="2013-02-16T22:53:00Z">
              <w:tcPr>
                <w:tcW w:w="1134" w:type="dxa"/>
                <w:shd w:val="clear" w:color="auto" w:fill="FDE9D9" w:themeFill="accent6" w:themeFillTint="33"/>
              </w:tcPr>
            </w:tcPrChange>
          </w:tcPr>
          <w:p w14:paraId="456DC90A" w14:textId="77777777" w:rsidR="00994066" w:rsidRPr="00E27449" w:rsidRDefault="00994066" w:rsidP="00A701E1">
            <w:pPr>
              <w:pStyle w:val="Text"/>
            </w:pPr>
            <w:r w:rsidRPr="00E27449">
              <w:t>PV</w:t>
            </w:r>
          </w:p>
        </w:tc>
        <w:tc>
          <w:tcPr>
            <w:tcW w:w="4023" w:type="dxa"/>
            <w:shd w:val="clear" w:color="auto" w:fill="auto"/>
            <w:tcPrChange w:id="6836" w:author="Aleksander Hansen" w:date="2013-02-16T22:53:00Z">
              <w:tcPr>
                <w:tcW w:w="4023" w:type="dxa"/>
                <w:shd w:val="clear" w:color="auto" w:fill="auto"/>
              </w:tcPr>
            </w:tcPrChange>
          </w:tcPr>
          <w:p w14:paraId="1FC66598" w14:textId="77777777" w:rsidR="00994066" w:rsidRPr="00E27449" w:rsidRDefault="00994066" w:rsidP="00A701E1">
            <w:pPr>
              <w:pStyle w:val="Text"/>
            </w:pPr>
            <w:r w:rsidRPr="00E27449">
              <w:t>Present Value</w:t>
            </w:r>
          </w:p>
        </w:tc>
      </w:tr>
      <w:tr w:rsidR="00994066" w:rsidRPr="00E27449" w14:paraId="3A9A0A8A" w14:textId="77777777" w:rsidTr="0096520A">
        <w:trPr>
          <w:jc w:val="center"/>
          <w:trPrChange w:id="6837" w:author="Aleksander Hansen" w:date="2013-02-16T22:53:00Z">
            <w:trPr>
              <w:jc w:val="center"/>
            </w:trPr>
          </w:trPrChange>
        </w:trPr>
        <w:tc>
          <w:tcPr>
            <w:tcW w:w="1134" w:type="dxa"/>
            <w:tcBorders>
              <w:top w:val="nil"/>
              <w:bottom w:val="nil"/>
            </w:tcBorders>
            <w:shd w:val="clear" w:color="auto" w:fill="auto"/>
            <w:tcPrChange w:id="6838" w:author="Aleksander Hansen" w:date="2013-02-16T22:53:00Z">
              <w:tcPr>
                <w:tcW w:w="1134" w:type="dxa"/>
                <w:tcBorders>
                  <w:bottom w:val="nil"/>
                </w:tcBorders>
                <w:shd w:val="clear" w:color="auto" w:fill="FDE9D9" w:themeFill="accent6" w:themeFillTint="33"/>
              </w:tcPr>
            </w:tcPrChange>
          </w:tcPr>
          <w:p w14:paraId="01BC5A7F" w14:textId="77777777" w:rsidR="00994066" w:rsidRPr="00E27449" w:rsidRDefault="00994066" w:rsidP="00A701E1">
            <w:pPr>
              <w:pStyle w:val="Text"/>
            </w:pPr>
            <w:r w:rsidRPr="00E27449">
              <w:t>PMT</w:t>
            </w:r>
          </w:p>
        </w:tc>
        <w:tc>
          <w:tcPr>
            <w:tcW w:w="4023" w:type="dxa"/>
            <w:tcBorders>
              <w:bottom w:val="nil"/>
            </w:tcBorders>
            <w:shd w:val="clear" w:color="auto" w:fill="auto"/>
            <w:tcPrChange w:id="6839" w:author="Aleksander Hansen" w:date="2013-02-16T22:53:00Z">
              <w:tcPr>
                <w:tcW w:w="4023" w:type="dxa"/>
                <w:tcBorders>
                  <w:bottom w:val="nil"/>
                </w:tcBorders>
                <w:shd w:val="clear" w:color="auto" w:fill="auto"/>
              </w:tcPr>
            </w:tcPrChange>
          </w:tcPr>
          <w:p w14:paraId="31E85F3A" w14:textId="77777777" w:rsidR="00994066" w:rsidRPr="00E27449" w:rsidRDefault="00994066" w:rsidP="00A701E1">
            <w:pPr>
              <w:pStyle w:val="Text"/>
            </w:pPr>
            <w:r w:rsidRPr="00E27449">
              <w:t>Payment</w:t>
            </w:r>
          </w:p>
        </w:tc>
      </w:tr>
      <w:tr w:rsidR="00994066" w:rsidRPr="00E27449" w14:paraId="631F6C75" w14:textId="77777777" w:rsidTr="0096520A">
        <w:trPr>
          <w:jc w:val="center"/>
          <w:trPrChange w:id="6840" w:author="Aleksander Hansen" w:date="2013-02-16T22:53:00Z">
            <w:trPr>
              <w:jc w:val="center"/>
            </w:trPr>
          </w:trPrChange>
        </w:trPr>
        <w:tc>
          <w:tcPr>
            <w:tcW w:w="1134" w:type="dxa"/>
            <w:tcBorders>
              <w:top w:val="nil"/>
              <w:bottom w:val="nil"/>
            </w:tcBorders>
            <w:shd w:val="clear" w:color="auto" w:fill="auto"/>
            <w:tcPrChange w:id="6841" w:author="Aleksander Hansen" w:date="2013-02-16T22:53:00Z">
              <w:tcPr>
                <w:tcW w:w="1134" w:type="dxa"/>
                <w:tcBorders>
                  <w:top w:val="nil"/>
                  <w:bottom w:val="nil"/>
                </w:tcBorders>
                <w:shd w:val="clear" w:color="auto" w:fill="FDE9D9" w:themeFill="accent6" w:themeFillTint="33"/>
              </w:tcPr>
            </w:tcPrChange>
          </w:tcPr>
          <w:p w14:paraId="42933224" w14:textId="77777777" w:rsidR="00994066" w:rsidRPr="00E27449" w:rsidRDefault="00994066" w:rsidP="00A701E1">
            <w:pPr>
              <w:pStyle w:val="Text"/>
            </w:pPr>
            <w:r w:rsidRPr="00E27449">
              <w:t>FV</w:t>
            </w:r>
          </w:p>
        </w:tc>
        <w:tc>
          <w:tcPr>
            <w:tcW w:w="4023" w:type="dxa"/>
            <w:tcBorders>
              <w:top w:val="nil"/>
              <w:bottom w:val="nil"/>
            </w:tcBorders>
            <w:shd w:val="clear" w:color="auto" w:fill="auto"/>
            <w:tcPrChange w:id="6842" w:author="Aleksander Hansen" w:date="2013-02-16T22:53:00Z">
              <w:tcPr>
                <w:tcW w:w="4023" w:type="dxa"/>
                <w:tcBorders>
                  <w:top w:val="nil"/>
                  <w:bottom w:val="nil"/>
                </w:tcBorders>
                <w:shd w:val="clear" w:color="auto" w:fill="auto"/>
              </w:tcPr>
            </w:tcPrChange>
          </w:tcPr>
          <w:p w14:paraId="23F75909" w14:textId="77777777" w:rsidR="00994066" w:rsidRPr="00E27449" w:rsidRDefault="00994066" w:rsidP="00A701E1">
            <w:pPr>
              <w:pStyle w:val="Text"/>
            </w:pPr>
            <w:r w:rsidRPr="00E27449">
              <w:t>Future value</w:t>
            </w:r>
          </w:p>
        </w:tc>
      </w:tr>
      <w:tr w:rsidR="00994066" w:rsidRPr="00E27449" w14:paraId="26352954" w14:textId="77777777" w:rsidTr="0096520A">
        <w:trPr>
          <w:jc w:val="center"/>
          <w:trPrChange w:id="6843" w:author="Aleksander Hansen" w:date="2013-02-16T22:53:00Z">
            <w:trPr>
              <w:jc w:val="center"/>
            </w:trPr>
          </w:trPrChange>
        </w:trPr>
        <w:tc>
          <w:tcPr>
            <w:tcW w:w="1134" w:type="dxa"/>
            <w:tcBorders>
              <w:top w:val="nil"/>
              <w:bottom w:val="single" w:sz="12" w:space="0" w:color="008000"/>
            </w:tcBorders>
            <w:shd w:val="clear" w:color="auto" w:fill="auto"/>
            <w:tcPrChange w:id="6844" w:author="Aleksander Hansen" w:date="2013-02-16T22:53:00Z">
              <w:tcPr>
                <w:tcW w:w="1134" w:type="dxa"/>
                <w:tcBorders>
                  <w:top w:val="nil"/>
                </w:tcBorders>
                <w:shd w:val="clear" w:color="auto" w:fill="FDE9D9" w:themeFill="accent6" w:themeFillTint="33"/>
              </w:tcPr>
            </w:tcPrChange>
          </w:tcPr>
          <w:p w14:paraId="4790BB91" w14:textId="77777777" w:rsidR="00994066" w:rsidRPr="00E27449" w:rsidRDefault="00994066" w:rsidP="00A701E1">
            <w:pPr>
              <w:pStyle w:val="Text"/>
            </w:pPr>
            <w:r w:rsidRPr="00E27449">
              <w:t>CPT</w:t>
            </w:r>
          </w:p>
        </w:tc>
        <w:tc>
          <w:tcPr>
            <w:tcW w:w="4023" w:type="dxa"/>
            <w:tcBorders>
              <w:top w:val="nil"/>
            </w:tcBorders>
            <w:shd w:val="clear" w:color="auto" w:fill="auto"/>
            <w:tcPrChange w:id="6845" w:author="Aleksander Hansen" w:date="2013-02-16T22:53:00Z">
              <w:tcPr>
                <w:tcW w:w="4023" w:type="dxa"/>
                <w:tcBorders>
                  <w:top w:val="nil"/>
                </w:tcBorders>
                <w:shd w:val="clear" w:color="auto" w:fill="auto"/>
              </w:tcPr>
            </w:tcPrChange>
          </w:tcPr>
          <w:p w14:paraId="16787535" w14:textId="77777777" w:rsidR="00994066" w:rsidRPr="00E27449" w:rsidRDefault="00994066" w:rsidP="00A701E1">
            <w:pPr>
              <w:pStyle w:val="Text"/>
            </w:pPr>
            <w:r w:rsidRPr="00E27449">
              <w:t>Compute (Solve the calculation)</w:t>
            </w:r>
          </w:p>
        </w:tc>
      </w:tr>
    </w:tbl>
    <w:p w14:paraId="607F4265" w14:textId="77777777" w:rsidR="00994066" w:rsidRDefault="00994066" w:rsidP="00A701E1">
      <w:pPr>
        <w:pStyle w:val="Text"/>
      </w:pPr>
      <w:r>
        <w:rPr>
          <w:noProof/>
          <w:lang w:bidi="ar-SA"/>
        </w:rPr>
        <w:drawing>
          <wp:inline distT="0" distB="0" distL="0" distR="0" wp14:anchorId="5F9B093C" wp14:editId="59BE2121">
            <wp:extent cx="5760720" cy="19067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60720" cy="1906700"/>
                    </a:xfrm>
                    <a:prstGeom prst="rect">
                      <a:avLst/>
                    </a:prstGeom>
                  </pic:spPr>
                </pic:pic>
              </a:graphicData>
            </a:graphic>
          </wp:inline>
        </w:drawing>
      </w:r>
    </w:p>
    <w:p w14:paraId="162119FD" w14:textId="77777777" w:rsidR="00994066" w:rsidRPr="00A42024" w:rsidRDefault="00994066" w:rsidP="00A701E1">
      <w:pPr>
        <w:pStyle w:val="Text"/>
        <w:rPr>
          <w:b/>
          <w:rPrChange w:id="6846" w:author="Aleksander Hansen" w:date="2013-02-17T13:51:00Z">
            <w:rPr/>
          </w:rPrChange>
        </w:rPr>
      </w:pPr>
      <w:r w:rsidRPr="00A42024">
        <w:rPr>
          <w:b/>
          <w:rPrChange w:id="6847" w:author="Aleksander Hansen" w:date="2013-02-17T13:51:00Z">
            <w:rPr/>
          </w:rPrChange>
        </w:rPr>
        <w:t>Example #1: Calculate YTM</w:t>
      </w:r>
    </w:p>
    <w:p w14:paraId="3F00ACAA" w14:textId="77777777" w:rsidR="00317CA1" w:rsidRDefault="00317CA1" w:rsidP="00A701E1">
      <w:pPr>
        <w:pStyle w:val="Text"/>
      </w:pPr>
    </w:p>
    <w:p w14:paraId="0EEEBB15" w14:textId="77777777" w:rsidR="00994066" w:rsidRPr="00093D2C" w:rsidRDefault="00994066" w:rsidP="00A701E1">
      <w:pPr>
        <w:pStyle w:val="Text"/>
      </w:pPr>
      <w:r w:rsidRPr="00093D2C">
        <w:t>For example, assume we want to compute the YTM of the following bond:</w:t>
      </w:r>
    </w:p>
    <w:p w14:paraId="17ECD79E" w14:textId="77777777" w:rsidR="00317CA1" w:rsidRDefault="00317CA1" w:rsidP="00A701E1">
      <w:pPr>
        <w:pStyle w:val="Text"/>
      </w:pPr>
    </w:p>
    <w:p w14:paraId="778BC2A2" w14:textId="77777777" w:rsidR="00994066" w:rsidRPr="00093D2C" w:rsidRDefault="00994066" w:rsidP="00A701E1">
      <w:pPr>
        <w:pStyle w:val="Text"/>
      </w:pPr>
      <w:r w:rsidRPr="00093D2C">
        <w:t>10 Year bond with a face value of $1,000—just issued</w:t>
      </w:r>
    </w:p>
    <w:p w14:paraId="7418846A" w14:textId="77777777" w:rsidR="00317CA1" w:rsidDel="0096520A" w:rsidRDefault="00317CA1" w:rsidP="00A701E1">
      <w:pPr>
        <w:pStyle w:val="Text"/>
        <w:rPr>
          <w:del w:id="6848" w:author="Aleksander Hansen" w:date="2013-02-16T22:53:00Z"/>
        </w:rPr>
      </w:pPr>
    </w:p>
    <w:p w14:paraId="47B6AEEC" w14:textId="77777777" w:rsidR="00994066" w:rsidRPr="00093D2C" w:rsidRDefault="00994066" w:rsidP="00A701E1">
      <w:pPr>
        <w:pStyle w:val="Text"/>
      </w:pPr>
      <w:r w:rsidRPr="00093D2C">
        <w:t>4% coupon pays semiannually</w:t>
      </w:r>
    </w:p>
    <w:p w14:paraId="6B9CC34D" w14:textId="77777777" w:rsidR="00317CA1" w:rsidDel="0096520A" w:rsidRDefault="00317CA1" w:rsidP="00A701E1">
      <w:pPr>
        <w:pStyle w:val="Text"/>
        <w:rPr>
          <w:del w:id="6849" w:author="Aleksander Hansen" w:date="2013-02-16T22:53:00Z"/>
        </w:rPr>
      </w:pPr>
    </w:p>
    <w:p w14:paraId="46616721" w14:textId="77777777" w:rsidR="00994066" w:rsidRPr="00093D2C" w:rsidRDefault="00994066" w:rsidP="00A701E1">
      <w:pPr>
        <w:pStyle w:val="Text"/>
      </w:pPr>
      <w:r w:rsidRPr="00093D2C">
        <w:t>Current price is $982</w:t>
      </w:r>
    </w:p>
    <w:p w14:paraId="77FD5748" w14:textId="77777777" w:rsidR="00317CA1" w:rsidRDefault="00317CA1" w:rsidP="00A701E1">
      <w:pPr>
        <w:pStyle w:val="Text"/>
      </w:pPr>
    </w:p>
    <w:p w14:paraId="21BE3D33" w14:textId="77777777" w:rsidR="00994066" w:rsidRPr="00093D2C" w:rsidRDefault="00994066" w:rsidP="00A701E1">
      <w:pPr>
        <w:pStyle w:val="Text"/>
      </w:pPr>
      <w:r w:rsidRPr="00093D2C">
        <w:t>To solve, we enter the following as inputs into the calculator:</w:t>
      </w:r>
    </w:p>
    <w:p w14:paraId="4D0A5E2A" w14:textId="77777777" w:rsidR="00317CA1" w:rsidDel="0096520A" w:rsidRDefault="00317CA1" w:rsidP="00A701E1">
      <w:pPr>
        <w:pStyle w:val="Text"/>
        <w:rPr>
          <w:del w:id="6850" w:author="Aleksander Hansen" w:date="2013-02-16T22:53:00Z"/>
        </w:rPr>
      </w:pPr>
    </w:p>
    <w:p w14:paraId="1A3E89B3" w14:textId="77777777" w:rsidR="00994066" w:rsidRPr="00FC3197" w:rsidRDefault="00994066" w:rsidP="00A701E1">
      <w:pPr>
        <w:pStyle w:val="Text"/>
      </w:pPr>
      <w:r w:rsidRPr="00FC3197">
        <w:t>N = 20 (10 years x 2 semiannual periods per year)</w:t>
      </w:r>
    </w:p>
    <w:p w14:paraId="21CB5896" w14:textId="77777777" w:rsidR="00317CA1" w:rsidDel="0096520A" w:rsidRDefault="00317CA1" w:rsidP="00A701E1">
      <w:pPr>
        <w:pStyle w:val="Text"/>
        <w:rPr>
          <w:del w:id="6851" w:author="Aleksander Hansen" w:date="2013-02-16T22:53:00Z"/>
        </w:rPr>
      </w:pPr>
    </w:p>
    <w:p w14:paraId="6C354608" w14:textId="77777777" w:rsidR="00994066" w:rsidRPr="00FC3197" w:rsidRDefault="00994066" w:rsidP="00A701E1">
      <w:pPr>
        <w:pStyle w:val="Text"/>
      </w:pPr>
      <w:r w:rsidRPr="00FC3197">
        <w:t>PV = -$982</w:t>
      </w:r>
    </w:p>
    <w:p w14:paraId="1112387A" w14:textId="77777777" w:rsidR="00317CA1" w:rsidDel="0096520A" w:rsidRDefault="00317CA1" w:rsidP="00A701E1">
      <w:pPr>
        <w:pStyle w:val="Text"/>
        <w:rPr>
          <w:del w:id="6852" w:author="Aleksander Hansen" w:date="2013-02-16T22:53:00Z"/>
        </w:rPr>
      </w:pPr>
    </w:p>
    <w:p w14:paraId="52CC8EFA" w14:textId="77777777" w:rsidR="00994066" w:rsidRPr="00FC3197" w:rsidRDefault="00994066" w:rsidP="00A701E1">
      <w:pPr>
        <w:pStyle w:val="Text"/>
      </w:pPr>
      <w:r w:rsidRPr="00FC3197">
        <w:t>PMT = $20 (4% x $1,000 x 0.5 for semiannual period)</w:t>
      </w:r>
    </w:p>
    <w:p w14:paraId="030D6CD3" w14:textId="77777777" w:rsidR="00317CA1" w:rsidDel="0096520A" w:rsidRDefault="00317CA1" w:rsidP="00A701E1">
      <w:pPr>
        <w:pStyle w:val="Text"/>
        <w:rPr>
          <w:del w:id="6853" w:author="Aleksander Hansen" w:date="2013-02-16T22:53:00Z"/>
        </w:rPr>
      </w:pPr>
    </w:p>
    <w:p w14:paraId="0C95E038" w14:textId="77777777" w:rsidR="00994066" w:rsidRPr="00FC3197" w:rsidRDefault="00994066" w:rsidP="00A701E1">
      <w:pPr>
        <w:pStyle w:val="Text"/>
      </w:pPr>
      <w:r w:rsidRPr="00FC3197">
        <w:t>FV = $1,000 (face value)</w:t>
      </w:r>
    </w:p>
    <w:p w14:paraId="35149F96" w14:textId="77777777" w:rsidR="00317CA1" w:rsidRDefault="00317CA1" w:rsidP="00A701E1">
      <w:pPr>
        <w:pStyle w:val="Text"/>
      </w:pPr>
    </w:p>
    <w:p w14:paraId="6CC77E30" w14:textId="77777777" w:rsidR="00994066" w:rsidRPr="00093D2C" w:rsidRDefault="00994066" w:rsidP="00A701E1">
      <w:pPr>
        <w:pStyle w:val="Text"/>
      </w:pPr>
      <w:r w:rsidRPr="00093D2C">
        <w:t xml:space="preserve">Then we compute (CPT) the interest rate: CPT I/Y, which equals 2.11%. </w:t>
      </w:r>
    </w:p>
    <w:p w14:paraId="733B1B87" w14:textId="77777777" w:rsidR="00317CA1" w:rsidDel="0096520A" w:rsidRDefault="00317CA1" w:rsidP="00A701E1">
      <w:pPr>
        <w:pStyle w:val="Text"/>
        <w:rPr>
          <w:del w:id="6854" w:author="Aleksander Hansen" w:date="2013-02-16T22:53:00Z"/>
        </w:rPr>
      </w:pPr>
    </w:p>
    <w:p w14:paraId="3C40D9F8" w14:textId="77777777" w:rsidR="00994066" w:rsidRPr="00093D2C" w:rsidRDefault="00994066" w:rsidP="00A701E1">
      <w:pPr>
        <w:pStyle w:val="Text"/>
      </w:pPr>
      <w:r w:rsidRPr="00093D2C">
        <w:t>CPT I/Y = 2.11% and (2.11 * 2) = 4.22% YTM. The yield to maturity is therefore 4.22%</w:t>
      </w:r>
    </w:p>
    <w:p w14:paraId="3D9BF950" w14:textId="77777777" w:rsidR="00317CA1" w:rsidRDefault="00317CA1" w:rsidP="00A701E1">
      <w:pPr>
        <w:pStyle w:val="Text"/>
      </w:pPr>
    </w:p>
    <w:p w14:paraId="1EF6D38A" w14:textId="77777777" w:rsidR="00994066" w:rsidRPr="00A42024" w:rsidRDefault="00994066" w:rsidP="00A701E1">
      <w:pPr>
        <w:pStyle w:val="Text"/>
        <w:rPr>
          <w:b/>
          <w:rPrChange w:id="6855" w:author="Aleksander Hansen" w:date="2013-02-17T13:51:00Z">
            <w:rPr/>
          </w:rPrChange>
        </w:rPr>
      </w:pPr>
      <w:r w:rsidRPr="00A42024">
        <w:rPr>
          <w:b/>
          <w:rPrChange w:id="6856" w:author="Aleksander Hansen" w:date="2013-02-17T13:51:00Z">
            <w:rPr/>
          </w:rPrChange>
        </w:rPr>
        <w:t>Example #2: Calculate YTM</w:t>
      </w:r>
    </w:p>
    <w:p w14:paraId="23B841DD" w14:textId="77777777" w:rsidR="00317CA1" w:rsidRDefault="00317CA1" w:rsidP="00A701E1">
      <w:pPr>
        <w:pStyle w:val="Text"/>
      </w:pPr>
    </w:p>
    <w:p w14:paraId="7E1E23CE" w14:textId="2D863404" w:rsidR="00994066" w:rsidRPr="00093D2C" w:rsidRDefault="00994066" w:rsidP="00A701E1">
      <w:pPr>
        <w:pStyle w:val="Text"/>
      </w:pPr>
      <w:r w:rsidRPr="00093D2C">
        <w:t>Now let’s move forward in time 3 years, but we will assume that nothing else has changed except for two things: the price is now $1,070; and the bond has only seven years left to maturity:</w:t>
      </w:r>
    </w:p>
    <w:p w14:paraId="10865BB7" w14:textId="77777777" w:rsidR="00317CA1" w:rsidRDefault="00317CA1" w:rsidP="00A701E1">
      <w:pPr>
        <w:pStyle w:val="Text"/>
      </w:pPr>
    </w:p>
    <w:p w14:paraId="65508B65" w14:textId="77777777" w:rsidR="00994066" w:rsidRPr="00093D2C" w:rsidRDefault="00994066" w:rsidP="00A701E1">
      <w:pPr>
        <w:pStyle w:val="Text"/>
      </w:pPr>
      <w:r w:rsidRPr="00093D2C">
        <w:t>N = 14 (7 years x 2 semiannual periods per year)</w:t>
      </w:r>
    </w:p>
    <w:p w14:paraId="0D79424B" w14:textId="77777777" w:rsidR="00317CA1" w:rsidDel="0096520A" w:rsidRDefault="00317CA1" w:rsidP="00A701E1">
      <w:pPr>
        <w:pStyle w:val="Text"/>
        <w:rPr>
          <w:del w:id="6857" w:author="Aleksander Hansen" w:date="2013-02-16T22:53:00Z"/>
        </w:rPr>
      </w:pPr>
    </w:p>
    <w:p w14:paraId="5E00A1BE" w14:textId="77777777" w:rsidR="00994066" w:rsidRPr="00093D2C" w:rsidRDefault="00994066" w:rsidP="00A701E1">
      <w:pPr>
        <w:pStyle w:val="Text"/>
      </w:pPr>
      <w:r w:rsidRPr="00093D2C">
        <w:t>PV = -$1,070</w:t>
      </w:r>
    </w:p>
    <w:p w14:paraId="7FF0DD4E" w14:textId="77777777" w:rsidR="00317CA1" w:rsidDel="0096520A" w:rsidRDefault="00317CA1" w:rsidP="00A701E1">
      <w:pPr>
        <w:pStyle w:val="Text"/>
        <w:rPr>
          <w:del w:id="6858" w:author="Aleksander Hansen" w:date="2013-02-16T22:53:00Z"/>
        </w:rPr>
      </w:pPr>
    </w:p>
    <w:p w14:paraId="5949E01F" w14:textId="77777777" w:rsidR="00994066" w:rsidRPr="00093D2C" w:rsidRDefault="00994066" w:rsidP="00A701E1">
      <w:pPr>
        <w:pStyle w:val="Text"/>
      </w:pPr>
      <w:r w:rsidRPr="00093D2C">
        <w:t>PMT = $20 (4% x $1,000 x 0.5 for semiannual period)</w:t>
      </w:r>
    </w:p>
    <w:p w14:paraId="0227E6E6" w14:textId="77777777" w:rsidR="00994066" w:rsidRPr="00093D2C" w:rsidRDefault="00994066" w:rsidP="00A701E1">
      <w:pPr>
        <w:pStyle w:val="Text"/>
      </w:pPr>
      <w:r w:rsidRPr="00093D2C">
        <w:t>FV = $1,000 (face value)</w:t>
      </w:r>
    </w:p>
    <w:p w14:paraId="56670407" w14:textId="77777777" w:rsidR="00317CA1" w:rsidRDefault="00317CA1" w:rsidP="00A701E1">
      <w:pPr>
        <w:pStyle w:val="Text"/>
      </w:pPr>
    </w:p>
    <w:p w14:paraId="4FD1ACAB" w14:textId="77777777" w:rsidR="00994066" w:rsidRPr="00093D2C" w:rsidRDefault="00994066" w:rsidP="00A701E1">
      <w:pPr>
        <w:pStyle w:val="Text"/>
      </w:pPr>
      <w:r w:rsidRPr="00093D2C">
        <w:t>To solve, CPT I/Y = 1.44% and (1.44 * 2) = 2.88% YTM. In this case, the YTM is 2.88%.</w:t>
      </w:r>
    </w:p>
    <w:p w14:paraId="39D9EEEB" w14:textId="77777777" w:rsidR="00994066" w:rsidRDefault="00994066" w:rsidP="00A701E1">
      <w:pPr>
        <w:pStyle w:val="Text"/>
      </w:pPr>
      <w:r w:rsidRPr="00093D2C">
        <w:t>Remember you need to use both a positive and (+) and (-) as inputs. The easiest thing to do is make the PV negative because you would spend money to buy the bond (i.e., cash outflow = minus). In this case, you receive payments and the principal back (positive signs). To summarize: PV = (-), PMT = (+), FV = (+).</w:t>
      </w:r>
    </w:p>
    <w:p w14:paraId="02AEDF9A" w14:textId="77777777" w:rsidR="00994066" w:rsidRPr="00093D2C" w:rsidRDefault="00994066" w:rsidP="00733C60">
      <w:pPr>
        <w:pStyle w:val="Heading2"/>
      </w:pPr>
      <w:bookmarkStart w:id="6859" w:name="_Toc223340367"/>
      <w:r w:rsidRPr="00093D2C">
        <w:t xml:space="preserve">Calculate the price of an annuity and </w:t>
      </w:r>
      <w:proofErr w:type="gramStart"/>
      <w:r w:rsidRPr="00093D2C">
        <w:t>a perpetuity</w:t>
      </w:r>
      <w:proofErr w:type="gramEnd"/>
      <w:r w:rsidRPr="00093D2C">
        <w:t>.</w:t>
      </w:r>
      <w:bookmarkEnd w:id="6859"/>
    </w:p>
    <w:p w14:paraId="09C4C2C8" w14:textId="77777777" w:rsidR="00994066" w:rsidRPr="00093D2C" w:rsidRDefault="00994066" w:rsidP="00A701E1">
      <w:pPr>
        <w:pStyle w:val="Text"/>
      </w:pPr>
      <w:r w:rsidRPr="00093D2C">
        <w:t>Annuity: makes semiannual payments of c/2 ever six months for T years but never makes a final payment. Price is given by:</w:t>
      </w:r>
    </w:p>
    <w:p w14:paraId="675D17D3" w14:textId="77777777" w:rsidR="00733C60" w:rsidRDefault="00733C60" w:rsidP="00A701E1">
      <w:pPr>
        <w:pStyle w:val="Text"/>
      </w:pPr>
    </w:p>
    <w:p w14:paraId="5C713019" w14:textId="77777777" w:rsidR="00994066" w:rsidRPr="00093D2C" w:rsidRDefault="0051240F">
      <w:pPr>
        <w:pStyle w:val="Text"/>
        <w:jc w:val="center"/>
        <w:pPrChange w:id="6860" w:author="Aleksander Hansen" w:date="2013-02-16T22:54:00Z">
          <w:pPr>
            <w:pStyle w:val="Text"/>
          </w:pPr>
        </w:pPrChange>
      </w:pPr>
      <w:r>
        <w:pict w14:anchorId="5E93891C">
          <v:shape id="_x0000_i1118" type="#_x0000_t75" style="width:148.05pt;height:49.35pt">
            <v:imagedata r:id="rId166" o:title=""/>
          </v:shape>
        </w:pict>
      </w:r>
    </w:p>
    <w:p w14:paraId="7967F282" w14:textId="77777777" w:rsidR="00733C60" w:rsidRDefault="00733C60" w:rsidP="00733C60">
      <w:pPr>
        <w:pStyle w:val="Text"/>
      </w:pPr>
    </w:p>
    <w:p w14:paraId="7D4F1DD0" w14:textId="77777777" w:rsidR="00994066" w:rsidRPr="00733C60" w:rsidRDefault="00994066" w:rsidP="00733C60">
      <w:pPr>
        <w:pStyle w:val="Text"/>
      </w:pPr>
      <w:r w:rsidRPr="00733C60">
        <w:t xml:space="preserve">An annuity with semiannual payments is a security that makes a payment c/2 every six months for T years but never makes a final “principal” payment (i.e., FV=0). The price of an annuity, </w:t>
      </w:r>
      <w:proofErr w:type="gramStart"/>
      <w:r w:rsidRPr="00733C60">
        <w:t>A(</w:t>
      </w:r>
      <w:proofErr w:type="gramEnd"/>
      <w:r w:rsidRPr="00733C60">
        <w:t>T), is given by:</w:t>
      </w:r>
    </w:p>
    <w:p w14:paraId="23CF64E8" w14:textId="77777777" w:rsidR="00733C60" w:rsidRDefault="00733C60" w:rsidP="00733C60">
      <w:pPr>
        <w:pStyle w:val="Text"/>
      </w:pPr>
    </w:p>
    <w:p w14:paraId="5F37B750" w14:textId="2F44E4D8" w:rsidR="00994066" w:rsidRPr="00733C60" w:rsidRDefault="0051240F">
      <w:pPr>
        <w:pStyle w:val="Text"/>
        <w:jc w:val="center"/>
        <w:pPrChange w:id="6861" w:author="Aleksander Hansen" w:date="2013-02-16T22:54:00Z">
          <w:pPr>
            <w:pStyle w:val="Text"/>
          </w:pPr>
        </w:pPrChange>
      </w:pPr>
      <w:r>
        <w:pict w14:anchorId="5CFFCF49">
          <v:shape id="_x0000_i1119" type="#_x0000_t75" style="width:154.5pt;height:67.95pt">
            <v:imagedata r:id="rId167" o:title=""/>
          </v:shape>
        </w:pict>
      </w:r>
    </w:p>
    <w:p w14:paraId="665EDF89" w14:textId="77777777" w:rsidR="00733C60" w:rsidRDefault="00733C60" w:rsidP="00733C60">
      <w:pPr>
        <w:pStyle w:val="Text"/>
      </w:pPr>
    </w:p>
    <w:p w14:paraId="7780508D" w14:textId="77777777" w:rsidR="00994066" w:rsidRPr="00733C60" w:rsidRDefault="00994066" w:rsidP="00733C60">
      <w:pPr>
        <w:pStyle w:val="Text"/>
      </w:pPr>
      <w:r w:rsidRPr="00733C60">
        <w:t xml:space="preserve">A perpetuity bond is a bond that pays coupons forever. The price of </w:t>
      </w:r>
      <w:proofErr w:type="gramStart"/>
      <w:r w:rsidRPr="00733C60">
        <w:t>a perpetuity</w:t>
      </w:r>
      <w:proofErr w:type="gramEnd"/>
      <w:r w:rsidRPr="00733C60">
        <w:t xml:space="preserve"> is simply the coupon divided by the yield (i.e., the price of a perpetuity = c/y).</w:t>
      </w:r>
    </w:p>
    <w:p w14:paraId="60B28101" w14:textId="77777777" w:rsidR="00733C60" w:rsidRDefault="00733C60" w:rsidP="00733C60">
      <w:pPr>
        <w:pStyle w:val="Text"/>
      </w:pPr>
    </w:p>
    <w:p w14:paraId="109F1EEC" w14:textId="77777777" w:rsidR="00994066" w:rsidRPr="00733C60" w:rsidRDefault="00994066" w:rsidP="00733C60">
      <w:pPr>
        <w:pStyle w:val="Text"/>
      </w:pPr>
      <w:r w:rsidRPr="00733C60">
        <w:t>The valuation of a perpetuity bond is a classic idea in finance: we “capitalize” a constant income stream by dividing by the discount rate (a.k.a., cap rate).</w:t>
      </w:r>
    </w:p>
    <w:p w14:paraId="05B2A977" w14:textId="7D1E3140" w:rsidR="00994066" w:rsidRPr="00733C60" w:rsidRDefault="00733C60" w:rsidP="00733C60">
      <w:pPr>
        <w:pStyle w:val="Heading2"/>
      </w:pPr>
      <w:bookmarkStart w:id="6862" w:name="_Toc223340368"/>
      <w:r>
        <w:t>Explain</w:t>
      </w:r>
      <w:r w:rsidR="00994066" w:rsidRPr="00733C60">
        <w:t xml:space="preserve"> the relationship between spot rates and YTM.</w:t>
      </w:r>
      <w:bookmarkEnd w:id="6862"/>
    </w:p>
    <w:p w14:paraId="321BF8A6" w14:textId="77777777" w:rsidR="00994066" w:rsidRPr="00733C60" w:rsidRDefault="00994066" w:rsidP="00733C60">
      <w:pPr>
        <w:pStyle w:val="Text"/>
      </w:pPr>
      <w:r w:rsidRPr="00733C60">
        <w:t>There are several spot rates and a single yield (YMT). The YTM is a summary of all the spot rates that enter into the bond pricing equation. Consider three patterns:</w:t>
      </w:r>
    </w:p>
    <w:p w14:paraId="3B0BF554" w14:textId="77777777" w:rsidR="00733C60" w:rsidRDefault="00733C60" w:rsidP="00733C60">
      <w:pPr>
        <w:pStyle w:val="Text"/>
      </w:pPr>
    </w:p>
    <w:p w14:paraId="761EB78B" w14:textId="73BD23E7" w:rsidR="00994066" w:rsidRPr="00093D2C" w:rsidRDefault="00994066" w:rsidP="00733C60">
      <w:pPr>
        <w:pStyle w:val="Text"/>
      </w:pPr>
      <w:r w:rsidRPr="00733C60">
        <w:t>A flat term structure of spot rates (i.e., all of the</w:t>
      </w:r>
      <w:r w:rsidRPr="00093D2C">
        <w:t xml:space="preserve"> spot rates are equal): the yield must equal the </w:t>
      </w:r>
      <w:del w:id="6863" w:author="Aleksander Hansen" w:date="2013-02-17T13:52:00Z">
        <w:r w:rsidRPr="00093D2C" w:rsidDel="00BB365D">
          <w:delText>one year</w:delText>
        </w:r>
      </w:del>
      <w:ins w:id="6864" w:author="Aleksander Hansen" w:date="2013-02-17T13:52:00Z">
        <w:r w:rsidR="00BB365D" w:rsidRPr="00093D2C">
          <w:t>one-year</w:t>
        </w:r>
      </w:ins>
      <w:r w:rsidRPr="00093D2C">
        <w:t xml:space="preserve"> spot rate level as well.</w:t>
      </w:r>
    </w:p>
    <w:p w14:paraId="54CF7BEB" w14:textId="77777777" w:rsidR="00733C60" w:rsidRDefault="00733C60" w:rsidP="00A701E1">
      <w:pPr>
        <w:pStyle w:val="Text"/>
      </w:pPr>
    </w:p>
    <w:p w14:paraId="13743507" w14:textId="6763E7B4" w:rsidR="00994066" w:rsidRPr="00093D2C" w:rsidRDefault="00994066" w:rsidP="00A701E1">
      <w:pPr>
        <w:pStyle w:val="Text"/>
      </w:pPr>
      <w:r w:rsidRPr="00093D2C">
        <w:t xml:space="preserve">A term structure where spot rates are </w:t>
      </w:r>
      <w:del w:id="6865" w:author="Aleksander Hansen" w:date="2013-02-16T22:54:00Z">
        <w:r w:rsidRPr="00093D2C" w:rsidDel="0096520A">
          <w:delText>upward-sloping</w:delText>
        </w:r>
      </w:del>
      <w:ins w:id="6866" w:author="Aleksander Hansen" w:date="2013-02-16T22:54:00Z">
        <w:r w:rsidR="0096520A" w:rsidRPr="00093D2C">
          <w:t>upward sloping</w:t>
        </w:r>
      </w:ins>
      <w:r w:rsidRPr="00093D2C">
        <w:t xml:space="preserve"> over a two-year period: the two-year bond yield is below the two-year spot rate.</w:t>
      </w:r>
    </w:p>
    <w:p w14:paraId="36D1CF7F" w14:textId="77777777" w:rsidR="00733C60" w:rsidRDefault="00733C60" w:rsidP="00A701E1">
      <w:pPr>
        <w:pStyle w:val="Text"/>
      </w:pPr>
    </w:p>
    <w:p w14:paraId="6C2305D0" w14:textId="3359C64E" w:rsidR="00994066" w:rsidRPr="00093D2C" w:rsidRDefault="00994066" w:rsidP="00A701E1">
      <w:pPr>
        <w:pStyle w:val="Text"/>
      </w:pPr>
      <w:r w:rsidRPr="00093D2C">
        <w:t xml:space="preserve">A term structure where spot rates are </w:t>
      </w:r>
      <w:del w:id="6867" w:author="Aleksander Hansen" w:date="2013-02-16T22:54:00Z">
        <w:r w:rsidRPr="00093D2C" w:rsidDel="0096520A">
          <w:delText>downward-sloping</w:delText>
        </w:r>
      </w:del>
      <w:ins w:id="6868" w:author="Aleksander Hansen" w:date="2013-02-16T22:54:00Z">
        <w:r w:rsidR="0096520A" w:rsidRPr="00093D2C">
          <w:t>downward sloping</w:t>
        </w:r>
      </w:ins>
      <w:r w:rsidRPr="00093D2C">
        <w:t xml:space="preserve"> over a two-year period: the two-year bond yield is above the two-year spot rate.</w:t>
      </w:r>
    </w:p>
    <w:p w14:paraId="16A2E637" w14:textId="77777777" w:rsidR="00994066" w:rsidRPr="00093D2C" w:rsidRDefault="00994066" w:rsidP="00A701E1">
      <w:pPr>
        <w:pStyle w:val="Text"/>
      </w:pPr>
      <w:r w:rsidRPr="00093D2C">
        <w:t>If a bond’s YTM over a six-month period remains unchanged, then the annual total return of the bond over that period equals its YTM.</w:t>
      </w:r>
    </w:p>
    <w:p w14:paraId="026683CE" w14:textId="77777777" w:rsidR="00994066" w:rsidRPr="00093D2C" w:rsidRDefault="00994066" w:rsidP="00A701E1">
      <w:pPr>
        <w:pStyle w:val="Text"/>
      </w:pPr>
    </w:p>
    <w:p w14:paraId="31DB35AD" w14:textId="77777777" w:rsidR="00994066" w:rsidRDefault="00994066" w:rsidP="00A701E1">
      <w:pPr>
        <w:pStyle w:val="Text"/>
      </w:pPr>
      <w:r>
        <w:rPr>
          <w:noProof/>
          <w:lang w:bidi="ar-SA"/>
        </w:rPr>
        <w:drawing>
          <wp:inline distT="0" distB="0" distL="0" distR="0" wp14:anchorId="6E09E320" wp14:editId="7EBCC9FD">
            <wp:extent cx="5394960" cy="2552700"/>
            <wp:effectExtent l="0" t="0" r="0" b="0"/>
            <wp:docPr id="264"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p>
    <w:p w14:paraId="2A120EE9" w14:textId="77777777" w:rsidR="00733C60" w:rsidRDefault="00733C60" w:rsidP="00A701E1">
      <w:pPr>
        <w:pStyle w:val="Text"/>
      </w:pPr>
    </w:p>
    <w:p w14:paraId="41A6FE66" w14:textId="77777777" w:rsidR="00994066" w:rsidRPr="00093D2C" w:rsidRDefault="00994066" w:rsidP="00A701E1">
      <w:pPr>
        <w:pStyle w:val="Text"/>
      </w:pPr>
      <w:r w:rsidRPr="00093D2C">
        <w:t>YTM is a single factor and implies assumption of (unrealistic) flat term structure</w:t>
      </w:r>
    </w:p>
    <w:p w14:paraId="3E7A63A6" w14:textId="77777777" w:rsidR="00994066" w:rsidRPr="00093D2C" w:rsidRDefault="00994066" w:rsidP="00A701E1">
      <w:pPr>
        <w:pStyle w:val="Text"/>
      </w:pPr>
      <w:r w:rsidRPr="00093D2C">
        <w:t>Calculate the price of an annuity and a perpetuity using a calculator with time value functions</w:t>
      </w:r>
    </w:p>
    <w:p w14:paraId="784DB3EA" w14:textId="3D780E0C" w:rsidR="00994066" w:rsidRPr="00093D2C" w:rsidRDefault="00733C60" w:rsidP="00733C60">
      <w:pPr>
        <w:pStyle w:val="Heading2"/>
      </w:pPr>
      <w:bookmarkStart w:id="6869" w:name="_Toc223340369"/>
      <w:r>
        <w:t>Define the coupon effect and explain</w:t>
      </w:r>
      <w:r w:rsidR="00994066" w:rsidRPr="00093D2C">
        <w:t xml:space="preserve"> the relationship between coupon rate, YTM, and bond prices.</w:t>
      </w:r>
      <w:bookmarkEnd w:id="6869"/>
    </w:p>
    <w:p w14:paraId="57FC0554" w14:textId="77777777" w:rsidR="00994066" w:rsidRPr="00093D2C" w:rsidRDefault="00994066" w:rsidP="00A701E1">
      <w:pPr>
        <w:pStyle w:val="Text"/>
      </w:pPr>
      <w:r w:rsidRPr="00093D2C">
        <w:t xml:space="preserve">When the coupon rate equals the YTM (c = 100y), bond price equals face value, or par. </w:t>
      </w:r>
    </w:p>
    <w:p w14:paraId="32E3DFE9" w14:textId="77777777" w:rsidR="00733C60" w:rsidRDefault="00733C60" w:rsidP="00A701E1">
      <w:pPr>
        <w:pStyle w:val="Text"/>
      </w:pPr>
    </w:p>
    <w:p w14:paraId="7A6541F3" w14:textId="77777777" w:rsidR="00994066" w:rsidRPr="00093D2C" w:rsidRDefault="00994066" w:rsidP="00A701E1">
      <w:pPr>
        <w:pStyle w:val="Text"/>
      </w:pPr>
      <w:r w:rsidRPr="00093D2C">
        <w:t xml:space="preserve">If the coupon rate exceeds the yield (c&gt;100y), then the bond sells at a premium to par, that is, for more than face value. </w:t>
      </w:r>
    </w:p>
    <w:p w14:paraId="3FD3940F" w14:textId="77777777" w:rsidR="00733C60" w:rsidRDefault="00733C60" w:rsidP="00A701E1">
      <w:pPr>
        <w:pStyle w:val="Text"/>
      </w:pPr>
    </w:p>
    <w:p w14:paraId="19A010B3" w14:textId="2BD8DBA2" w:rsidR="00994066" w:rsidRDefault="00994066" w:rsidP="00A701E1">
      <w:pPr>
        <w:pStyle w:val="Text"/>
      </w:pPr>
      <w:r w:rsidRPr="00093D2C">
        <w:t>If the coupon rate is less than the yield</w:t>
      </w:r>
      <w:ins w:id="6870" w:author="Aleksander Hansen" w:date="2013-02-17T13:53:00Z">
        <w:r w:rsidR="00BB365D">
          <w:t xml:space="preserve"> </w:t>
        </w:r>
      </w:ins>
      <w:del w:id="6871" w:author="Aleksander Hansen" w:date="2013-02-17T13:53:00Z">
        <w:r w:rsidRPr="00093D2C" w:rsidDel="00BB365D">
          <w:delText xml:space="preserve">, </w:delText>
        </w:r>
      </w:del>
      <w:r w:rsidRPr="00093D2C">
        <w:t>(c&lt;100y)</w:t>
      </w:r>
      <w:ins w:id="6872" w:author="Aleksander Hansen" w:date="2013-02-17T13:53:00Z">
        <w:r w:rsidR="00BB365D">
          <w:t xml:space="preserve"> </w:t>
        </w:r>
      </w:ins>
      <w:del w:id="6873" w:author="Aleksander Hansen" w:date="2013-02-17T13:53:00Z">
        <w:r w:rsidRPr="00093D2C" w:rsidDel="00BB365D">
          <w:delText xml:space="preserve">, </w:delText>
        </w:r>
      </w:del>
      <w:r w:rsidRPr="00093D2C">
        <w:t>then the bond sells at a discount to par, that is, for less than face value.</w:t>
      </w:r>
    </w:p>
    <w:p w14:paraId="195DC83C" w14:textId="77777777" w:rsidR="00DE12C7" w:rsidRDefault="00DE12C7" w:rsidP="00A701E1">
      <w:pPr>
        <w:pStyle w:val="Text"/>
      </w:pPr>
    </w:p>
    <w:p w14:paraId="3DD76017" w14:textId="77777777" w:rsidR="00DE12C7" w:rsidRDefault="00DE12C7" w:rsidP="00A701E1">
      <w:pPr>
        <w:pStyle w:val="Text"/>
      </w:pPr>
    </w:p>
    <w:p w14:paraId="41BFB54E" w14:textId="77777777" w:rsidR="00733C60" w:rsidRPr="00093D2C" w:rsidRDefault="00733C60" w:rsidP="00A701E1">
      <w:pPr>
        <w:pStyle w:val="Text"/>
      </w:pPr>
    </w:p>
    <w:p w14:paraId="2CAD5B73" w14:textId="77777777" w:rsidR="00994066" w:rsidRDefault="00994066" w:rsidP="00A701E1">
      <w:pPr>
        <w:pStyle w:val="Text"/>
      </w:pPr>
      <w:r>
        <w:rPr>
          <w:noProof/>
          <w:lang w:bidi="ar-SA"/>
        </w:rPr>
        <w:drawing>
          <wp:inline distT="0" distB="0" distL="0" distR="0" wp14:anchorId="217EEF07" wp14:editId="1DA49EC9">
            <wp:extent cx="5100884" cy="2541724"/>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106801" cy="2544672"/>
                    </a:xfrm>
                    <a:prstGeom prst="rect">
                      <a:avLst/>
                    </a:prstGeom>
                  </pic:spPr>
                </pic:pic>
              </a:graphicData>
            </a:graphic>
          </wp:inline>
        </w:drawing>
      </w:r>
    </w:p>
    <w:p w14:paraId="3E1C4E9D" w14:textId="77777777" w:rsidR="00DE12C7" w:rsidRDefault="00DE12C7" w:rsidP="00DE12C7">
      <w:pPr>
        <w:pStyle w:val="Heading2"/>
        <w:rPr>
          <w:ins w:id="6874" w:author="Aleksander Hansen" w:date="2013-02-16T22:56:00Z"/>
        </w:rPr>
      </w:pPr>
      <w:bookmarkStart w:id="6875" w:name="_Toc223340370"/>
      <w:bookmarkStart w:id="6876" w:name="_Toc255472372"/>
      <w:r>
        <w:t>Explain the decomposition of P&amp;L for a bond into separate factors including carry roll-down, rate change and spread change effects.</w:t>
      </w:r>
      <w:bookmarkEnd w:id="6875"/>
    </w:p>
    <w:p w14:paraId="2B9DFACE" w14:textId="66AB691B" w:rsidR="0096520A" w:rsidRPr="00354BB2" w:rsidRDefault="0096520A">
      <w:pPr>
        <w:pStyle w:val="Paragraph"/>
        <w:pPrChange w:id="6877" w:author="Aleksander Hansen" w:date="2013-02-16T22:56:00Z">
          <w:pPr>
            <w:pStyle w:val="Text"/>
          </w:pPr>
        </w:pPrChange>
      </w:pPr>
      <w:commentRangeStart w:id="6878"/>
      <w:ins w:id="6879" w:author="Aleksander Hansen" w:date="2013-02-16T22:56:00Z">
        <w:r>
          <w:t>NEED CONTENT</w:t>
        </w:r>
        <w:commentRangeEnd w:id="6878"/>
        <w:r w:rsidR="00EB74BE">
          <w:rPr>
            <w:rStyle w:val="CommentReference"/>
            <w:rFonts w:asciiTheme="majorHAnsi" w:hAnsiTheme="majorHAnsi"/>
            <w:color w:val="auto"/>
            <w:lang w:bidi="ar-SA"/>
          </w:rPr>
          <w:commentReference w:id="6878"/>
        </w:r>
      </w:ins>
    </w:p>
    <w:p w14:paraId="5F00C509" w14:textId="77777777" w:rsidR="00DE12C7" w:rsidRDefault="00DE12C7" w:rsidP="00DE12C7">
      <w:pPr>
        <w:pStyle w:val="Heading2"/>
      </w:pPr>
      <w:bookmarkStart w:id="6881" w:name="_Toc223340371"/>
      <w:r>
        <w:t>Identify the most common assumptions in carry roll-down scenarios, including realized forwards, unchanged term structure, and unchanged yields.</w:t>
      </w:r>
      <w:bookmarkEnd w:id="6881"/>
    </w:p>
    <w:p w14:paraId="2CFFE1FE" w14:textId="77777777" w:rsidR="00CA417E" w:rsidRDefault="00EB74BE" w:rsidP="00A701E1">
      <w:pPr>
        <w:pStyle w:val="Text"/>
        <w:rPr>
          <w:ins w:id="6882" w:author="Aleksander Hansen" w:date="2013-02-17T14:18:00Z"/>
        </w:rPr>
      </w:pPr>
      <w:commentRangeStart w:id="6883"/>
      <w:ins w:id="6884" w:author="Aleksander Hansen" w:date="2013-02-16T22:56:00Z">
        <w:r>
          <w:t xml:space="preserve">NEED CONTENT </w:t>
        </w:r>
      </w:ins>
    </w:p>
    <w:p w14:paraId="26796A6B" w14:textId="77777777" w:rsidR="00CA417E" w:rsidRDefault="00CA417E" w:rsidP="00A701E1">
      <w:pPr>
        <w:pStyle w:val="Text"/>
        <w:rPr>
          <w:ins w:id="6885" w:author="Aleksander Hansen" w:date="2013-02-17T14:18:00Z"/>
        </w:rPr>
      </w:pPr>
    </w:p>
    <w:p w14:paraId="2A8985A8" w14:textId="77777777" w:rsidR="00CA417E" w:rsidRDefault="00CA417E">
      <w:pPr>
        <w:rPr>
          <w:ins w:id="6886" w:author="Aleksander Hansen" w:date="2013-02-17T14:18:00Z"/>
          <w:rFonts w:ascii="Calibri" w:hAnsi="Calibri" w:cs="Calibri"/>
          <w:color w:val="000000"/>
          <w:kern w:val="24"/>
          <w:lang w:bidi="en-US"/>
        </w:rPr>
      </w:pPr>
      <w:ins w:id="6887" w:author="Aleksander Hansen" w:date="2013-02-17T14:18:00Z">
        <w:r>
          <w:br w:type="page"/>
        </w:r>
      </w:ins>
    </w:p>
    <w:p w14:paraId="78D943A3" w14:textId="77777777" w:rsidR="00CA417E" w:rsidRDefault="00CA417E" w:rsidP="00CA417E">
      <w:pPr>
        <w:pStyle w:val="Heading2"/>
        <w:rPr>
          <w:ins w:id="6888" w:author="Aleksander Hansen" w:date="2013-02-17T14:18:00Z"/>
        </w:rPr>
      </w:pPr>
      <w:bookmarkStart w:id="6889" w:name="_Toc223340372"/>
      <w:ins w:id="6890" w:author="Aleksander Hansen" w:date="2013-02-17T14:18:00Z">
        <w:r>
          <w:t>Questions and Answers</w:t>
        </w:r>
        <w:bookmarkEnd w:id="6889"/>
      </w:ins>
    </w:p>
    <w:p w14:paraId="4204BA9A" w14:textId="77777777" w:rsidR="00CA417E" w:rsidRDefault="00CA417E" w:rsidP="00CA417E">
      <w:pPr>
        <w:pStyle w:val="Heading3SubGTNI"/>
        <w:rPr>
          <w:ins w:id="6891" w:author="Aleksander Hansen" w:date="2013-02-17T14:18:00Z"/>
        </w:rPr>
      </w:pPr>
      <w:bookmarkStart w:id="6892" w:name="_Toc223340373"/>
      <w:ins w:id="6893" w:author="Aleksander Hansen" w:date="2013-02-17T14:18:00Z">
        <w:r>
          <w:t>Questions</w:t>
        </w:r>
        <w:bookmarkEnd w:id="6892"/>
      </w:ins>
    </w:p>
    <w:p w14:paraId="4A777F7C" w14:textId="77777777" w:rsidR="00CA417E" w:rsidRDefault="00CA417E" w:rsidP="00CA417E">
      <w:pPr>
        <w:rPr>
          <w:ins w:id="6894" w:author="Aleksander Hansen" w:date="2013-02-17T14:18:00Z"/>
          <w:rFonts w:ascii="Trebuchet MS" w:eastAsiaTheme="majorEastAsia" w:hAnsi="Trebuchet MS" w:cstheme="majorBidi"/>
          <w:b/>
          <w:bCs/>
          <w:color w:val="000000" w:themeColor="text1"/>
        </w:rPr>
      </w:pPr>
      <w:ins w:id="6895" w:author="Aleksander Hansen" w:date="2013-02-17T14:18:00Z">
        <w:r>
          <w:br w:type="page"/>
        </w:r>
      </w:ins>
    </w:p>
    <w:p w14:paraId="5CC15597" w14:textId="11DC9F21" w:rsidR="00994066" w:rsidRDefault="00CA417E">
      <w:pPr>
        <w:pStyle w:val="Heading3SubGTNI"/>
        <w:rPr>
          <w:rFonts w:asciiTheme="majorHAnsi" w:hAnsiTheme="majorHAnsi"/>
          <w:color w:val="5B5B5B"/>
          <w:sz w:val="60"/>
          <w:szCs w:val="28"/>
          <w14:shadow w14:blurRad="50800" w14:dist="38100" w14:dir="2700000" w14:sx="100000" w14:sy="100000" w14:kx="0" w14:ky="0" w14:algn="tl">
            <w14:srgbClr w14:val="000000">
              <w14:alpha w14:val="60000"/>
            </w14:srgbClr>
          </w14:shadow>
        </w:rPr>
        <w:pPrChange w:id="6896" w:author="Aleksander Hansen" w:date="2013-02-17T14:18:00Z">
          <w:pPr>
            <w:pStyle w:val="Text"/>
          </w:pPr>
        </w:pPrChange>
      </w:pPr>
      <w:bookmarkStart w:id="6897" w:name="_Toc223340374"/>
      <w:ins w:id="6898" w:author="Aleksander Hansen" w:date="2013-02-17T14:18:00Z">
        <w:r>
          <w:t xml:space="preserve">Answers </w:t>
        </w:r>
      </w:ins>
      <w:r w:rsidR="00994066">
        <w:br w:type="page"/>
      </w:r>
      <w:commentRangeEnd w:id="6883"/>
      <w:r w:rsidR="00EB74BE">
        <w:rPr>
          <w:rStyle w:val="CommentReference"/>
          <w:rFonts w:asciiTheme="majorHAnsi" w:hAnsiTheme="majorHAnsi" w:cstheme="minorBidi"/>
          <w:color w:val="auto"/>
        </w:rPr>
        <w:commentReference w:id="6883"/>
      </w:r>
      <w:bookmarkEnd w:id="6897"/>
    </w:p>
    <w:p w14:paraId="7FFD6EB9" w14:textId="78406F16" w:rsidR="00994066" w:rsidRDefault="00DE12C7">
      <w:pPr>
        <w:pStyle w:val="Heading1"/>
        <w:pPrChange w:id="6899" w:author="Aleksander Hansen" w:date="2013-02-16T22:56:00Z">
          <w:pPr>
            <w:pStyle w:val="Text"/>
          </w:pPr>
        </w:pPrChange>
      </w:pPr>
      <w:bookmarkStart w:id="6900" w:name="_Toc318025270"/>
      <w:bookmarkStart w:id="6901" w:name="_Toc223340375"/>
      <w:r>
        <w:t>Tuckman, Chapter 4</w:t>
      </w:r>
      <w:r w:rsidR="00994066" w:rsidRPr="00093D2C">
        <w:t xml:space="preserve">: One‐Factor </w:t>
      </w:r>
      <w:bookmarkEnd w:id="6876"/>
      <w:bookmarkEnd w:id="6900"/>
      <w:r>
        <w:t>Risk Metrics and Hedges</w:t>
      </w:r>
      <w:bookmarkEnd w:id="6901"/>
    </w:p>
    <w:p w14:paraId="41AE4AE3" w14:textId="296E70E6" w:rsidR="002B2889" w:rsidRPr="00093D2C" w:rsidRDefault="002B2889" w:rsidP="00A701E1">
      <w:pPr>
        <w:pStyle w:val="Text"/>
      </w:pPr>
      <w:r w:rsidRPr="008568A7">
        <w:rPr>
          <w:noProof/>
          <w:lang w:bidi="ar-SA"/>
        </w:rPr>
        <mc:AlternateContent>
          <mc:Choice Requires="wps">
            <w:drawing>
              <wp:inline distT="0" distB="0" distL="0" distR="0" wp14:anchorId="0CEDF64F" wp14:editId="26B7CB93">
                <wp:extent cx="5772150" cy="4779818"/>
                <wp:effectExtent l="0" t="0" r="0" b="1905"/>
                <wp:docPr id="19" name="Text Box 19"/>
                <wp:cNvGraphicFramePr/>
                <a:graphic xmlns:a="http://schemas.openxmlformats.org/drawingml/2006/main">
                  <a:graphicData uri="http://schemas.microsoft.com/office/word/2010/wordprocessingShape">
                    <wps:wsp>
                      <wps:cNvSpPr txBox="1"/>
                      <wps:spPr>
                        <a:xfrm>
                          <a:off x="0" y="0"/>
                          <a:ext cx="5772150" cy="4779818"/>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94D8E3" w14:textId="77777777" w:rsidR="00BD0D89" w:rsidRPr="002B2889" w:rsidRDefault="00BD0D89" w:rsidP="002B2889">
                            <w:pPr>
                              <w:pStyle w:val="Text"/>
                              <w:rPr>
                                <w:b/>
                              </w:rPr>
                            </w:pPr>
                            <w:r w:rsidRPr="002B2889">
                              <w:rPr>
                                <w:b/>
                              </w:rPr>
                              <w:t>Learning Outcomes:</w:t>
                            </w:r>
                          </w:p>
                          <w:p w14:paraId="49305572" w14:textId="77777777" w:rsidR="00BD0D89" w:rsidRDefault="00BD0D89" w:rsidP="002B2889">
                            <w:pPr>
                              <w:pStyle w:val="Text"/>
                            </w:pPr>
                            <w:bookmarkStart w:id="6902" w:name="OLE_LINK1"/>
                          </w:p>
                          <w:p w14:paraId="42515388" w14:textId="77777777" w:rsidR="00BD0D89" w:rsidRPr="00093D2C" w:rsidRDefault="00BD0D89" w:rsidP="002B2889">
                            <w:pPr>
                              <w:pStyle w:val="Text"/>
                            </w:pPr>
                            <w:r w:rsidRPr="002B2889">
                              <w:rPr>
                                <w:b/>
                              </w:rPr>
                              <w:t>Describe</w:t>
                            </w:r>
                            <w:r w:rsidRPr="00093D2C">
                              <w:t xml:space="preserve"> an interest rate factor and name common examples of interest rate factors.</w:t>
                            </w:r>
                          </w:p>
                          <w:p w14:paraId="5E4AE0A9" w14:textId="77777777" w:rsidR="00BD0D89" w:rsidRDefault="00BD0D89" w:rsidP="002B2889">
                            <w:pPr>
                              <w:pStyle w:val="Text"/>
                            </w:pPr>
                          </w:p>
                          <w:p w14:paraId="44FE64CB" w14:textId="77777777" w:rsidR="00BD0D89" w:rsidRPr="00093D2C" w:rsidRDefault="00BD0D89" w:rsidP="002B2889">
                            <w:pPr>
                              <w:pStyle w:val="Text"/>
                            </w:pPr>
                            <w:r w:rsidRPr="002B2889">
                              <w:rPr>
                                <w:b/>
                              </w:rPr>
                              <w:t>Define and compute</w:t>
                            </w:r>
                            <w:r w:rsidRPr="00093D2C">
                              <w:t xml:space="preserve"> the DV01 of a fixed income security given a change in yield and the resulting change in price.</w:t>
                            </w:r>
                          </w:p>
                          <w:p w14:paraId="7999A2F6" w14:textId="77777777" w:rsidR="00BD0D89" w:rsidRDefault="00BD0D89" w:rsidP="002B2889">
                            <w:pPr>
                              <w:pStyle w:val="Text"/>
                            </w:pPr>
                          </w:p>
                          <w:p w14:paraId="6E6D9829" w14:textId="77777777" w:rsidR="00BD0D89" w:rsidRPr="00093D2C" w:rsidRDefault="00BD0D89" w:rsidP="002B2889">
                            <w:pPr>
                              <w:pStyle w:val="Text"/>
                            </w:pPr>
                            <w:r w:rsidRPr="002B2889">
                              <w:rPr>
                                <w:b/>
                              </w:rPr>
                              <w:t>Calculate</w:t>
                            </w:r>
                            <w:r w:rsidRPr="00093D2C">
                              <w:t xml:space="preserve"> the face amount of bonds required to hedge an option position given the DV01 of each.</w:t>
                            </w:r>
                          </w:p>
                          <w:p w14:paraId="160DA2F8" w14:textId="77777777" w:rsidR="00BD0D89" w:rsidRPr="002B2889" w:rsidRDefault="00BD0D89" w:rsidP="002B2889">
                            <w:pPr>
                              <w:pStyle w:val="Text"/>
                              <w:rPr>
                                <w:b/>
                              </w:rPr>
                            </w:pPr>
                          </w:p>
                          <w:p w14:paraId="7D73439E" w14:textId="77777777" w:rsidR="00BD0D89" w:rsidRPr="00093D2C" w:rsidRDefault="00BD0D89" w:rsidP="002B2889">
                            <w:pPr>
                              <w:pStyle w:val="Text"/>
                            </w:pPr>
                            <w:r w:rsidRPr="002B2889">
                              <w:rPr>
                                <w:b/>
                              </w:rPr>
                              <w:t>Define, compute, and interpret</w:t>
                            </w:r>
                            <w:r w:rsidRPr="00093D2C">
                              <w:t xml:space="preserve"> the effective duration of a fixed income security given a change in yield and the resulting change in price.</w:t>
                            </w:r>
                          </w:p>
                          <w:p w14:paraId="2431B147" w14:textId="77777777" w:rsidR="00BD0D89" w:rsidRDefault="00BD0D89" w:rsidP="002B2889">
                            <w:pPr>
                              <w:pStyle w:val="Text"/>
                            </w:pPr>
                          </w:p>
                          <w:p w14:paraId="49F605CD" w14:textId="77777777" w:rsidR="00BD0D89" w:rsidRPr="00093D2C" w:rsidRDefault="00BD0D89" w:rsidP="002B2889">
                            <w:pPr>
                              <w:pStyle w:val="Text"/>
                            </w:pPr>
                            <w:r w:rsidRPr="002B2889">
                              <w:rPr>
                                <w:b/>
                              </w:rPr>
                              <w:t>Compare and contrast</w:t>
                            </w:r>
                            <w:r w:rsidRPr="00093D2C">
                              <w:t xml:space="preserve"> DV01 and effective duration as measures of price sensitivity.</w:t>
                            </w:r>
                          </w:p>
                          <w:p w14:paraId="216AB894" w14:textId="77777777" w:rsidR="00BD0D89" w:rsidRDefault="00BD0D89" w:rsidP="002B2889">
                            <w:pPr>
                              <w:pStyle w:val="Text"/>
                            </w:pPr>
                          </w:p>
                          <w:p w14:paraId="7E49579F" w14:textId="77777777" w:rsidR="00BD0D89" w:rsidRPr="00093D2C" w:rsidRDefault="00BD0D89" w:rsidP="002B2889">
                            <w:pPr>
                              <w:pStyle w:val="Text"/>
                            </w:pPr>
                            <w:r w:rsidRPr="002B2889">
                              <w:rPr>
                                <w:b/>
                              </w:rPr>
                              <w:t>Define, compute, and interpret</w:t>
                            </w:r>
                            <w:r w:rsidRPr="00093D2C">
                              <w:t xml:space="preserve"> the convexity of a fixed income security given a change in yield and the resulting change in price.</w:t>
                            </w:r>
                          </w:p>
                          <w:p w14:paraId="1637B9B2" w14:textId="77777777" w:rsidR="00BD0D89" w:rsidRDefault="00BD0D89" w:rsidP="002B2889">
                            <w:pPr>
                              <w:pStyle w:val="Text"/>
                            </w:pPr>
                          </w:p>
                          <w:p w14:paraId="5EB359E8" w14:textId="77777777" w:rsidR="00BD0D89" w:rsidRPr="00093D2C" w:rsidRDefault="00BD0D89" w:rsidP="002B2889">
                            <w:pPr>
                              <w:pStyle w:val="Text"/>
                            </w:pPr>
                            <w:r w:rsidRPr="002B2889">
                              <w:rPr>
                                <w:b/>
                              </w:rPr>
                              <w:t>Explain</w:t>
                            </w:r>
                            <w:r>
                              <w:t xml:space="preserve"> the process of calculating</w:t>
                            </w:r>
                            <w:r w:rsidRPr="00093D2C">
                              <w:t xml:space="preserve"> the effective duration and convexity of a portfolio of fixed income security.</w:t>
                            </w:r>
                          </w:p>
                          <w:p w14:paraId="6DE26879" w14:textId="77777777" w:rsidR="00BD0D89" w:rsidRDefault="00BD0D89" w:rsidP="002B2889">
                            <w:pPr>
                              <w:pStyle w:val="Text"/>
                            </w:pPr>
                          </w:p>
                          <w:p w14:paraId="218D0FBF" w14:textId="0F29CB2A" w:rsidR="00BD0D89" w:rsidRDefault="00BD0D89" w:rsidP="002B2889">
                            <w:pPr>
                              <w:pStyle w:val="Text"/>
                            </w:pPr>
                            <w:r w:rsidRPr="002B2889">
                              <w:rPr>
                                <w:b/>
                              </w:rPr>
                              <w:t>Explain</w:t>
                            </w:r>
                            <w:r w:rsidRPr="00093D2C">
                              <w:t xml:space="preserve"> the</w:t>
                            </w:r>
                            <w:r>
                              <w:t xml:space="preserve"> impact of</w:t>
                            </w:r>
                            <w:r w:rsidRPr="00093D2C">
                              <w:t xml:space="preserve"> negative convexity</w:t>
                            </w:r>
                            <w:ins w:id="6903" w:author="Aleksander Hansen" w:date="2013-02-16T23:34:00Z">
                              <w:r>
                                <w:t xml:space="preserve"> </w:t>
                              </w:r>
                            </w:ins>
                            <w:r w:rsidRPr="00093D2C">
                              <w:t>on the hedging of fixed income securities.</w:t>
                            </w:r>
                          </w:p>
                          <w:bookmarkEnd w:id="6902"/>
                          <w:p w14:paraId="21CED6AE" w14:textId="77777777" w:rsidR="00BD0D89" w:rsidRPr="002B2889" w:rsidRDefault="00BD0D89" w:rsidP="002B2889">
                            <w:pPr>
                              <w:pStyle w:val="Text"/>
                              <w:rPr>
                                <w:b/>
                              </w:rPr>
                            </w:pPr>
                          </w:p>
                          <w:p w14:paraId="3BA1CC88" w14:textId="77777777" w:rsidR="00BD0D89" w:rsidRDefault="00BD0D89" w:rsidP="002B2889">
                            <w:pPr>
                              <w:pStyle w:val="Text"/>
                            </w:pPr>
                            <w:r w:rsidRPr="002B2889">
                              <w:rPr>
                                <w:b/>
                              </w:rPr>
                              <w:t>Construct</w:t>
                            </w:r>
                            <w:r w:rsidRPr="002B2889">
                              <w:t xml:space="preserve"> a barbell portfolio to match the cost and duration of a given bullet investment, and explain the advantages and disadvantages of bullet versus barbell portfolios.</w:t>
                            </w:r>
                          </w:p>
                          <w:p w14:paraId="5F472D11" w14:textId="14AC35B3" w:rsidR="00BD0D89" w:rsidRPr="00974E1C" w:rsidRDefault="00BD0D89" w:rsidP="002B2889">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9" o:spid="_x0000_s1050" type="#_x0000_t202" style="width:454.5pt;height:376.3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" fillcolor="#b1c2a3" stroked="f">
                <v:textbox>
                  <w:txbxContent>
                    <w:p w14:paraId="2D94D8E3" w14:textId="77777777" w:rsidR="00BD0D89" w:rsidRPr="002B2889" w:rsidRDefault="00BD0D89" w:rsidP="002B2889">
                      <w:pPr>
                        <w:pStyle w:val="Text"/>
                        <w:rPr>
                          <w:b/>
                        </w:rPr>
                      </w:pPr>
                      <w:r w:rsidRPr="002B2889">
                        <w:rPr>
                          <w:b/>
                        </w:rPr>
                        <w:t>Learning Outcomes:</w:t>
                      </w:r>
                    </w:p>
                    <w:p w14:paraId="49305572" w14:textId="77777777" w:rsidR="00BD0D89" w:rsidRDefault="00BD0D89" w:rsidP="002B2889">
                      <w:pPr>
                        <w:pStyle w:val="Text"/>
                      </w:pPr>
                      <w:bookmarkStart w:id="6904" w:name="OLE_LINK1"/>
                    </w:p>
                    <w:p w14:paraId="42515388" w14:textId="77777777" w:rsidR="00BD0D89" w:rsidRPr="00093D2C" w:rsidRDefault="00BD0D89" w:rsidP="002B2889">
                      <w:pPr>
                        <w:pStyle w:val="Text"/>
                      </w:pPr>
                      <w:r w:rsidRPr="002B2889">
                        <w:rPr>
                          <w:b/>
                        </w:rPr>
                        <w:t>Describe</w:t>
                      </w:r>
                      <w:r w:rsidRPr="00093D2C">
                        <w:t xml:space="preserve"> an interest rate factor and name common examples of interest rate factors.</w:t>
                      </w:r>
                    </w:p>
                    <w:p w14:paraId="5E4AE0A9" w14:textId="77777777" w:rsidR="00BD0D89" w:rsidRDefault="00BD0D89" w:rsidP="002B2889">
                      <w:pPr>
                        <w:pStyle w:val="Text"/>
                      </w:pPr>
                    </w:p>
                    <w:p w14:paraId="44FE64CB" w14:textId="77777777" w:rsidR="00BD0D89" w:rsidRPr="00093D2C" w:rsidRDefault="00BD0D89" w:rsidP="002B2889">
                      <w:pPr>
                        <w:pStyle w:val="Text"/>
                      </w:pPr>
                      <w:r w:rsidRPr="002B2889">
                        <w:rPr>
                          <w:b/>
                        </w:rPr>
                        <w:t>Define and compute</w:t>
                      </w:r>
                      <w:r w:rsidRPr="00093D2C">
                        <w:t xml:space="preserve"> the DV01 of a fixed income security given a change in yield and the resulting change in price.</w:t>
                      </w:r>
                    </w:p>
                    <w:p w14:paraId="7999A2F6" w14:textId="77777777" w:rsidR="00BD0D89" w:rsidRDefault="00BD0D89" w:rsidP="002B2889">
                      <w:pPr>
                        <w:pStyle w:val="Text"/>
                      </w:pPr>
                    </w:p>
                    <w:p w14:paraId="6E6D9829" w14:textId="77777777" w:rsidR="00BD0D89" w:rsidRPr="00093D2C" w:rsidRDefault="00BD0D89" w:rsidP="002B2889">
                      <w:pPr>
                        <w:pStyle w:val="Text"/>
                      </w:pPr>
                      <w:r w:rsidRPr="002B2889">
                        <w:rPr>
                          <w:b/>
                        </w:rPr>
                        <w:t>Calculate</w:t>
                      </w:r>
                      <w:r w:rsidRPr="00093D2C">
                        <w:t xml:space="preserve"> the face amount of bonds required to hedge an option position given the DV01 of each.</w:t>
                      </w:r>
                    </w:p>
                    <w:p w14:paraId="160DA2F8" w14:textId="77777777" w:rsidR="00BD0D89" w:rsidRPr="002B2889" w:rsidRDefault="00BD0D89" w:rsidP="002B2889">
                      <w:pPr>
                        <w:pStyle w:val="Text"/>
                        <w:rPr>
                          <w:b/>
                        </w:rPr>
                      </w:pPr>
                    </w:p>
                    <w:p w14:paraId="7D73439E" w14:textId="77777777" w:rsidR="00BD0D89" w:rsidRPr="00093D2C" w:rsidRDefault="00BD0D89" w:rsidP="002B2889">
                      <w:pPr>
                        <w:pStyle w:val="Text"/>
                      </w:pPr>
                      <w:r w:rsidRPr="002B2889">
                        <w:rPr>
                          <w:b/>
                        </w:rPr>
                        <w:t>Define, compute, and interpret</w:t>
                      </w:r>
                      <w:r w:rsidRPr="00093D2C">
                        <w:t xml:space="preserve"> the effective duration of a fixed income security given a change in yield and the resulting change in price.</w:t>
                      </w:r>
                    </w:p>
                    <w:p w14:paraId="2431B147" w14:textId="77777777" w:rsidR="00BD0D89" w:rsidRDefault="00BD0D89" w:rsidP="002B2889">
                      <w:pPr>
                        <w:pStyle w:val="Text"/>
                      </w:pPr>
                    </w:p>
                    <w:p w14:paraId="49F605CD" w14:textId="77777777" w:rsidR="00BD0D89" w:rsidRPr="00093D2C" w:rsidRDefault="00BD0D89" w:rsidP="002B2889">
                      <w:pPr>
                        <w:pStyle w:val="Text"/>
                      </w:pPr>
                      <w:r w:rsidRPr="002B2889">
                        <w:rPr>
                          <w:b/>
                        </w:rPr>
                        <w:t>Compare and contrast</w:t>
                      </w:r>
                      <w:r w:rsidRPr="00093D2C">
                        <w:t xml:space="preserve"> DV01 and effective duration as measures of price sensitivity.</w:t>
                      </w:r>
                    </w:p>
                    <w:p w14:paraId="216AB894" w14:textId="77777777" w:rsidR="00BD0D89" w:rsidRDefault="00BD0D89" w:rsidP="002B2889">
                      <w:pPr>
                        <w:pStyle w:val="Text"/>
                      </w:pPr>
                    </w:p>
                    <w:p w14:paraId="7E49579F" w14:textId="77777777" w:rsidR="00BD0D89" w:rsidRPr="00093D2C" w:rsidRDefault="00BD0D89" w:rsidP="002B2889">
                      <w:pPr>
                        <w:pStyle w:val="Text"/>
                      </w:pPr>
                      <w:r w:rsidRPr="002B2889">
                        <w:rPr>
                          <w:b/>
                        </w:rPr>
                        <w:t>Define, compute, and interpret</w:t>
                      </w:r>
                      <w:r w:rsidRPr="00093D2C">
                        <w:t xml:space="preserve"> the convexity of a fixed income security given a change in yield and the resulting change in price.</w:t>
                      </w:r>
                    </w:p>
                    <w:p w14:paraId="1637B9B2" w14:textId="77777777" w:rsidR="00BD0D89" w:rsidRDefault="00BD0D89" w:rsidP="002B2889">
                      <w:pPr>
                        <w:pStyle w:val="Text"/>
                      </w:pPr>
                    </w:p>
                    <w:p w14:paraId="5EB359E8" w14:textId="77777777" w:rsidR="00BD0D89" w:rsidRPr="00093D2C" w:rsidRDefault="00BD0D89" w:rsidP="002B2889">
                      <w:pPr>
                        <w:pStyle w:val="Text"/>
                      </w:pPr>
                      <w:r w:rsidRPr="002B2889">
                        <w:rPr>
                          <w:b/>
                        </w:rPr>
                        <w:t>Explain</w:t>
                      </w:r>
                      <w:r>
                        <w:t xml:space="preserve"> the process of calculating</w:t>
                      </w:r>
                      <w:r w:rsidRPr="00093D2C">
                        <w:t xml:space="preserve"> the effective duration and convexity of a portfolio of fixed income security.</w:t>
                      </w:r>
                    </w:p>
                    <w:p w14:paraId="6DE26879" w14:textId="77777777" w:rsidR="00BD0D89" w:rsidRDefault="00BD0D89" w:rsidP="002B2889">
                      <w:pPr>
                        <w:pStyle w:val="Text"/>
                      </w:pPr>
                    </w:p>
                    <w:p w14:paraId="218D0FBF" w14:textId="0F29CB2A" w:rsidR="00BD0D89" w:rsidRDefault="00BD0D89" w:rsidP="002B2889">
                      <w:pPr>
                        <w:pStyle w:val="Text"/>
                      </w:pPr>
                      <w:r w:rsidRPr="002B2889">
                        <w:rPr>
                          <w:b/>
                        </w:rPr>
                        <w:t>Explain</w:t>
                      </w:r>
                      <w:r w:rsidRPr="00093D2C">
                        <w:t xml:space="preserve"> the</w:t>
                      </w:r>
                      <w:r>
                        <w:t xml:space="preserve"> impact of</w:t>
                      </w:r>
                      <w:r w:rsidRPr="00093D2C">
                        <w:t xml:space="preserve"> negative convexity</w:t>
                      </w:r>
                      <w:ins w:id="6905" w:author="Aleksander Hansen" w:date="2013-02-16T23:34:00Z">
                        <w:r>
                          <w:t xml:space="preserve"> </w:t>
                        </w:r>
                      </w:ins>
                      <w:r w:rsidRPr="00093D2C">
                        <w:t>on the hedging of fixed income securities.</w:t>
                      </w:r>
                    </w:p>
                    <w:bookmarkEnd w:id="6904"/>
                    <w:p w14:paraId="21CED6AE" w14:textId="77777777" w:rsidR="00BD0D89" w:rsidRPr="002B2889" w:rsidRDefault="00BD0D89" w:rsidP="002B2889">
                      <w:pPr>
                        <w:pStyle w:val="Text"/>
                        <w:rPr>
                          <w:b/>
                        </w:rPr>
                      </w:pPr>
                    </w:p>
                    <w:p w14:paraId="3BA1CC88" w14:textId="77777777" w:rsidR="00BD0D89" w:rsidRDefault="00BD0D89" w:rsidP="002B2889">
                      <w:pPr>
                        <w:pStyle w:val="Text"/>
                      </w:pPr>
                      <w:r w:rsidRPr="002B2889">
                        <w:rPr>
                          <w:b/>
                        </w:rPr>
                        <w:t>Construct</w:t>
                      </w:r>
                      <w:r w:rsidRPr="002B2889">
                        <w:t xml:space="preserve"> a barbell portfolio to match the cost and duration of a given bullet investment, and explain the advantages and disadvantages of bullet versus barbell portfolios.</w:t>
                      </w:r>
                    </w:p>
                    <w:p w14:paraId="5F472D11" w14:textId="14AC35B3" w:rsidR="00BD0D89" w:rsidRPr="00974E1C" w:rsidRDefault="00BD0D89" w:rsidP="002B2889">
                      <w:pPr>
                        <w:pStyle w:val="Text"/>
                      </w:pPr>
                    </w:p>
                  </w:txbxContent>
                </v:textbox>
                <w10:anchorlock/>
              </v:shape>
            </w:pict>
          </mc:Fallback>
        </mc:AlternateContent>
      </w:r>
    </w:p>
    <w:p w14:paraId="40774F96" w14:textId="77777777" w:rsidR="002B2889" w:rsidRDefault="002B2889" w:rsidP="00DB35B4">
      <w:pPr>
        <w:pStyle w:val="Text"/>
      </w:pPr>
    </w:p>
    <w:p w14:paraId="2A6DD614" w14:textId="77777777" w:rsidR="00994066" w:rsidRPr="00093D2C" w:rsidRDefault="00994066" w:rsidP="002B2889">
      <w:pPr>
        <w:pStyle w:val="Heading2"/>
      </w:pPr>
      <w:bookmarkStart w:id="6906" w:name="_Toc223340376"/>
      <w:r w:rsidRPr="00093D2C">
        <w:t>Describe an interest rate factor and name common examples of interest rate factors.</w:t>
      </w:r>
      <w:bookmarkEnd w:id="6906"/>
    </w:p>
    <w:p w14:paraId="52BA7A2E" w14:textId="77777777" w:rsidR="00994066" w:rsidRPr="00093D2C" w:rsidRDefault="00994066" w:rsidP="00DB35B4">
      <w:pPr>
        <w:pStyle w:val="Text"/>
      </w:pPr>
      <w:r w:rsidRPr="00093D2C">
        <w:t>An interest rate factor is a random variable that impacts interest in some way. The simplest formulations assume that there is only one factor driving all interest rates and that the factor is itself an interest rate. The interest rate factor</w:t>
      </w:r>
      <w:del w:id="6907" w:author="Aleksander Hansen" w:date="2013-02-16T22:57:00Z">
        <w:r w:rsidRPr="00093D2C" w:rsidDel="00EB74BE">
          <w:delText xml:space="preserve"> can be</w:delText>
        </w:r>
      </w:del>
      <w:r w:rsidRPr="00093D2C">
        <w:t>, is typically:</w:t>
      </w:r>
    </w:p>
    <w:p w14:paraId="09859032" w14:textId="77777777" w:rsidR="002B2889" w:rsidRDefault="002B2889" w:rsidP="00DB35B4">
      <w:pPr>
        <w:pStyle w:val="Text"/>
      </w:pPr>
    </w:p>
    <w:p w14:paraId="56EE2A66" w14:textId="77777777" w:rsidR="00994066" w:rsidRPr="00093D2C" w:rsidRDefault="00994066" w:rsidP="00DB35B4">
      <w:pPr>
        <w:pStyle w:val="Text"/>
      </w:pPr>
      <w:r w:rsidRPr="00093D2C">
        <w:t>Spot rate,</w:t>
      </w:r>
    </w:p>
    <w:p w14:paraId="63F98D40" w14:textId="77777777" w:rsidR="002B2889" w:rsidDel="00EB74BE" w:rsidRDefault="002B2889" w:rsidP="00DB35B4">
      <w:pPr>
        <w:pStyle w:val="Text"/>
        <w:rPr>
          <w:del w:id="6908" w:author="Aleksander Hansen" w:date="2013-02-16T22:57:00Z"/>
        </w:rPr>
      </w:pPr>
    </w:p>
    <w:p w14:paraId="09DD7648" w14:textId="77777777" w:rsidR="00994066" w:rsidRPr="00093D2C" w:rsidRDefault="00994066" w:rsidP="00DB35B4">
      <w:pPr>
        <w:pStyle w:val="Text"/>
      </w:pPr>
      <w:r w:rsidRPr="00093D2C">
        <w:t>Forward rate, or</w:t>
      </w:r>
    </w:p>
    <w:p w14:paraId="77ACCE34" w14:textId="77777777" w:rsidR="002B2889" w:rsidDel="00EB74BE" w:rsidRDefault="002B2889" w:rsidP="00DB35B4">
      <w:pPr>
        <w:pStyle w:val="Text"/>
        <w:rPr>
          <w:del w:id="6909" w:author="Aleksander Hansen" w:date="2013-02-16T22:57:00Z"/>
        </w:rPr>
      </w:pPr>
    </w:p>
    <w:p w14:paraId="100F58DD" w14:textId="77777777" w:rsidR="00994066" w:rsidRPr="00093D2C" w:rsidRDefault="00994066" w:rsidP="00DB35B4">
      <w:pPr>
        <w:pStyle w:val="Text"/>
      </w:pPr>
      <w:r w:rsidRPr="00093D2C">
        <w:t>Yield (yield-to-maturity)</w:t>
      </w:r>
    </w:p>
    <w:p w14:paraId="3B6F87B1" w14:textId="77777777" w:rsidR="002B2889" w:rsidDel="00EB74BE" w:rsidRDefault="002B2889" w:rsidP="00DB35B4">
      <w:pPr>
        <w:pStyle w:val="Text"/>
        <w:rPr>
          <w:del w:id="6910" w:author="Aleksander Hansen" w:date="2013-02-16T22:57:00Z"/>
        </w:rPr>
      </w:pPr>
    </w:p>
    <w:p w14:paraId="37D0CC4F" w14:textId="77777777" w:rsidR="00994066" w:rsidRPr="00093D2C" w:rsidRDefault="00994066" w:rsidP="00DB35B4">
      <w:pPr>
        <w:pStyle w:val="Text"/>
      </w:pPr>
      <w:r w:rsidRPr="00093D2C">
        <w:t>One-factor measures of sensitivity</w:t>
      </w:r>
    </w:p>
    <w:p w14:paraId="40B5733B" w14:textId="77777777" w:rsidR="002B2889" w:rsidDel="00EB74BE" w:rsidRDefault="002B2889" w:rsidP="00DB35B4">
      <w:pPr>
        <w:pStyle w:val="Text"/>
        <w:rPr>
          <w:del w:id="6911" w:author="Aleksander Hansen" w:date="2013-02-16T22:58:00Z"/>
        </w:rPr>
      </w:pPr>
    </w:p>
    <w:p w14:paraId="603ACB1D" w14:textId="77777777" w:rsidR="00994066" w:rsidRPr="00093D2C" w:rsidRDefault="00994066" w:rsidP="00DB35B4">
      <w:pPr>
        <w:pStyle w:val="Text"/>
      </w:pPr>
      <w:r w:rsidRPr="00093D2C">
        <w:t>DV01 = dollar value of an ’01</w:t>
      </w:r>
    </w:p>
    <w:p w14:paraId="0C1287C9" w14:textId="77777777" w:rsidR="002B2889" w:rsidDel="00EB74BE" w:rsidRDefault="002B2889" w:rsidP="00DB35B4">
      <w:pPr>
        <w:pStyle w:val="Text"/>
        <w:rPr>
          <w:del w:id="6912" w:author="Aleksander Hansen" w:date="2013-02-16T22:58:00Z"/>
        </w:rPr>
      </w:pPr>
    </w:p>
    <w:p w14:paraId="4A8EFE43" w14:textId="77777777" w:rsidR="00994066" w:rsidRPr="00093D2C" w:rsidRDefault="00994066" w:rsidP="00DB35B4">
      <w:pPr>
        <w:pStyle w:val="Text"/>
      </w:pPr>
      <w:proofErr w:type="gramStart"/>
      <w:r w:rsidRPr="00093D2C">
        <w:t>a</w:t>
      </w:r>
      <w:proofErr w:type="gramEnd"/>
      <w:r w:rsidRPr="00093D2C">
        <w:t>.k.a., PV01, price value of an ’01</w:t>
      </w:r>
    </w:p>
    <w:p w14:paraId="3DEFEC55" w14:textId="77777777" w:rsidR="002B2889" w:rsidDel="00EB74BE" w:rsidRDefault="002B2889" w:rsidP="00DB35B4">
      <w:pPr>
        <w:pStyle w:val="Text"/>
        <w:rPr>
          <w:del w:id="6913" w:author="Aleksander Hansen" w:date="2013-02-16T22:58:00Z"/>
        </w:rPr>
      </w:pPr>
    </w:p>
    <w:p w14:paraId="6ABD2B4D" w14:textId="77777777" w:rsidR="00994066" w:rsidRPr="00093D2C" w:rsidRDefault="00994066" w:rsidP="00DB35B4">
      <w:pPr>
        <w:pStyle w:val="Text"/>
      </w:pPr>
      <w:r w:rsidRPr="00093D2C">
        <w:t>Gives the dollar value change of a fixed income security for a one-basis point decline in rates.</w:t>
      </w:r>
    </w:p>
    <w:p w14:paraId="384A4934" w14:textId="77777777" w:rsidR="002B2889" w:rsidRDefault="002B2889" w:rsidP="00DB35B4">
      <w:pPr>
        <w:pStyle w:val="Text"/>
      </w:pPr>
    </w:p>
    <w:p w14:paraId="76331671" w14:textId="77777777" w:rsidR="00994066" w:rsidRPr="00093D2C" w:rsidRDefault="00994066">
      <w:pPr>
        <w:pStyle w:val="Heading3SubGTNI"/>
        <w:pPrChange w:id="6914" w:author="Aleksander Hansen" w:date="2013-02-16T22:58:00Z">
          <w:pPr>
            <w:pStyle w:val="Text"/>
          </w:pPr>
        </w:pPrChange>
      </w:pPr>
      <w:bookmarkStart w:id="6915" w:name="_Toc223340377"/>
      <w:r w:rsidRPr="00093D2C">
        <w:t>Modified duration</w:t>
      </w:r>
      <w:bookmarkEnd w:id="6915"/>
    </w:p>
    <w:p w14:paraId="14E71EF1" w14:textId="77777777" w:rsidR="002B2889" w:rsidRDefault="002B2889" w:rsidP="00DB35B4">
      <w:pPr>
        <w:pStyle w:val="Text"/>
      </w:pPr>
    </w:p>
    <w:p w14:paraId="20F0D55A" w14:textId="77777777" w:rsidR="00994066" w:rsidRPr="00093D2C" w:rsidRDefault="00994066" w:rsidP="00DB35B4">
      <w:pPr>
        <w:pStyle w:val="Text"/>
      </w:pPr>
      <w:r w:rsidRPr="00093D2C">
        <w:t xml:space="preserve">Percentage change in value of security for a </w:t>
      </w:r>
      <w:proofErr w:type="gramStart"/>
      <w:r w:rsidRPr="00093D2C">
        <w:t>one unit</w:t>
      </w:r>
      <w:proofErr w:type="gramEnd"/>
      <w:r w:rsidRPr="00093D2C">
        <w:t xml:space="preserve"> change (10,000 basis points)</w:t>
      </w:r>
    </w:p>
    <w:p w14:paraId="019ACF3C" w14:textId="77777777" w:rsidR="002B2889" w:rsidRDefault="002B2889" w:rsidP="00994066"/>
    <w:p w14:paraId="5235B18A" w14:textId="6B195A61" w:rsidR="00994066" w:rsidRPr="00FC3197" w:rsidRDefault="00994066" w:rsidP="00994066">
      <w:r w:rsidRPr="00FC3197">
        <w:t>A key relationship is between DV01, price (P) and modified duration (</w:t>
      </w:r>
      <w:proofErr w:type="spellStart"/>
      <w:r w:rsidRPr="00FC3197">
        <w:t>D_mod</w:t>
      </w:r>
      <w:proofErr w:type="spellEnd"/>
      <w:r w:rsidRPr="00FC3197">
        <w:t>):</w:t>
      </w:r>
    </w:p>
    <w:p w14:paraId="2B0CCF72" w14:textId="46AD3EAA" w:rsidR="002B2889" w:rsidRDefault="00EB74BE" w:rsidP="00DB35B4">
      <w:pPr>
        <w:pStyle w:val="Text"/>
      </w:pPr>
      <w:r w:rsidRPr="00093D2C">
        <w:rPr>
          <w:noProof/>
          <w:lang w:bidi="ar-SA"/>
        </w:rPr>
        <mc:AlternateContent>
          <mc:Choice Requires="wps">
            <w:drawing>
              <wp:anchor distT="0" distB="0" distL="114300" distR="114300" simplePos="0" relativeHeight="251763200" behindDoc="0" locked="0" layoutInCell="1" allowOverlap="1" wp14:anchorId="4F6C442F" wp14:editId="0C0B276B">
                <wp:simplePos x="0" y="0"/>
                <wp:positionH relativeFrom="column">
                  <wp:posOffset>-571500</wp:posOffset>
                </wp:positionH>
                <wp:positionV relativeFrom="paragraph">
                  <wp:posOffset>13335</wp:posOffset>
                </wp:positionV>
                <wp:extent cx="2581275" cy="971550"/>
                <wp:effectExtent l="0" t="0" r="9525" b="0"/>
                <wp:wrapNone/>
                <wp:docPr id="413" name="AutoShape 16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1275" cy="971550"/>
                        </a:xfrm>
                        <a:prstGeom prst="star16">
                          <a:avLst>
                            <a:gd name="adj" fmla="val 37500"/>
                          </a:avLst>
                        </a:prstGeom>
                        <a:solidFill>
                          <a:srgbClr val="A2B593"/>
                        </a:solidFill>
                        <a:ln>
                          <a:noFill/>
                        </a:ln>
                        <a:extLst/>
                      </wps:spPr>
                      <wps:txbx>
                        <w:txbxContent>
                          <w:p w14:paraId="0E9735A2" w14:textId="77777777" w:rsidR="00BD0D89" w:rsidRPr="001A72A1" w:rsidRDefault="00BD0D89" w:rsidP="00994066">
                            <w:pPr>
                              <w:jc w:val="center"/>
                              <w:rPr>
                                <w:b/>
                                <w:color w:val="C00000"/>
                              </w:rPr>
                            </w:pPr>
                            <w:r>
                              <w:rPr>
                                <w:b/>
                                <w:color w:val="C00000"/>
                              </w:rPr>
                              <w:t xml:space="preserve">KEY </w:t>
                            </w:r>
                            <w:r w:rsidRPr="001A72A1">
                              <w:rPr>
                                <w:b/>
                                <w:color w:val="C00000"/>
                              </w:rPr>
                              <w:t>FORMULA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9" coordsize="21600,21600" o:spt="59" adj="2700" path="m21600,10800l@5@10,20777,6667@7@12,18436,3163@8@11,14932,822@6@9,10800,0@10@9,6667,822@12@11,3163,3163@11@12,822,6667@9@10,,10800@9@6,822,14932@11@8,3163,18436@12@7,6667,20777@10@5,10800,21600@6@5,14932,20777@8@7,18436,18436@7@8,20777,14932@5@6xe">
                <v:stroke joinstyle="miter"/>
                <v:formulas>
                  <v:f eqn="sum 10800 0 #0"/>
                  <v:f eqn="prod @0 32138 32768"/>
                  <v:f eqn="prod @0 6393 32768"/>
                  <v:f eqn="prod @0 27246 32768"/>
                  <v:f eqn="prod @0 18205 32768"/>
                  <v:f eqn="sum @1 10800 0"/>
                  <v:f eqn="sum @2 10800 0"/>
                  <v:f eqn="sum @3 10800 0"/>
                  <v:f eqn="sum @4 10800 0"/>
                  <v:f eqn="sum 10800 0 @1"/>
                  <v:f eqn="sum 10800 0 @2"/>
                  <v:f eqn="sum 10800 0 @3"/>
                  <v:f eqn="sum 10800 0 @4"/>
                  <v:f eqn="prod @0 23170 32768"/>
                  <v:f eqn="sum @13 10800 0"/>
                  <v:f eqn="sum 10800 0 @13"/>
                </v:formulas>
                <v:path gradientshapeok="t" o:connecttype="rect" textboxrect="@15,@15,@14,@14"/>
                <v:handles>
                  <v:h position="#0,center" xrange="0,10800"/>
                </v:handles>
              </v:shapetype>
              <v:shape id="AutoShape 1613" o:spid="_x0000_s1051" type="#_x0000_t59" style="position:absolute;margin-left:-44.95pt;margin-top:1.05pt;width:203.25pt;height:76.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" fillcolor="#a2b593" stroked="f">
                <v:textbox>
                  <w:txbxContent>
                    <w:p w14:paraId="0E9735A2" w14:textId="77777777" w:rsidR="00BD0D89" w:rsidRPr="001A72A1" w:rsidRDefault="00BD0D89" w:rsidP="00994066">
                      <w:pPr>
                        <w:jc w:val="center"/>
                        <w:rPr>
                          <w:b/>
                          <w:color w:val="C00000"/>
                        </w:rPr>
                      </w:pPr>
                      <w:r>
                        <w:rPr>
                          <w:b/>
                          <w:color w:val="C00000"/>
                        </w:rPr>
                        <w:t xml:space="preserve">KEY </w:t>
                      </w:r>
                      <w:r w:rsidRPr="001A72A1">
                        <w:rPr>
                          <w:b/>
                          <w:color w:val="C00000"/>
                        </w:rPr>
                        <w:t>FORMULA</w:t>
                      </w:r>
                    </w:p>
                  </w:txbxContent>
                </v:textbox>
              </v:shape>
            </w:pict>
          </mc:Fallback>
        </mc:AlternateContent>
      </w:r>
    </w:p>
    <w:p w14:paraId="70E8DEC9" w14:textId="77777777" w:rsidR="00994066" w:rsidRPr="00B01B8D" w:rsidRDefault="0051240F">
      <w:pPr>
        <w:pStyle w:val="Text"/>
        <w:jc w:val="center"/>
        <w:pPrChange w:id="6916" w:author="Aleksander Hansen" w:date="2013-02-16T22:58:00Z">
          <w:pPr>
            <w:pStyle w:val="Text"/>
          </w:pPr>
        </w:pPrChange>
      </w:pPr>
      <w:r>
        <w:pict w14:anchorId="5CC014BC">
          <v:shape id="_x0000_i1120" type="#_x0000_t75" style="width:148.05pt;height:54.2pt">
            <v:imagedata r:id="rId170" o:title=""/>
          </v:shape>
        </w:pict>
      </w:r>
    </w:p>
    <w:p w14:paraId="30B7B530" w14:textId="257F070F" w:rsidR="00994066" w:rsidRDefault="00994066" w:rsidP="00DB35B4">
      <w:pPr>
        <w:pStyle w:val="Text"/>
        <w:rPr>
          <w:rFonts w:asciiTheme="majorHAnsi" w:eastAsiaTheme="majorEastAsia" w:hAnsiTheme="majorHAnsi" w:cstheme="majorBidi"/>
          <w:color w:val="5B5B5B"/>
          <w:position w:val="6"/>
          <w:sz w:val="26"/>
          <w:szCs w:val="26"/>
        </w:rPr>
      </w:pPr>
    </w:p>
    <w:p w14:paraId="12AEC922" w14:textId="77777777" w:rsidR="00994066" w:rsidRPr="00093D2C" w:rsidRDefault="00994066" w:rsidP="002B2889">
      <w:pPr>
        <w:pStyle w:val="Heading2"/>
      </w:pPr>
      <w:bookmarkStart w:id="6917" w:name="_Toc223340378"/>
      <w:r w:rsidRPr="00093D2C">
        <w:t>Define and compute the DV01 of a fixed income security given a change in yield and the resulting change in price.</w:t>
      </w:r>
      <w:bookmarkEnd w:id="6917"/>
    </w:p>
    <w:p w14:paraId="5666D6E5" w14:textId="7ED88206" w:rsidR="00994066" w:rsidRPr="00093D2C" w:rsidRDefault="00994066" w:rsidP="00DB35B4">
      <w:pPr>
        <w:pStyle w:val="Text"/>
      </w:pPr>
      <w:r w:rsidRPr="00093D2C">
        <w:t xml:space="preserve">DV01 is an acronym for “dollar value of </w:t>
      </w:r>
      <w:del w:id="6918" w:author="Aleksander Hansen" w:date="2013-02-16T22:58:00Z">
        <w:r w:rsidRPr="00093D2C" w:rsidDel="00EB74BE">
          <w:delText>an</w:delText>
        </w:r>
      </w:del>
      <w:ins w:id="6919" w:author="Aleksander Hansen" w:date="2013-02-16T22:58:00Z">
        <w:r w:rsidR="00EB74BE" w:rsidRPr="00093D2C">
          <w:t>a</w:t>
        </w:r>
      </w:ins>
      <w:r w:rsidRPr="00093D2C">
        <w:t xml:space="preserve"> 01” (.01%). DV01 gives the change in the value of a fixed income security for a one-basis point decline:</w:t>
      </w:r>
    </w:p>
    <w:p w14:paraId="1E01737C" w14:textId="77777777" w:rsidR="002B2889" w:rsidRDefault="002B2889" w:rsidP="00DB35B4">
      <w:pPr>
        <w:pStyle w:val="Text"/>
      </w:pPr>
    </w:p>
    <w:p w14:paraId="424EFC36" w14:textId="2E2CB81E" w:rsidR="00994066" w:rsidRPr="00093D2C" w:rsidRDefault="0051240F">
      <w:pPr>
        <w:pStyle w:val="Text"/>
        <w:jc w:val="center"/>
        <w:pPrChange w:id="6920" w:author="Aleksander Hansen" w:date="2013-02-16T22:59:00Z">
          <w:pPr>
            <w:pStyle w:val="Text"/>
          </w:pPr>
        </w:pPrChange>
      </w:pPr>
      <w:r>
        <w:pict w14:anchorId="4FE85BBE">
          <v:shape id="_x0000_i1121" type="#_x0000_t75" style="width:129.45pt;height:38.85pt">
            <v:imagedata r:id="rId171" o:title=""/>
          </v:shape>
        </w:pict>
      </w:r>
    </w:p>
    <w:p w14:paraId="38B820F2" w14:textId="77777777" w:rsidR="002B2889" w:rsidRDefault="002B2889" w:rsidP="00DB35B4">
      <w:pPr>
        <w:pStyle w:val="Text"/>
      </w:pPr>
    </w:p>
    <w:p w14:paraId="6B2E8878" w14:textId="77777777" w:rsidR="00994066" w:rsidRPr="00093D2C" w:rsidRDefault="00994066" w:rsidP="00DB35B4">
      <w:pPr>
        <w:pStyle w:val="Text"/>
      </w:pPr>
      <w:r w:rsidRPr="00093D2C">
        <w:t>Importantly, the DV01 is related to modified duration:</w:t>
      </w:r>
    </w:p>
    <w:p w14:paraId="0AD4AB49" w14:textId="77777777" w:rsidR="002B2889" w:rsidRDefault="002B2889" w:rsidP="00DB35B4">
      <w:pPr>
        <w:pStyle w:val="Text"/>
      </w:pPr>
    </w:p>
    <w:p w14:paraId="73365029" w14:textId="77777777" w:rsidR="00994066" w:rsidRPr="00093D2C" w:rsidRDefault="0051240F">
      <w:pPr>
        <w:pStyle w:val="Text"/>
        <w:jc w:val="center"/>
        <w:pPrChange w:id="6921" w:author="Aleksander Hansen" w:date="2013-02-16T22:59:00Z">
          <w:pPr>
            <w:pStyle w:val="Text"/>
          </w:pPr>
        </w:pPrChange>
      </w:pPr>
      <w:r>
        <w:pict w14:anchorId="201473FF">
          <v:shape id="_x0000_i1122" type="#_x0000_t75" style="width:342.2pt;height:84.15pt">
            <v:imagedata r:id="rId172" o:title=""/>
          </v:shape>
        </w:pict>
      </w:r>
    </w:p>
    <w:p w14:paraId="1BBBD6B4" w14:textId="77777777" w:rsidR="002B2889" w:rsidRDefault="002B2889" w:rsidP="00DB35B4">
      <w:pPr>
        <w:pStyle w:val="Text"/>
      </w:pPr>
    </w:p>
    <w:p w14:paraId="05AE3CBE" w14:textId="7113FEF1" w:rsidR="00994066" w:rsidRDefault="00994066" w:rsidP="00DB35B4">
      <w:pPr>
        <w:pStyle w:val="Text"/>
        <w:rPr>
          <w:noProof/>
          <w:lang w:bidi="ar-SA"/>
        </w:rPr>
      </w:pPr>
      <w:r w:rsidRPr="00093D2C">
        <w:t>Consider a zero-coupon bond with 30 years to maturity. Given a yield of 4%, the price is $30.12. Then re-price the bond with a yield of 3.99%; i.e., 4% minus one basis point (1 bps). The price difference is about $0.09. This is the DV01</w:t>
      </w:r>
      <w:r w:rsidRPr="00B01B8D">
        <w:t>.</w:t>
      </w:r>
      <w:r w:rsidRPr="003045AE">
        <w:rPr>
          <w:noProof/>
          <w:lang w:bidi="ar-SA"/>
        </w:rPr>
        <w:t xml:space="preserve"> </w:t>
      </w:r>
    </w:p>
    <w:p w14:paraId="16C65B59" w14:textId="77777777" w:rsidR="002B2889" w:rsidRDefault="002B2889" w:rsidP="00DB35B4">
      <w:pPr>
        <w:pStyle w:val="Text"/>
        <w:rPr>
          <w:noProof/>
          <w:lang w:bidi="ar-SA"/>
        </w:rPr>
      </w:pPr>
    </w:p>
    <w:p w14:paraId="52AB15A9" w14:textId="77777777" w:rsidR="002B2889" w:rsidRDefault="002B2889" w:rsidP="00DB35B4">
      <w:pPr>
        <w:pStyle w:val="Text"/>
        <w:rPr>
          <w:noProof/>
          <w:lang w:bidi="ar-SA"/>
        </w:rPr>
      </w:pPr>
    </w:p>
    <w:p w14:paraId="086AD44E" w14:textId="77777777" w:rsidR="002B2889" w:rsidRDefault="002B2889" w:rsidP="00DB35B4">
      <w:pPr>
        <w:pStyle w:val="Text"/>
        <w:rPr>
          <w:noProof/>
          <w:lang w:bidi="ar-SA"/>
        </w:rPr>
      </w:pPr>
    </w:p>
    <w:p w14:paraId="055F7AFF" w14:textId="77777777" w:rsidR="002B2889" w:rsidRDefault="002B2889" w:rsidP="00DB35B4">
      <w:pPr>
        <w:pStyle w:val="Text"/>
        <w:rPr>
          <w:noProof/>
          <w:lang w:bidi="ar-SA"/>
        </w:rPr>
      </w:pPr>
    </w:p>
    <w:p w14:paraId="3AFE4721" w14:textId="77777777" w:rsidR="002B2889" w:rsidRDefault="002B2889" w:rsidP="00DB35B4">
      <w:pPr>
        <w:pStyle w:val="Text"/>
        <w:rPr>
          <w:noProof/>
          <w:lang w:bidi="ar-SA"/>
        </w:rPr>
      </w:pPr>
    </w:p>
    <w:p w14:paraId="47FB8332" w14:textId="7400D92C" w:rsidR="002B2889" w:rsidDel="00EB74BE" w:rsidRDefault="00EB74BE" w:rsidP="00DB35B4">
      <w:pPr>
        <w:pStyle w:val="Text"/>
        <w:rPr>
          <w:del w:id="6922" w:author="Aleksander Hansen" w:date="2013-02-16T23:00:00Z"/>
          <w:noProof/>
          <w:lang w:bidi="ar-SA"/>
        </w:rPr>
      </w:pPr>
      <w:r w:rsidRPr="00093D2C">
        <w:rPr>
          <w:noProof/>
        </w:rPr>
        <w:drawing>
          <wp:anchor distT="0" distB="0" distL="114300" distR="114300" simplePos="0" relativeHeight="251810304" behindDoc="1" locked="0" layoutInCell="1" allowOverlap="1" wp14:anchorId="6C2C3288" wp14:editId="72BEDD7E">
            <wp:simplePos x="0" y="0"/>
            <wp:positionH relativeFrom="margin">
              <wp:posOffset>2381250</wp:posOffset>
            </wp:positionH>
            <wp:positionV relativeFrom="paragraph">
              <wp:posOffset>83820</wp:posOffset>
            </wp:positionV>
            <wp:extent cx="3229610" cy="2564765"/>
            <wp:effectExtent l="0" t="0" r="0" b="635"/>
            <wp:wrapTight wrapText="bothSides">
              <wp:wrapPolygon edited="0">
                <wp:start x="0" y="0"/>
                <wp:lineTo x="0" y="21391"/>
                <wp:lineTo x="21405" y="21391"/>
                <wp:lineTo x="21405" y="0"/>
                <wp:lineTo x="0" y="0"/>
              </wp:wrapPolygon>
            </wp:wrapTight>
            <wp:docPr id="5373" name="Chart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3"/>
              </a:graphicData>
            </a:graphic>
            <wp14:sizeRelH relativeFrom="page">
              <wp14:pctWidth>0</wp14:pctWidth>
            </wp14:sizeRelH>
            <wp14:sizeRelV relativeFrom="page">
              <wp14:pctHeight>0</wp14:pctHeight>
            </wp14:sizeRelV>
          </wp:anchor>
        </w:drawing>
      </w:r>
    </w:p>
    <w:p w14:paraId="16E4F693" w14:textId="77777777" w:rsidR="002B2889" w:rsidDel="00EB74BE" w:rsidRDefault="002B2889" w:rsidP="00DB35B4">
      <w:pPr>
        <w:pStyle w:val="Text"/>
        <w:rPr>
          <w:del w:id="6923" w:author="Aleksander Hansen" w:date="2013-02-16T23:00:00Z"/>
          <w:noProof/>
          <w:lang w:bidi="ar-SA"/>
        </w:rPr>
      </w:pPr>
    </w:p>
    <w:p w14:paraId="68D41DF9" w14:textId="77777777" w:rsidR="002B2889" w:rsidDel="00EB74BE" w:rsidRDefault="002B2889" w:rsidP="00DB35B4">
      <w:pPr>
        <w:pStyle w:val="Text"/>
        <w:rPr>
          <w:del w:id="6924" w:author="Aleksander Hansen" w:date="2013-02-16T23:00:00Z"/>
          <w:noProof/>
          <w:lang w:bidi="ar-SA"/>
        </w:rPr>
      </w:pPr>
    </w:p>
    <w:p w14:paraId="2C8EB89E" w14:textId="77777777" w:rsidR="002B2889" w:rsidDel="00EB74BE" w:rsidRDefault="002B2889" w:rsidP="00DB35B4">
      <w:pPr>
        <w:pStyle w:val="Text"/>
        <w:rPr>
          <w:del w:id="6925" w:author="Aleksander Hansen" w:date="2013-02-16T23:00:00Z"/>
          <w:noProof/>
          <w:lang w:bidi="ar-SA"/>
        </w:rPr>
      </w:pPr>
    </w:p>
    <w:p w14:paraId="66B05C00" w14:textId="3D475125" w:rsidR="002B2889" w:rsidRDefault="002B2889" w:rsidP="00DB35B4">
      <w:pPr>
        <w:pStyle w:val="Text"/>
      </w:pPr>
    </w:p>
    <w:tbl>
      <w:tblPr>
        <w:tblpPr w:leftFromText="187" w:rightFromText="187" w:vertAnchor="text" w:tblpY="1"/>
        <w:tblOverlap w:val="never"/>
        <w:tblW w:w="3173" w:type="dxa"/>
        <w:tblCellMar>
          <w:left w:w="0" w:type="dxa"/>
          <w:right w:w="0" w:type="dxa"/>
        </w:tblCellMar>
        <w:tblLook w:val="04A0" w:firstRow="1" w:lastRow="0" w:firstColumn="1" w:lastColumn="0" w:noHBand="0" w:noVBand="1"/>
      </w:tblPr>
      <w:tblGrid>
        <w:gridCol w:w="1367"/>
        <w:gridCol w:w="1806"/>
        <w:tblGridChange w:id="6926">
          <w:tblGrid>
            <w:gridCol w:w="91"/>
            <w:gridCol w:w="1276"/>
            <w:gridCol w:w="91"/>
            <w:gridCol w:w="1715"/>
            <w:gridCol w:w="91"/>
          </w:tblGrid>
        </w:tblGridChange>
      </w:tblGrid>
      <w:tr w:rsidR="00994066" w:rsidRPr="00B40899" w14:paraId="3A592BA9"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085D04A4" w14:textId="77777777" w:rsidR="00994066" w:rsidRPr="00FC3197" w:rsidRDefault="00994066" w:rsidP="00DB35B4">
            <w:pPr>
              <w:pStyle w:val="Text"/>
            </w:pPr>
            <w:r w:rsidRPr="00FC3197">
              <w:t>Face</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7387C338" w14:textId="77777777" w:rsidR="00994066" w:rsidRPr="00FC3197" w:rsidRDefault="00994066" w:rsidP="00DB35B4">
            <w:pPr>
              <w:pStyle w:val="Text"/>
            </w:pPr>
            <w:r w:rsidRPr="00FC3197">
              <w:t xml:space="preserve">$100 </w:t>
            </w:r>
          </w:p>
        </w:tc>
      </w:tr>
      <w:tr w:rsidR="00994066" w:rsidRPr="00B40899" w14:paraId="07E8C43E"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09ECD707" w14:textId="77777777" w:rsidR="00994066" w:rsidRPr="00FC3197" w:rsidRDefault="00994066" w:rsidP="00DB35B4">
            <w:pPr>
              <w:pStyle w:val="Text"/>
            </w:pPr>
            <w:r w:rsidRPr="00FC3197">
              <w:t>Maturity</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5E01D8D8" w14:textId="77777777" w:rsidR="00994066" w:rsidRPr="00FC3197" w:rsidRDefault="00994066" w:rsidP="00DB35B4">
            <w:pPr>
              <w:pStyle w:val="Text"/>
            </w:pPr>
            <w:r w:rsidRPr="00FC3197">
              <w:t xml:space="preserve">  </w:t>
            </w:r>
            <w:del w:id="6927" w:author="Aleksander Hansen" w:date="2013-02-16T23:00:00Z">
              <w:r w:rsidRPr="00FC3197" w:rsidDel="00EB74BE">
                <w:delText xml:space="preserve">        </w:delText>
              </w:r>
            </w:del>
            <w:r w:rsidRPr="00FC3197">
              <w:t xml:space="preserve">30.0 </w:t>
            </w:r>
          </w:p>
        </w:tc>
      </w:tr>
      <w:tr w:rsidR="00994066" w:rsidRPr="00B40899" w14:paraId="3034C2B8"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tcPr>
          <w:p w14:paraId="07BD35F9" w14:textId="77777777" w:rsidR="00994066" w:rsidRPr="00FC3197" w:rsidRDefault="00994066" w:rsidP="00DB35B4">
            <w:pPr>
              <w:pStyle w:val="Text"/>
            </w:pPr>
          </w:p>
          <w:p w14:paraId="00CC54D2" w14:textId="77777777" w:rsidR="00994066" w:rsidRPr="00FC3197" w:rsidRDefault="00994066" w:rsidP="00DB35B4">
            <w:pPr>
              <w:pStyle w:val="Text"/>
            </w:pPr>
          </w:p>
          <w:p w14:paraId="39DEBB14" w14:textId="77777777" w:rsidR="00994066" w:rsidRPr="00B40899" w:rsidRDefault="00994066" w:rsidP="006B12F7">
            <w:pPr>
              <w:pStyle w:val="Paragraph"/>
              <w:rPr>
                <w:rFonts w:ascii="Calibri" w:hAnsi="Calibri" w:cs="Calibri"/>
                <w:sz w:val="24"/>
                <w:szCs w:val="24"/>
              </w:rPr>
            </w:pPr>
          </w:p>
        </w:tc>
        <w:tc>
          <w:tcPr>
            <w:tcW w:w="1806" w:type="dxa"/>
            <w:tcBorders>
              <w:top w:val="nil"/>
              <w:left w:val="nil"/>
              <w:bottom w:val="nil"/>
              <w:right w:val="nil"/>
            </w:tcBorders>
            <w:shd w:val="clear" w:color="auto" w:fill="auto"/>
            <w:tcMar>
              <w:top w:w="17" w:type="dxa"/>
              <w:left w:w="17" w:type="dxa"/>
              <w:bottom w:w="0" w:type="dxa"/>
              <w:right w:w="17" w:type="dxa"/>
            </w:tcMar>
            <w:vAlign w:val="bottom"/>
          </w:tcPr>
          <w:p w14:paraId="30BBD059" w14:textId="77777777" w:rsidR="00994066" w:rsidRPr="00B40899" w:rsidRDefault="00994066" w:rsidP="006B12F7">
            <w:pPr>
              <w:pStyle w:val="Paragraph"/>
              <w:rPr>
                <w:rFonts w:ascii="Calibri" w:hAnsi="Calibri" w:cs="Calibri"/>
                <w:sz w:val="24"/>
                <w:szCs w:val="24"/>
              </w:rPr>
            </w:pPr>
          </w:p>
        </w:tc>
      </w:tr>
      <w:tr w:rsidR="00994066" w:rsidRPr="00B40899" w14:paraId="61BE036D"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731EE542" w14:textId="77777777" w:rsidR="00994066" w:rsidRPr="00FC3197" w:rsidRDefault="00994066" w:rsidP="00DB35B4">
            <w:pPr>
              <w:pStyle w:val="Text"/>
            </w:pPr>
            <w:r w:rsidRPr="00FC3197">
              <w:t> </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034DFBB5" w14:textId="77777777" w:rsidR="00994066" w:rsidRPr="00FC3197" w:rsidRDefault="00994066" w:rsidP="00DB35B4">
            <w:pPr>
              <w:pStyle w:val="Text"/>
            </w:pPr>
            <w:r w:rsidRPr="00FC3197">
              <w:t> </w:t>
            </w:r>
          </w:p>
        </w:tc>
      </w:tr>
      <w:tr w:rsidR="00994066" w:rsidRPr="00B40899" w14:paraId="0379DA4C"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5196610A" w14:textId="77777777" w:rsidR="00994066" w:rsidRPr="00FC3197" w:rsidRDefault="00994066" w:rsidP="00DB35B4">
            <w:pPr>
              <w:pStyle w:val="Text"/>
            </w:pPr>
            <w:r w:rsidRPr="00FC3197">
              <w:t>Yield</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11159174" w14:textId="77777777" w:rsidR="00994066" w:rsidRPr="00FC3197" w:rsidRDefault="00994066" w:rsidP="00DB35B4">
            <w:pPr>
              <w:pStyle w:val="Text"/>
            </w:pPr>
            <w:r w:rsidRPr="00FC3197">
              <w:t>4.0%</w:t>
            </w:r>
          </w:p>
        </w:tc>
      </w:tr>
      <w:tr w:rsidR="00994066" w:rsidRPr="00B40899" w14:paraId="6A0678D5"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74B85033" w14:textId="77777777" w:rsidR="00994066" w:rsidRPr="00FC3197" w:rsidRDefault="00994066" w:rsidP="00DB35B4">
            <w:pPr>
              <w:pStyle w:val="Text"/>
            </w:pPr>
            <w:r w:rsidRPr="00FC3197">
              <w:t>Duration</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5DE9B660" w14:textId="77777777" w:rsidR="00994066" w:rsidRPr="00FC3197" w:rsidRDefault="00994066" w:rsidP="00DB35B4">
            <w:pPr>
              <w:pStyle w:val="Text"/>
            </w:pPr>
            <w:r w:rsidRPr="00FC3197">
              <w:t>-28.85</w:t>
            </w:r>
          </w:p>
        </w:tc>
      </w:tr>
      <w:tr w:rsidR="00994066" w:rsidRPr="00B40899" w14:paraId="65D6EAAF"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15567C2B" w14:textId="77777777" w:rsidR="00994066" w:rsidRPr="00FC3197" w:rsidRDefault="00994066" w:rsidP="00DB35B4">
            <w:pPr>
              <w:pStyle w:val="Text"/>
            </w:pPr>
            <w:r w:rsidRPr="00FC3197">
              <w:t>Actual</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31E6299B" w14:textId="77777777" w:rsidR="00994066" w:rsidRPr="00FC3197" w:rsidRDefault="00994066" w:rsidP="00DB35B4">
            <w:pPr>
              <w:pStyle w:val="Text"/>
            </w:pPr>
            <w:r w:rsidRPr="00FC3197">
              <w:t>-30.12</w:t>
            </w:r>
          </w:p>
        </w:tc>
      </w:tr>
      <w:tr w:rsidR="00994066" w:rsidRPr="00B40899" w14:paraId="6BCF5235"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00F63171" w14:textId="77777777" w:rsidR="00994066" w:rsidRPr="00FC3197" w:rsidRDefault="00994066" w:rsidP="00DB35B4">
            <w:pPr>
              <w:pStyle w:val="Text"/>
            </w:pPr>
            <w:r w:rsidRPr="00FC3197">
              <w:t>Slope</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7FD364CF" w14:textId="77777777" w:rsidR="00994066" w:rsidRPr="00FC3197" w:rsidRDefault="00994066" w:rsidP="00DB35B4">
            <w:pPr>
              <w:pStyle w:val="Text"/>
            </w:pPr>
            <w:del w:id="6928" w:author="Aleksander Hansen" w:date="2013-02-16T23:00:00Z">
              <w:r w:rsidRPr="00FC3197" w:rsidDel="00EB74BE">
                <w:delText xml:space="preserve">    </w:delText>
              </w:r>
            </w:del>
            <w:r w:rsidRPr="00FC3197">
              <w:t xml:space="preserve"> (868.83)</w:t>
            </w:r>
          </w:p>
        </w:tc>
      </w:tr>
      <w:tr w:rsidR="00994066" w:rsidRPr="00B40899" w14:paraId="1E71884A"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0B91ADF9" w14:textId="77777777" w:rsidR="00994066" w:rsidRPr="00FC3197" w:rsidRDefault="00994066" w:rsidP="00DB35B4">
            <w:pPr>
              <w:pStyle w:val="Text"/>
            </w:pPr>
            <w:r w:rsidRPr="00FC3197">
              <w:t> </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6ECBE087" w14:textId="77777777" w:rsidR="00994066" w:rsidRPr="00FC3197" w:rsidRDefault="00994066" w:rsidP="00DB35B4">
            <w:pPr>
              <w:pStyle w:val="Text"/>
            </w:pPr>
            <w:r w:rsidRPr="00FC3197">
              <w:t> </w:t>
            </w:r>
          </w:p>
        </w:tc>
      </w:tr>
      <w:tr w:rsidR="00994066" w:rsidRPr="00B40899" w14:paraId="56303888"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04865248" w14:textId="77777777" w:rsidR="00994066" w:rsidRPr="00B40899" w:rsidRDefault="00994066" w:rsidP="00DB35B4">
            <w:pPr>
              <w:pStyle w:val="Text"/>
              <w:rPr>
                <w:rStyle w:val="Strong"/>
              </w:rPr>
            </w:pPr>
            <w:r w:rsidRPr="00B40899">
              <w:t>Yield</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300F4E01" w14:textId="77777777" w:rsidR="00994066" w:rsidRPr="00B40899" w:rsidRDefault="00994066" w:rsidP="00DB35B4">
            <w:pPr>
              <w:pStyle w:val="Text"/>
              <w:rPr>
                <w:rStyle w:val="Strong"/>
              </w:rPr>
            </w:pPr>
            <w:r w:rsidRPr="00B40899">
              <w:t>Price</w:t>
            </w:r>
          </w:p>
        </w:tc>
      </w:tr>
      <w:tr w:rsidR="00994066" w:rsidRPr="00B40899" w14:paraId="2B477A52"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12F58DC7" w14:textId="77777777" w:rsidR="00994066" w:rsidRPr="00FC3197" w:rsidRDefault="00994066" w:rsidP="00DB35B4">
            <w:pPr>
              <w:pStyle w:val="Text"/>
            </w:pPr>
            <w:r w:rsidRPr="00FC3197">
              <w:t>4.00%</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714CD2FF" w14:textId="77777777" w:rsidR="00994066" w:rsidRPr="00FC3197" w:rsidRDefault="00994066" w:rsidP="00DB35B4">
            <w:pPr>
              <w:pStyle w:val="Text"/>
            </w:pPr>
            <w:r w:rsidRPr="00FC3197">
              <w:t xml:space="preserve">$30.12 </w:t>
            </w:r>
          </w:p>
        </w:tc>
      </w:tr>
      <w:tr w:rsidR="00994066" w:rsidRPr="00B40899" w14:paraId="31807629" w14:textId="77777777" w:rsidTr="00EB74BE">
        <w:tblPrEx>
          <w:tblW w:w="3173" w:type="dxa"/>
          <w:tblCellMar>
            <w:left w:w="0" w:type="dxa"/>
            <w:right w:w="0" w:type="dxa"/>
          </w:tblCellMar>
          <w:tblPrExChange w:id="6929" w:author="Aleksander Hansen" w:date="2013-02-16T23:00:00Z">
            <w:tblPrEx>
              <w:tblW w:w="3173" w:type="dxa"/>
              <w:tblCellMar>
                <w:left w:w="0" w:type="dxa"/>
                <w:right w:w="0" w:type="dxa"/>
              </w:tblCellMar>
            </w:tblPrEx>
          </w:tblPrExChange>
        </w:tblPrEx>
        <w:trPr>
          <w:trHeight w:hRule="exact" w:val="282"/>
          <w:trPrChange w:id="6930" w:author="Aleksander Hansen" w:date="2013-02-16T23:00:00Z">
            <w:trPr>
              <w:gridAfter w:val="0"/>
              <w:trHeight w:hRule="exact" w:val="282"/>
            </w:trPr>
          </w:trPrChange>
        </w:trPr>
        <w:tc>
          <w:tcPr>
            <w:tcW w:w="1367" w:type="dxa"/>
            <w:tcBorders>
              <w:top w:val="nil"/>
              <w:left w:val="nil"/>
              <w:right w:val="nil"/>
            </w:tcBorders>
            <w:shd w:val="clear" w:color="auto" w:fill="auto"/>
            <w:tcMar>
              <w:top w:w="17" w:type="dxa"/>
              <w:left w:w="17" w:type="dxa"/>
              <w:bottom w:w="0" w:type="dxa"/>
              <w:right w:w="17" w:type="dxa"/>
            </w:tcMar>
            <w:vAlign w:val="bottom"/>
            <w:hideMark/>
            <w:tcPrChange w:id="6931" w:author="Aleksander Hansen" w:date="2013-02-16T23:00:00Z">
              <w:tcPr>
                <w:tcW w:w="1367"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702C7507" w14:textId="77777777" w:rsidR="00994066" w:rsidRPr="00FC3197" w:rsidRDefault="00994066" w:rsidP="00DB35B4">
            <w:pPr>
              <w:pStyle w:val="Text"/>
            </w:pPr>
            <w:r w:rsidRPr="00FC3197">
              <w:t>3.99%</w:t>
            </w:r>
          </w:p>
        </w:tc>
        <w:tc>
          <w:tcPr>
            <w:tcW w:w="1806" w:type="dxa"/>
            <w:tcBorders>
              <w:top w:val="nil"/>
              <w:left w:val="nil"/>
              <w:right w:val="nil"/>
            </w:tcBorders>
            <w:shd w:val="clear" w:color="auto" w:fill="auto"/>
            <w:tcMar>
              <w:top w:w="17" w:type="dxa"/>
              <w:left w:w="17" w:type="dxa"/>
              <w:bottom w:w="0" w:type="dxa"/>
              <w:right w:w="17" w:type="dxa"/>
            </w:tcMar>
            <w:vAlign w:val="bottom"/>
            <w:hideMark/>
            <w:tcPrChange w:id="6932" w:author="Aleksander Hansen" w:date="2013-02-16T23:00:00Z">
              <w:tcPr>
                <w:tcW w:w="1806"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74927431" w14:textId="77777777" w:rsidR="00994066" w:rsidRPr="00FC3197" w:rsidRDefault="00994066" w:rsidP="00DB35B4">
            <w:pPr>
              <w:pStyle w:val="Text"/>
            </w:pPr>
            <w:r w:rsidRPr="00FC3197">
              <w:t xml:space="preserve">$30.21 </w:t>
            </w:r>
          </w:p>
        </w:tc>
      </w:tr>
      <w:tr w:rsidR="00994066" w:rsidRPr="00B40899" w14:paraId="5C6969B1" w14:textId="77777777" w:rsidTr="00EB74BE">
        <w:tblPrEx>
          <w:tblW w:w="3173" w:type="dxa"/>
          <w:tblCellMar>
            <w:left w:w="0" w:type="dxa"/>
            <w:right w:w="0" w:type="dxa"/>
          </w:tblCellMar>
          <w:tblPrExChange w:id="6933" w:author="Aleksander Hansen" w:date="2013-02-16T23:00:00Z">
            <w:tblPrEx>
              <w:tblW w:w="3173" w:type="dxa"/>
              <w:tblCellMar>
                <w:left w:w="0" w:type="dxa"/>
                <w:right w:w="0" w:type="dxa"/>
              </w:tblCellMar>
            </w:tblPrEx>
          </w:tblPrExChange>
        </w:tblPrEx>
        <w:trPr>
          <w:trHeight w:hRule="exact" w:val="282"/>
          <w:trPrChange w:id="6934" w:author="Aleksander Hansen" w:date="2013-02-16T23:00:00Z">
            <w:trPr>
              <w:gridAfter w:val="0"/>
              <w:trHeight w:hRule="exact" w:val="282"/>
            </w:trPr>
          </w:trPrChange>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Change w:id="6935" w:author="Aleksander Hansen" w:date="2013-02-16T23:00:00Z">
              <w:tcPr>
                <w:tcW w:w="1367" w:type="dxa"/>
                <w:gridSpan w:val="2"/>
                <w:tcBorders>
                  <w:top w:val="nil"/>
                  <w:left w:val="nil"/>
                  <w:bottom w:val="nil"/>
                  <w:right w:val="nil"/>
                </w:tcBorders>
                <w:shd w:val="clear" w:color="auto" w:fill="DAEEF3" w:themeFill="accent5" w:themeFillTint="33"/>
                <w:tcMar>
                  <w:top w:w="17" w:type="dxa"/>
                  <w:left w:w="17" w:type="dxa"/>
                  <w:bottom w:w="0" w:type="dxa"/>
                  <w:right w:w="17" w:type="dxa"/>
                </w:tcMar>
                <w:vAlign w:val="bottom"/>
                <w:hideMark/>
              </w:tcPr>
            </w:tcPrChange>
          </w:tcPr>
          <w:p w14:paraId="2841CE33" w14:textId="77777777" w:rsidR="00994066" w:rsidRPr="00B40899" w:rsidRDefault="00994066" w:rsidP="00DB35B4">
            <w:pPr>
              <w:pStyle w:val="Text"/>
              <w:rPr>
                <w:rStyle w:val="Strong"/>
              </w:rPr>
            </w:pPr>
            <w:r w:rsidRPr="00B40899">
              <w:t>DV01</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Change w:id="6936" w:author="Aleksander Hansen" w:date="2013-02-16T23:00:00Z">
              <w:tcPr>
                <w:tcW w:w="1806" w:type="dxa"/>
                <w:gridSpan w:val="2"/>
                <w:tcBorders>
                  <w:top w:val="nil"/>
                  <w:left w:val="nil"/>
                  <w:bottom w:val="nil"/>
                  <w:right w:val="nil"/>
                </w:tcBorders>
                <w:shd w:val="clear" w:color="auto" w:fill="DAEEF3" w:themeFill="accent5" w:themeFillTint="33"/>
                <w:tcMar>
                  <w:top w:w="17" w:type="dxa"/>
                  <w:left w:w="17" w:type="dxa"/>
                  <w:bottom w:w="0" w:type="dxa"/>
                  <w:right w:w="17" w:type="dxa"/>
                </w:tcMar>
                <w:vAlign w:val="bottom"/>
                <w:hideMark/>
              </w:tcPr>
            </w:tcPrChange>
          </w:tcPr>
          <w:p w14:paraId="7F90430E" w14:textId="77777777" w:rsidR="00994066" w:rsidRPr="00B40899" w:rsidRDefault="00994066" w:rsidP="00DB35B4">
            <w:pPr>
              <w:pStyle w:val="Text"/>
              <w:rPr>
                <w:rStyle w:val="Strong"/>
              </w:rPr>
            </w:pPr>
            <w:r w:rsidRPr="00B40899">
              <w:t xml:space="preserve">$0.090 </w:t>
            </w:r>
          </w:p>
        </w:tc>
      </w:tr>
    </w:tbl>
    <w:p w14:paraId="5308A402" w14:textId="77777777" w:rsidR="00994066" w:rsidRDefault="00994066" w:rsidP="00DB35B4">
      <w:pPr>
        <w:pStyle w:val="Text"/>
      </w:pPr>
    </w:p>
    <w:p w14:paraId="0D88D279" w14:textId="77777777" w:rsidR="00994066" w:rsidRDefault="00994066" w:rsidP="00DB35B4">
      <w:pPr>
        <w:pStyle w:val="Text"/>
      </w:pPr>
    </w:p>
    <w:p w14:paraId="54FF1517" w14:textId="77777777" w:rsidR="00994066" w:rsidRDefault="00994066" w:rsidP="00DB35B4">
      <w:pPr>
        <w:pStyle w:val="Text"/>
      </w:pPr>
    </w:p>
    <w:p w14:paraId="58D908D8" w14:textId="77777777" w:rsidR="00994066" w:rsidRDefault="00994066" w:rsidP="00DB35B4">
      <w:pPr>
        <w:pStyle w:val="Text"/>
      </w:pPr>
    </w:p>
    <w:p w14:paraId="1935191E" w14:textId="77777777" w:rsidR="00994066" w:rsidRDefault="00994066" w:rsidP="00DB35B4">
      <w:pPr>
        <w:pStyle w:val="Text"/>
      </w:pPr>
    </w:p>
    <w:p w14:paraId="251154CA" w14:textId="77777777" w:rsidR="00994066" w:rsidRDefault="00994066" w:rsidP="00DB35B4">
      <w:pPr>
        <w:pStyle w:val="Text"/>
      </w:pPr>
    </w:p>
    <w:p w14:paraId="24EE8866" w14:textId="77777777" w:rsidR="00994066" w:rsidRDefault="00994066" w:rsidP="00DB35B4">
      <w:pPr>
        <w:pStyle w:val="Text"/>
      </w:pPr>
    </w:p>
    <w:p w14:paraId="6DF381AD" w14:textId="77777777" w:rsidR="00994066" w:rsidRDefault="00994066" w:rsidP="00DB35B4">
      <w:pPr>
        <w:pStyle w:val="Text"/>
      </w:pPr>
    </w:p>
    <w:p w14:paraId="31C2B4C6" w14:textId="77777777" w:rsidR="00994066" w:rsidRDefault="00994066" w:rsidP="00DB35B4">
      <w:pPr>
        <w:pStyle w:val="Text"/>
      </w:pPr>
    </w:p>
    <w:p w14:paraId="159DCB33" w14:textId="77777777" w:rsidR="00994066" w:rsidRDefault="00994066" w:rsidP="00DB35B4">
      <w:pPr>
        <w:pStyle w:val="Text"/>
      </w:pPr>
    </w:p>
    <w:p w14:paraId="61893100" w14:textId="77777777" w:rsidR="00994066" w:rsidRDefault="00994066" w:rsidP="00DB35B4">
      <w:pPr>
        <w:pStyle w:val="Text"/>
      </w:pPr>
    </w:p>
    <w:p w14:paraId="6729C628" w14:textId="77777777" w:rsidR="00994066" w:rsidRDefault="00994066" w:rsidP="00DB35B4">
      <w:pPr>
        <w:pStyle w:val="Text"/>
      </w:pPr>
    </w:p>
    <w:p w14:paraId="48A3E1B8" w14:textId="77777777" w:rsidR="00994066" w:rsidRDefault="00994066" w:rsidP="00DB35B4">
      <w:pPr>
        <w:pStyle w:val="Text"/>
      </w:pPr>
    </w:p>
    <w:p w14:paraId="52172CFB" w14:textId="77777777" w:rsidR="00994066" w:rsidRDefault="00994066" w:rsidP="00DB35B4">
      <w:pPr>
        <w:pStyle w:val="Text"/>
      </w:pPr>
    </w:p>
    <w:p w14:paraId="5C75AD77" w14:textId="77777777" w:rsidR="00994066" w:rsidRDefault="00994066" w:rsidP="00DB35B4">
      <w:pPr>
        <w:pStyle w:val="Text"/>
      </w:pPr>
      <w:r>
        <w:t>Further example:</w:t>
      </w:r>
      <w:r>
        <w:br/>
      </w:r>
    </w:p>
    <w:tbl>
      <w:tblPr>
        <w:tblW w:w="6747" w:type="dxa"/>
        <w:jc w:val="center"/>
        <w:tblCellMar>
          <w:left w:w="0" w:type="dxa"/>
          <w:right w:w="0" w:type="dxa"/>
        </w:tblCellMar>
        <w:tblLook w:val="04A0" w:firstRow="1" w:lastRow="0" w:firstColumn="1" w:lastColumn="0" w:noHBand="0" w:noVBand="1"/>
        <w:tblPrChange w:id="6937" w:author="Aleksander Hansen" w:date="2013-02-16T23:01:00Z">
          <w:tblPr>
            <w:tblW w:w="6747" w:type="dxa"/>
            <w:jc w:val="center"/>
            <w:tblCellMar>
              <w:left w:w="0" w:type="dxa"/>
              <w:right w:w="0" w:type="dxa"/>
            </w:tblCellMar>
            <w:tblLook w:val="04A0" w:firstRow="1" w:lastRow="0" w:firstColumn="1" w:lastColumn="0" w:noHBand="0" w:noVBand="1"/>
          </w:tblPr>
        </w:tblPrChange>
      </w:tblPr>
      <w:tblGrid>
        <w:gridCol w:w="570"/>
        <w:gridCol w:w="664"/>
        <w:gridCol w:w="2252"/>
        <w:gridCol w:w="1551"/>
        <w:gridCol w:w="1710"/>
        <w:tblGridChange w:id="6938">
          <w:tblGrid>
            <w:gridCol w:w="150"/>
            <w:gridCol w:w="420"/>
            <w:gridCol w:w="150"/>
            <w:gridCol w:w="514"/>
            <w:gridCol w:w="150"/>
            <w:gridCol w:w="2102"/>
            <w:gridCol w:w="150"/>
            <w:gridCol w:w="1401"/>
            <w:gridCol w:w="150"/>
            <w:gridCol w:w="1560"/>
            <w:gridCol w:w="150"/>
          </w:tblGrid>
        </w:tblGridChange>
      </w:tblGrid>
      <w:tr w:rsidR="00994066" w:rsidRPr="00A7741B" w14:paraId="1007C3CF" w14:textId="77777777" w:rsidTr="00EB74BE">
        <w:trPr>
          <w:cantSplit/>
          <w:jc w:val="center"/>
          <w:trPrChange w:id="6939" w:author="Aleksander Hansen" w:date="2013-02-16T23:01:00Z">
            <w:trPr>
              <w:gridBefore w:val="1"/>
              <w:cantSplit/>
              <w:jc w:val="center"/>
            </w:trPr>
          </w:trPrChange>
        </w:trPr>
        <w:tc>
          <w:tcPr>
            <w:tcW w:w="6747" w:type="dxa"/>
            <w:gridSpan w:val="5"/>
            <w:tcBorders>
              <w:top w:val="nil"/>
              <w:left w:val="nil"/>
              <w:bottom w:val="nil"/>
              <w:right w:val="nil"/>
            </w:tcBorders>
            <w:shd w:val="clear" w:color="auto" w:fill="A2B593"/>
            <w:tcMar>
              <w:top w:w="15" w:type="dxa"/>
              <w:left w:w="15" w:type="dxa"/>
              <w:bottom w:w="0" w:type="dxa"/>
              <w:right w:w="15" w:type="dxa"/>
            </w:tcMar>
            <w:vAlign w:val="center"/>
            <w:hideMark/>
            <w:tcPrChange w:id="6940" w:author="Aleksander Hansen" w:date="2013-02-16T23:01:00Z">
              <w:tcPr>
                <w:tcW w:w="6747" w:type="dxa"/>
                <w:gridSpan w:val="10"/>
                <w:tcBorders>
                  <w:top w:val="nil"/>
                  <w:left w:val="nil"/>
                  <w:bottom w:val="nil"/>
                  <w:right w:val="nil"/>
                </w:tcBorders>
                <w:shd w:val="clear" w:color="auto" w:fill="auto"/>
                <w:tcMar>
                  <w:top w:w="15" w:type="dxa"/>
                  <w:left w:w="15" w:type="dxa"/>
                  <w:bottom w:w="0" w:type="dxa"/>
                  <w:right w:w="15" w:type="dxa"/>
                </w:tcMar>
                <w:vAlign w:val="center"/>
                <w:hideMark/>
              </w:tcPr>
            </w:tcPrChange>
          </w:tcPr>
          <w:p w14:paraId="298C8CF1" w14:textId="77777777" w:rsidR="00994066" w:rsidRPr="00A7741B" w:rsidRDefault="00994066" w:rsidP="00DB35B4">
            <w:pPr>
              <w:pStyle w:val="Text"/>
              <w:rPr>
                <w:rStyle w:val="Strong"/>
              </w:rPr>
            </w:pPr>
            <w:r w:rsidRPr="00A7741B">
              <w:t>Dollar value of an 01 (DV01; aka, price value of a basis point)</w:t>
            </w:r>
          </w:p>
        </w:tc>
      </w:tr>
      <w:tr w:rsidR="00994066" w:rsidRPr="00A7741B" w14:paraId="32B9BC0C" w14:textId="77777777" w:rsidTr="00EB74BE">
        <w:trPr>
          <w:cantSplit/>
          <w:jc w:val="center"/>
          <w:trPrChange w:id="6941"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942"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4EF8FE7" w14:textId="77777777" w:rsidR="00994066" w:rsidRPr="00A7741B" w:rsidRDefault="00994066" w:rsidP="006B12F7">
            <w:pPr>
              <w:pStyle w:val="Paragraph"/>
              <w:rPr>
                <w:rFonts w:ascii="Calibri" w:hAnsi="Calibri" w:cs="Calibri"/>
                <w:sz w:val="24"/>
                <w:szCs w:val="24"/>
              </w:rPr>
            </w:pPr>
          </w:p>
        </w:tc>
        <w:tc>
          <w:tcPr>
            <w:tcW w:w="2916"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6943" w:author="Aleksander Hansen" w:date="2013-02-16T23:01:00Z">
              <w:tcPr>
                <w:tcW w:w="2916" w:type="dxa"/>
                <w:gridSpan w:val="4"/>
                <w:tcBorders>
                  <w:top w:val="nil"/>
                  <w:left w:val="nil"/>
                  <w:bottom w:val="nil"/>
                  <w:right w:val="nil"/>
                </w:tcBorders>
                <w:shd w:val="clear" w:color="auto" w:fill="auto"/>
                <w:tcMar>
                  <w:top w:w="15" w:type="dxa"/>
                  <w:left w:w="15" w:type="dxa"/>
                  <w:bottom w:w="0" w:type="dxa"/>
                  <w:right w:w="15" w:type="dxa"/>
                </w:tcMar>
                <w:vAlign w:val="center"/>
                <w:hideMark/>
              </w:tcPr>
            </w:tcPrChange>
          </w:tcPr>
          <w:p w14:paraId="45705122" w14:textId="77777777" w:rsidR="00994066" w:rsidRPr="00A7741B" w:rsidRDefault="00994066" w:rsidP="00DB35B4">
            <w:pPr>
              <w:pStyle w:val="Text"/>
              <w:rPr>
                <w:rStyle w:val="Strong"/>
              </w:rPr>
            </w:pPr>
            <w:r w:rsidRPr="00A7741B">
              <w:t>Par</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Change w:id="6944" w:author="Aleksander Hansen" w:date="2013-02-16T23:01:00Z">
              <w:tcPr>
                <w:tcW w:w="1551" w:type="dxa"/>
                <w:gridSpan w:val="2"/>
                <w:tcBorders>
                  <w:top w:val="nil"/>
                  <w:left w:val="nil"/>
                  <w:bottom w:val="nil"/>
                  <w:right w:val="nil"/>
                </w:tcBorders>
                <w:shd w:val="clear" w:color="auto" w:fill="FFFF99"/>
                <w:tcMar>
                  <w:top w:w="15" w:type="dxa"/>
                  <w:left w:w="15" w:type="dxa"/>
                  <w:bottom w:w="0" w:type="dxa"/>
                  <w:right w:w="15" w:type="dxa"/>
                </w:tcMar>
                <w:vAlign w:val="center"/>
                <w:hideMark/>
              </w:tcPr>
            </w:tcPrChange>
          </w:tcPr>
          <w:p w14:paraId="00E55262" w14:textId="77777777" w:rsidR="00994066" w:rsidRPr="00FC3197" w:rsidRDefault="00994066" w:rsidP="00DB35B4">
            <w:pPr>
              <w:pStyle w:val="Text"/>
            </w:pPr>
            <w:r w:rsidRPr="00FC3197">
              <w:t>$100.00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Change w:id="6945" w:author="Aleksander Hansen" w:date="2013-02-16T23:01:00Z">
              <w:tcPr>
                <w:tcW w:w="1710" w:type="dxa"/>
                <w:gridSpan w:val="2"/>
                <w:tcBorders>
                  <w:top w:val="nil"/>
                  <w:left w:val="nil"/>
                  <w:bottom w:val="nil"/>
                  <w:right w:val="nil"/>
                </w:tcBorders>
                <w:shd w:val="clear" w:color="auto" w:fill="FFFF99"/>
                <w:tcMar>
                  <w:top w:w="15" w:type="dxa"/>
                  <w:left w:w="15" w:type="dxa"/>
                  <w:bottom w:w="0" w:type="dxa"/>
                  <w:right w:w="15" w:type="dxa"/>
                </w:tcMar>
                <w:vAlign w:val="center"/>
                <w:hideMark/>
              </w:tcPr>
            </w:tcPrChange>
          </w:tcPr>
          <w:p w14:paraId="78962296" w14:textId="77777777" w:rsidR="00994066" w:rsidRPr="00FC3197" w:rsidRDefault="00994066" w:rsidP="00DB35B4">
            <w:pPr>
              <w:pStyle w:val="Text"/>
            </w:pPr>
            <w:r w:rsidRPr="00FC3197">
              <w:t>$100.00</w:t>
            </w:r>
          </w:p>
        </w:tc>
      </w:tr>
      <w:tr w:rsidR="00994066" w:rsidRPr="00A7741B" w14:paraId="7FEA2865" w14:textId="77777777" w:rsidTr="00EB74BE">
        <w:trPr>
          <w:cantSplit/>
          <w:jc w:val="center"/>
          <w:trPrChange w:id="6946"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947"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A6FD86D" w14:textId="77777777" w:rsidR="00994066" w:rsidRPr="00A7741B" w:rsidRDefault="00994066" w:rsidP="006B12F7">
            <w:pPr>
              <w:pStyle w:val="Paragraph"/>
              <w:rPr>
                <w:rFonts w:ascii="Calibri" w:hAnsi="Calibri" w:cs="Calibri"/>
                <w:sz w:val="24"/>
                <w:szCs w:val="24"/>
              </w:rPr>
            </w:pPr>
          </w:p>
        </w:tc>
        <w:tc>
          <w:tcPr>
            <w:tcW w:w="2916"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6948" w:author="Aleksander Hansen" w:date="2013-02-16T23:01:00Z">
              <w:tcPr>
                <w:tcW w:w="2916" w:type="dxa"/>
                <w:gridSpan w:val="4"/>
                <w:tcBorders>
                  <w:top w:val="nil"/>
                  <w:left w:val="nil"/>
                  <w:bottom w:val="nil"/>
                  <w:right w:val="nil"/>
                </w:tcBorders>
                <w:shd w:val="clear" w:color="auto" w:fill="auto"/>
                <w:tcMar>
                  <w:top w:w="15" w:type="dxa"/>
                  <w:left w:w="15" w:type="dxa"/>
                  <w:bottom w:w="0" w:type="dxa"/>
                  <w:right w:w="15" w:type="dxa"/>
                </w:tcMar>
                <w:vAlign w:val="center"/>
                <w:hideMark/>
              </w:tcPr>
            </w:tcPrChange>
          </w:tcPr>
          <w:p w14:paraId="4FCE8CB0" w14:textId="77777777" w:rsidR="00994066" w:rsidRPr="00A7741B" w:rsidRDefault="00994066" w:rsidP="00DB35B4">
            <w:pPr>
              <w:pStyle w:val="Text"/>
              <w:rPr>
                <w:rStyle w:val="Strong"/>
              </w:rPr>
            </w:pPr>
            <w:r w:rsidRPr="00A7741B">
              <w:t>Coupon</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Change w:id="6949" w:author="Aleksander Hansen" w:date="2013-02-16T23:01:00Z">
              <w:tcPr>
                <w:tcW w:w="1551" w:type="dxa"/>
                <w:gridSpan w:val="2"/>
                <w:tcBorders>
                  <w:top w:val="nil"/>
                  <w:left w:val="nil"/>
                  <w:bottom w:val="nil"/>
                  <w:right w:val="nil"/>
                </w:tcBorders>
                <w:shd w:val="clear" w:color="auto" w:fill="FFFF99"/>
                <w:tcMar>
                  <w:top w:w="15" w:type="dxa"/>
                  <w:left w:w="15" w:type="dxa"/>
                  <w:bottom w:w="0" w:type="dxa"/>
                  <w:right w:w="15" w:type="dxa"/>
                </w:tcMar>
                <w:vAlign w:val="center"/>
                <w:hideMark/>
              </w:tcPr>
            </w:tcPrChange>
          </w:tcPr>
          <w:p w14:paraId="41F81387" w14:textId="77777777" w:rsidR="00994066" w:rsidRPr="00FC3197" w:rsidRDefault="00994066" w:rsidP="00DB35B4">
            <w:pPr>
              <w:pStyle w:val="Text"/>
            </w:pPr>
            <w:r w:rsidRPr="00FC3197">
              <w:t>5.00%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Change w:id="6950" w:author="Aleksander Hansen" w:date="2013-02-16T23:01:00Z">
              <w:tcPr>
                <w:tcW w:w="1710" w:type="dxa"/>
                <w:gridSpan w:val="2"/>
                <w:tcBorders>
                  <w:top w:val="nil"/>
                  <w:left w:val="nil"/>
                  <w:bottom w:val="nil"/>
                  <w:right w:val="nil"/>
                </w:tcBorders>
                <w:shd w:val="clear" w:color="auto" w:fill="FFFF99"/>
                <w:tcMar>
                  <w:top w:w="15" w:type="dxa"/>
                  <w:left w:w="15" w:type="dxa"/>
                  <w:bottom w:w="0" w:type="dxa"/>
                  <w:right w:w="15" w:type="dxa"/>
                </w:tcMar>
                <w:vAlign w:val="center"/>
                <w:hideMark/>
              </w:tcPr>
            </w:tcPrChange>
          </w:tcPr>
          <w:p w14:paraId="651208D8" w14:textId="77777777" w:rsidR="00994066" w:rsidRPr="00FC3197" w:rsidRDefault="00994066" w:rsidP="00DB35B4">
            <w:pPr>
              <w:pStyle w:val="Text"/>
            </w:pPr>
            <w:r w:rsidRPr="00FC3197">
              <w:t>5.00%</w:t>
            </w:r>
          </w:p>
        </w:tc>
      </w:tr>
      <w:tr w:rsidR="00994066" w:rsidRPr="00A7741B" w14:paraId="48AC1C1D" w14:textId="77777777" w:rsidTr="00EB74BE">
        <w:trPr>
          <w:cantSplit/>
          <w:jc w:val="center"/>
          <w:trPrChange w:id="6951"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952"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51CBA67" w14:textId="77777777" w:rsidR="00994066" w:rsidRPr="00A7741B" w:rsidRDefault="00994066" w:rsidP="006B12F7">
            <w:pPr>
              <w:pStyle w:val="Paragraph"/>
              <w:rPr>
                <w:rFonts w:ascii="Calibri" w:hAnsi="Calibri" w:cs="Calibri"/>
                <w:sz w:val="24"/>
                <w:szCs w:val="24"/>
              </w:rPr>
            </w:pPr>
          </w:p>
        </w:tc>
        <w:tc>
          <w:tcPr>
            <w:tcW w:w="2916"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6953" w:author="Aleksander Hansen" w:date="2013-02-16T23:01:00Z">
              <w:tcPr>
                <w:tcW w:w="2916" w:type="dxa"/>
                <w:gridSpan w:val="4"/>
                <w:tcBorders>
                  <w:top w:val="nil"/>
                  <w:left w:val="nil"/>
                  <w:bottom w:val="nil"/>
                  <w:right w:val="nil"/>
                </w:tcBorders>
                <w:shd w:val="clear" w:color="auto" w:fill="auto"/>
                <w:tcMar>
                  <w:top w:w="15" w:type="dxa"/>
                  <w:left w:w="15" w:type="dxa"/>
                  <w:bottom w:w="0" w:type="dxa"/>
                  <w:right w:w="15" w:type="dxa"/>
                </w:tcMar>
                <w:vAlign w:val="center"/>
                <w:hideMark/>
              </w:tcPr>
            </w:tcPrChange>
          </w:tcPr>
          <w:p w14:paraId="4A27EA18" w14:textId="77777777" w:rsidR="00994066" w:rsidRPr="00A7741B" w:rsidRDefault="00994066" w:rsidP="00DB35B4">
            <w:pPr>
              <w:pStyle w:val="Text"/>
              <w:rPr>
                <w:rStyle w:val="Strong"/>
              </w:rPr>
            </w:pPr>
            <w:r w:rsidRPr="00A7741B">
              <w:t>Maturity (</w:t>
            </w:r>
            <w:proofErr w:type="spellStart"/>
            <w:r w:rsidRPr="00A7741B">
              <w:t>yrs</w:t>
            </w:r>
            <w:proofErr w:type="spellEnd"/>
            <w:r w:rsidRPr="00A7741B">
              <w:t>)</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Change w:id="6954" w:author="Aleksander Hansen" w:date="2013-02-16T23:01:00Z">
              <w:tcPr>
                <w:tcW w:w="1551" w:type="dxa"/>
                <w:gridSpan w:val="2"/>
                <w:tcBorders>
                  <w:top w:val="nil"/>
                  <w:left w:val="nil"/>
                  <w:bottom w:val="nil"/>
                  <w:right w:val="nil"/>
                </w:tcBorders>
                <w:shd w:val="clear" w:color="auto" w:fill="FFFF99"/>
                <w:tcMar>
                  <w:top w:w="15" w:type="dxa"/>
                  <w:left w:w="15" w:type="dxa"/>
                  <w:bottom w:w="0" w:type="dxa"/>
                  <w:right w:w="15" w:type="dxa"/>
                </w:tcMar>
                <w:vAlign w:val="center"/>
                <w:hideMark/>
              </w:tcPr>
            </w:tcPrChange>
          </w:tcPr>
          <w:p w14:paraId="784C6B0A" w14:textId="77777777" w:rsidR="00994066" w:rsidRPr="00FC3197" w:rsidRDefault="00994066" w:rsidP="00DB35B4">
            <w:pPr>
              <w:pStyle w:val="Text"/>
            </w:pPr>
            <w:r w:rsidRPr="00FC3197">
              <w:t>5</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Change w:id="6955" w:author="Aleksander Hansen" w:date="2013-02-16T23:01:00Z">
              <w:tcPr>
                <w:tcW w:w="1710" w:type="dxa"/>
                <w:gridSpan w:val="2"/>
                <w:tcBorders>
                  <w:top w:val="nil"/>
                  <w:left w:val="nil"/>
                  <w:bottom w:val="nil"/>
                  <w:right w:val="nil"/>
                </w:tcBorders>
                <w:shd w:val="clear" w:color="auto" w:fill="FFFF99"/>
                <w:tcMar>
                  <w:top w:w="15" w:type="dxa"/>
                  <w:left w:w="15" w:type="dxa"/>
                  <w:bottom w:w="0" w:type="dxa"/>
                  <w:right w:w="15" w:type="dxa"/>
                </w:tcMar>
                <w:vAlign w:val="center"/>
                <w:hideMark/>
              </w:tcPr>
            </w:tcPrChange>
          </w:tcPr>
          <w:p w14:paraId="26B3540C" w14:textId="77777777" w:rsidR="00994066" w:rsidRPr="00FC3197" w:rsidRDefault="00994066" w:rsidP="00DB35B4">
            <w:pPr>
              <w:pStyle w:val="Text"/>
            </w:pPr>
            <w:r w:rsidRPr="00FC3197">
              <w:t>30</w:t>
            </w:r>
          </w:p>
        </w:tc>
      </w:tr>
      <w:tr w:rsidR="00994066" w:rsidRPr="00A7741B" w14:paraId="0A4D57D1" w14:textId="77777777" w:rsidTr="00EB74BE">
        <w:trPr>
          <w:cantSplit/>
          <w:jc w:val="center"/>
          <w:trPrChange w:id="6956"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957"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DBF5084" w14:textId="77777777" w:rsidR="00994066" w:rsidRPr="00A7741B" w:rsidRDefault="00994066" w:rsidP="006B12F7">
            <w:pPr>
              <w:pStyle w:val="Paragraph"/>
              <w:rPr>
                <w:rFonts w:ascii="Calibri" w:hAnsi="Calibri" w:cs="Calibri"/>
                <w:sz w:val="24"/>
                <w:szCs w:val="24"/>
              </w:rPr>
            </w:pPr>
          </w:p>
        </w:tc>
        <w:tc>
          <w:tcPr>
            <w:tcW w:w="2916"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6958" w:author="Aleksander Hansen" w:date="2013-02-16T23:01:00Z">
              <w:tcPr>
                <w:tcW w:w="2916" w:type="dxa"/>
                <w:gridSpan w:val="4"/>
                <w:tcBorders>
                  <w:top w:val="nil"/>
                  <w:left w:val="nil"/>
                  <w:bottom w:val="nil"/>
                  <w:right w:val="nil"/>
                </w:tcBorders>
                <w:shd w:val="clear" w:color="auto" w:fill="auto"/>
                <w:tcMar>
                  <w:top w:w="15" w:type="dxa"/>
                  <w:left w:w="15" w:type="dxa"/>
                  <w:bottom w:w="0" w:type="dxa"/>
                  <w:right w:w="15" w:type="dxa"/>
                </w:tcMar>
                <w:vAlign w:val="center"/>
                <w:hideMark/>
              </w:tcPr>
            </w:tcPrChange>
          </w:tcPr>
          <w:p w14:paraId="7F809278" w14:textId="77777777" w:rsidR="00994066" w:rsidRPr="00A7741B" w:rsidRDefault="00994066" w:rsidP="00DB35B4">
            <w:pPr>
              <w:pStyle w:val="Text"/>
              <w:rPr>
                <w:rStyle w:val="Strong"/>
              </w:rPr>
            </w:pPr>
            <w:r w:rsidRPr="00A7741B">
              <w:t>Initial Yield</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Change w:id="6959" w:author="Aleksander Hansen" w:date="2013-02-16T23:01:00Z">
              <w:tcPr>
                <w:tcW w:w="1551" w:type="dxa"/>
                <w:gridSpan w:val="2"/>
                <w:tcBorders>
                  <w:top w:val="nil"/>
                  <w:left w:val="nil"/>
                  <w:bottom w:val="nil"/>
                  <w:right w:val="nil"/>
                </w:tcBorders>
                <w:shd w:val="clear" w:color="auto" w:fill="FFFF99"/>
                <w:tcMar>
                  <w:top w:w="15" w:type="dxa"/>
                  <w:left w:w="15" w:type="dxa"/>
                  <w:bottom w:w="0" w:type="dxa"/>
                  <w:right w:w="15" w:type="dxa"/>
                </w:tcMar>
                <w:vAlign w:val="center"/>
                <w:hideMark/>
              </w:tcPr>
            </w:tcPrChange>
          </w:tcPr>
          <w:p w14:paraId="0280007B" w14:textId="77777777" w:rsidR="00994066" w:rsidRPr="00FC3197" w:rsidRDefault="00994066" w:rsidP="00DB35B4">
            <w:pPr>
              <w:pStyle w:val="Text"/>
            </w:pPr>
            <w:r w:rsidRPr="00FC3197">
              <w:t>5.00%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Change w:id="6960" w:author="Aleksander Hansen" w:date="2013-02-16T23:01:00Z">
              <w:tcPr>
                <w:tcW w:w="1710" w:type="dxa"/>
                <w:gridSpan w:val="2"/>
                <w:tcBorders>
                  <w:top w:val="nil"/>
                  <w:left w:val="nil"/>
                  <w:bottom w:val="nil"/>
                  <w:right w:val="nil"/>
                </w:tcBorders>
                <w:shd w:val="clear" w:color="auto" w:fill="FFFF99"/>
                <w:tcMar>
                  <w:top w:w="15" w:type="dxa"/>
                  <w:left w:w="15" w:type="dxa"/>
                  <w:bottom w:w="0" w:type="dxa"/>
                  <w:right w:w="15" w:type="dxa"/>
                </w:tcMar>
                <w:vAlign w:val="center"/>
                <w:hideMark/>
              </w:tcPr>
            </w:tcPrChange>
          </w:tcPr>
          <w:p w14:paraId="039F1DF8" w14:textId="77777777" w:rsidR="00994066" w:rsidRPr="00FC3197" w:rsidRDefault="00994066" w:rsidP="00DB35B4">
            <w:pPr>
              <w:pStyle w:val="Text"/>
            </w:pPr>
            <w:r w:rsidRPr="00FC3197">
              <w:t>5.00%</w:t>
            </w:r>
          </w:p>
        </w:tc>
      </w:tr>
      <w:tr w:rsidR="00994066" w:rsidRPr="00A7741B" w14:paraId="5FFD08F6" w14:textId="77777777" w:rsidTr="006B12F7">
        <w:trPr>
          <w:cantSplit/>
          <w:jc w:val="center"/>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
          <w:p w14:paraId="542E912F" w14:textId="77777777" w:rsidR="00994066" w:rsidRPr="00A7741B" w:rsidRDefault="00994066" w:rsidP="006B12F7">
            <w:pPr>
              <w:pStyle w:val="Paragraph"/>
              <w:rPr>
                <w:rFonts w:ascii="Calibri" w:hAnsi="Calibri" w:cs="Calibri"/>
                <w:sz w:val="24"/>
                <w:szCs w:val="24"/>
              </w:rPr>
            </w:pPr>
          </w:p>
        </w:tc>
        <w:tc>
          <w:tcPr>
            <w:tcW w:w="291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984AD5C" w14:textId="77777777" w:rsidR="00994066" w:rsidRPr="00A7741B" w:rsidRDefault="00994066" w:rsidP="00DB35B4">
            <w:pPr>
              <w:pStyle w:val="Text"/>
              <w:rPr>
                <w:rStyle w:val="Strong"/>
              </w:rPr>
            </w:pPr>
            <w:r w:rsidRPr="00A7741B">
              <w:t>Initial price</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
          <w:p w14:paraId="11FB584C" w14:textId="77777777" w:rsidR="00994066" w:rsidRPr="00FC3197" w:rsidRDefault="00994066" w:rsidP="00DB35B4">
            <w:pPr>
              <w:pStyle w:val="Text"/>
            </w:pPr>
            <w:r w:rsidRPr="00FC3197">
              <w:t xml:space="preserve">$100.0000 </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72772616" w14:textId="77777777" w:rsidR="00994066" w:rsidRPr="00FC3197" w:rsidRDefault="00994066" w:rsidP="00DB35B4">
            <w:pPr>
              <w:pStyle w:val="Text"/>
            </w:pPr>
            <w:r w:rsidRPr="00FC3197">
              <w:t xml:space="preserve">$100.0000 </w:t>
            </w:r>
          </w:p>
        </w:tc>
      </w:tr>
      <w:tr w:rsidR="00994066" w:rsidRPr="00A7741B" w14:paraId="14A6BF30" w14:textId="77777777" w:rsidTr="00EB74BE">
        <w:trPr>
          <w:cantSplit/>
          <w:jc w:val="center"/>
          <w:trPrChange w:id="6961" w:author="Aleksander Hansen" w:date="2013-02-16T23:02: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tcPrChange w:id="6962" w:author="Aleksander Hansen" w:date="2013-02-16T23:02:00Z">
              <w:tcPr>
                <w:tcW w:w="570" w:type="dxa"/>
                <w:gridSpan w:val="2"/>
                <w:tcBorders>
                  <w:top w:val="nil"/>
                  <w:left w:val="nil"/>
                  <w:bottom w:val="nil"/>
                  <w:right w:val="nil"/>
                </w:tcBorders>
                <w:shd w:val="clear" w:color="auto" w:fill="auto"/>
                <w:tcMar>
                  <w:top w:w="15" w:type="dxa"/>
                  <w:left w:w="15" w:type="dxa"/>
                  <w:bottom w:w="0" w:type="dxa"/>
                  <w:right w:w="15" w:type="dxa"/>
                </w:tcMar>
                <w:vAlign w:val="center"/>
              </w:tcPr>
            </w:tcPrChange>
          </w:tcPr>
          <w:p w14:paraId="094D9FA9" w14:textId="77777777" w:rsidR="00994066" w:rsidRPr="00A7741B" w:rsidRDefault="00994066" w:rsidP="006B12F7">
            <w:pPr>
              <w:pStyle w:val="Paragraph"/>
              <w:rPr>
                <w:rFonts w:ascii="Calibri" w:hAnsi="Calibri" w:cs="Calibri"/>
                <w:sz w:val="24"/>
                <w:szCs w:val="24"/>
              </w:rPr>
            </w:pPr>
          </w:p>
        </w:tc>
        <w:tc>
          <w:tcPr>
            <w:tcW w:w="2916" w:type="dxa"/>
            <w:gridSpan w:val="2"/>
            <w:tcBorders>
              <w:top w:val="nil"/>
              <w:left w:val="nil"/>
              <w:right w:val="nil"/>
            </w:tcBorders>
            <w:shd w:val="clear" w:color="auto" w:fill="auto"/>
            <w:tcMar>
              <w:top w:w="15" w:type="dxa"/>
              <w:left w:w="15" w:type="dxa"/>
              <w:bottom w:w="0" w:type="dxa"/>
              <w:right w:w="15" w:type="dxa"/>
            </w:tcMar>
            <w:vAlign w:val="center"/>
            <w:tcPrChange w:id="6963" w:author="Aleksander Hansen" w:date="2013-02-16T23:02:00Z">
              <w:tcPr>
                <w:tcW w:w="2916" w:type="dxa"/>
                <w:gridSpan w:val="4"/>
                <w:tcBorders>
                  <w:top w:val="nil"/>
                  <w:left w:val="nil"/>
                  <w:bottom w:val="nil"/>
                  <w:right w:val="nil"/>
                </w:tcBorders>
                <w:shd w:val="clear" w:color="auto" w:fill="auto"/>
                <w:tcMar>
                  <w:top w:w="15" w:type="dxa"/>
                  <w:left w:w="15" w:type="dxa"/>
                  <w:bottom w:w="0" w:type="dxa"/>
                  <w:right w:w="15" w:type="dxa"/>
                </w:tcMar>
                <w:vAlign w:val="center"/>
              </w:tcPr>
            </w:tcPrChange>
          </w:tcPr>
          <w:p w14:paraId="01F2C527" w14:textId="77777777" w:rsidR="00994066" w:rsidRPr="00A7741B" w:rsidRDefault="00994066" w:rsidP="006B12F7">
            <w:pPr>
              <w:pStyle w:val="Paragraph"/>
              <w:rPr>
                <w:rStyle w:val="Strong"/>
                <w:rFonts w:ascii="Calibri" w:hAnsi="Calibri" w:cs="Calibri"/>
                <w:sz w:val="24"/>
                <w:szCs w:val="24"/>
              </w:rPr>
            </w:pPr>
          </w:p>
        </w:tc>
        <w:tc>
          <w:tcPr>
            <w:tcW w:w="1551" w:type="dxa"/>
            <w:tcBorders>
              <w:top w:val="nil"/>
              <w:left w:val="nil"/>
              <w:right w:val="nil"/>
            </w:tcBorders>
            <w:shd w:val="clear" w:color="auto" w:fill="auto"/>
            <w:tcMar>
              <w:top w:w="15" w:type="dxa"/>
              <w:left w:w="15" w:type="dxa"/>
              <w:bottom w:w="0" w:type="dxa"/>
              <w:right w:w="15" w:type="dxa"/>
            </w:tcMar>
            <w:vAlign w:val="center"/>
            <w:tcPrChange w:id="6964" w:author="Aleksander Hansen" w:date="2013-02-16T23:02:00Z">
              <w:tcPr>
                <w:tcW w:w="1551" w:type="dxa"/>
                <w:gridSpan w:val="2"/>
                <w:tcBorders>
                  <w:top w:val="nil"/>
                  <w:left w:val="nil"/>
                  <w:bottom w:val="nil"/>
                  <w:right w:val="nil"/>
                </w:tcBorders>
                <w:shd w:val="clear" w:color="auto" w:fill="auto"/>
                <w:tcMar>
                  <w:top w:w="15" w:type="dxa"/>
                  <w:left w:w="15" w:type="dxa"/>
                  <w:bottom w:w="0" w:type="dxa"/>
                  <w:right w:w="15" w:type="dxa"/>
                </w:tcMar>
                <w:vAlign w:val="center"/>
              </w:tcPr>
            </w:tcPrChange>
          </w:tcPr>
          <w:p w14:paraId="598229D4" w14:textId="77777777" w:rsidR="00994066" w:rsidRPr="00A7741B" w:rsidRDefault="00994066" w:rsidP="006B12F7">
            <w:pPr>
              <w:pStyle w:val="Paragraph"/>
              <w:rPr>
                <w:rFonts w:ascii="Calibri" w:hAnsi="Calibri" w:cs="Calibri"/>
                <w:sz w:val="24"/>
                <w:szCs w:val="24"/>
              </w:rPr>
            </w:pPr>
          </w:p>
        </w:tc>
        <w:tc>
          <w:tcPr>
            <w:tcW w:w="1710" w:type="dxa"/>
            <w:tcBorders>
              <w:top w:val="nil"/>
              <w:left w:val="nil"/>
              <w:right w:val="nil"/>
            </w:tcBorders>
            <w:shd w:val="clear" w:color="auto" w:fill="auto"/>
            <w:tcMar>
              <w:top w:w="15" w:type="dxa"/>
              <w:left w:w="15" w:type="dxa"/>
              <w:bottom w:w="0" w:type="dxa"/>
              <w:right w:w="15" w:type="dxa"/>
            </w:tcMar>
            <w:vAlign w:val="center"/>
            <w:tcPrChange w:id="6965" w:author="Aleksander Hansen" w:date="2013-02-16T23:02:00Z">
              <w:tcPr>
                <w:tcW w:w="1710" w:type="dxa"/>
                <w:gridSpan w:val="2"/>
                <w:tcBorders>
                  <w:top w:val="nil"/>
                  <w:left w:val="nil"/>
                  <w:bottom w:val="nil"/>
                  <w:right w:val="nil"/>
                </w:tcBorders>
                <w:shd w:val="clear" w:color="auto" w:fill="auto"/>
                <w:tcMar>
                  <w:top w:w="15" w:type="dxa"/>
                  <w:left w:w="15" w:type="dxa"/>
                  <w:bottom w:w="0" w:type="dxa"/>
                  <w:right w:w="15" w:type="dxa"/>
                </w:tcMar>
                <w:vAlign w:val="center"/>
              </w:tcPr>
            </w:tcPrChange>
          </w:tcPr>
          <w:p w14:paraId="718BA0DA" w14:textId="77777777" w:rsidR="00994066" w:rsidRPr="00A7741B" w:rsidRDefault="00994066" w:rsidP="006B12F7">
            <w:pPr>
              <w:pStyle w:val="Paragraph"/>
              <w:rPr>
                <w:rFonts w:ascii="Calibri" w:hAnsi="Calibri" w:cs="Calibri"/>
                <w:sz w:val="24"/>
                <w:szCs w:val="24"/>
              </w:rPr>
            </w:pPr>
          </w:p>
        </w:tc>
      </w:tr>
      <w:tr w:rsidR="00994066" w:rsidRPr="00A7741B" w14:paraId="055C90B0" w14:textId="77777777" w:rsidTr="00EB74BE">
        <w:trPr>
          <w:cantSplit/>
          <w:trHeight w:val="260"/>
          <w:jc w:val="center"/>
          <w:trPrChange w:id="6966" w:author="Aleksander Hansen" w:date="2013-02-16T23:02: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967" w:author="Aleksander Hansen" w:date="2013-02-16T23:02: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C014ECE" w14:textId="77777777" w:rsidR="00994066" w:rsidRPr="00A7741B" w:rsidRDefault="00994066" w:rsidP="006B12F7">
            <w:pPr>
              <w:pStyle w:val="Paragraph"/>
              <w:rPr>
                <w:rFonts w:ascii="Calibri" w:hAnsi="Calibri" w:cs="Calibri"/>
                <w:sz w:val="24"/>
                <w:szCs w:val="24"/>
              </w:rPr>
            </w:pPr>
          </w:p>
        </w:tc>
        <w:tc>
          <w:tcPr>
            <w:tcW w:w="2916" w:type="dxa"/>
            <w:gridSpan w:val="2"/>
            <w:tcBorders>
              <w:top w:val="nil"/>
              <w:left w:val="nil"/>
              <w:bottom w:val="nil"/>
              <w:right w:val="nil"/>
            </w:tcBorders>
            <w:shd w:val="clear" w:color="auto" w:fill="A2B593"/>
            <w:tcMar>
              <w:top w:w="15" w:type="dxa"/>
              <w:left w:w="15" w:type="dxa"/>
              <w:bottom w:w="0" w:type="dxa"/>
              <w:right w:w="15" w:type="dxa"/>
            </w:tcMar>
            <w:vAlign w:val="center"/>
            <w:hideMark/>
            <w:tcPrChange w:id="6968" w:author="Aleksander Hansen" w:date="2013-02-16T23:02:00Z">
              <w:tcPr>
                <w:tcW w:w="2916" w:type="dxa"/>
                <w:gridSpan w:val="4"/>
                <w:tcBorders>
                  <w:top w:val="nil"/>
                  <w:left w:val="nil"/>
                  <w:bottom w:val="nil"/>
                  <w:right w:val="nil"/>
                </w:tcBorders>
                <w:shd w:val="clear" w:color="auto" w:fill="auto"/>
                <w:tcMar>
                  <w:top w:w="15" w:type="dxa"/>
                  <w:left w:w="15" w:type="dxa"/>
                  <w:bottom w:w="0" w:type="dxa"/>
                  <w:right w:w="15" w:type="dxa"/>
                </w:tcMar>
                <w:vAlign w:val="center"/>
                <w:hideMark/>
              </w:tcPr>
            </w:tcPrChange>
          </w:tcPr>
          <w:p w14:paraId="393921C8" w14:textId="77777777" w:rsidR="00994066" w:rsidRPr="00A7741B" w:rsidRDefault="00994066" w:rsidP="00DB35B4">
            <w:pPr>
              <w:pStyle w:val="Text"/>
              <w:rPr>
                <w:rStyle w:val="Strong"/>
              </w:rPr>
            </w:pPr>
            <w:r w:rsidRPr="00A7741B">
              <w:t>Shock up + 1 bps</w:t>
            </w:r>
          </w:p>
        </w:tc>
        <w:tc>
          <w:tcPr>
            <w:tcW w:w="1551" w:type="dxa"/>
            <w:tcBorders>
              <w:top w:val="nil"/>
              <w:left w:val="nil"/>
              <w:bottom w:val="nil"/>
              <w:right w:val="nil"/>
            </w:tcBorders>
            <w:shd w:val="clear" w:color="auto" w:fill="A2B593"/>
            <w:tcMar>
              <w:top w:w="15" w:type="dxa"/>
              <w:left w:w="15" w:type="dxa"/>
              <w:bottom w:w="0" w:type="dxa"/>
              <w:right w:w="15" w:type="dxa"/>
            </w:tcMar>
            <w:vAlign w:val="center"/>
            <w:hideMark/>
            <w:tcPrChange w:id="6969" w:author="Aleksander Hansen" w:date="2013-02-16T23:02:00Z">
              <w:tcPr>
                <w:tcW w:w="1551"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FD1D38A" w14:textId="77777777" w:rsidR="00994066" w:rsidRPr="00A7741B" w:rsidRDefault="00994066" w:rsidP="006B12F7">
            <w:pPr>
              <w:pStyle w:val="Paragraph"/>
              <w:rPr>
                <w:rFonts w:ascii="Calibri" w:hAnsi="Calibri" w:cs="Calibri"/>
                <w:sz w:val="24"/>
                <w:szCs w:val="24"/>
              </w:rPr>
            </w:pPr>
          </w:p>
        </w:tc>
        <w:tc>
          <w:tcPr>
            <w:tcW w:w="1710" w:type="dxa"/>
            <w:tcBorders>
              <w:top w:val="nil"/>
              <w:left w:val="nil"/>
              <w:bottom w:val="nil"/>
              <w:right w:val="nil"/>
            </w:tcBorders>
            <w:shd w:val="clear" w:color="auto" w:fill="A2B593"/>
            <w:tcMar>
              <w:top w:w="15" w:type="dxa"/>
              <w:left w:w="15" w:type="dxa"/>
              <w:bottom w:w="0" w:type="dxa"/>
              <w:right w:w="15" w:type="dxa"/>
            </w:tcMar>
            <w:vAlign w:val="center"/>
            <w:hideMark/>
            <w:tcPrChange w:id="6970" w:author="Aleksander Hansen" w:date="2013-02-16T23:02:00Z">
              <w:tcPr>
                <w:tcW w:w="171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FAD45D4" w14:textId="77777777" w:rsidR="00994066" w:rsidRPr="00A7741B" w:rsidRDefault="00994066" w:rsidP="006B12F7">
            <w:pPr>
              <w:pStyle w:val="Paragraph"/>
              <w:rPr>
                <w:rFonts w:ascii="Calibri" w:hAnsi="Calibri" w:cs="Calibri"/>
                <w:sz w:val="24"/>
                <w:szCs w:val="24"/>
              </w:rPr>
            </w:pPr>
          </w:p>
        </w:tc>
      </w:tr>
      <w:tr w:rsidR="00994066" w:rsidRPr="00A7741B" w14:paraId="5FD0E460" w14:textId="77777777" w:rsidTr="006B12F7">
        <w:trPr>
          <w:cantSplit/>
          <w:jc w:val="center"/>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
          <w:p w14:paraId="4B276C08" w14:textId="77777777" w:rsidR="00994066" w:rsidRPr="00A7741B" w:rsidRDefault="00994066" w:rsidP="006B12F7">
            <w:pPr>
              <w:pStyle w:val="Paragraph"/>
              <w:rPr>
                <w:rFonts w:ascii="Calibri" w:hAnsi="Calibri" w:cs="Calibri"/>
                <w:sz w:val="24"/>
                <w:szCs w:val="24"/>
              </w:rPr>
            </w:pPr>
          </w:p>
        </w:tc>
        <w:tc>
          <w:tcPr>
            <w:tcW w:w="664" w:type="dxa"/>
            <w:tcBorders>
              <w:top w:val="nil"/>
              <w:left w:val="nil"/>
              <w:bottom w:val="nil"/>
              <w:right w:val="nil"/>
            </w:tcBorders>
            <w:shd w:val="clear" w:color="auto" w:fill="auto"/>
            <w:tcMar>
              <w:top w:w="15" w:type="dxa"/>
              <w:left w:w="15" w:type="dxa"/>
              <w:bottom w:w="0" w:type="dxa"/>
              <w:right w:w="15" w:type="dxa"/>
            </w:tcMar>
            <w:vAlign w:val="center"/>
            <w:hideMark/>
          </w:tcPr>
          <w:p w14:paraId="42683C4F" w14:textId="77777777" w:rsidR="00994066" w:rsidRPr="00A7741B" w:rsidRDefault="00994066" w:rsidP="006B12F7">
            <w:pPr>
              <w:pStyle w:val="Paragraph"/>
              <w:rPr>
                <w:rFonts w:ascii="Calibri" w:hAnsi="Calibri" w:cs="Calibri"/>
                <w:sz w:val="24"/>
                <w:szCs w:val="24"/>
              </w:rPr>
            </w:pPr>
          </w:p>
        </w:tc>
        <w:tc>
          <w:tcPr>
            <w:tcW w:w="2252" w:type="dxa"/>
            <w:tcBorders>
              <w:top w:val="nil"/>
              <w:left w:val="nil"/>
              <w:bottom w:val="nil"/>
              <w:right w:val="nil"/>
            </w:tcBorders>
            <w:shd w:val="clear" w:color="auto" w:fill="auto"/>
            <w:tcMar>
              <w:top w:w="15" w:type="dxa"/>
              <w:left w:w="15" w:type="dxa"/>
              <w:bottom w:w="0" w:type="dxa"/>
              <w:right w:w="15" w:type="dxa"/>
            </w:tcMar>
            <w:vAlign w:val="center"/>
            <w:hideMark/>
          </w:tcPr>
          <w:p w14:paraId="33DE6E87" w14:textId="77777777" w:rsidR="00994066" w:rsidRPr="00FC3197" w:rsidRDefault="00994066" w:rsidP="00DB35B4">
            <w:pPr>
              <w:pStyle w:val="Text"/>
            </w:pPr>
            <w:r w:rsidRPr="00FC3197">
              <w:t>Yield</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
          <w:p w14:paraId="774303FC" w14:textId="77777777" w:rsidR="00994066" w:rsidRPr="00FC3197" w:rsidRDefault="00994066" w:rsidP="00DB35B4">
            <w:pPr>
              <w:pStyle w:val="Text"/>
            </w:pPr>
            <w:r w:rsidRPr="00FC3197">
              <w:t>4.99%</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60FCDDAB" w14:textId="77777777" w:rsidR="00994066" w:rsidRPr="00FC3197" w:rsidRDefault="00994066" w:rsidP="00DB35B4">
            <w:pPr>
              <w:pStyle w:val="Text"/>
            </w:pPr>
            <w:r w:rsidRPr="00FC3197">
              <w:t>4.99%</w:t>
            </w:r>
          </w:p>
        </w:tc>
      </w:tr>
      <w:tr w:rsidR="00994066" w:rsidRPr="00A7741B" w14:paraId="68DF075C" w14:textId="77777777" w:rsidTr="00EB74BE">
        <w:trPr>
          <w:cantSplit/>
          <w:jc w:val="center"/>
          <w:trPrChange w:id="6971"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972"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BD62F5B" w14:textId="77777777" w:rsidR="00994066" w:rsidRPr="00A7741B" w:rsidRDefault="00994066" w:rsidP="006B12F7">
            <w:pPr>
              <w:pStyle w:val="Paragraph"/>
              <w:rPr>
                <w:rFonts w:ascii="Calibri" w:hAnsi="Calibri" w:cs="Calibri"/>
                <w:sz w:val="24"/>
                <w:szCs w:val="24"/>
              </w:rPr>
            </w:pPr>
          </w:p>
        </w:tc>
        <w:tc>
          <w:tcPr>
            <w:tcW w:w="664" w:type="dxa"/>
            <w:tcBorders>
              <w:top w:val="nil"/>
              <w:left w:val="nil"/>
              <w:bottom w:val="nil"/>
              <w:right w:val="nil"/>
            </w:tcBorders>
            <w:shd w:val="clear" w:color="auto" w:fill="auto"/>
            <w:tcMar>
              <w:top w:w="15" w:type="dxa"/>
              <w:left w:w="15" w:type="dxa"/>
              <w:bottom w:w="0" w:type="dxa"/>
              <w:right w:w="15" w:type="dxa"/>
            </w:tcMar>
            <w:vAlign w:val="center"/>
            <w:hideMark/>
            <w:tcPrChange w:id="6973" w:author="Aleksander Hansen" w:date="2013-02-16T23:01:00Z">
              <w:tcPr>
                <w:tcW w:w="664"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2E3B943" w14:textId="77777777" w:rsidR="00994066" w:rsidRPr="00A7741B" w:rsidRDefault="00994066" w:rsidP="006B12F7">
            <w:pPr>
              <w:pStyle w:val="Paragraph"/>
              <w:rPr>
                <w:rFonts w:ascii="Calibri" w:hAnsi="Calibri" w:cs="Calibri"/>
                <w:sz w:val="24"/>
                <w:szCs w:val="24"/>
              </w:rPr>
            </w:pPr>
          </w:p>
        </w:tc>
        <w:tc>
          <w:tcPr>
            <w:tcW w:w="2252" w:type="dxa"/>
            <w:tcBorders>
              <w:top w:val="nil"/>
              <w:left w:val="nil"/>
              <w:right w:val="nil"/>
            </w:tcBorders>
            <w:shd w:val="clear" w:color="auto" w:fill="auto"/>
            <w:tcMar>
              <w:top w:w="15" w:type="dxa"/>
              <w:left w:w="15" w:type="dxa"/>
              <w:bottom w:w="0" w:type="dxa"/>
              <w:right w:w="15" w:type="dxa"/>
            </w:tcMar>
            <w:vAlign w:val="center"/>
            <w:hideMark/>
            <w:tcPrChange w:id="6974" w:author="Aleksander Hansen" w:date="2013-02-16T23:01:00Z">
              <w:tcPr>
                <w:tcW w:w="2252"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546F4EA" w14:textId="77777777" w:rsidR="00994066" w:rsidRPr="00FC3197" w:rsidRDefault="00994066" w:rsidP="00DB35B4">
            <w:pPr>
              <w:pStyle w:val="Text"/>
            </w:pPr>
            <w:r w:rsidRPr="00FC3197">
              <w:t>Price</w:t>
            </w:r>
          </w:p>
        </w:tc>
        <w:tc>
          <w:tcPr>
            <w:tcW w:w="1551" w:type="dxa"/>
            <w:tcBorders>
              <w:top w:val="nil"/>
              <w:left w:val="nil"/>
              <w:right w:val="nil"/>
            </w:tcBorders>
            <w:shd w:val="clear" w:color="auto" w:fill="auto"/>
            <w:tcMar>
              <w:top w:w="15" w:type="dxa"/>
              <w:left w:w="15" w:type="dxa"/>
              <w:bottom w:w="0" w:type="dxa"/>
              <w:right w:w="15" w:type="dxa"/>
            </w:tcMar>
            <w:vAlign w:val="center"/>
            <w:hideMark/>
            <w:tcPrChange w:id="6975" w:author="Aleksander Hansen" w:date="2013-02-16T23:01:00Z">
              <w:tcPr>
                <w:tcW w:w="1551"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E2E89FA" w14:textId="77777777" w:rsidR="00994066" w:rsidRPr="00FC3197" w:rsidRDefault="00994066" w:rsidP="00DB35B4">
            <w:pPr>
              <w:pStyle w:val="Text"/>
            </w:pPr>
            <w:r w:rsidRPr="00FC3197">
              <w:t xml:space="preserve">$100.0438 </w:t>
            </w:r>
          </w:p>
        </w:tc>
        <w:tc>
          <w:tcPr>
            <w:tcW w:w="1710" w:type="dxa"/>
            <w:tcBorders>
              <w:top w:val="nil"/>
              <w:left w:val="nil"/>
              <w:right w:val="nil"/>
            </w:tcBorders>
            <w:shd w:val="clear" w:color="auto" w:fill="auto"/>
            <w:tcMar>
              <w:top w:w="15" w:type="dxa"/>
              <w:left w:w="15" w:type="dxa"/>
              <w:bottom w:w="0" w:type="dxa"/>
              <w:right w:w="15" w:type="dxa"/>
            </w:tcMar>
            <w:vAlign w:val="center"/>
            <w:hideMark/>
            <w:tcPrChange w:id="6976" w:author="Aleksander Hansen" w:date="2013-02-16T23:01:00Z">
              <w:tcPr>
                <w:tcW w:w="171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A7014E8" w14:textId="77777777" w:rsidR="00994066" w:rsidRPr="00FC3197" w:rsidRDefault="00994066" w:rsidP="00DB35B4">
            <w:pPr>
              <w:pStyle w:val="Text"/>
            </w:pPr>
            <w:r w:rsidRPr="00FC3197">
              <w:t xml:space="preserve">$100.1547 </w:t>
            </w:r>
          </w:p>
        </w:tc>
      </w:tr>
      <w:tr w:rsidR="00994066" w:rsidRPr="00A7741B" w14:paraId="22B45A0A" w14:textId="77777777" w:rsidTr="00EB74BE">
        <w:trPr>
          <w:cantSplit/>
          <w:jc w:val="center"/>
          <w:trPrChange w:id="6977"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978"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F2A30A8" w14:textId="77777777" w:rsidR="00994066" w:rsidRPr="00A7741B" w:rsidRDefault="00994066" w:rsidP="006B12F7">
            <w:pPr>
              <w:pStyle w:val="Paragraph"/>
              <w:rPr>
                <w:rFonts w:ascii="Calibri" w:hAnsi="Calibri" w:cs="Calibri"/>
                <w:sz w:val="24"/>
                <w:szCs w:val="24"/>
              </w:rPr>
            </w:pPr>
          </w:p>
        </w:tc>
        <w:tc>
          <w:tcPr>
            <w:tcW w:w="664" w:type="dxa"/>
            <w:tcBorders>
              <w:top w:val="nil"/>
              <w:left w:val="nil"/>
              <w:bottom w:val="nil"/>
              <w:right w:val="nil"/>
            </w:tcBorders>
            <w:shd w:val="clear" w:color="auto" w:fill="auto"/>
            <w:tcMar>
              <w:top w:w="15" w:type="dxa"/>
              <w:left w:w="15" w:type="dxa"/>
              <w:bottom w:w="0" w:type="dxa"/>
              <w:right w:w="15" w:type="dxa"/>
            </w:tcMar>
            <w:vAlign w:val="center"/>
            <w:hideMark/>
            <w:tcPrChange w:id="6979" w:author="Aleksander Hansen" w:date="2013-02-16T23:01:00Z">
              <w:tcPr>
                <w:tcW w:w="664"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0998DE0" w14:textId="77777777" w:rsidR="00994066" w:rsidRPr="00A7741B" w:rsidRDefault="00994066" w:rsidP="006B12F7">
            <w:pPr>
              <w:pStyle w:val="Paragraph"/>
              <w:rPr>
                <w:rFonts w:ascii="Calibri" w:hAnsi="Calibri" w:cs="Calibri"/>
                <w:sz w:val="24"/>
                <w:szCs w:val="24"/>
              </w:rPr>
            </w:pPr>
          </w:p>
        </w:tc>
        <w:tc>
          <w:tcPr>
            <w:tcW w:w="2252" w:type="dxa"/>
            <w:tcBorders>
              <w:top w:val="nil"/>
              <w:left w:val="nil"/>
              <w:bottom w:val="nil"/>
              <w:right w:val="nil"/>
            </w:tcBorders>
            <w:shd w:val="clear" w:color="auto" w:fill="auto"/>
            <w:tcMar>
              <w:top w:w="15" w:type="dxa"/>
              <w:left w:w="15" w:type="dxa"/>
              <w:bottom w:w="0" w:type="dxa"/>
              <w:right w:w="15" w:type="dxa"/>
            </w:tcMar>
            <w:vAlign w:val="center"/>
            <w:hideMark/>
            <w:tcPrChange w:id="6980" w:author="Aleksander Hansen" w:date="2013-02-16T23:01:00Z">
              <w:tcPr>
                <w:tcW w:w="2252" w:type="dxa"/>
                <w:gridSpan w:val="2"/>
                <w:tcBorders>
                  <w:top w:val="nil"/>
                  <w:left w:val="nil"/>
                  <w:bottom w:val="nil"/>
                  <w:right w:val="nil"/>
                </w:tcBorders>
                <w:shd w:val="clear" w:color="auto" w:fill="CCFFCC"/>
                <w:tcMar>
                  <w:top w:w="15" w:type="dxa"/>
                  <w:left w:w="15" w:type="dxa"/>
                  <w:bottom w:w="0" w:type="dxa"/>
                  <w:right w:w="15" w:type="dxa"/>
                </w:tcMar>
                <w:vAlign w:val="center"/>
                <w:hideMark/>
              </w:tcPr>
            </w:tcPrChange>
          </w:tcPr>
          <w:p w14:paraId="3DE492FB" w14:textId="77777777" w:rsidR="00994066" w:rsidRPr="00A7741B" w:rsidRDefault="00994066" w:rsidP="00DB35B4">
            <w:pPr>
              <w:pStyle w:val="Text"/>
              <w:rPr>
                <w:rStyle w:val="Strong"/>
              </w:rPr>
            </w:pPr>
            <w:r w:rsidRPr="00A7741B">
              <w:t>DV01</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Change w:id="6981" w:author="Aleksander Hansen" w:date="2013-02-16T23:01:00Z">
              <w:tcPr>
                <w:tcW w:w="1551" w:type="dxa"/>
                <w:gridSpan w:val="2"/>
                <w:tcBorders>
                  <w:top w:val="nil"/>
                  <w:left w:val="nil"/>
                  <w:bottom w:val="nil"/>
                  <w:right w:val="nil"/>
                </w:tcBorders>
                <w:shd w:val="clear" w:color="auto" w:fill="CCFFCC"/>
                <w:tcMar>
                  <w:top w:w="15" w:type="dxa"/>
                  <w:left w:w="15" w:type="dxa"/>
                  <w:bottom w:w="0" w:type="dxa"/>
                  <w:right w:w="15" w:type="dxa"/>
                </w:tcMar>
                <w:vAlign w:val="center"/>
                <w:hideMark/>
              </w:tcPr>
            </w:tcPrChange>
          </w:tcPr>
          <w:p w14:paraId="04E78167" w14:textId="77777777" w:rsidR="00994066" w:rsidRPr="00A7741B" w:rsidRDefault="00994066" w:rsidP="00DB35B4">
            <w:pPr>
              <w:pStyle w:val="Text"/>
              <w:rPr>
                <w:rStyle w:val="Strong"/>
              </w:rPr>
            </w:pPr>
            <w:r w:rsidRPr="00A7741B">
              <w:t xml:space="preserve">$0.0438 </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Change w:id="6982" w:author="Aleksander Hansen" w:date="2013-02-16T23:01:00Z">
              <w:tcPr>
                <w:tcW w:w="1710" w:type="dxa"/>
                <w:gridSpan w:val="2"/>
                <w:tcBorders>
                  <w:top w:val="nil"/>
                  <w:left w:val="nil"/>
                  <w:bottom w:val="nil"/>
                  <w:right w:val="nil"/>
                </w:tcBorders>
                <w:shd w:val="clear" w:color="auto" w:fill="CCFFCC"/>
                <w:tcMar>
                  <w:top w:w="15" w:type="dxa"/>
                  <w:left w:w="15" w:type="dxa"/>
                  <w:bottom w:w="0" w:type="dxa"/>
                  <w:right w:w="15" w:type="dxa"/>
                </w:tcMar>
                <w:vAlign w:val="center"/>
                <w:hideMark/>
              </w:tcPr>
            </w:tcPrChange>
          </w:tcPr>
          <w:p w14:paraId="405BF435" w14:textId="77777777" w:rsidR="00994066" w:rsidRPr="00A7741B" w:rsidRDefault="00994066" w:rsidP="00DB35B4">
            <w:pPr>
              <w:pStyle w:val="Text"/>
              <w:rPr>
                <w:rStyle w:val="Strong"/>
              </w:rPr>
            </w:pPr>
            <w:r w:rsidRPr="00A7741B">
              <w:t xml:space="preserve">$0.1547 </w:t>
            </w:r>
          </w:p>
        </w:tc>
      </w:tr>
      <w:tr w:rsidR="00994066" w:rsidRPr="00A7741B" w14:paraId="67667642" w14:textId="77777777" w:rsidTr="00EB74BE">
        <w:trPr>
          <w:cantSplit/>
          <w:jc w:val="center"/>
          <w:trPrChange w:id="6983"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984"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BEF01BA" w14:textId="77777777" w:rsidR="00994066" w:rsidRPr="00A7741B" w:rsidRDefault="00994066" w:rsidP="006B12F7">
            <w:pPr>
              <w:pStyle w:val="Paragraph"/>
              <w:rPr>
                <w:rFonts w:ascii="Calibri" w:hAnsi="Calibri" w:cs="Calibri"/>
                <w:sz w:val="24"/>
                <w:szCs w:val="24"/>
              </w:rPr>
            </w:pPr>
          </w:p>
        </w:tc>
        <w:tc>
          <w:tcPr>
            <w:tcW w:w="664" w:type="dxa"/>
            <w:tcBorders>
              <w:top w:val="nil"/>
              <w:left w:val="nil"/>
              <w:right w:val="nil"/>
            </w:tcBorders>
            <w:shd w:val="clear" w:color="auto" w:fill="auto"/>
            <w:tcMar>
              <w:top w:w="15" w:type="dxa"/>
              <w:left w:w="15" w:type="dxa"/>
              <w:bottom w:w="0" w:type="dxa"/>
              <w:right w:w="15" w:type="dxa"/>
            </w:tcMar>
            <w:vAlign w:val="center"/>
            <w:hideMark/>
            <w:tcPrChange w:id="6985" w:author="Aleksander Hansen" w:date="2013-02-16T23:01:00Z">
              <w:tcPr>
                <w:tcW w:w="664"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B224372" w14:textId="77777777" w:rsidR="00994066" w:rsidRPr="00A7741B" w:rsidRDefault="00994066" w:rsidP="006B12F7">
            <w:pPr>
              <w:pStyle w:val="Paragraph"/>
              <w:rPr>
                <w:rFonts w:ascii="Calibri" w:hAnsi="Calibri" w:cs="Calibri"/>
                <w:sz w:val="24"/>
                <w:szCs w:val="24"/>
              </w:rPr>
            </w:pPr>
          </w:p>
        </w:tc>
        <w:tc>
          <w:tcPr>
            <w:tcW w:w="2252" w:type="dxa"/>
            <w:tcBorders>
              <w:top w:val="nil"/>
              <w:left w:val="nil"/>
              <w:right w:val="nil"/>
            </w:tcBorders>
            <w:shd w:val="clear" w:color="auto" w:fill="auto"/>
            <w:tcMar>
              <w:top w:w="15" w:type="dxa"/>
              <w:left w:w="15" w:type="dxa"/>
              <w:bottom w:w="0" w:type="dxa"/>
              <w:right w:w="15" w:type="dxa"/>
            </w:tcMar>
            <w:vAlign w:val="center"/>
            <w:hideMark/>
            <w:tcPrChange w:id="6986" w:author="Aleksander Hansen" w:date="2013-02-16T23:01:00Z">
              <w:tcPr>
                <w:tcW w:w="2252"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C821E18" w14:textId="77777777" w:rsidR="00994066" w:rsidRPr="00A7741B" w:rsidRDefault="00994066" w:rsidP="006B12F7">
            <w:pPr>
              <w:pStyle w:val="Paragraph"/>
              <w:rPr>
                <w:rFonts w:ascii="Calibri" w:hAnsi="Calibri" w:cs="Calibri"/>
                <w:sz w:val="24"/>
                <w:szCs w:val="24"/>
              </w:rPr>
            </w:pPr>
          </w:p>
        </w:tc>
        <w:tc>
          <w:tcPr>
            <w:tcW w:w="1551" w:type="dxa"/>
            <w:tcBorders>
              <w:top w:val="nil"/>
              <w:left w:val="nil"/>
              <w:right w:val="nil"/>
            </w:tcBorders>
            <w:shd w:val="clear" w:color="auto" w:fill="auto"/>
            <w:tcMar>
              <w:top w:w="15" w:type="dxa"/>
              <w:left w:w="15" w:type="dxa"/>
              <w:bottom w:w="0" w:type="dxa"/>
              <w:right w:w="15" w:type="dxa"/>
            </w:tcMar>
            <w:vAlign w:val="center"/>
            <w:hideMark/>
            <w:tcPrChange w:id="6987" w:author="Aleksander Hansen" w:date="2013-02-16T23:01:00Z">
              <w:tcPr>
                <w:tcW w:w="1551"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6C9429A" w14:textId="77777777" w:rsidR="00994066" w:rsidRPr="00A7741B" w:rsidRDefault="00994066" w:rsidP="006B12F7">
            <w:pPr>
              <w:pStyle w:val="Paragraph"/>
              <w:rPr>
                <w:rFonts w:ascii="Calibri" w:hAnsi="Calibri" w:cs="Calibri"/>
                <w:sz w:val="24"/>
                <w:szCs w:val="24"/>
              </w:rPr>
            </w:pPr>
          </w:p>
        </w:tc>
        <w:tc>
          <w:tcPr>
            <w:tcW w:w="1710" w:type="dxa"/>
            <w:tcBorders>
              <w:top w:val="nil"/>
              <w:left w:val="nil"/>
              <w:right w:val="nil"/>
            </w:tcBorders>
            <w:shd w:val="clear" w:color="auto" w:fill="auto"/>
            <w:tcMar>
              <w:top w:w="15" w:type="dxa"/>
              <w:left w:w="15" w:type="dxa"/>
              <w:bottom w:w="0" w:type="dxa"/>
              <w:right w:w="15" w:type="dxa"/>
            </w:tcMar>
            <w:vAlign w:val="center"/>
            <w:hideMark/>
            <w:tcPrChange w:id="6988" w:author="Aleksander Hansen" w:date="2013-02-16T23:01:00Z">
              <w:tcPr>
                <w:tcW w:w="171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20CFD84" w14:textId="77777777" w:rsidR="00994066" w:rsidRPr="00A7741B" w:rsidRDefault="00994066" w:rsidP="006B12F7">
            <w:pPr>
              <w:pStyle w:val="Paragraph"/>
              <w:rPr>
                <w:rFonts w:ascii="Calibri" w:hAnsi="Calibri" w:cs="Calibri"/>
                <w:sz w:val="24"/>
                <w:szCs w:val="24"/>
              </w:rPr>
            </w:pPr>
          </w:p>
        </w:tc>
      </w:tr>
      <w:tr w:rsidR="00994066" w:rsidRPr="00A7741B" w14:paraId="7B9CC852" w14:textId="77777777" w:rsidTr="00EB74BE">
        <w:trPr>
          <w:cantSplit/>
          <w:jc w:val="center"/>
          <w:trPrChange w:id="6989"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990"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0D3C2DA" w14:textId="77777777" w:rsidR="00994066" w:rsidRPr="00A7741B" w:rsidRDefault="00994066" w:rsidP="006B12F7">
            <w:pPr>
              <w:pStyle w:val="Paragraph"/>
              <w:rPr>
                <w:rFonts w:ascii="Calibri" w:hAnsi="Calibri" w:cs="Calibri"/>
                <w:sz w:val="24"/>
                <w:szCs w:val="24"/>
              </w:rPr>
            </w:pPr>
          </w:p>
        </w:tc>
        <w:tc>
          <w:tcPr>
            <w:tcW w:w="4467" w:type="dxa"/>
            <w:gridSpan w:val="3"/>
            <w:tcBorders>
              <w:top w:val="nil"/>
              <w:left w:val="nil"/>
              <w:bottom w:val="nil"/>
              <w:right w:val="nil"/>
            </w:tcBorders>
            <w:shd w:val="clear" w:color="auto" w:fill="A2B593"/>
            <w:tcMar>
              <w:top w:w="15" w:type="dxa"/>
              <w:left w:w="15" w:type="dxa"/>
              <w:bottom w:w="0" w:type="dxa"/>
              <w:right w:w="15" w:type="dxa"/>
            </w:tcMar>
            <w:vAlign w:val="center"/>
            <w:hideMark/>
            <w:tcPrChange w:id="6991" w:author="Aleksander Hansen" w:date="2013-02-16T23:01:00Z">
              <w:tcPr>
                <w:tcW w:w="4467" w:type="dxa"/>
                <w:gridSpan w:val="6"/>
                <w:tcBorders>
                  <w:top w:val="nil"/>
                  <w:left w:val="nil"/>
                  <w:bottom w:val="nil"/>
                  <w:right w:val="nil"/>
                </w:tcBorders>
                <w:shd w:val="clear" w:color="auto" w:fill="auto"/>
                <w:tcMar>
                  <w:top w:w="15" w:type="dxa"/>
                  <w:left w:w="15" w:type="dxa"/>
                  <w:bottom w:w="0" w:type="dxa"/>
                  <w:right w:w="15" w:type="dxa"/>
                </w:tcMar>
                <w:vAlign w:val="center"/>
                <w:hideMark/>
              </w:tcPr>
            </w:tcPrChange>
          </w:tcPr>
          <w:p w14:paraId="36E70F38" w14:textId="5BECF074" w:rsidR="00994066" w:rsidRPr="00A7741B" w:rsidRDefault="00EB74BE" w:rsidP="00DB35B4">
            <w:pPr>
              <w:pStyle w:val="Text"/>
              <w:rPr>
                <w:rStyle w:val="Strong"/>
              </w:rPr>
            </w:pPr>
            <w:ins w:id="6992" w:author="Aleksander Hansen" w:date="2013-02-16T23:02:00Z">
              <w:r>
                <w:t>S</w:t>
              </w:r>
            </w:ins>
            <w:del w:id="6993" w:author="Aleksander Hansen" w:date="2013-02-16T23:01:00Z">
              <w:r w:rsidR="00994066" w:rsidRPr="00A7741B" w:rsidDel="00EB74BE">
                <w:delText>S</w:delText>
              </w:r>
            </w:del>
            <w:r w:rsidR="00994066" w:rsidRPr="00A7741B">
              <w:t>hock down - 1 bps</w:t>
            </w:r>
          </w:p>
        </w:tc>
        <w:tc>
          <w:tcPr>
            <w:tcW w:w="1710" w:type="dxa"/>
            <w:tcBorders>
              <w:top w:val="nil"/>
              <w:left w:val="nil"/>
              <w:bottom w:val="nil"/>
              <w:right w:val="nil"/>
            </w:tcBorders>
            <w:shd w:val="clear" w:color="auto" w:fill="A2B593"/>
            <w:tcMar>
              <w:top w:w="15" w:type="dxa"/>
              <w:left w:w="15" w:type="dxa"/>
              <w:bottom w:w="0" w:type="dxa"/>
              <w:right w:w="15" w:type="dxa"/>
            </w:tcMar>
            <w:vAlign w:val="center"/>
            <w:hideMark/>
            <w:tcPrChange w:id="6994" w:author="Aleksander Hansen" w:date="2013-02-16T23:01:00Z">
              <w:tcPr>
                <w:tcW w:w="171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93FB201" w14:textId="77777777" w:rsidR="00994066" w:rsidRPr="00A7741B" w:rsidRDefault="00994066" w:rsidP="006B12F7">
            <w:pPr>
              <w:pStyle w:val="Paragraph"/>
              <w:rPr>
                <w:rFonts w:ascii="Calibri" w:hAnsi="Calibri" w:cs="Calibri"/>
                <w:sz w:val="24"/>
                <w:szCs w:val="24"/>
              </w:rPr>
            </w:pPr>
          </w:p>
        </w:tc>
      </w:tr>
      <w:tr w:rsidR="00994066" w:rsidRPr="00A7741B" w14:paraId="2C03A56B" w14:textId="77777777" w:rsidTr="006B12F7">
        <w:trPr>
          <w:cantSplit/>
          <w:jc w:val="center"/>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
          <w:p w14:paraId="48BDEA93" w14:textId="77777777" w:rsidR="00994066" w:rsidRPr="00A7741B" w:rsidRDefault="00994066" w:rsidP="006B12F7">
            <w:pPr>
              <w:pStyle w:val="Paragraph"/>
              <w:rPr>
                <w:rFonts w:ascii="Calibri" w:hAnsi="Calibri" w:cs="Calibri"/>
                <w:sz w:val="24"/>
                <w:szCs w:val="24"/>
              </w:rPr>
            </w:pPr>
          </w:p>
        </w:tc>
        <w:tc>
          <w:tcPr>
            <w:tcW w:w="664" w:type="dxa"/>
            <w:tcBorders>
              <w:top w:val="nil"/>
              <w:left w:val="nil"/>
              <w:bottom w:val="nil"/>
              <w:right w:val="nil"/>
            </w:tcBorders>
            <w:shd w:val="clear" w:color="auto" w:fill="auto"/>
            <w:tcMar>
              <w:top w:w="15" w:type="dxa"/>
              <w:left w:w="15" w:type="dxa"/>
              <w:bottom w:w="0" w:type="dxa"/>
              <w:right w:w="15" w:type="dxa"/>
            </w:tcMar>
            <w:vAlign w:val="center"/>
            <w:hideMark/>
          </w:tcPr>
          <w:p w14:paraId="38DCDBC0" w14:textId="77777777" w:rsidR="00994066" w:rsidRPr="00A7741B" w:rsidRDefault="00994066" w:rsidP="006B12F7">
            <w:pPr>
              <w:pStyle w:val="Paragraph"/>
              <w:rPr>
                <w:rFonts w:ascii="Calibri" w:hAnsi="Calibri" w:cs="Calibri"/>
                <w:sz w:val="24"/>
                <w:szCs w:val="24"/>
              </w:rPr>
            </w:pPr>
          </w:p>
        </w:tc>
        <w:tc>
          <w:tcPr>
            <w:tcW w:w="2252" w:type="dxa"/>
            <w:tcBorders>
              <w:top w:val="nil"/>
              <w:left w:val="nil"/>
              <w:bottom w:val="nil"/>
              <w:right w:val="nil"/>
            </w:tcBorders>
            <w:shd w:val="clear" w:color="auto" w:fill="auto"/>
            <w:tcMar>
              <w:top w:w="15" w:type="dxa"/>
              <w:left w:w="15" w:type="dxa"/>
              <w:bottom w:w="0" w:type="dxa"/>
              <w:right w:w="15" w:type="dxa"/>
            </w:tcMar>
            <w:vAlign w:val="center"/>
            <w:hideMark/>
          </w:tcPr>
          <w:p w14:paraId="0BE72022" w14:textId="77777777" w:rsidR="00994066" w:rsidRPr="00FC3197" w:rsidRDefault="00994066" w:rsidP="00DB35B4">
            <w:pPr>
              <w:pStyle w:val="Text"/>
            </w:pPr>
            <w:r w:rsidRPr="00FC3197">
              <w:t>Yield</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
          <w:p w14:paraId="3CC8617D" w14:textId="77777777" w:rsidR="00994066" w:rsidRPr="00FC3197" w:rsidRDefault="00994066" w:rsidP="00DB35B4">
            <w:pPr>
              <w:pStyle w:val="Text"/>
            </w:pPr>
            <w:r w:rsidRPr="00FC3197">
              <w:t>5.01%</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6E50C788" w14:textId="77777777" w:rsidR="00994066" w:rsidRPr="00FC3197" w:rsidRDefault="00994066" w:rsidP="00DB35B4">
            <w:pPr>
              <w:pStyle w:val="Text"/>
            </w:pPr>
            <w:r w:rsidRPr="00FC3197">
              <w:t>5.01%</w:t>
            </w:r>
          </w:p>
        </w:tc>
      </w:tr>
      <w:tr w:rsidR="00994066" w:rsidRPr="00A7741B" w14:paraId="1217D790" w14:textId="77777777" w:rsidTr="00EB74BE">
        <w:trPr>
          <w:cantSplit/>
          <w:jc w:val="center"/>
          <w:trPrChange w:id="6995"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996"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2EDBAD6" w14:textId="77777777" w:rsidR="00994066" w:rsidRPr="00A7741B" w:rsidRDefault="00994066" w:rsidP="006B12F7">
            <w:pPr>
              <w:pStyle w:val="Paragraph"/>
              <w:rPr>
                <w:rFonts w:ascii="Calibri" w:hAnsi="Calibri" w:cs="Calibri"/>
                <w:sz w:val="24"/>
                <w:szCs w:val="24"/>
              </w:rPr>
            </w:pPr>
          </w:p>
        </w:tc>
        <w:tc>
          <w:tcPr>
            <w:tcW w:w="664" w:type="dxa"/>
            <w:tcBorders>
              <w:top w:val="nil"/>
              <w:left w:val="nil"/>
              <w:bottom w:val="nil"/>
              <w:right w:val="nil"/>
            </w:tcBorders>
            <w:shd w:val="clear" w:color="auto" w:fill="auto"/>
            <w:tcMar>
              <w:top w:w="15" w:type="dxa"/>
              <w:left w:w="15" w:type="dxa"/>
              <w:bottom w:w="0" w:type="dxa"/>
              <w:right w:w="15" w:type="dxa"/>
            </w:tcMar>
            <w:vAlign w:val="center"/>
            <w:hideMark/>
            <w:tcPrChange w:id="6997" w:author="Aleksander Hansen" w:date="2013-02-16T23:01:00Z">
              <w:tcPr>
                <w:tcW w:w="664"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52569BA" w14:textId="77777777" w:rsidR="00994066" w:rsidRPr="00A7741B" w:rsidRDefault="00994066" w:rsidP="006B12F7">
            <w:pPr>
              <w:pStyle w:val="Paragraph"/>
              <w:rPr>
                <w:rFonts w:ascii="Calibri" w:hAnsi="Calibri" w:cs="Calibri"/>
                <w:sz w:val="24"/>
                <w:szCs w:val="24"/>
              </w:rPr>
            </w:pPr>
          </w:p>
        </w:tc>
        <w:tc>
          <w:tcPr>
            <w:tcW w:w="2252" w:type="dxa"/>
            <w:tcBorders>
              <w:top w:val="nil"/>
              <w:left w:val="nil"/>
              <w:right w:val="nil"/>
            </w:tcBorders>
            <w:shd w:val="clear" w:color="auto" w:fill="auto"/>
            <w:tcMar>
              <w:top w:w="15" w:type="dxa"/>
              <w:left w:w="15" w:type="dxa"/>
              <w:bottom w:w="0" w:type="dxa"/>
              <w:right w:w="15" w:type="dxa"/>
            </w:tcMar>
            <w:vAlign w:val="center"/>
            <w:hideMark/>
            <w:tcPrChange w:id="6998" w:author="Aleksander Hansen" w:date="2013-02-16T23:01:00Z">
              <w:tcPr>
                <w:tcW w:w="2252"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755D112" w14:textId="77777777" w:rsidR="00994066" w:rsidRPr="00FC3197" w:rsidRDefault="00994066" w:rsidP="00DB35B4">
            <w:pPr>
              <w:pStyle w:val="Text"/>
            </w:pPr>
            <w:r w:rsidRPr="00FC3197">
              <w:t>Price</w:t>
            </w:r>
          </w:p>
        </w:tc>
        <w:tc>
          <w:tcPr>
            <w:tcW w:w="1551" w:type="dxa"/>
            <w:tcBorders>
              <w:top w:val="nil"/>
              <w:left w:val="nil"/>
              <w:right w:val="nil"/>
            </w:tcBorders>
            <w:shd w:val="clear" w:color="auto" w:fill="auto"/>
            <w:tcMar>
              <w:top w:w="15" w:type="dxa"/>
              <w:left w:w="15" w:type="dxa"/>
              <w:bottom w:w="0" w:type="dxa"/>
              <w:right w:w="15" w:type="dxa"/>
            </w:tcMar>
            <w:vAlign w:val="center"/>
            <w:hideMark/>
            <w:tcPrChange w:id="6999" w:author="Aleksander Hansen" w:date="2013-02-16T23:01:00Z">
              <w:tcPr>
                <w:tcW w:w="1551"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2428AD7" w14:textId="77777777" w:rsidR="00994066" w:rsidRPr="00FC3197" w:rsidRDefault="00994066" w:rsidP="00DB35B4">
            <w:pPr>
              <w:pStyle w:val="Text"/>
            </w:pPr>
            <w:r w:rsidRPr="00FC3197">
              <w:t xml:space="preserve">$99.9563 </w:t>
            </w:r>
          </w:p>
        </w:tc>
        <w:tc>
          <w:tcPr>
            <w:tcW w:w="1710" w:type="dxa"/>
            <w:tcBorders>
              <w:top w:val="nil"/>
              <w:left w:val="nil"/>
              <w:right w:val="nil"/>
            </w:tcBorders>
            <w:shd w:val="clear" w:color="auto" w:fill="auto"/>
            <w:tcMar>
              <w:top w:w="15" w:type="dxa"/>
              <w:left w:w="15" w:type="dxa"/>
              <w:bottom w:w="0" w:type="dxa"/>
              <w:right w:w="15" w:type="dxa"/>
            </w:tcMar>
            <w:vAlign w:val="center"/>
            <w:hideMark/>
            <w:tcPrChange w:id="7000" w:author="Aleksander Hansen" w:date="2013-02-16T23:01:00Z">
              <w:tcPr>
                <w:tcW w:w="171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DD511C8" w14:textId="77777777" w:rsidR="00994066" w:rsidRPr="00FC3197" w:rsidRDefault="00994066" w:rsidP="00DB35B4">
            <w:pPr>
              <w:pStyle w:val="Text"/>
            </w:pPr>
            <w:r w:rsidRPr="00FC3197">
              <w:t xml:space="preserve">$99.8456 </w:t>
            </w:r>
          </w:p>
        </w:tc>
      </w:tr>
      <w:tr w:rsidR="00994066" w:rsidRPr="00A7741B" w14:paraId="1E891953" w14:textId="77777777" w:rsidTr="00EB74BE">
        <w:trPr>
          <w:cantSplit/>
          <w:jc w:val="center"/>
          <w:trPrChange w:id="7001"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7002"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7B561BD" w14:textId="77777777" w:rsidR="00994066" w:rsidRPr="00A7741B" w:rsidRDefault="00994066" w:rsidP="006B12F7">
            <w:pPr>
              <w:pStyle w:val="Paragraph"/>
              <w:rPr>
                <w:rFonts w:ascii="Calibri" w:hAnsi="Calibri" w:cs="Calibri"/>
                <w:sz w:val="24"/>
                <w:szCs w:val="24"/>
              </w:rPr>
            </w:pPr>
          </w:p>
        </w:tc>
        <w:tc>
          <w:tcPr>
            <w:tcW w:w="664" w:type="dxa"/>
            <w:tcBorders>
              <w:top w:val="nil"/>
              <w:left w:val="nil"/>
              <w:bottom w:val="nil"/>
              <w:right w:val="nil"/>
            </w:tcBorders>
            <w:shd w:val="clear" w:color="auto" w:fill="auto"/>
            <w:tcMar>
              <w:top w:w="15" w:type="dxa"/>
              <w:left w:w="15" w:type="dxa"/>
              <w:bottom w:w="0" w:type="dxa"/>
              <w:right w:w="15" w:type="dxa"/>
            </w:tcMar>
            <w:vAlign w:val="center"/>
            <w:hideMark/>
            <w:tcPrChange w:id="7003" w:author="Aleksander Hansen" w:date="2013-02-16T23:01:00Z">
              <w:tcPr>
                <w:tcW w:w="664"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47372DE" w14:textId="77777777" w:rsidR="00994066" w:rsidRPr="00A7741B" w:rsidRDefault="00994066" w:rsidP="006B12F7">
            <w:pPr>
              <w:pStyle w:val="Paragraph"/>
              <w:rPr>
                <w:rFonts w:ascii="Calibri" w:hAnsi="Calibri" w:cs="Calibri"/>
                <w:sz w:val="24"/>
                <w:szCs w:val="24"/>
              </w:rPr>
            </w:pPr>
          </w:p>
        </w:tc>
        <w:tc>
          <w:tcPr>
            <w:tcW w:w="2252" w:type="dxa"/>
            <w:tcBorders>
              <w:top w:val="nil"/>
              <w:left w:val="nil"/>
              <w:bottom w:val="nil"/>
              <w:right w:val="nil"/>
            </w:tcBorders>
            <w:shd w:val="clear" w:color="auto" w:fill="auto"/>
            <w:tcMar>
              <w:top w:w="15" w:type="dxa"/>
              <w:left w:w="15" w:type="dxa"/>
              <w:bottom w:w="0" w:type="dxa"/>
              <w:right w:w="15" w:type="dxa"/>
            </w:tcMar>
            <w:vAlign w:val="center"/>
            <w:hideMark/>
            <w:tcPrChange w:id="7004" w:author="Aleksander Hansen" w:date="2013-02-16T23:01:00Z">
              <w:tcPr>
                <w:tcW w:w="2252" w:type="dxa"/>
                <w:gridSpan w:val="2"/>
                <w:tcBorders>
                  <w:top w:val="nil"/>
                  <w:left w:val="nil"/>
                  <w:bottom w:val="nil"/>
                  <w:right w:val="nil"/>
                </w:tcBorders>
                <w:shd w:val="clear" w:color="auto" w:fill="CCFFCC"/>
                <w:tcMar>
                  <w:top w:w="15" w:type="dxa"/>
                  <w:left w:w="15" w:type="dxa"/>
                  <w:bottom w:w="0" w:type="dxa"/>
                  <w:right w:w="15" w:type="dxa"/>
                </w:tcMar>
                <w:vAlign w:val="center"/>
                <w:hideMark/>
              </w:tcPr>
            </w:tcPrChange>
          </w:tcPr>
          <w:p w14:paraId="1C0A7502" w14:textId="77777777" w:rsidR="00994066" w:rsidRPr="00A7741B" w:rsidRDefault="00994066" w:rsidP="00DB35B4">
            <w:pPr>
              <w:pStyle w:val="Text"/>
              <w:rPr>
                <w:rStyle w:val="Strong"/>
              </w:rPr>
            </w:pPr>
            <w:r w:rsidRPr="00A7741B">
              <w:t>DV01</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Change w:id="7005" w:author="Aleksander Hansen" w:date="2013-02-16T23:01:00Z">
              <w:tcPr>
                <w:tcW w:w="1551" w:type="dxa"/>
                <w:gridSpan w:val="2"/>
                <w:tcBorders>
                  <w:top w:val="nil"/>
                  <w:left w:val="nil"/>
                  <w:bottom w:val="nil"/>
                  <w:right w:val="nil"/>
                </w:tcBorders>
                <w:shd w:val="clear" w:color="auto" w:fill="CCFFCC"/>
                <w:tcMar>
                  <w:top w:w="15" w:type="dxa"/>
                  <w:left w:w="15" w:type="dxa"/>
                  <w:bottom w:w="0" w:type="dxa"/>
                  <w:right w:w="15" w:type="dxa"/>
                </w:tcMar>
                <w:vAlign w:val="center"/>
                <w:hideMark/>
              </w:tcPr>
            </w:tcPrChange>
          </w:tcPr>
          <w:p w14:paraId="583796B5" w14:textId="77777777" w:rsidR="00994066" w:rsidRPr="00A7741B" w:rsidRDefault="00994066" w:rsidP="00DB35B4">
            <w:pPr>
              <w:pStyle w:val="Text"/>
              <w:rPr>
                <w:rStyle w:val="Strong"/>
              </w:rPr>
            </w:pPr>
            <w:r w:rsidRPr="00A7741B">
              <w:t xml:space="preserve">$0.0437 </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Change w:id="7006" w:author="Aleksander Hansen" w:date="2013-02-16T23:01:00Z">
              <w:tcPr>
                <w:tcW w:w="1710" w:type="dxa"/>
                <w:gridSpan w:val="2"/>
                <w:tcBorders>
                  <w:top w:val="nil"/>
                  <w:left w:val="nil"/>
                  <w:bottom w:val="nil"/>
                  <w:right w:val="nil"/>
                </w:tcBorders>
                <w:shd w:val="clear" w:color="auto" w:fill="CCFFCC"/>
                <w:tcMar>
                  <w:top w:w="15" w:type="dxa"/>
                  <w:left w:w="15" w:type="dxa"/>
                  <w:bottom w:w="0" w:type="dxa"/>
                  <w:right w:w="15" w:type="dxa"/>
                </w:tcMar>
                <w:vAlign w:val="center"/>
                <w:hideMark/>
              </w:tcPr>
            </w:tcPrChange>
          </w:tcPr>
          <w:p w14:paraId="679D7472" w14:textId="77777777" w:rsidR="00994066" w:rsidRPr="00A7741B" w:rsidRDefault="00994066" w:rsidP="00DB35B4">
            <w:pPr>
              <w:pStyle w:val="Text"/>
              <w:rPr>
                <w:rStyle w:val="Strong"/>
              </w:rPr>
            </w:pPr>
            <w:r w:rsidRPr="00A7741B">
              <w:t xml:space="preserve">$0.1544 </w:t>
            </w:r>
          </w:p>
        </w:tc>
      </w:tr>
    </w:tbl>
    <w:p w14:paraId="521018EC" w14:textId="77777777" w:rsidR="002B2889" w:rsidRDefault="002B2889" w:rsidP="00DB35B4">
      <w:pPr>
        <w:pStyle w:val="Text"/>
      </w:pPr>
    </w:p>
    <w:p w14:paraId="330C49EE" w14:textId="77777777" w:rsidR="002B2889" w:rsidRDefault="002B2889">
      <w:pPr>
        <w:rPr>
          <w:rFonts w:ascii="Trebuchet MS" w:eastAsiaTheme="majorEastAsia" w:hAnsi="Trebuchet MS" w:cstheme="majorBidi"/>
          <w:b/>
          <w:bCs/>
          <w:color w:val="598774"/>
          <w:sz w:val="26"/>
          <w:szCs w:val="26"/>
        </w:rPr>
      </w:pPr>
      <w:r>
        <w:br w:type="page"/>
      </w:r>
    </w:p>
    <w:p w14:paraId="0C9D4BD0" w14:textId="4470B63E" w:rsidR="00994066" w:rsidRDefault="00994066" w:rsidP="002B2889">
      <w:pPr>
        <w:pStyle w:val="Heading2"/>
      </w:pPr>
      <w:bookmarkStart w:id="7007" w:name="_Toc223340379"/>
      <w:r>
        <w:t>Calculate the face amount of bonds required to hedge an option position given the DV01 of each.</w:t>
      </w:r>
      <w:bookmarkEnd w:id="7007"/>
    </w:p>
    <w:tbl>
      <w:tblPr>
        <w:tblpPr w:leftFromText="187" w:rightFromText="187" w:vertAnchor="page" w:horzAnchor="margin" w:tblpY="7806"/>
        <w:tblOverlap w:val="never"/>
        <w:tblW w:w="2802" w:type="dxa"/>
        <w:tblLayout w:type="fixed"/>
        <w:tblCellMar>
          <w:left w:w="0" w:type="dxa"/>
          <w:right w:w="0" w:type="dxa"/>
        </w:tblCellMar>
        <w:tblLook w:val="04A0" w:firstRow="1" w:lastRow="0" w:firstColumn="1" w:lastColumn="0" w:noHBand="0" w:noVBand="1"/>
        <w:tblPrChange w:id="7008" w:author="Aleksander Hansen" w:date="2013-02-16T23:06:00Z">
          <w:tblPr>
            <w:tblpPr w:leftFromText="187" w:rightFromText="187" w:vertAnchor="page" w:horzAnchor="margin" w:tblpY="7806"/>
            <w:tblOverlap w:val="never"/>
            <w:tblW w:w="2802" w:type="dxa"/>
            <w:tblLayout w:type="fixed"/>
            <w:tblCellMar>
              <w:left w:w="0" w:type="dxa"/>
              <w:right w:w="0" w:type="dxa"/>
            </w:tblCellMar>
            <w:tblLook w:val="04A0" w:firstRow="1" w:lastRow="0" w:firstColumn="1" w:lastColumn="0" w:noHBand="0" w:noVBand="1"/>
          </w:tblPr>
        </w:tblPrChange>
      </w:tblPr>
      <w:tblGrid>
        <w:gridCol w:w="1161"/>
        <w:gridCol w:w="1641"/>
        <w:tblGridChange w:id="7009">
          <w:tblGrid>
            <w:gridCol w:w="120"/>
            <w:gridCol w:w="1041"/>
            <w:gridCol w:w="120"/>
            <w:gridCol w:w="1521"/>
            <w:gridCol w:w="120"/>
          </w:tblGrid>
        </w:tblGridChange>
      </w:tblGrid>
      <w:tr w:rsidR="00994066" w:rsidRPr="00A7741B" w14:paraId="7B9DC44A" w14:textId="77777777" w:rsidTr="00EB74BE">
        <w:trPr>
          <w:trHeight w:hRule="exact" w:val="336"/>
          <w:trPrChange w:id="7010" w:author="Aleksander Hansen" w:date="2013-02-16T23:06:00Z">
            <w:trPr>
              <w:gridBefore w:val="1"/>
              <w:trHeight w:hRule="exact" w:val="336"/>
            </w:trPr>
          </w:trPrChange>
        </w:trPr>
        <w:tc>
          <w:tcPr>
            <w:tcW w:w="2802" w:type="dxa"/>
            <w:gridSpan w:val="2"/>
            <w:tcBorders>
              <w:top w:val="nil"/>
              <w:left w:val="nil"/>
              <w:bottom w:val="nil"/>
              <w:right w:val="nil"/>
            </w:tcBorders>
            <w:shd w:val="clear" w:color="auto" w:fill="A2B593"/>
            <w:tcMar>
              <w:top w:w="12" w:type="dxa"/>
              <w:left w:w="12" w:type="dxa"/>
              <w:bottom w:w="0" w:type="dxa"/>
              <w:right w:w="12" w:type="dxa"/>
            </w:tcMar>
            <w:vAlign w:val="center"/>
            <w:hideMark/>
            <w:tcPrChange w:id="7011" w:author="Aleksander Hansen" w:date="2013-02-16T23:06:00Z">
              <w:tcPr>
                <w:tcW w:w="2802" w:type="dxa"/>
                <w:gridSpan w:val="4"/>
                <w:tcBorders>
                  <w:top w:val="nil"/>
                  <w:left w:val="nil"/>
                  <w:bottom w:val="nil"/>
                  <w:right w:val="nil"/>
                </w:tcBorders>
                <w:shd w:val="clear" w:color="auto" w:fill="auto"/>
                <w:tcMar>
                  <w:top w:w="12" w:type="dxa"/>
                  <w:left w:w="12" w:type="dxa"/>
                  <w:bottom w:w="0" w:type="dxa"/>
                  <w:right w:w="12" w:type="dxa"/>
                </w:tcMar>
                <w:vAlign w:val="center"/>
                <w:hideMark/>
              </w:tcPr>
            </w:tcPrChange>
          </w:tcPr>
          <w:p w14:paraId="0972290E" w14:textId="77777777" w:rsidR="00994066" w:rsidRPr="00A7741B" w:rsidRDefault="00994066" w:rsidP="00DB35B4">
            <w:pPr>
              <w:pStyle w:val="Text"/>
              <w:rPr>
                <w:rStyle w:val="Strong"/>
              </w:rPr>
            </w:pPr>
            <w:r w:rsidRPr="00A7741B">
              <w:t>Zero-coupon bond:</w:t>
            </w:r>
          </w:p>
        </w:tc>
      </w:tr>
      <w:tr w:rsidR="00994066" w:rsidRPr="00A7741B" w14:paraId="4530862E"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6E8052A6" w14:textId="77777777" w:rsidR="00994066" w:rsidRPr="00FC3197" w:rsidRDefault="00994066" w:rsidP="00DB35B4">
            <w:pPr>
              <w:pStyle w:val="Text"/>
            </w:pPr>
            <w:r w:rsidRPr="00FC3197">
              <w:t>Face</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4BEFAF9A" w14:textId="77777777" w:rsidR="00994066" w:rsidRPr="00FC3197" w:rsidRDefault="00994066" w:rsidP="00DB35B4">
            <w:pPr>
              <w:pStyle w:val="Text"/>
            </w:pPr>
            <w:r w:rsidRPr="00FC3197">
              <w:t xml:space="preserve">$100 </w:t>
            </w:r>
          </w:p>
        </w:tc>
      </w:tr>
      <w:tr w:rsidR="00994066" w:rsidRPr="00A7741B" w14:paraId="13DE5634"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71986761" w14:textId="77777777" w:rsidR="00994066" w:rsidRPr="00FC3197" w:rsidRDefault="00994066" w:rsidP="00DB35B4">
            <w:pPr>
              <w:pStyle w:val="Text"/>
            </w:pPr>
            <w:r w:rsidRPr="00FC3197">
              <w:t>Maturity</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7EC2D7D1" w14:textId="77777777" w:rsidR="00994066" w:rsidRPr="00FC3197" w:rsidRDefault="00994066" w:rsidP="00DB35B4">
            <w:pPr>
              <w:pStyle w:val="Text"/>
            </w:pPr>
            <w:r w:rsidRPr="00FC3197">
              <w:t xml:space="preserve"> </w:t>
            </w:r>
            <w:del w:id="7012" w:author="Aleksander Hansen" w:date="2013-02-16T23:06:00Z">
              <w:r w:rsidRPr="00FC3197" w:rsidDel="00EB74BE">
                <w:delText xml:space="preserve">         </w:delText>
              </w:r>
            </w:del>
            <w:r w:rsidRPr="00FC3197">
              <w:t xml:space="preserve">42.4 </w:t>
            </w:r>
          </w:p>
        </w:tc>
      </w:tr>
      <w:tr w:rsidR="00994066" w:rsidRPr="00A7741B" w14:paraId="7A08B116"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539DC44F" w14:textId="77777777" w:rsidR="00994066" w:rsidRPr="00FC3197" w:rsidRDefault="00994066" w:rsidP="00DB35B4">
            <w:pPr>
              <w:pStyle w:val="Text"/>
            </w:pPr>
            <w:r w:rsidRPr="00FC3197">
              <w:t> </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6680E61C" w14:textId="77777777" w:rsidR="00994066" w:rsidRPr="00FC3197" w:rsidRDefault="00994066" w:rsidP="00DB35B4">
            <w:pPr>
              <w:pStyle w:val="Text"/>
            </w:pPr>
            <w:r w:rsidRPr="00FC3197">
              <w:t> </w:t>
            </w:r>
          </w:p>
        </w:tc>
      </w:tr>
      <w:tr w:rsidR="00994066" w:rsidRPr="00A7741B" w14:paraId="7CF4141B"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3A7E8EEE" w14:textId="77777777" w:rsidR="00994066" w:rsidRPr="00FC3197" w:rsidRDefault="00994066" w:rsidP="00DB35B4">
            <w:pPr>
              <w:pStyle w:val="Text"/>
            </w:pPr>
            <w:r w:rsidRPr="00FC3197">
              <w:t>Yield</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243E168E" w14:textId="77777777" w:rsidR="00994066" w:rsidRPr="00FC3197" w:rsidRDefault="00994066" w:rsidP="00DB35B4">
            <w:pPr>
              <w:pStyle w:val="Text"/>
            </w:pPr>
            <w:r w:rsidRPr="00FC3197">
              <w:t>5.0%</w:t>
            </w:r>
          </w:p>
        </w:tc>
      </w:tr>
      <w:tr w:rsidR="00994066" w:rsidRPr="00A7741B" w14:paraId="105591FC"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3AB45DCC" w14:textId="77777777" w:rsidR="00994066" w:rsidRPr="00FC3197" w:rsidRDefault="00994066" w:rsidP="00DB35B4">
            <w:pPr>
              <w:pStyle w:val="Text"/>
            </w:pPr>
            <w:r w:rsidRPr="00FC3197">
              <w:t>Duration</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347F3D0B" w14:textId="77777777" w:rsidR="00994066" w:rsidRPr="00FC3197" w:rsidRDefault="00994066" w:rsidP="00DB35B4">
            <w:pPr>
              <w:pStyle w:val="Text"/>
            </w:pPr>
            <w:r w:rsidRPr="00FC3197">
              <w:t>-40.38</w:t>
            </w:r>
          </w:p>
        </w:tc>
      </w:tr>
      <w:tr w:rsidR="00994066" w:rsidRPr="00A7741B" w14:paraId="563729EF"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3DCE32DC" w14:textId="77777777" w:rsidR="00994066" w:rsidRPr="00FC3197" w:rsidRDefault="00994066" w:rsidP="00DB35B4">
            <w:pPr>
              <w:pStyle w:val="Text"/>
            </w:pPr>
            <w:r w:rsidRPr="00FC3197">
              <w:t>Actual</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2A81F23F" w14:textId="77777777" w:rsidR="00994066" w:rsidRPr="00FC3197" w:rsidRDefault="00994066" w:rsidP="00DB35B4">
            <w:pPr>
              <w:pStyle w:val="Text"/>
            </w:pPr>
            <w:r w:rsidRPr="00FC3197">
              <w:t>-12.00</w:t>
            </w:r>
          </w:p>
        </w:tc>
      </w:tr>
      <w:tr w:rsidR="00994066" w:rsidRPr="00A7741B" w14:paraId="78D37608"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1D50A7DE" w14:textId="77777777" w:rsidR="00994066" w:rsidRPr="00FC3197" w:rsidRDefault="00994066" w:rsidP="00DB35B4">
            <w:pPr>
              <w:pStyle w:val="Text"/>
            </w:pPr>
            <w:r w:rsidRPr="00FC3197">
              <w:t>Slope</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3A44B4A8" w14:textId="77777777" w:rsidR="00994066" w:rsidRPr="00FC3197" w:rsidRDefault="00994066" w:rsidP="00DB35B4">
            <w:pPr>
              <w:pStyle w:val="Text"/>
            </w:pPr>
            <w:r w:rsidRPr="00FC3197">
              <w:t xml:space="preserve">     (484.70)</w:t>
            </w:r>
          </w:p>
        </w:tc>
      </w:tr>
      <w:tr w:rsidR="00994066" w:rsidRPr="00A7741B" w14:paraId="5307180A"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63640B6A" w14:textId="77777777" w:rsidR="00994066" w:rsidRPr="00FC3197" w:rsidRDefault="00994066" w:rsidP="00DB35B4">
            <w:pPr>
              <w:pStyle w:val="Text"/>
            </w:pPr>
            <w:r w:rsidRPr="00FC3197">
              <w:t> </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1016BAC0" w14:textId="77777777" w:rsidR="00994066" w:rsidRPr="00FC3197" w:rsidRDefault="00994066" w:rsidP="00DB35B4">
            <w:pPr>
              <w:pStyle w:val="Text"/>
            </w:pPr>
            <w:r w:rsidRPr="00FC3197">
              <w:t> </w:t>
            </w:r>
          </w:p>
        </w:tc>
      </w:tr>
      <w:tr w:rsidR="00994066" w:rsidRPr="00A7741B" w14:paraId="22DD5668"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52320BA0" w14:textId="77777777" w:rsidR="00994066" w:rsidRPr="00A7741B" w:rsidRDefault="00994066" w:rsidP="00DB35B4">
            <w:pPr>
              <w:pStyle w:val="Text"/>
              <w:rPr>
                <w:rStyle w:val="Strong"/>
              </w:rPr>
            </w:pPr>
            <w:r w:rsidRPr="00A7741B">
              <w:t>Yield</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64F4EAB7" w14:textId="77777777" w:rsidR="00994066" w:rsidRPr="00A7741B" w:rsidRDefault="00994066" w:rsidP="00DB35B4">
            <w:pPr>
              <w:pStyle w:val="Text"/>
              <w:rPr>
                <w:rStyle w:val="Strong"/>
              </w:rPr>
            </w:pPr>
            <w:r w:rsidRPr="00A7741B">
              <w:t>Price</w:t>
            </w:r>
          </w:p>
        </w:tc>
      </w:tr>
      <w:tr w:rsidR="00994066" w:rsidRPr="00A7741B" w14:paraId="44A09B52"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2048AB26" w14:textId="77777777" w:rsidR="00994066" w:rsidRPr="00FC3197" w:rsidRDefault="00994066" w:rsidP="00DB35B4">
            <w:pPr>
              <w:pStyle w:val="Text"/>
            </w:pPr>
            <w:r w:rsidRPr="00FC3197">
              <w:t>4.00%</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1EDAA2B4" w14:textId="77777777" w:rsidR="00994066" w:rsidRPr="00FC3197" w:rsidRDefault="00994066" w:rsidP="00DB35B4">
            <w:pPr>
              <w:pStyle w:val="Text"/>
            </w:pPr>
            <w:r w:rsidRPr="00FC3197">
              <w:t xml:space="preserve">$18.34 </w:t>
            </w:r>
          </w:p>
        </w:tc>
      </w:tr>
      <w:tr w:rsidR="00994066" w:rsidRPr="00A7741B" w14:paraId="2C08D54B" w14:textId="77777777" w:rsidTr="00EB74BE">
        <w:trPr>
          <w:trHeight w:hRule="exact" w:val="336"/>
          <w:trPrChange w:id="7013" w:author="Aleksander Hansen" w:date="2013-02-16T23:06:00Z">
            <w:trPr>
              <w:gridBefore w:val="1"/>
              <w:trHeight w:hRule="exact" w:val="336"/>
            </w:trPr>
          </w:trPrChange>
        </w:trPr>
        <w:tc>
          <w:tcPr>
            <w:tcW w:w="1161" w:type="dxa"/>
            <w:tcBorders>
              <w:top w:val="nil"/>
              <w:left w:val="nil"/>
              <w:right w:val="nil"/>
            </w:tcBorders>
            <w:shd w:val="clear" w:color="auto" w:fill="auto"/>
            <w:tcMar>
              <w:top w:w="12" w:type="dxa"/>
              <w:left w:w="12" w:type="dxa"/>
              <w:bottom w:w="0" w:type="dxa"/>
              <w:right w:w="12" w:type="dxa"/>
            </w:tcMar>
            <w:vAlign w:val="center"/>
            <w:hideMark/>
            <w:tcPrChange w:id="7014" w:author="Aleksander Hansen" w:date="2013-02-16T23:06:00Z">
              <w:tcPr>
                <w:tcW w:w="1161"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60738103" w14:textId="77777777" w:rsidR="00994066" w:rsidRPr="00FC3197" w:rsidRDefault="00994066" w:rsidP="00DB35B4">
            <w:pPr>
              <w:pStyle w:val="Text"/>
            </w:pPr>
            <w:r w:rsidRPr="00FC3197">
              <w:t>3.99%</w:t>
            </w:r>
          </w:p>
        </w:tc>
        <w:tc>
          <w:tcPr>
            <w:tcW w:w="1641" w:type="dxa"/>
            <w:tcBorders>
              <w:top w:val="nil"/>
              <w:left w:val="nil"/>
              <w:right w:val="nil"/>
            </w:tcBorders>
            <w:shd w:val="clear" w:color="auto" w:fill="auto"/>
            <w:tcMar>
              <w:top w:w="12" w:type="dxa"/>
              <w:left w:w="12" w:type="dxa"/>
              <w:bottom w:w="0" w:type="dxa"/>
              <w:right w:w="12" w:type="dxa"/>
            </w:tcMar>
            <w:vAlign w:val="center"/>
            <w:hideMark/>
            <w:tcPrChange w:id="7015" w:author="Aleksander Hansen" w:date="2013-02-16T23:06:00Z">
              <w:tcPr>
                <w:tcW w:w="1641"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4A294354" w14:textId="77777777" w:rsidR="00994066" w:rsidRPr="00FC3197" w:rsidRDefault="00994066" w:rsidP="00DB35B4">
            <w:pPr>
              <w:pStyle w:val="Text"/>
            </w:pPr>
            <w:r w:rsidRPr="00FC3197">
              <w:t xml:space="preserve">$18.42 </w:t>
            </w:r>
          </w:p>
        </w:tc>
      </w:tr>
      <w:tr w:rsidR="00994066" w:rsidRPr="00A7741B" w14:paraId="078B7E19" w14:textId="77777777" w:rsidTr="00EB74BE">
        <w:trPr>
          <w:trHeight w:hRule="exact" w:val="336"/>
          <w:trPrChange w:id="7016" w:author="Aleksander Hansen" w:date="2013-02-16T23:06:00Z">
            <w:trPr>
              <w:gridBefore w:val="1"/>
              <w:trHeight w:hRule="exact" w:val="336"/>
            </w:trPr>
          </w:trPrChange>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Change w:id="7017" w:author="Aleksander Hansen" w:date="2013-02-16T23:06:00Z">
              <w:tcPr>
                <w:tcW w:w="1161" w:type="dxa"/>
                <w:gridSpan w:val="2"/>
                <w:tcBorders>
                  <w:top w:val="nil"/>
                  <w:left w:val="nil"/>
                  <w:bottom w:val="nil"/>
                  <w:right w:val="nil"/>
                </w:tcBorders>
                <w:shd w:val="clear" w:color="auto" w:fill="DAEEF3" w:themeFill="accent5" w:themeFillTint="33"/>
                <w:tcMar>
                  <w:top w:w="12" w:type="dxa"/>
                  <w:left w:w="12" w:type="dxa"/>
                  <w:bottom w:w="0" w:type="dxa"/>
                  <w:right w:w="12" w:type="dxa"/>
                </w:tcMar>
                <w:vAlign w:val="center"/>
                <w:hideMark/>
              </w:tcPr>
            </w:tcPrChange>
          </w:tcPr>
          <w:p w14:paraId="69EB67AC" w14:textId="77777777" w:rsidR="00994066" w:rsidRPr="00A7741B" w:rsidRDefault="00994066" w:rsidP="00DB35B4">
            <w:pPr>
              <w:pStyle w:val="Text"/>
              <w:rPr>
                <w:rStyle w:val="Strong"/>
              </w:rPr>
            </w:pPr>
            <w:r w:rsidRPr="00A7741B">
              <w:t>DV01</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Change w:id="7018" w:author="Aleksander Hansen" w:date="2013-02-16T23:06:00Z">
              <w:tcPr>
                <w:tcW w:w="1641" w:type="dxa"/>
                <w:gridSpan w:val="2"/>
                <w:tcBorders>
                  <w:top w:val="nil"/>
                  <w:left w:val="nil"/>
                  <w:bottom w:val="nil"/>
                  <w:right w:val="nil"/>
                </w:tcBorders>
                <w:shd w:val="clear" w:color="auto" w:fill="DAEEF3" w:themeFill="accent5" w:themeFillTint="33"/>
                <w:tcMar>
                  <w:top w:w="12" w:type="dxa"/>
                  <w:left w:w="12" w:type="dxa"/>
                  <w:bottom w:w="0" w:type="dxa"/>
                  <w:right w:w="12" w:type="dxa"/>
                </w:tcMar>
                <w:vAlign w:val="center"/>
                <w:hideMark/>
              </w:tcPr>
            </w:tcPrChange>
          </w:tcPr>
          <w:p w14:paraId="06F531FD" w14:textId="77777777" w:rsidR="00994066" w:rsidRPr="00A7741B" w:rsidRDefault="00994066" w:rsidP="00DB35B4">
            <w:pPr>
              <w:pStyle w:val="Text"/>
              <w:rPr>
                <w:rStyle w:val="Strong"/>
              </w:rPr>
            </w:pPr>
            <w:r w:rsidRPr="00A7741B">
              <w:t xml:space="preserve">$0.0779 </w:t>
            </w:r>
          </w:p>
        </w:tc>
      </w:tr>
    </w:tbl>
    <w:p w14:paraId="309C5328" w14:textId="15E2A08A" w:rsidR="00994066" w:rsidRPr="00093D2C" w:rsidRDefault="00994066" w:rsidP="00DB35B4">
      <w:pPr>
        <w:pStyle w:val="Text"/>
      </w:pPr>
      <w:r w:rsidRPr="00620BF3">
        <w:rPr>
          <w:noProof/>
          <w:lang w:bidi="ar-SA"/>
        </w:rPr>
        <w:drawing>
          <wp:anchor distT="0" distB="0" distL="114300" distR="114300" simplePos="0" relativeHeight="251809280" behindDoc="1" locked="0" layoutInCell="1" allowOverlap="1" wp14:anchorId="43CCC4F2" wp14:editId="21AC4C10">
            <wp:simplePos x="0" y="0"/>
            <wp:positionH relativeFrom="margin">
              <wp:align>right</wp:align>
            </wp:positionH>
            <wp:positionV relativeFrom="page">
              <wp:posOffset>5010785</wp:posOffset>
            </wp:positionV>
            <wp:extent cx="3419475" cy="2612390"/>
            <wp:effectExtent l="0" t="0" r="0" b="0"/>
            <wp:wrapTight wrapText="bothSides">
              <wp:wrapPolygon edited="0">
                <wp:start x="481" y="945"/>
                <wp:lineTo x="361" y="13703"/>
                <wp:lineTo x="963" y="13861"/>
                <wp:lineTo x="7461" y="13861"/>
                <wp:lineTo x="481" y="14964"/>
                <wp:lineTo x="481" y="16224"/>
                <wp:lineTo x="11913" y="16381"/>
                <wp:lineTo x="1324" y="17169"/>
                <wp:lineTo x="1083" y="18271"/>
                <wp:lineTo x="2407" y="18901"/>
                <wp:lineTo x="2407" y="19689"/>
                <wp:lineTo x="7461" y="21106"/>
                <wp:lineTo x="9988" y="21421"/>
                <wp:lineTo x="12515" y="21421"/>
                <wp:lineTo x="14560" y="21106"/>
                <wp:lineTo x="20457" y="19531"/>
                <wp:lineTo x="20577" y="17799"/>
                <wp:lineTo x="19133" y="17169"/>
                <wp:lineTo x="14560" y="16381"/>
                <wp:lineTo x="11552" y="14491"/>
                <wp:lineTo x="10469" y="13861"/>
                <wp:lineTo x="8664" y="11341"/>
                <wp:lineTo x="10349" y="11341"/>
                <wp:lineTo x="18892" y="9293"/>
                <wp:lineTo x="19133" y="2363"/>
                <wp:lineTo x="16486" y="2048"/>
                <wp:lineTo x="1083" y="945"/>
                <wp:lineTo x="481" y="945"/>
              </wp:wrapPolygon>
            </wp:wrapTight>
            <wp:docPr id="277"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4"/>
              </a:graphicData>
            </a:graphic>
            <wp14:sizeRelH relativeFrom="margin">
              <wp14:pctWidth>0</wp14:pctWidth>
            </wp14:sizeRelH>
            <wp14:sizeRelV relativeFrom="margin">
              <wp14:pctHeight>0</wp14:pctHeight>
            </wp14:sizeRelV>
          </wp:anchor>
        </w:drawing>
      </w:r>
      <w:r w:rsidRPr="00093D2C">
        <w:t>If DV01 is expressed in terms of a fixed face amount, hedging a position of FA face amount of security A requires a position of FB face amount of security where:</w:t>
      </w:r>
    </w:p>
    <w:p w14:paraId="186F00D4" w14:textId="77777777" w:rsidR="007401CC" w:rsidRDefault="007401CC" w:rsidP="00DB35B4">
      <w:pPr>
        <w:pStyle w:val="Text"/>
      </w:pPr>
    </w:p>
    <w:p w14:paraId="782F00A4" w14:textId="195A68FE" w:rsidR="00994066" w:rsidRDefault="0051240F">
      <w:pPr>
        <w:pStyle w:val="Text"/>
        <w:jc w:val="center"/>
        <w:pPrChange w:id="7019" w:author="Aleksander Hansen" w:date="2013-02-16T23:04:00Z">
          <w:pPr>
            <w:pStyle w:val="Text"/>
          </w:pPr>
        </w:pPrChange>
      </w:pPr>
      <w:r>
        <w:pict w14:anchorId="4BB2CDA9">
          <v:shape id="_x0000_i1123" type="#_x0000_t75" style="width:152.1pt;height:52.6pt" fillcolor="#ffc">
            <v:imagedata r:id="rId175" o:title=""/>
          </v:shape>
        </w:pict>
      </w:r>
    </w:p>
    <w:p w14:paraId="757F920B" w14:textId="77777777" w:rsidR="007401CC" w:rsidRDefault="007401CC" w:rsidP="00DB35B4">
      <w:pPr>
        <w:pStyle w:val="Text"/>
      </w:pPr>
    </w:p>
    <w:tbl>
      <w:tblPr>
        <w:tblW w:w="7387" w:type="dxa"/>
        <w:jc w:val="center"/>
        <w:tblCellMar>
          <w:left w:w="0" w:type="dxa"/>
          <w:right w:w="0" w:type="dxa"/>
        </w:tblCellMar>
        <w:tblLook w:val="04A0" w:firstRow="1" w:lastRow="0" w:firstColumn="1" w:lastColumn="0" w:noHBand="0" w:noVBand="1"/>
        <w:tblPrChange w:id="7020" w:author="Aleksander Hansen" w:date="2013-02-16T23:04:00Z">
          <w:tblPr>
            <w:tblW w:w="7387" w:type="dxa"/>
            <w:jc w:val="center"/>
            <w:tblCellMar>
              <w:left w:w="0" w:type="dxa"/>
              <w:right w:w="0" w:type="dxa"/>
            </w:tblCellMar>
            <w:tblLook w:val="04A0" w:firstRow="1" w:lastRow="0" w:firstColumn="1" w:lastColumn="0" w:noHBand="0" w:noVBand="1"/>
          </w:tblPr>
        </w:tblPrChange>
      </w:tblPr>
      <w:tblGrid>
        <w:gridCol w:w="1556"/>
        <w:gridCol w:w="1223"/>
        <w:gridCol w:w="249"/>
        <w:gridCol w:w="810"/>
        <w:gridCol w:w="1530"/>
        <w:gridCol w:w="360"/>
        <w:gridCol w:w="1659"/>
        <w:tblGridChange w:id="7021">
          <w:tblGrid>
            <w:gridCol w:w="1556"/>
            <w:gridCol w:w="1223"/>
            <w:gridCol w:w="249"/>
            <w:gridCol w:w="810"/>
            <w:gridCol w:w="1530"/>
            <w:gridCol w:w="360"/>
            <w:gridCol w:w="1659"/>
          </w:tblGrid>
        </w:tblGridChange>
      </w:tblGrid>
      <w:tr w:rsidR="00994066" w:rsidRPr="00A7741B" w14:paraId="618A2FCC" w14:textId="77777777" w:rsidTr="00EB74BE">
        <w:trPr>
          <w:trHeight w:val="239"/>
          <w:jc w:val="center"/>
          <w:trPrChange w:id="7022" w:author="Aleksander Hansen" w:date="2013-02-16T23:04:00Z">
            <w:trPr>
              <w:trHeight w:val="239"/>
              <w:jc w:val="center"/>
            </w:trPr>
          </w:trPrChange>
        </w:trPr>
        <w:tc>
          <w:tcPr>
            <w:tcW w:w="2779" w:type="dxa"/>
            <w:gridSpan w:val="2"/>
            <w:tcBorders>
              <w:top w:val="nil"/>
              <w:left w:val="nil"/>
              <w:bottom w:val="nil"/>
              <w:right w:val="nil"/>
            </w:tcBorders>
            <w:shd w:val="clear" w:color="auto" w:fill="A2B593"/>
            <w:tcMar>
              <w:top w:w="12" w:type="dxa"/>
              <w:left w:w="12" w:type="dxa"/>
              <w:bottom w:w="0" w:type="dxa"/>
              <w:right w:w="12" w:type="dxa"/>
            </w:tcMar>
            <w:vAlign w:val="bottom"/>
            <w:hideMark/>
            <w:tcPrChange w:id="7023" w:author="Aleksander Hansen" w:date="2013-02-16T23:04:00Z">
              <w:tcPr>
                <w:tcW w:w="2779" w:type="dxa"/>
                <w:gridSpan w:val="2"/>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E388EFC" w14:textId="77777777" w:rsidR="00994066" w:rsidRPr="00A7741B" w:rsidRDefault="00994066" w:rsidP="00DB35B4">
            <w:pPr>
              <w:pStyle w:val="Text"/>
              <w:rPr>
                <w:rStyle w:val="Strong"/>
              </w:rPr>
            </w:pPr>
            <w:r w:rsidRPr="00A7741B">
              <w:t>Call Option</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7024" w:author="Aleksander Hansen" w:date="2013-02-16T23:04: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1AD239AF"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7025" w:author="Aleksander Hansen" w:date="2013-02-16T23:04: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0DFBA3C7" w14:textId="77777777" w:rsidR="00994066" w:rsidRPr="00A7741B" w:rsidRDefault="00994066" w:rsidP="006B12F7">
            <w:pPr>
              <w:pStyle w:val="Paragraph"/>
              <w:rPr>
                <w:rFonts w:ascii="Calibri" w:hAnsi="Calibri" w:cs="Calibri"/>
                <w:sz w:val="24"/>
                <w:szCs w:val="24"/>
              </w:rPr>
            </w:pPr>
          </w:p>
        </w:tc>
        <w:tc>
          <w:tcPr>
            <w:tcW w:w="1530" w:type="dxa"/>
            <w:tcBorders>
              <w:top w:val="nil"/>
              <w:left w:val="nil"/>
              <w:right w:val="nil"/>
            </w:tcBorders>
            <w:shd w:val="clear" w:color="auto" w:fill="A2B593"/>
            <w:tcMar>
              <w:top w:w="12" w:type="dxa"/>
              <w:left w:w="12" w:type="dxa"/>
              <w:bottom w:w="0" w:type="dxa"/>
              <w:right w:w="12" w:type="dxa"/>
            </w:tcMar>
            <w:vAlign w:val="bottom"/>
            <w:hideMark/>
            <w:tcPrChange w:id="7026" w:author="Aleksander Hansen" w:date="2013-02-16T23:04:00Z">
              <w:tcPr>
                <w:tcW w:w="1530" w:type="dxa"/>
                <w:tcBorders>
                  <w:top w:val="nil"/>
                  <w:left w:val="nil"/>
                  <w:bottom w:val="nil"/>
                  <w:right w:val="nil"/>
                </w:tcBorders>
                <w:shd w:val="clear" w:color="auto" w:fill="CCFFFF"/>
                <w:tcMar>
                  <w:top w:w="12" w:type="dxa"/>
                  <w:left w:w="12" w:type="dxa"/>
                  <w:bottom w:w="0" w:type="dxa"/>
                  <w:right w:w="12" w:type="dxa"/>
                </w:tcMar>
                <w:vAlign w:val="bottom"/>
                <w:hideMark/>
              </w:tcPr>
            </w:tcPrChange>
          </w:tcPr>
          <w:p w14:paraId="09C6BB6C" w14:textId="77777777" w:rsidR="00994066" w:rsidRPr="00A7741B" w:rsidRDefault="00994066" w:rsidP="00DB35B4">
            <w:pPr>
              <w:pStyle w:val="Text"/>
              <w:rPr>
                <w:rStyle w:val="Strong"/>
              </w:rPr>
            </w:pPr>
            <w:r w:rsidRPr="00A7741B">
              <w:t>Option</w:t>
            </w:r>
          </w:p>
        </w:tc>
        <w:tc>
          <w:tcPr>
            <w:tcW w:w="360" w:type="dxa"/>
            <w:tcBorders>
              <w:top w:val="nil"/>
              <w:left w:val="nil"/>
              <w:right w:val="nil"/>
            </w:tcBorders>
            <w:shd w:val="clear" w:color="auto" w:fill="A2B593"/>
            <w:tcMar>
              <w:top w:w="12" w:type="dxa"/>
              <w:left w:w="12" w:type="dxa"/>
              <w:bottom w:w="0" w:type="dxa"/>
              <w:right w:w="12" w:type="dxa"/>
            </w:tcMar>
            <w:vAlign w:val="bottom"/>
            <w:hideMark/>
            <w:tcPrChange w:id="7027" w:author="Aleksander Hansen" w:date="2013-02-16T23:04:00Z">
              <w:tcPr>
                <w:tcW w:w="36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810E591" w14:textId="77777777" w:rsidR="00994066" w:rsidRPr="00A7741B" w:rsidRDefault="00994066" w:rsidP="006B12F7">
            <w:pPr>
              <w:pStyle w:val="Paragraph"/>
              <w:rPr>
                <w:rFonts w:ascii="Calibri" w:hAnsi="Calibri" w:cs="Calibri"/>
                <w:sz w:val="24"/>
                <w:szCs w:val="24"/>
              </w:rPr>
            </w:pPr>
          </w:p>
        </w:tc>
        <w:tc>
          <w:tcPr>
            <w:tcW w:w="1659" w:type="dxa"/>
            <w:tcBorders>
              <w:top w:val="nil"/>
              <w:left w:val="nil"/>
              <w:right w:val="nil"/>
            </w:tcBorders>
            <w:shd w:val="clear" w:color="auto" w:fill="A2B593"/>
            <w:tcMar>
              <w:top w:w="12" w:type="dxa"/>
              <w:left w:w="12" w:type="dxa"/>
              <w:bottom w:w="0" w:type="dxa"/>
              <w:right w:w="12" w:type="dxa"/>
            </w:tcMar>
            <w:vAlign w:val="bottom"/>
            <w:hideMark/>
            <w:tcPrChange w:id="7028" w:author="Aleksander Hansen" w:date="2013-02-16T23:04:00Z">
              <w:tcPr>
                <w:tcW w:w="1659" w:type="dxa"/>
                <w:tcBorders>
                  <w:top w:val="nil"/>
                  <w:left w:val="nil"/>
                  <w:bottom w:val="nil"/>
                  <w:right w:val="nil"/>
                </w:tcBorders>
                <w:shd w:val="clear" w:color="auto" w:fill="B9FFB9"/>
                <w:tcMar>
                  <w:top w:w="12" w:type="dxa"/>
                  <w:left w:w="12" w:type="dxa"/>
                  <w:bottom w:w="0" w:type="dxa"/>
                  <w:right w:w="12" w:type="dxa"/>
                </w:tcMar>
                <w:vAlign w:val="bottom"/>
                <w:hideMark/>
              </w:tcPr>
            </w:tcPrChange>
          </w:tcPr>
          <w:p w14:paraId="2B43C285" w14:textId="77777777" w:rsidR="00994066" w:rsidRPr="00A7741B" w:rsidRDefault="00994066" w:rsidP="00DB35B4">
            <w:pPr>
              <w:pStyle w:val="Text"/>
              <w:rPr>
                <w:rStyle w:val="Strong"/>
              </w:rPr>
            </w:pPr>
            <w:r w:rsidRPr="00A7741B">
              <w:t>Bond</w:t>
            </w:r>
          </w:p>
        </w:tc>
      </w:tr>
      <w:tr w:rsidR="00994066" w:rsidRPr="00A7741B" w14:paraId="1408B14B" w14:textId="77777777" w:rsidTr="00EB74BE">
        <w:trPr>
          <w:trHeight w:val="239"/>
          <w:jc w:val="center"/>
          <w:trPrChange w:id="7029" w:author="Aleksander Hansen" w:date="2013-02-16T23:03:00Z">
            <w:trPr>
              <w:trHeight w:val="239"/>
              <w:jc w:val="center"/>
            </w:trPr>
          </w:trPrChange>
        </w:trPr>
        <w:tc>
          <w:tcPr>
            <w:tcW w:w="1556" w:type="dxa"/>
            <w:tcBorders>
              <w:top w:val="nil"/>
              <w:left w:val="nil"/>
              <w:bottom w:val="nil"/>
              <w:right w:val="nil"/>
            </w:tcBorders>
            <w:shd w:val="clear" w:color="auto" w:fill="auto"/>
            <w:tcMar>
              <w:top w:w="12" w:type="dxa"/>
              <w:left w:w="12" w:type="dxa"/>
              <w:bottom w:w="0" w:type="dxa"/>
              <w:right w:w="12" w:type="dxa"/>
            </w:tcMar>
            <w:vAlign w:val="bottom"/>
            <w:hideMark/>
            <w:tcPrChange w:id="7030" w:author="Aleksander Hansen" w:date="2013-02-16T23:03: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0D5889E4" w14:textId="77777777" w:rsidR="00994066" w:rsidRPr="00FC3197" w:rsidRDefault="00994066" w:rsidP="00DB35B4">
            <w:pPr>
              <w:pStyle w:val="Text"/>
            </w:pPr>
            <w:r w:rsidRPr="00FC3197">
              <w:t>Stock (S)</w:t>
            </w:r>
          </w:p>
        </w:tc>
        <w:tc>
          <w:tcPr>
            <w:tcW w:w="1223" w:type="dxa"/>
            <w:tcBorders>
              <w:top w:val="nil"/>
              <w:left w:val="nil"/>
              <w:bottom w:val="nil"/>
              <w:right w:val="nil"/>
            </w:tcBorders>
            <w:shd w:val="clear" w:color="auto" w:fill="auto"/>
            <w:tcMar>
              <w:top w:w="12" w:type="dxa"/>
              <w:left w:w="12" w:type="dxa"/>
              <w:bottom w:w="0" w:type="dxa"/>
              <w:right w:w="12" w:type="dxa"/>
            </w:tcMar>
            <w:vAlign w:val="bottom"/>
            <w:hideMark/>
            <w:tcPrChange w:id="7031" w:author="Aleksander Hansen" w:date="2013-02-16T23:03: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18AEAF12" w14:textId="77777777" w:rsidR="00994066" w:rsidRPr="00FC3197" w:rsidRDefault="00994066" w:rsidP="00DB35B4">
            <w:pPr>
              <w:pStyle w:val="Text"/>
            </w:pPr>
            <w:r w:rsidRPr="00FC3197">
              <w:t xml:space="preserve">$100.00 </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7032" w:author="Aleksander Hansen" w:date="2013-02-16T23:03: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007F04B5"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7033" w:author="Aleksander Hansen" w:date="2013-02-16T23:03: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3E44BF4" w14:textId="77777777" w:rsidR="00994066" w:rsidRPr="00A7741B" w:rsidRDefault="00994066" w:rsidP="006B12F7">
            <w:pPr>
              <w:pStyle w:val="Paragraph"/>
              <w:rPr>
                <w:rFonts w:ascii="Calibri" w:hAnsi="Calibri" w:cs="Calibri"/>
                <w:sz w:val="24"/>
                <w:szCs w:val="24"/>
              </w:rPr>
            </w:pPr>
          </w:p>
        </w:tc>
        <w:tc>
          <w:tcPr>
            <w:tcW w:w="1530" w:type="dxa"/>
            <w:tcBorders>
              <w:top w:val="nil"/>
              <w:left w:val="nil"/>
              <w:bottom w:val="single" w:sz="8" w:space="0" w:color="008000"/>
              <w:right w:val="nil"/>
            </w:tcBorders>
            <w:shd w:val="clear" w:color="auto" w:fill="auto"/>
            <w:tcMar>
              <w:top w:w="12" w:type="dxa"/>
              <w:left w:w="12" w:type="dxa"/>
              <w:bottom w:w="0" w:type="dxa"/>
              <w:right w:w="12" w:type="dxa"/>
            </w:tcMar>
            <w:vAlign w:val="bottom"/>
            <w:hideMark/>
            <w:tcPrChange w:id="7034" w:author="Aleksander Hansen" w:date="2013-02-16T23:03:00Z">
              <w:tcPr>
                <w:tcW w:w="1530" w:type="dxa"/>
                <w:tcBorders>
                  <w:top w:val="nil"/>
                  <w:left w:val="nil"/>
                  <w:bottom w:val="single" w:sz="4" w:space="0" w:color="000000"/>
                  <w:right w:val="nil"/>
                </w:tcBorders>
                <w:shd w:val="clear" w:color="auto" w:fill="CCFFFF"/>
                <w:tcMar>
                  <w:top w:w="12" w:type="dxa"/>
                  <w:left w:w="12" w:type="dxa"/>
                  <w:bottom w:w="0" w:type="dxa"/>
                  <w:right w:w="12" w:type="dxa"/>
                </w:tcMar>
                <w:vAlign w:val="bottom"/>
                <w:hideMark/>
              </w:tcPr>
            </w:tcPrChange>
          </w:tcPr>
          <w:p w14:paraId="08428BF6" w14:textId="77777777" w:rsidR="00994066" w:rsidRPr="00A7741B" w:rsidRDefault="00994066" w:rsidP="00DB35B4">
            <w:pPr>
              <w:pStyle w:val="Text"/>
              <w:rPr>
                <w:rStyle w:val="Strong"/>
              </w:rPr>
            </w:pPr>
            <w:r w:rsidRPr="00A7741B">
              <w:t>Face x DV01</w:t>
            </w:r>
          </w:p>
        </w:tc>
        <w:tc>
          <w:tcPr>
            <w:tcW w:w="360" w:type="dxa"/>
            <w:tcBorders>
              <w:top w:val="nil"/>
              <w:left w:val="nil"/>
              <w:bottom w:val="single" w:sz="8" w:space="0" w:color="008000"/>
              <w:right w:val="nil"/>
            </w:tcBorders>
            <w:shd w:val="clear" w:color="auto" w:fill="auto"/>
            <w:tcMar>
              <w:top w:w="12" w:type="dxa"/>
              <w:left w:w="12" w:type="dxa"/>
              <w:bottom w:w="0" w:type="dxa"/>
              <w:right w:w="12" w:type="dxa"/>
            </w:tcMar>
            <w:vAlign w:val="bottom"/>
            <w:hideMark/>
            <w:tcPrChange w:id="7035" w:author="Aleksander Hansen" w:date="2013-02-16T23:03:00Z">
              <w:tcPr>
                <w:tcW w:w="360" w:type="dxa"/>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7C0023CF" w14:textId="77777777" w:rsidR="00994066" w:rsidRPr="00FC3197" w:rsidRDefault="00994066" w:rsidP="00DB35B4">
            <w:pPr>
              <w:pStyle w:val="Text"/>
            </w:pPr>
            <w:r w:rsidRPr="00FC3197">
              <w:t>=</w:t>
            </w:r>
          </w:p>
        </w:tc>
        <w:tc>
          <w:tcPr>
            <w:tcW w:w="1659" w:type="dxa"/>
            <w:tcBorders>
              <w:top w:val="nil"/>
              <w:left w:val="nil"/>
              <w:bottom w:val="single" w:sz="8" w:space="0" w:color="008000"/>
              <w:right w:val="nil"/>
            </w:tcBorders>
            <w:shd w:val="clear" w:color="auto" w:fill="auto"/>
            <w:tcMar>
              <w:top w:w="12" w:type="dxa"/>
              <w:left w:w="12" w:type="dxa"/>
              <w:bottom w:w="0" w:type="dxa"/>
              <w:right w:w="12" w:type="dxa"/>
            </w:tcMar>
            <w:vAlign w:val="bottom"/>
            <w:hideMark/>
            <w:tcPrChange w:id="7036" w:author="Aleksander Hansen" w:date="2013-02-16T23:03:00Z">
              <w:tcPr>
                <w:tcW w:w="1659" w:type="dxa"/>
                <w:tcBorders>
                  <w:top w:val="nil"/>
                  <w:left w:val="nil"/>
                  <w:bottom w:val="single" w:sz="4" w:space="0" w:color="000000"/>
                  <w:right w:val="nil"/>
                </w:tcBorders>
                <w:shd w:val="clear" w:color="auto" w:fill="B9FFB9"/>
                <w:tcMar>
                  <w:top w:w="12" w:type="dxa"/>
                  <w:left w:w="12" w:type="dxa"/>
                  <w:bottom w:w="0" w:type="dxa"/>
                  <w:right w:w="12" w:type="dxa"/>
                </w:tcMar>
                <w:vAlign w:val="bottom"/>
                <w:hideMark/>
              </w:tcPr>
            </w:tcPrChange>
          </w:tcPr>
          <w:p w14:paraId="2C6AB0AD" w14:textId="77777777" w:rsidR="00994066" w:rsidRPr="00A7741B" w:rsidRDefault="00994066" w:rsidP="00DB35B4">
            <w:pPr>
              <w:pStyle w:val="Text"/>
              <w:rPr>
                <w:rStyle w:val="Strong"/>
              </w:rPr>
            </w:pPr>
            <w:r w:rsidRPr="00A7741B">
              <w:t>Face x DV01</w:t>
            </w:r>
          </w:p>
        </w:tc>
      </w:tr>
      <w:tr w:rsidR="00994066" w:rsidRPr="00A7741B" w14:paraId="5E05D7DF" w14:textId="77777777" w:rsidTr="00EB74BE">
        <w:trPr>
          <w:trHeight w:val="239"/>
          <w:jc w:val="center"/>
          <w:trPrChange w:id="7037" w:author="Aleksander Hansen" w:date="2013-02-16T23:03:00Z">
            <w:trPr>
              <w:trHeight w:val="239"/>
              <w:jc w:val="center"/>
            </w:trPr>
          </w:trPrChange>
        </w:trPr>
        <w:tc>
          <w:tcPr>
            <w:tcW w:w="1556" w:type="dxa"/>
            <w:tcBorders>
              <w:top w:val="nil"/>
              <w:left w:val="nil"/>
              <w:bottom w:val="nil"/>
              <w:right w:val="nil"/>
            </w:tcBorders>
            <w:shd w:val="clear" w:color="auto" w:fill="auto"/>
            <w:tcMar>
              <w:top w:w="12" w:type="dxa"/>
              <w:left w:w="12" w:type="dxa"/>
              <w:bottom w:w="0" w:type="dxa"/>
              <w:right w:w="12" w:type="dxa"/>
            </w:tcMar>
            <w:vAlign w:val="bottom"/>
            <w:hideMark/>
            <w:tcPrChange w:id="7038" w:author="Aleksander Hansen" w:date="2013-02-16T23:03: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2C8658EC" w14:textId="77777777" w:rsidR="00994066" w:rsidRPr="00FC3197" w:rsidRDefault="00994066" w:rsidP="00DB35B4">
            <w:pPr>
              <w:pStyle w:val="Text"/>
            </w:pPr>
            <w:r w:rsidRPr="00FC3197">
              <w:t>Strike (K)</w:t>
            </w:r>
          </w:p>
        </w:tc>
        <w:tc>
          <w:tcPr>
            <w:tcW w:w="1223" w:type="dxa"/>
            <w:tcBorders>
              <w:top w:val="nil"/>
              <w:left w:val="nil"/>
              <w:bottom w:val="nil"/>
              <w:right w:val="nil"/>
            </w:tcBorders>
            <w:shd w:val="clear" w:color="auto" w:fill="auto"/>
            <w:tcMar>
              <w:top w:w="12" w:type="dxa"/>
              <w:left w:w="12" w:type="dxa"/>
              <w:bottom w:w="0" w:type="dxa"/>
              <w:right w:w="12" w:type="dxa"/>
            </w:tcMar>
            <w:vAlign w:val="bottom"/>
            <w:hideMark/>
            <w:tcPrChange w:id="7039" w:author="Aleksander Hansen" w:date="2013-02-16T23:03: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90E24EF" w14:textId="77777777" w:rsidR="00994066" w:rsidRPr="00FC3197" w:rsidRDefault="00994066" w:rsidP="00DB35B4">
            <w:pPr>
              <w:pStyle w:val="Text"/>
            </w:pPr>
            <w:r w:rsidRPr="00FC3197">
              <w:t xml:space="preserve">$100.00 </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7040" w:author="Aleksander Hansen" w:date="2013-02-16T23:03: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EABBE70" w14:textId="77777777" w:rsidR="00994066" w:rsidRPr="00A7741B" w:rsidRDefault="00994066" w:rsidP="006B12F7">
            <w:pPr>
              <w:pStyle w:val="Paragraph"/>
              <w:rPr>
                <w:rFonts w:ascii="Calibri" w:hAnsi="Calibri" w:cs="Calibri"/>
                <w:sz w:val="24"/>
                <w:szCs w:val="24"/>
              </w:rPr>
            </w:pPr>
          </w:p>
        </w:tc>
        <w:tc>
          <w:tcPr>
            <w:tcW w:w="810" w:type="dxa"/>
            <w:tcBorders>
              <w:top w:val="single" w:sz="8" w:space="0" w:color="008000"/>
              <w:left w:val="nil"/>
              <w:bottom w:val="nil"/>
              <w:right w:val="nil"/>
            </w:tcBorders>
            <w:shd w:val="clear" w:color="auto" w:fill="auto"/>
            <w:tcMar>
              <w:top w:w="12" w:type="dxa"/>
              <w:left w:w="12" w:type="dxa"/>
              <w:bottom w:w="0" w:type="dxa"/>
              <w:right w:w="12" w:type="dxa"/>
            </w:tcMar>
            <w:vAlign w:val="bottom"/>
            <w:hideMark/>
            <w:tcPrChange w:id="7041" w:author="Aleksander Hansen" w:date="2013-02-16T23:03: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DB5B1D1" w14:textId="77777777" w:rsidR="00994066" w:rsidRPr="00A7741B" w:rsidRDefault="00994066" w:rsidP="006B12F7">
            <w:pPr>
              <w:pStyle w:val="Paragraph"/>
              <w:rPr>
                <w:rFonts w:ascii="Calibri" w:hAnsi="Calibri" w:cs="Calibri"/>
                <w:sz w:val="24"/>
                <w:szCs w:val="24"/>
              </w:rPr>
            </w:pPr>
          </w:p>
        </w:tc>
        <w:tc>
          <w:tcPr>
            <w:tcW w:w="1530" w:type="dxa"/>
            <w:tcBorders>
              <w:top w:val="single" w:sz="8" w:space="0" w:color="008000"/>
              <w:left w:val="nil"/>
              <w:bottom w:val="nil"/>
              <w:right w:val="nil"/>
            </w:tcBorders>
            <w:shd w:val="clear" w:color="auto" w:fill="auto"/>
            <w:tcMar>
              <w:top w:w="12" w:type="dxa"/>
              <w:left w:w="12" w:type="dxa"/>
              <w:bottom w:w="0" w:type="dxa"/>
              <w:right w:w="12" w:type="dxa"/>
            </w:tcMar>
            <w:vAlign w:val="bottom"/>
            <w:hideMark/>
            <w:tcPrChange w:id="7042" w:author="Aleksander Hansen" w:date="2013-02-16T23:03:00Z">
              <w:tcPr>
                <w:tcW w:w="1530" w:type="dxa"/>
                <w:tcBorders>
                  <w:top w:val="single" w:sz="4" w:space="0" w:color="000000"/>
                  <w:left w:val="nil"/>
                  <w:bottom w:val="nil"/>
                  <w:right w:val="nil"/>
                </w:tcBorders>
                <w:shd w:val="clear" w:color="auto" w:fill="CCFFFF"/>
                <w:tcMar>
                  <w:top w:w="12" w:type="dxa"/>
                  <w:left w:w="12" w:type="dxa"/>
                  <w:bottom w:w="0" w:type="dxa"/>
                  <w:right w:w="12" w:type="dxa"/>
                </w:tcMar>
                <w:vAlign w:val="bottom"/>
                <w:hideMark/>
              </w:tcPr>
            </w:tcPrChange>
          </w:tcPr>
          <w:p w14:paraId="4E7384C1" w14:textId="77777777" w:rsidR="00994066" w:rsidRPr="00FC3197" w:rsidRDefault="00994066" w:rsidP="00DB35B4">
            <w:pPr>
              <w:pStyle w:val="Text"/>
            </w:pPr>
            <w:r w:rsidRPr="00FC3197">
              <w:t xml:space="preserve">$100,000,000 </w:t>
            </w:r>
          </w:p>
        </w:tc>
        <w:tc>
          <w:tcPr>
            <w:tcW w:w="360" w:type="dxa"/>
            <w:tcBorders>
              <w:top w:val="single" w:sz="8" w:space="0" w:color="008000"/>
              <w:left w:val="nil"/>
              <w:bottom w:val="nil"/>
              <w:right w:val="nil"/>
            </w:tcBorders>
            <w:shd w:val="clear" w:color="auto" w:fill="auto"/>
            <w:tcMar>
              <w:top w:w="12" w:type="dxa"/>
              <w:left w:w="12" w:type="dxa"/>
              <w:bottom w:w="0" w:type="dxa"/>
              <w:right w:w="12" w:type="dxa"/>
            </w:tcMar>
            <w:vAlign w:val="bottom"/>
            <w:hideMark/>
            <w:tcPrChange w:id="7043" w:author="Aleksander Hansen" w:date="2013-02-16T23:03:00Z">
              <w:tcPr>
                <w:tcW w:w="360"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40B8B42F" w14:textId="77777777" w:rsidR="00994066" w:rsidRPr="00FC3197" w:rsidRDefault="00994066" w:rsidP="00DB35B4">
            <w:pPr>
              <w:pStyle w:val="Text"/>
            </w:pPr>
            <w:r w:rsidRPr="00FC3197">
              <w:t>=</w:t>
            </w:r>
          </w:p>
        </w:tc>
        <w:tc>
          <w:tcPr>
            <w:tcW w:w="1659" w:type="dxa"/>
            <w:tcBorders>
              <w:top w:val="single" w:sz="8" w:space="0" w:color="008000"/>
              <w:left w:val="nil"/>
              <w:bottom w:val="nil"/>
              <w:right w:val="nil"/>
            </w:tcBorders>
            <w:shd w:val="clear" w:color="auto" w:fill="auto"/>
            <w:tcMar>
              <w:top w:w="12" w:type="dxa"/>
              <w:left w:w="12" w:type="dxa"/>
              <w:bottom w:w="0" w:type="dxa"/>
              <w:right w:w="12" w:type="dxa"/>
            </w:tcMar>
            <w:vAlign w:val="bottom"/>
            <w:hideMark/>
            <w:tcPrChange w:id="7044" w:author="Aleksander Hansen" w:date="2013-02-16T23:03:00Z">
              <w:tcPr>
                <w:tcW w:w="1659" w:type="dxa"/>
                <w:tcBorders>
                  <w:top w:val="single" w:sz="4" w:space="0" w:color="000000"/>
                  <w:left w:val="nil"/>
                  <w:bottom w:val="nil"/>
                  <w:right w:val="nil"/>
                </w:tcBorders>
                <w:shd w:val="clear" w:color="auto" w:fill="B9FFB9"/>
                <w:tcMar>
                  <w:top w:w="12" w:type="dxa"/>
                  <w:left w:w="12" w:type="dxa"/>
                  <w:bottom w:w="0" w:type="dxa"/>
                  <w:right w:w="12" w:type="dxa"/>
                </w:tcMar>
                <w:vAlign w:val="bottom"/>
                <w:hideMark/>
              </w:tcPr>
            </w:tcPrChange>
          </w:tcPr>
          <w:p w14:paraId="08E54146" w14:textId="77777777" w:rsidR="00994066" w:rsidRPr="00FC3197" w:rsidRDefault="00994066" w:rsidP="00DB35B4">
            <w:pPr>
              <w:pStyle w:val="Text"/>
            </w:pPr>
            <w:r w:rsidRPr="00FC3197">
              <w:t xml:space="preserve">$47,348,140 </w:t>
            </w:r>
          </w:p>
        </w:tc>
      </w:tr>
      <w:tr w:rsidR="00994066" w:rsidRPr="00A7741B" w14:paraId="09C962E1" w14:textId="77777777" w:rsidTr="00EB74BE">
        <w:trPr>
          <w:trHeight w:val="214"/>
          <w:jc w:val="center"/>
          <w:trPrChange w:id="7045" w:author="Aleksander Hansen" w:date="2013-02-16T23:03:00Z">
            <w:trPr>
              <w:trHeight w:val="214"/>
              <w:jc w:val="center"/>
            </w:trPr>
          </w:trPrChange>
        </w:trPr>
        <w:tc>
          <w:tcPr>
            <w:tcW w:w="1556" w:type="dxa"/>
            <w:tcBorders>
              <w:top w:val="nil"/>
              <w:left w:val="nil"/>
              <w:bottom w:val="nil"/>
              <w:right w:val="nil"/>
            </w:tcBorders>
            <w:shd w:val="clear" w:color="auto" w:fill="auto"/>
            <w:tcMar>
              <w:top w:w="12" w:type="dxa"/>
              <w:left w:w="12" w:type="dxa"/>
              <w:bottom w:w="0" w:type="dxa"/>
              <w:right w:w="12" w:type="dxa"/>
            </w:tcMar>
            <w:vAlign w:val="bottom"/>
            <w:hideMark/>
            <w:tcPrChange w:id="7046" w:author="Aleksander Hansen" w:date="2013-02-16T23:03: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21375DC1" w14:textId="77777777" w:rsidR="00994066" w:rsidRPr="00FC3197" w:rsidRDefault="00994066" w:rsidP="00DB35B4">
            <w:pPr>
              <w:pStyle w:val="Text"/>
            </w:pPr>
            <w:r w:rsidRPr="00FC3197">
              <w:t>Volatility</w:t>
            </w:r>
          </w:p>
        </w:tc>
        <w:tc>
          <w:tcPr>
            <w:tcW w:w="1223" w:type="dxa"/>
            <w:tcBorders>
              <w:top w:val="nil"/>
              <w:left w:val="nil"/>
              <w:bottom w:val="nil"/>
              <w:right w:val="nil"/>
            </w:tcBorders>
            <w:shd w:val="clear" w:color="auto" w:fill="auto"/>
            <w:tcMar>
              <w:top w:w="12" w:type="dxa"/>
              <w:left w:w="12" w:type="dxa"/>
              <w:bottom w:w="0" w:type="dxa"/>
              <w:right w:w="12" w:type="dxa"/>
            </w:tcMar>
            <w:vAlign w:val="bottom"/>
            <w:hideMark/>
            <w:tcPrChange w:id="7047" w:author="Aleksander Hansen" w:date="2013-02-16T23:03: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6414837D" w14:textId="77777777" w:rsidR="00994066" w:rsidRPr="00FC3197" w:rsidRDefault="00994066" w:rsidP="00DB35B4">
            <w:pPr>
              <w:pStyle w:val="Text"/>
            </w:pPr>
            <w:r w:rsidRPr="00FC3197">
              <w:t>40%</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7048" w:author="Aleksander Hansen" w:date="2013-02-16T23:03: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02052C1A"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7049" w:author="Aleksander Hansen" w:date="2013-02-16T23:03: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1B79A52F" w14:textId="77777777" w:rsidR="00994066" w:rsidRPr="00A7741B" w:rsidRDefault="00994066" w:rsidP="006B12F7">
            <w:pPr>
              <w:pStyle w:val="Paragraph"/>
              <w:rPr>
                <w:rFonts w:ascii="Calibri" w:hAnsi="Calibri" w:cs="Calibri"/>
                <w:sz w:val="24"/>
                <w:szCs w:val="24"/>
              </w:rPr>
            </w:pPr>
          </w:p>
        </w:tc>
        <w:tc>
          <w:tcPr>
            <w:tcW w:w="1530" w:type="dxa"/>
            <w:tcBorders>
              <w:top w:val="nil"/>
              <w:left w:val="nil"/>
              <w:bottom w:val="nil"/>
              <w:right w:val="nil"/>
            </w:tcBorders>
            <w:shd w:val="clear" w:color="auto" w:fill="auto"/>
            <w:tcMar>
              <w:top w:w="12" w:type="dxa"/>
              <w:left w:w="12" w:type="dxa"/>
              <w:bottom w:w="0" w:type="dxa"/>
              <w:right w:w="12" w:type="dxa"/>
            </w:tcMar>
            <w:vAlign w:val="bottom"/>
            <w:hideMark/>
            <w:tcPrChange w:id="7050" w:author="Aleksander Hansen" w:date="2013-02-16T23:03:00Z">
              <w:tcPr>
                <w:tcW w:w="1530" w:type="dxa"/>
                <w:tcBorders>
                  <w:top w:val="nil"/>
                  <w:left w:val="nil"/>
                  <w:bottom w:val="nil"/>
                  <w:right w:val="nil"/>
                </w:tcBorders>
                <w:shd w:val="clear" w:color="auto" w:fill="CCFFFF"/>
                <w:tcMar>
                  <w:top w:w="12" w:type="dxa"/>
                  <w:left w:w="12" w:type="dxa"/>
                  <w:bottom w:w="0" w:type="dxa"/>
                  <w:right w:w="12" w:type="dxa"/>
                </w:tcMar>
                <w:vAlign w:val="bottom"/>
                <w:hideMark/>
              </w:tcPr>
            </w:tcPrChange>
          </w:tcPr>
          <w:p w14:paraId="24C2B759" w14:textId="77777777" w:rsidR="00994066" w:rsidRPr="00FC3197" w:rsidRDefault="00994066" w:rsidP="00DB35B4">
            <w:pPr>
              <w:pStyle w:val="Text"/>
            </w:pPr>
            <w:proofErr w:type="gramStart"/>
            <w:r w:rsidRPr="00FC3197">
              <w:t>x</w:t>
            </w:r>
            <w:proofErr w:type="gramEnd"/>
            <w:r w:rsidRPr="00FC3197">
              <w:t xml:space="preserve"> $0.0369 </w:t>
            </w:r>
          </w:p>
        </w:tc>
        <w:tc>
          <w:tcPr>
            <w:tcW w:w="360" w:type="dxa"/>
            <w:tcBorders>
              <w:top w:val="nil"/>
              <w:left w:val="nil"/>
              <w:bottom w:val="nil"/>
              <w:right w:val="nil"/>
            </w:tcBorders>
            <w:shd w:val="clear" w:color="auto" w:fill="auto"/>
            <w:tcMar>
              <w:top w:w="12" w:type="dxa"/>
              <w:left w:w="12" w:type="dxa"/>
              <w:bottom w:w="0" w:type="dxa"/>
              <w:right w:w="12" w:type="dxa"/>
            </w:tcMar>
            <w:vAlign w:val="bottom"/>
            <w:hideMark/>
            <w:tcPrChange w:id="7051" w:author="Aleksander Hansen" w:date="2013-02-16T23:03:00Z">
              <w:tcPr>
                <w:tcW w:w="36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5D008F72" w14:textId="77777777" w:rsidR="00994066" w:rsidRPr="00A7741B" w:rsidRDefault="00994066" w:rsidP="006B12F7">
            <w:pPr>
              <w:pStyle w:val="Paragraph"/>
              <w:rPr>
                <w:rFonts w:ascii="Calibri" w:hAnsi="Calibri" w:cs="Calibri"/>
                <w:sz w:val="24"/>
                <w:szCs w:val="24"/>
              </w:rPr>
            </w:pPr>
          </w:p>
        </w:tc>
        <w:tc>
          <w:tcPr>
            <w:tcW w:w="1659" w:type="dxa"/>
            <w:tcBorders>
              <w:top w:val="nil"/>
              <w:left w:val="nil"/>
              <w:bottom w:val="nil"/>
              <w:right w:val="nil"/>
            </w:tcBorders>
            <w:shd w:val="clear" w:color="auto" w:fill="auto"/>
            <w:tcMar>
              <w:top w:w="12" w:type="dxa"/>
              <w:left w:w="12" w:type="dxa"/>
              <w:bottom w:w="0" w:type="dxa"/>
              <w:right w:w="12" w:type="dxa"/>
            </w:tcMar>
            <w:vAlign w:val="bottom"/>
            <w:hideMark/>
            <w:tcPrChange w:id="7052" w:author="Aleksander Hansen" w:date="2013-02-16T23:03:00Z">
              <w:tcPr>
                <w:tcW w:w="1659" w:type="dxa"/>
                <w:tcBorders>
                  <w:top w:val="nil"/>
                  <w:left w:val="nil"/>
                  <w:bottom w:val="nil"/>
                  <w:right w:val="nil"/>
                </w:tcBorders>
                <w:shd w:val="clear" w:color="auto" w:fill="B9FFB9"/>
                <w:tcMar>
                  <w:top w:w="12" w:type="dxa"/>
                  <w:left w:w="12" w:type="dxa"/>
                  <w:bottom w:w="0" w:type="dxa"/>
                  <w:right w:w="12" w:type="dxa"/>
                </w:tcMar>
                <w:vAlign w:val="bottom"/>
                <w:hideMark/>
              </w:tcPr>
            </w:tcPrChange>
          </w:tcPr>
          <w:p w14:paraId="798BF881" w14:textId="77777777" w:rsidR="00994066" w:rsidRPr="00FC3197" w:rsidRDefault="00994066" w:rsidP="00DB35B4">
            <w:pPr>
              <w:pStyle w:val="Text"/>
            </w:pPr>
            <w:proofErr w:type="gramStart"/>
            <w:r w:rsidRPr="00FC3197">
              <w:t>x</w:t>
            </w:r>
            <w:proofErr w:type="gramEnd"/>
            <w:r w:rsidRPr="00FC3197">
              <w:t xml:space="preserve"> $0.0779 </w:t>
            </w:r>
          </w:p>
        </w:tc>
      </w:tr>
      <w:tr w:rsidR="00994066" w:rsidRPr="00A7741B" w14:paraId="5D5D4C88" w14:textId="77777777" w:rsidTr="006809DD">
        <w:trPr>
          <w:trHeight w:val="214"/>
          <w:jc w:val="center"/>
          <w:trPrChange w:id="7053" w:author="Aleksander Hansen" w:date="2013-02-16T23:10:00Z">
            <w:trPr>
              <w:trHeight w:val="214"/>
              <w:jc w:val="center"/>
            </w:trPr>
          </w:trPrChange>
        </w:trPr>
        <w:tc>
          <w:tcPr>
            <w:tcW w:w="1556" w:type="dxa"/>
            <w:tcBorders>
              <w:top w:val="nil"/>
              <w:left w:val="nil"/>
              <w:bottom w:val="nil"/>
              <w:right w:val="nil"/>
            </w:tcBorders>
            <w:shd w:val="clear" w:color="auto" w:fill="auto"/>
            <w:tcMar>
              <w:top w:w="12" w:type="dxa"/>
              <w:left w:w="12" w:type="dxa"/>
              <w:bottom w:w="0" w:type="dxa"/>
              <w:right w:w="12" w:type="dxa"/>
            </w:tcMar>
            <w:vAlign w:val="bottom"/>
            <w:hideMark/>
            <w:tcPrChange w:id="7054" w:author="Aleksander Hansen" w:date="2013-02-16T23:10: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0DE30884" w14:textId="77777777" w:rsidR="00994066" w:rsidRPr="00FC3197" w:rsidRDefault="00994066" w:rsidP="00DB35B4">
            <w:pPr>
              <w:pStyle w:val="Text"/>
            </w:pPr>
            <w:r w:rsidRPr="00FC3197">
              <w:t>Term (T)</w:t>
            </w:r>
          </w:p>
        </w:tc>
        <w:tc>
          <w:tcPr>
            <w:tcW w:w="1223" w:type="dxa"/>
            <w:tcBorders>
              <w:top w:val="nil"/>
              <w:left w:val="nil"/>
              <w:bottom w:val="nil"/>
              <w:right w:val="nil"/>
            </w:tcBorders>
            <w:shd w:val="clear" w:color="auto" w:fill="auto"/>
            <w:tcMar>
              <w:top w:w="12" w:type="dxa"/>
              <w:left w:w="12" w:type="dxa"/>
              <w:bottom w:w="0" w:type="dxa"/>
              <w:right w:w="12" w:type="dxa"/>
            </w:tcMar>
            <w:vAlign w:val="bottom"/>
            <w:hideMark/>
            <w:tcPrChange w:id="7055" w:author="Aleksander Hansen" w:date="2013-02-16T23:10: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59CA5AF6" w14:textId="77777777" w:rsidR="00994066" w:rsidRPr="00FC3197" w:rsidRDefault="00994066" w:rsidP="00DB35B4">
            <w:pPr>
              <w:pStyle w:val="Text"/>
            </w:pPr>
            <w:r w:rsidRPr="00FC3197">
              <w:t xml:space="preserve"> </w:t>
            </w:r>
            <w:del w:id="7056" w:author="Aleksander Hansen" w:date="2013-02-16T23:04:00Z">
              <w:r w:rsidRPr="00FC3197" w:rsidDel="00EB74BE">
                <w:delText xml:space="preserve">          </w:delText>
              </w:r>
            </w:del>
            <w:r w:rsidRPr="00FC3197">
              <w:t xml:space="preserve">5.0 </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7057" w:author="Aleksander Hansen" w:date="2013-02-16T23:10: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310733F"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7058" w:author="Aleksander Hansen" w:date="2013-02-16T23:10: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9221698" w14:textId="77777777" w:rsidR="00994066" w:rsidRPr="00A7741B" w:rsidRDefault="00994066" w:rsidP="006B12F7">
            <w:pPr>
              <w:pStyle w:val="Paragraph"/>
              <w:rPr>
                <w:rFonts w:ascii="Calibri" w:hAnsi="Calibri" w:cs="Calibri"/>
                <w:sz w:val="24"/>
                <w:szCs w:val="24"/>
              </w:rPr>
            </w:pPr>
          </w:p>
        </w:tc>
        <w:tc>
          <w:tcPr>
            <w:tcW w:w="1530" w:type="dxa"/>
            <w:tcBorders>
              <w:top w:val="nil"/>
              <w:left w:val="nil"/>
              <w:right w:val="nil"/>
            </w:tcBorders>
            <w:shd w:val="clear" w:color="auto" w:fill="auto"/>
            <w:tcMar>
              <w:top w:w="12" w:type="dxa"/>
              <w:left w:w="12" w:type="dxa"/>
              <w:bottom w:w="0" w:type="dxa"/>
              <w:right w:w="12" w:type="dxa"/>
            </w:tcMar>
            <w:vAlign w:val="bottom"/>
            <w:hideMark/>
            <w:tcPrChange w:id="7059" w:author="Aleksander Hansen" w:date="2013-02-16T23:10:00Z">
              <w:tcPr>
                <w:tcW w:w="1530" w:type="dxa"/>
                <w:tcBorders>
                  <w:top w:val="nil"/>
                  <w:left w:val="nil"/>
                  <w:bottom w:val="nil"/>
                  <w:right w:val="nil"/>
                </w:tcBorders>
                <w:shd w:val="clear" w:color="auto" w:fill="CCFFFF"/>
                <w:tcMar>
                  <w:top w:w="12" w:type="dxa"/>
                  <w:left w:w="12" w:type="dxa"/>
                  <w:bottom w:w="0" w:type="dxa"/>
                  <w:right w:w="12" w:type="dxa"/>
                </w:tcMar>
                <w:vAlign w:val="bottom"/>
                <w:hideMark/>
              </w:tcPr>
            </w:tcPrChange>
          </w:tcPr>
          <w:p w14:paraId="5BC9B5D6" w14:textId="77777777" w:rsidR="00994066" w:rsidRPr="00FC3197" w:rsidRDefault="00994066" w:rsidP="00DB35B4">
            <w:pPr>
              <w:pStyle w:val="Text"/>
            </w:pPr>
            <w:r w:rsidRPr="00FC3197">
              <w:t> </w:t>
            </w:r>
          </w:p>
        </w:tc>
        <w:tc>
          <w:tcPr>
            <w:tcW w:w="360" w:type="dxa"/>
            <w:tcBorders>
              <w:top w:val="nil"/>
              <w:left w:val="nil"/>
              <w:right w:val="nil"/>
            </w:tcBorders>
            <w:shd w:val="clear" w:color="auto" w:fill="auto"/>
            <w:tcMar>
              <w:top w:w="12" w:type="dxa"/>
              <w:left w:w="12" w:type="dxa"/>
              <w:bottom w:w="0" w:type="dxa"/>
              <w:right w:w="12" w:type="dxa"/>
            </w:tcMar>
            <w:vAlign w:val="bottom"/>
            <w:hideMark/>
            <w:tcPrChange w:id="7060" w:author="Aleksander Hansen" w:date="2013-02-16T23:10:00Z">
              <w:tcPr>
                <w:tcW w:w="36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451ACCE" w14:textId="77777777" w:rsidR="00994066" w:rsidRPr="00A7741B" w:rsidRDefault="00994066" w:rsidP="006B12F7">
            <w:pPr>
              <w:pStyle w:val="Paragraph"/>
              <w:rPr>
                <w:rFonts w:ascii="Calibri" w:hAnsi="Calibri" w:cs="Calibri"/>
                <w:sz w:val="24"/>
                <w:szCs w:val="24"/>
              </w:rPr>
            </w:pPr>
          </w:p>
        </w:tc>
        <w:tc>
          <w:tcPr>
            <w:tcW w:w="1659" w:type="dxa"/>
            <w:tcBorders>
              <w:top w:val="nil"/>
              <w:left w:val="nil"/>
              <w:right w:val="nil"/>
            </w:tcBorders>
            <w:shd w:val="clear" w:color="auto" w:fill="auto"/>
            <w:tcMar>
              <w:top w:w="12" w:type="dxa"/>
              <w:left w:w="12" w:type="dxa"/>
              <w:bottom w:w="0" w:type="dxa"/>
              <w:right w:w="12" w:type="dxa"/>
            </w:tcMar>
            <w:vAlign w:val="bottom"/>
            <w:hideMark/>
            <w:tcPrChange w:id="7061" w:author="Aleksander Hansen" w:date="2013-02-16T23:10:00Z">
              <w:tcPr>
                <w:tcW w:w="1659" w:type="dxa"/>
                <w:tcBorders>
                  <w:top w:val="nil"/>
                  <w:left w:val="nil"/>
                  <w:bottom w:val="nil"/>
                  <w:right w:val="nil"/>
                </w:tcBorders>
                <w:shd w:val="clear" w:color="auto" w:fill="B9FFB9"/>
                <w:tcMar>
                  <w:top w:w="12" w:type="dxa"/>
                  <w:left w:w="12" w:type="dxa"/>
                  <w:bottom w:w="0" w:type="dxa"/>
                  <w:right w:w="12" w:type="dxa"/>
                </w:tcMar>
                <w:vAlign w:val="bottom"/>
                <w:hideMark/>
              </w:tcPr>
            </w:tcPrChange>
          </w:tcPr>
          <w:p w14:paraId="2C5F416A" w14:textId="77777777" w:rsidR="00994066" w:rsidRPr="00FC3197" w:rsidRDefault="00994066" w:rsidP="00DB35B4">
            <w:pPr>
              <w:pStyle w:val="Text"/>
            </w:pPr>
            <w:r w:rsidRPr="00FC3197">
              <w:t> </w:t>
            </w:r>
          </w:p>
        </w:tc>
      </w:tr>
      <w:tr w:rsidR="00994066" w:rsidRPr="00A7741B" w14:paraId="7A068DF7" w14:textId="77777777" w:rsidTr="006809DD">
        <w:trPr>
          <w:trHeight w:val="239"/>
          <w:jc w:val="center"/>
          <w:trPrChange w:id="7062" w:author="Aleksander Hansen" w:date="2013-02-16T23:10:00Z">
            <w:trPr>
              <w:trHeight w:val="239"/>
              <w:jc w:val="center"/>
            </w:trPr>
          </w:trPrChange>
        </w:trPr>
        <w:tc>
          <w:tcPr>
            <w:tcW w:w="1556" w:type="dxa"/>
            <w:tcBorders>
              <w:top w:val="nil"/>
              <w:left w:val="nil"/>
              <w:right w:val="nil"/>
            </w:tcBorders>
            <w:shd w:val="clear" w:color="auto" w:fill="auto"/>
            <w:tcMar>
              <w:top w:w="12" w:type="dxa"/>
              <w:left w:w="12" w:type="dxa"/>
              <w:bottom w:w="0" w:type="dxa"/>
              <w:right w:w="12" w:type="dxa"/>
            </w:tcMar>
            <w:vAlign w:val="bottom"/>
            <w:hideMark/>
            <w:tcPrChange w:id="7063" w:author="Aleksander Hansen" w:date="2013-02-16T23:10: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5F4DF31E" w14:textId="77777777" w:rsidR="00994066" w:rsidRPr="00FC3197" w:rsidRDefault="00994066" w:rsidP="00DB35B4">
            <w:pPr>
              <w:pStyle w:val="Text"/>
            </w:pPr>
            <w:r w:rsidRPr="00FC3197">
              <w:t> </w:t>
            </w:r>
          </w:p>
        </w:tc>
        <w:tc>
          <w:tcPr>
            <w:tcW w:w="1223" w:type="dxa"/>
            <w:tcBorders>
              <w:top w:val="nil"/>
              <w:left w:val="nil"/>
              <w:right w:val="nil"/>
            </w:tcBorders>
            <w:shd w:val="clear" w:color="auto" w:fill="auto"/>
            <w:tcMar>
              <w:top w:w="12" w:type="dxa"/>
              <w:left w:w="12" w:type="dxa"/>
              <w:bottom w:w="0" w:type="dxa"/>
              <w:right w:w="12" w:type="dxa"/>
            </w:tcMar>
            <w:vAlign w:val="bottom"/>
            <w:hideMark/>
            <w:tcPrChange w:id="7064" w:author="Aleksander Hansen" w:date="2013-02-16T23:10: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4C74AD73" w14:textId="77777777" w:rsidR="00994066" w:rsidRPr="00FC3197" w:rsidRDefault="00994066" w:rsidP="00DB35B4">
            <w:pPr>
              <w:pStyle w:val="Text"/>
            </w:pPr>
            <w:r w:rsidRPr="00FC3197">
              <w:t> </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7065" w:author="Aleksander Hansen" w:date="2013-02-16T23:10: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332EEFAB"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7066" w:author="Aleksander Hansen" w:date="2013-02-16T23:10: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AAD3343" w14:textId="77777777" w:rsidR="00994066" w:rsidRPr="00A7741B" w:rsidRDefault="00994066" w:rsidP="006B12F7">
            <w:pPr>
              <w:pStyle w:val="Paragraph"/>
              <w:rPr>
                <w:rFonts w:ascii="Calibri" w:hAnsi="Calibri" w:cs="Calibri"/>
                <w:sz w:val="24"/>
                <w:szCs w:val="24"/>
              </w:rPr>
            </w:pPr>
          </w:p>
        </w:tc>
        <w:tc>
          <w:tcPr>
            <w:tcW w:w="1530" w:type="dxa"/>
            <w:tcBorders>
              <w:top w:val="nil"/>
              <w:left w:val="nil"/>
              <w:right w:val="nil"/>
            </w:tcBorders>
            <w:shd w:val="clear" w:color="auto" w:fill="auto"/>
            <w:tcMar>
              <w:top w:w="12" w:type="dxa"/>
              <w:left w:w="12" w:type="dxa"/>
              <w:bottom w:w="0" w:type="dxa"/>
              <w:right w:w="12" w:type="dxa"/>
            </w:tcMar>
            <w:vAlign w:val="bottom"/>
            <w:hideMark/>
            <w:tcPrChange w:id="7067" w:author="Aleksander Hansen" w:date="2013-02-16T23:10:00Z">
              <w:tcPr>
                <w:tcW w:w="1530" w:type="dxa"/>
                <w:tcBorders>
                  <w:top w:val="nil"/>
                  <w:left w:val="nil"/>
                  <w:bottom w:val="nil"/>
                  <w:right w:val="nil"/>
                </w:tcBorders>
                <w:shd w:val="clear" w:color="auto" w:fill="CCFFFF"/>
                <w:tcMar>
                  <w:top w:w="12" w:type="dxa"/>
                  <w:left w:w="12" w:type="dxa"/>
                  <w:bottom w:w="0" w:type="dxa"/>
                  <w:right w:w="12" w:type="dxa"/>
                </w:tcMar>
                <w:vAlign w:val="bottom"/>
                <w:hideMark/>
              </w:tcPr>
            </w:tcPrChange>
          </w:tcPr>
          <w:p w14:paraId="51945766" w14:textId="77777777" w:rsidR="00994066" w:rsidRPr="00A7741B" w:rsidRDefault="00994066" w:rsidP="00DB35B4">
            <w:pPr>
              <w:pStyle w:val="Text"/>
              <w:rPr>
                <w:rStyle w:val="Strong"/>
              </w:rPr>
            </w:pPr>
            <w:r w:rsidRPr="00A7741B">
              <w:t>Write</w:t>
            </w:r>
          </w:p>
        </w:tc>
        <w:tc>
          <w:tcPr>
            <w:tcW w:w="360" w:type="dxa"/>
            <w:tcBorders>
              <w:top w:val="nil"/>
              <w:left w:val="nil"/>
              <w:right w:val="nil"/>
            </w:tcBorders>
            <w:shd w:val="clear" w:color="auto" w:fill="auto"/>
            <w:tcMar>
              <w:top w:w="12" w:type="dxa"/>
              <w:left w:w="12" w:type="dxa"/>
              <w:bottom w:w="0" w:type="dxa"/>
              <w:right w:w="12" w:type="dxa"/>
            </w:tcMar>
            <w:vAlign w:val="bottom"/>
            <w:hideMark/>
            <w:tcPrChange w:id="7068" w:author="Aleksander Hansen" w:date="2013-02-16T23:10:00Z">
              <w:tcPr>
                <w:tcW w:w="36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2E9B786" w14:textId="77777777" w:rsidR="00994066" w:rsidRPr="00A7741B" w:rsidRDefault="00994066" w:rsidP="006B12F7">
            <w:pPr>
              <w:pStyle w:val="Paragraph"/>
              <w:rPr>
                <w:rFonts w:ascii="Calibri" w:hAnsi="Calibri" w:cs="Calibri"/>
                <w:sz w:val="24"/>
                <w:szCs w:val="24"/>
              </w:rPr>
            </w:pPr>
          </w:p>
        </w:tc>
        <w:tc>
          <w:tcPr>
            <w:tcW w:w="1659" w:type="dxa"/>
            <w:tcBorders>
              <w:top w:val="nil"/>
              <w:left w:val="nil"/>
              <w:right w:val="nil"/>
            </w:tcBorders>
            <w:shd w:val="clear" w:color="auto" w:fill="auto"/>
            <w:tcMar>
              <w:top w:w="12" w:type="dxa"/>
              <w:left w:w="12" w:type="dxa"/>
              <w:bottom w:w="0" w:type="dxa"/>
              <w:right w:w="12" w:type="dxa"/>
            </w:tcMar>
            <w:vAlign w:val="bottom"/>
            <w:hideMark/>
            <w:tcPrChange w:id="7069" w:author="Aleksander Hansen" w:date="2013-02-16T23:10:00Z">
              <w:tcPr>
                <w:tcW w:w="1659" w:type="dxa"/>
                <w:tcBorders>
                  <w:top w:val="nil"/>
                  <w:left w:val="nil"/>
                  <w:bottom w:val="nil"/>
                  <w:right w:val="nil"/>
                </w:tcBorders>
                <w:shd w:val="clear" w:color="auto" w:fill="B9FFB9"/>
                <w:tcMar>
                  <w:top w:w="12" w:type="dxa"/>
                  <w:left w:w="12" w:type="dxa"/>
                  <w:bottom w:w="0" w:type="dxa"/>
                  <w:right w:w="12" w:type="dxa"/>
                </w:tcMar>
                <w:vAlign w:val="bottom"/>
                <w:hideMark/>
              </w:tcPr>
            </w:tcPrChange>
          </w:tcPr>
          <w:p w14:paraId="1B3276DC" w14:textId="77777777" w:rsidR="00994066" w:rsidRPr="00A7741B" w:rsidRDefault="00994066" w:rsidP="00DB35B4">
            <w:pPr>
              <w:pStyle w:val="Text"/>
              <w:rPr>
                <w:rStyle w:val="Strong"/>
              </w:rPr>
            </w:pPr>
            <w:r w:rsidRPr="00A7741B">
              <w:t>Buy</w:t>
            </w:r>
          </w:p>
        </w:tc>
      </w:tr>
      <w:tr w:rsidR="00994066" w:rsidRPr="00A7741B" w14:paraId="17C2BF66" w14:textId="77777777" w:rsidTr="006809DD">
        <w:trPr>
          <w:trHeight w:val="239"/>
          <w:jc w:val="center"/>
          <w:trPrChange w:id="7070" w:author="Aleksander Hansen" w:date="2013-02-16T23:10:00Z">
            <w:trPr>
              <w:trHeight w:val="239"/>
              <w:jc w:val="center"/>
            </w:trPr>
          </w:trPrChange>
        </w:trPr>
        <w:tc>
          <w:tcPr>
            <w:tcW w:w="1556" w:type="dxa"/>
            <w:tcBorders>
              <w:top w:val="nil"/>
              <w:left w:val="nil"/>
              <w:bottom w:val="nil"/>
              <w:right w:val="nil"/>
            </w:tcBorders>
            <w:shd w:val="clear" w:color="auto" w:fill="A2B593"/>
            <w:tcMar>
              <w:top w:w="12" w:type="dxa"/>
              <w:left w:w="12" w:type="dxa"/>
              <w:bottom w:w="0" w:type="dxa"/>
              <w:right w:w="12" w:type="dxa"/>
            </w:tcMar>
            <w:vAlign w:val="bottom"/>
            <w:hideMark/>
            <w:tcPrChange w:id="7071" w:author="Aleksander Hansen" w:date="2013-02-16T23:10: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688137D6" w14:textId="77777777" w:rsidR="00994066" w:rsidRPr="00A7741B" w:rsidRDefault="00994066" w:rsidP="00DB35B4">
            <w:pPr>
              <w:pStyle w:val="Text"/>
              <w:rPr>
                <w:rStyle w:val="Strong"/>
              </w:rPr>
            </w:pPr>
            <w:r w:rsidRPr="00A7741B">
              <w:t>Rate</w:t>
            </w:r>
          </w:p>
        </w:tc>
        <w:tc>
          <w:tcPr>
            <w:tcW w:w="1223" w:type="dxa"/>
            <w:tcBorders>
              <w:top w:val="nil"/>
              <w:left w:val="nil"/>
              <w:bottom w:val="nil"/>
              <w:right w:val="nil"/>
            </w:tcBorders>
            <w:shd w:val="clear" w:color="auto" w:fill="A2B593"/>
            <w:tcMar>
              <w:top w:w="12" w:type="dxa"/>
              <w:left w:w="12" w:type="dxa"/>
              <w:bottom w:w="0" w:type="dxa"/>
              <w:right w:w="12" w:type="dxa"/>
            </w:tcMar>
            <w:vAlign w:val="bottom"/>
            <w:hideMark/>
            <w:tcPrChange w:id="7072" w:author="Aleksander Hansen" w:date="2013-02-16T23:10: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4047F75E" w14:textId="77777777" w:rsidR="00994066" w:rsidRPr="00A7741B" w:rsidRDefault="00994066" w:rsidP="00DB35B4">
            <w:pPr>
              <w:pStyle w:val="Text"/>
              <w:rPr>
                <w:rStyle w:val="Strong"/>
              </w:rPr>
            </w:pPr>
            <w:r w:rsidRPr="00A7741B">
              <w:t>Price</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7073" w:author="Aleksander Hansen" w:date="2013-02-16T23:10: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3E996D5"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7074" w:author="Aleksander Hansen" w:date="2013-02-16T23:10: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534C405F" w14:textId="77777777" w:rsidR="00994066" w:rsidRPr="00A7741B" w:rsidRDefault="00994066" w:rsidP="006B12F7">
            <w:pPr>
              <w:pStyle w:val="Paragraph"/>
              <w:rPr>
                <w:rFonts w:ascii="Calibri" w:hAnsi="Calibri" w:cs="Calibri"/>
                <w:sz w:val="24"/>
                <w:szCs w:val="24"/>
              </w:rPr>
            </w:pPr>
          </w:p>
        </w:tc>
        <w:tc>
          <w:tcPr>
            <w:tcW w:w="1530" w:type="dxa"/>
            <w:tcBorders>
              <w:top w:val="nil"/>
              <w:left w:val="nil"/>
              <w:bottom w:val="single" w:sz="8" w:space="0" w:color="008000"/>
              <w:right w:val="nil"/>
            </w:tcBorders>
            <w:shd w:val="clear" w:color="auto" w:fill="auto"/>
            <w:tcMar>
              <w:top w:w="12" w:type="dxa"/>
              <w:left w:w="12" w:type="dxa"/>
              <w:bottom w:w="0" w:type="dxa"/>
              <w:right w:w="12" w:type="dxa"/>
            </w:tcMar>
            <w:vAlign w:val="bottom"/>
            <w:hideMark/>
            <w:tcPrChange w:id="7075" w:author="Aleksander Hansen" w:date="2013-02-16T23:10:00Z">
              <w:tcPr>
                <w:tcW w:w="1530" w:type="dxa"/>
                <w:tcBorders>
                  <w:top w:val="nil"/>
                  <w:left w:val="nil"/>
                  <w:bottom w:val="single" w:sz="4" w:space="0" w:color="000000"/>
                  <w:right w:val="nil"/>
                </w:tcBorders>
                <w:shd w:val="clear" w:color="auto" w:fill="CCFFFF"/>
                <w:tcMar>
                  <w:top w:w="12" w:type="dxa"/>
                  <w:left w:w="12" w:type="dxa"/>
                  <w:bottom w:w="0" w:type="dxa"/>
                  <w:right w:w="12" w:type="dxa"/>
                </w:tcMar>
                <w:vAlign w:val="bottom"/>
                <w:hideMark/>
              </w:tcPr>
            </w:tcPrChange>
          </w:tcPr>
          <w:p w14:paraId="2F4E51EE" w14:textId="77777777" w:rsidR="00994066" w:rsidRPr="00A7741B" w:rsidRDefault="00994066" w:rsidP="00DB35B4">
            <w:pPr>
              <w:pStyle w:val="Text"/>
              <w:rPr>
                <w:rStyle w:val="Strong"/>
              </w:rPr>
            </w:pPr>
            <w:proofErr w:type="gramStart"/>
            <w:r w:rsidRPr="00A7741B">
              <w:t>options</w:t>
            </w:r>
            <w:proofErr w:type="gramEnd"/>
          </w:p>
        </w:tc>
        <w:tc>
          <w:tcPr>
            <w:tcW w:w="360" w:type="dxa"/>
            <w:tcBorders>
              <w:top w:val="nil"/>
              <w:left w:val="nil"/>
              <w:bottom w:val="single" w:sz="8" w:space="0" w:color="008000"/>
              <w:right w:val="nil"/>
            </w:tcBorders>
            <w:shd w:val="clear" w:color="auto" w:fill="auto"/>
            <w:tcMar>
              <w:top w:w="12" w:type="dxa"/>
              <w:left w:w="12" w:type="dxa"/>
              <w:bottom w:w="0" w:type="dxa"/>
              <w:right w:w="12" w:type="dxa"/>
            </w:tcMar>
            <w:vAlign w:val="bottom"/>
            <w:hideMark/>
            <w:tcPrChange w:id="7076" w:author="Aleksander Hansen" w:date="2013-02-16T23:10:00Z">
              <w:tcPr>
                <w:tcW w:w="360" w:type="dxa"/>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6AA9F3FF" w14:textId="77777777" w:rsidR="00994066" w:rsidRPr="00FC3197" w:rsidRDefault="00994066" w:rsidP="00DB35B4">
            <w:pPr>
              <w:pStyle w:val="Text"/>
            </w:pPr>
            <w:r w:rsidRPr="00FC3197">
              <w:t> </w:t>
            </w:r>
          </w:p>
        </w:tc>
        <w:tc>
          <w:tcPr>
            <w:tcW w:w="1659" w:type="dxa"/>
            <w:tcBorders>
              <w:top w:val="nil"/>
              <w:left w:val="nil"/>
              <w:bottom w:val="single" w:sz="8" w:space="0" w:color="008000"/>
              <w:right w:val="nil"/>
            </w:tcBorders>
            <w:shd w:val="clear" w:color="auto" w:fill="auto"/>
            <w:tcMar>
              <w:top w:w="12" w:type="dxa"/>
              <w:left w:w="12" w:type="dxa"/>
              <w:bottom w:w="0" w:type="dxa"/>
              <w:right w:w="12" w:type="dxa"/>
            </w:tcMar>
            <w:vAlign w:val="bottom"/>
            <w:hideMark/>
            <w:tcPrChange w:id="7077" w:author="Aleksander Hansen" w:date="2013-02-16T23:10:00Z">
              <w:tcPr>
                <w:tcW w:w="1659" w:type="dxa"/>
                <w:tcBorders>
                  <w:top w:val="nil"/>
                  <w:left w:val="nil"/>
                  <w:bottom w:val="single" w:sz="4" w:space="0" w:color="000000"/>
                  <w:right w:val="nil"/>
                </w:tcBorders>
                <w:shd w:val="clear" w:color="auto" w:fill="B9FFB9"/>
                <w:tcMar>
                  <w:top w:w="12" w:type="dxa"/>
                  <w:left w:w="12" w:type="dxa"/>
                  <w:bottom w:w="0" w:type="dxa"/>
                  <w:right w:w="12" w:type="dxa"/>
                </w:tcMar>
                <w:vAlign w:val="bottom"/>
                <w:hideMark/>
              </w:tcPr>
            </w:tcPrChange>
          </w:tcPr>
          <w:p w14:paraId="150263FE" w14:textId="77777777" w:rsidR="00994066" w:rsidRPr="00A7741B" w:rsidRDefault="00994066" w:rsidP="00DB35B4">
            <w:pPr>
              <w:pStyle w:val="Text"/>
              <w:rPr>
                <w:rStyle w:val="Strong"/>
              </w:rPr>
            </w:pPr>
            <w:r w:rsidRPr="00A7741B">
              <w:t>Bonds</w:t>
            </w:r>
          </w:p>
        </w:tc>
      </w:tr>
      <w:tr w:rsidR="00994066" w:rsidRPr="00A7741B" w14:paraId="4053DEA4" w14:textId="77777777" w:rsidTr="00EB74BE">
        <w:trPr>
          <w:trHeight w:val="239"/>
          <w:jc w:val="center"/>
          <w:trPrChange w:id="7078" w:author="Aleksander Hansen" w:date="2013-02-16T23:03:00Z">
            <w:trPr>
              <w:trHeight w:val="239"/>
              <w:jc w:val="center"/>
            </w:trPr>
          </w:trPrChange>
        </w:trPr>
        <w:tc>
          <w:tcPr>
            <w:tcW w:w="1556" w:type="dxa"/>
            <w:tcBorders>
              <w:top w:val="nil"/>
              <w:left w:val="nil"/>
              <w:bottom w:val="nil"/>
              <w:right w:val="nil"/>
            </w:tcBorders>
            <w:shd w:val="clear" w:color="auto" w:fill="auto"/>
            <w:tcMar>
              <w:top w:w="12" w:type="dxa"/>
              <w:left w:w="12" w:type="dxa"/>
              <w:bottom w:w="0" w:type="dxa"/>
              <w:right w:w="12" w:type="dxa"/>
            </w:tcMar>
            <w:vAlign w:val="bottom"/>
            <w:hideMark/>
            <w:tcPrChange w:id="7079" w:author="Aleksander Hansen" w:date="2013-02-16T23:03: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25356168" w14:textId="77777777" w:rsidR="00994066" w:rsidRPr="00FC3197" w:rsidRDefault="00994066" w:rsidP="00DB35B4">
            <w:pPr>
              <w:pStyle w:val="Text"/>
            </w:pPr>
            <w:r w:rsidRPr="00FC3197">
              <w:t>5.00%</w:t>
            </w:r>
          </w:p>
        </w:tc>
        <w:tc>
          <w:tcPr>
            <w:tcW w:w="1223" w:type="dxa"/>
            <w:tcBorders>
              <w:top w:val="nil"/>
              <w:left w:val="nil"/>
              <w:bottom w:val="nil"/>
              <w:right w:val="nil"/>
            </w:tcBorders>
            <w:shd w:val="clear" w:color="auto" w:fill="auto"/>
            <w:tcMar>
              <w:top w:w="12" w:type="dxa"/>
              <w:left w:w="12" w:type="dxa"/>
              <w:bottom w:w="0" w:type="dxa"/>
              <w:right w:w="12" w:type="dxa"/>
            </w:tcMar>
            <w:vAlign w:val="bottom"/>
            <w:hideMark/>
            <w:tcPrChange w:id="7080" w:author="Aleksander Hansen" w:date="2013-02-16T23:03: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0BE692D9" w14:textId="77777777" w:rsidR="00994066" w:rsidRPr="00FC3197" w:rsidRDefault="00994066" w:rsidP="00DB35B4">
            <w:pPr>
              <w:pStyle w:val="Text"/>
            </w:pPr>
            <w:r w:rsidRPr="00FC3197">
              <w:t>$3.050</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7081" w:author="Aleksander Hansen" w:date="2013-02-16T23:03: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79C4DEC"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7082" w:author="Aleksander Hansen" w:date="2013-02-16T23:03: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32662E54" w14:textId="77777777" w:rsidR="00994066" w:rsidRPr="00A7741B" w:rsidRDefault="00994066" w:rsidP="00DB35B4">
            <w:pPr>
              <w:pStyle w:val="Text"/>
              <w:rPr>
                <w:rStyle w:val="Strong"/>
              </w:rPr>
            </w:pPr>
            <w:r w:rsidRPr="00A7741B">
              <w:t>Face</w:t>
            </w:r>
          </w:p>
        </w:tc>
        <w:tc>
          <w:tcPr>
            <w:tcW w:w="1530" w:type="dxa"/>
            <w:tcBorders>
              <w:top w:val="single" w:sz="8" w:space="0" w:color="008000"/>
              <w:left w:val="nil"/>
              <w:bottom w:val="nil"/>
              <w:right w:val="nil"/>
            </w:tcBorders>
            <w:shd w:val="clear" w:color="auto" w:fill="auto"/>
            <w:tcMar>
              <w:top w:w="12" w:type="dxa"/>
              <w:left w:w="12" w:type="dxa"/>
              <w:bottom w:w="0" w:type="dxa"/>
              <w:right w:w="12" w:type="dxa"/>
            </w:tcMar>
            <w:vAlign w:val="bottom"/>
            <w:hideMark/>
            <w:tcPrChange w:id="7083" w:author="Aleksander Hansen" w:date="2013-02-16T23:03:00Z">
              <w:tcPr>
                <w:tcW w:w="1530" w:type="dxa"/>
                <w:tcBorders>
                  <w:top w:val="single" w:sz="4" w:space="0" w:color="000000"/>
                  <w:left w:val="nil"/>
                  <w:bottom w:val="nil"/>
                  <w:right w:val="nil"/>
                </w:tcBorders>
                <w:shd w:val="clear" w:color="auto" w:fill="CCFFFF"/>
                <w:tcMar>
                  <w:top w:w="12" w:type="dxa"/>
                  <w:left w:w="12" w:type="dxa"/>
                  <w:bottom w:w="0" w:type="dxa"/>
                  <w:right w:w="12" w:type="dxa"/>
                </w:tcMar>
                <w:vAlign w:val="bottom"/>
                <w:hideMark/>
              </w:tcPr>
            </w:tcPrChange>
          </w:tcPr>
          <w:p w14:paraId="150C0CF5" w14:textId="77777777" w:rsidR="00994066" w:rsidRPr="00FC3197" w:rsidRDefault="00994066" w:rsidP="00DB35B4">
            <w:pPr>
              <w:pStyle w:val="Text"/>
            </w:pPr>
            <w:r w:rsidRPr="00FC3197">
              <w:t xml:space="preserve">$100,000,000 </w:t>
            </w:r>
          </w:p>
        </w:tc>
        <w:tc>
          <w:tcPr>
            <w:tcW w:w="360" w:type="dxa"/>
            <w:tcBorders>
              <w:top w:val="single" w:sz="8" w:space="0" w:color="008000"/>
              <w:left w:val="nil"/>
              <w:bottom w:val="nil"/>
              <w:right w:val="nil"/>
            </w:tcBorders>
            <w:shd w:val="clear" w:color="auto" w:fill="auto"/>
            <w:tcMar>
              <w:top w:w="12" w:type="dxa"/>
              <w:left w:w="12" w:type="dxa"/>
              <w:bottom w:w="0" w:type="dxa"/>
              <w:right w:w="12" w:type="dxa"/>
            </w:tcMar>
            <w:vAlign w:val="bottom"/>
            <w:hideMark/>
            <w:tcPrChange w:id="7084" w:author="Aleksander Hansen" w:date="2013-02-16T23:03:00Z">
              <w:tcPr>
                <w:tcW w:w="360"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0A59CE93" w14:textId="77777777" w:rsidR="00994066" w:rsidRPr="00A7741B" w:rsidRDefault="00994066" w:rsidP="006B12F7">
            <w:pPr>
              <w:pStyle w:val="Paragraph"/>
              <w:rPr>
                <w:rFonts w:ascii="Calibri" w:hAnsi="Calibri" w:cs="Calibri"/>
                <w:sz w:val="24"/>
                <w:szCs w:val="24"/>
              </w:rPr>
            </w:pPr>
          </w:p>
        </w:tc>
        <w:tc>
          <w:tcPr>
            <w:tcW w:w="1659" w:type="dxa"/>
            <w:tcBorders>
              <w:top w:val="single" w:sz="8" w:space="0" w:color="008000"/>
              <w:left w:val="nil"/>
              <w:bottom w:val="nil"/>
              <w:right w:val="nil"/>
            </w:tcBorders>
            <w:shd w:val="clear" w:color="auto" w:fill="auto"/>
            <w:tcMar>
              <w:top w:w="12" w:type="dxa"/>
              <w:left w:w="12" w:type="dxa"/>
              <w:bottom w:w="0" w:type="dxa"/>
              <w:right w:w="12" w:type="dxa"/>
            </w:tcMar>
            <w:vAlign w:val="bottom"/>
            <w:hideMark/>
            <w:tcPrChange w:id="7085" w:author="Aleksander Hansen" w:date="2013-02-16T23:03:00Z">
              <w:tcPr>
                <w:tcW w:w="1659" w:type="dxa"/>
                <w:tcBorders>
                  <w:top w:val="single" w:sz="4" w:space="0" w:color="000000"/>
                  <w:left w:val="nil"/>
                  <w:bottom w:val="nil"/>
                  <w:right w:val="nil"/>
                </w:tcBorders>
                <w:shd w:val="clear" w:color="auto" w:fill="B9FFB9"/>
                <w:tcMar>
                  <w:top w:w="12" w:type="dxa"/>
                  <w:left w:w="12" w:type="dxa"/>
                  <w:bottom w:w="0" w:type="dxa"/>
                  <w:right w:w="12" w:type="dxa"/>
                </w:tcMar>
                <w:vAlign w:val="bottom"/>
                <w:hideMark/>
              </w:tcPr>
            </w:tcPrChange>
          </w:tcPr>
          <w:p w14:paraId="3256A064" w14:textId="77777777" w:rsidR="00994066" w:rsidRPr="00FC3197" w:rsidRDefault="00994066" w:rsidP="00DB35B4">
            <w:pPr>
              <w:pStyle w:val="Text"/>
            </w:pPr>
            <w:r w:rsidRPr="00FC3197">
              <w:t xml:space="preserve">$47,348,140 </w:t>
            </w:r>
          </w:p>
        </w:tc>
      </w:tr>
      <w:tr w:rsidR="00994066" w:rsidRPr="00A7741B" w14:paraId="6AF443DA" w14:textId="77777777" w:rsidTr="00EB74BE">
        <w:trPr>
          <w:trHeight w:val="239"/>
          <w:jc w:val="center"/>
          <w:trPrChange w:id="7086" w:author="Aleksander Hansen" w:date="2013-02-16T23:03:00Z">
            <w:trPr>
              <w:trHeight w:val="239"/>
              <w:jc w:val="center"/>
            </w:trPr>
          </w:trPrChange>
        </w:trPr>
        <w:tc>
          <w:tcPr>
            <w:tcW w:w="1556" w:type="dxa"/>
            <w:tcBorders>
              <w:top w:val="nil"/>
              <w:left w:val="nil"/>
              <w:bottom w:val="nil"/>
              <w:right w:val="nil"/>
            </w:tcBorders>
            <w:shd w:val="clear" w:color="auto" w:fill="auto"/>
            <w:tcMar>
              <w:top w:w="12" w:type="dxa"/>
              <w:left w:w="12" w:type="dxa"/>
              <w:bottom w:w="0" w:type="dxa"/>
              <w:right w:w="12" w:type="dxa"/>
            </w:tcMar>
            <w:vAlign w:val="bottom"/>
            <w:hideMark/>
            <w:tcPrChange w:id="7087" w:author="Aleksander Hansen" w:date="2013-02-16T23:03: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6C9109E6" w14:textId="77777777" w:rsidR="00994066" w:rsidRPr="00FC3197" w:rsidRDefault="00994066" w:rsidP="00DB35B4">
            <w:pPr>
              <w:pStyle w:val="Text"/>
            </w:pPr>
            <w:r w:rsidRPr="00FC3197">
              <w:t>5.01%</w:t>
            </w:r>
          </w:p>
        </w:tc>
        <w:tc>
          <w:tcPr>
            <w:tcW w:w="1223" w:type="dxa"/>
            <w:tcBorders>
              <w:top w:val="nil"/>
              <w:left w:val="nil"/>
              <w:bottom w:val="nil"/>
              <w:right w:val="nil"/>
            </w:tcBorders>
            <w:shd w:val="clear" w:color="auto" w:fill="auto"/>
            <w:tcMar>
              <w:top w:w="12" w:type="dxa"/>
              <w:left w:w="12" w:type="dxa"/>
              <w:bottom w:w="0" w:type="dxa"/>
              <w:right w:w="12" w:type="dxa"/>
            </w:tcMar>
            <w:vAlign w:val="bottom"/>
            <w:hideMark/>
            <w:tcPrChange w:id="7088" w:author="Aleksander Hansen" w:date="2013-02-16T23:03: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1335B1F8" w14:textId="77777777" w:rsidR="00994066" w:rsidRPr="00FC3197" w:rsidRDefault="00994066" w:rsidP="00DB35B4">
            <w:pPr>
              <w:pStyle w:val="Text"/>
            </w:pPr>
            <w:r w:rsidRPr="00FC3197">
              <w:t>$3.087</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7089" w:author="Aleksander Hansen" w:date="2013-02-16T23:03: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0DF942DA"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7090" w:author="Aleksander Hansen" w:date="2013-02-16T23:03: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E864AD0" w14:textId="77777777" w:rsidR="00994066" w:rsidRPr="00A7741B" w:rsidRDefault="00994066" w:rsidP="00DB35B4">
            <w:pPr>
              <w:pStyle w:val="Text"/>
              <w:rPr>
                <w:rStyle w:val="Strong"/>
              </w:rPr>
            </w:pPr>
            <w:r w:rsidRPr="00A7741B">
              <w:t>- 1 bps</w:t>
            </w:r>
          </w:p>
        </w:tc>
        <w:tc>
          <w:tcPr>
            <w:tcW w:w="1530" w:type="dxa"/>
            <w:tcBorders>
              <w:top w:val="nil"/>
              <w:left w:val="nil"/>
              <w:bottom w:val="nil"/>
              <w:right w:val="nil"/>
            </w:tcBorders>
            <w:shd w:val="clear" w:color="auto" w:fill="auto"/>
            <w:tcMar>
              <w:top w:w="12" w:type="dxa"/>
              <w:left w:w="12" w:type="dxa"/>
              <w:bottom w:w="0" w:type="dxa"/>
              <w:right w:w="12" w:type="dxa"/>
            </w:tcMar>
            <w:vAlign w:val="bottom"/>
            <w:hideMark/>
            <w:tcPrChange w:id="7091" w:author="Aleksander Hansen" w:date="2013-02-16T23:03:00Z">
              <w:tcPr>
                <w:tcW w:w="1530" w:type="dxa"/>
                <w:tcBorders>
                  <w:top w:val="nil"/>
                  <w:left w:val="nil"/>
                  <w:bottom w:val="nil"/>
                  <w:right w:val="nil"/>
                </w:tcBorders>
                <w:shd w:val="clear" w:color="auto" w:fill="CCFFFF"/>
                <w:tcMar>
                  <w:top w:w="12" w:type="dxa"/>
                  <w:left w:w="12" w:type="dxa"/>
                  <w:bottom w:w="0" w:type="dxa"/>
                  <w:right w:w="12" w:type="dxa"/>
                </w:tcMar>
                <w:vAlign w:val="bottom"/>
                <w:hideMark/>
              </w:tcPr>
            </w:tcPrChange>
          </w:tcPr>
          <w:p w14:paraId="70F0C814" w14:textId="77777777" w:rsidR="00994066" w:rsidRPr="00A7741B" w:rsidRDefault="00994066" w:rsidP="00DB35B4">
            <w:pPr>
              <w:pStyle w:val="Text"/>
              <w:rPr>
                <w:rStyle w:val="Strong"/>
              </w:rPr>
            </w:pPr>
            <w:r w:rsidRPr="00A7741B">
              <w:t>($0.037)</w:t>
            </w:r>
          </w:p>
        </w:tc>
        <w:tc>
          <w:tcPr>
            <w:tcW w:w="360" w:type="dxa"/>
            <w:tcBorders>
              <w:top w:val="nil"/>
              <w:left w:val="nil"/>
              <w:bottom w:val="nil"/>
              <w:right w:val="nil"/>
            </w:tcBorders>
            <w:shd w:val="clear" w:color="auto" w:fill="auto"/>
            <w:tcMar>
              <w:top w:w="12" w:type="dxa"/>
              <w:left w:w="12" w:type="dxa"/>
              <w:bottom w:w="0" w:type="dxa"/>
              <w:right w:w="12" w:type="dxa"/>
            </w:tcMar>
            <w:vAlign w:val="bottom"/>
            <w:hideMark/>
            <w:tcPrChange w:id="7092" w:author="Aleksander Hansen" w:date="2013-02-16T23:03:00Z">
              <w:tcPr>
                <w:tcW w:w="36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038A225" w14:textId="77777777" w:rsidR="00994066" w:rsidRPr="00A7741B" w:rsidRDefault="00994066" w:rsidP="006B12F7">
            <w:pPr>
              <w:pStyle w:val="Paragraph"/>
              <w:rPr>
                <w:rFonts w:ascii="Calibri" w:hAnsi="Calibri" w:cs="Calibri"/>
                <w:sz w:val="24"/>
                <w:szCs w:val="24"/>
              </w:rPr>
            </w:pPr>
          </w:p>
        </w:tc>
        <w:tc>
          <w:tcPr>
            <w:tcW w:w="1659" w:type="dxa"/>
            <w:tcBorders>
              <w:top w:val="nil"/>
              <w:left w:val="nil"/>
              <w:bottom w:val="nil"/>
              <w:right w:val="nil"/>
            </w:tcBorders>
            <w:shd w:val="clear" w:color="auto" w:fill="auto"/>
            <w:tcMar>
              <w:top w:w="12" w:type="dxa"/>
              <w:left w:w="12" w:type="dxa"/>
              <w:bottom w:w="0" w:type="dxa"/>
              <w:right w:w="12" w:type="dxa"/>
            </w:tcMar>
            <w:vAlign w:val="bottom"/>
            <w:hideMark/>
            <w:tcPrChange w:id="7093" w:author="Aleksander Hansen" w:date="2013-02-16T23:03:00Z">
              <w:tcPr>
                <w:tcW w:w="1659" w:type="dxa"/>
                <w:tcBorders>
                  <w:top w:val="nil"/>
                  <w:left w:val="nil"/>
                  <w:bottom w:val="nil"/>
                  <w:right w:val="nil"/>
                </w:tcBorders>
                <w:shd w:val="clear" w:color="auto" w:fill="B9FFB9"/>
                <w:tcMar>
                  <w:top w:w="12" w:type="dxa"/>
                  <w:left w:w="12" w:type="dxa"/>
                  <w:bottom w:w="0" w:type="dxa"/>
                  <w:right w:w="12" w:type="dxa"/>
                </w:tcMar>
                <w:vAlign w:val="bottom"/>
                <w:hideMark/>
              </w:tcPr>
            </w:tcPrChange>
          </w:tcPr>
          <w:p w14:paraId="77B16172" w14:textId="77777777" w:rsidR="00994066" w:rsidRPr="00A7741B" w:rsidRDefault="00994066" w:rsidP="00DB35B4">
            <w:pPr>
              <w:pStyle w:val="Text"/>
              <w:rPr>
                <w:rStyle w:val="Strong"/>
              </w:rPr>
            </w:pPr>
            <w:r w:rsidRPr="00A7741B">
              <w:t xml:space="preserve">$0.078 </w:t>
            </w:r>
          </w:p>
        </w:tc>
      </w:tr>
      <w:tr w:rsidR="00994066" w:rsidRPr="00A7741B" w14:paraId="6DEDF3C5" w14:textId="77777777" w:rsidTr="00EB74BE">
        <w:trPr>
          <w:trHeight w:val="239"/>
          <w:jc w:val="center"/>
          <w:trPrChange w:id="7094" w:author="Aleksander Hansen" w:date="2013-02-16T23:03:00Z">
            <w:trPr>
              <w:trHeight w:val="239"/>
              <w:jc w:val="center"/>
            </w:trPr>
          </w:trPrChange>
        </w:trPr>
        <w:tc>
          <w:tcPr>
            <w:tcW w:w="1556" w:type="dxa"/>
            <w:tcBorders>
              <w:top w:val="nil"/>
              <w:left w:val="nil"/>
              <w:bottom w:val="nil"/>
              <w:right w:val="nil"/>
            </w:tcBorders>
            <w:shd w:val="clear" w:color="auto" w:fill="auto"/>
            <w:tcMar>
              <w:top w:w="12" w:type="dxa"/>
              <w:left w:w="12" w:type="dxa"/>
              <w:bottom w:w="0" w:type="dxa"/>
              <w:right w:w="12" w:type="dxa"/>
            </w:tcMar>
            <w:vAlign w:val="bottom"/>
            <w:hideMark/>
            <w:tcPrChange w:id="7095" w:author="Aleksander Hansen" w:date="2013-02-16T23:03: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7DC028C" w14:textId="77777777" w:rsidR="00994066" w:rsidRPr="00A7741B" w:rsidRDefault="00994066" w:rsidP="00DB35B4">
            <w:pPr>
              <w:pStyle w:val="Text"/>
              <w:rPr>
                <w:rStyle w:val="Strong"/>
              </w:rPr>
            </w:pPr>
            <w:r w:rsidRPr="00A7741B">
              <w:t>DV01</w:t>
            </w:r>
          </w:p>
        </w:tc>
        <w:tc>
          <w:tcPr>
            <w:tcW w:w="1223" w:type="dxa"/>
            <w:tcBorders>
              <w:top w:val="nil"/>
              <w:left w:val="nil"/>
              <w:bottom w:val="nil"/>
              <w:right w:val="nil"/>
            </w:tcBorders>
            <w:shd w:val="clear" w:color="auto" w:fill="auto"/>
            <w:tcMar>
              <w:top w:w="12" w:type="dxa"/>
              <w:left w:w="12" w:type="dxa"/>
              <w:bottom w:w="0" w:type="dxa"/>
              <w:right w:w="12" w:type="dxa"/>
            </w:tcMar>
            <w:vAlign w:val="bottom"/>
            <w:hideMark/>
            <w:tcPrChange w:id="7096" w:author="Aleksander Hansen" w:date="2013-02-16T23:03: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0E5A948C" w14:textId="77777777" w:rsidR="00994066" w:rsidRPr="00A7741B" w:rsidRDefault="00994066" w:rsidP="00DB35B4">
            <w:pPr>
              <w:pStyle w:val="Text"/>
              <w:rPr>
                <w:rStyle w:val="Strong"/>
              </w:rPr>
            </w:pPr>
            <w:r w:rsidRPr="00A7741B">
              <w:t xml:space="preserve">$0.0369 </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7097" w:author="Aleksander Hansen" w:date="2013-02-16T23:03: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401709D"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7098" w:author="Aleksander Hansen" w:date="2013-02-16T23:03: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064A01E4" w14:textId="77777777" w:rsidR="00994066" w:rsidRPr="00A7741B" w:rsidRDefault="00994066" w:rsidP="006B12F7">
            <w:pPr>
              <w:pStyle w:val="Paragraph"/>
              <w:rPr>
                <w:rFonts w:ascii="Calibri" w:hAnsi="Calibri" w:cs="Calibri"/>
                <w:sz w:val="24"/>
                <w:szCs w:val="24"/>
              </w:rPr>
            </w:pPr>
          </w:p>
        </w:tc>
        <w:tc>
          <w:tcPr>
            <w:tcW w:w="1530" w:type="dxa"/>
            <w:tcBorders>
              <w:top w:val="nil"/>
              <w:left w:val="nil"/>
              <w:bottom w:val="nil"/>
              <w:right w:val="nil"/>
            </w:tcBorders>
            <w:shd w:val="clear" w:color="auto" w:fill="auto"/>
            <w:tcMar>
              <w:top w:w="12" w:type="dxa"/>
              <w:left w:w="12" w:type="dxa"/>
              <w:bottom w:w="0" w:type="dxa"/>
              <w:right w:w="12" w:type="dxa"/>
            </w:tcMar>
            <w:vAlign w:val="bottom"/>
            <w:hideMark/>
            <w:tcPrChange w:id="7099" w:author="Aleksander Hansen" w:date="2013-02-16T23:03:00Z">
              <w:tcPr>
                <w:tcW w:w="1530" w:type="dxa"/>
                <w:tcBorders>
                  <w:top w:val="nil"/>
                  <w:left w:val="nil"/>
                  <w:bottom w:val="nil"/>
                  <w:right w:val="nil"/>
                </w:tcBorders>
                <w:shd w:val="clear" w:color="auto" w:fill="CCFFFF"/>
                <w:tcMar>
                  <w:top w:w="12" w:type="dxa"/>
                  <w:left w:w="12" w:type="dxa"/>
                  <w:bottom w:w="0" w:type="dxa"/>
                  <w:right w:w="12" w:type="dxa"/>
                </w:tcMar>
                <w:vAlign w:val="bottom"/>
                <w:hideMark/>
              </w:tcPr>
            </w:tcPrChange>
          </w:tcPr>
          <w:p w14:paraId="60374CE9" w14:textId="77777777" w:rsidR="00994066" w:rsidRPr="00A7741B" w:rsidRDefault="00994066" w:rsidP="00DB35B4">
            <w:pPr>
              <w:pStyle w:val="Text"/>
              <w:rPr>
                <w:rStyle w:val="Strong"/>
              </w:rPr>
            </w:pPr>
            <w:r w:rsidRPr="00A7741B">
              <w:t>($36,900)</w:t>
            </w:r>
          </w:p>
        </w:tc>
        <w:tc>
          <w:tcPr>
            <w:tcW w:w="360" w:type="dxa"/>
            <w:tcBorders>
              <w:top w:val="nil"/>
              <w:left w:val="nil"/>
              <w:bottom w:val="nil"/>
              <w:right w:val="nil"/>
            </w:tcBorders>
            <w:shd w:val="clear" w:color="auto" w:fill="auto"/>
            <w:tcMar>
              <w:top w:w="12" w:type="dxa"/>
              <w:left w:w="12" w:type="dxa"/>
              <w:bottom w:w="0" w:type="dxa"/>
              <w:right w:w="12" w:type="dxa"/>
            </w:tcMar>
            <w:vAlign w:val="bottom"/>
            <w:hideMark/>
            <w:tcPrChange w:id="7100" w:author="Aleksander Hansen" w:date="2013-02-16T23:03:00Z">
              <w:tcPr>
                <w:tcW w:w="36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48E729E" w14:textId="77777777" w:rsidR="00994066" w:rsidRPr="00A7741B" w:rsidRDefault="00994066" w:rsidP="006B12F7">
            <w:pPr>
              <w:pStyle w:val="Paragraph"/>
              <w:rPr>
                <w:rFonts w:ascii="Calibri" w:hAnsi="Calibri" w:cs="Calibri"/>
                <w:sz w:val="24"/>
                <w:szCs w:val="24"/>
              </w:rPr>
            </w:pPr>
          </w:p>
        </w:tc>
        <w:tc>
          <w:tcPr>
            <w:tcW w:w="1659" w:type="dxa"/>
            <w:tcBorders>
              <w:top w:val="nil"/>
              <w:left w:val="nil"/>
              <w:bottom w:val="nil"/>
              <w:right w:val="nil"/>
            </w:tcBorders>
            <w:shd w:val="clear" w:color="auto" w:fill="auto"/>
            <w:tcMar>
              <w:top w:w="12" w:type="dxa"/>
              <w:left w:w="12" w:type="dxa"/>
              <w:bottom w:w="0" w:type="dxa"/>
              <w:right w:w="12" w:type="dxa"/>
            </w:tcMar>
            <w:vAlign w:val="bottom"/>
            <w:hideMark/>
            <w:tcPrChange w:id="7101" w:author="Aleksander Hansen" w:date="2013-02-16T23:03:00Z">
              <w:tcPr>
                <w:tcW w:w="1659" w:type="dxa"/>
                <w:tcBorders>
                  <w:top w:val="nil"/>
                  <w:left w:val="nil"/>
                  <w:bottom w:val="nil"/>
                  <w:right w:val="nil"/>
                </w:tcBorders>
                <w:shd w:val="clear" w:color="auto" w:fill="B9FFB9"/>
                <w:tcMar>
                  <w:top w:w="12" w:type="dxa"/>
                  <w:left w:w="12" w:type="dxa"/>
                  <w:bottom w:w="0" w:type="dxa"/>
                  <w:right w:w="12" w:type="dxa"/>
                </w:tcMar>
                <w:vAlign w:val="bottom"/>
                <w:hideMark/>
              </w:tcPr>
            </w:tcPrChange>
          </w:tcPr>
          <w:p w14:paraId="27CFE76C" w14:textId="77777777" w:rsidR="00994066" w:rsidRPr="00A7741B" w:rsidRDefault="00994066" w:rsidP="00DB35B4">
            <w:pPr>
              <w:pStyle w:val="Text"/>
              <w:rPr>
                <w:rStyle w:val="Strong"/>
              </w:rPr>
            </w:pPr>
            <w:r w:rsidRPr="00A7741B">
              <w:t xml:space="preserve">$36,900 </w:t>
            </w:r>
          </w:p>
        </w:tc>
      </w:tr>
    </w:tbl>
    <w:p w14:paraId="5CADCF17" w14:textId="77777777" w:rsidR="00994066" w:rsidRDefault="00994066" w:rsidP="00DB35B4">
      <w:pPr>
        <w:pStyle w:val="Text"/>
      </w:pPr>
    </w:p>
    <w:p w14:paraId="12EE8F3B" w14:textId="77777777" w:rsidR="00994066" w:rsidRPr="00093D2C" w:rsidRDefault="00994066" w:rsidP="00DB35B4">
      <w:pPr>
        <w:pStyle w:val="Text"/>
      </w:pPr>
      <w:r w:rsidRPr="00093D2C">
        <w:t>The hedge is based on the following equality (which simply serves to calibrate the face value of both instruments such that a one basis point change produces and approximately equivalent dollar value change):</w:t>
      </w:r>
    </w:p>
    <w:p w14:paraId="64F99729" w14:textId="77777777" w:rsidR="00994066" w:rsidRPr="00093D2C" w:rsidRDefault="0051240F">
      <w:pPr>
        <w:pStyle w:val="Text"/>
        <w:jc w:val="center"/>
        <w:pPrChange w:id="7102" w:author="Aleksander Hansen" w:date="2013-02-16T23:05:00Z">
          <w:pPr>
            <w:pStyle w:val="Text"/>
          </w:pPr>
        </w:pPrChange>
      </w:pPr>
      <w:r>
        <w:pict w14:anchorId="2588A5F0">
          <v:shape id="_x0000_i1124" type="#_x0000_t75" style="width:394.8pt;height:41.25pt">
            <v:imagedata r:id="rId176" o:title=""/>
          </v:shape>
        </w:pict>
      </w:r>
    </w:p>
    <w:p w14:paraId="07986F09" w14:textId="77777777" w:rsidR="0012761D" w:rsidRDefault="0012761D" w:rsidP="00DB35B4">
      <w:pPr>
        <w:pStyle w:val="Text"/>
      </w:pPr>
    </w:p>
    <w:p w14:paraId="7DE85D7E" w14:textId="77777777" w:rsidR="0012761D" w:rsidRDefault="0012761D" w:rsidP="00DB35B4">
      <w:pPr>
        <w:pStyle w:val="Text"/>
      </w:pPr>
    </w:p>
    <w:p w14:paraId="5657B7F0" w14:textId="77777777" w:rsidR="0012761D" w:rsidRDefault="0012761D" w:rsidP="00DB35B4">
      <w:pPr>
        <w:pStyle w:val="Text"/>
      </w:pPr>
    </w:p>
    <w:p w14:paraId="5628D9BC" w14:textId="77777777" w:rsidR="00994066" w:rsidRDefault="00994066" w:rsidP="00DB35B4">
      <w:pPr>
        <w:pStyle w:val="Text"/>
      </w:pPr>
      <w:r w:rsidRPr="00093D2C">
        <w:t>Here is another example:</w:t>
      </w:r>
    </w:p>
    <w:p w14:paraId="7E38541E" w14:textId="77777777" w:rsidR="0012761D" w:rsidRPr="00093D2C" w:rsidRDefault="0012761D" w:rsidP="00DB35B4">
      <w:pPr>
        <w:pStyle w:val="Text"/>
      </w:pPr>
    </w:p>
    <w:tbl>
      <w:tblPr>
        <w:tblW w:w="6864" w:type="dxa"/>
        <w:jc w:val="center"/>
        <w:tblCellMar>
          <w:left w:w="0" w:type="dxa"/>
          <w:right w:w="0" w:type="dxa"/>
        </w:tblCellMar>
        <w:tblLook w:val="04A0" w:firstRow="1" w:lastRow="0" w:firstColumn="1" w:lastColumn="0" w:noHBand="0" w:noVBand="1"/>
        <w:tblPrChange w:id="7103" w:author="Aleksander Hansen" w:date="2013-02-16T23:09:00Z">
          <w:tblPr>
            <w:tblW w:w="6864" w:type="dxa"/>
            <w:jc w:val="center"/>
            <w:tblCellMar>
              <w:left w:w="0" w:type="dxa"/>
              <w:right w:w="0" w:type="dxa"/>
            </w:tblCellMar>
            <w:tblLook w:val="04A0" w:firstRow="1" w:lastRow="0" w:firstColumn="1" w:lastColumn="0" w:noHBand="0" w:noVBand="1"/>
          </w:tblPr>
        </w:tblPrChange>
      </w:tblPr>
      <w:tblGrid>
        <w:gridCol w:w="1313"/>
        <w:gridCol w:w="1134"/>
        <w:gridCol w:w="783"/>
        <w:gridCol w:w="1530"/>
        <w:gridCol w:w="630"/>
        <w:gridCol w:w="1474"/>
        <w:tblGridChange w:id="7104">
          <w:tblGrid>
            <w:gridCol w:w="1313"/>
            <w:gridCol w:w="1134"/>
            <w:gridCol w:w="783"/>
            <w:gridCol w:w="1530"/>
            <w:gridCol w:w="630"/>
            <w:gridCol w:w="1474"/>
          </w:tblGrid>
        </w:tblGridChange>
      </w:tblGrid>
      <w:tr w:rsidR="00994066" w:rsidRPr="008206A6" w14:paraId="38B15BCF" w14:textId="77777777" w:rsidTr="006809DD">
        <w:trPr>
          <w:trHeight w:val="150"/>
          <w:jc w:val="center"/>
          <w:trPrChange w:id="7105" w:author="Aleksander Hansen" w:date="2013-02-16T23:09:00Z">
            <w:trPr>
              <w:trHeight w:val="150"/>
              <w:jc w:val="center"/>
            </w:trPr>
          </w:trPrChange>
        </w:trPr>
        <w:tc>
          <w:tcPr>
            <w:tcW w:w="2447" w:type="dxa"/>
            <w:gridSpan w:val="2"/>
            <w:tcBorders>
              <w:top w:val="nil"/>
              <w:left w:val="nil"/>
              <w:bottom w:val="nil"/>
              <w:right w:val="nil"/>
            </w:tcBorders>
            <w:shd w:val="clear" w:color="auto" w:fill="A2B593"/>
            <w:tcMar>
              <w:top w:w="17" w:type="dxa"/>
              <w:left w:w="17" w:type="dxa"/>
              <w:bottom w:w="0" w:type="dxa"/>
              <w:right w:w="17" w:type="dxa"/>
            </w:tcMar>
            <w:vAlign w:val="bottom"/>
            <w:hideMark/>
            <w:tcPrChange w:id="7106" w:author="Aleksander Hansen" w:date="2013-02-16T23:09:00Z">
              <w:tcPr>
                <w:tcW w:w="2447" w:type="dxa"/>
                <w:gridSpan w:val="2"/>
                <w:tcBorders>
                  <w:top w:val="nil"/>
                  <w:left w:val="nil"/>
                  <w:bottom w:val="nil"/>
                  <w:right w:val="nil"/>
                </w:tcBorders>
                <w:shd w:val="clear" w:color="auto" w:fill="FDE9D9"/>
                <w:tcMar>
                  <w:top w:w="17" w:type="dxa"/>
                  <w:left w:w="17" w:type="dxa"/>
                  <w:bottom w:w="0" w:type="dxa"/>
                  <w:right w:w="17" w:type="dxa"/>
                </w:tcMar>
                <w:vAlign w:val="bottom"/>
                <w:hideMark/>
              </w:tcPr>
            </w:tcPrChange>
          </w:tcPr>
          <w:p w14:paraId="7835D2F7" w14:textId="77777777" w:rsidR="00994066" w:rsidRPr="008206A6" w:rsidRDefault="00994066" w:rsidP="00DB35B4">
            <w:pPr>
              <w:pStyle w:val="Text"/>
              <w:rPr>
                <w:rStyle w:val="Strong"/>
              </w:rPr>
            </w:pPr>
            <w:r w:rsidRPr="008206A6">
              <w:t>Call Option</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107"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43EB4D7C" w14:textId="77777777" w:rsidR="00994066" w:rsidRPr="008206A6" w:rsidRDefault="00994066" w:rsidP="006B12F7">
            <w:pPr>
              <w:pStyle w:val="Paragraph"/>
              <w:rPr>
                <w:rFonts w:ascii="Calibri" w:hAnsi="Calibri" w:cs="Calibri"/>
                <w:sz w:val="24"/>
                <w:szCs w:val="24"/>
              </w:rPr>
            </w:pPr>
          </w:p>
        </w:tc>
        <w:tc>
          <w:tcPr>
            <w:tcW w:w="1530" w:type="dxa"/>
            <w:tcBorders>
              <w:top w:val="nil"/>
              <w:left w:val="nil"/>
              <w:right w:val="nil"/>
            </w:tcBorders>
            <w:shd w:val="clear" w:color="auto" w:fill="A2B593"/>
            <w:tcMar>
              <w:top w:w="17" w:type="dxa"/>
              <w:left w:w="17" w:type="dxa"/>
              <w:bottom w:w="0" w:type="dxa"/>
              <w:right w:w="17" w:type="dxa"/>
            </w:tcMar>
            <w:vAlign w:val="bottom"/>
            <w:hideMark/>
            <w:tcPrChange w:id="7108" w:author="Aleksander Hansen" w:date="2013-02-16T23:09:00Z">
              <w:tcPr>
                <w:tcW w:w="1530"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35085C59" w14:textId="77777777" w:rsidR="00994066" w:rsidRPr="008206A6" w:rsidRDefault="00994066" w:rsidP="00DB35B4">
            <w:pPr>
              <w:pStyle w:val="Text"/>
              <w:rPr>
                <w:rStyle w:val="Strong"/>
              </w:rPr>
            </w:pPr>
            <w:r w:rsidRPr="008206A6">
              <w:t>Option</w:t>
            </w:r>
          </w:p>
        </w:tc>
        <w:tc>
          <w:tcPr>
            <w:tcW w:w="630" w:type="dxa"/>
            <w:tcBorders>
              <w:top w:val="nil"/>
              <w:left w:val="nil"/>
              <w:right w:val="nil"/>
            </w:tcBorders>
            <w:shd w:val="clear" w:color="auto" w:fill="A2B593"/>
            <w:tcMar>
              <w:top w:w="17" w:type="dxa"/>
              <w:left w:w="17" w:type="dxa"/>
              <w:bottom w:w="0" w:type="dxa"/>
              <w:right w:w="17" w:type="dxa"/>
            </w:tcMar>
            <w:vAlign w:val="bottom"/>
            <w:hideMark/>
            <w:tcPrChange w:id="7109" w:author="Aleksander Hansen" w:date="2013-02-16T23:09:00Z">
              <w:tcPr>
                <w:tcW w:w="630"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1CCB950E" w14:textId="77777777" w:rsidR="00994066" w:rsidRPr="008206A6" w:rsidRDefault="00994066" w:rsidP="006B12F7">
            <w:pPr>
              <w:pStyle w:val="Paragraph"/>
              <w:rPr>
                <w:rFonts w:ascii="Calibri" w:hAnsi="Calibri" w:cs="Calibri"/>
                <w:sz w:val="24"/>
                <w:szCs w:val="24"/>
              </w:rPr>
            </w:pPr>
          </w:p>
        </w:tc>
        <w:tc>
          <w:tcPr>
            <w:tcW w:w="1474" w:type="dxa"/>
            <w:tcBorders>
              <w:top w:val="nil"/>
              <w:left w:val="nil"/>
              <w:right w:val="nil"/>
            </w:tcBorders>
            <w:shd w:val="clear" w:color="auto" w:fill="A2B593"/>
            <w:tcMar>
              <w:top w:w="17" w:type="dxa"/>
              <w:left w:w="17" w:type="dxa"/>
              <w:bottom w:w="0" w:type="dxa"/>
              <w:right w:w="17" w:type="dxa"/>
            </w:tcMar>
            <w:vAlign w:val="bottom"/>
            <w:hideMark/>
            <w:tcPrChange w:id="7110" w:author="Aleksander Hansen" w:date="2013-02-16T23:09:00Z">
              <w:tcPr>
                <w:tcW w:w="1474" w:type="dxa"/>
                <w:tcBorders>
                  <w:top w:val="nil"/>
                  <w:left w:val="nil"/>
                  <w:bottom w:val="nil"/>
                  <w:right w:val="nil"/>
                </w:tcBorders>
                <w:shd w:val="clear" w:color="auto" w:fill="DBEEF3"/>
                <w:tcMar>
                  <w:top w:w="17" w:type="dxa"/>
                  <w:left w:w="17" w:type="dxa"/>
                  <w:bottom w:w="0" w:type="dxa"/>
                  <w:right w:w="17" w:type="dxa"/>
                </w:tcMar>
                <w:vAlign w:val="bottom"/>
                <w:hideMark/>
              </w:tcPr>
            </w:tcPrChange>
          </w:tcPr>
          <w:p w14:paraId="492201F1" w14:textId="77777777" w:rsidR="00994066" w:rsidRPr="008206A6" w:rsidRDefault="00994066" w:rsidP="00DB35B4">
            <w:pPr>
              <w:pStyle w:val="Text"/>
              <w:rPr>
                <w:rStyle w:val="Strong"/>
              </w:rPr>
            </w:pPr>
            <w:r w:rsidRPr="008206A6">
              <w:t>Bond</w:t>
            </w:r>
          </w:p>
        </w:tc>
      </w:tr>
      <w:tr w:rsidR="00994066" w:rsidRPr="008206A6" w14:paraId="784EA135" w14:textId="77777777" w:rsidTr="006809DD">
        <w:trPr>
          <w:trHeight w:val="96"/>
          <w:jc w:val="center"/>
          <w:trPrChange w:id="7111" w:author="Aleksander Hansen" w:date="2013-02-16T23:09:00Z">
            <w:trPr>
              <w:trHeight w:val="96"/>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112" w:author="Aleksander Hansen" w:date="2013-02-16T23:09:00Z">
              <w:tcPr>
                <w:tcW w:w="1313"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071BE533" w14:textId="77777777" w:rsidR="00994066" w:rsidRPr="00FC3197" w:rsidRDefault="00994066" w:rsidP="00DB35B4">
            <w:pPr>
              <w:pStyle w:val="Text"/>
            </w:pPr>
            <w:r w:rsidRPr="00FC3197">
              <w:t>Stock (S)</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113" w:author="Aleksander Hansen" w:date="2013-02-16T23:09:00Z">
              <w:tcPr>
                <w:tcW w:w="1134"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54349690" w14:textId="77777777" w:rsidR="00994066" w:rsidRPr="00FC3197" w:rsidRDefault="00994066" w:rsidP="00DB35B4">
            <w:pPr>
              <w:pStyle w:val="Text"/>
            </w:pPr>
            <w:r w:rsidRPr="00FC3197">
              <w:t xml:space="preserve">$100.00 </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114"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008105A2" w14:textId="77777777" w:rsidR="00994066" w:rsidRPr="008206A6" w:rsidRDefault="00994066" w:rsidP="006B12F7">
            <w:pPr>
              <w:pStyle w:val="Paragraph"/>
              <w:rPr>
                <w:rFonts w:ascii="Calibri" w:hAnsi="Calibri" w:cs="Calibri"/>
                <w:sz w:val="24"/>
                <w:szCs w:val="24"/>
              </w:rPr>
            </w:pPr>
          </w:p>
        </w:tc>
        <w:tc>
          <w:tcPr>
            <w:tcW w:w="1530" w:type="dxa"/>
            <w:tcBorders>
              <w:top w:val="nil"/>
              <w:left w:val="nil"/>
              <w:bottom w:val="single" w:sz="8" w:space="0" w:color="008000"/>
              <w:right w:val="nil"/>
            </w:tcBorders>
            <w:shd w:val="clear" w:color="auto" w:fill="auto"/>
            <w:tcMar>
              <w:top w:w="17" w:type="dxa"/>
              <w:left w:w="17" w:type="dxa"/>
              <w:bottom w:w="0" w:type="dxa"/>
              <w:right w:w="17" w:type="dxa"/>
            </w:tcMar>
            <w:vAlign w:val="bottom"/>
            <w:hideMark/>
            <w:tcPrChange w:id="7115" w:author="Aleksander Hansen" w:date="2013-02-16T23:09:00Z">
              <w:tcPr>
                <w:tcW w:w="1530" w:type="dxa"/>
                <w:tcBorders>
                  <w:top w:val="nil"/>
                  <w:left w:val="nil"/>
                  <w:bottom w:val="single" w:sz="4" w:space="0" w:color="000000"/>
                  <w:right w:val="nil"/>
                </w:tcBorders>
                <w:shd w:val="clear" w:color="auto" w:fill="FDE9D9"/>
                <w:tcMar>
                  <w:top w:w="17" w:type="dxa"/>
                  <w:left w:w="17" w:type="dxa"/>
                  <w:bottom w:w="0" w:type="dxa"/>
                  <w:right w:w="17" w:type="dxa"/>
                </w:tcMar>
                <w:vAlign w:val="bottom"/>
                <w:hideMark/>
              </w:tcPr>
            </w:tcPrChange>
          </w:tcPr>
          <w:p w14:paraId="70C1B9DE" w14:textId="77777777" w:rsidR="00994066" w:rsidRPr="008206A6" w:rsidRDefault="00994066" w:rsidP="00DB35B4">
            <w:pPr>
              <w:pStyle w:val="Text"/>
              <w:rPr>
                <w:rStyle w:val="Strong"/>
              </w:rPr>
            </w:pPr>
            <w:r w:rsidRPr="008206A6">
              <w:t>Face x DV01</w:t>
            </w:r>
          </w:p>
        </w:tc>
        <w:tc>
          <w:tcPr>
            <w:tcW w:w="630" w:type="dxa"/>
            <w:tcBorders>
              <w:top w:val="nil"/>
              <w:left w:val="nil"/>
              <w:bottom w:val="single" w:sz="8" w:space="0" w:color="008000"/>
              <w:right w:val="nil"/>
            </w:tcBorders>
            <w:shd w:val="clear" w:color="auto" w:fill="auto"/>
            <w:tcMar>
              <w:top w:w="17" w:type="dxa"/>
              <w:left w:w="17" w:type="dxa"/>
              <w:bottom w:w="0" w:type="dxa"/>
              <w:right w:w="17" w:type="dxa"/>
            </w:tcMar>
            <w:vAlign w:val="bottom"/>
            <w:hideMark/>
            <w:tcPrChange w:id="7116" w:author="Aleksander Hansen" w:date="2013-02-16T23:09:00Z">
              <w:tcPr>
                <w:tcW w:w="630" w:type="dxa"/>
                <w:tcBorders>
                  <w:top w:val="nil"/>
                  <w:left w:val="nil"/>
                  <w:bottom w:val="single" w:sz="4" w:space="0" w:color="000000"/>
                  <w:right w:val="nil"/>
                </w:tcBorders>
                <w:shd w:val="clear" w:color="auto" w:fill="auto"/>
                <w:tcMar>
                  <w:top w:w="17" w:type="dxa"/>
                  <w:left w:w="17" w:type="dxa"/>
                  <w:bottom w:w="0" w:type="dxa"/>
                  <w:right w:w="17" w:type="dxa"/>
                </w:tcMar>
                <w:vAlign w:val="bottom"/>
                <w:hideMark/>
              </w:tcPr>
            </w:tcPrChange>
          </w:tcPr>
          <w:p w14:paraId="53046552" w14:textId="77777777" w:rsidR="00994066" w:rsidRPr="00FC3197" w:rsidRDefault="00994066" w:rsidP="00DB35B4">
            <w:pPr>
              <w:pStyle w:val="Text"/>
            </w:pPr>
            <w:r w:rsidRPr="00FC3197">
              <w:t>=</w:t>
            </w:r>
          </w:p>
        </w:tc>
        <w:tc>
          <w:tcPr>
            <w:tcW w:w="1474" w:type="dxa"/>
            <w:tcBorders>
              <w:top w:val="nil"/>
              <w:left w:val="nil"/>
              <w:bottom w:val="single" w:sz="8" w:space="0" w:color="008000"/>
              <w:right w:val="nil"/>
            </w:tcBorders>
            <w:shd w:val="clear" w:color="auto" w:fill="auto"/>
            <w:tcMar>
              <w:top w:w="17" w:type="dxa"/>
              <w:left w:w="17" w:type="dxa"/>
              <w:bottom w:w="0" w:type="dxa"/>
              <w:right w:w="17" w:type="dxa"/>
            </w:tcMar>
            <w:vAlign w:val="bottom"/>
            <w:hideMark/>
            <w:tcPrChange w:id="7117" w:author="Aleksander Hansen" w:date="2013-02-16T23:09:00Z">
              <w:tcPr>
                <w:tcW w:w="1474" w:type="dxa"/>
                <w:tcBorders>
                  <w:top w:val="nil"/>
                  <w:left w:val="nil"/>
                  <w:bottom w:val="single" w:sz="4" w:space="0" w:color="000000"/>
                  <w:right w:val="nil"/>
                </w:tcBorders>
                <w:shd w:val="clear" w:color="auto" w:fill="DBEEF3"/>
                <w:tcMar>
                  <w:top w:w="17" w:type="dxa"/>
                  <w:left w:w="17" w:type="dxa"/>
                  <w:bottom w:w="0" w:type="dxa"/>
                  <w:right w:w="17" w:type="dxa"/>
                </w:tcMar>
                <w:vAlign w:val="bottom"/>
                <w:hideMark/>
              </w:tcPr>
            </w:tcPrChange>
          </w:tcPr>
          <w:p w14:paraId="6AAFE0C4" w14:textId="77777777" w:rsidR="00994066" w:rsidRPr="008206A6" w:rsidRDefault="00994066" w:rsidP="00DB35B4">
            <w:pPr>
              <w:pStyle w:val="Text"/>
              <w:rPr>
                <w:rStyle w:val="Strong"/>
              </w:rPr>
            </w:pPr>
            <w:r w:rsidRPr="008206A6">
              <w:t>Face x DV01</w:t>
            </w:r>
          </w:p>
        </w:tc>
      </w:tr>
      <w:tr w:rsidR="00994066" w:rsidRPr="008206A6" w14:paraId="06D0DB35" w14:textId="77777777" w:rsidTr="006809DD">
        <w:trPr>
          <w:trHeight w:val="53"/>
          <w:jc w:val="center"/>
          <w:trPrChange w:id="7118" w:author="Aleksander Hansen" w:date="2013-02-16T23:09:00Z">
            <w:trPr>
              <w:trHeight w:val="53"/>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119" w:author="Aleksander Hansen" w:date="2013-02-16T23:09:00Z">
              <w:tcPr>
                <w:tcW w:w="1313"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7B8B5E91" w14:textId="77777777" w:rsidR="00994066" w:rsidRPr="00FC3197" w:rsidRDefault="00994066" w:rsidP="00DB35B4">
            <w:pPr>
              <w:pStyle w:val="Text"/>
            </w:pPr>
            <w:r w:rsidRPr="00FC3197">
              <w:t>Strike (K)</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120" w:author="Aleksander Hansen" w:date="2013-02-16T23:09:00Z">
              <w:tcPr>
                <w:tcW w:w="1134"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2CB7EBAB" w14:textId="77777777" w:rsidR="00994066" w:rsidRPr="00FC3197" w:rsidRDefault="00994066" w:rsidP="00DB35B4">
            <w:pPr>
              <w:pStyle w:val="Text"/>
            </w:pPr>
            <w:r w:rsidRPr="00FC3197">
              <w:t xml:space="preserve">$100.00 </w:t>
            </w:r>
          </w:p>
        </w:tc>
        <w:tc>
          <w:tcPr>
            <w:tcW w:w="783" w:type="dxa"/>
            <w:tcBorders>
              <w:top w:val="single" w:sz="8" w:space="0" w:color="008000"/>
              <w:left w:val="nil"/>
              <w:bottom w:val="nil"/>
              <w:right w:val="nil"/>
            </w:tcBorders>
            <w:shd w:val="clear" w:color="auto" w:fill="auto"/>
            <w:tcMar>
              <w:top w:w="17" w:type="dxa"/>
              <w:left w:w="17" w:type="dxa"/>
              <w:bottom w:w="0" w:type="dxa"/>
              <w:right w:w="17" w:type="dxa"/>
            </w:tcMar>
            <w:vAlign w:val="bottom"/>
            <w:hideMark/>
            <w:tcPrChange w:id="7121"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26D8D6DD" w14:textId="77777777" w:rsidR="00994066" w:rsidRPr="008206A6" w:rsidRDefault="00994066" w:rsidP="006B12F7">
            <w:pPr>
              <w:pStyle w:val="Paragraph"/>
              <w:rPr>
                <w:rFonts w:ascii="Calibri" w:hAnsi="Calibri" w:cs="Calibri"/>
                <w:sz w:val="24"/>
                <w:szCs w:val="24"/>
              </w:rPr>
            </w:pPr>
          </w:p>
        </w:tc>
        <w:tc>
          <w:tcPr>
            <w:tcW w:w="1530" w:type="dxa"/>
            <w:tcBorders>
              <w:top w:val="single" w:sz="8" w:space="0" w:color="008000"/>
              <w:left w:val="nil"/>
              <w:bottom w:val="nil"/>
              <w:right w:val="nil"/>
            </w:tcBorders>
            <w:shd w:val="clear" w:color="auto" w:fill="auto"/>
            <w:tcMar>
              <w:top w:w="17" w:type="dxa"/>
              <w:left w:w="17" w:type="dxa"/>
              <w:bottom w:w="0" w:type="dxa"/>
              <w:right w:w="17" w:type="dxa"/>
            </w:tcMar>
            <w:vAlign w:val="bottom"/>
            <w:hideMark/>
            <w:tcPrChange w:id="7122" w:author="Aleksander Hansen" w:date="2013-02-16T23:09:00Z">
              <w:tcPr>
                <w:tcW w:w="1530" w:type="dxa"/>
                <w:tcBorders>
                  <w:top w:val="single" w:sz="4" w:space="0" w:color="000000"/>
                  <w:left w:val="nil"/>
                  <w:bottom w:val="nil"/>
                  <w:right w:val="nil"/>
                </w:tcBorders>
                <w:shd w:val="clear" w:color="auto" w:fill="FDE9D9"/>
                <w:tcMar>
                  <w:top w:w="17" w:type="dxa"/>
                  <w:left w:w="17" w:type="dxa"/>
                  <w:bottom w:w="0" w:type="dxa"/>
                  <w:right w:w="17" w:type="dxa"/>
                </w:tcMar>
                <w:vAlign w:val="bottom"/>
                <w:hideMark/>
              </w:tcPr>
            </w:tcPrChange>
          </w:tcPr>
          <w:p w14:paraId="67B7AAA8" w14:textId="77777777" w:rsidR="00994066" w:rsidRPr="00FC3197" w:rsidRDefault="00994066" w:rsidP="00DB35B4">
            <w:pPr>
              <w:pStyle w:val="Text"/>
            </w:pPr>
            <w:r w:rsidRPr="00FC3197">
              <w:t xml:space="preserve">$1,000,000 </w:t>
            </w:r>
          </w:p>
        </w:tc>
        <w:tc>
          <w:tcPr>
            <w:tcW w:w="630" w:type="dxa"/>
            <w:tcBorders>
              <w:top w:val="single" w:sz="8" w:space="0" w:color="008000"/>
              <w:left w:val="nil"/>
              <w:bottom w:val="nil"/>
              <w:right w:val="nil"/>
            </w:tcBorders>
            <w:shd w:val="clear" w:color="auto" w:fill="auto"/>
            <w:tcMar>
              <w:top w:w="17" w:type="dxa"/>
              <w:left w:w="17" w:type="dxa"/>
              <w:bottom w:w="0" w:type="dxa"/>
              <w:right w:w="17" w:type="dxa"/>
            </w:tcMar>
            <w:vAlign w:val="bottom"/>
            <w:hideMark/>
            <w:tcPrChange w:id="7123" w:author="Aleksander Hansen" w:date="2013-02-16T23:09:00Z">
              <w:tcPr>
                <w:tcW w:w="630" w:type="dxa"/>
                <w:tcBorders>
                  <w:top w:val="single" w:sz="4" w:space="0" w:color="000000"/>
                  <w:left w:val="nil"/>
                  <w:bottom w:val="nil"/>
                  <w:right w:val="nil"/>
                </w:tcBorders>
                <w:shd w:val="clear" w:color="auto" w:fill="auto"/>
                <w:tcMar>
                  <w:top w:w="17" w:type="dxa"/>
                  <w:left w:w="17" w:type="dxa"/>
                  <w:bottom w:w="0" w:type="dxa"/>
                  <w:right w:w="17" w:type="dxa"/>
                </w:tcMar>
                <w:vAlign w:val="bottom"/>
                <w:hideMark/>
              </w:tcPr>
            </w:tcPrChange>
          </w:tcPr>
          <w:p w14:paraId="0C1AEF16" w14:textId="77777777" w:rsidR="00994066" w:rsidRPr="00FC3197" w:rsidRDefault="00994066" w:rsidP="00DB35B4">
            <w:pPr>
              <w:pStyle w:val="Text"/>
            </w:pPr>
            <w:r w:rsidRPr="00FC3197">
              <w:t>=</w:t>
            </w:r>
          </w:p>
        </w:tc>
        <w:tc>
          <w:tcPr>
            <w:tcW w:w="1474" w:type="dxa"/>
            <w:tcBorders>
              <w:top w:val="single" w:sz="8" w:space="0" w:color="008000"/>
              <w:left w:val="nil"/>
              <w:bottom w:val="nil"/>
              <w:right w:val="nil"/>
            </w:tcBorders>
            <w:shd w:val="clear" w:color="auto" w:fill="auto"/>
            <w:tcMar>
              <w:top w:w="17" w:type="dxa"/>
              <w:left w:w="17" w:type="dxa"/>
              <w:bottom w:w="0" w:type="dxa"/>
              <w:right w:w="17" w:type="dxa"/>
            </w:tcMar>
            <w:vAlign w:val="bottom"/>
            <w:hideMark/>
            <w:tcPrChange w:id="7124" w:author="Aleksander Hansen" w:date="2013-02-16T23:09:00Z">
              <w:tcPr>
                <w:tcW w:w="1474" w:type="dxa"/>
                <w:tcBorders>
                  <w:top w:val="single" w:sz="4" w:space="0" w:color="000000"/>
                  <w:left w:val="nil"/>
                  <w:bottom w:val="nil"/>
                  <w:right w:val="nil"/>
                </w:tcBorders>
                <w:shd w:val="clear" w:color="auto" w:fill="DBEEF3"/>
                <w:tcMar>
                  <w:top w:w="17" w:type="dxa"/>
                  <w:left w:w="17" w:type="dxa"/>
                  <w:bottom w:w="0" w:type="dxa"/>
                  <w:right w:w="17" w:type="dxa"/>
                </w:tcMar>
                <w:vAlign w:val="bottom"/>
                <w:hideMark/>
              </w:tcPr>
            </w:tcPrChange>
          </w:tcPr>
          <w:p w14:paraId="0052E2BB" w14:textId="77777777" w:rsidR="00994066" w:rsidRPr="00FC3197" w:rsidRDefault="00994066" w:rsidP="00DB35B4">
            <w:pPr>
              <w:pStyle w:val="Text"/>
            </w:pPr>
            <w:r w:rsidRPr="00FC3197">
              <w:t xml:space="preserve">$186,166 </w:t>
            </w:r>
          </w:p>
        </w:tc>
      </w:tr>
      <w:tr w:rsidR="00994066" w:rsidRPr="008206A6" w14:paraId="21008485" w14:textId="77777777" w:rsidTr="006809DD">
        <w:trPr>
          <w:trHeight w:val="63"/>
          <w:jc w:val="center"/>
          <w:trPrChange w:id="7125" w:author="Aleksander Hansen" w:date="2013-02-16T23:09:00Z">
            <w:trPr>
              <w:trHeight w:val="63"/>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126" w:author="Aleksander Hansen" w:date="2013-02-16T23:09:00Z">
              <w:tcPr>
                <w:tcW w:w="1313"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1576275F" w14:textId="77777777" w:rsidR="00994066" w:rsidRPr="00FC3197" w:rsidRDefault="00994066" w:rsidP="00DB35B4">
            <w:pPr>
              <w:pStyle w:val="Text"/>
            </w:pPr>
            <w:r w:rsidRPr="00FC3197">
              <w:t>Volatility</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127" w:author="Aleksander Hansen" w:date="2013-02-16T23:09:00Z">
              <w:tcPr>
                <w:tcW w:w="1134"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70D12252" w14:textId="77777777" w:rsidR="00994066" w:rsidRPr="00FC3197" w:rsidRDefault="00994066" w:rsidP="00DB35B4">
            <w:pPr>
              <w:pStyle w:val="Text"/>
            </w:pPr>
            <w:r w:rsidRPr="00FC3197">
              <w:t>40%</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128"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221E84F0" w14:textId="77777777" w:rsidR="00994066" w:rsidRPr="008206A6" w:rsidRDefault="00994066" w:rsidP="006B12F7">
            <w:pPr>
              <w:pStyle w:val="Paragraph"/>
              <w:rPr>
                <w:rFonts w:ascii="Calibri" w:hAnsi="Calibri" w:cs="Calibri"/>
                <w:sz w:val="24"/>
                <w:szCs w:val="24"/>
              </w:rPr>
            </w:pPr>
          </w:p>
        </w:tc>
        <w:tc>
          <w:tcPr>
            <w:tcW w:w="1530" w:type="dxa"/>
            <w:tcBorders>
              <w:top w:val="nil"/>
              <w:left w:val="nil"/>
              <w:bottom w:val="nil"/>
              <w:right w:val="nil"/>
            </w:tcBorders>
            <w:shd w:val="clear" w:color="auto" w:fill="auto"/>
            <w:tcMar>
              <w:top w:w="17" w:type="dxa"/>
              <w:left w:w="17" w:type="dxa"/>
              <w:bottom w:w="0" w:type="dxa"/>
              <w:right w:w="17" w:type="dxa"/>
            </w:tcMar>
            <w:vAlign w:val="bottom"/>
            <w:hideMark/>
            <w:tcPrChange w:id="7129" w:author="Aleksander Hansen" w:date="2013-02-16T23:09:00Z">
              <w:tcPr>
                <w:tcW w:w="1530"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07DE9E84" w14:textId="77777777" w:rsidR="00994066" w:rsidRPr="00FC3197" w:rsidRDefault="00994066" w:rsidP="00DB35B4">
            <w:pPr>
              <w:pStyle w:val="Text"/>
            </w:pPr>
            <w:proofErr w:type="gramStart"/>
            <w:r w:rsidRPr="00FC3197">
              <w:t>x</w:t>
            </w:r>
            <w:proofErr w:type="gramEnd"/>
            <w:r w:rsidRPr="00FC3197">
              <w:t xml:space="preserve"> $0.017 </w:t>
            </w:r>
          </w:p>
        </w:tc>
        <w:tc>
          <w:tcPr>
            <w:tcW w:w="630" w:type="dxa"/>
            <w:tcBorders>
              <w:top w:val="nil"/>
              <w:left w:val="nil"/>
              <w:bottom w:val="nil"/>
              <w:right w:val="nil"/>
            </w:tcBorders>
            <w:shd w:val="clear" w:color="auto" w:fill="auto"/>
            <w:tcMar>
              <w:top w:w="17" w:type="dxa"/>
              <w:left w:w="17" w:type="dxa"/>
              <w:bottom w:w="0" w:type="dxa"/>
              <w:right w:w="17" w:type="dxa"/>
            </w:tcMar>
            <w:vAlign w:val="bottom"/>
            <w:hideMark/>
            <w:tcPrChange w:id="7130" w:author="Aleksander Hansen" w:date="2013-02-16T23:09:00Z">
              <w:tcPr>
                <w:tcW w:w="630"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0273F1B1" w14:textId="77777777" w:rsidR="00994066" w:rsidRPr="008206A6" w:rsidRDefault="00994066" w:rsidP="006B12F7">
            <w:pPr>
              <w:pStyle w:val="Paragraph"/>
              <w:rPr>
                <w:rFonts w:ascii="Calibri" w:hAnsi="Calibri" w:cs="Calibri"/>
                <w:sz w:val="24"/>
                <w:szCs w:val="24"/>
              </w:rPr>
            </w:pPr>
          </w:p>
        </w:tc>
        <w:tc>
          <w:tcPr>
            <w:tcW w:w="1474" w:type="dxa"/>
            <w:tcBorders>
              <w:top w:val="nil"/>
              <w:left w:val="nil"/>
              <w:bottom w:val="nil"/>
              <w:right w:val="nil"/>
            </w:tcBorders>
            <w:shd w:val="clear" w:color="auto" w:fill="auto"/>
            <w:tcMar>
              <w:top w:w="17" w:type="dxa"/>
              <w:left w:w="17" w:type="dxa"/>
              <w:bottom w:w="0" w:type="dxa"/>
              <w:right w:w="17" w:type="dxa"/>
            </w:tcMar>
            <w:vAlign w:val="bottom"/>
            <w:hideMark/>
            <w:tcPrChange w:id="7131" w:author="Aleksander Hansen" w:date="2013-02-16T23:09:00Z">
              <w:tcPr>
                <w:tcW w:w="1474" w:type="dxa"/>
                <w:tcBorders>
                  <w:top w:val="nil"/>
                  <w:left w:val="nil"/>
                  <w:bottom w:val="nil"/>
                  <w:right w:val="nil"/>
                </w:tcBorders>
                <w:shd w:val="clear" w:color="auto" w:fill="DBEEF3"/>
                <w:tcMar>
                  <w:top w:w="17" w:type="dxa"/>
                  <w:left w:w="17" w:type="dxa"/>
                  <w:bottom w:w="0" w:type="dxa"/>
                  <w:right w:w="17" w:type="dxa"/>
                </w:tcMar>
                <w:vAlign w:val="bottom"/>
                <w:hideMark/>
              </w:tcPr>
            </w:tcPrChange>
          </w:tcPr>
          <w:p w14:paraId="350BCE92" w14:textId="77777777" w:rsidR="00994066" w:rsidRPr="00FC3197" w:rsidRDefault="00994066" w:rsidP="00DB35B4">
            <w:pPr>
              <w:pStyle w:val="Text"/>
            </w:pPr>
            <w:proofErr w:type="gramStart"/>
            <w:r w:rsidRPr="00FC3197">
              <w:t>x</w:t>
            </w:r>
            <w:proofErr w:type="gramEnd"/>
            <w:r w:rsidRPr="00FC3197">
              <w:t xml:space="preserve"> $0.090 </w:t>
            </w:r>
          </w:p>
        </w:tc>
      </w:tr>
      <w:tr w:rsidR="00994066" w:rsidRPr="008206A6" w14:paraId="7004A26E" w14:textId="77777777" w:rsidTr="006809DD">
        <w:trPr>
          <w:trHeight w:val="63"/>
          <w:jc w:val="center"/>
          <w:trPrChange w:id="7132" w:author="Aleksander Hansen" w:date="2013-02-16T23:09:00Z">
            <w:trPr>
              <w:trHeight w:val="63"/>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133" w:author="Aleksander Hansen" w:date="2013-02-16T23:09:00Z">
              <w:tcPr>
                <w:tcW w:w="1313"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2BE8A5C1" w14:textId="77777777" w:rsidR="00994066" w:rsidRPr="00FC3197" w:rsidRDefault="00994066" w:rsidP="00DB35B4">
            <w:pPr>
              <w:pStyle w:val="Text"/>
            </w:pPr>
            <w:r w:rsidRPr="00FC3197">
              <w:t>Term (T)</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134" w:author="Aleksander Hansen" w:date="2013-02-16T23:09:00Z">
              <w:tcPr>
                <w:tcW w:w="1134"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172BA2E0" w14:textId="77777777" w:rsidR="00994066" w:rsidRPr="00FC3197" w:rsidRDefault="00994066" w:rsidP="00DB35B4">
            <w:pPr>
              <w:pStyle w:val="Text"/>
            </w:pPr>
            <w:r w:rsidRPr="00FC3197">
              <w:t xml:space="preserve">      5.0</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135"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001422FA" w14:textId="77777777" w:rsidR="00994066" w:rsidRPr="008206A6" w:rsidRDefault="00994066" w:rsidP="006B12F7">
            <w:pPr>
              <w:pStyle w:val="Paragraph"/>
              <w:rPr>
                <w:rFonts w:ascii="Calibri" w:hAnsi="Calibri" w:cs="Calibri"/>
                <w:sz w:val="24"/>
                <w:szCs w:val="24"/>
              </w:rPr>
            </w:pPr>
          </w:p>
        </w:tc>
        <w:tc>
          <w:tcPr>
            <w:tcW w:w="1530" w:type="dxa"/>
            <w:tcBorders>
              <w:top w:val="nil"/>
              <w:left w:val="nil"/>
              <w:bottom w:val="nil"/>
              <w:right w:val="nil"/>
            </w:tcBorders>
            <w:shd w:val="clear" w:color="auto" w:fill="auto"/>
            <w:tcMar>
              <w:top w:w="17" w:type="dxa"/>
              <w:left w:w="17" w:type="dxa"/>
              <w:bottom w:w="0" w:type="dxa"/>
              <w:right w:w="17" w:type="dxa"/>
            </w:tcMar>
            <w:vAlign w:val="bottom"/>
            <w:hideMark/>
            <w:tcPrChange w:id="7136" w:author="Aleksander Hansen" w:date="2013-02-16T23:09:00Z">
              <w:tcPr>
                <w:tcW w:w="1530"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1F8E7BC2" w14:textId="77777777" w:rsidR="00994066" w:rsidRPr="008206A6" w:rsidRDefault="00994066" w:rsidP="006B12F7">
            <w:pPr>
              <w:pStyle w:val="Paragraph"/>
              <w:rPr>
                <w:rFonts w:ascii="Calibri" w:hAnsi="Calibri" w:cs="Calibri"/>
                <w:sz w:val="24"/>
                <w:szCs w:val="24"/>
              </w:rPr>
            </w:pPr>
          </w:p>
        </w:tc>
        <w:tc>
          <w:tcPr>
            <w:tcW w:w="630" w:type="dxa"/>
            <w:tcBorders>
              <w:top w:val="nil"/>
              <w:left w:val="nil"/>
              <w:bottom w:val="nil"/>
              <w:right w:val="nil"/>
            </w:tcBorders>
            <w:shd w:val="clear" w:color="auto" w:fill="auto"/>
            <w:tcMar>
              <w:top w:w="17" w:type="dxa"/>
              <w:left w:w="17" w:type="dxa"/>
              <w:bottom w:w="0" w:type="dxa"/>
              <w:right w:w="17" w:type="dxa"/>
            </w:tcMar>
            <w:vAlign w:val="bottom"/>
            <w:hideMark/>
            <w:tcPrChange w:id="7137" w:author="Aleksander Hansen" w:date="2013-02-16T23:09:00Z">
              <w:tcPr>
                <w:tcW w:w="630"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382E7807" w14:textId="77777777" w:rsidR="00994066" w:rsidRPr="008206A6" w:rsidRDefault="00994066" w:rsidP="006B12F7">
            <w:pPr>
              <w:pStyle w:val="Paragraph"/>
              <w:rPr>
                <w:rFonts w:ascii="Calibri" w:hAnsi="Calibri" w:cs="Calibri"/>
                <w:sz w:val="24"/>
                <w:szCs w:val="24"/>
              </w:rPr>
            </w:pPr>
          </w:p>
        </w:tc>
        <w:tc>
          <w:tcPr>
            <w:tcW w:w="1474" w:type="dxa"/>
            <w:tcBorders>
              <w:top w:val="nil"/>
              <w:left w:val="nil"/>
              <w:bottom w:val="nil"/>
              <w:right w:val="nil"/>
            </w:tcBorders>
            <w:shd w:val="clear" w:color="auto" w:fill="auto"/>
            <w:tcMar>
              <w:top w:w="17" w:type="dxa"/>
              <w:left w:w="17" w:type="dxa"/>
              <w:bottom w:w="0" w:type="dxa"/>
              <w:right w:w="17" w:type="dxa"/>
            </w:tcMar>
            <w:vAlign w:val="bottom"/>
            <w:hideMark/>
            <w:tcPrChange w:id="7138" w:author="Aleksander Hansen" w:date="2013-02-16T23:09:00Z">
              <w:tcPr>
                <w:tcW w:w="1474" w:type="dxa"/>
                <w:tcBorders>
                  <w:top w:val="nil"/>
                  <w:left w:val="nil"/>
                  <w:bottom w:val="nil"/>
                  <w:right w:val="nil"/>
                </w:tcBorders>
                <w:shd w:val="clear" w:color="auto" w:fill="DBEEF3"/>
                <w:tcMar>
                  <w:top w:w="17" w:type="dxa"/>
                  <w:left w:w="17" w:type="dxa"/>
                  <w:bottom w:w="0" w:type="dxa"/>
                  <w:right w:w="17" w:type="dxa"/>
                </w:tcMar>
                <w:vAlign w:val="bottom"/>
                <w:hideMark/>
              </w:tcPr>
            </w:tcPrChange>
          </w:tcPr>
          <w:p w14:paraId="69BF6EA5" w14:textId="77777777" w:rsidR="00994066" w:rsidRPr="008206A6" w:rsidRDefault="00994066" w:rsidP="006B12F7">
            <w:pPr>
              <w:pStyle w:val="Paragraph"/>
              <w:rPr>
                <w:rFonts w:ascii="Calibri" w:hAnsi="Calibri" w:cs="Calibri"/>
                <w:sz w:val="24"/>
                <w:szCs w:val="24"/>
              </w:rPr>
            </w:pPr>
          </w:p>
        </w:tc>
      </w:tr>
      <w:tr w:rsidR="00994066" w:rsidRPr="008206A6" w14:paraId="230088CA" w14:textId="77777777" w:rsidTr="006809DD">
        <w:trPr>
          <w:trHeight w:val="63"/>
          <w:jc w:val="center"/>
          <w:trPrChange w:id="7139" w:author="Aleksander Hansen" w:date="2013-02-16T23:09:00Z">
            <w:trPr>
              <w:trHeight w:val="63"/>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140" w:author="Aleksander Hansen" w:date="2013-02-16T23:09:00Z">
              <w:tcPr>
                <w:tcW w:w="1313"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7CD844C7" w14:textId="77777777" w:rsidR="00994066" w:rsidRPr="00FC3197" w:rsidRDefault="00994066" w:rsidP="00DB35B4">
            <w:pPr>
              <w:pStyle w:val="Text"/>
            </w:pPr>
            <w:r w:rsidRPr="00FC3197">
              <w:t> </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141" w:author="Aleksander Hansen" w:date="2013-02-16T23:09:00Z">
              <w:tcPr>
                <w:tcW w:w="1134"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0FD37903" w14:textId="77777777" w:rsidR="00994066" w:rsidRPr="00FC3197" w:rsidRDefault="00994066" w:rsidP="00DB35B4">
            <w:pPr>
              <w:pStyle w:val="Text"/>
            </w:pPr>
            <w:r w:rsidRPr="00FC3197">
              <w:t> </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142"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3ED61F2A" w14:textId="77777777" w:rsidR="00994066" w:rsidRPr="008206A6" w:rsidRDefault="00994066" w:rsidP="006B12F7">
            <w:pPr>
              <w:pStyle w:val="Paragraph"/>
              <w:rPr>
                <w:rFonts w:ascii="Calibri" w:hAnsi="Calibri" w:cs="Calibri"/>
                <w:sz w:val="24"/>
                <w:szCs w:val="24"/>
              </w:rPr>
            </w:pPr>
          </w:p>
        </w:tc>
        <w:tc>
          <w:tcPr>
            <w:tcW w:w="1530" w:type="dxa"/>
            <w:tcBorders>
              <w:top w:val="nil"/>
              <w:left w:val="nil"/>
              <w:right w:val="nil"/>
            </w:tcBorders>
            <w:shd w:val="clear" w:color="auto" w:fill="auto"/>
            <w:tcMar>
              <w:top w:w="17" w:type="dxa"/>
              <w:left w:w="17" w:type="dxa"/>
              <w:bottom w:w="0" w:type="dxa"/>
              <w:right w:w="17" w:type="dxa"/>
            </w:tcMar>
            <w:vAlign w:val="bottom"/>
            <w:hideMark/>
            <w:tcPrChange w:id="7143" w:author="Aleksander Hansen" w:date="2013-02-16T23:09:00Z">
              <w:tcPr>
                <w:tcW w:w="1530"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37765524" w14:textId="77777777" w:rsidR="00994066" w:rsidRPr="008206A6" w:rsidRDefault="00994066" w:rsidP="00DB35B4">
            <w:pPr>
              <w:pStyle w:val="Text"/>
              <w:rPr>
                <w:rStyle w:val="Strong"/>
              </w:rPr>
            </w:pPr>
            <w:r w:rsidRPr="008206A6">
              <w:t>Write</w:t>
            </w:r>
          </w:p>
        </w:tc>
        <w:tc>
          <w:tcPr>
            <w:tcW w:w="630" w:type="dxa"/>
            <w:tcBorders>
              <w:top w:val="nil"/>
              <w:left w:val="nil"/>
              <w:right w:val="nil"/>
            </w:tcBorders>
            <w:shd w:val="clear" w:color="auto" w:fill="auto"/>
            <w:tcMar>
              <w:top w:w="17" w:type="dxa"/>
              <w:left w:w="17" w:type="dxa"/>
              <w:bottom w:w="0" w:type="dxa"/>
              <w:right w:w="17" w:type="dxa"/>
            </w:tcMar>
            <w:vAlign w:val="bottom"/>
            <w:hideMark/>
            <w:tcPrChange w:id="7144" w:author="Aleksander Hansen" w:date="2013-02-16T23:09:00Z">
              <w:tcPr>
                <w:tcW w:w="630"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51AD1979" w14:textId="77777777" w:rsidR="00994066" w:rsidRPr="008206A6" w:rsidRDefault="00994066" w:rsidP="006B12F7">
            <w:pPr>
              <w:pStyle w:val="Paragraph"/>
              <w:rPr>
                <w:rFonts w:ascii="Calibri" w:hAnsi="Calibri" w:cs="Calibri"/>
                <w:sz w:val="24"/>
                <w:szCs w:val="24"/>
              </w:rPr>
            </w:pPr>
          </w:p>
        </w:tc>
        <w:tc>
          <w:tcPr>
            <w:tcW w:w="1474" w:type="dxa"/>
            <w:tcBorders>
              <w:top w:val="nil"/>
              <w:left w:val="nil"/>
              <w:right w:val="nil"/>
            </w:tcBorders>
            <w:shd w:val="clear" w:color="auto" w:fill="auto"/>
            <w:tcMar>
              <w:top w:w="17" w:type="dxa"/>
              <w:left w:w="17" w:type="dxa"/>
              <w:bottom w:w="0" w:type="dxa"/>
              <w:right w:w="17" w:type="dxa"/>
            </w:tcMar>
            <w:vAlign w:val="bottom"/>
            <w:hideMark/>
            <w:tcPrChange w:id="7145" w:author="Aleksander Hansen" w:date="2013-02-16T23:09:00Z">
              <w:tcPr>
                <w:tcW w:w="1474" w:type="dxa"/>
                <w:tcBorders>
                  <w:top w:val="nil"/>
                  <w:left w:val="nil"/>
                  <w:bottom w:val="nil"/>
                  <w:right w:val="nil"/>
                </w:tcBorders>
                <w:shd w:val="clear" w:color="auto" w:fill="DBEEF3"/>
                <w:tcMar>
                  <w:top w:w="17" w:type="dxa"/>
                  <w:left w:w="17" w:type="dxa"/>
                  <w:bottom w:w="0" w:type="dxa"/>
                  <w:right w:w="17" w:type="dxa"/>
                </w:tcMar>
                <w:vAlign w:val="bottom"/>
                <w:hideMark/>
              </w:tcPr>
            </w:tcPrChange>
          </w:tcPr>
          <w:p w14:paraId="78B71729" w14:textId="77777777" w:rsidR="00994066" w:rsidRPr="008206A6" w:rsidRDefault="00994066" w:rsidP="00DB35B4">
            <w:pPr>
              <w:pStyle w:val="Text"/>
              <w:rPr>
                <w:rStyle w:val="Strong"/>
              </w:rPr>
            </w:pPr>
            <w:r w:rsidRPr="008206A6">
              <w:t>Buy</w:t>
            </w:r>
          </w:p>
        </w:tc>
      </w:tr>
      <w:tr w:rsidR="00994066" w:rsidRPr="008206A6" w14:paraId="6C3181B0" w14:textId="77777777" w:rsidTr="006809DD">
        <w:trPr>
          <w:trHeight w:val="168"/>
          <w:jc w:val="center"/>
          <w:trPrChange w:id="7146" w:author="Aleksander Hansen" w:date="2013-02-16T23:09:00Z">
            <w:trPr>
              <w:trHeight w:val="168"/>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147" w:author="Aleksander Hansen" w:date="2013-02-16T23:09:00Z">
              <w:tcPr>
                <w:tcW w:w="1313"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668C81D3" w14:textId="77777777" w:rsidR="00994066" w:rsidRPr="008206A6" w:rsidRDefault="00994066" w:rsidP="00DB35B4">
            <w:pPr>
              <w:pStyle w:val="Text"/>
              <w:rPr>
                <w:rStyle w:val="Strong"/>
              </w:rPr>
            </w:pPr>
            <w:r w:rsidRPr="008206A6">
              <w:t>Rate</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148" w:author="Aleksander Hansen" w:date="2013-02-16T23:09:00Z">
              <w:tcPr>
                <w:tcW w:w="1134"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375D70B1" w14:textId="77777777" w:rsidR="00994066" w:rsidRPr="008206A6" w:rsidRDefault="00994066" w:rsidP="00DB35B4">
            <w:pPr>
              <w:pStyle w:val="Text"/>
              <w:rPr>
                <w:rStyle w:val="Strong"/>
              </w:rPr>
            </w:pPr>
            <w:r w:rsidRPr="008206A6">
              <w:t>Price</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149"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16B90581" w14:textId="77777777" w:rsidR="00994066" w:rsidRPr="008206A6" w:rsidRDefault="00994066" w:rsidP="006B12F7">
            <w:pPr>
              <w:pStyle w:val="Paragraph"/>
              <w:rPr>
                <w:rFonts w:ascii="Calibri" w:hAnsi="Calibri" w:cs="Calibri"/>
                <w:sz w:val="24"/>
                <w:szCs w:val="24"/>
              </w:rPr>
            </w:pPr>
          </w:p>
        </w:tc>
        <w:tc>
          <w:tcPr>
            <w:tcW w:w="1530" w:type="dxa"/>
            <w:tcBorders>
              <w:top w:val="nil"/>
              <w:left w:val="nil"/>
              <w:bottom w:val="single" w:sz="8" w:space="0" w:color="008000"/>
              <w:right w:val="nil"/>
            </w:tcBorders>
            <w:shd w:val="clear" w:color="auto" w:fill="auto"/>
            <w:tcMar>
              <w:top w:w="17" w:type="dxa"/>
              <w:left w:w="17" w:type="dxa"/>
              <w:bottom w:w="0" w:type="dxa"/>
              <w:right w:w="17" w:type="dxa"/>
            </w:tcMar>
            <w:vAlign w:val="bottom"/>
            <w:hideMark/>
            <w:tcPrChange w:id="7150" w:author="Aleksander Hansen" w:date="2013-02-16T23:09:00Z">
              <w:tcPr>
                <w:tcW w:w="1530" w:type="dxa"/>
                <w:tcBorders>
                  <w:top w:val="nil"/>
                  <w:left w:val="nil"/>
                  <w:bottom w:val="single" w:sz="4" w:space="0" w:color="000000"/>
                  <w:right w:val="nil"/>
                </w:tcBorders>
                <w:shd w:val="clear" w:color="auto" w:fill="FDE9D9"/>
                <w:tcMar>
                  <w:top w:w="17" w:type="dxa"/>
                  <w:left w:w="17" w:type="dxa"/>
                  <w:bottom w:w="0" w:type="dxa"/>
                  <w:right w:w="17" w:type="dxa"/>
                </w:tcMar>
                <w:vAlign w:val="bottom"/>
                <w:hideMark/>
              </w:tcPr>
            </w:tcPrChange>
          </w:tcPr>
          <w:p w14:paraId="5314D91D" w14:textId="77777777" w:rsidR="00994066" w:rsidRPr="008206A6" w:rsidRDefault="00994066" w:rsidP="00DB35B4">
            <w:pPr>
              <w:pStyle w:val="Text"/>
              <w:rPr>
                <w:rStyle w:val="Strong"/>
              </w:rPr>
            </w:pPr>
            <w:proofErr w:type="gramStart"/>
            <w:r w:rsidRPr="008206A6">
              <w:t>options</w:t>
            </w:r>
            <w:proofErr w:type="gramEnd"/>
          </w:p>
        </w:tc>
        <w:tc>
          <w:tcPr>
            <w:tcW w:w="630" w:type="dxa"/>
            <w:tcBorders>
              <w:top w:val="nil"/>
              <w:left w:val="nil"/>
              <w:bottom w:val="single" w:sz="8" w:space="0" w:color="008000"/>
              <w:right w:val="nil"/>
            </w:tcBorders>
            <w:shd w:val="clear" w:color="auto" w:fill="auto"/>
            <w:tcMar>
              <w:top w:w="17" w:type="dxa"/>
              <w:left w:w="17" w:type="dxa"/>
              <w:bottom w:w="0" w:type="dxa"/>
              <w:right w:w="17" w:type="dxa"/>
            </w:tcMar>
            <w:vAlign w:val="bottom"/>
            <w:hideMark/>
            <w:tcPrChange w:id="7151" w:author="Aleksander Hansen" w:date="2013-02-16T23:09:00Z">
              <w:tcPr>
                <w:tcW w:w="630" w:type="dxa"/>
                <w:tcBorders>
                  <w:top w:val="nil"/>
                  <w:left w:val="nil"/>
                  <w:bottom w:val="single" w:sz="4" w:space="0" w:color="000000"/>
                  <w:right w:val="nil"/>
                </w:tcBorders>
                <w:shd w:val="clear" w:color="auto" w:fill="auto"/>
                <w:tcMar>
                  <w:top w:w="17" w:type="dxa"/>
                  <w:left w:w="17" w:type="dxa"/>
                  <w:bottom w:w="0" w:type="dxa"/>
                  <w:right w:w="17" w:type="dxa"/>
                </w:tcMar>
                <w:vAlign w:val="bottom"/>
                <w:hideMark/>
              </w:tcPr>
            </w:tcPrChange>
          </w:tcPr>
          <w:p w14:paraId="61DA10AA" w14:textId="77777777" w:rsidR="00994066" w:rsidRPr="00FC3197" w:rsidRDefault="00994066" w:rsidP="00DB35B4">
            <w:pPr>
              <w:pStyle w:val="Text"/>
            </w:pPr>
            <w:r w:rsidRPr="00FC3197">
              <w:t> </w:t>
            </w:r>
          </w:p>
        </w:tc>
        <w:tc>
          <w:tcPr>
            <w:tcW w:w="1474" w:type="dxa"/>
            <w:tcBorders>
              <w:top w:val="nil"/>
              <w:left w:val="nil"/>
              <w:bottom w:val="single" w:sz="8" w:space="0" w:color="008000"/>
              <w:right w:val="nil"/>
            </w:tcBorders>
            <w:shd w:val="clear" w:color="auto" w:fill="auto"/>
            <w:tcMar>
              <w:top w:w="17" w:type="dxa"/>
              <w:left w:w="17" w:type="dxa"/>
              <w:bottom w:w="0" w:type="dxa"/>
              <w:right w:w="17" w:type="dxa"/>
            </w:tcMar>
            <w:vAlign w:val="bottom"/>
            <w:hideMark/>
            <w:tcPrChange w:id="7152" w:author="Aleksander Hansen" w:date="2013-02-16T23:09:00Z">
              <w:tcPr>
                <w:tcW w:w="1474" w:type="dxa"/>
                <w:tcBorders>
                  <w:top w:val="nil"/>
                  <w:left w:val="nil"/>
                  <w:bottom w:val="single" w:sz="4" w:space="0" w:color="000000"/>
                  <w:right w:val="nil"/>
                </w:tcBorders>
                <w:shd w:val="clear" w:color="auto" w:fill="DBEEF3"/>
                <w:tcMar>
                  <w:top w:w="17" w:type="dxa"/>
                  <w:left w:w="17" w:type="dxa"/>
                  <w:bottom w:w="0" w:type="dxa"/>
                  <w:right w:w="17" w:type="dxa"/>
                </w:tcMar>
                <w:vAlign w:val="bottom"/>
                <w:hideMark/>
              </w:tcPr>
            </w:tcPrChange>
          </w:tcPr>
          <w:p w14:paraId="05BE2F84" w14:textId="77777777" w:rsidR="00994066" w:rsidRPr="008206A6" w:rsidRDefault="00994066" w:rsidP="00DB35B4">
            <w:pPr>
              <w:pStyle w:val="Text"/>
              <w:rPr>
                <w:rStyle w:val="Strong"/>
              </w:rPr>
            </w:pPr>
            <w:r w:rsidRPr="008206A6">
              <w:t>Bonds</w:t>
            </w:r>
          </w:p>
        </w:tc>
      </w:tr>
      <w:tr w:rsidR="00994066" w:rsidRPr="008206A6" w14:paraId="018BF981" w14:textId="77777777" w:rsidTr="006809DD">
        <w:trPr>
          <w:trHeight w:val="230"/>
          <w:jc w:val="center"/>
          <w:trPrChange w:id="7153" w:author="Aleksander Hansen" w:date="2013-02-16T23:09:00Z">
            <w:trPr>
              <w:trHeight w:val="230"/>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154" w:author="Aleksander Hansen" w:date="2013-02-16T23:09:00Z">
              <w:tcPr>
                <w:tcW w:w="1313"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4249399E" w14:textId="77777777" w:rsidR="00994066" w:rsidRPr="00FC3197" w:rsidRDefault="00994066" w:rsidP="00DB35B4">
            <w:pPr>
              <w:pStyle w:val="Text"/>
            </w:pPr>
            <w:r w:rsidRPr="00FC3197">
              <w:t>4.00%</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155" w:author="Aleksander Hansen" w:date="2013-02-16T23:09:00Z">
              <w:tcPr>
                <w:tcW w:w="1134"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0E3445D5" w14:textId="77777777" w:rsidR="00994066" w:rsidRPr="00FC3197" w:rsidRDefault="00994066" w:rsidP="00DB35B4">
            <w:pPr>
              <w:pStyle w:val="Text"/>
            </w:pPr>
            <w:r w:rsidRPr="00FC3197">
              <w:t>$41.190</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156"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0667B148" w14:textId="77777777" w:rsidR="00994066" w:rsidRPr="008206A6" w:rsidRDefault="00994066" w:rsidP="00DB35B4">
            <w:pPr>
              <w:pStyle w:val="Text"/>
              <w:rPr>
                <w:rStyle w:val="Strong"/>
              </w:rPr>
            </w:pPr>
            <w:r w:rsidRPr="008206A6">
              <w:t>Face</w:t>
            </w:r>
          </w:p>
        </w:tc>
        <w:tc>
          <w:tcPr>
            <w:tcW w:w="1530" w:type="dxa"/>
            <w:tcBorders>
              <w:top w:val="single" w:sz="8" w:space="0" w:color="008000"/>
              <w:left w:val="nil"/>
              <w:bottom w:val="nil"/>
              <w:right w:val="nil"/>
            </w:tcBorders>
            <w:shd w:val="clear" w:color="auto" w:fill="auto"/>
            <w:tcMar>
              <w:top w:w="17" w:type="dxa"/>
              <w:left w:w="17" w:type="dxa"/>
              <w:bottom w:w="0" w:type="dxa"/>
              <w:right w:w="17" w:type="dxa"/>
            </w:tcMar>
            <w:vAlign w:val="bottom"/>
            <w:hideMark/>
            <w:tcPrChange w:id="7157" w:author="Aleksander Hansen" w:date="2013-02-16T23:09:00Z">
              <w:tcPr>
                <w:tcW w:w="1530" w:type="dxa"/>
                <w:tcBorders>
                  <w:top w:val="single" w:sz="4" w:space="0" w:color="000000"/>
                  <w:left w:val="nil"/>
                  <w:bottom w:val="nil"/>
                  <w:right w:val="nil"/>
                </w:tcBorders>
                <w:shd w:val="clear" w:color="auto" w:fill="FDE9D9"/>
                <w:tcMar>
                  <w:top w:w="17" w:type="dxa"/>
                  <w:left w:w="17" w:type="dxa"/>
                  <w:bottom w:w="0" w:type="dxa"/>
                  <w:right w:w="17" w:type="dxa"/>
                </w:tcMar>
                <w:vAlign w:val="bottom"/>
                <w:hideMark/>
              </w:tcPr>
            </w:tcPrChange>
          </w:tcPr>
          <w:p w14:paraId="5308D3C6" w14:textId="77777777" w:rsidR="00994066" w:rsidRPr="00FC3197" w:rsidRDefault="00994066" w:rsidP="00DB35B4">
            <w:pPr>
              <w:pStyle w:val="Text"/>
            </w:pPr>
            <w:r w:rsidRPr="00FC3197">
              <w:t xml:space="preserve">$1,000,000 </w:t>
            </w:r>
          </w:p>
        </w:tc>
        <w:tc>
          <w:tcPr>
            <w:tcW w:w="630" w:type="dxa"/>
            <w:tcBorders>
              <w:top w:val="single" w:sz="8" w:space="0" w:color="008000"/>
              <w:left w:val="nil"/>
              <w:bottom w:val="nil"/>
              <w:right w:val="nil"/>
            </w:tcBorders>
            <w:shd w:val="clear" w:color="auto" w:fill="auto"/>
            <w:tcMar>
              <w:top w:w="17" w:type="dxa"/>
              <w:left w:w="17" w:type="dxa"/>
              <w:bottom w:w="0" w:type="dxa"/>
              <w:right w:w="17" w:type="dxa"/>
            </w:tcMar>
            <w:vAlign w:val="bottom"/>
            <w:hideMark/>
            <w:tcPrChange w:id="7158" w:author="Aleksander Hansen" w:date="2013-02-16T23:09:00Z">
              <w:tcPr>
                <w:tcW w:w="630" w:type="dxa"/>
                <w:tcBorders>
                  <w:top w:val="single" w:sz="4" w:space="0" w:color="000000"/>
                  <w:left w:val="nil"/>
                  <w:bottom w:val="nil"/>
                  <w:right w:val="nil"/>
                </w:tcBorders>
                <w:shd w:val="clear" w:color="auto" w:fill="auto"/>
                <w:tcMar>
                  <w:top w:w="17" w:type="dxa"/>
                  <w:left w:w="17" w:type="dxa"/>
                  <w:bottom w:w="0" w:type="dxa"/>
                  <w:right w:w="17" w:type="dxa"/>
                </w:tcMar>
                <w:vAlign w:val="bottom"/>
                <w:hideMark/>
              </w:tcPr>
            </w:tcPrChange>
          </w:tcPr>
          <w:p w14:paraId="14B12AC0" w14:textId="77777777" w:rsidR="00994066" w:rsidRPr="008206A6" w:rsidRDefault="00994066" w:rsidP="006B12F7">
            <w:pPr>
              <w:pStyle w:val="Paragraph"/>
              <w:rPr>
                <w:rFonts w:ascii="Calibri" w:hAnsi="Calibri" w:cs="Calibri"/>
                <w:sz w:val="24"/>
                <w:szCs w:val="24"/>
              </w:rPr>
            </w:pPr>
          </w:p>
        </w:tc>
        <w:tc>
          <w:tcPr>
            <w:tcW w:w="1474" w:type="dxa"/>
            <w:tcBorders>
              <w:top w:val="single" w:sz="8" w:space="0" w:color="008000"/>
              <w:left w:val="nil"/>
              <w:bottom w:val="nil"/>
              <w:right w:val="nil"/>
            </w:tcBorders>
            <w:shd w:val="clear" w:color="auto" w:fill="auto"/>
            <w:tcMar>
              <w:top w:w="17" w:type="dxa"/>
              <w:left w:w="17" w:type="dxa"/>
              <w:bottom w:w="0" w:type="dxa"/>
              <w:right w:w="17" w:type="dxa"/>
            </w:tcMar>
            <w:vAlign w:val="bottom"/>
            <w:hideMark/>
            <w:tcPrChange w:id="7159" w:author="Aleksander Hansen" w:date="2013-02-16T23:09:00Z">
              <w:tcPr>
                <w:tcW w:w="1474" w:type="dxa"/>
                <w:tcBorders>
                  <w:top w:val="single" w:sz="4" w:space="0" w:color="000000"/>
                  <w:left w:val="nil"/>
                  <w:bottom w:val="nil"/>
                  <w:right w:val="nil"/>
                </w:tcBorders>
                <w:shd w:val="clear" w:color="auto" w:fill="DBEEF3"/>
                <w:tcMar>
                  <w:top w:w="17" w:type="dxa"/>
                  <w:left w:w="17" w:type="dxa"/>
                  <w:bottom w:w="0" w:type="dxa"/>
                  <w:right w:w="17" w:type="dxa"/>
                </w:tcMar>
                <w:vAlign w:val="bottom"/>
                <w:hideMark/>
              </w:tcPr>
            </w:tcPrChange>
          </w:tcPr>
          <w:p w14:paraId="6BC1B6BA" w14:textId="77777777" w:rsidR="00994066" w:rsidRPr="00FC3197" w:rsidRDefault="00994066" w:rsidP="00DB35B4">
            <w:pPr>
              <w:pStyle w:val="Text"/>
            </w:pPr>
            <w:r w:rsidRPr="00FC3197">
              <w:t xml:space="preserve">$186,166 </w:t>
            </w:r>
          </w:p>
        </w:tc>
      </w:tr>
      <w:tr w:rsidR="00994066" w:rsidRPr="008206A6" w14:paraId="0D0026DC" w14:textId="77777777" w:rsidTr="006809DD">
        <w:trPr>
          <w:trHeight w:val="63"/>
          <w:jc w:val="center"/>
          <w:trPrChange w:id="7160" w:author="Aleksander Hansen" w:date="2013-02-16T23:09:00Z">
            <w:trPr>
              <w:trHeight w:val="63"/>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161" w:author="Aleksander Hansen" w:date="2013-02-16T23:09:00Z">
              <w:tcPr>
                <w:tcW w:w="1313"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71EF8DF8" w14:textId="77777777" w:rsidR="00994066" w:rsidRPr="00FC3197" w:rsidRDefault="00994066" w:rsidP="00DB35B4">
            <w:pPr>
              <w:pStyle w:val="Text"/>
            </w:pPr>
            <w:r w:rsidRPr="00FC3197">
              <w:t>3.99%</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162" w:author="Aleksander Hansen" w:date="2013-02-16T23:09:00Z">
              <w:tcPr>
                <w:tcW w:w="1134"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0E266792" w14:textId="77777777" w:rsidR="00994066" w:rsidRPr="00FC3197" w:rsidRDefault="00994066" w:rsidP="00DB35B4">
            <w:pPr>
              <w:pStyle w:val="Text"/>
            </w:pPr>
            <w:r w:rsidRPr="00FC3197">
              <w:t>$41.207</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163"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72601072" w14:textId="77777777" w:rsidR="00994066" w:rsidRPr="008206A6" w:rsidRDefault="00994066" w:rsidP="00DB35B4">
            <w:pPr>
              <w:pStyle w:val="Text"/>
              <w:rPr>
                <w:rStyle w:val="Strong"/>
              </w:rPr>
            </w:pPr>
            <w:r w:rsidRPr="008206A6">
              <w:t>- 1 bps</w:t>
            </w:r>
          </w:p>
        </w:tc>
        <w:tc>
          <w:tcPr>
            <w:tcW w:w="1530" w:type="dxa"/>
            <w:tcBorders>
              <w:top w:val="nil"/>
              <w:left w:val="nil"/>
              <w:bottom w:val="nil"/>
              <w:right w:val="nil"/>
            </w:tcBorders>
            <w:shd w:val="clear" w:color="auto" w:fill="auto"/>
            <w:tcMar>
              <w:top w:w="17" w:type="dxa"/>
              <w:left w:w="17" w:type="dxa"/>
              <w:bottom w:w="0" w:type="dxa"/>
              <w:right w:w="17" w:type="dxa"/>
            </w:tcMar>
            <w:vAlign w:val="bottom"/>
            <w:hideMark/>
            <w:tcPrChange w:id="7164" w:author="Aleksander Hansen" w:date="2013-02-16T23:09:00Z">
              <w:tcPr>
                <w:tcW w:w="1530"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6A63DF65" w14:textId="77777777" w:rsidR="00994066" w:rsidRPr="008206A6" w:rsidRDefault="00994066" w:rsidP="00DB35B4">
            <w:pPr>
              <w:pStyle w:val="Text"/>
              <w:rPr>
                <w:rStyle w:val="Strong"/>
              </w:rPr>
            </w:pPr>
            <w:r w:rsidRPr="008206A6">
              <w:t>($0.017)</w:t>
            </w:r>
          </w:p>
        </w:tc>
        <w:tc>
          <w:tcPr>
            <w:tcW w:w="630" w:type="dxa"/>
            <w:tcBorders>
              <w:top w:val="nil"/>
              <w:left w:val="nil"/>
              <w:bottom w:val="nil"/>
              <w:right w:val="nil"/>
            </w:tcBorders>
            <w:shd w:val="clear" w:color="auto" w:fill="auto"/>
            <w:tcMar>
              <w:top w:w="17" w:type="dxa"/>
              <w:left w:w="17" w:type="dxa"/>
              <w:bottom w:w="0" w:type="dxa"/>
              <w:right w:w="17" w:type="dxa"/>
            </w:tcMar>
            <w:vAlign w:val="bottom"/>
            <w:hideMark/>
            <w:tcPrChange w:id="7165" w:author="Aleksander Hansen" w:date="2013-02-16T23:09:00Z">
              <w:tcPr>
                <w:tcW w:w="630"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147E1ACF" w14:textId="77777777" w:rsidR="00994066" w:rsidRPr="008206A6" w:rsidRDefault="00994066" w:rsidP="006B12F7">
            <w:pPr>
              <w:pStyle w:val="Paragraph"/>
              <w:rPr>
                <w:rFonts w:ascii="Calibri" w:hAnsi="Calibri" w:cs="Calibri"/>
                <w:sz w:val="24"/>
                <w:szCs w:val="24"/>
              </w:rPr>
            </w:pPr>
          </w:p>
        </w:tc>
        <w:tc>
          <w:tcPr>
            <w:tcW w:w="1474" w:type="dxa"/>
            <w:tcBorders>
              <w:top w:val="nil"/>
              <w:left w:val="nil"/>
              <w:bottom w:val="nil"/>
              <w:right w:val="nil"/>
            </w:tcBorders>
            <w:shd w:val="clear" w:color="auto" w:fill="auto"/>
            <w:tcMar>
              <w:top w:w="17" w:type="dxa"/>
              <w:left w:w="17" w:type="dxa"/>
              <w:bottom w:w="0" w:type="dxa"/>
              <w:right w:w="17" w:type="dxa"/>
            </w:tcMar>
            <w:vAlign w:val="bottom"/>
            <w:hideMark/>
            <w:tcPrChange w:id="7166" w:author="Aleksander Hansen" w:date="2013-02-16T23:09:00Z">
              <w:tcPr>
                <w:tcW w:w="1474" w:type="dxa"/>
                <w:tcBorders>
                  <w:top w:val="nil"/>
                  <w:left w:val="nil"/>
                  <w:bottom w:val="nil"/>
                  <w:right w:val="nil"/>
                </w:tcBorders>
                <w:shd w:val="clear" w:color="auto" w:fill="DBEEF3"/>
                <w:tcMar>
                  <w:top w:w="17" w:type="dxa"/>
                  <w:left w:w="17" w:type="dxa"/>
                  <w:bottom w:w="0" w:type="dxa"/>
                  <w:right w:w="17" w:type="dxa"/>
                </w:tcMar>
                <w:vAlign w:val="bottom"/>
                <w:hideMark/>
              </w:tcPr>
            </w:tcPrChange>
          </w:tcPr>
          <w:p w14:paraId="44D72701" w14:textId="77777777" w:rsidR="00994066" w:rsidRPr="008206A6" w:rsidRDefault="00994066" w:rsidP="00DB35B4">
            <w:pPr>
              <w:pStyle w:val="Text"/>
              <w:rPr>
                <w:rStyle w:val="Strong"/>
              </w:rPr>
            </w:pPr>
            <w:r w:rsidRPr="008206A6">
              <w:t xml:space="preserve">$0.090 </w:t>
            </w:r>
          </w:p>
        </w:tc>
      </w:tr>
      <w:tr w:rsidR="00994066" w:rsidRPr="008206A6" w14:paraId="64BB9721" w14:textId="77777777" w:rsidTr="006809DD">
        <w:trPr>
          <w:trHeight w:val="231"/>
          <w:jc w:val="center"/>
          <w:trPrChange w:id="7167" w:author="Aleksander Hansen" w:date="2013-02-16T23:09:00Z">
            <w:trPr>
              <w:trHeight w:val="231"/>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168" w:author="Aleksander Hansen" w:date="2013-02-16T23:09:00Z">
              <w:tcPr>
                <w:tcW w:w="1313" w:type="dxa"/>
                <w:tcBorders>
                  <w:top w:val="nil"/>
                  <w:left w:val="nil"/>
                  <w:bottom w:val="nil"/>
                  <w:right w:val="nil"/>
                </w:tcBorders>
                <w:shd w:val="clear" w:color="auto" w:fill="FCD5B4"/>
                <w:tcMar>
                  <w:top w:w="17" w:type="dxa"/>
                  <w:left w:w="17" w:type="dxa"/>
                  <w:bottom w:w="0" w:type="dxa"/>
                  <w:right w:w="17" w:type="dxa"/>
                </w:tcMar>
                <w:vAlign w:val="bottom"/>
                <w:hideMark/>
              </w:tcPr>
            </w:tcPrChange>
          </w:tcPr>
          <w:p w14:paraId="59DF8310" w14:textId="77777777" w:rsidR="00994066" w:rsidRPr="008206A6" w:rsidRDefault="00994066" w:rsidP="00DB35B4">
            <w:pPr>
              <w:pStyle w:val="Text"/>
              <w:rPr>
                <w:rStyle w:val="Strong"/>
              </w:rPr>
            </w:pPr>
            <w:r w:rsidRPr="008206A6">
              <w:t>DV01</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169" w:author="Aleksander Hansen" w:date="2013-02-16T23:09:00Z">
              <w:tcPr>
                <w:tcW w:w="1134" w:type="dxa"/>
                <w:tcBorders>
                  <w:top w:val="nil"/>
                  <w:left w:val="nil"/>
                  <w:bottom w:val="nil"/>
                  <w:right w:val="nil"/>
                </w:tcBorders>
                <w:shd w:val="clear" w:color="auto" w:fill="FCD5B4"/>
                <w:tcMar>
                  <w:top w:w="17" w:type="dxa"/>
                  <w:left w:w="17" w:type="dxa"/>
                  <w:bottom w:w="0" w:type="dxa"/>
                  <w:right w:w="17" w:type="dxa"/>
                </w:tcMar>
                <w:vAlign w:val="bottom"/>
                <w:hideMark/>
              </w:tcPr>
            </w:tcPrChange>
          </w:tcPr>
          <w:p w14:paraId="6EB3DF0A" w14:textId="77777777" w:rsidR="00994066" w:rsidRPr="008206A6" w:rsidRDefault="00994066" w:rsidP="00DB35B4">
            <w:pPr>
              <w:pStyle w:val="Text"/>
              <w:rPr>
                <w:rStyle w:val="Strong"/>
              </w:rPr>
            </w:pPr>
            <w:r w:rsidRPr="008206A6">
              <w:t xml:space="preserve">$0.017 </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170"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058087DC" w14:textId="77777777" w:rsidR="00994066" w:rsidRPr="008206A6" w:rsidRDefault="00994066" w:rsidP="006B12F7">
            <w:pPr>
              <w:pStyle w:val="Paragraph"/>
              <w:rPr>
                <w:rStyle w:val="Strong"/>
                <w:rFonts w:ascii="Calibri" w:hAnsi="Calibri" w:cs="Calibri"/>
                <w:sz w:val="24"/>
                <w:szCs w:val="24"/>
              </w:rPr>
            </w:pPr>
          </w:p>
        </w:tc>
        <w:tc>
          <w:tcPr>
            <w:tcW w:w="1530" w:type="dxa"/>
            <w:tcBorders>
              <w:top w:val="nil"/>
              <w:left w:val="nil"/>
              <w:bottom w:val="nil"/>
              <w:right w:val="nil"/>
            </w:tcBorders>
            <w:shd w:val="clear" w:color="auto" w:fill="auto"/>
            <w:tcMar>
              <w:top w:w="17" w:type="dxa"/>
              <w:left w:w="17" w:type="dxa"/>
              <w:bottom w:w="0" w:type="dxa"/>
              <w:right w:w="17" w:type="dxa"/>
            </w:tcMar>
            <w:vAlign w:val="bottom"/>
            <w:hideMark/>
            <w:tcPrChange w:id="7171" w:author="Aleksander Hansen" w:date="2013-02-16T23:09:00Z">
              <w:tcPr>
                <w:tcW w:w="1530"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2EE8B4C0" w14:textId="77777777" w:rsidR="00994066" w:rsidRPr="008206A6" w:rsidRDefault="00994066" w:rsidP="00DB35B4">
            <w:pPr>
              <w:pStyle w:val="Text"/>
              <w:rPr>
                <w:rStyle w:val="Strong"/>
              </w:rPr>
            </w:pPr>
            <w:r w:rsidRPr="008206A6">
              <w:t>($168)</w:t>
            </w:r>
          </w:p>
        </w:tc>
        <w:tc>
          <w:tcPr>
            <w:tcW w:w="630" w:type="dxa"/>
            <w:tcBorders>
              <w:top w:val="nil"/>
              <w:left w:val="nil"/>
              <w:bottom w:val="nil"/>
              <w:right w:val="nil"/>
            </w:tcBorders>
            <w:shd w:val="clear" w:color="auto" w:fill="auto"/>
            <w:tcMar>
              <w:top w:w="17" w:type="dxa"/>
              <w:left w:w="17" w:type="dxa"/>
              <w:bottom w:w="0" w:type="dxa"/>
              <w:right w:w="17" w:type="dxa"/>
            </w:tcMar>
            <w:vAlign w:val="bottom"/>
            <w:hideMark/>
            <w:tcPrChange w:id="7172" w:author="Aleksander Hansen" w:date="2013-02-16T23:09:00Z">
              <w:tcPr>
                <w:tcW w:w="630"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306AFB93" w14:textId="77777777" w:rsidR="00994066" w:rsidRPr="008206A6" w:rsidRDefault="00994066" w:rsidP="006B12F7">
            <w:pPr>
              <w:pStyle w:val="Paragraph"/>
              <w:rPr>
                <w:rFonts w:ascii="Calibri" w:hAnsi="Calibri" w:cs="Calibri"/>
                <w:sz w:val="24"/>
                <w:szCs w:val="24"/>
              </w:rPr>
            </w:pPr>
          </w:p>
        </w:tc>
        <w:tc>
          <w:tcPr>
            <w:tcW w:w="1474" w:type="dxa"/>
            <w:tcBorders>
              <w:top w:val="nil"/>
              <w:left w:val="nil"/>
              <w:bottom w:val="nil"/>
              <w:right w:val="nil"/>
            </w:tcBorders>
            <w:shd w:val="clear" w:color="auto" w:fill="auto"/>
            <w:tcMar>
              <w:top w:w="17" w:type="dxa"/>
              <w:left w:w="17" w:type="dxa"/>
              <w:bottom w:w="0" w:type="dxa"/>
              <w:right w:w="17" w:type="dxa"/>
            </w:tcMar>
            <w:vAlign w:val="bottom"/>
            <w:hideMark/>
            <w:tcPrChange w:id="7173" w:author="Aleksander Hansen" w:date="2013-02-16T23:09:00Z">
              <w:tcPr>
                <w:tcW w:w="1474" w:type="dxa"/>
                <w:tcBorders>
                  <w:top w:val="nil"/>
                  <w:left w:val="nil"/>
                  <w:bottom w:val="nil"/>
                  <w:right w:val="nil"/>
                </w:tcBorders>
                <w:shd w:val="clear" w:color="auto" w:fill="DBEEF3"/>
                <w:tcMar>
                  <w:top w:w="17" w:type="dxa"/>
                  <w:left w:w="17" w:type="dxa"/>
                  <w:bottom w:w="0" w:type="dxa"/>
                  <w:right w:w="17" w:type="dxa"/>
                </w:tcMar>
                <w:vAlign w:val="bottom"/>
                <w:hideMark/>
              </w:tcPr>
            </w:tcPrChange>
          </w:tcPr>
          <w:p w14:paraId="1341F75E" w14:textId="77777777" w:rsidR="00994066" w:rsidRPr="008206A6" w:rsidRDefault="00994066" w:rsidP="00DB35B4">
            <w:pPr>
              <w:pStyle w:val="Text"/>
              <w:rPr>
                <w:rStyle w:val="Strong"/>
              </w:rPr>
            </w:pPr>
            <w:r w:rsidRPr="008206A6">
              <w:t xml:space="preserve">$168 </w:t>
            </w:r>
          </w:p>
        </w:tc>
      </w:tr>
    </w:tbl>
    <w:p w14:paraId="0BA1BFDB" w14:textId="77777777" w:rsidR="00994066" w:rsidRDefault="00994066" w:rsidP="0012761D">
      <w:pPr>
        <w:pStyle w:val="Heading2"/>
      </w:pPr>
      <w:bookmarkStart w:id="7174" w:name="_Toc223340380"/>
      <w:r>
        <w:t>Define, compute, and interpret the effective duration of a fixed income security given a change in yield and the resulting change in price.</w:t>
      </w:r>
      <w:bookmarkEnd w:id="7174"/>
    </w:p>
    <w:p w14:paraId="5749F97E" w14:textId="77777777" w:rsidR="00994066" w:rsidRDefault="00994066" w:rsidP="00DB35B4">
      <w:pPr>
        <w:pStyle w:val="Text"/>
      </w:pPr>
      <w:r w:rsidRPr="000A131D">
        <w:rPr>
          <w:noProof/>
          <w:lang w:bidi="ar-SA"/>
        </w:rPr>
        <w:drawing>
          <wp:inline distT="0" distB="0" distL="0" distR="0" wp14:anchorId="69EEB49D" wp14:editId="0593CAB9">
            <wp:extent cx="4393870" cy="2208810"/>
            <wp:effectExtent l="0" t="0" r="0" b="0"/>
            <wp:docPr id="5374" name="Chart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7"/>
              </a:graphicData>
            </a:graphic>
          </wp:inline>
        </w:drawing>
      </w:r>
    </w:p>
    <w:p w14:paraId="4B1C0D44" w14:textId="77777777" w:rsidR="0012761D" w:rsidRDefault="0012761D" w:rsidP="00DB35B4">
      <w:pPr>
        <w:pStyle w:val="Text"/>
      </w:pPr>
    </w:p>
    <w:p w14:paraId="4BF534CF" w14:textId="77777777" w:rsidR="00994066" w:rsidRPr="00093D2C" w:rsidRDefault="00994066" w:rsidP="00DB35B4">
      <w:pPr>
        <w:pStyle w:val="Text"/>
      </w:pPr>
      <w:r w:rsidRPr="00093D2C">
        <w:t xml:space="preserve">Dollar duration is the slope of the </w:t>
      </w:r>
      <w:r w:rsidRPr="00FC3197">
        <w:t>blue tangent line</w:t>
      </w:r>
      <w:r w:rsidRPr="00093D2C">
        <w:t xml:space="preserve">. Effective duration measures the percentage change in the value (price) of a security for a unit change in the interest rate. </w:t>
      </w:r>
    </w:p>
    <w:p w14:paraId="0E35B562" w14:textId="77777777" w:rsidR="0012761D" w:rsidRDefault="0012761D" w:rsidP="00DB35B4">
      <w:pPr>
        <w:pStyle w:val="Text"/>
      </w:pPr>
    </w:p>
    <w:p w14:paraId="3D7C359C" w14:textId="77777777" w:rsidR="0012761D" w:rsidRDefault="00994066" w:rsidP="00DB35B4">
      <w:pPr>
        <w:pStyle w:val="Text"/>
      </w:pPr>
      <w:r w:rsidRPr="00093D2C">
        <w:t xml:space="preserve">Duration (D) is given by: </w:t>
      </w:r>
      <w:r w:rsidRPr="00093D2C">
        <w:br/>
      </w:r>
    </w:p>
    <w:p w14:paraId="18F7C178" w14:textId="24CE505D" w:rsidR="00994066" w:rsidRPr="00093D2C" w:rsidRDefault="0051240F">
      <w:pPr>
        <w:pStyle w:val="Text"/>
        <w:jc w:val="center"/>
        <w:pPrChange w:id="7175" w:author="Aleksander Hansen" w:date="2013-02-16T23:13:00Z">
          <w:pPr>
            <w:pStyle w:val="Text"/>
          </w:pPr>
        </w:pPrChange>
      </w:pPr>
      <w:r>
        <w:pict w14:anchorId="06529DFD">
          <v:shape id="_x0000_i1125" type="#_x0000_t75" style="width:81.7pt;height:47.75pt">
            <v:imagedata r:id="rId178" o:title=""/>
          </v:shape>
        </w:pict>
      </w:r>
    </w:p>
    <w:p w14:paraId="5E386EFE" w14:textId="77777777" w:rsidR="0012761D" w:rsidRDefault="0012761D" w:rsidP="00DB35B4">
      <w:pPr>
        <w:pStyle w:val="Text"/>
      </w:pPr>
    </w:p>
    <w:p w14:paraId="3606DF70" w14:textId="77777777" w:rsidR="0012761D" w:rsidRDefault="00994066" w:rsidP="00DB35B4">
      <w:pPr>
        <w:pStyle w:val="Text"/>
      </w:pPr>
      <w:r w:rsidRPr="00093D2C">
        <w:t>If we multiply both sides of equation</w:t>
      </w:r>
      <w:r w:rsidRPr="00093D2C">
        <w:rPr>
          <w:b/>
        </w:rPr>
        <w:t>,</w:t>
      </w:r>
      <w:r w:rsidRPr="00093D2C">
        <w:t xml:space="preserve"> then we get the following key equation:</w:t>
      </w:r>
      <w:r w:rsidRPr="00093D2C">
        <w:br/>
      </w:r>
    </w:p>
    <w:p w14:paraId="73C5CB05" w14:textId="19EDB822" w:rsidR="00994066" w:rsidRPr="00093D2C" w:rsidRDefault="0051240F">
      <w:pPr>
        <w:pStyle w:val="Text"/>
        <w:jc w:val="center"/>
        <w:pPrChange w:id="7176" w:author="Aleksander Hansen" w:date="2013-02-16T23:13:00Z">
          <w:pPr>
            <w:pStyle w:val="Text"/>
          </w:pPr>
        </w:pPrChange>
      </w:pPr>
      <w:r>
        <w:pict w14:anchorId="2A83B66C">
          <v:shape id="_x0000_i1126" type="#_x0000_t75" style="width:80.1pt;height:40.45pt">
            <v:imagedata r:id="rId179" o:title=""/>
          </v:shape>
        </w:pict>
      </w:r>
    </w:p>
    <w:p w14:paraId="060A6206" w14:textId="77777777" w:rsidR="00994066" w:rsidRPr="00093D2C" w:rsidRDefault="00994066" w:rsidP="00DB35B4">
      <w:pPr>
        <w:pStyle w:val="Text"/>
      </w:pPr>
      <w:r w:rsidRPr="00093D2C">
        <w:t>The above equation says: the percentage change in the price is equal to the modified duration multiplied by the change in the rate (the minus sign indicates they move in opposite directions; i.e., a positive yield change corresponds to a negative price change).</w:t>
      </w:r>
    </w:p>
    <w:p w14:paraId="3AD933A1" w14:textId="77777777" w:rsidR="0012761D" w:rsidRDefault="0012761D" w:rsidP="00DB35B4">
      <w:pPr>
        <w:pStyle w:val="Text"/>
      </w:pPr>
    </w:p>
    <w:p w14:paraId="575F4689" w14:textId="77777777" w:rsidR="00994066" w:rsidRPr="00093D2C" w:rsidRDefault="00994066" w:rsidP="00DB35B4">
      <w:pPr>
        <w:pStyle w:val="Text"/>
      </w:pPr>
      <w:r w:rsidRPr="00093D2C">
        <w:t>Duration can be calculated with the following formula:</w:t>
      </w:r>
    </w:p>
    <w:p w14:paraId="399E7258" w14:textId="77777777" w:rsidR="0012761D" w:rsidRDefault="0012761D" w:rsidP="00DB35B4">
      <w:pPr>
        <w:pStyle w:val="Text"/>
      </w:pPr>
    </w:p>
    <w:p w14:paraId="0E955F0E" w14:textId="5A0CE37C" w:rsidR="0012761D" w:rsidRDefault="0051240F">
      <w:pPr>
        <w:pStyle w:val="Text"/>
        <w:jc w:val="center"/>
        <w:pPrChange w:id="7177" w:author="Aleksander Hansen" w:date="2013-02-16T23:13:00Z">
          <w:pPr>
            <w:pStyle w:val="Text"/>
          </w:pPr>
        </w:pPrChange>
      </w:pPr>
      <w:r>
        <w:pict w14:anchorId="19FA19F7">
          <v:shape id="_x0000_i1127" type="#_x0000_t75" style="width:373.75pt;height:40.45pt">
            <v:imagedata r:id="rId180" o:title=""/>
          </v:shape>
        </w:pict>
      </w:r>
    </w:p>
    <w:p w14:paraId="7D21E51C" w14:textId="136C61B3" w:rsidR="00994066" w:rsidRPr="00093D2C" w:rsidRDefault="0051240F">
      <w:pPr>
        <w:pStyle w:val="Text"/>
        <w:jc w:val="center"/>
        <w:pPrChange w:id="7178" w:author="Aleksander Hansen" w:date="2013-02-16T23:13:00Z">
          <w:pPr>
            <w:pStyle w:val="Text"/>
          </w:pPr>
        </w:pPrChange>
      </w:pPr>
      <w:r>
        <w:pict w14:anchorId="2AC2CC35">
          <v:shape id="_x0000_i1128" type="#_x0000_t75" style="width:89pt;height:40.45pt">
            <v:imagedata r:id="rId181" o:title=""/>
          </v:shape>
        </w:pict>
      </w:r>
    </w:p>
    <w:p w14:paraId="3FECB9B0" w14:textId="0A72B6C5" w:rsidR="0012761D" w:rsidRDefault="0012761D" w:rsidP="00DB35B4">
      <w:pPr>
        <w:pStyle w:val="Text"/>
      </w:pPr>
    </w:p>
    <w:p w14:paraId="185F603B" w14:textId="77777777" w:rsidR="00994066" w:rsidRPr="00093D2C" w:rsidRDefault="00994066" w:rsidP="00DB35B4">
      <w:pPr>
        <w:pStyle w:val="Text"/>
      </w:pPr>
      <w:r w:rsidRPr="00093D2C">
        <w:t>The text refers to the above formula as “duration”—ultimately you will read about three “flavors” of duration: effective, modified, and Macaulay.  The formula above—because it is general—could describe either effective or modified duration (but not Macaulay). It is okay to refer to the formula above as either effective duration or simply “duration.”</w:t>
      </w:r>
    </w:p>
    <w:p w14:paraId="779C6E79" w14:textId="77777777" w:rsidR="0012761D" w:rsidRDefault="0012761D" w:rsidP="00DB35B4">
      <w:pPr>
        <w:pStyle w:val="Text"/>
      </w:pPr>
    </w:p>
    <w:p w14:paraId="1DFB710E" w14:textId="786077FE" w:rsidR="00994066" w:rsidRDefault="00994066" w:rsidP="00DB35B4">
      <w:pPr>
        <w:pStyle w:val="Text"/>
      </w:pPr>
      <w:r>
        <w:rPr>
          <w:noProof/>
          <w:lang w:bidi="ar-SA"/>
        </w:rPr>
        <w:drawing>
          <wp:inline distT="0" distB="0" distL="0" distR="0" wp14:anchorId="11D4CCF6" wp14:editId="011A5084">
            <wp:extent cx="5510151" cy="1615044"/>
            <wp:effectExtent l="0" t="0" r="27305" b="36195"/>
            <wp:docPr id="263" name="Diagra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2" r:lo="rId183" r:qs="rId184" r:cs="rId185"/>
              </a:graphicData>
            </a:graphic>
          </wp:inline>
        </w:drawing>
      </w:r>
    </w:p>
    <w:p w14:paraId="47471A7B" w14:textId="7127139B" w:rsidR="0012761D" w:rsidRDefault="0012761D" w:rsidP="00DB35B4">
      <w:pPr>
        <w:pStyle w:val="Text"/>
      </w:pPr>
    </w:p>
    <w:p w14:paraId="1B22B457" w14:textId="52377413" w:rsidR="009D5D41" w:rsidRDefault="009D5D41" w:rsidP="00DB35B4">
      <w:pPr>
        <w:pStyle w:val="Text"/>
        <w:rPr>
          <w:ins w:id="7179" w:author="Aleksander Hansen" w:date="2013-02-16T23:18:00Z"/>
        </w:rPr>
      </w:pPr>
    </w:p>
    <w:p w14:paraId="1D6D2D99" w14:textId="018BD6F4" w:rsidR="009D5D41" w:rsidRDefault="009D5D41" w:rsidP="00DB35B4">
      <w:pPr>
        <w:pStyle w:val="Text"/>
        <w:rPr>
          <w:ins w:id="7180" w:author="Aleksander Hansen" w:date="2013-02-16T23:18:00Z"/>
        </w:rPr>
      </w:pPr>
    </w:p>
    <w:p w14:paraId="007AFEB5" w14:textId="356A62C8" w:rsidR="009D5D41" w:rsidRDefault="009D5D41" w:rsidP="00DB35B4">
      <w:pPr>
        <w:pStyle w:val="Text"/>
        <w:rPr>
          <w:ins w:id="7181" w:author="Aleksander Hansen" w:date="2013-02-16T23:18:00Z"/>
        </w:rPr>
      </w:pPr>
    </w:p>
    <w:p w14:paraId="098A1B1B" w14:textId="57B1AEE5" w:rsidR="009D5D41" w:rsidRDefault="009D5D41" w:rsidP="00DB35B4">
      <w:pPr>
        <w:pStyle w:val="Text"/>
        <w:rPr>
          <w:ins w:id="7182" w:author="Aleksander Hansen" w:date="2013-02-16T23:18:00Z"/>
        </w:rPr>
      </w:pPr>
    </w:p>
    <w:p w14:paraId="123E9AE0" w14:textId="079CBAF8" w:rsidR="009D5D41" w:rsidRDefault="009D5D41" w:rsidP="00DB35B4">
      <w:pPr>
        <w:pStyle w:val="Text"/>
        <w:rPr>
          <w:ins w:id="7183" w:author="Aleksander Hansen" w:date="2013-02-16T23:18:00Z"/>
        </w:rPr>
      </w:pPr>
    </w:p>
    <w:p w14:paraId="06C84DF8" w14:textId="0F035F87" w:rsidR="009D5D41" w:rsidRDefault="009D5D41" w:rsidP="00DB35B4">
      <w:pPr>
        <w:pStyle w:val="Text"/>
        <w:rPr>
          <w:ins w:id="7184" w:author="Aleksander Hansen" w:date="2013-02-16T23:18:00Z"/>
        </w:rPr>
      </w:pPr>
    </w:p>
    <w:p w14:paraId="4D63E2F8" w14:textId="658CF56F" w:rsidR="009D5D41" w:rsidRDefault="009D5D41" w:rsidP="00DB35B4">
      <w:pPr>
        <w:pStyle w:val="Text"/>
        <w:rPr>
          <w:ins w:id="7185" w:author="Aleksander Hansen" w:date="2013-02-16T23:18:00Z"/>
        </w:rPr>
      </w:pPr>
    </w:p>
    <w:p w14:paraId="0C072B50" w14:textId="09D13700" w:rsidR="009D5D41" w:rsidRDefault="009D5D41" w:rsidP="00DB35B4">
      <w:pPr>
        <w:pStyle w:val="Text"/>
        <w:rPr>
          <w:ins w:id="7186" w:author="Aleksander Hansen" w:date="2013-02-16T23:18:00Z"/>
        </w:rPr>
      </w:pPr>
    </w:p>
    <w:p w14:paraId="0A154461" w14:textId="1616ABD6" w:rsidR="009D5D41" w:rsidRDefault="009D5D41" w:rsidP="00DB35B4">
      <w:pPr>
        <w:pStyle w:val="Text"/>
        <w:rPr>
          <w:ins w:id="7187" w:author="Aleksander Hansen" w:date="2013-02-16T23:18:00Z"/>
        </w:rPr>
      </w:pPr>
    </w:p>
    <w:p w14:paraId="6CECE612" w14:textId="182C9B8A" w:rsidR="009D5D41" w:rsidRDefault="009D5D41" w:rsidP="00DB35B4">
      <w:pPr>
        <w:pStyle w:val="Text"/>
        <w:rPr>
          <w:ins w:id="7188" w:author="Aleksander Hansen" w:date="2013-02-16T23:18:00Z"/>
        </w:rPr>
      </w:pPr>
    </w:p>
    <w:p w14:paraId="57434084" w14:textId="07851F5C" w:rsidR="009D5D41" w:rsidRDefault="009D5D41" w:rsidP="00DB35B4">
      <w:pPr>
        <w:pStyle w:val="Text"/>
        <w:rPr>
          <w:ins w:id="7189" w:author="Aleksander Hansen" w:date="2013-02-16T23:18:00Z"/>
        </w:rPr>
      </w:pPr>
    </w:p>
    <w:p w14:paraId="4A0EEB15" w14:textId="77777777" w:rsidR="009D5D41" w:rsidRDefault="009D5D41" w:rsidP="00DB35B4">
      <w:pPr>
        <w:pStyle w:val="Text"/>
        <w:rPr>
          <w:ins w:id="7190" w:author="Aleksander Hansen" w:date="2013-02-16T23:18:00Z"/>
        </w:rPr>
      </w:pPr>
    </w:p>
    <w:p w14:paraId="395D6A62" w14:textId="77777777" w:rsidR="009D5D41" w:rsidRDefault="009D5D41" w:rsidP="00DB35B4">
      <w:pPr>
        <w:pStyle w:val="Text"/>
        <w:rPr>
          <w:ins w:id="7191" w:author="Aleksander Hansen" w:date="2013-02-16T23:18:00Z"/>
        </w:rPr>
      </w:pPr>
    </w:p>
    <w:p w14:paraId="4FC6FEB4" w14:textId="21FE6CFA" w:rsidR="009D5D41" w:rsidRDefault="009D5D41" w:rsidP="00DB35B4">
      <w:pPr>
        <w:pStyle w:val="Text"/>
        <w:rPr>
          <w:ins w:id="7192" w:author="Aleksander Hansen" w:date="2013-02-16T23:18:00Z"/>
        </w:rPr>
      </w:pPr>
    </w:p>
    <w:p w14:paraId="202615B6" w14:textId="2DA9B1C2" w:rsidR="009D5D41" w:rsidRDefault="009D5D41" w:rsidP="00DB35B4">
      <w:pPr>
        <w:pStyle w:val="Text"/>
        <w:rPr>
          <w:ins w:id="7193" w:author="Aleksander Hansen" w:date="2013-02-16T23:18:00Z"/>
        </w:rPr>
      </w:pPr>
    </w:p>
    <w:p w14:paraId="701BA42E" w14:textId="57A2ADA0" w:rsidR="009D5D41" w:rsidRDefault="009D5D41" w:rsidP="00DB35B4">
      <w:pPr>
        <w:pStyle w:val="Text"/>
        <w:rPr>
          <w:ins w:id="7194" w:author="Aleksander Hansen" w:date="2013-02-16T23:18:00Z"/>
        </w:rPr>
      </w:pPr>
    </w:p>
    <w:p w14:paraId="6F767A56" w14:textId="630742BB" w:rsidR="009D5D41" w:rsidRDefault="009D5D41" w:rsidP="00DB35B4">
      <w:pPr>
        <w:pStyle w:val="Text"/>
        <w:rPr>
          <w:ins w:id="7195" w:author="Aleksander Hansen" w:date="2013-02-16T23:18:00Z"/>
        </w:rPr>
      </w:pPr>
    </w:p>
    <w:p w14:paraId="2F401860" w14:textId="44E6E0CB" w:rsidR="009D5D41" w:rsidRDefault="009D5D41" w:rsidP="00DB35B4">
      <w:pPr>
        <w:pStyle w:val="Text"/>
        <w:rPr>
          <w:ins w:id="7196" w:author="Aleksander Hansen" w:date="2013-02-16T23:18:00Z"/>
        </w:rPr>
      </w:pPr>
    </w:p>
    <w:p w14:paraId="48F3DA57" w14:textId="77777777" w:rsidR="009D5D41" w:rsidRDefault="009D5D41" w:rsidP="00DB35B4">
      <w:pPr>
        <w:pStyle w:val="Text"/>
        <w:rPr>
          <w:ins w:id="7197" w:author="Aleksander Hansen" w:date="2013-02-16T23:18:00Z"/>
        </w:rPr>
      </w:pPr>
    </w:p>
    <w:p w14:paraId="4E0C0FAD" w14:textId="77777777" w:rsidR="009D5D41" w:rsidRDefault="009D5D41" w:rsidP="00DB35B4">
      <w:pPr>
        <w:pStyle w:val="Text"/>
        <w:rPr>
          <w:ins w:id="7198" w:author="Aleksander Hansen" w:date="2013-02-16T23:18:00Z"/>
        </w:rPr>
      </w:pPr>
    </w:p>
    <w:p w14:paraId="3FC2320B" w14:textId="0F99B70C" w:rsidR="009D5D41" w:rsidRDefault="009D5D41" w:rsidP="00DB35B4">
      <w:pPr>
        <w:pStyle w:val="Text"/>
        <w:rPr>
          <w:ins w:id="7199" w:author="Aleksander Hansen" w:date="2013-02-16T23:18:00Z"/>
        </w:rPr>
      </w:pPr>
    </w:p>
    <w:p w14:paraId="522CF3B6" w14:textId="134235EC" w:rsidR="00994066" w:rsidRPr="009D5D41" w:rsidRDefault="00994066" w:rsidP="00DB35B4">
      <w:pPr>
        <w:pStyle w:val="Text"/>
        <w:rPr>
          <w:b/>
          <w:rPrChange w:id="7200" w:author="Aleksander Hansen" w:date="2013-02-16T23:24:00Z">
            <w:rPr/>
          </w:rPrChange>
        </w:rPr>
      </w:pPr>
      <w:r w:rsidRPr="009D5D41">
        <w:rPr>
          <w:b/>
          <w:rPrChange w:id="7201" w:author="Aleksander Hansen" w:date="2013-02-16T23:24:00Z">
            <w:rPr/>
          </w:rPrChange>
        </w:rPr>
        <w:t>For example</w:t>
      </w:r>
      <w:ins w:id="7202" w:author="Aleksander Hansen" w:date="2013-02-16T23:24:00Z">
        <w:r w:rsidR="009D5D41">
          <w:rPr>
            <w:b/>
          </w:rPr>
          <w:t>:</w:t>
        </w:r>
      </w:ins>
    </w:p>
    <w:p w14:paraId="0DCFCA90" w14:textId="246E8CF0" w:rsidR="0012761D" w:rsidDel="009D5D41" w:rsidRDefault="0012761D" w:rsidP="00DB35B4">
      <w:pPr>
        <w:pStyle w:val="Text"/>
        <w:rPr>
          <w:del w:id="7203" w:author="Aleksander Hansen" w:date="2013-02-16T23:24:00Z"/>
        </w:rPr>
      </w:pPr>
    </w:p>
    <w:p w14:paraId="218E6DDA" w14:textId="3D0567C0" w:rsidR="00994066" w:rsidRDefault="00994066" w:rsidP="00DB35B4">
      <w:pPr>
        <w:pStyle w:val="Text"/>
      </w:pPr>
      <w:r>
        <w:t xml:space="preserve">$1,000 par bond, </w:t>
      </w:r>
    </w:p>
    <w:p w14:paraId="779A9CAC" w14:textId="71753D53" w:rsidR="0012761D" w:rsidDel="000775B3" w:rsidRDefault="0012761D" w:rsidP="00DB35B4">
      <w:pPr>
        <w:pStyle w:val="Text"/>
        <w:rPr>
          <w:del w:id="7204" w:author="Aleksander Hansen" w:date="2013-02-16T23:15:00Z"/>
        </w:rPr>
      </w:pPr>
    </w:p>
    <w:p w14:paraId="70190AC6" w14:textId="77777777" w:rsidR="00994066" w:rsidRDefault="00994066" w:rsidP="00DB35B4">
      <w:pPr>
        <w:pStyle w:val="Text"/>
      </w:pPr>
      <w:r>
        <w:t xml:space="preserve">4% semi-annual coupon, </w:t>
      </w:r>
    </w:p>
    <w:p w14:paraId="017972B1" w14:textId="7D1494C5" w:rsidR="0012761D" w:rsidDel="009D5D41" w:rsidRDefault="0012761D" w:rsidP="00DB35B4">
      <w:pPr>
        <w:pStyle w:val="Text"/>
        <w:rPr>
          <w:del w:id="7205" w:author="Aleksander Hansen" w:date="2013-02-16T23:20:00Z"/>
        </w:rPr>
      </w:pPr>
    </w:p>
    <w:p w14:paraId="0BBF522F" w14:textId="749E598E" w:rsidR="00994066" w:rsidRPr="000A131D" w:rsidRDefault="00994066" w:rsidP="00DB35B4">
      <w:pPr>
        <w:pStyle w:val="Text"/>
      </w:pPr>
      <w:r>
        <w:t>10 years to maturity</w:t>
      </w:r>
      <w:r>
        <w:br/>
      </w:r>
    </w:p>
    <w:tbl>
      <w:tblPr>
        <w:tblpPr w:leftFromText="187" w:rightFromText="187" w:vertAnchor="text" w:horzAnchor="margin" w:tblpY="1"/>
        <w:tblOverlap w:val="never"/>
        <w:tblW w:w="3909" w:type="dxa"/>
        <w:tblInd w:w="526" w:type="dxa"/>
        <w:tblLayout w:type="fixed"/>
        <w:tblCellMar>
          <w:left w:w="0" w:type="dxa"/>
          <w:right w:w="0" w:type="dxa"/>
        </w:tblCellMar>
        <w:tblLook w:val="04A0" w:firstRow="1" w:lastRow="0" w:firstColumn="1" w:lastColumn="0" w:noHBand="0" w:noVBand="1"/>
        <w:tblPrChange w:id="7206" w:author="Aleksander Hansen" w:date="2013-02-16T23:22:00Z">
          <w:tblPr>
            <w:tblpPr w:leftFromText="187" w:rightFromText="187" w:vertAnchor="text" w:horzAnchor="margin" w:tblpY="1"/>
            <w:tblOverlap w:val="never"/>
            <w:tblW w:w="3909" w:type="dxa"/>
            <w:tblInd w:w="526" w:type="dxa"/>
            <w:tblLayout w:type="fixed"/>
            <w:tblCellMar>
              <w:left w:w="0" w:type="dxa"/>
              <w:right w:w="0" w:type="dxa"/>
            </w:tblCellMar>
            <w:tblLook w:val="04A0" w:firstRow="1" w:lastRow="0" w:firstColumn="1" w:lastColumn="0" w:noHBand="0" w:noVBand="1"/>
          </w:tblPr>
        </w:tblPrChange>
      </w:tblPr>
      <w:tblGrid>
        <w:gridCol w:w="655"/>
        <w:gridCol w:w="239"/>
        <w:gridCol w:w="1744"/>
        <w:gridCol w:w="1271"/>
        <w:tblGridChange w:id="7207">
          <w:tblGrid>
            <w:gridCol w:w="512"/>
            <w:gridCol w:w="143"/>
            <w:gridCol w:w="239"/>
            <w:gridCol w:w="1744"/>
            <w:gridCol w:w="512"/>
            <w:gridCol w:w="759"/>
            <w:gridCol w:w="512"/>
          </w:tblGrid>
        </w:tblGridChange>
      </w:tblGrid>
      <w:tr w:rsidR="00994066" w:rsidRPr="00BB238E" w14:paraId="2459A71B" w14:textId="77777777" w:rsidTr="009D5D41">
        <w:trPr>
          <w:trHeight w:val="243"/>
          <w:trPrChange w:id="7208" w:author="Aleksander Hansen" w:date="2013-02-16T23:22:00Z">
            <w:trPr>
              <w:gridAfter w:val="0"/>
              <w:trHeight w:val="243"/>
            </w:trPr>
          </w:trPrChange>
        </w:trPr>
        <w:tc>
          <w:tcPr>
            <w:tcW w:w="2638" w:type="dxa"/>
            <w:gridSpan w:val="3"/>
            <w:tcBorders>
              <w:top w:val="nil"/>
              <w:left w:val="nil"/>
              <w:right w:val="nil"/>
            </w:tcBorders>
            <w:shd w:val="clear" w:color="auto" w:fill="auto"/>
            <w:tcMar>
              <w:top w:w="14" w:type="dxa"/>
              <w:left w:w="14" w:type="dxa"/>
              <w:bottom w:w="0" w:type="dxa"/>
              <w:right w:w="14" w:type="dxa"/>
            </w:tcMar>
            <w:hideMark/>
            <w:tcPrChange w:id="7209" w:author="Aleksander Hansen" w:date="2013-02-16T23:22:00Z">
              <w:tcPr>
                <w:tcW w:w="2638" w:type="dxa"/>
                <w:gridSpan w:val="4"/>
                <w:tcBorders>
                  <w:top w:val="nil"/>
                  <w:left w:val="nil"/>
                  <w:bottom w:val="nil"/>
                  <w:right w:val="nil"/>
                </w:tcBorders>
                <w:shd w:val="clear" w:color="auto" w:fill="FFFFCC"/>
                <w:tcMar>
                  <w:top w:w="14" w:type="dxa"/>
                  <w:left w:w="14" w:type="dxa"/>
                  <w:bottom w:w="0" w:type="dxa"/>
                  <w:right w:w="14" w:type="dxa"/>
                </w:tcMar>
                <w:hideMark/>
              </w:tcPr>
            </w:tcPrChange>
          </w:tcPr>
          <w:p w14:paraId="45C0791D" w14:textId="77777777" w:rsidR="00994066" w:rsidRPr="00BB238E" w:rsidRDefault="00994066" w:rsidP="00DB35B4">
            <w:pPr>
              <w:pStyle w:val="Text"/>
              <w:rPr>
                <w:rStyle w:val="Strong"/>
              </w:rPr>
            </w:pPr>
            <w:del w:id="7210" w:author="Aleksander Hansen" w:date="2013-02-16T23:20:00Z">
              <w:r w:rsidRPr="00BB238E" w:rsidDel="009D5D41">
                <w:delText>Yellow: Inputs</w:delText>
              </w:r>
            </w:del>
          </w:p>
        </w:tc>
        <w:tc>
          <w:tcPr>
            <w:tcW w:w="1271" w:type="dxa"/>
            <w:tcBorders>
              <w:top w:val="nil"/>
              <w:left w:val="nil"/>
              <w:right w:val="nil"/>
            </w:tcBorders>
            <w:shd w:val="clear" w:color="auto" w:fill="auto"/>
            <w:tcMar>
              <w:top w:w="14" w:type="dxa"/>
              <w:left w:w="14" w:type="dxa"/>
              <w:bottom w:w="0" w:type="dxa"/>
              <w:right w:w="14" w:type="dxa"/>
            </w:tcMar>
            <w:hideMark/>
            <w:tcPrChange w:id="7211" w:author="Aleksander Hansen" w:date="2013-02-16T23:22:00Z">
              <w:tcPr>
                <w:tcW w:w="1271" w:type="dxa"/>
                <w:gridSpan w:val="2"/>
                <w:tcBorders>
                  <w:top w:val="nil"/>
                  <w:left w:val="nil"/>
                  <w:bottom w:val="nil"/>
                  <w:right w:val="nil"/>
                </w:tcBorders>
                <w:shd w:val="clear" w:color="auto" w:fill="FFFFCC"/>
                <w:tcMar>
                  <w:top w:w="14" w:type="dxa"/>
                  <w:left w:w="14" w:type="dxa"/>
                  <w:bottom w:w="0" w:type="dxa"/>
                  <w:right w:w="14" w:type="dxa"/>
                </w:tcMar>
                <w:hideMark/>
              </w:tcPr>
            </w:tcPrChange>
          </w:tcPr>
          <w:p w14:paraId="03F3358A" w14:textId="77777777" w:rsidR="00994066" w:rsidRPr="00BB238E" w:rsidRDefault="00994066" w:rsidP="00DB35B4">
            <w:pPr>
              <w:pStyle w:val="Text"/>
              <w:rPr>
                <w:rStyle w:val="Strong"/>
              </w:rPr>
            </w:pPr>
            <w:r w:rsidRPr="00BB238E">
              <w:t> </w:t>
            </w:r>
          </w:p>
        </w:tc>
      </w:tr>
      <w:tr w:rsidR="00994066" w:rsidRPr="00BB238E" w:rsidDel="009D5D41" w14:paraId="2F6E14D0" w14:textId="31D51F57" w:rsidTr="009D5D41">
        <w:trPr>
          <w:trHeight w:val="243"/>
          <w:del w:id="7212" w:author="Aleksander Hansen" w:date="2013-02-16T23:24:00Z"/>
          <w:trPrChange w:id="7213" w:author="Aleksander Hansen" w:date="2013-02-16T23:22:00Z">
            <w:trPr>
              <w:gridAfter w:val="0"/>
              <w:trHeight w:val="243"/>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214" w:author="Aleksander Hansen" w:date="2013-02-16T23:22:00Z">
              <w:tcPr>
                <w:tcW w:w="2638" w:type="dxa"/>
                <w:gridSpan w:val="4"/>
                <w:tcBorders>
                  <w:top w:val="nil"/>
                  <w:left w:val="nil"/>
                  <w:bottom w:val="nil"/>
                  <w:right w:val="nil"/>
                </w:tcBorders>
                <w:shd w:val="clear" w:color="auto" w:fill="FFCC99"/>
                <w:tcMar>
                  <w:top w:w="14" w:type="dxa"/>
                  <w:left w:w="14" w:type="dxa"/>
                  <w:bottom w:w="0" w:type="dxa"/>
                  <w:right w:w="14" w:type="dxa"/>
                </w:tcMar>
                <w:hideMark/>
              </w:tcPr>
            </w:tcPrChange>
          </w:tcPr>
          <w:p w14:paraId="1E6C8496" w14:textId="7A4A8E03" w:rsidR="00994066" w:rsidRPr="00BB238E" w:rsidDel="009D5D41" w:rsidRDefault="00994066" w:rsidP="00DB35B4">
            <w:pPr>
              <w:pStyle w:val="Text"/>
              <w:rPr>
                <w:del w:id="7215" w:author="Aleksander Hansen" w:date="2013-02-16T23:24:00Z"/>
                <w:rStyle w:val="Strong"/>
              </w:rPr>
            </w:pPr>
            <w:del w:id="7216" w:author="Aleksander Hansen" w:date="2013-02-16T23:22:00Z">
              <w:r w:rsidRPr="00BB238E" w:rsidDel="009D5D41">
                <w:delText>Orange: DV01</w:delText>
              </w:r>
            </w:del>
          </w:p>
        </w:tc>
        <w:tc>
          <w:tcPr>
            <w:tcW w:w="1271" w:type="dxa"/>
            <w:tcBorders>
              <w:top w:val="nil"/>
              <w:left w:val="nil"/>
              <w:bottom w:val="nil"/>
              <w:right w:val="nil"/>
            </w:tcBorders>
            <w:shd w:val="clear" w:color="auto" w:fill="auto"/>
            <w:tcMar>
              <w:top w:w="14" w:type="dxa"/>
              <w:left w:w="14" w:type="dxa"/>
              <w:bottom w:w="0" w:type="dxa"/>
              <w:right w:w="14" w:type="dxa"/>
            </w:tcMar>
            <w:hideMark/>
            <w:tcPrChange w:id="7217" w:author="Aleksander Hansen" w:date="2013-02-16T23:22:00Z">
              <w:tcPr>
                <w:tcW w:w="1271" w:type="dxa"/>
                <w:gridSpan w:val="2"/>
                <w:tcBorders>
                  <w:top w:val="nil"/>
                  <w:left w:val="nil"/>
                  <w:bottom w:val="nil"/>
                  <w:right w:val="nil"/>
                </w:tcBorders>
                <w:shd w:val="clear" w:color="auto" w:fill="FFCC99"/>
                <w:tcMar>
                  <w:top w:w="14" w:type="dxa"/>
                  <w:left w:w="14" w:type="dxa"/>
                  <w:bottom w:w="0" w:type="dxa"/>
                  <w:right w:w="14" w:type="dxa"/>
                </w:tcMar>
                <w:hideMark/>
              </w:tcPr>
            </w:tcPrChange>
          </w:tcPr>
          <w:p w14:paraId="442736CC" w14:textId="6ED9BA83" w:rsidR="00994066" w:rsidRPr="00BB238E" w:rsidDel="009D5D41" w:rsidRDefault="00994066" w:rsidP="00DB35B4">
            <w:pPr>
              <w:pStyle w:val="Text"/>
              <w:rPr>
                <w:del w:id="7218" w:author="Aleksander Hansen" w:date="2013-02-16T23:24:00Z"/>
                <w:rStyle w:val="Strong"/>
              </w:rPr>
            </w:pPr>
            <w:del w:id="7219" w:author="Aleksander Hansen" w:date="2013-02-16T23:24:00Z">
              <w:r w:rsidRPr="00BB238E" w:rsidDel="009D5D41">
                <w:delText> </w:delText>
              </w:r>
            </w:del>
          </w:p>
        </w:tc>
      </w:tr>
      <w:tr w:rsidR="00994066" w:rsidRPr="00BB238E" w:rsidDel="009D5D41" w14:paraId="71C1BDCF" w14:textId="54A5DE36" w:rsidTr="009D5D41">
        <w:trPr>
          <w:trHeight w:val="243"/>
          <w:del w:id="7220" w:author="Aleksander Hansen" w:date="2013-02-16T23:22:00Z"/>
          <w:trPrChange w:id="7221" w:author="Aleksander Hansen" w:date="2013-02-16T23:22:00Z">
            <w:trPr>
              <w:gridAfter w:val="0"/>
              <w:trHeight w:val="243"/>
            </w:trPr>
          </w:trPrChange>
        </w:trPr>
        <w:tc>
          <w:tcPr>
            <w:tcW w:w="3909" w:type="dxa"/>
            <w:gridSpan w:val="4"/>
            <w:tcBorders>
              <w:top w:val="nil"/>
              <w:left w:val="nil"/>
              <w:bottom w:val="nil"/>
              <w:right w:val="nil"/>
            </w:tcBorders>
            <w:shd w:val="clear" w:color="auto" w:fill="auto"/>
            <w:tcMar>
              <w:top w:w="14" w:type="dxa"/>
              <w:left w:w="14" w:type="dxa"/>
              <w:bottom w:w="0" w:type="dxa"/>
              <w:right w:w="14" w:type="dxa"/>
            </w:tcMar>
            <w:hideMark/>
            <w:tcPrChange w:id="7222" w:author="Aleksander Hansen" w:date="2013-02-16T23:22:00Z">
              <w:tcPr>
                <w:tcW w:w="3909" w:type="dxa"/>
                <w:gridSpan w:val="6"/>
                <w:tcBorders>
                  <w:top w:val="nil"/>
                  <w:left w:val="nil"/>
                  <w:bottom w:val="nil"/>
                  <w:right w:val="nil"/>
                </w:tcBorders>
                <w:shd w:val="clear" w:color="auto" w:fill="D7E4BC"/>
                <w:tcMar>
                  <w:top w:w="14" w:type="dxa"/>
                  <w:left w:w="14" w:type="dxa"/>
                  <w:bottom w:w="0" w:type="dxa"/>
                  <w:right w:w="14" w:type="dxa"/>
                </w:tcMar>
                <w:hideMark/>
              </w:tcPr>
            </w:tcPrChange>
          </w:tcPr>
          <w:p w14:paraId="2D214E33" w14:textId="06ED320D" w:rsidR="00994066" w:rsidRPr="00BB238E" w:rsidDel="009D5D41" w:rsidRDefault="00994066" w:rsidP="00DB35B4">
            <w:pPr>
              <w:pStyle w:val="Text"/>
              <w:rPr>
                <w:del w:id="7223" w:author="Aleksander Hansen" w:date="2013-02-16T23:22:00Z"/>
                <w:rStyle w:val="Strong"/>
              </w:rPr>
            </w:pPr>
            <w:del w:id="7224" w:author="Aleksander Hansen" w:date="2013-02-16T23:22:00Z">
              <w:r w:rsidRPr="00BB238E" w:rsidDel="009D5D41">
                <w:delText>Green: Modified duration</w:delText>
              </w:r>
            </w:del>
          </w:p>
        </w:tc>
      </w:tr>
      <w:tr w:rsidR="00994066" w:rsidRPr="00BB238E" w:rsidDel="009D5D41" w14:paraId="60252FAA" w14:textId="7C619DC0" w:rsidTr="009D5D41">
        <w:trPr>
          <w:trHeight w:val="243"/>
          <w:del w:id="7225" w:author="Aleksander Hansen" w:date="2013-02-16T23:22:00Z"/>
          <w:trPrChange w:id="7226" w:author="Aleksander Hansen" w:date="2013-02-16T23:22:00Z">
            <w:trPr>
              <w:gridAfter w:val="0"/>
              <w:trHeight w:val="243"/>
            </w:trPr>
          </w:trPrChange>
        </w:trPr>
        <w:tc>
          <w:tcPr>
            <w:tcW w:w="3909" w:type="dxa"/>
            <w:gridSpan w:val="4"/>
            <w:tcBorders>
              <w:top w:val="nil"/>
              <w:left w:val="nil"/>
              <w:bottom w:val="nil"/>
              <w:right w:val="nil"/>
            </w:tcBorders>
            <w:shd w:val="clear" w:color="auto" w:fill="auto"/>
            <w:tcMar>
              <w:top w:w="14" w:type="dxa"/>
              <w:left w:w="14" w:type="dxa"/>
              <w:bottom w:w="0" w:type="dxa"/>
              <w:right w:w="14" w:type="dxa"/>
            </w:tcMar>
            <w:hideMark/>
            <w:tcPrChange w:id="7227" w:author="Aleksander Hansen" w:date="2013-02-16T23:22:00Z">
              <w:tcPr>
                <w:tcW w:w="3909" w:type="dxa"/>
                <w:gridSpan w:val="6"/>
                <w:tcBorders>
                  <w:top w:val="nil"/>
                  <w:left w:val="nil"/>
                  <w:bottom w:val="nil"/>
                  <w:right w:val="nil"/>
                </w:tcBorders>
                <w:shd w:val="clear" w:color="auto" w:fill="CCFFFF"/>
                <w:tcMar>
                  <w:top w:w="14" w:type="dxa"/>
                  <w:left w:w="14" w:type="dxa"/>
                  <w:bottom w:w="0" w:type="dxa"/>
                  <w:right w:w="14" w:type="dxa"/>
                </w:tcMar>
                <w:hideMark/>
              </w:tcPr>
            </w:tcPrChange>
          </w:tcPr>
          <w:p w14:paraId="309BB2C0" w14:textId="052BCCEF" w:rsidR="00994066" w:rsidRPr="00BB238E" w:rsidDel="009D5D41" w:rsidRDefault="00994066">
            <w:pPr>
              <w:pStyle w:val="Text"/>
              <w:rPr>
                <w:del w:id="7228" w:author="Aleksander Hansen" w:date="2013-02-16T23:22:00Z"/>
                <w:rStyle w:val="Strong"/>
                <w:rFonts w:asciiTheme="majorHAnsi" w:hAnsiTheme="majorHAnsi" w:cstheme="minorBidi"/>
                <w:color w:val="auto"/>
                <w:kern w:val="0"/>
                <w:lang w:bidi="ar-SA"/>
              </w:rPr>
              <w:pPrChange w:id="7229" w:author="Aleksander Hansen" w:date="2013-02-16T23:22:00Z">
                <w:pPr>
                  <w:pStyle w:val="Text"/>
                  <w:framePr w:hSpace="187" w:wrap="around" w:vAnchor="text" w:hAnchor="margin" w:y="1"/>
                  <w:suppressOverlap/>
                </w:pPr>
              </w:pPrChange>
            </w:pPr>
            <w:del w:id="7230" w:author="Aleksander Hansen" w:date="2013-02-16T23:22:00Z">
              <w:r w:rsidRPr="00BB238E" w:rsidDel="009D5D41">
                <w:delText>Blue: Macaulay duration</w:delText>
              </w:r>
            </w:del>
          </w:p>
        </w:tc>
      </w:tr>
      <w:tr w:rsidR="00994066" w:rsidRPr="00BB238E" w:rsidDel="009D5D41" w14:paraId="505E0E4D" w14:textId="732D3918" w:rsidTr="009D5D41">
        <w:trPr>
          <w:trHeight w:val="217"/>
          <w:del w:id="7231" w:author="Aleksander Hansen" w:date="2013-02-16T23:24:00Z"/>
          <w:trPrChange w:id="7232" w:author="Aleksander Hansen" w:date="2013-02-16T23:19:00Z">
            <w:trPr>
              <w:gridAfter w:val="0"/>
              <w:trHeight w:val="217"/>
            </w:trPr>
          </w:trPrChange>
        </w:trPr>
        <w:tc>
          <w:tcPr>
            <w:tcW w:w="655" w:type="dxa"/>
            <w:tcBorders>
              <w:top w:val="nil"/>
              <w:left w:val="nil"/>
              <w:right w:val="nil"/>
            </w:tcBorders>
            <w:shd w:val="clear" w:color="auto" w:fill="auto"/>
            <w:tcMar>
              <w:top w:w="14" w:type="dxa"/>
              <w:left w:w="14" w:type="dxa"/>
              <w:bottom w:w="0" w:type="dxa"/>
              <w:right w:w="14" w:type="dxa"/>
            </w:tcMar>
            <w:hideMark/>
            <w:tcPrChange w:id="7233" w:author="Aleksander Hansen" w:date="2013-02-16T23:19:00Z">
              <w:tcPr>
                <w:tcW w:w="655" w:type="dxa"/>
                <w:gridSpan w:val="2"/>
                <w:tcBorders>
                  <w:top w:val="nil"/>
                  <w:left w:val="nil"/>
                  <w:bottom w:val="nil"/>
                  <w:right w:val="nil"/>
                </w:tcBorders>
                <w:shd w:val="clear" w:color="auto" w:fill="auto"/>
                <w:tcMar>
                  <w:top w:w="14" w:type="dxa"/>
                  <w:left w:w="14" w:type="dxa"/>
                  <w:bottom w:w="0" w:type="dxa"/>
                  <w:right w:w="14" w:type="dxa"/>
                </w:tcMar>
                <w:hideMark/>
              </w:tcPr>
            </w:tcPrChange>
          </w:tcPr>
          <w:p w14:paraId="0DA26447" w14:textId="582007DF" w:rsidR="00994066" w:rsidRPr="00BB238E" w:rsidDel="009D5D41" w:rsidRDefault="00994066" w:rsidP="006B12F7">
            <w:pPr>
              <w:pStyle w:val="Paragraph"/>
              <w:rPr>
                <w:del w:id="7234" w:author="Aleksander Hansen" w:date="2013-02-16T23:24:00Z"/>
                <w:rStyle w:val="Strong"/>
                <w:rFonts w:ascii="Calibri" w:hAnsi="Calibri" w:cs="Calibri"/>
                <w:sz w:val="24"/>
                <w:szCs w:val="24"/>
              </w:rPr>
            </w:pPr>
          </w:p>
        </w:tc>
        <w:tc>
          <w:tcPr>
            <w:tcW w:w="1983" w:type="dxa"/>
            <w:gridSpan w:val="2"/>
            <w:tcBorders>
              <w:top w:val="nil"/>
              <w:left w:val="nil"/>
              <w:right w:val="nil"/>
            </w:tcBorders>
            <w:shd w:val="clear" w:color="auto" w:fill="auto"/>
            <w:tcMar>
              <w:top w:w="14" w:type="dxa"/>
              <w:left w:w="14" w:type="dxa"/>
              <w:bottom w:w="0" w:type="dxa"/>
              <w:right w:w="14" w:type="dxa"/>
            </w:tcMar>
            <w:hideMark/>
            <w:tcPrChange w:id="7235" w:author="Aleksander Hansen" w:date="2013-02-16T23:19:00Z">
              <w:tcPr>
                <w:tcW w:w="1983" w:type="dxa"/>
                <w:gridSpan w:val="2"/>
                <w:tcBorders>
                  <w:top w:val="nil"/>
                  <w:left w:val="nil"/>
                  <w:bottom w:val="nil"/>
                  <w:right w:val="nil"/>
                </w:tcBorders>
                <w:shd w:val="clear" w:color="auto" w:fill="auto"/>
                <w:tcMar>
                  <w:top w:w="14" w:type="dxa"/>
                  <w:left w:w="14" w:type="dxa"/>
                  <w:bottom w:w="0" w:type="dxa"/>
                  <w:right w:w="14" w:type="dxa"/>
                </w:tcMar>
                <w:hideMark/>
              </w:tcPr>
            </w:tcPrChange>
          </w:tcPr>
          <w:p w14:paraId="29EDB144" w14:textId="5FDAE9D9" w:rsidR="00994066" w:rsidRPr="00BB238E" w:rsidDel="009D5D41" w:rsidRDefault="00994066" w:rsidP="006B12F7">
            <w:pPr>
              <w:pStyle w:val="Paragraph"/>
              <w:rPr>
                <w:del w:id="7236" w:author="Aleksander Hansen" w:date="2013-02-16T23:24:00Z"/>
                <w:rStyle w:val="Strong"/>
                <w:rFonts w:ascii="Calibri" w:hAnsi="Calibri" w:cs="Calibri"/>
                <w:sz w:val="24"/>
                <w:szCs w:val="24"/>
              </w:rPr>
            </w:pPr>
          </w:p>
        </w:tc>
        <w:tc>
          <w:tcPr>
            <w:tcW w:w="1271" w:type="dxa"/>
            <w:tcBorders>
              <w:top w:val="nil"/>
              <w:left w:val="nil"/>
              <w:right w:val="nil"/>
            </w:tcBorders>
            <w:shd w:val="clear" w:color="auto" w:fill="auto"/>
            <w:tcMar>
              <w:top w:w="14" w:type="dxa"/>
              <w:left w:w="14" w:type="dxa"/>
              <w:bottom w:w="0" w:type="dxa"/>
              <w:right w:w="14" w:type="dxa"/>
            </w:tcMar>
            <w:hideMark/>
            <w:tcPrChange w:id="7237" w:author="Aleksander Hansen" w:date="2013-02-16T23:19:00Z">
              <w:tcPr>
                <w:tcW w:w="1271" w:type="dxa"/>
                <w:gridSpan w:val="2"/>
                <w:tcBorders>
                  <w:top w:val="nil"/>
                  <w:left w:val="nil"/>
                  <w:bottom w:val="nil"/>
                  <w:right w:val="nil"/>
                </w:tcBorders>
                <w:shd w:val="clear" w:color="auto" w:fill="auto"/>
                <w:tcMar>
                  <w:top w:w="14" w:type="dxa"/>
                  <w:left w:w="14" w:type="dxa"/>
                  <w:bottom w:w="0" w:type="dxa"/>
                  <w:right w:w="14" w:type="dxa"/>
                </w:tcMar>
                <w:hideMark/>
              </w:tcPr>
            </w:tcPrChange>
          </w:tcPr>
          <w:p w14:paraId="1EB63D65" w14:textId="6C4A22FD" w:rsidR="00994066" w:rsidRPr="00BB238E" w:rsidDel="009D5D41" w:rsidRDefault="00994066" w:rsidP="006B12F7">
            <w:pPr>
              <w:pStyle w:val="Paragraph"/>
              <w:rPr>
                <w:del w:id="7238" w:author="Aleksander Hansen" w:date="2013-02-16T23:24:00Z"/>
                <w:rStyle w:val="Strong"/>
                <w:rFonts w:ascii="Calibri" w:hAnsi="Calibri" w:cs="Calibri"/>
                <w:sz w:val="24"/>
                <w:szCs w:val="24"/>
              </w:rPr>
            </w:pPr>
          </w:p>
        </w:tc>
      </w:tr>
      <w:tr w:rsidR="00994066" w:rsidRPr="00BB238E" w14:paraId="46051866" w14:textId="77777777" w:rsidTr="009D5D41">
        <w:trPr>
          <w:trHeight w:val="243"/>
          <w:trPrChange w:id="7239" w:author="Aleksander Hansen" w:date="2013-02-16T23:19:00Z">
            <w:trPr>
              <w:gridAfter w:val="0"/>
              <w:trHeight w:val="243"/>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240" w:author="Aleksander Hansen" w:date="2013-02-16T23:19:00Z">
              <w:tcPr>
                <w:tcW w:w="2638" w:type="dxa"/>
                <w:gridSpan w:val="4"/>
                <w:tcBorders>
                  <w:top w:val="nil"/>
                  <w:left w:val="nil"/>
                  <w:bottom w:val="nil"/>
                  <w:right w:val="nil"/>
                </w:tcBorders>
                <w:shd w:val="clear" w:color="auto" w:fill="FFFFCC"/>
                <w:tcMar>
                  <w:top w:w="14" w:type="dxa"/>
                  <w:left w:w="14" w:type="dxa"/>
                  <w:bottom w:w="0" w:type="dxa"/>
                  <w:right w:w="14" w:type="dxa"/>
                </w:tcMar>
                <w:hideMark/>
              </w:tcPr>
            </w:tcPrChange>
          </w:tcPr>
          <w:p w14:paraId="43578C2B" w14:textId="77777777" w:rsidR="00994066" w:rsidRPr="00BB238E" w:rsidRDefault="00994066" w:rsidP="00DB35B4">
            <w:pPr>
              <w:pStyle w:val="Text"/>
              <w:rPr>
                <w:rStyle w:val="Strong"/>
              </w:rPr>
            </w:pPr>
            <w:r w:rsidRPr="00BB238E">
              <w:t>Par value</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241" w:author="Aleksander Hansen" w:date="2013-02-16T23:19:00Z">
              <w:tcPr>
                <w:tcW w:w="1271" w:type="dxa"/>
                <w:gridSpan w:val="2"/>
                <w:tcBorders>
                  <w:top w:val="nil"/>
                  <w:left w:val="nil"/>
                  <w:bottom w:val="nil"/>
                  <w:right w:val="nil"/>
                </w:tcBorders>
                <w:shd w:val="clear" w:color="auto" w:fill="FFFFCC"/>
                <w:tcMar>
                  <w:top w:w="14" w:type="dxa"/>
                  <w:left w:w="14" w:type="dxa"/>
                  <w:bottom w:w="0" w:type="dxa"/>
                  <w:right w:w="14" w:type="dxa"/>
                </w:tcMar>
                <w:hideMark/>
              </w:tcPr>
            </w:tcPrChange>
          </w:tcPr>
          <w:p w14:paraId="10A9328D" w14:textId="77777777" w:rsidR="00994066" w:rsidRPr="00BB238E" w:rsidRDefault="00994066" w:rsidP="00DB35B4">
            <w:pPr>
              <w:pStyle w:val="Text"/>
              <w:rPr>
                <w:rStyle w:val="Strong"/>
              </w:rPr>
            </w:pPr>
            <w:r w:rsidRPr="00BB238E">
              <w:t xml:space="preserve">$1,000.00 </w:t>
            </w:r>
          </w:p>
        </w:tc>
      </w:tr>
      <w:tr w:rsidR="00994066" w:rsidRPr="00BB238E" w14:paraId="580A82A5" w14:textId="77777777" w:rsidTr="009D5D41">
        <w:trPr>
          <w:trHeight w:val="243"/>
          <w:trPrChange w:id="7242" w:author="Aleksander Hansen" w:date="2013-02-16T23:19:00Z">
            <w:trPr>
              <w:gridAfter w:val="0"/>
              <w:trHeight w:val="243"/>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243" w:author="Aleksander Hansen" w:date="2013-02-16T23:19:00Z">
              <w:tcPr>
                <w:tcW w:w="2638" w:type="dxa"/>
                <w:gridSpan w:val="4"/>
                <w:tcBorders>
                  <w:top w:val="nil"/>
                  <w:left w:val="nil"/>
                  <w:bottom w:val="nil"/>
                  <w:right w:val="nil"/>
                </w:tcBorders>
                <w:shd w:val="clear" w:color="auto" w:fill="FFFFCC"/>
                <w:tcMar>
                  <w:top w:w="14" w:type="dxa"/>
                  <w:left w:w="14" w:type="dxa"/>
                  <w:bottom w:w="0" w:type="dxa"/>
                  <w:right w:w="14" w:type="dxa"/>
                </w:tcMar>
                <w:hideMark/>
              </w:tcPr>
            </w:tcPrChange>
          </w:tcPr>
          <w:p w14:paraId="4C85DE57" w14:textId="77777777" w:rsidR="00994066" w:rsidRPr="00BB238E" w:rsidRDefault="00994066" w:rsidP="00DB35B4">
            <w:pPr>
              <w:pStyle w:val="Text"/>
              <w:rPr>
                <w:rStyle w:val="Strong"/>
              </w:rPr>
            </w:pPr>
            <w:r w:rsidRPr="00BB238E">
              <w:t>Years to Maturity</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244" w:author="Aleksander Hansen" w:date="2013-02-16T23:19:00Z">
              <w:tcPr>
                <w:tcW w:w="1271" w:type="dxa"/>
                <w:gridSpan w:val="2"/>
                <w:tcBorders>
                  <w:top w:val="nil"/>
                  <w:left w:val="nil"/>
                  <w:bottom w:val="nil"/>
                  <w:right w:val="nil"/>
                </w:tcBorders>
                <w:shd w:val="clear" w:color="auto" w:fill="FFFFCC"/>
                <w:tcMar>
                  <w:top w:w="14" w:type="dxa"/>
                  <w:left w:w="14" w:type="dxa"/>
                  <w:bottom w:w="0" w:type="dxa"/>
                  <w:right w:w="14" w:type="dxa"/>
                </w:tcMar>
                <w:hideMark/>
              </w:tcPr>
            </w:tcPrChange>
          </w:tcPr>
          <w:p w14:paraId="46AF8EEA" w14:textId="77777777" w:rsidR="00994066" w:rsidRPr="00BB238E" w:rsidRDefault="00994066" w:rsidP="00DB35B4">
            <w:pPr>
              <w:pStyle w:val="Text"/>
              <w:rPr>
                <w:rStyle w:val="Strong"/>
              </w:rPr>
            </w:pPr>
            <w:r w:rsidRPr="00BB238E">
              <w:t xml:space="preserve">        </w:t>
            </w:r>
            <w:del w:id="7245" w:author="Aleksander Hansen" w:date="2013-02-16T23:23:00Z">
              <w:r w:rsidRPr="00BB238E" w:rsidDel="009D5D41">
                <w:delText xml:space="preserve">     </w:delText>
              </w:r>
            </w:del>
            <w:r w:rsidRPr="00BB238E">
              <w:t xml:space="preserve">10 </w:t>
            </w:r>
          </w:p>
        </w:tc>
      </w:tr>
      <w:tr w:rsidR="00994066" w:rsidRPr="00BB238E" w14:paraId="710DCCB4" w14:textId="77777777" w:rsidTr="009D5D41">
        <w:trPr>
          <w:trHeight w:val="243"/>
          <w:trPrChange w:id="7246" w:author="Aleksander Hansen" w:date="2013-02-16T23:19:00Z">
            <w:trPr>
              <w:gridAfter w:val="0"/>
              <w:trHeight w:val="243"/>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247" w:author="Aleksander Hansen" w:date="2013-02-16T23:19:00Z">
              <w:tcPr>
                <w:tcW w:w="2638" w:type="dxa"/>
                <w:gridSpan w:val="4"/>
                <w:tcBorders>
                  <w:top w:val="nil"/>
                  <w:left w:val="nil"/>
                  <w:bottom w:val="nil"/>
                  <w:right w:val="nil"/>
                </w:tcBorders>
                <w:shd w:val="clear" w:color="auto" w:fill="FFFFCC"/>
                <w:tcMar>
                  <w:top w:w="14" w:type="dxa"/>
                  <w:left w:w="14" w:type="dxa"/>
                  <w:bottom w:w="0" w:type="dxa"/>
                  <w:right w:w="14" w:type="dxa"/>
                </w:tcMar>
                <w:hideMark/>
              </w:tcPr>
            </w:tcPrChange>
          </w:tcPr>
          <w:p w14:paraId="2642D367" w14:textId="77777777" w:rsidR="00994066" w:rsidRPr="00BB238E" w:rsidRDefault="00994066" w:rsidP="00DB35B4">
            <w:pPr>
              <w:pStyle w:val="Text"/>
              <w:rPr>
                <w:rStyle w:val="Strong"/>
              </w:rPr>
            </w:pPr>
            <w:r w:rsidRPr="00BB238E">
              <w:t>Coupon, %</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248" w:author="Aleksander Hansen" w:date="2013-02-16T23:19:00Z">
              <w:tcPr>
                <w:tcW w:w="1271" w:type="dxa"/>
                <w:gridSpan w:val="2"/>
                <w:tcBorders>
                  <w:top w:val="nil"/>
                  <w:left w:val="nil"/>
                  <w:bottom w:val="nil"/>
                  <w:right w:val="nil"/>
                </w:tcBorders>
                <w:shd w:val="clear" w:color="auto" w:fill="FFFFCC"/>
                <w:tcMar>
                  <w:top w:w="14" w:type="dxa"/>
                  <w:left w:w="14" w:type="dxa"/>
                  <w:bottom w:w="0" w:type="dxa"/>
                  <w:right w:w="14" w:type="dxa"/>
                </w:tcMar>
                <w:hideMark/>
              </w:tcPr>
            </w:tcPrChange>
          </w:tcPr>
          <w:p w14:paraId="6CB4D9A0" w14:textId="77777777" w:rsidR="00994066" w:rsidRPr="00BB238E" w:rsidRDefault="00994066" w:rsidP="00DB35B4">
            <w:pPr>
              <w:pStyle w:val="Text"/>
              <w:rPr>
                <w:rStyle w:val="Strong"/>
              </w:rPr>
            </w:pPr>
            <w:r w:rsidRPr="00BB238E">
              <w:t>4.0%</w:t>
            </w:r>
          </w:p>
        </w:tc>
      </w:tr>
      <w:tr w:rsidR="00994066" w:rsidRPr="00BB238E" w14:paraId="343BD104" w14:textId="77777777" w:rsidTr="009D5D41">
        <w:trPr>
          <w:trHeight w:val="66"/>
          <w:trPrChange w:id="7249" w:author="Aleksander Hansen" w:date="2013-02-16T23:23:00Z">
            <w:trPr>
              <w:gridAfter w:val="0"/>
              <w:trHeight w:val="66"/>
            </w:trPr>
          </w:trPrChange>
        </w:trPr>
        <w:tc>
          <w:tcPr>
            <w:tcW w:w="2638" w:type="dxa"/>
            <w:gridSpan w:val="3"/>
            <w:tcBorders>
              <w:top w:val="nil"/>
              <w:left w:val="nil"/>
              <w:right w:val="nil"/>
            </w:tcBorders>
            <w:shd w:val="clear" w:color="auto" w:fill="auto"/>
            <w:tcMar>
              <w:top w:w="14" w:type="dxa"/>
              <w:left w:w="14" w:type="dxa"/>
              <w:bottom w:w="0" w:type="dxa"/>
              <w:right w:w="14" w:type="dxa"/>
            </w:tcMar>
            <w:hideMark/>
            <w:tcPrChange w:id="7250" w:author="Aleksander Hansen" w:date="2013-02-16T23:23:00Z">
              <w:tcPr>
                <w:tcW w:w="2638" w:type="dxa"/>
                <w:gridSpan w:val="4"/>
                <w:tcBorders>
                  <w:top w:val="nil"/>
                  <w:left w:val="nil"/>
                  <w:bottom w:val="nil"/>
                  <w:right w:val="nil"/>
                </w:tcBorders>
                <w:shd w:val="clear" w:color="auto" w:fill="FFFFCC"/>
                <w:tcMar>
                  <w:top w:w="14" w:type="dxa"/>
                  <w:left w:w="14" w:type="dxa"/>
                  <w:bottom w:w="0" w:type="dxa"/>
                  <w:right w:w="14" w:type="dxa"/>
                </w:tcMar>
                <w:hideMark/>
              </w:tcPr>
            </w:tcPrChange>
          </w:tcPr>
          <w:p w14:paraId="3972FFB7" w14:textId="77777777" w:rsidR="00994066" w:rsidRPr="00BB238E" w:rsidRDefault="00994066" w:rsidP="00DB35B4">
            <w:pPr>
              <w:pStyle w:val="Text"/>
              <w:rPr>
                <w:rStyle w:val="Strong"/>
              </w:rPr>
            </w:pPr>
            <w:r w:rsidRPr="00BB238E">
              <w:t>Yield</w:t>
            </w:r>
          </w:p>
        </w:tc>
        <w:tc>
          <w:tcPr>
            <w:tcW w:w="1271" w:type="dxa"/>
            <w:tcBorders>
              <w:top w:val="nil"/>
              <w:left w:val="nil"/>
              <w:right w:val="nil"/>
            </w:tcBorders>
            <w:shd w:val="clear" w:color="auto" w:fill="auto"/>
            <w:tcMar>
              <w:top w:w="14" w:type="dxa"/>
              <w:left w:w="14" w:type="dxa"/>
              <w:bottom w:w="0" w:type="dxa"/>
              <w:right w:w="14" w:type="dxa"/>
            </w:tcMar>
            <w:hideMark/>
            <w:tcPrChange w:id="7251" w:author="Aleksander Hansen" w:date="2013-02-16T23:23:00Z">
              <w:tcPr>
                <w:tcW w:w="1271" w:type="dxa"/>
                <w:gridSpan w:val="2"/>
                <w:tcBorders>
                  <w:top w:val="nil"/>
                  <w:left w:val="nil"/>
                  <w:bottom w:val="nil"/>
                  <w:right w:val="nil"/>
                </w:tcBorders>
                <w:shd w:val="clear" w:color="auto" w:fill="FFFFCC"/>
                <w:tcMar>
                  <w:top w:w="14" w:type="dxa"/>
                  <w:left w:w="14" w:type="dxa"/>
                  <w:bottom w:w="0" w:type="dxa"/>
                  <w:right w:w="14" w:type="dxa"/>
                </w:tcMar>
                <w:hideMark/>
              </w:tcPr>
            </w:tcPrChange>
          </w:tcPr>
          <w:p w14:paraId="0BC8DFBB" w14:textId="77777777" w:rsidR="00994066" w:rsidRPr="00BB238E" w:rsidRDefault="00994066" w:rsidP="00DB35B4">
            <w:pPr>
              <w:pStyle w:val="Text"/>
              <w:rPr>
                <w:rStyle w:val="Strong"/>
              </w:rPr>
            </w:pPr>
            <w:r w:rsidRPr="00BB238E">
              <w:t>6.0%</w:t>
            </w:r>
          </w:p>
        </w:tc>
      </w:tr>
      <w:tr w:rsidR="00994066" w:rsidRPr="00BB238E" w14:paraId="07CFC040" w14:textId="77777777" w:rsidTr="009D5D41">
        <w:trPr>
          <w:trHeight w:val="242"/>
          <w:trPrChange w:id="7252" w:author="Aleksander Hansen" w:date="2013-02-16T23:23:00Z">
            <w:trPr>
              <w:gridAfter w:val="0"/>
              <w:trHeight w:val="242"/>
            </w:trPr>
          </w:trPrChange>
        </w:trPr>
        <w:tc>
          <w:tcPr>
            <w:tcW w:w="3909" w:type="dxa"/>
            <w:gridSpan w:val="4"/>
            <w:tcBorders>
              <w:top w:val="nil"/>
              <w:left w:val="nil"/>
              <w:bottom w:val="single" w:sz="4" w:space="0" w:color="000000"/>
              <w:right w:val="nil"/>
            </w:tcBorders>
            <w:shd w:val="clear" w:color="auto" w:fill="A2B593"/>
            <w:tcMar>
              <w:top w:w="14" w:type="dxa"/>
              <w:left w:w="14" w:type="dxa"/>
              <w:bottom w:w="0" w:type="dxa"/>
              <w:right w:w="14" w:type="dxa"/>
            </w:tcMar>
            <w:hideMark/>
            <w:tcPrChange w:id="7253" w:author="Aleksander Hansen" w:date="2013-02-16T23:23:00Z">
              <w:tcPr>
                <w:tcW w:w="3909" w:type="dxa"/>
                <w:gridSpan w:val="6"/>
                <w:tcBorders>
                  <w:top w:val="nil"/>
                  <w:left w:val="nil"/>
                  <w:bottom w:val="single" w:sz="4" w:space="0" w:color="000000"/>
                  <w:right w:val="nil"/>
                </w:tcBorders>
                <w:shd w:val="clear" w:color="auto" w:fill="auto"/>
                <w:tcMar>
                  <w:top w:w="14" w:type="dxa"/>
                  <w:left w:w="14" w:type="dxa"/>
                  <w:bottom w:w="0" w:type="dxa"/>
                  <w:right w:w="14" w:type="dxa"/>
                </w:tcMar>
                <w:hideMark/>
              </w:tcPr>
            </w:tcPrChange>
          </w:tcPr>
          <w:p w14:paraId="75CE5640" w14:textId="77777777" w:rsidR="00994066" w:rsidRPr="00FC3197" w:rsidRDefault="00994066" w:rsidP="00DB35B4">
            <w:pPr>
              <w:pStyle w:val="Text"/>
            </w:pPr>
            <w:r w:rsidRPr="00FC3197">
              <w:t>Semiannual equivalents:</w:t>
            </w:r>
          </w:p>
        </w:tc>
      </w:tr>
      <w:tr w:rsidR="00994066" w:rsidRPr="00BB238E" w14:paraId="153E5D7C" w14:textId="77777777" w:rsidTr="006B12F7">
        <w:trPr>
          <w:trHeight w:val="56"/>
        </w:trPr>
        <w:tc>
          <w:tcPr>
            <w:tcW w:w="2638" w:type="dxa"/>
            <w:gridSpan w:val="3"/>
            <w:tcBorders>
              <w:top w:val="single" w:sz="4" w:space="0" w:color="000000"/>
              <w:left w:val="nil"/>
              <w:bottom w:val="nil"/>
              <w:right w:val="nil"/>
            </w:tcBorders>
            <w:shd w:val="clear" w:color="auto" w:fill="auto"/>
            <w:tcMar>
              <w:top w:w="14" w:type="dxa"/>
              <w:left w:w="14" w:type="dxa"/>
              <w:bottom w:w="0" w:type="dxa"/>
              <w:right w:w="14" w:type="dxa"/>
            </w:tcMar>
            <w:hideMark/>
          </w:tcPr>
          <w:p w14:paraId="480F1969" w14:textId="77777777" w:rsidR="00994066" w:rsidRPr="00FC3197" w:rsidRDefault="00994066" w:rsidP="00DB35B4">
            <w:pPr>
              <w:pStyle w:val="Text"/>
            </w:pPr>
            <w:r w:rsidRPr="00FC3197">
              <w:t>Coupon, %</w:t>
            </w:r>
          </w:p>
        </w:tc>
        <w:tc>
          <w:tcPr>
            <w:tcW w:w="1271" w:type="dxa"/>
            <w:tcBorders>
              <w:top w:val="single" w:sz="4" w:space="0" w:color="000000"/>
              <w:left w:val="nil"/>
              <w:bottom w:val="nil"/>
              <w:right w:val="nil"/>
            </w:tcBorders>
            <w:shd w:val="clear" w:color="auto" w:fill="auto"/>
            <w:tcMar>
              <w:top w:w="14" w:type="dxa"/>
              <w:left w:w="14" w:type="dxa"/>
              <w:bottom w:w="0" w:type="dxa"/>
              <w:right w:w="14" w:type="dxa"/>
            </w:tcMar>
            <w:hideMark/>
          </w:tcPr>
          <w:p w14:paraId="064EB9E6" w14:textId="77777777" w:rsidR="00994066" w:rsidRPr="00FC3197" w:rsidRDefault="00994066" w:rsidP="00DB35B4">
            <w:pPr>
              <w:pStyle w:val="Text"/>
            </w:pPr>
            <w:r w:rsidRPr="00FC3197">
              <w:t>2.0%</w:t>
            </w:r>
          </w:p>
        </w:tc>
      </w:tr>
      <w:tr w:rsidR="00994066" w:rsidRPr="00BB238E" w14:paraId="11E0B4DE" w14:textId="77777777" w:rsidTr="006B12F7">
        <w:trPr>
          <w:trHeight w:val="66"/>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
          <w:p w14:paraId="149528FA" w14:textId="77777777" w:rsidR="00994066" w:rsidRPr="00FC3197" w:rsidRDefault="00994066" w:rsidP="00DB35B4">
            <w:pPr>
              <w:pStyle w:val="Text"/>
            </w:pPr>
            <w:proofErr w:type="gramStart"/>
            <w:r w:rsidRPr="00FC3197">
              <w:t>coupon</w:t>
            </w:r>
            <w:proofErr w:type="gramEnd"/>
            <w:r w:rsidRPr="00FC3197">
              <w:t>, $</w:t>
            </w:r>
          </w:p>
        </w:tc>
        <w:tc>
          <w:tcPr>
            <w:tcW w:w="1271" w:type="dxa"/>
            <w:tcBorders>
              <w:top w:val="nil"/>
              <w:left w:val="nil"/>
              <w:bottom w:val="nil"/>
              <w:right w:val="nil"/>
            </w:tcBorders>
            <w:shd w:val="clear" w:color="auto" w:fill="auto"/>
            <w:tcMar>
              <w:top w:w="14" w:type="dxa"/>
              <w:left w:w="14" w:type="dxa"/>
              <w:bottom w:w="0" w:type="dxa"/>
              <w:right w:w="14" w:type="dxa"/>
            </w:tcMar>
            <w:hideMark/>
          </w:tcPr>
          <w:p w14:paraId="3951CAE0" w14:textId="77777777" w:rsidR="00994066" w:rsidRPr="00FC3197" w:rsidRDefault="00994066" w:rsidP="00DB35B4">
            <w:pPr>
              <w:pStyle w:val="Text"/>
            </w:pPr>
            <w:r w:rsidRPr="00FC3197">
              <w:t>$20.00</w:t>
            </w:r>
          </w:p>
        </w:tc>
      </w:tr>
      <w:tr w:rsidR="00994066" w:rsidRPr="00BB238E" w14:paraId="585763C6" w14:textId="77777777" w:rsidTr="006B12F7">
        <w:trPr>
          <w:trHeight w:val="66"/>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
          <w:p w14:paraId="748752AE" w14:textId="77777777" w:rsidR="00994066" w:rsidRPr="00FC3197" w:rsidRDefault="00994066" w:rsidP="00DB35B4">
            <w:pPr>
              <w:pStyle w:val="Text"/>
            </w:pPr>
            <w:r w:rsidRPr="00FC3197">
              <w:t>Periods</w:t>
            </w:r>
          </w:p>
        </w:tc>
        <w:tc>
          <w:tcPr>
            <w:tcW w:w="1271" w:type="dxa"/>
            <w:tcBorders>
              <w:top w:val="nil"/>
              <w:left w:val="nil"/>
              <w:bottom w:val="nil"/>
              <w:right w:val="nil"/>
            </w:tcBorders>
            <w:shd w:val="clear" w:color="auto" w:fill="auto"/>
            <w:tcMar>
              <w:top w:w="14" w:type="dxa"/>
              <w:left w:w="14" w:type="dxa"/>
              <w:bottom w:w="0" w:type="dxa"/>
              <w:right w:w="14" w:type="dxa"/>
            </w:tcMar>
            <w:hideMark/>
          </w:tcPr>
          <w:p w14:paraId="067BD999" w14:textId="77777777" w:rsidR="00994066" w:rsidRPr="00FC3197" w:rsidRDefault="00994066" w:rsidP="00DB35B4">
            <w:pPr>
              <w:pStyle w:val="Text"/>
            </w:pPr>
            <w:r w:rsidRPr="00FC3197">
              <w:t xml:space="preserve">20 </w:t>
            </w:r>
          </w:p>
        </w:tc>
      </w:tr>
      <w:tr w:rsidR="00994066" w:rsidRPr="00BB238E" w14:paraId="41BED06B" w14:textId="77777777" w:rsidTr="006B12F7">
        <w:trPr>
          <w:trHeight w:val="225"/>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
          <w:p w14:paraId="2B9B8EAE" w14:textId="77777777" w:rsidR="00994066" w:rsidRPr="00FC3197" w:rsidRDefault="00994066" w:rsidP="00DB35B4">
            <w:pPr>
              <w:pStyle w:val="Text"/>
            </w:pPr>
            <w:r w:rsidRPr="00FC3197">
              <w:t>Semiannual Yield</w:t>
            </w:r>
          </w:p>
        </w:tc>
        <w:tc>
          <w:tcPr>
            <w:tcW w:w="1271" w:type="dxa"/>
            <w:tcBorders>
              <w:top w:val="nil"/>
              <w:left w:val="nil"/>
              <w:bottom w:val="nil"/>
              <w:right w:val="nil"/>
            </w:tcBorders>
            <w:shd w:val="clear" w:color="auto" w:fill="auto"/>
            <w:tcMar>
              <w:top w:w="14" w:type="dxa"/>
              <w:left w:w="14" w:type="dxa"/>
              <w:bottom w:w="0" w:type="dxa"/>
              <w:right w:w="14" w:type="dxa"/>
            </w:tcMar>
            <w:hideMark/>
          </w:tcPr>
          <w:p w14:paraId="09BD6455" w14:textId="77777777" w:rsidR="00994066" w:rsidRPr="00FC3197" w:rsidRDefault="00994066" w:rsidP="00DB35B4">
            <w:pPr>
              <w:pStyle w:val="Text"/>
            </w:pPr>
            <w:r w:rsidRPr="00FC3197">
              <w:t>3.0%</w:t>
            </w:r>
          </w:p>
        </w:tc>
      </w:tr>
      <w:tr w:rsidR="00994066" w:rsidRPr="00BB238E" w14:paraId="7A1AAC79" w14:textId="77777777" w:rsidTr="009D5D41">
        <w:trPr>
          <w:trHeight w:val="66"/>
          <w:trPrChange w:id="7254" w:author="Aleksander Hansen" w:date="2013-02-16T23:22:00Z">
            <w:trPr>
              <w:gridAfter w:val="0"/>
              <w:trHeight w:val="66"/>
            </w:trPr>
          </w:trPrChange>
        </w:trPr>
        <w:tc>
          <w:tcPr>
            <w:tcW w:w="894" w:type="dxa"/>
            <w:gridSpan w:val="2"/>
            <w:tcBorders>
              <w:top w:val="nil"/>
              <w:left w:val="nil"/>
              <w:right w:val="nil"/>
            </w:tcBorders>
            <w:shd w:val="clear" w:color="auto" w:fill="auto"/>
            <w:tcMar>
              <w:top w:w="14" w:type="dxa"/>
              <w:left w:w="14" w:type="dxa"/>
              <w:bottom w:w="0" w:type="dxa"/>
              <w:right w:w="14" w:type="dxa"/>
            </w:tcMar>
            <w:hideMark/>
            <w:tcPrChange w:id="7255" w:author="Aleksander Hansen" w:date="2013-02-16T23:22:00Z">
              <w:tcPr>
                <w:tcW w:w="894" w:type="dxa"/>
                <w:gridSpan w:val="3"/>
                <w:tcBorders>
                  <w:top w:val="nil"/>
                  <w:left w:val="nil"/>
                  <w:right w:val="nil"/>
                </w:tcBorders>
                <w:shd w:val="clear" w:color="auto" w:fill="auto"/>
                <w:tcMar>
                  <w:top w:w="14" w:type="dxa"/>
                  <w:left w:w="14" w:type="dxa"/>
                  <w:bottom w:w="0" w:type="dxa"/>
                  <w:right w:w="14" w:type="dxa"/>
                </w:tcMar>
                <w:hideMark/>
              </w:tcPr>
            </w:tcPrChange>
          </w:tcPr>
          <w:p w14:paraId="504E73E9" w14:textId="77777777" w:rsidR="00994066" w:rsidRPr="00BB238E" w:rsidRDefault="00994066" w:rsidP="006B12F7">
            <w:pPr>
              <w:pStyle w:val="Paragraph"/>
              <w:rPr>
                <w:rFonts w:ascii="Calibri" w:hAnsi="Calibri" w:cs="Calibri"/>
                <w:sz w:val="24"/>
                <w:szCs w:val="24"/>
              </w:rPr>
            </w:pPr>
          </w:p>
        </w:tc>
        <w:tc>
          <w:tcPr>
            <w:tcW w:w="1744" w:type="dxa"/>
            <w:tcBorders>
              <w:top w:val="nil"/>
              <w:left w:val="nil"/>
              <w:right w:val="nil"/>
            </w:tcBorders>
            <w:shd w:val="clear" w:color="auto" w:fill="auto"/>
            <w:tcMar>
              <w:top w:w="14" w:type="dxa"/>
              <w:left w:w="14" w:type="dxa"/>
              <w:bottom w:w="0" w:type="dxa"/>
              <w:right w:w="14" w:type="dxa"/>
            </w:tcMar>
            <w:hideMark/>
            <w:tcPrChange w:id="7256" w:author="Aleksander Hansen" w:date="2013-02-16T23:22:00Z">
              <w:tcPr>
                <w:tcW w:w="1744" w:type="dxa"/>
                <w:tcBorders>
                  <w:top w:val="nil"/>
                  <w:left w:val="nil"/>
                  <w:right w:val="nil"/>
                </w:tcBorders>
                <w:shd w:val="clear" w:color="auto" w:fill="auto"/>
                <w:tcMar>
                  <w:top w:w="14" w:type="dxa"/>
                  <w:left w:w="14" w:type="dxa"/>
                  <w:bottom w:w="0" w:type="dxa"/>
                  <w:right w:w="14" w:type="dxa"/>
                </w:tcMar>
                <w:hideMark/>
              </w:tcPr>
            </w:tcPrChange>
          </w:tcPr>
          <w:p w14:paraId="6CC17FB8" w14:textId="77777777" w:rsidR="00994066" w:rsidRPr="00BB238E" w:rsidRDefault="00994066" w:rsidP="006B12F7">
            <w:pPr>
              <w:pStyle w:val="Paragraph"/>
              <w:rPr>
                <w:rFonts w:ascii="Calibri" w:hAnsi="Calibri" w:cs="Calibri"/>
                <w:sz w:val="24"/>
                <w:szCs w:val="24"/>
              </w:rPr>
            </w:pPr>
          </w:p>
        </w:tc>
        <w:tc>
          <w:tcPr>
            <w:tcW w:w="1271" w:type="dxa"/>
            <w:tcBorders>
              <w:top w:val="nil"/>
              <w:left w:val="nil"/>
              <w:right w:val="nil"/>
            </w:tcBorders>
            <w:shd w:val="clear" w:color="auto" w:fill="auto"/>
            <w:tcMar>
              <w:top w:w="14" w:type="dxa"/>
              <w:left w:w="14" w:type="dxa"/>
              <w:bottom w:w="0" w:type="dxa"/>
              <w:right w:w="14" w:type="dxa"/>
            </w:tcMar>
            <w:hideMark/>
            <w:tcPrChange w:id="7257" w:author="Aleksander Hansen" w:date="2013-02-16T23:22:00Z">
              <w:tcPr>
                <w:tcW w:w="1271" w:type="dxa"/>
                <w:gridSpan w:val="2"/>
                <w:tcBorders>
                  <w:top w:val="nil"/>
                  <w:left w:val="nil"/>
                  <w:right w:val="nil"/>
                </w:tcBorders>
                <w:shd w:val="clear" w:color="auto" w:fill="auto"/>
                <w:tcMar>
                  <w:top w:w="14" w:type="dxa"/>
                  <w:left w:w="14" w:type="dxa"/>
                  <w:bottom w:w="0" w:type="dxa"/>
                  <w:right w:w="14" w:type="dxa"/>
                </w:tcMar>
                <w:hideMark/>
              </w:tcPr>
            </w:tcPrChange>
          </w:tcPr>
          <w:p w14:paraId="564D9A06" w14:textId="77777777" w:rsidR="00994066" w:rsidRPr="00BB238E" w:rsidRDefault="00994066" w:rsidP="006B12F7">
            <w:pPr>
              <w:pStyle w:val="Paragraph"/>
              <w:rPr>
                <w:rFonts w:ascii="Calibri" w:hAnsi="Calibri" w:cs="Calibri"/>
                <w:sz w:val="24"/>
                <w:szCs w:val="24"/>
              </w:rPr>
            </w:pPr>
          </w:p>
        </w:tc>
      </w:tr>
      <w:tr w:rsidR="00994066" w:rsidRPr="00BB238E" w14:paraId="15D66EC5" w14:textId="77777777" w:rsidTr="009D5D41">
        <w:trPr>
          <w:trHeight w:val="268"/>
          <w:trPrChange w:id="7258" w:author="Aleksander Hansen" w:date="2013-02-16T23:22:00Z">
            <w:trPr>
              <w:gridAfter w:val="0"/>
              <w:trHeight w:val="268"/>
            </w:trPr>
          </w:trPrChange>
        </w:trPr>
        <w:tc>
          <w:tcPr>
            <w:tcW w:w="2638" w:type="dxa"/>
            <w:gridSpan w:val="3"/>
            <w:shd w:val="clear" w:color="auto" w:fill="auto"/>
            <w:tcMar>
              <w:top w:w="14" w:type="dxa"/>
              <w:left w:w="14" w:type="dxa"/>
              <w:bottom w:w="0" w:type="dxa"/>
              <w:right w:w="14" w:type="dxa"/>
            </w:tcMar>
            <w:hideMark/>
            <w:tcPrChange w:id="7259" w:author="Aleksander Hansen" w:date="2013-02-16T23:22:00Z">
              <w:tcPr>
                <w:tcW w:w="2638" w:type="dxa"/>
                <w:gridSpan w:val="4"/>
                <w:shd w:val="clear" w:color="auto" w:fill="E6E0EC"/>
                <w:tcMar>
                  <w:top w:w="14" w:type="dxa"/>
                  <w:left w:w="14" w:type="dxa"/>
                  <w:bottom w:w="0" w:type="dxa"/>
                  <w:right w:w="14" w:type="dxa"/>
                </w:tcMar>
                <w:hideMark/>
              </w:tcPr>
            </w:tcPrChange>
          </w:tcPr>
          <w:p w14:paraId="6C57850E" w14:textId="77777777" w:rsidR="00994066" w:rsidRPr="00BB238E" w:rsidRDefault="00994066" w:rsidP="00DB35B4">
            <w:pPr>
              <w:pStyle w:val="Text"/>
              <w:rPr>
                <w:rStyle w:val="Strong"/>
              </w:rPr>
            </w:pPr>
            <w:r w:rsidRPr="00BB238E">
              <w:t>Bond Price (PV)</w:t>
            </w:r>
          </w:p>
        </w:tc>
        <w:tc>
          <w:tcPr>
            <w:tcW w:w="1271" w:type="dxa"/>
            <w:shd w:val="clear" w:color="auto" w:fill="auto"/>
            <w:tcMar>
              <w:top w:w="14" w:type="dxa"/>
              <w:left w:w="14" w:type="dxa"/>
              <w:bottom w:w="0" w:type="dxa"/>
              <w:right w:w="14" w:type="dxa"/>
            </w:tcMar>
            <w:hideMark/>
            <w:tcPrChange w:id="7260" w:author="Aleksander Hansen" w:date="2013-02-16T23:22:00Z">
              <w:tcPr>
                <w:tcW w:w="1271" w:type="dxa"/>
                <w:gridSpan w:val="2"/>
                <w:shd w:val="clear" w:color="auto" w:fill="E6E0EC"/>
                <w:tcMar>
                  <w:top w:w="14" w:type="dxa"/>
                  <w:left w:w="14" w:type="dxa"/>
                  <w:bottom w:w="0" w:type="dxa"/>
                  <w:right w:w="14" w:type="dxa"/>
                </w:tcMar>
                <w:hideMark/>
              </w:tcPr>
            </w:tcPrChange>
          </w:tcPr>
          <w:p w14:paraId="749867E3" w14:textId="77777777" w:rsidR="00994066" w:rsidRPr="00BB238E" w:rsidRDefault="00994066" w:rsidP="00DB35B4">
            <w:pPr>
              <w:pStyle w:val="Text"/>
              <w:rPr>
                <w:rStyle w:val="Strong"/>
              </w:rPr>
            </w:pPr>
            <w:r w:rsidRPr="00BB238E">
              <w:t xml:space="preserve">$851.23 </w:t>
            </w:r>
          </w:p>
        </w:tc>
      </w:tr>
      <w:tr w:rsidR="00994066" w:rsidRPr="00BB238E" w14:paraId="41F57E14" w14:textId="77777777" w:rsidTr="009D5D41">
        <w:trPr>
          <w:trHeight w:val="229"/>
          <w:trPrChange w:id="7261" w:author="Aleksander Hansen" w:date="2013-02-16T23:23:00Z">
            <w:trPr>
              <w:gridAfter w:val="0"/>
              <w:trHeight w:val="229"/>
            </w:trPr>
          </w:trPrChange>
        </w:trPr>
        <w:tc>
          <w:tcPr>
            <w:tcW w:w="894" w:type="dxa"/>
            <w:gridSpan w:val="2"/>
            <w:tcBorders>
              <w:left w:val="nil"/>
              <w:right w:val="nil"/>
            </w:tcBorders>
            <w:shd w:val="clear" w:color="auto" w:fill="auto"/>
            <w:tcMar>
              <w:top w:w="14" w:type="dxa"/>
              <w:left w:w="14" w:type="dxa"/>
              <w:bottom w:w="0" w:type="dxa"/>
              <w:right w:w="14" w:type="dxa"/>
            </w:tcMar>
            <w:hideMark/>
            <w:tcPrChange w:id="7262" w:author="Aleksander Hansen" w:date="2013-02-16T23:23:00Z">
              <w:tcPr>
                <w:tcW w:w="894" w:type="dxa"/>
                <w:gridSpan w:val="3"/>
                <w:tcBorders>
                  <w:left w:val="nil"/>
                  <w:bottom w:val="nil"/>
                  <w:right w:val="nil"/>
                </w:tcBorders>
                <w:shd w:val="clear" w:color="auto" w:fill="auto"/>
                <w:tcMar>
                  <w:top w:w="14" w:type="dxa"/>
                  <w:left w:w="14" w:type="dxa"/>
                  <w:bottom w:w="0" w:type="dxa"/>
                  <w:right w:w="14" w:type="dxa"/>
                </w:tcMar>
                <w:hideMark/>
              </w:tcPr>
            </w:tcPrChange>
          </w:tcPr>
          <w:p w14:paraId="5E64466B" w14:textId="77777777" w:rsidR="00994066" w:rsidRPr="00BB238E" w:rsidRDefault="00994066" w:rsidP="006B12F7">
            <w:pPr>
              <w:pStyle w:val="Paragraph"/>
              <w:rPr>
                <w:rFonts w:ascii="Calibri" w:hAnsi="Calibri" w:cs="Calibri"/>
                <w:sz w:val="24"/>
                <w:szCs w:val="24"/>
              </w:rPr>
            </w:pPr>
          </w:p>
        </w:tc>
        <w:tc>
          <w:tcPr>
            <w:tcW w:w="1744" w:type="dxa"/>
            <w:tcBorders>
              <w:left w:val="nil"/>
              <w:right w:val="nil"/>
            </w:tcBorders>
            <w:shd w:val="clear" w:color="auto" w:fill="auto"/>
            <w:tcMar>
              <w:top w:w="14" w:type="dxa"/>
              <w:left w:w="14" w:type="dxa"/>
              <w:bottom w:w="0" w:type="dxa"/>
              <w:right w:w="14" w:type="dxa"/>
            </w:tcMar>
            <w:hideMark/>
            <w:tcPrChange w:id="7263" w:author="Aleksander Hansen" w:date="2013-02-16T23:23:00Z">
              <w:tcPr>
                <w:tcW w:w="1744" w:type="dxa"/>
                <w:tcBorders>
                  <w:left w:val="nil"/>
                  <w:bottom w:val="nil"/>
                  <w:right w:val="nil"/>
                </w:tcBorders>
                <w:shd w:val="clear" w:color="auto" w:fill="auto"/>
                <w:tcMar>
                  <w:top w:w="14" w:type="dxa"/>
                  <w:left w:w="14" w:type="dxa"/>
                  <w:bottom w:w="0" w:type="dxa"/>
                  <w:right w:w="14" w:type="dxa"/>
                </w:tcMar>
                <w:hideMark/>
              </w:tcPr>
            </w:tcPrChange>
          </w:tcPr>
          <w:p w14:paraId="47EE6251" w14:textId="77777777" w:rsidR="00994066" w:rsidRPr="00BB238E" w:rsidRDefault="00994066" w:rsidP="006B12F7">
            <w:pPr>
              <w:pStyle w:val="Paragraph"/>
              <w:rPr>
                <w:rFonts w:ascii="Calibri" w:hAnsi="Calibri" w:cs="Calibri"/>
                <w:sz w:val="24"/>
                <w:szCs w:val="24"/>
              </w:rPr>
            </w:pPr>
          </w:p>
        </w:tc>
        <w:tc>
          <w:tcPr>
            <w:tcW w:w="1271" w:type="dxa"/>
            <w:tcBorders>
              <w:left w:val="nil"/>
              <w:right w:val="nil"/>
            </w:tcBorders>
            <w:shd w:val="clear" w:color="auto" w:fill="auto"/>
            <w:tcMar>
              <w:top w:w="14" w:type="dxa"/>
              <w:left w:w="14" w:type="dxa"/>
              <w:bottom w:w="0" w:type="dxa"/>
              <w:right w:w="14" w:type="dxa"/>
            </w:tcMar>
            <w:hideMark/>
            <w:tcPrChange w:id="7264" w:author="Aleksander Hansen" w:date="2013-02-16T23:23:00Z">
              <w:tcPr>
                <w:tcW w:w="1271" w:type="dxa"/>
                <w:gridSpan w:val="2"/>
                <w:tcBorders>
                  <w:left w:val="nil"/>
                  <w:bottom w:val="nil"/>
                  <w:right w:val="nil"/>
                </w:tcBorders>
                <w:shd w:val="clear" w:color="auto" w:fill="auto"/>
                <w:tcMar>
                  <w:top w:w="14" w:type="dxa"/>
                  <w:left w:w="14" w:type="dxa"/>
                  <w:bottom w:w="0" w:type="dxa"/>
                  <w:right w:w="14" w:type="dxa"/>
                </w:tcMar>
                <w:hideMark/>
              </w:tcPr>
            </w:tcPrChange>
          </w:tcPr>
          <w:p w14:paraId="1F3EA966" w14:textId="77777777" w:rsidR="00994066" w:rsidRPr="00BB238E" w:rsidRDefault="00994066" w:rsidP="006B12F7">
            <w:pPr>
              <w:pStyle w:val="Paragraph"/>
              <w:rPr>
                <w:rFonts w:ascii="Calibri" w:hAnsi="Calibri" w:cs="Calibri"/>
                <w:sz w:val="24"/>
                <w:szCs w:val="24"/>
              </w:rPr>
            </w:pPr>
          </w:p>
        </w:tc>
      </w:tr>
      <w:tr w:rsidR="00994066" w:rsidRPr="00BB238E" w14:paraId="7FD5C082" w14:textId="77777777" w:rsidTr="009D5D41">
        <w:trPr>
          <w:trHeight w:val="242"/>
          <w:trPrChange w:id="7265" w:author="Aleksander Hansen" w:date="2013-02-16T23:23:00Z">
            <w:trPr>
              <w:gridAfter w:val="0"/>
              <w:trHeight w:val="242"/>
            </w:trPr>
          </w:trPrChange>
        </w:trPr>
        <w:tc>
          <w:tcPr>
            <w:tcW w:w="2638" w:type="dxa"/>
            <w:gridSpan w:val="3"/>
            <w:tcBorders>
              <w:top w:val="nil"/>
              <w:left w:val="nil"/>
              <w:bottom w:val="single" w:sz="4" w:space="0" w:color="000000"/>
              <w:right w:val="nil"/>
            </w:tcBorders>
            <w:shd w:val="clear" w:color="auto" w:fill="A2B593"/>
            <w:tcMar>
              <w:top w:w="14" w:type="dxa"/>
              <w:left w:w="14" w:type="dxa"/>
              <w:bottom w:w="0" w:type="dxa"/>
              <w:right w:w="14" w:type="dxa"/>
            </w:tcMar>
            <w:hideMark/>
            <w:tcPrChange w:id="7266" w:author="Aleksander Hansen" w:date="2013-02-16T23:23:00Z">
              <w:tcPr>
                <w:tcW w:w="2638" w:type="dxa"/>
                <w:gridSpan w:val="4"/>
                <w:tcBorders>
                  <w:top w:val="nil"/>
                  <w:left w:val="nil"/>
                  <w:bottom w:val="single" w:sz="4" w:space="0" w:color="000000"/>
                  <w:right w:val="nil"/>
                </w:tcBorders>
                <w:shd w:val="clear" w:color="auto" w:fill="F0F5E7"/>
                <w:tcMar>
                  <w:top w:w="14" w:type="dxa"/>
                  <w:left w:w="14" w:type="dxa"/>
                  <w:bottom w:w="0" w:type="dxa"/>
                  <w:right w:w="14" w:type="dxa"/>
                </w:tcMar>
                <w:hideMark/>
              </w:tcPr>
            </w:tcPrChange>
          </w:tcPr>
          <w:p w14:paraId="01F29ECF" w14:textId="77777777" w:rsidR="00994066" w:rsidRPr="00BB238E" w:rsidRDefault="00994066" w:rsidP="00DB35B4">
            <w:pPr>
              <w:pStyle w:val="Text"/>
              <w:rPr>
                <w:rStyle w:val="Strong"/>
              </w:rPr>
            </w:pPr>
            <w:r w:rsidRPr="00BB238E">
              <w:t>Modified Duration</w:t>
            </w:r>
          </w:p>
        </w:tc>
        <w:tc>
          <w:tcPr>
            <w:tcW w:w="1271" w:type="dxa"/>
            <w:tcBorders>
              <w:top w:val="nil"/>
              <w:left w:val="nil"/>
              <w:bottom w:val="single" w:sz="4" w:space="0" w:color="000000"/>
              <w:right w:val="nil"/>
            </w:tcBorders>
            <w:shd w:val="clear" w:color="auto" w:fill="A2B593"/>
            <w:tcMar>
              <w:top w:w="14" w:type="dxa"/>
              <w:left w:w="14" w:type="dxa"/>
              <w:bottom w:w="0" w:type="dxa"/>
              <w:right w:w="14" w:type="dxa"/>
            </w:tcMar>
            <w:hideMark/>
            <w:tcPrChange w:id="7267" w:author="Aleksander Hansen" w:date="2013-02-16T23:23:00Z">
              <w:tcPr>
                <w:tcW w:w="1271" w:type="dxa"/>
                <w:gridSpan w:val="2"/>
                <w:tcBorders>
                  <w:top w:val="nil"/>
                  <w:left w:val="nil"/>
                  <w:bottom w:val="single" w:sz="4" w:space="0" w:color="000000"/>
                  <w:right w:val="nil"/>
                </w:tcBorders>
                <w:shd w:val="clear" w:color="auto" w:fill="F0F5E7"/>
                <w:tcMar>
                  <w:top w:w="14" w:type="dxa"/>
                  <w:left w:w="14" w:type="dxa"/>
                  <w:bottom w:w="0" w:type="dxa"/>
                  <w:right w:w="14" w:type="dxa"/>
                </w:tcMar>
                <w:hideMark/>
              </w:tcPr>
            </w:tcPrChange>
          </w:tcPr>
          <w:p w14:paraId="53C320FF" w14:textId="77777777" w:rsidR="00994066" w:rsidRPr="00FC3197" w:rsidRDefault="00994066" w:rsidP="00DB35B4">
            <w:pPr>
              <w:pStyle w:val="Text"/>
            </w:pPr>
            <w:r w:rsidRPr="00FC3197">
              <w:t> </w:t>
            </w:r>
          </w:p>
        </w:tc>
      </w:tr>
      <w:tr w:rsidR="00994066" w:rsidRPr="00BB238E" w14:paraId="7405E5AD" w14:textId="77777777" w:rsidTr="009D5D41">
        <w:trPr>
          <w:trHeight w:val="225"/>
          <w:trPrChange w:id="7268" w:author="Aleksander Hansen" w:date="2013-02-16T23:22:00Z">
            <w:trPr>
              <w:gridAfter w:val="0"/>
              <w:trHeight w:val="225"/>
            </w:trPr>
          </w:trPrChange>
        </w:trPr>
        <w:tc>
          <w:tcPr>
            <w:tcW w:w="2638" w:type="dxa"/>
            <w:gridSpan w:val="3"/>
            <w:tcBorders>
              <w:top w:val="single" w:sz="4" w:space="0" w:color="000000"/>
              <w:left w:val="nil"/>
              <w:bottom w:val="nil"/>
              <w:right w:val="nil"/>
            </w:tcBorders>
            <w:shd w:val="clear" w:color="auto" w:fill="auto"/>
            <w:tcMar>
              <w:top w:w="14" w:type="dxa"/>
              <w:left w:w="14" w:type="dxa"/>
              <w:bottom w:w="0" w:type="dxa"/>
              <w:right w:w="14" w:type="dxa"/>
            </w:tcMar>
            <w:hideMark/>
            <w:tcPrChange w:id="7269" w:author="Aleksander Hansen" w:date="2013-02-16T23:22:00Z">
              <w:tcPr>
                <w:tcW w:w="2638" w:type="dxa"/>
                <w:gridSpan w:val="4"/>
                <w:tcBorders>
                  <w:top w:val="single" w:sz="4" w:space="0" w:color="000000"/>
                  <w:left w:val="nil"/>
                  <w:bottom w:val="nil"/>
                  <w:right w:val="nil"/>
                </w:tcBorders>
                <w:shd w:val="clear" w:color="auto" w:fill="FFFF00"/>
                <w:tcMar>
                  <w:top w:w="14" w:type="dxa"/>
                  <w:left w:w="14" w:type="dxa"/>
                  <w:bottom w:w="0" w:type="dxa"/>
                  <w:right w:w="14" w:type="dxa"/>
                </w:tcMar>
                <w:hideMark/>
              </w:tcPr>
            </w:tcPrChange>
          </w:tcPr>
          <w:p w14:paraId="46474552" w14:textId="77777777" w:rsidR="00994066" w:rsidRPr="00FC3197" w:rsidRDefault="00994066" w:rsidP="00DB35B4">
            <w:pPr>
              <w:pStyle w:val="Text"/>
            </w:pPr>
            <w:r w:rsidRPr="00FC3197">
              <w:t>Shock, bps</w:t>
            </w:r>
          </w:p>
        </w:tc>
        <w:tc>
          <w:tcPr>
            <w:tcW w:w="1271" w:type="dxa"/>
            <w:tcBorders>
              <w:top w:val="single" w:sz="4" w:space="0" w:color="000000"/>
              <w:left w:val="nil"/>
              <w:bottom w:val="nil"/>
              <w:right w:val="nil"/>
            </w:tcBorders>
            <w:shd w:val="clear" w:color="auto" w:fill="auto"/>
            <w:tcMar>
              <w:top w:w="14" w:type="dxa"/>
              <w:left w:w="14" w:type="dxa"/>
              <w:bottom w:w="0" w:type="dxa"/>
              <w:right w:w="14" w:type="dxa"/>
            </w:tcMar>
            <w:hideMark/>
            <w:tcPrChange w:id="7270" w:author="Aleksander Hansen" w:date="2013-02-16T23:22:00Z">
              <w:tcPr>
                <w:tcW w:w="1271" w:type="dxa"/>
                <w:gridSpan w:val="2"/>
                <w:tcBorders>
                  <w:top w:val="single" w:sz="4" w:space="0" w:color="000000"/>
                  <w:left w:val="nil"/>
                  <w:bottom w:val="nil"/>
                  <w:right w:val="nil"/>
                </w:tcBorders>
                <w:shd w:val="clear" w:color="auto" w:fill="FFFF00"/>
                <w:tcMar>
                  <w:top w:w="14" w:type="dxa"/>
                  <w:left w:w="14" w:type="dxa"/>
                  <w:bottom w:w="0" w:type="dxa"/>
                  <w:right w:w="14" w:type="dxa"/>
                </w:tcMar>
                <w:hideMark/>
              </w:tcPr>
            </w:tcPrChange>
          </w:tcPr>
          <w:p w14:paraId="373B2BA3" w14:textId="77777777" w:rsidR="00994066" w:rsidRPr="00FC3197" w:rsidRDefault="00994066" w:rsidP="00DB35B4">
            <w:pPr>
              <w:pStyle w:val="Text"/>
            </w:pPr>
            <w:r w:rsidRPr="00FC3197">
              <w:t xml:space="preserve">     </w:t>
            </w:r>
            <w:del w:id="7271" w:author="Aleksander Hansen" w:date="2013-02-16T23:23:00Z">
              <w:r w:rsidRPr="00FC3197" w:rsidDel="009D5D41">
                <w:delText xml:space="preserve">      </w:delText>
              </w:r>
            </w:del>
            <w:r w:rsidRPr="00FC3197">
              <w:t xml:space="preserve"> 10 </w:t>
            </w:r>
          </w:p>
        </w:tc>
      </w:tr>
      <w:tr w:rsidR="00994066" w:rsidRPr="00BB238E" w14:paraId="6B14F8BA" w14:textId="77777777" w:rsidTr="009D5D41">
        <w:trPr>
          <w:trHeight w:val="225"/>
          <w:trPrChange w:id="7272" w:author="Aleksander Hansen" w:date="2013-02-16T23:22:00Z">
            <w:trPr>
              <w:gridAfter w:val="0"/>
              <w:trHeight w:val="225"/>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273" w:author="Aleksander Hansen" w:date="2013-02-16T23:22:00Z">
              <w:tcPr>
                <w:tcW w:w="2638" w:type="dxa"/>
                <w:gridSpan w:val="4"/>
                <w:tcBorders>
                  <w:top w:val="nil"/>
                  <w:left w:val="nil"/>
                  <w:bottom w:val="nil"/>
                  <w:right w:val="nil"/>
                </w:tcBorders>
                <w:shd w:val="clear" w:color="auto" w:fill="F0F5E7"/>
                <w:tcMar>
                  <w:top w:w="14" w:type="dxa"/>
                  <w:left w:w="14" w:type="dxa"/>
                  <w:bottom w:w="0" w:type="dxa"/>
                  <w:right w:w="14" w:type="dxa"/>
                </w:tcMar>
                <w:hideMark/>
              </w:tcPr>
            </w:tcPrChange>
          </w:tcPr>
          <w:p w14:paraId="21491968" w14:textId="77777777" w:rsidR="00994066" w:rsidRPr="00FC3197" w:rsidRDefault="00994066" w:rsidP="00DB35B4">
            <w:pPr>
              <w:pStyle w:val="Text"/>
            </w:pPr>
            <w:r w:rsidRPr="00FC3197">
              <w:t>Shock, %</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274" w:author="Aleksander Hansen" w:date="2013-02-16T23:22:00Z">
              <w:tcPr>
                <w:tcW w:w="1271" w:type="dxa"/>
                <w:gridSpan w:val="2"/>
                <w:tcBorders>
                  <w:top w:val="nil"/>
                  <w:left w:val="nil"/>
                  <w:bottom w:val="nil"/>
                  <w:right w:val="nil"/>
                </w:tcBorders>
                <w:shd w:val="clear" w:color="auto" w:fill="F0F5E7"/>
                <w:tcMar>
                  <w:top w:w="14" w:type="dxa"/>
                  <w:left w:w="14" w:type="dxa"/>
                  <w:bottom w:w="0" w:type="dxa"/>
                  <w:right w:w="14" w:type="dxa"/>
                </w:tcMar>
                <w:hideMark/>
              </w:tcPr>
            </w:tcPrChange>
          </w:tcPr>
          <w:p w14:paraId="0C60727E" w14:textId="77777777" w:rsidR="00994066" w:rsidRPr="00FC3197" w:rsidRDefault="00994066" w:rsidP="00DB35B4">
            <w:pPr>
              <w:pStyle w:val="Text"/>
            </w:pPr>
            <w:r w:rsidRPr="00FC3197">
              <w:t>0.10%</w:t>
            </w:r>
          </w:p>
        </w:tc>
      </w:tr>
      <w:tr w:rsidR="00994066" w:rsidRPr="00BB238E" w14:paraId="17D3D615" w14:textId="77777777" w:rsidTr="009D5D41">
        <w:trPr>
          <w:trHeight w:val="225"/>
          <w:trPrChange w:id="7275" w:author="Aleksander Hansen" w:date="2013-02-16T23:22:00Z">
            <w:trPr>
              <w:gridAfter w:val="0"/>
              <w:trHeight w:val="225"/>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276" w:author="Aleksander Hansen" w:date="2013-02-16T23:22:00Z">
              <w:tcPr>
                <w:tcW w:w="2638" w:type="dxa"/>
                <w:gridSpan w:val="4"/>
                <w:tcBorders>
                  <w:top w:val="nil"/>
                  <w:left w:val="nil"/>
                  <w:bottom w:val="nil"/>
                  <w:right w:val="nil"/>
                </w:tcBorders>
                <w:shd w:val="clear" w:color="auto" w:fill="F0F5E7"/>
                <w:tcMar>
                  <w:top w:w="14" w:type="dxa"/>
                  <w:left w:w="14" w:type="dxa"/>
                  <w:bottom w:w="0" w:type="dxa"/>
                  <w:right w:w="14" w:type="dxa"/>
                </w:tcMar>
                <w:hideMark/>
              </w:tcPr>
            </w:tcPrChange>
          </w:tcPr>
          <w:p w14:paraId="1E96F72D" w14:textId="77777777" w:rsidR="00994066" w:rsidRPr="00FC3197" w:rsidRDefault="00994066" w:rsidP="00DB35B4">
            <w:pPr>
              <w:pStyle w:val="Text"/>
            </w:pPr>
            <w:r w:rsidRPr="00FC3197">
              <w:t>Yield up</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277" w:author="Aleksander Hansen" w:date="2013-02-16T23:22:00Z">
              <w:tcPr>
                <w:tcW w:w="1271" w:type="dxa"/>
                <w:gridSpan w:val="2"/>
                <w:tcBorders>
                  <w:top w:val="nil"/>
                  <w:left w:val="nil"/>
                  <w:bottom w:val="nil"/>
                  <w:right w:val="nil"/>
                </w:tcBorders>
                <w:shd w:val="clear" w:color="auto" w:fill="F0F5E7"/>
                <w:tcMar>
                  <w:top w:w="14" w:type="dxa"/>
                  <w:left w:w="14" w:type="dxa"/>
                  <w:bottom w:w="0" w:type="dxa"/>
                  <w:right w:w="14" w:type="dxa"/>
                </w:tcMar>
                <w:hideMark/>
              </w:tcPr>
            </w:tcPrChange>
          </w:tcPr>
          <w:p w14:paraId="209539B7" w14:textId="77777777" w:rsidR="00994066" w:rsidRPr="00FC3197" w:rsidRDefault="00994066" w:rsidP="00DB35B4">
            <w:pPr>
              <w:pStyle w:val="Text"/>
            </w:pPr>
            <w:r w:rsidRPr="00FC3197">
              <w:t>6.10%</w:t>
            </w:r>
          </w:p>
        </w:tc>
      </w:tr>
      <w:tr w:rsidR="00994066" w:rsidRPr="00BB238E" w14:paraId="7F177F6C" w14:textId="77777777" w:rsidTr="009D5D41">
        <w:trPr>
          <w:trHeight w:val="242"/>
          <w:trPrChange w:id="7278" w:author="Aleksander Hansen" w:date="2013-02-16T23:22:00Z">
            <w:trPr>
              <w:gridAfter w:val="0"/>
              <w:trHeight w:val="242"/>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279" w:author="Aleksander Hansen" w:date="2013-02-16T23:22:00Z">
              <w:tcPr>
                <w:tcW w:w="2638" w:type="dxa"/>
                <w:gridSpan w:val="4"/>
                <w:tcBorders>
                  <w:top w:val="nil"/>
                  <w:left w:val="nil"/>
                  <w:bottom w:val="nil"/>
                  <w:right w:val="nil"/>
                </w:tcBorders>
                <w:shd w:val="clear" w:color="auto" w:fill="F0F5E7"/>
                <w:tcMar>
                  <w:top w:w="14" w:type="dxa"/>
                  <w:left w:w="14" w:type="dxa"/>
                  <w:bottom w:w="0" w:type="dxa"/>
                  <w:right w:w="14" w:type="dxa"/>
                </w:tcMar>
                <w:hideMark/>
              </w:tcPr>
            </w:tcPrChange>
          </w:tcPr>
          <w:p w14:paraId="34C8AABD" w14:textId="77777777" w:rsidR="00994066" w:rsidRPr="00FC3197" w:rsidRDefault="00994066" w:rsidP="00DB35B4">
            <w:pPr>
              <w:pStyle w:val="Text"/>
            </w:pPr>
            <w:r w:rsidRPr="00FC3197">
              <w:t>Price (Shock up)</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280" w:author="Aleksander Hansen" w:date="2013-02-16T23:22:00Z">
              <w:tcPr>
                <w:tcW w:w="1271" w:type="dxa"/>
                <w:gridSpan w:val="2"/>
                <w:tcBorders>
                  <w:top w:val="nil"/>
                  <w:left w:val="nil"/>
                  <w:bottom w:val="nil"/>
                  <w:right w:val="nil"/>
                </w:tcBorders>
                <w:shd w:val="clear" w:color="auto" w:fill="F0F5E7"/>
                <w:tcMar>
                  <w:top w:w="14" w:type="dxa"/>
                  <w:left w:w="14" w:type="dxa"/>
                  <w:bottom w:w="0" w:type="dxa"/>
                  <w:right w:w="14" w:type="dxa"/>
                </w:tcMar>
                <w:hideMark/>
              </w:tcPr>
            </w:tcPrChange>
          </w:tcPr>
          <w:p w14:paraId="114AD69A" w14:textId="77777777" w:rsidR="00994066" w:rsidRPr="00BB238E" w:rsidRDefault="00994066" w:rsidP="00DB35B4">
            <w:pPr>
              <w:pStyle w:val="Text"/>
              <w:rPr>
                <w:rStyle w:val="Strong"/>
              </w:rPr>
            </w:pPr>
            <w:r w:rsidRPr="00BB238E">
              <w:t xml:space="preserve">$844.51 </w:t>
            </w:r>
          </w:p>
        </w:tc>
      </w:tr>
      <w:tr w:rsidR="00994066" w:rsidRPr="00BB238E" w14:paraId="320A267D" w14:textId="77777777" w:rsidTr="009D5D41">
        <w:trPr>
          <w:trHeight w:val="225"/>
          <w:trPrChange w:id="7281" w:author="Aleksander Hansen" w:date="2013-02-16T23:22:00Z">
            <w:trPr>
              <w:gridAfter w:val="0"/>
              <w:trHeight w:val="225"/>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282" w:author="Aleksander Hansen" w:date="2013-02-16T23:22:00Z">
              <w:tcPr>
                <w:tcW w:w="2638" w:type="dxa"/>
                <w:gridSpan w:val="4"/>
                <w:tcBorders>
                  <w:top w:val="nil"/>
                  <w:left w:val="nil"/>
                  <w:bottom w:val="nil"/>
                  <w:right w:val="nil"/>
                </w:tcBorders>
                <w:shd w:val="clear" w:color="auto" w:fill="F0F5E7"/>
                <w:tcMar>
                  <w:top w:w="14" w:type="dxa"/>
                  <w:left w:w="14" w:type="dxa"/>
                  <w:bottom w:w="0" w:type="dxa"/>
                  <w:right w:w="14" w:type="dxa"/>
                </w:tcMar>
                <w:hideMark/>
              </w:tcPr>
            </w:tcPrChange>
          </w:tcPr>
          <w:p w14:paraId="43805C41" w14:textId="77777777" w:rsidR="00994066" w:rsidRPr="00FC3197" w:rsidRDefault="00994066" w:rsidP="00DB35B4">
            <w:pPr>
              <w:pStyle w:val="Text"/>
            </w:pPr>
            <w:r w:rsidRPr="00FC3197">
              <w:t>Yield down</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283" w:author="Aleksander Hansen" w:date="2013-02-16T23:22:00Z">
              <w:tcPr>
                <w:tcW w:w="1271" w:type="dxa"/>
                <w:gridSpan w:val="2"/>
                <w:tcBorders>
                  <w:top w:val="nil"/>
                  <w:left w:val="nil"/>
                  <w:bottom w:val="nil"/>
                  <w:right w:val="nil"/>
                </w:tcBorders>
                <w:shd w:val="clear" w:color="auto" w:fill="F0F5E7"/>
                <w:tcMar>
                  <w:top w:w="14" w:type="dxa"/>
                  <w:left w:w="14" w:type="dxa"/>
                  <w:bottom w:w="0" w:type="dxa"/>
                  <w:right w:w="14" w:type="dxa"/>
                </w:tcMar>
                <w:hideMark/>
              </w:tcPr>
            </w:tcPrChange>
          </w:tcPr>
          <w:p w14:paraId="2E5FF36B" w14:textId="77777777" w:rsidR="00994066" w:rsidRPr="00FC3197" w:rsidRDefault="00994066" w:rsidP="00DB35B4">
            <w:pPr>
              <w:pStyle w:val="Text"/>
            </w:pPr>
            <w:r w:rsidRPr="00FC3197">
              <w:t>5.90%</w:t>
            </w:r>
          </w:p>
        </w:tc>
      </w:tr>
      <w:tr w:rsidR="00994066" w:rsidRPr="00BB238E" w14:paraId="1C26C370" w14:textId="77777777" w:rsidTr="009D5D41">
        <w:trPr>
          <w:trHeight w:val="242"/>
          <w:trPrChange w:id="7284" w:author="Aleksander Hansen" w:date="2013-02-16T23:22:00Z">
            <w:trPr>
              <w:gridAfter w:val="0"/>
              <w:trHeight w:val="242"/>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285" w:author="Aleksander Hansen" w:date="2013-02-16T23:22:00Z">
              <w:tcPr>
                <w:tcW w:w="2638" w:type="dxa"/>
                <w:gridSpan w:val="4"/>
                <w:tcBorders>
                  <w:top w:val="nil"/>
                  <w:left w:val="nil"/>
                  <w:bottom w:val="nil"/>
                  <w:right w:val="nil"/>
                </w:tcBorders>
                <w:shd w:val="clear" w:color="auto" w:fill="F0F5E7"/>
                <w:tcMar>
                  <w:top w:w="14" w:type="dxa"/>
                  <w:left w:w="14" w:type="dxa"/>
                  <w:bottom w:w="0" w:type="dxa"/>
                  <w:right w:w="14" w:type="dxa"/>
                </w:tcMar>
                <w:hideMark/>
              </w:tcPr>
            </w:tcPrChange>
          </w:tcPr>
          <w:p w14:paraId="4A73625A" w14:textId="77777777" w:rsidR="00994066" w:rsidRPr="00FC3197" w:rsidRDefault="00994066" w:rsidP="00DB35B4">
            <w:pPr>
              <w:pStyle w:val="Text"/>
            </w:pPr>
            <w:r w:rsidRPr="00FC3197">
              <w:t>Price (Shock down)</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286" w:author="Aleksander Hansen" w:date="2013-02-16T23:22:00Z">
              <w:tcPr>
                <w:tcW w:w="1271" w:type="dxa"/>
                <w:gridSpan w:val="2"/>
                <w:tcBorders>
                  <w:top w:val="nil"/>
                  <w:left w:val="nil"/>
                  <w:bottom w:val="nil"/>
                  <w:right w:val="nil"/>
                </w:tcBorders>
                <w:shd w:val="clear" w:color="auto" w:fill="F0F5E7"/>
                <w:tcMar>
                  <w:top w:w="14" w:type="dxa"/>
                  <w:left w:w="14" w:type="dxa"/>
                  <w:bottom w:w="0" w:type="dxa"/>
                  <w:right w:w="14" w:type="dxa"/>
                </w:tcMar>
                <w:hideMark/>
              </w:tcPr>
            </w:tcPrChange>
          </w:tcPr>
          <w:p w14:paraId="4790E179" w14:textId="77777777" w:rsidR="00994066" w:rsidRPr="00BB238E" w:rsidRDefault="00994066" w:rsidP="00DB35B4">
            <w:pPr>
              <w:pStyle w:val="Text"/>
              <w:rPr>
                <w:rStyle w:val="Strong"/>
              </w:rPr>
            </w:pPr>
            <w:r w:rsidRPr="00BB238E">
              <w:t xml:space="preserve">$858.01 </w:t>
            </w:r>
          </w:p>
        </w:tc>
      </w:tr>
      <w:tr w:rsidR="00994066" w:rsidRPr="00BB238E" w14:paraId="57C6B460" w14:textId="77777777" w:rsidTr="009D5D41">
        <w:trPr>
          <w:trHeight w:val="319"/>
          <w:trPrChange w:id="7287" w:author="Aleksander Hansen" w:date="2013-02-16T23:22:00Z">
            <w:trPr>
              <w:gridAfter w:val="0"/>
              <w:trHeight w:val="319"/>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288" w:author="Aleksander Hansen" w:date="2013-02-16T23:22:00Z">
              <w:tcPr>
                <w:tcW w:w="2638" w:type="dxa"/>
                <w:gridSpan w:val="4"/>
                <w:tcBorders>
                  <w:top w:val="nil"/>
                  <w:left w:val="nil"/>
                  <w:bottom w:val="nil"/>
                  <w:right w:val="nil"/>
                </w:tcBorders>
                <w:shd w:val="clear" w:color="auto" w:fill="F0F5E7"/>
                <w:tcMar>
                  <w:top w:w="14" w:type="dxa"/>
                  <w:left w:w="14" w:type="dxa"/>
                  <w:bottom w:w="0" w:type="dxa"/>
                  <w:right w:w="14" w:type="dxa"/>
                </w:tcMar>
                <w:hideMark/>
              </w:tcPr>
            </w:tcPrChange>
          </w:tcPr>
          <w:p w14:paraId="1624696B" w14:textId="77777777" w:rsidR="00994066" w:rsidRPr="00FC3197" w:rsidRDefault="00994066" w:rsidP="00DB35B4">
            <w:pPr>
              <w:pStyle w:val="Text"/>
            </w:pPr>
            <w:r w:rsidRPr="00FC3197">
              <w:t>Duration</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289" w:author="Aleksander Hansen" w:date="2013-02-16T23:22:00Z">
              <w:tcPr>
                <w:tcW w:w="1271" w:type="dxa"/>
                <w:gridSpan w:val="2"/>
                <w:tcBorders>
                  <w:top w:val="nil"/>
                  <w:left w:val="nil"/>
                  <w:bottom w:val="nil"/>
                  <w:right w:val="nil"/>
                </w:tcBorders>
                <w:shd w:val="clear" w:color="auto" w:fill="F0F5E7"/>
                <w:tcMar>
                  <w:top w:w="14" w:type="dxa"/>
                  <w:left w:w="14" w:type="dxa"/>
                  <w:bottom w:w="0" w:type="dxa"/>
                  <w:right w:w="14" w:type="dxa"/>
                </w:tcMar>
                <w:hideMark/>
              </w:tcPr>
            </w:tcPrChange>
          </w:tcPr>
          <w:p w14:paraId="0DECFD86" w14:textId="77777777" w:rsidR="00994066" w:rsidRPr="00FC3197" w:rsidRDefault="00994066" w:rsidP="00DB35B4">
            <w:pPr>
              <w:pStyle w:val="Text"/>
            </w:pPr>
            <w:r w:rsidRPr="00FC3197">
              <w:t xml:space="preserve">    7.931 </w:t>
            </w:r>
          </w:p>
        </w:tc>
      </w:tr>
    </w:tbl>
    <w:p w14:paraId="7D02B7A4" w14:textId="77777777" w:rsidR="00994066" w:rsidRDefault="00994066" w:rsidP="00DB35B4">
      <w:pPr>
        <w:pStyle w:val="Text"/>
      </w:pPr>
    </w:p>
    <w:p w14:paraId="747C6E6D" w14:textId="5E973401" w:rsidR="0012761D" w:rsidRDefault="0012761D" w:rsidP="00DB35B4">
      <w:pPr>
        <w:pStyle w:val="Text"/>
      </w:pPr>
    </w:p>
    <w:p w14:paraId="64A54CBC" w14:textId="1CF45127" w:rsidR="0012761D" w:rsidRDefault="0012761D" w:rsidP="00DB35B4">
      <w:pPr>
        <w:pStyle w:val="Text"/>
      </w:pPr>
    </w:p>
    <w:p w14:paraId="347DB791" w14:textId="194470A0" w:rsidR="0012761D" w:rsidRDefault="0012761D" w:rsidP="00DB35B4">
      <w:pPr>
        <w:pStyle w:val="Text"/>
      </w:pPr>
    </w:p>
    <w:p w14:paraId="55F80566" w14:textId="71A1629E" w:rsidR="0012761D" w:rsidRDefault="0051240F" w:rsidP="00DB35B4">
      <w:pPr>
        <w:pStyle w:val="Text"/>
      </w:pPr>
      <w:r>
        <w:rPr>
          <w:noProof/>
          <w:position w:val="-30"/>
        </w:rPr>
        <w:pict w14:anchorId="7F222412">
          <v:shape id="_x0000_s1096" type="#_x0000_t75" style="position:absolute;margin-left:261pt;margin-top:12.15pt;width:162pt;height:55.65pt;z-index:251811328;mso-position-horizontal-relative:margin" wrapcoords="8864 2618 7998 3600 7896 3927 7896 7855 153 7855 153 12764 4228 13091 4228 14400 7998 18327 9170 18327 9170 19636 18289 19636 18594 19636 20632 19636 21192 19309 21243 13418 20530 13091 15538 13091 21447 11127 21345 7855 21192 6873 20225 2618 8864 2618">
            <v:imagedata r:id="rId187" o:title=""/>
            <w10:wrap type="tight" anchorx="margin"/>
          </v:shape>
        </w:pict>
      </w:r>
    </w:p>
    <w:p w14:paraId="26F3FE16" w14:textId="79173A26" w:rsidR="0012761D" w:rsidRDefault="0012761D" w:rsidP="00DB35B4">
      <w:pPr>
        <w:pStyle w:val="Text"/>
      </w:pPr>
    </w:p>
    <w:p w14:paraId="79675846" w14:textId="4CC8801B" w:rsidR="0012761D" w:rsidRDefault="0012761D" w:rsidP="00DB35B4">
      <w:pPr>
        <w:pStyle w:val="Text"/>
      </w:pPr>
    </w:p>
    <w:p w14:paraId="0CB25DCF" w14:textId="70F7EC5E" w:rsidR="0012761D" w:rsidRDefault="0012761D" w:rsidP="00DB35B4">
      <w:pPr>
        <w:pStyle w:val="Text"/>
      </w:pPr>
    </w:p>
    <w:p w14:paraId="31C582BA" w14:textId="2C52D7BE" w:rsidR="0012761D" w:rsidRDefault="0012761D" w:rsidP="00DB35B4">
      <w:pPr>
        <w:pStyle w:val="Text"/>
      </w:pPr>
    </w:p>
    <w:p w14:paraId="0134D9B7" w14:textId="32F1ECB5" w:rsidR="0012761D" w:rsidRDefault="0012761D" w:rsidP="00DB35B4">
      <w:pPr>
        <w:pStyle w:val="Text"/>
      </w:pPr>
    </w:p>
    <w:p w14:paraId="6390E12C" w14:textId="06129B5F" w:rsidR="0012761D" w:rsidRDefault="0051240F" w:rsidP="00DB35B4">
      <w:pPr>
        <w:pStyle w:val="Text"/>
      </w:pPr>
      <w:r>
        <w:rPr>
          <w:noProof/>
        </w:rPr>
        <w:pict w14:anchorId="5BCEBFFF">
          <v:shape id="_x0000_s1097" type="#_x0000_t75" style="position:absolute;margin-left:261pt;margin-top:5.25pt;width:162pt;height:148.05pt;z-index:251812352;mso-position-horizontal-relative:margin">
            <v:imagedata r:id="rId188" o:title=""/>
            <w10:wrap anchorx="margin"/>
          </v:shape>
        </w:pict>
      </w:r>
    </w:p>
    <w:p w14:paraId="481B4ED2" w14:textId="77777777" w:rsidR="0012761D" w:rsidRDefault="0012761D" w:rsidP="00DB35B4">
      <w:pPr>
        <w:pStyle w:val="Text"/>
      </w:pPr>
    </w:p>
    <w:p w14:paraId="5AAB9A91" w14:textId="77777777" w:rsidR="0012761D" w:rsidRDefault="0012761D" w:rsidP="00DB35B4">
      <w:pPr>
        <w:pStyle w:val="Text"/>
      </w:pPr>
    </w:p>
    <w:p w14:paraId="04558312" w14:textId="77777777" w:rsidR="0012761D" w:rsidRDefault="0012761D" w:rsidP="00DB35B4">
      <w:pPr>
        <w:pStyle w:val="Text"/>
      </w:pPr>
    </w:p>
    <w:p w14:paraId="5F920D93" w14:textId="77777777" w:rsidR="0012761D" w:rsidRDefault="0012761D" w:rsidP="00DB35B4">
      <w:pPr>
        <w:pStyle w:val="Text"/>
      </w:pPr>
    </w:p>
    <w:p w14:paraId="5C2CD923" w14:textId="77777777" w:rsidR="009D5D41" w:rsidRDefault="009D5D41" w:rsidP="0012761D">
      <w:pPr>
        <w:pStyle w:val="Heading2"/>
        <w:rPr>
          <w:ins w:id="7290" w:author="Aleksander Hansen" w:date="2013-02-16T23:20:00Z"/>
        </w:rPr>
      </w:pPr>
    </w:p>
    <w:p w14:paraId="3F93011C" w14:textId="77777777" w:rsidR="009D5D41" w:rsidRDefault="009D5D41" w:rsidP="0012761D">
      <w:pPr>
        <w:pStyle w:val="Heading2"/>
        <w:rPr>
          <w:ins w:id="7291" w:author="Aleksander Hansen" w:date="2013-02-16T23:20:00Z"/>
        </w:rPr>
      </w:pPr>
    </w:p>
    <w:p w14:paraId="059E7082" w14:textId="77777777" w:rsidR="009D5D41" w:rsidRDefault="009D5D41" w:rsidP="0012761D">
      <w:pPr>
        <w:pStyle w:val="Heading2"/>
        <w:rPr>
          <w:ins w:id="7292" w:author="Aleksander Hansen" w:date="2013-02-16T23:20:00Z"/>
        </w:rPr>
      </w:pPr>
    </w:p>
    <w:p w14:paraId="2A4EDCD5" w14:textId="77777777" w:rsidR="009D5D41" w:rsidRDefault="009D5D41" w:rsidP="0012761D">
      <w:pPr>
        <w:pStyle w:val="Heading2"/>
        <w:rPr>
          <w:ins w:id="7293" w:author="Aleksander Hansen" w:date="2013-02-16T23:20:00Z"/>
        </w:rPr>
      </w:pPr>
    </w:p>
    <w:p w14:paraId="2E7A944C" w14:textId="77777777" w:rsidR="009D5D41" w:rsidRDefault="009D5D41" w:rsidP="0012761D">
      <w:pPr>
        <w:pStyle w:val="Heading2"/>
        <w:rPr>
          <w:ins w:id="7294" w:author="Aleksander Hansen" w:date="2013-02-16T23:20:00Z"/>
        </w:rPr>
      </w:pPr>
    </w:p>
    <w:p w14:paraId="393F6A1A" w14:textId="21DFCDED" w:rsidR="00994066" w:rsidRPr="0012761D" w:rsidRDefault="0012761D" w:rsidP="0012761D">
      <w:pPr>
        <w:pStyle w:val="Heading2"/>
        <w:rPr>
          <w:rFonts w:asciiTheme="majorHAnsi" w:hAnsiTheme="majorHAnsi"/>
          <w:color w:val="5B5B5B"/>
          <w:position w:val="6"/>
        </w:rPr>
      </w:pPr>
      <w:bookmarkStart w:id="7295" w:name="_Toc223340381"/>
      <w:r>
        <w:t>Compare and c</w:t>
      </w:r>
      <w:r w:rsidR="00994066" w:rsidRPr="00093D2C">
        <w:t>ontrast DV01 and effective duration as measures of price sensitivity.</w:t>
      </w:r>
      <w:bookmarkEnd w:id="7295"/>
    </w:p>
    <w:p w14:paraId="50D6354C" w14:textId="77777777" w:rsidR="00994066" w:rsidRPr="00093D2C" w:rsidRDefault="00994066" w:rsidP="00DB35B4">
      <w:pPr>
        <w:pStyle w:val="Text"/>
      </w:pPr>
      <w:r w:rsidRPr="00093D2C">
        <w:t>Tuckman: “Duration tends to be more convenient than DV01 in the investing context”</w:t>
      </w:r>
    </w:p>
    <w:p w14:paraId="44C773E2" w14:textId="77777777" w:rsidR="00994066" w:rsidRPr="00093D2C" w:rsidRDefault="00994066" w:rsidP="00DB35B4">
      <w:pPr>
        <w:pStyle w:val="Text"/>
      </w:pPr>
      <w:r w:rsidRPr="00093D2C">
        <w:t>However, in portfolio aggregation (e.g., hedging a long position with a short position), we need to use dollar duration (or DV01)</w:t>
      </w:r>
    </w:p>
    <w:p w14:paraId="21EBBED0" w14:textId="77777777" w:rsidR="0012761D" w:rsidRDefault="0012761D" w:rsidP="00DB35B4">
      <w:pPr>
        <w:pStyle w:val="Text"/>
      </w:pPr>
    </w:p>
    <w:p w14:paraId="32B585AF" w14:textId="77777777" w:rsidR="00994066" w:rsidRPr="00093D2C" w:rsidRDefault="00994066" w:rsidP="0012761D">
      <w:pPr>
        <w:pStyle w:val="Heading2"/>
      </w:pPr>
      <w:bookmarkStart w:id="7296" w:name="_Toc223340382"/>
      <w:r w:rsidRPr="00093D2C">
        <w:t>Define, compute, and interpret the convexity of a fixed income security given a change in yield and the resulting change in price.</w:t>
      </w:r>
      <w:bookmarkEnd w:id="7296"/>
    </w:p>
    <w:p w14:paraId="6C03F080" w14:textId="77777777" w:rsidR="0012761D" w:rsidRDefault="00994066" w:rsidP="00DB35B4">
      <w:pPr>
        <w:pStyle w:val="Text"/>
      </w:pPr>
      <w:r w:rsidRPr="00093D2C">
        <w:t xml:space="preserve">Convexity also measures interest rate sensitivity. Mathematically, convexity is given by the formula below where the term (d2P/dy2) is the second derivative of the price-rate function: </w:t>
      </w:r>
    </w:p>
    <w:p w14:paraId="78D66995" w14:textId="6E2E4E84" w:rsidR="00994066" w:rsidRPr="00093D2C" w:rsidRDefault="0051240F">
      <w:pPr>
        <w:pStyle w:val="Text"/>
        <w:jc w:val="center"/>
        <w:pPrChange w:id="7297" w:author="Aleksander Hansen" w:date="2013-02-16T23:20:00Z">
          <w:pPr>
            <w:pStyle w:val="Text"/>
          </w:pPr>
        </w:pPrChange>
      </w:pPr>
      <w:r>
        <w:pict w14:anchorId="0E20DEEE">
          <v:shape id="_x0000_i1129" type="#_x0000_t75" style="width:63.9pt;height:41.25pt">
            <v:imagedata r:id="rId189" o:title=""/>
          </v:shape>
        </w:pict>
      </w:r>
    </w:p>
    <w:p w14:paraId="01870D13" w14:textId="77777777" w:rsidR="0012761D" w:rsidRDefault="00994066" w:rsidP="00DB35B4">
      <w:pPr>
        <w:pStyle w:val="Text"/>
      </w:pPr>
      <w:r w:rsidRPr="00093D2C">
        <w:t>The common convexity formula is given by:</w:t>
      </w:r>
      <w:r w:rsidRPr="00093D2C">
        <w:br/>
      </w:r>
    </w:p>
    <w:p w14:paraId="549D5F41" w14:textId="4B6E2922" w:rsidR="00994066" w:rsidRPr="00093D2C" w:rsidRDefault="0051240F">
      <w:pPr>
        <w:pStyle w:val="Text"/>
        <w:jc w:val="center"/>
        <w:pPrChange w:id="7298" w:author="Aleksander Hansen" w:date="2013-02-16T23:20:00Z">
          <w:pPr>
            <w:pStyle w:val="Text"/>
          </w:pPr>
        </w:pPrChange>
      </w:pPr>
      <w:r>
        <w:pict w14:anchorId="1E15037D">
          <v:shape id="_x0000_i1130" type="#_x0000_t75" style="width:211.95pt;height:40.45pt">
            <v:imagedata r:id="rId190" o:title=""/>
          </v:shape>
        </w:pict>
      </w:r>
    </w:p>
    <w:p w14:paraId="5B535314" w14:textId="77777777" w:rsidR="0012761D" w:rsidRDefault="0012761D" w:rsidP="00DB35B4">
      <w:pPr>
        <w:pStyle w:val="Text"/>
      </w:pPr>
    </w:p>
    <w:p w14:paraId="345C30A2" w14:textId="77777777" w:rsidR="00994066" w:rsidRPr="00093D2C" w:rsidRDefault="00994066" w:rsidP="00DB35B4">
      <w:pPr>
        <w:pStyle w:val="Text"/>
      </w:pPr>
      <w:r w:rsidRPr="00093D2C">
        <w:t>Where:</w:t>
      </w:r>
    </w:p>
    <w:p w14:paraId="26A7198B" w14:textId="77777777" w:rsidR="0012761D" w:rsidRDefault="0012761D" w:rsidP="00DB35B4">
      <w:pPr>
        <w:pStyle w:val="Text"/>
      </w:pPr>
    </w:p>
    <w:p w14:paraId="4FC27F88" w14:textId="77777777" w:rsidR="00994066" w:rsidDel="009D5D41" w:rsidRDefault="00994066">
      <w:pPr>
        <w:pStyle w:val="Text"/>
        <w:numPr>
          <w:ilvl w:val="0"/>
          <w:numId w:val="35"/>
        </w:numPr>
        <w:rPr>
          <w:del w:id="7299" w:author="Aleksander Hansen" w:date="2013-02-16T23:21:00Z"/>
        </w:rPr>
        <w:pPrChange w:id="7300" w:author="Aleksander Hansen" w:date="2013-02-16T23:21:00Z">
          <w:pPr>
            <w:pStyle w:val="Text"/>
          </w:pPr>
        </w:pPrChange>
      </w:pPr>
      <w:r w:rsidRPr="00093D2C">
        <w:t>V0 is the initial price of the bond</w:t>
      </w:r>
    </w:p>
    <w:p w14:paraId="7488267E" w14:textId="77777777" w:rsidR="009D5D41" w:rsidRPr="00093D2C" w:rsidRDefault="009D5D41">
      <w:pPr>
        <w:pStyle w:val="Text"/>
        <w:numPr>
          <w:ilvl w:val="0"/>
          <w:numId w:val="35"/>
        </w:numPr>
        <w:rPr>
          <w:ins w:id="7301" w:author="Aleksander Hansen" w:date="2013-02-16T23:21:00Z"/>
        </w:rPr>
        <w:pPrChange w:id="7302" w:author="Aleksander Hansen" w:date="2013-02-16T23:21:00Z">
          <w:pPr>
            <w:pStyle w:val="Text"/>
          </w:pPr>
        </w:pPrChange>
      </w:pPr>
    </w:p>
    <w:p w14:paraId="738BC19C" w14:textId="77777777" w:rsidR="0012761D" w:rsidDel="009D5D41" w:rsidRDefault="0012761D">
      <w:pPr>
        <w:pStyle w:val="Text"/>
        <w:numPr>
          <w:ilvl w:val="0"/>
          <w:numId w:val="35"/>
        </w:numPr>
        <w:rPr>
          <w:del w:id="7303" w:author="Aleksander Hansen" w:date="2013-02-16T23:21:00Z"/>
        </w:rPr>
        <w:pPrChange w:id="7304" w:author="Aleksander Hansen" w:date="2013-02-16T23:21:00Z">
          <w:pPr>
            <w:pStyle w:val="Text"/>
          </w:pPr>
        </w:pPrChange>
      </w:pPr>
    </w:p>
    <w:p w14:paraId="73A36596" w14:textId="77777777" w:rsidR="00994066" w:rsidDel="009D5D41" w:rsidRDefault="00994066">
      <w:pPr>
        <w:pStyle w:val="Text"/>
        <w:numPr>
          <w:ilvl w:val="0"/>
          <w:numId w:val="35"/>
        </w:numPr>
        <w:rPr>
          <w:del w:id="7305" w:author="Aleksander Hansen" w:date="2013-02-16T23:21:00Z"/>
        </w:rPr>
        <w:pPrChange w:id="7306" w:author="Aleksander Hansen" w:date="2013-02-16T23:21:00Z">
          <w:pPr>
            <w:pStyle w:val="Text"/>
          </w:pPr>
        </w:pPrChange>
      </w:pPr>
      <w:r w:rsidRPr="00093D2C">
        <w:t xml:space="preserve">V+ is the price of the bond if yields increase by </w:t>
      </w:r>
      <w:proofErr w:type="spellStart"/>
      <w:r w:rsidRPr="00093D2C">
        <w:t>Δy</w:t>
      </w:r>
      <w:proofErr w:type="spellEnd"/>
    </w:p>
    <w:p w14:paraId="0D1326B7" w14:textId="77777777" w:rsidR="009D5D41" w:rsidRPr="00093D2C" w:rsidRDefault="009D5D41">
      <w:pPr>
        <w:pStyle w:val="Text"/>
        <w:numPr>
          <w:ilvl w:val="0"/>
          <w:numId w:val="35"/>
        </w:numPr>
        <w:rPr>
          <w:ins w:id="7307" w:author="Aleksander Hansen" w:date="2013-02-16T23:21:00Z"/>
        </w:rPr>
        <w:pPrChange w:id="7308" w:author="Aleksander Hansen" w:date="2013-02-16T23:21:00Z">
          <w:pPr>
            <w:pStyle w:val="Text"/>
          </w:pPr>
        </w:pPrChange>
      </w:pPr>
    </w:p>
    <w:p w14:paraId="538F6EE3" w14:textId="77777777" w:rsidR="0012761D" w:rsidDel="009D5D41" w:rsidRDefault="0012761D">
      <w:pPr>
        <w:pStyle w:val="Text"/>
        <w:numPr>
          <w:ilvl w:val="0"/>
          <w:numId w:val="35"/>
        </w:numPr>
        <w:rPr>
          <w:del w:id="7309" w:author="Aleksander Hansen" w:date="2013-02-16T23:21:00Z"/>
        </w:rPr>
        <w:pPrChange w:id="7310" w:author="Aleksander Hansen" w:date="2013-02-16T23:21:00Z">
          <w:pPr>
            <w:pStyle w:val="Text"/>
          </w:pPr>
        </w:pPrChange>
      </w:pPr>
    </w:p>
    <w:p w14:paraId="5E7D1BE2" w14:textId="77777777" w:rsidR="00994066" w:rsidDel="009D5D41" w:rsidRDefault="00994066">
      <w:pPr>
        <w:pStyle w:val="Text"/>
        <w:numPr>
          <w:ilvl w:val="0"/>
          <w:numId w:val="35"/>
        </w:numPr>
        <w:rPr>
          <w:del w:id="7311" w:author="Aleksander Hansen" w:date="2013-02-16T23:21:00Z"/>
        </w:rPr>
        <w:pPrChange w:id="7312" w:author="Aleksander Hansen" w:date="2013-02-16T23:21:00Z">
          <w:pPr>
            <w:pStyle w:val="Text"/>
          </w:pPr>
        </w:pPrChange>
      </w:pPr>
      <w:r w:rsidRPr="00093D2C">
        <w:t xml:space="preserve">V- is the price of the bond if yields decrease by </w:t>
      </w:r>
      <w:proofErr w:type="spellStart"/>
      <w:r w:rsidRPr="00093D2C">
        <w:t>Δy</w:t>
      </w:r>
      <w:proofErr w:type="spellEnd"/>
    </w:p>
    <w:p w14:paraId="37C7F828" w14:textId="77777777" w:rsidR="009D5D41" w:rsidRPr="00093D2C" w:rsidRDefault="009D5D41">
      <w:pPr>
        <w:pStyle w:val="Text"/>
        <w:numPr>
          <w:ilvl w:val="0"/>
          <w:numId w:val="35"/>
        </w:numPr>
        <w:rPr>
          <w:ins w:id="7313" w:author="Aleksander Hansen" w:date="2013-02-16T23:21:00Z"/>
        </w:rPr>
        <w:pPrChange w:id="7314" w:author="Aleksander Hansen" w:date="2013-02-16T23:21:00Z">
          <w:pPr>
            <w:pStyle w:val="Text"/>
          </w:pPr>
        </w:pPrChange>
      </w:pPr>
    </w:p>
    <w:p w14:paraId="409DE5FD" w14:textId="77777777" w:rsidR="0012761D" w:rsidDel="009D5D41" w:rsidRDefault="0012761D">
      <w:pPr>
        <w:pStyle w:val="Text"/>
        <w:numPr>
          <w:ilvl w:val="0"/>
          <w:numId w:val="35"/>
        </w:numPr>
        <w:rPr>
          <w:del w:id="7315" w:author="Aleksander Hansen" w:date="2013-02-16T23:21:00Z"/>
        </w:rPr>
        <w:pPrChange w:id="7316" w:author="Aleksander Hansen" w:date="2013-02-16T23:21:00Z">
          <w:pPr>
            <w:pStyle w:val="Text"/>
          </w:pPr>
        </w:pPrChange>
      </w:pPr>
    </w:p>
    <w:p w14:paraId="00A398A1" w14:textId="77777777" w:rsidR="00994066" w:rsidRPr="00093D2C" w:rsidRDefault="00994066">
      <w:pPr>
        <w:pStyle w:val="Text"/>
        <w:numPr>
          <w:ilvl w:val="0"/>
          <w:numId w:val="35"/>
        </w:numPr>
        <w:pPrChange w:id="7317" w:author="Aleksander Hansen" w:date="2013-02-16T23:21:00Z">
          <w:pPr>
            <w:pStyle w:val="Text"/>
          </w:pPr>
        </w:pPrChange>
      </w:pPr>
      <w:proofErr w:type="spellStart"/>
      <w:r w:rsidRPr="00093D2C">
        <w:t>Δy</w:t>
      </w:r>
      <w:proofErr w:type="spellEnd"/>
      <w:r w:rsidRPr="00093D2C">
        <w:t xml:space="preserve"> is a change in the yield (in decimal terms)</w:t>
      </w:r>
    </w:p>
    <w:p w14:paraId="0D87E6C8" w14:textId="77777777" w:rsidR="009D5D41" w:rsidRDefault="009D5D41" w:rsidP="00DB35B4">
      <w:pPr>
        <w:pStyle w:val="Text"/>
        <w:rPr>
          <w:ins w:id="7318" w:author="Aleksander Hansen" w:date="2013-02-16T23:21:00Z"/>
        </w:rPr>
      </w:pPr>
    </w:p>
    <w:p w14:paraId="1F22FEB4" w14:textId="77777777" w:rsidR="00994066" w:rsidRPr="00093D2C" w:rsidRDefault="00994066">
      <w:pPr>
        <w:pStyle w:val="Heading3SubGTNI"/>
        <w:pPrChange w:id="7319" w:author="Aleksander Hansen" w:date="2013-02-16T23:21:00Z">
          <w:pPr>
            <w:pStyle w:val="Text"/>
          </w:pPr>
        </w:pPrChange>
      </w:pPr>
      <w:bookmarkStart w:id="7320" w:name="_Toc223340383"/>
      <w:r w:rsidRPr="00093D2C">
        <w:t>Applying the Convexity Measure</w:t>
      </w:r>
      <w:bookmarkEnd w:id="7320"/>
    </w:p>
    <w:p w14:paraId="048CE77E" w14:textId="77777777" w:rsidR="0012761D" w:rsidRDefault="0012761D" w:rsidP="00DB35B4">
      <w:pPr>
        <w:pStyle w:val="Text"/>
      </w:pPr>
    </w:p>
    <w:p w14:paraId="2C997250" w14:textId="77777777" w:rsidR="0012761D" w:rsidRDefault="00994066" w:rsidP="00DB35B4">
      <w:pPr>
        <w:pStyle w:val="Text"/>
      </w:pPr>
      <w:r w:rsidRPr="00093D2C">
        <w:t xml:space="preserve">In order to estimate the percentage price change due to a bond’s convexity (i.e., the percentage price change not explained by duration), the convexity measure must by “translated” into a convexity adjustment: </w:t>
      </w:r>
    </w:p>
    <w:p w14:paraId="7EA08F75" w14:textId="77777777" w:rsidR="0012761D" w:rsidRDefault="0012761D" w:rsidP="00DB35B4">
      <w:pPr>
        <w:pStyle w:val="Text"/>
      </w:pPr>
    </w:p>
    <w:p w14:paraId="1C920B4C" w14:textId="15C340FB" w:rsidR="00994066" w:rsidRPr="00093D2C" w:rsidRDefault="0051240F">
      <w:pPr>
        <w:pStyle w:val="Text"/>
        <w:jc w:val="center"/>
        <w:pPrChange w:id="7321" w:author="Aleksander Hansen" w:date="2013-02-16T23:29:00Z">
          <w:pPr>
            <w:pStyle w:val="Text"/>
          </w:pPr>
        </w:pPrChange>
      </w:pPr>
      <w:r>
        <w:pict w14:anchorId="2733A0A3">
          <v:shape id="_x0000_i1131" type="#_x0000_t75" style="width:356.75pt;height:38.85pt">
            <v:imagedata r:id="rId191" o:title=""/>
          </v:shape>
        </w:pict>
      </w:r>
    </w:p>
    <w:p w14:paraId="70AC7722" w14:textId="77777777" w:rsidR="0012761D" w:rsidRDefault="0012761D" w:rsidP="00DB35B4">
      <w:pPr>
        <w:pStyle w:val="Text"/>
      </w:pPr>
    </w:p>
    <w:p w14:paraId="29C821AA" w14:textId="77777777" w:rsidR="00994066" w:rsidRPr="00093D2C" w:rsidRDefault="00994066" w:rsidP="00DB35B4">
      <w:pPr>
        <w:pStyle w:val="Text"/>
      </w:pPr>
      <w:r w:rsidRPr="00093D2C">
        <w:t xml:space="preserve">The (1/2) in the formula above is called the “scaling factor.” </w:t>
      </w:r>
    </w:p>
    <w:p w14:paraId="23634851" w14:textId="77777777" w:rsidR="0012761D" w:rsidRDefault="0012761D" w:rsidP="00DB35B4">
      <w:pPr>
        <w:pStyle w:val="Text"/>
      </w:pPr>
    </w:p>
    <w:p w14:paraId="7DC037AE" w14:textId="77777777" w:rsidR="00994066" w:rsidRPr="00093D2C" w:rsidRDefault="00994066" w:rsidP="00DB35B4">
      <w:pPr>
        <w:pStyle w:val="Text"/>
      </w:pPr>
      <w:r w:rsidRPr="00093D2C">
        <w:t>Without or without the scaling factor: either way is okay</w:t>
      </w:r>
    </w:p>
    <w:p w14:paraId="32DA13BC" w14:textId="77777777" w:rsidR="0012761D" w:rsidRDefault="0012761D" w:rsidP="00DB35B4">
      <w:pPr>
        <w:pStyle w:val="Text"/>
      </w:pPr>
    </w:p>
    <w:p w14:paraId="52250A41" w14:textId="77777777" w:rsidR="00994066" w:rsidRPr="00093D2C" w:rsidRDefault="00994066" w:rsidP="00DB35B4">
      <w:pPr>
        <w:pStyle w:val="Text"/>
      </w:pPr>
      <w:r w:rsidRPr="00093D2C">
        <w:t xml:space="preserve">Instead of using the “scaling factor” above, the (1/2) divider is sometimes found in the convexity measure. </w:t>
      </w:r>
      <w:proofErr w:type="gramStart"/>
      <w:r w:rsidRPr="00093D2C">
        <w:t>If the convexity measure includes a (2) in the denominator, then the (1/2) drops out of the convexity adjustment.</w:t>
      </w:r>
      <w:proofErr w:type="gramEnd"/>
      <w:r w:rsidRPr="00093D2C">
        <w:t xml:space="preserve"> So if we use:</w:t>
      </w:r>
    </w:p>
    <w:p w14:paraId="7333D1A2" w14:textId="77777777" w:rsidR="0012761D" w:rsidRDefault="0012761D" w:rsidP="00DB35B4">
      <w:pPr>
        <w:pStyle w:val="Text"/>
      </w:pPr>
    </w:p>
    <w:p w14:paraId="72074164" w14:textId="0280CFF7" w:rsidR="00994066" w:rsidRPr="00093D2C" w:rsidRDefault="0051240F">
      <w:pPr>
        <w:pStyle w:val="Text"/>
        <w:jc w:val="center"/>
        <w:pPrChange w:id="7322" w:author="Aleksander Hansen" w:date="2013-02-16T23:29:00Z">
          <w:pPr>
            <w:pStyle w:val="Text"/>
          </w:pPr>
        </w:pPrChange>
      </w:pPr>
      <w:r>
        <w:pict w14:anchorId="02A658F9">
          <v:shape id="_x0000_i1132" type="#_x0000_t75" style="width:211.95pt;height:40.45pt">
            <v:imagedata r:id="rId192" o:title=""/>
          </v:shape>
        </w:pict>
      </w:r>
    </w:p>
    <w:p w14:paraId="25FE38DA" w14:textId="77777777" w:rsidR="0012761D" w:rsidRDefault="0012761D" w:rsidP="00DB35B4">
      <w:pPr>
        <w:pStyle w:val="Text"/>
      </w:pPr>
    </w:p>
    <w:p w14:paraId="24D7C68F" w14:textId="77777777" w:rsidR="0012761D" w:rsidRDefault="00994066" w:rsidP="00DB35B4">
      <w:pPr>
        <w:pStyle w:val="Text"/>
      </w:pPr>
      <w:r w:rsidRPr="00093D2C">
        <w:t xml:space="preserve">Then the convexity adjustment is given by: </w:t>
      </w:r>
    </w:p>
    <w:p w14:paraId="7DB3A6BD" w14:textId="77777777" w:rsidR="0012761D" w:rsidRDefault="0012761D" w:rsidP="00DB35B4">
      <w:pPr>
        <w:pStyle w:val="Text"/>
      </w:pPr>
    </w:p>
    <w:p w14:paraId="1B649B1B" w14:textId="04E91ABE" w:rsidR="00994066" w:rsidRPr="00093D2C" w:rsidRDefault="0051240F">
      <w:pPr>
        <w:pStyle w:val="Text"/>
        <w:jc w:val="center"/>
        <w:pPrChange w:id="7323" w:author="Aleksander Hansen" w:date="2013-02-16T23:29:00Z">
          <w:pPr>
            <w:pStyle w:val="Text"/>
          </w:pPr>
        </w:pPrChange>
      </w:pPr>
      <w:r>
        <w:pict w14:anchorId="42AFEE12">
          <v:shape id="_x0000_i1133" type="#_x0000_t75" style="width:315.5pt;height:23.45pt">
            <v:imagedata r:id="rId193" o:title=""/>
          </v:shape>
        </w:pict>
      </w:r>
    </w:p>
    <w:p w14:paraId="701097F2" w14:textId="77777777" w:rsidR="0012761D" w:rsidRDefault="0012761D" w:rsidP="00DB35B4">
      <w:pPr>
        <w:pStyle w:val="Text"/>
      </w:pPr>
    </w:p>
    <w:p w14:paraId="7D9F255C" w14:textId="77777777" w:rsidR="00994066" w:rsidRPr="00093D2C" w:rsidRDefault="00994066" w:rsidP="00DB35B4">
      <w:pPr>
        <w:pStyle w:val="Text"/>
      </w:pPr>
      <w:r w:rsidRPr="00093D2C">
        <w:t>The end result is exactly the same and it doesn’t really matter because, unlike the convexity adjustment, the convexity measure has no intrinsic interpretation.</w:t>
      </w:r>
    </w:p>
    <w:p w14:paraId="47A1FF59" w14:textId="77777777" w:rsidR="0012761D" w:rsidRDefault="0012761D" w:rsidP="00DB35B4">
      <w:pPr>
        <w:pStyle w:val="Text"/>
        <w:rPr>
          <w:b/>
        </w:rPr>
      </w:pPr>
    </w:p>
    <w:p w14:paraId="2CCDCA7B" w14:textId="77777777" w:rsidR="0012761D" w:rsidRDefault="00994066" w:rsidP="00DB35B4">
      <w:pPr>
        <w:pStyle w:val="Text"/>
      </w:pPr>
      <w:r w:rsidRPr="0012761D">
        <w:t>To summarize: the convexity measure is calculated in order to determine the convexity adjustment:</w:t>
      </w:r>
      <w:r w:rsidRPr="0012761D">
        <w:br/>
      </w:r>
    </w:p>
    <w:p w14:paraId="5D69305C" w14:textId="6DDD9FA8" w:rsidR="00994066" w:rsidRPr="00093D2C" w:rsidRDefault="0051240F">
      <w:pPr>
        <w:pStyle w:val="Text"/>
        <w:jc w:val="center"/>
        <w:pPrChange w:id="7324" w:author="Aleksander Hansen" w:date="2013-02-16T23:29:00Z">
          <w:pPr>
            <w:pStyle w:val="Text"/>
          </w:pPr>
        </w:pPrChange>
      </w:pPr>
      <w:r>
        <w:pict w14:anchorId="724D096C">
          <v:shape id="_x0000_i1134" type="#_x0000_t75" style="width:178pt;height:33.15pt">
            <v:imagedata r:id="rId194" o:title=""/>
          </v:shape>
        </w:pict>
      </w:r>
    </w:p>
    <w:p w14:paraId="6A42DB1A" w14:textId="77777777" w:rsidR="0012761D" w:rsidRDefault="0012761D" w:rsidP="00DB35B4">
      <w:pPr>
        <w:pStyle w:val="Text"/>
      </w:pPr>
    </w:p>
    <w:p w14:paraId="27710F84" w14:textId="77777777" w:rsidR="00994066" w:rsidRPr="00093D2C" w:rsidRDefault="0051240F">
      <w:pPr>
        <w:pStyle w:val="Text"/>
        <w:jc w:val="center"/>
        <w:pPrChange w:id="7325" w:author="Aleksander Hansen" w:date="2013-02-16T23:29:00Z">
          <w:pPr>
            <w:pStyle w:val="Text"/>
          </w:pPr>
        </w:pPrChange>
      </w:pPr>
      <w:r>
        <w:pict w14:anchorId="106F5FC2">
          <v:shape id="_x0000_i1135" type="#_x0000_t75" style="width:322pt;height:59.05pt">
            <v:imagedata r:id="rId195" o:title=""/>
          </v:shape>
        </w:pict>
      </w:r>
    </w:p>
    <w:p w14:paraId="21DC6404" w14:textId="77777777" w:rsidR="0012761D" w:rsidRDefault="0012761D" w:rsidP="00DB35B4">
      <w:pPr>
        <w:pStyle w:val="Text"/>
      </w:pPr>
    </w:p>
    <w:p w14:paraId="376D097B" w14:textId="77777777" w:rsidR="00994066" w:rsidRPr="00093D2C" w:rsidRDefault="00994066">
      <w:pPr>
        <w:pStyle w:val="Heading3SubGTNI"/>
        <w:pPrChange w:id="7326" w:author="Aleksander Hansen" w:date="2013-02-16T23:29:00Z">
          <w:pPr>
            <w:pStyle w:val="Text"/>
          </w:pPr>
        </w:pPrChange>
      </w:pPr>
      <w:bookmarkStart w:id="7327" w:name="_Toc223340384"/>
      <w:r w:rsidRPr="00093D2C">
        <w:t>Dollar Convexity (aka, Value Convexity)</w:t>
      </w:r>
      <w:bookmarkEnd w:id="7327"/>
      <w:r w:rsidRPr="00093D2C">
        <w:t xml:space="preserve"> </w:t>
      </w:r>
    </w:p>
    <w:p w14:paraId="1EF5B2B0" w14:textId="77777777" w:rsidR="0012761D" w:rsidRDefault="0012761D" w:rsidP="00DB35B4">
      <w:pPr>
        <w:pStyle w:val="Text"/>
      </w:pPr>
    </w:p>
    <w:p w14:paraId="6D1174F2" w14:textId="77777777" w:rsidR="00994066" w:rsidRPr="00093D2C" w:rsidRDefault="0051240F" w:rsidP="00DB35B4">
      <w:pPr>
        <w:pStyle w:val="Text"/>
      </w:pPr>
      <w:r>
        <w:pict w14:anchorId="25A88469">
          <v:shape id="_x0000_s1083" type="#_x0000_t75" style="position:absolute;margin-left:379.15pt;margin-top:363.4pt;width:74.15pt;height:48pt;z-index:-251552256;mso-position-horizontal-relative:margin;mso-position-vertical-relative:page" wrapcoords="-179 0 -179 21323 21600 21323 21600 0 -179 0" fillcolor="#dfd">
            <v:imagedata r:id="rId196" o:title=""/>
            <w10:wrap type="tight" anchorx="margin" anchory="page"/>
          </v:shape>
        </w:pict>
      </w:r>
      <w:r w:rsidR="00994066" w:rsidRPr="00093D2C">
        <w:t>Dollar convexity: second partial derivative of change in price with respect to the change in yield. In this way, just as duration is -1/P*dP/dy, convexity is 1/P*d^2/dy^2.</w:t>
      </w:r>
    </w:p>
    <w:p w14:paraId="52D4DD7B" w14:textId="77777777" w:rsidR="0012761D" w:rsidRDefault="0012761D" w:rsidP="00DB35B4">
      <w:pPr>
        <w:pStyle w:val="Text"/>
      </w:pPr>
    </w:p>
    <w:p w14:paraId="51C049C5" w14:textId="77777777" w:rsidR="00994066" w:rsidRDefault="00994066" w:rsidP="00DB35B4">
      <w:pPr>
        <w:pStyle w:val="Text"/>
      </w:pPr>
      <w:r w:rsidRPr="00093D2C">
        <w:t>For example:</w:t>
      </w:r>
    </w:p>
    <w:p w14:paraId="58DAECF2" w14:textId="77777777" w:rsidR="00994066" w:rsidRDefault="00994066" w:rsidP="00DB35B4">
      <w:pPr>
        <w:pStyle w:val="Text"/>
      </w:pPr>
    </w:p>
    <w:p w14:paraId="61C0ECB5" w14:textId="77777777" w:rsidR="00994066" w:rsidRDefault="00994066" w:rsidP="00DB35B4">
      <w:pPr>
        <w:pStyle w:val="Text"/>
      </w:pPr>
      <w:r>
        <w:rPr>
          <w:noProof/>
          <w:lang w:bidi="ar-SA"/>
        </w:rPr>
        <mc:AlternateContent>
          <mc:Choice Requires="wps">
            <w:drawing>
              <wp:anchor distT="0" distB="0" distL="114300" distR="114300" simplePos="0" relativeHeight="251765248" behindDoc="0" locked="0" layoutInCell="1" allowOverlap="1" wp14:anchorId="29BF83CB" wp14:editId="1CD3D721">
                <wp:simplePos x="0" y="0"/>
                <wp:positionH relativeFrom="column">
                  <wp:posOffset>3366655</wp:posOffset>
                </wp:positionH>
                <wp:positionV relativeFrom="paragraph">
                  <wp:posOffset>21532</wp:posOffset>
                </wp:positionV>
                <wp:extent cx="2171700" cy="1090155"/>
                <wp:effectExtent l="0" t="0" r="0" b="2540"/>
                <wp:wrapNone/>
                <wp:docPr id="410" name="Text Box 19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1090155"/>
                        </a:xfrm>
                        <a:prstGeom prst="rect">
                          <a:avLst/>
                        </a:prstGeom>
                        <a:noFill/>
                        <a:ln>
                          <a:noFill/>
                        </a:ln>
                        <a:extLst/>
                      </wps:spPr>
                      <wps:txbx>
                        <w:txbxContent>
                          <w:p w14:paraId="15B7801D" w14:textId="77777777" w:rsidR="00BD0D89" w:rsidRPr="00A7741B" w:rsidRDefault="00BD0D89" w:rsidP="00994066">
                            <w:pPr>
                              <w:pStyle w:val="Bulletedlist-Default"/>
                              <w:spacing w:before="120" w:after="120" w:line="240" w:lineRule="auto"/>
                              <w:ind w:left="360"/>
                              <w:rPr>
                                <w:rStyle w:val="Strong"/>
                              </w:rPr>
                            </w:pPr>
                            <w:r w:rsidRPr="00A7741B">
                              <w:rPr>
                                <w:rStyle w:val="Strong"/>
                              </w:rPr>
                              <w:t xml:space="preserve">$1,000 par bond </w:t>
                            </w:r>
                          </w:p>
                          <w:p w14:paraId="3BBA9B5F" w14:textId="77777777" w:rsidR="00BD0D89" w:rsidRPr="00A7741B" w:rsidRDefault="00BD0D89" w:rsidP="00994066">
                            <w:pPr>
                              <w:pStyle w:val="Bulletedlist-Default"/>
                              <w:spacing w:before="120" w:after="120" w:line="240" w:lineRule="auto"/>
                              <w:ind w:left="360"/>
                              <w:rPr>
                                <w:rStyle w:val="Strong"/>
                              </w:rPr>
                            </w:pPr>
                            <w:r w:rsidRPr="00A7741B">
                              <w:rPr>
                                <w:rStyle w:val="Strong"/>
                              </w:rPr>
                              <w:t>4% semiannual coupon</w:t>
                            </w:r>
                          </w:p>
                          <w:p w14:paraId="00E76641" w14:textId="77777777" w:rsidR="00BD0D89" w:rsidRPr="00A7741B" w:rsidRDefault="00BD0D89" w:rsidP="00994066">
                            <w:pPr>
                              <w:pStyle w:val="Bulletedlist-Default"/>
                              <w:spacing w:before="120" w:after="120" w:line="240" w:lineRule="auto"/>
                              <w:ind w:left="360"/>
                              <w:rPr>
                                <w:rStyle w:val="Strong"/>
                              </w:rPr>
                            </w:pPr>
                            <w:r w:rsidRPr="00A7741B">
                              <w:rPr>
                                <w:rStyle w:val="Strong"/>
                              </w:rPr>
                              <w:t>10 years to maturity</w:t>
                            </w:r>
                          </w:p>
                          <w:p w14:paraId="484A7DD1" w14:textId="77777777" w:rsidR="00BD0D89" w:rsidRPr="00B908F2" w:rsidRDefault="00BD0D89" w:rsidP="00994066">
                            <w:pPr>
                              <w:pStyle w:val="Bulletedlist-Default"/>
                              <w:spacing w:before="120" w:after="120" w:line="240" w:lineRule="auto"/>
                              <w:ind w:left="360"/>
                              <w:rPr>
                                <w:rStyle w:val="Strong"/>
                                <w:b w:val="0"/>
                              </w:rPr>
                            </w:pPr>
                            <w:r w:rsidRPr="00A7741B">
                              <w:rPr>
                                <w:rStyle w:val="Strong"/>
                              </w:rPr>
                              <w:t>- $851.23 @ 6% Yield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3" o:spid="_x0000_s1052" type="#_x0000_t202" style="position:absolute;margin-left:265.1pt;margin-top:1.7pt;width:171pt;height:85.8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" filled="f" stroked="f">
                <v:textbox>
                  <w:txbxContent>
                    <w:p w14:paraId="15B7801D" w14:textId="77777777" w:rsidR="00BD0D89" w:rsidRPr="00A7741B" w:rsidRDefault="00BD0D89" w:rsidP="00994066">
                      <w:pPr>
                        <w:pStyle w:val="Bulletedlist-Default"/>
                        <w:spacing w:before="120" w:after="120" w:line="240" w:lineRule="auto"/>
                        <w:ind w:left="360"/>
                        <w:rPr>
                          <w:rStyle w:val="Strong"/>
                        </w:rPr>
                      </w:pPr>
                      <w:r w:rsidRPr="00A7741B">
                        <w:rPr>
                          <w:rStyle w:val="Strong"/>
                        </w:rPr>
                        <w:t xml:space="preserve">$1,000 par bond </w:t>
                      </w:r>
                    </w:p>
                    <w:p w14:paraId="3BBA9B5F" w14:textId="77777777" w:rsidR="00BD0D89" w:rsidRPr="00A7741B" w:rsidRDefault="00BD0D89" w:rsidP="00994066">
                      <w:pPr>
                        <w:pStyle w:val="Bulletedlist-Default"/>
                        <w:spacing w:before="120" w:after="120" w:line="240" w:lineRule="auto"/>
                        <w:ind w:left="360"/>
                        <w:rPr>
                          <w:rStyle w:val="Strong"/>
                        </w:rPr>
                      </w:pPr>
                      <w:r w:rsidRPr="00A7741B">
                        <w:rPr>
                          <w:rStyle w:val="Strong"/>
                        </w:rPr>
                        <w:t>4% semiannual coupon</w:t>
                      </w:r>
                    </w:p>
                    <w:p w14:paraId="00E76641" w14:textId="77777777" w:rsidR="00BD0D89" w:rsidRPr="00A7741B" w:rsidRDefault="00BD0D89" w:rsidP="00994066">
                      <w:pPr>
                        <w:pStyle w:val="Bulletedlist-Default"/>
                        <w:spacing w:before="120" w:after="120" w:line="240" w:lineRule="auto"/>
                        <w:ind w:left="360"/>
                        <w:rPr>
                          <w:rStyle w:val="Strong"/>
                        </w:rPr>
                      </w:pPr>
                      <w:r w:rsidRPr="00A7741B">
                        <w:rPr>
                          <w:rStyle w:val="Strong"/>
                        </w:rPr>
                        <w:t>10 years to maturity</w:t>
                      </w:r>
                    </w:p>
                    <w:p w14:paraId="484A7DD1" w14:textId="77777777" w:rsidR="00BD0D89" w:rsidRPr="00B908F2" w:rsidRDefault="00BD0D89" w:rsidP="00994066">
                      <w:pPr>
                        <w:pStyle w:val="Bulletedlist-Default"/>
                        <w:spacing w:before="120" w:after="120" w:line="240" w:lineRule="auto"/>
                        <w:ind w:left="360"/>
                        <w:rPr>
                          <w:rStyle w:val="Strong"/>
                          <w:b w:val="0"/>
                        </w:rPr>
                      </w:pPr>
                      <w:r w:rsidRPr="00A7741B">
                        <w:rPr>
                          <w:rStyle w:val="Strong"/>
                        </w:rPr>
                        <w:t>- $851.23 @ 6% Yield</w:t>
                      </w:r>
                    </w:p>
                  </w:txbxContent>
                </v:textbox>
              </v:shape>
            </w:pict>
          </mc:Fallback>
        </mc:AlternateContent>
      </w:r>
      <w:r w:rsidR="0051240F">
        <w:pict w14:anchorId="1BB96221">
          <v:shape id="_x0000_i1136" type="#_x0000_t75" style="width:220.05pt;height:48.55pt">
            <v:imagedata r:id="rId197" o:title=""/>
          </v:shape>
        </w:pict>
      </w:r>
      <w:r>
        <w:tab/>
      </w:r>
    </w:p>
    <w:p w14:paraId="4145D211" w14:textId="77777777" w:rsidR="00994066" w:rsidRDefault="00994066" w:rsidP="00DB35B4">
      <w:pPr>
        <w:pStyle w:val="Text"/>
      </w:pPr>
      <w:r>
        <w:rPr>
          <w:noProof/>
          <w:lang w:bidi="ar-SA"/>
        </w:rPr>
        <mc:AlternateContent>
          <mc:Choice Requires="wps">
            <w:drawing>
              <wp:anchor distT="0" distB="0" distL="114300" distR="114300" simplePos="0" relativeHeight="251767296" behindDoc="0" locked="0" layoutInCell="1" allowOverlap="1" wp14:anchorId="4B261B15" wp14:editId="0FE9CE2C">
                <wp:simplePos x="0" y="0"/>
                <wp:positionH relativeFrom="column">
                  <wp:posOffset>-635</wp:posOffset>
                </wp:positionH>
                <wp:positionV relativeFrom="paragraph">
                  <wp:posOffset>122684</wp:posOffset>
                </wp:positionV>
                <wp:extent cx="396240" cy="365760"/>
                <wp:effectExtent l="0" t="0" r="3810" b="0"/>
                <wp:wrapNone/>
                <wp:docPr id="411" name="Text Box 19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A25442" w14:textId="77777777" w:rsidR="00BD0D89" w:rsidRPr="004D5716" w:rsidRDefault="00BD0D89" w:rsidP="00994066">
                            <w:pPr>
                              <w:spacing w:before="60" w:after="60"/>
                              <w:jc w:val="center"/>
                              <w:rPr>
                                <w:sz w:val="40"/>
                                <w:szCs w:val="40"/>
                              </w:rPr>
                            </w:pPr>
                            <w:r w:rsidRPr="004D5716">
                              <w:rPr>
                                <w:rFonts w:ascii="Arial" w:eastAsia="+mn-ea" w:hAnsi="Wingdings" w:cs="Arial"/>
                                <w:color w:val="000000"/>
                                <w:kern w:val="24"/>
                                <w:sz w:val="40"/>
                                <w:szCs w:val="40"/>
                              </w:rPr>
                              <w:sym w:font="Wingdings" w:char="008C"/>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5" o:spid="_x0000_s1053" type="#_x0000_t202" style="position:absolute;margin-left:0;margin-top:9.65pt;width:31.2pt;height:28.8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" stroked="f">
                <v:textbox>
                  <w:txbxContent>
                    <w:p w14:paraId="0AA25442" w14:textId="77777777" w:rsidR="00BD0D89" w:rsidRPr="004D5716" w:rsidRDefault="00BD0D89" w:rsidP="00994066">
                      <w:pPr>
                        <w:spacing w:before="60" w:after="60"/>
                        <w:jc w:val="center"/>
                        <w:rPr>
                          <w:sz w:val="40"/>
                          <w:szCs w:val="40"/>
                        </w:rPr>
                      </w:pPr>
                      <w:r w:rsidRPr="004D5716">
                        <w:rPr>
                          <w:rFonts w:ascii="Arial" w:eastAsia="+mn-ea" w:hAnsi="Wingdings" w:cs="Arial"/>
                          <w:color w:val="000000"/>
                          <w:kern w:val="24"/>
                          <w:sz w:val="40"/>
                          <w:szCs w:val="40"/>
                        </w:rPr>
                        <w:sym w:font="Wingdings" w:char="008C"/>
                      </w:r>
                    </w:p>
                  </w:txbxContent>
                </v:textbox>
              </v:shape>
            </w:pict>
          </mc:Fallback>
        </mc:AlternateContent>
      </w:r>
      <w:r w:rsidR="0051240F">
        <w:rPr>
          <w:noProof/>
        </w:rPr>
        <w:pict w14:anchorId="4CEC83C4">
          <v:shape id="_x0000_s1089" type="#_x0000_t75" style="position:absolute;margin-left:34.2pt;margin-top:7.2pt;width:217.2pt;height:97.6pt;z-index:251781632;mso-position-horizontal-relative:text;mso-position-vertical-relative:text">
            <v:imagedata r:id="rId198" o:title=""/>
          </v:shape>
        </w:pict>
      </w:r>
    </w:p>
    <w:p w14:paraId="2E98A8C0" w14:textId="0BE5F668" w:rsidR="00994066" w:rsidRDefault="00994066" w:rsidP="00DB35B4">
      <w:pPr>
        <w:pStyle w:val="Text"/>
      </w:pPr>
      <w:r>
        <w:tab/>
      </w:r>
    </w:p>
    <w:p w14:paraId="318E87AC" w14:textId="685BBD7E" w:rsidR="00994066" w:rsidRDefault="00994066" w:rsidP="00DB35B4">
      <w:pPr>
        <w:pStyle w:val="Text"/>
      </w:pPr>
    </w:p>
    <w:p w14:paraId="43F7949F" w14:textId="22816823" w:rsidR="00994066" w:rsidRDefault="0051240F" w:rsidP="00DB35B4">
      <w:pPr>
        <w:pStyle w:val="Text"/>
      </w:pPr>
      <w:r>
        <w:rPr>
          <w:noProof/>
        </w:rPr>
        <w:pict w14:anchorId="2887C4F4">
          <v:shape id="_x0000_s1084" type="#_x0000_t75" style="position:absolute;margin-left:223.4pt;margin-top:4.55pt;width:146.7pt;height:42.2pt;z-index:251766272" fillcolor="#fabf8f [1945]">
            <v:imagedata r:id="rId199" o:title=""/>
          </v:shape>
        </w:pict>
      </w:r>
      <w:r w:rsidR="00994066">
        <w:rPr>
          <w:noProof/>
          <w:lang w:bidi="ar-SA"/>
        </w:rPr>
        <mc:AlternateContent>
          <mc:Choice Requires="wps">
            <w:drawing>
              <wp:anchor distT="0" distB="0" distL="114300" distR="114300" simplePos="0" relativeHeight="251768320" behindDoc="0" locked="0" layoutInCell="1" allowOverlap="1" wp14:anchorId="179723C9" wp14:editId="1C449988">
                <wp:simplePos x="0" y="0"/>
                <wp:positionH relativeFrom="column">
                  <wp:posOffset>10861</wp:posOffset>
                </wp:positionH>
                <wp:positionV relativeFrom="paragraph">
                  <wp:posOffset>58404</wp:posOffset>
                </wp:positionV>
                <wp:extent cx="396240" cy="365760"/>
                <wp:effectExtent l="0" t="0" r="3810" b="0"/>
                <wp:wrapNone/>
                <wp:docPr id="409" name="Text Box 19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122D59" w14:textId="77777777" w:rsidR="00BD0D89" w:rsidRPr="008F089E" w:rsidRDefault="00BD0D89" w:rsidP="00994066">
                            <w:pPr>
                              <w:spacing w:before="60" w:after="60"/>
                              <w:jc w:val="center"/>
                              <w:rPr>
                                <w:sz w:val="40"/>
                                <w:szCs w:val="40"/>
                              </w:rPr>
                            </w:pPr>
                            <w:r w:rsidRPr="008F089E">
                              <w:rPr>
                                <w:rFonts w:ascii="Arial" w:eastAsia="+mn-ea" w:hAnsi="Wingdings" w:cs="Arial"/>
                                <w:color w:val="000000"/>
                                <w:kern w:val="24"/>
                                <w:sz w:val="40"/>
                                <w:szCs w:val="40"/>
                              </w:rPr>
                              <w:sym w:font="Wingdings" w:char="008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6" o:spid="_x0000_s1054" type="#_x0000_t202" style="position:absolute;margin-left:.85pt;margin-top:4.6pt;width:31.2pt;height:28.8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" stroked="f">
                <v:textbox>
                  <w:txbxContent>
                    <w:p w14:paraId="2C122D59" w14:textId="77777777" w:rsidR="00BD0D89" w:rsidRPr="008F089E" w:rsidRDefault="00BD0D89" w:rsidP="00994066">
                      <w:pPr>
                        <w:spacing w:before="60" w:after="60"/>
                        <w:jc w:val="center"/>
                        <w:rPr>
                          <w:sz w:val="40"/>
                          <w:szCs w:val="40"/>
                        </w:rPr>
                      </w:pPr>
                      <w:r w:rsidRPr="008F089E">
                        <w:rPr>
                          <w:rFonts w:ascii="Arial" w:eastAsia="+mn-ea" w:hAnsi="Wingdings" w:cs="Arial"/>
                          <w:color w:val="000000"/>
                          <w:kern w:val="24"/>
                          <w:sz w:val="40"/>
                          <w:szCs w:val="40"/>
                        </w:rPr>
                        <w:sym w:font="Wingdings" w:char="008D"/>
                      </w:r>
                    </w:p>
                  </w:txbxContent>
                </v:textbox>
              </v:shape>
            </w:pict>
          </mc:Fallback>
        </mc:AlternateContent>
      </w:r>
    </w:p>
    <w:p w14:paraId="0C0D6803" w14:textId="4342E9B4" w:rsidR="00994066" w:rsidRDefault="00994066" w:rsidP="00DB35B4">
      <w:pPr>
        <w:pStyle w:val="Text"/>
      </w:pPr>
    </w:p>
    <w:p w14:paraId="795C032B" w14:textId="77777777" w:rsidR="00994066" w:rsidRDefault="00994066" w:rsidP="00DB35B4">
      <w:pPr>
        <w:pStyle w:val="Text"/>
      </w:pPr>
    </w:p>
    <w:p w14:paraId="3083904E" w14:textId="774BA428" w:rsidR="0012761D" w:rsidRDefault="0012761D" w:rsidP="00DB35B4">
      <w:pPr>
        <w:pStyle w:val="Text"/>
      </w:pPr>
    </w:p>
    <w:p w14:paraId="59F27EC8" w14:textId="2BE5852D" w:rsidR="00994066" w:rsidRDefault="0051240F" w:rsidP="00DB35B4">
      <w:pPr>
        <w:pStyle w:val="Text"/>
      </w:pPr>
      <w:r>
        <w:rPr>
          <w:noProof/>
        </w:rPr>
        <w:pict w14:anchorId="7B9B9ACE">
          <v:shape id="_x0000_s1090" type="#_x0000_t75" style="position:absolute;margin-left:154.65pt;margin-top:7.05pt;width:284.15pt;height:45.45pt;z-index:251782656">
            <v:imagedata r:id="rId200" o:title=""/>
          </v:shape>
        </w:pict>
      </w:r>
    </w:p>
    <w:p w14:paraId="4B41A5D4" w14:textId="77777777" w:rsidR="0012761D" w:rsidRDefault="0012761D" w:rsidP="00DB35B4">
      <w:pPr>
        <w:pStyle w:val="Text"/>
      </w:pPr>
    </w:p>
    <w:p w14:paraId="05F0D8F8" w14:textId="77777777" w:rsidR="00E83E0A" w:rsidRDefault="00E83E0A" w:rsidP="00DB35B4">
      <w:pPr>
        <w:pStyle w:val="Text"/>
        <w:rPr>
          <w:ins w:id="7328" w:author="Aleksander Hansen" w:date="2013-02-16T23:30:00Z"/>
        </w:rPr>
      </w:pPr>
    </w:p>
    <w:p w14:paraId="03C05C9E" w14:textId="77777777" w:rsidR="00E83E0A" w:rsidRDefault="00E83E0A" w:rsidP="00DB35B4">
      <w:pPr>
        <w:pStyle w:val="Text"/>
        <w:rPr>
          <w:ins w:id="7329" w:author="Aleksander Hansen" w:date="2013-02-16T23:30:00Z"/>
        </w:rPr>
      </w:pPr>
    </w:p>
    <w:p w14:paraId="05ADC78F" w14:textId="77777777" w:rsidR="00E83E0A" w:rsidRDefault="00E83E0A" w:rsidP="00DB35B4">
      <w:pPr>
        <w:pStyle w:val="Text"/>
        <w:rPr>
          <w:ins w:id="7330" w:author="Aleksander Hansen" w:date="2013-02-16T23:30:00Z"/>
        </w:rPr>
      </w:pPr>
    </w:p>
    <w:p w14:paraId="46F6A9BB" w14:textId="77777777" w:rsidR="00994066" w:rsidRDefault="00994066" w:rsidP="00DB35B4">
      <w:pPr>
        <w:pStyle w:val="Text"/>
      </w:pPr>
      <w:r>
        <w:t>Using Duration and Convexity Together</w:t>
      </w:r>
    </w:p>
    <w:p w14:paraId="1F32CAEB" w14:textId="77777777" w:rsidR="0012761D" w:rsidRDefault="0012761D" w:rsidP="00DB35B4">
      <w:pPr>
        <w:pStyle w:val="Text"/>
      </w:pPr>
    </w:p>
    <w:p w14:paraId="7FDA340F" w14:textId="77777777" w:rsidR="00994066" w:rsidRPr="00A3506F" w:rsidRDefault="00994066" w:rsidP="00DB35B4">
      <w:pPr>
        <w:pStyle w:val="Text"/>
      </w:pPr>
      <w:r>
        <w:rPr>
          <w:noProof/>
          <w:lang w:bidi="ar-SA"/>
        </w:rPr>
        <mc:AlternateContent>
          <mc:Choice Requires="wps">
            <w:drawing>
              <wp:inline distT="0" distB="0" distL="0" distR="0" wp14:anchorId="0EC2C323" wp14:editId="60C4C930">
                <wp:extent cx="2445385" cy="1128156"/>
                <wp:effectExtent l="0" t="0" r="0" b="0"/>
                <wp:docPr id="408" name="Text Box 3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5385" cy="1128156"/>
                        </a:xfrm>
                        <a:prstGeom prst="rect">
                          <a:avLst/>
                        </a:prstGeom>
                        <a:solidFill>
                          <a:schemeClr val="accent3">
                            <a:lumMod val="20000"/>
                            <a:lumOff val="8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5B6686" w14:textId="77777777" w:rsidR="00BD0D89" w:rsidRPr="00EA4742" w:rsidRDefault="00BD0D89" w:rsidP="00994066">
                            <w:pPr>
                              <w:pStyle w:val="Bulletedlist-Default"/>
                              <w:spacing w:before="120" w:after="120" w:line="240" w:lineRule="auto"/>
                              <w:ind w:left="360"/>
                              <w:rPr>
                                <w:rStyle w:val="Strong"/>
                              </w:rPr>
                            </w:pPr>
                            <w:r w:rsidRPr="00EA4742">
                              <w:rPr>
                                <w:rStyle w:val="Strong"/>
                              </w:rPr>
                              <w:t xml:space="preserve">$1,000 par bond </w:t>
                            </w:r>
                          </w:p>
                          <w:p w14:paraId="4F790BA7" w14:textId="77777777" w:rsidR="00BD0D89" w:rsidRPr="00EA4742" w:rsidRDefault="00BD0D89" w:rsidP="00994066">
                            <w:pPr>
                              <w:pStyle w:val="Bulletedlist-Default"/>
                              <w:spacing w:before="120" w:after="120" w:line="240" w:lineRule="auto"/>
                              <w:ind w:left="360"/>
                              <w:rPr>
                                <w:rStyle w:val="Strong"/>
                              </w:rPr>
                            </w:pPr>
                            <w:r w:rsidRPr="00EA4742">
                              <w:rPr>
                                <w:rStyle w:val="Strong"/>
                              </w:rPr>
                              <w:t>4% semiannual coupon</w:t>
                            </w:r>
                          </w:p>
                          <w:p w14:paraId="71C0F1DD" w14:textId="77777777" w:rsidR="00BD0D89" w:rsidRPr="00EA4742" w:rsidRDefault="00BD0D89" w:rsidP="00994066">
                            <w:pPr>
                              <w:pStyle w:val="Bulletedlist-Default"/>
                              <w:spacing w:before="120" w:after="120" w:line="240" w:lineRule="auto"/>
                              <w:ind w:left="360"/>
                              <w:rPr>
                                <w:rStyle w:val="Strong"/>
                              </w:rPr>
                            </w:pPr>
                            <w:r w:rsidRPr="00EA4742">
                              <w:rPr>
                                <w:rStyle w:val="Strong"/>
                              </w:rPr>
                              <w:t>10 years to maturity</w:t>
                            </w:r>
                          </w:p>
                          <w:p w14:paraId="120B9037" w14:textId="77777777" w:rsidR="00BD0D89" w:rsidRPr="00EA4742" w:rsidRDefault="00BD0D89" w:rsidP="00994066">
                            <w:pPr>
                              <w:pStyle w:val="Bulletedlist-Default"/>
                              <w:spacing w:before="120" w:after="120" w:line="240" w:lineRule="auto"/>
                              <w:ind w:left="360"/>
                              <w:rPr>
                                <w:rStyle w:val="Strong"/>
                              </w:rPr>
                            </w:pPr>
                            <w:r w:rsidRPr="00EA4742">
                              <w:rPr>
                                <w:rStyle w:val="Strong"/>
                              </w:rPr>
                              <w:t>$851.23 @ 6% Yield</w:t>
                            </w:r>
                          </w:p>
                          <w:p w14:paraId="60A85B3B" w14:textId="77777777" w:rsidR="00BD0D89" w:rsidRPr="00EA4742" w:rsidRDefault="00BD0D89" w:rsidP="00994066">
                            <w:pPr>
                              <w:spacing w:before="60" w:after="60"/>
                              <w:rPr>
                                <w:rStyle w:val="Strong"/>
                              </w:rPr>
                            </w:pPr>
                          </w:p>
                        </w:txbxContent>
                      </wps:txbx>
                      <wps:bodyPr rot="0" vert="horz" wrap="square" lIns="91440" tIns="45720" rIns="91440" bIns="45720" anchor="t" anchorCtr="0" upright="1">
                        <a:noAutofit/>
                      </wps:bodyPr>
                    </wps:wsp>
                  </a:graphicData>
                </a:graphic>
              </wp:inline>
            </w:drawing>
          </mc:Choice>
          <mc:Fallback>
            <w:pict>
              <v:shape id="Text Box 3110" o:spid="_x0000_s1055" type="#_x0000_t202" style="width:192.55pt;height:88.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" fillcolor="#eaf1dd [662]" stroked="f">
                <v:textbox>
                  <w:txbxContent>
                    <w:p w14:paraId="6A5B6686" w14:textId="77777777" w:rsidR="00BD0D89" w:rsidRPr="00EA4742" w:rsidRDefault="00BD0D89" w:rsidP="00994066">
                      <w:pPr>
                        <w:pStyle w:val="Bulletedlist-Default"/>
                        <w:spacing w:before="120" w:after="120" w:line="240" w:lineRule="auto"/>
                        <w:ind w:left="360"/>
                        <w:rPr>
                          <w:rStyle w:val="Strong"/>
                        </w:rPr>
                      </w:pPr>
                      <w:r w:rsidRPr="00EA4742">
                        <w:rPr>
                          <w:rStyle w:val="Strong"/>
                        </w:rPr>
                        <w:t xml:space="preserve">$1,000 par bond </w:t>
                      </w:r>
                    </w:p>
                    <w:p w14:paraId="4F790BA7" w14:textId="77777777" w:rsidR="00BD0D89" w:rsidRPr="00EA4742" w:rsidRDefault="00BD0D89" w:rsidP="00994066">
                      <w:pPr>
                        <w:pStyle w:val="Bulletedlist-Default"/>
                        <w:spacing w:before="120" w:after="120" w:line="240" w:lineRule="auto"/>
                        <w:ind w:left="360"/>
                        <w:rPr>
                          <w:rStyle w:val="Strong"/>
                        </w:rPr>
                      </w:pPr>
                      <w:r w:rsidRPr="00EA4742">
                        <w:rPr>
                          <w:rStyle w:val="Strong"/>
                        </w:rPr>
                        <w:t>4% semiannual coupon</w:t>
                      </w:r>
                    </w:p>
                    <w:p w14:paraId="71C0F1DD" w14:textId="77777777" w:rsidR="00BD0D89" w:rsidRPr="00EA4742" w:rsidRDefault="00BD0D89" w:rsidP="00994066">
                      <w:pPr>
                        <w:pStyle w:val="Bulletedlist-Default"/>
                        <w:spacing w:before="120" w:after="120" w:line="240" w:lineRule="auto"/>
                        <w:ind w:left="360"/>
                        <w:rPr>
                          <w:rStyle w:val="Strong"/>
                        </w:rPr>
                      </w:pPr>
                      <w:r w:rsidRPr="00EA4742">
                        <w:rPr>
                          <w:rStyle w:val="Strong"/>
                        </w:rPr>
                        <w:t>10 years to maturity</w:t>
                      </w:r>
                    </w:p>
                    <w:p w14:paraId="120B9037" w14:textId="77777777" w:rsidR="00BD0D89" w:rsidRPr="00EA4742" w:rsidRDefault="00BD0D89" w:rsidP="00994066">
                      <w:pPr>
                        <w:pStyle w:val="Bulletedlist-Default"/>
                        <w:spacing w:before="120" w:after="120" w:line="240" w:lineRule="auto"/>
                        <w:ind w:left="360"/>
                        <w:rPr>
                          <w:rStyle w:val="Strong"/>
                        </w:rPr>
                      </w:pPr>
                      <w:r w:rsidRPr="00EA4742">
                        <w:rPr>
                          <w:rStyle w:val="Strong"/>
                        </w:rPr>
                        <w:t>$851.23 @ 6% Yield</w:t>
                      </w:r>
                    </w:p>
                    <w:p w14:paraId="60A85B3B" w14:textId="77777777" w:rsidR="00BD0D89" w:rsidRPr="00EA4742" w:rsidRDefault="00BD0D89" w:rsidP="00994066">
                      <w:pPr>
                        <w:spacing w:before="60" w:after="60"/>
                        <w:rPr>
                          <w:rStyle w:val="Strong"/>
                        </w:rPr>
                      </w:pPr>
                    </w:p>
                  </w:txbxContent>
                </v:textbox>
                <w10:anchorlock/>
              </v:shape>
            </w:pict>
          </mc:Fallback>
        </mc:AlternateContent>
      </w:r>
    </w:p>
    <w:p w14:paraId="710C2E70" w14:textId="767AB7B1" w:rsidR="00994066" w:rsidRDefault="0051240F" w:rsidP="00DB35B4">
      <w:pPr>
        <w:pStyle w:val="Text"/>
      </w:pPr>
      <w:r>
        <w:pict w14:anchorId="31F65EDC">
          <v:shape id="_x0000_i1137" type="#_x0000_t75" style="width:313.9pt;height:59.85pt">
            <v:imagedata r:id="rId201" o:title=""/>
          </v:shape>
        </w:pict>
      </w:r>
    </w:p>
    <w:p w14:paraId="21B4C134" w14:textId="07DFB9D2" w:rsidR="0012761D" w:rsidRDefault="0012761D" w:rsidP="00DB35B4">
      <w:pPr>
        <w:pStyle w:val="Text"/>
      </w:pPr>
      <w:r>
        <w:rPr>
          <w:noProof/>
          <w:lang w:bidi="ar-SA"/>
        </w:rPr>
        <mc:AlternateContent>
          <mc:Choice Requires="wps">
            <w:drawing>
              <wp:anchor distT="0" distB="0" distL="114300" distR="114300" simplePos="0" relativeHeight="251769344" behindDoc="0" locked="0" layoutInCell="1" allowOverlap="1" wp14:anchorId="78672E78" wp14:editId="2CE874C6">
                <wp:simplePos x="0" y="0"/>
                <wp:positionH relativeFrom="margin">
                  <wp:posOffset>6350</wp:posOffset>
                </wp:positionH>
                <wp:positionV relativeFrom="paragraph">
                  <wp:posOffset>90805</wp:posOffset>
                </wp:positionV>
                <wp:extent cx="5775960" cy="7620"/>
                <wp:effectExtent l="0" t="0" r="15240" b="30480"/>
                <wp:wrapNone/>
                <wp:docPr id="407" name="AutoShape 19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75960" cy="7620"/>
                        </a:xfrm>
                        <a:prstGeom prst="straightConnector1">
                          <a:avLst/>
                        </a:prstGeom>
                        <a:noFill/>
                        <a:ln w="19050">
                          <a:solidFill>
                            <a:schemeClr val="accent4">
                              <a:lumMod val="50000"/>
                              <a:lumOff val="0"/>
                            </a:schemeClr>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958" o:spid="_x0000_s1026" type="#_x0000_t32" style="position:absolute;margin-left:.5pt;margin-top:7.15pt;width:454.8pt;height:.6pt;flip:y;z-index:25176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" strokecolor="#3f3151 [1607]" strokeweight="1.5pt">
                <v:stroke dashstyle="dash"/>
                <w10:wrap anchorx="margin"/>
              </v:shape>
            </w:pict>
          </mc:Fallback>
        </mc:AlternateContent>
      </w:r>
    </w:p>
    <w:p w14:paraId="7B5E7CCA" w14:textId="3F7F0B42" w:rsidR="00994066" w:rsidRDefault="0051240F" w:rsidP="00DB35B4">
      <w:pPr>
        <w:pStyle w:val="Text"/>
      </w:pPr>
      <w:r>
        <w:pict w14:anchorId="53A1F3B7">
          <v:shape id="_x0000_i1138" type="#_x0000_t75" style="width:303.35pt;height:57.45pt">
            <v:imagedata r:id="rId202" o:title=""/>
          </v:shape>
        </w:pict>
      </w:r>
      <w:r w:rsidR="00994066">
        <w:br/>
      </w:r>
    </w:p>
    <w:p w14:paraId="72E64631" w14:textId="77777777" w:rsidR="00994066" w:rsidRDefault="00994066" w:rsidP="00DB35B4">
      <w:pPr>
        <w:pStyle w:val="Text"/>
      </w:pPr>
    </w:p>
    <w:p w14:paraId="071FCCE6" w14:textId="77777777" w:rsidR="00994066" w:rsidRDefault="00994066" w:rsidP="00DB35B4">
      <w:pPr>
        <w:pStyle w:val="Text"/>
      </w:pPr>
      <w:r>
        <w:t>Tuckman’s Convexity Calculations</w:t>
      </w:r>
      <w:r>
        <w:br/>
      </w:r>
    </w:p>
    <w:tbl>
      <w:tblPr>
        <w:tblW w:w="9023" w:type="dxa"/>
        <w:jc w:val="center"/>
        <w:tblCellMar>
          <w:left w:w="0" w:type="dxa"/>
          <w:right w:w="0" w:type="dxa"/>
        </w:tblCellMar>
        <w:tblLook w:val="04A0" w:firstRow="1" w:lastRow="0" w:firstColumn="1" w:lastColumn="0" w:noHBand="0" w:noVBand="1"/>
        <w:tblPrChange w:id="7331" w:author="Aleksander Hansen" w:date="2013-02-16T23:32:00Z">
          <w:tblPr>
            <w:tblW w:w="9023" w:type="dxa"/>
            <w:jc w:val="center"/>
            <w:tblCellMar>
              <w:left w:w="0" w:type="dxa"/>
              <w:right w:w="0" w:type="dxa"/>
            </w:tblCellMar>
            <w:tblLook w:val="04A0" w:firstRow="1" w:lastRow="0" w:firstColumn="1" w:lastColumn="0" w:noHBand="0" w:noVBand="1"/>
          </w:tblPr>
        </w:tblPrChange>
      </w:tblPr>
      <w:tblGrid>
        <w:gridCol w:w="1103"/>
        <w:gridCol w:w="1635"/>
        <w:gridCol w:w="1234"/>
        <w:gridCol w:w="1695"/>
        <w:gridCol w:w="1572"/>
        <w:gridCol w:w="1784"/>
        <w:tblGridChange w:id="7332">
          <w:tblGrid>
            <w:gridCol w:w="1103"/>
            <w:gridCol w:w="1635"/>
            <w:gridCol w:w="1234"/>
            <w:gridCol w:w="1695"/>
            <w:gridCol w:w="1572"/>
            <w:gridCol w:w="1784"/>
          </w:tblGrid>
        </w:tblGridChange>
      </w:tblGrid>
      <w:tr w:rsidR="00994066" w:rsidRPr="00EA4742" w14:paraId="4405AE79" w14:textId="77777777" w:rsidTr="00E83E0A">
        <w:trPr>
          <w:cantSplit/>
          <w:jc w:val="center"/>
          <w:trPrChange w:id="7333" w:author="Aleksander Hansen" w:date="2013-02-16T23:32:00Z">
            <w:trPr>
              <w:cantSplit/>
              <w:jc w:val="center"/>
            </w:trPr>
          </w:trPrChange>
        </w:trPr>
        <w:tc>
          <w:tcPr>
            <w:tcW w:w="9023" w:type="dxa"/>
            <w:gridSpan w:val="6"/>
            <w:shd w:val="clear" w:color="auto" w:fill="auto"/>
            <w:tcMar>
              <w:top w:w="15" w:type="dxa"/>
              <w:left w:w="15" w:type="dxa"/>
              <w:bottom w:w="0" w:type="dxa"/>
              <w:right w:w="15" w:type="dxa"/>
            </w:tcMar>
            <w:vAlign w:val="bottom"/>
            <w:hideMark/>
            <w:tcPrChange w:id="7334" w:author="Aleksander Hansen" w:date="2013-02-16T23:32:00Z">
              <w:tcPr>
                <w:tcW w:w="9023" w:type="dxa"/>
                <w:gridSpan w:val="6"/>
                <w:tcBorders>
                  <w:top w:val="nil"/>
                  <w:left w:val="nil"/>
                  <w:bottom w:val="nil"/>
                  <w:right w:val="nil"/>
                </w:tcBorders>
                <w:shd w:val="clear" w:color="auto" w:fill="auto"/>
                <w:tcMar>
                  <w:top w:w="15" w:type="dxa"/>
                  <w:left w:w="15" w:type="dxa"/>
                  <w:bottom w:w="0" w:type="dxa"/>
                  <w:right w:w="15" w:type="dxa"/>
                </w:tcMar>
                <w:vAlign w:val="bottom"/>
                <w:hideMark/>
              </w:tcPr>
            </w:tcPrChange>
          </w:tcPr>
          <w:p w14:paraId="6A045A36" w14:textId="77777777" w:rsidR="00994066" w:rsidRPr="00EA4742" w:rsidRDefault="00994066" w:rsidP="00DB35B4">
            <w:pPr>
              <w:pStyle w:val="Text"/>
            </w:pPr>
            <w:r w:rsidRPr="00EA4742">
              <w:t>Tuckman's Table 5.3, Bond: 5s Treasury of February 15, 2011</w:t>
            </w:r>
          </w:p>
        </w:tc>
      </w:tr>
      <w:tr w:rsidR="00994066" w:rsidRPr="00EA4742" w14:paraId="5BDF7F70" w14:textId="77777777" w:rsidTr="00E83E0A">
        <w:trPr>
          <w:cantSplit/>
          <w:jc w:val="center"/>
          <w:trPrChange w:id="7335"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36"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9031E2B" w14:textId="77777777" w:rsidR="00994066" w:rsidRPr="00EA4742" w:rsidRDefault="00994066" w:rsidP="006B12F7">
            <w:pPr>
              <w:pStyle w:val="Paragraph"/>
              <w:rPr>
                <w:rFonts w:ascii="Calibri" w:hAnsi="Calibri" w:cs="Calibri"/>
                <w:sz w:val="24"/>
                <w:szCs w:val="24"/>
              </w:rPr>
            </w:pPr>
          </w:p>
        </w:tc>
        <w:tc>
          <w:tcPr>
            <w:tcW w:w="1635" w:type="dxa"/>
            <w:shd w:val="clear" w:color="auto" w:fill="auto"/>
            <w:tcMar>
              <w:top w:w="15" w:type="dxa"/>
              <w:left w:w="15" w:type="dxa"/>
              <w:bottom w:w="0" w:type="dxa"/>
              <w:right w:w="15" w:type="dxa"/>
            </w:tcMar>
            <w:vAlign w:val="bottom"/>
            <w:hideMark/>
            <w:tcPrChange w:id="7337"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7A912A9" w14:textId="77777777" w:rsidR="00994066" w:rsidRPr="00EA4742" w:rsidRDefault="00994066" w:rsidP="006B12F7">
            <w:pPr>
              <w:pStyle w:val="Paragraph"/>
              <w:rPr>
                <w:rFonts w:ascii="Calibri" w:hAnsi="Calibri" w:cs="Calibri"/>
                <w:sz w:val="24"/>
                <w:szCs w:val="24"/>
              </w:rPr>
            </w:pPr>
          </w:p>
        </w:tc>
        <w:tc>
          <w:tcPr>
            <w:tcW w:w="1234" w:type="dxa"/>
            <w:shd w:val="clear" w:color="auto" w:fill="auto"/>
            <w:tcMar>
              <w:top w:w="15" w:type="dxa"/>
              <w:left w:w="15" w:type="dxa"/>
              <w:bottom w:w="0" w:type="dxa"/>
              <w:right w:w="15" w:type="dxa"/>
            </w:tcMar>
            <w:vAlign w:val="bottom"/>
            <w:hideMark/>
            <w:tcPrChange w:id="7338"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C3DE2B2" w14:textId="77777777" w:rsidR="00994066" w:rsidRPr="00EA4742" w:rsidRDefault="00994066" w:rsidP="006B12F7">
            <w:pPr>
              <w:pStyle w:val="Paragraph"/>
              <w:rPr>
                <w:rFonts w:ascii="Calibri" w:hAnsi="Calibri" w:cs="Calibri"/>
                <w:sz w:val="24"/>
                <w:szCs w:val="24"/>
              </w:rPr>
            </w:pPr>
          </w:p>
        </w:tc>
        <w:tc>
          <w:tcPr>
            <w:tcW w:w="5051" w:type="dxa"/>
            <w:gridSpan w:val="3"/>
            <w:shd w:val="clear" w:color="auto" w:fill="auto"/>
            <w:tcMar>
              <w:top w:w="15" w:type="dxa"/>
              <w:left w:w="15" w:type="dxa"/>
              <w:bottom w:w="0" w:type="dxa"/>
              <w:right w:w="15" w:type="dxa"/>
            </w:tcMar>
            <w:vAlign w:val="bottom"/>
            <w:hideMark/>
            <w:tcPrChange w:id="7339" w:author="Aleksander Hansen" w:date="2013-02-16T23:32:00Z">
              <w:tcPr>
                <w:tcW w:w="5051"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5D2E7F88" w14:textId="77777777" w:rsidR="00994066" w:rsidRPr="00EA4742" w:rsidRDefault="00994066" w:rsidP="00DB35B4">
            <w:pPr>
              <w:pStyle w:val="Text"/>
              <w:rPr>
                <w:rStyle w:val="Strong"/>
              </w:rPr>
            </w:pPr>
            <w:r w:rsidRPr="00EA4742">
              <w:t xml:space="preserve">Application @ 5% (only applies at 5%) </w:t>
            </w:r>
          </w:p>
        </w:tc>
      </w:tr>
      <w:tr w:rsidR="00994066" w:rsidRPr="00EA4742" w14:paraId="48D9F0D2" w14:textId="77777777" w:rsidTr="00E83E0A">
        <w:trPr>
          <w:cantSplit/>
          <w:jc w:val="center"/>
          <w:trPrChange w:id="7340"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41"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828CF45" w14:textId="77777777" w:rsidR="00994066" w:rsidRPr="00EA4742" w:rsidRDefault="00994066" w:rsidP="00DB35B4">
            <w:pPr>
              <w:pStyle w:val="Text"/>
              <w:rPr>
                <w:rStyle w:val="Strong"/>
              </w:rPr>
            </w:pPr>
            <w:r w:rsidRPr="00EA4742">
              <w:t>Face</w:t>
            </w:r>
          </w:p>
        </w:tc>
        <w:tc>
          <w:tcPr>
            <w:tcW w:w="1635" w:type="dxa"/>
            <w:shd w:val="clear" w:color="auto" w:fill="auto"/>
            <w:tcMar>
              <w:top w:w="15" w:type="dxa"/>
              <w:left w:w="15" w:type="dxa"/>
              <w:bottom w:w="0" w:type="dxa"/>
              <w:right w:w="15" w:type="dxa"/>
            </w:tcMar>
            <w:vAlign w:val="bottom"/>
            <w:hideMark/>
            <w:tcPrChange w:id="7342" w:author="Aleksander Hansen" w:date="2013-02-16T23:32:00Z">
              <w:tcPr>
                <w:tcW w:w="1635" w:type="dxa"/>
                <w:tcBorders>
                  <w:top w:val="nil"/>
                  <w:left w:val="nil"/>
                  <w:bottom w:val="nil"/>
                  <w:right w:val="nil"/>
                </w:tcBorders>
                <w:shd w:val="clear" w:color="auto" w:fill="FFFFCC"/>
                <w:tcMar>
                  <w:top w:w="15" w:type="dxa"/>
                  <w:left w:w="15" w:type="dxa"/>
                  <w:bottom w:w="0" w:type="dxa"/>
                  <w:right w:w="15" w:type="dxa"/>
                </w:tcMar>
                <w:vAlign w:val="bottom"/>
                <w:hideMark/>
              </w:tcPr>
            </w:tcPrChange>
          </w:tcPr>
          <w:p w14:paraId="40A44CE7" w14:textId="77777777" w:rsidR="00994066" w:rsidRPr="00EA4742" w:rsidRDefault="00994066" w:rsidP="00DB35B4">
            <w:pPr>
              <w:pStyle w:val="Text"/>
              <w:rPr>
                <w:rStyle w:val="Strong"/>
              </w:rPr>
            </w:pPr>
            <w:r w:rsidRPr="00EA4742">
              <w:t>100</w:t>
            </w:r>
          </w:p>
        </w:tc>
        <w:tc>
          <w:tcPr>
            <w:tcW w:w="1234" w:type="dxa"/>
            <w:shd w:val="clear" w:color="auto" w:fill="auto"/>
            <w:tcMar>
              <w:top w:w="15" w:type="dxa"/>
              <w:left w:w="15" w:type="dxa"/>
              <w:bottom w:w="0" w:type="dxa"/>
              <w:right w:w="15" w:type="dxa"/>
            </w:tcMar>
            <w:vAlign w:val="bottom"/>
            <w:hideMark/>
            <w:tcPrChange w:id="7343"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A2714A7" w14:textId="77777777" w:rsidR="00994066" w:rsidRPr="00EA4742" w:rsidRDefault="00994066" w:rsidP="006B12F7">
            <w:pPr>
              <w:pStyle w:val="Paragraph"/>
              <w:rPr>
                <w:rFonts w:ascii="Calibri" w:hAnsi="Calibri" w:cs="Calibri"/>
                <w:sz w:val="24"/>
                <w:szCs w:val="24"/>
              </w:rPr>
            </w:pPr>
          </w:p>
        </w:tc>
        <w:tc>
          <w:tcPr>
            <w:tcW w:w="3267" w:type="dxa"/>
            <w:gridSpan w:val="2"/>
            <w:shd w:val="clear" w:color="auto" w:fill="auto"/>
            <w:tcMar>
              <w:top w:w="15" w:type="dxa"/>
              <w:left w:w="15" w:type="dxa"/>
              <w:bottom w:w="0" w:type="dxa"/>
              <w:right w:w="15" w:type="dxa"/>
            </w:tcMar>
            <w:vAlign w:val="bottom"/>
            <w:hideMark/>
            <w:tcPrChange w:id="7344" w:author="Aleksander Hansen" w:date="2013-02-16T23:32:00Z">
              <w:tcPr>
                <w:tcW w:w="32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8504999" w14:textId="77777777" w:rsidR="00994066" w:rsidRPr="00FC3197" w:rsidRDefault="00994066" w:rsidP="00DB35B4">
            <w:pPr>
              <w:pStyle w:val="Text"/>
            </w:pPr>
            <w:r w:rsidRPr="00FC3197">
              <w:t>If rates change (bps)</w:t>
            </w:r>
          </w:p>
        </w:tc>
        <w:tc>
          <w:tcPr>
            <w:tcW w:w="1784" w:type="dxa"/>
            <w:shd w:val="clear" w:color="auto" w:fill="auto"/>
            <w:tcMar>
              <w:top w:w="15" w:type="dxa"/>
              <w:left w:w="15" w:type="dxa"/>
              <w:bottom w:w="0" w:type="dxa"/>
              <w:right w:w="15" w:type="dxa"/>
            </w:tcMar>
            <w:vAlign w:val="bottom"/>
            <w:hideMark/>
            <w:tcPrChange w:id="7345" w:author="Aleksander Hansen" w:date="2013-02-16T23:32:00Z">
              <w:tcPr>
                <w:tcW w:w="1784" w:type="dxa"/>
                <w:tcBorders>
                  <w:top w:val="nil"/>
                  <w:left w:val="nil"/>
                  <w:bottom w:val="nil"/>
                  <w:right w:val="nil"/>
                </w:tcBorders>
                <w:shd w:val="clear" w:color="auto" w:fill="FFFFCC"/>
                <w:tcMar>
                  <w:top w:w="15" w:type="dxa"/>
                  <w:left w:w="15" w:type="dxa"/>
                  <w:bottom w:w="0" w:type="dxa"/>
                  <w:right w:w="15" w:type="dxa"/>
                </w:tcMar>
                <w:vAlign w:val="bottom"/>
                <w:hideMark/>
              </w:tcPr>
            </w:tcPrChange>
          </w:tcPr>
          <w:p w14:paraId="4B2440E2" w14:textId="77777777" w:rsidR="00994066" w:rsidRPr="00EA4742" w:rsidRDefault="00994066" w:rsidP="00DB35B4">
            <w:pPr>
              <w:pStyle w:val="Text"/>
              <w:rPr>
                <w:rStyle w:val="Strong"/>
              </w:rPr>
            </w:pPr>
            <w:r w:rsidRPr="00EA4742">
              <w:t>25</w:t>
            </w:r>
          </w:p>
        </w:tc>
      </w:tr>
      <w:tr w:rsidR="00994066" w:rsidRPr="00EA4742" w14:paraId="1211C01C" w14:textId="77777777" w:rsidTr="00E83E0A">
        <w:trPr>
          <w:cantSplit/>
          <w:jc w:val="center"/>
          <w:trPrChange w:id="7346"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47"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BF89682" w14:textId="77777777" w:rsidR="00994066" w:rsidRPr="00EA4742" w:rsidRDefault="00994066" w:rsidP="00DB35B4">
            <w:pPr>
              <w:pStyle w:val="Text"/>
              <w:rPr>
                <w:rStyle w:val="Strong"/>
              </w:rPr>
            </w:pPr>
            <w:r w:rsidRPr="00EA4742">
              <w:t>Coupon</w:t>
            </w:r>
          </w:p>
        </w:tc>
        <w:tc>
          <w:tcPr>
            <w:tcW w:w="1635" w:type="dxa"/>
            <w:shd w:val="clear" w:color="auto" w:fill="auto"/>
            <w:tcMar>
              <w:top w:w="15" w:type="dxa"/>
              <w:left w:w="15" w:type="dxa"/>
              <w:bottom w:w="0" w:type="dxa"/>
              <w:right w:w="15" w:type="dxa"/>
            </w:tcMar>
            <w:vAlign w:val="bottom"/>
            <w:hideMark/>
            <w:tcPrChange w:id="7348" w:author="Aleksander Hansen" w:date="2013-02-16T23:32:00Z">
              <w:tcPr>
                <w:tcW w:w="1635" w:type="dxa"/>
                <w:tcBorders>
                  <w:top w:val="nil"/>
                  <w:left w:val="nil"/>
                  <w:bottom w:val="nil"/>
                  <w:right w:val="nil"/>
                </w:tcBorders>
                <w:shd w:val="clear" w:color="auto" w:fill="FFFFCC"/>
                <w:tcMar>
                  <w:top w:w="15" w:type="dxa"/>
                  <w:left w:w="15" w:type="dxa"/>
                  <w:bottom w:w="0" w:type="dxa"/>
                  <w:right w:w="15" w:type="dxa"/>
                </w:tcMar>
                <w:vAlign w:val="bottom"/>
                <w:hideMark/>
              </w:tcPr>
            </w:tcPrChange>
          </w:tcPr>
          <w:p w14:paraId="3AB2DA7C" w14:textId="77777777" w:rsidR="00994066" w:rsidRPr="00EA4742" w:rsidRDefault="00994066" w:rsidP="00DB35B4">
            <w:pPr>
              <w:pStyle w:val="Text"/>
              <w:rPr>
                <w:rStyle w:val="Strong"/>
              </w:rPr>
            </w:pPr>
            <w:r w:rsidRPr="00EA4742">
              <w:t>5.0%</w:t>
            </w:r>
          </w:p>
        </w:tc>
        <w:tc>
          <w:tcPr>
            <w:tcW w:w="1234" w:type="dxa"/>
            <w:shd w:val="clear" w:color="auto" w:fill="auto"/>
            <w:tcMar>
              <w:top w:w="15" w:type="dxa"/>
              <w:left w:w="15" w:type="dxa"/>
              <w:bottom w:w="0" w:type="dxa"/>
              <w:right w:w="15" w:type="dxa"/>
            </w:tcMar>
            <w:vAlign w:val="bottom"/>
            <w:hideMark/>
            <w:tcPrChange w:id="7349"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A74980B" w14:textId="77777777" w:rsidR="00994066" w:rsidRPr="00EA4742" w:rsidRDefault="00994066" w:rsidP="006B12F7">
            <w:pPr>
              <w:pStyle w:val="Paragraph"/>
              <w:rPr>
                <w:rFonts w:ascii="Calibri" w:hAnsi="Calibri" w:cs="Calibri"/>
                <w:sz w:val="24"/>
                <w:szCs w:val="24"/>
              </w:rPr>
            </w:pPr>
          </w:p>
        </w:tc>
        <w:tc>
          <w:tcPr>
            <w:tcW w:w="3267" w:type="dxa"/>
            <w:gridSpan w:val="2"/>
            <w:shd w:val="clear" w:color="auto" w:fill="auto"/>
            <w:tcMar>
              <w:top w:w="15" w:type="dxa"/>
              <w:left w:w="15" w:type="dxa"/>
              <w:bottom w:w="0" w:type="dxa"/>
              <w:right w:w="15" w:type="dxa"/>
            </w:tcMar>
            <w:vAlign w:val="bottom"/>
            <w:hideMark/>
            <w:tcPrChange w:id="7350" w:author="Aleksander Hansen" w:date="2013-02-16T23:32:00Z">
              <w:tcPr>
                <w:tcW w:w="32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5F9C565" w14:textId="77777777" w:rsidR="00994066" w:rsidRPr="00FC3197" w:rsidRDefault="00994066" w:rsidP="00DB35B4">
            <w:pPr>
              <w:pStyle w:val="Text"/>
            </w:pPr>
            <w:r w:rsidRPr="00FC3197">
              <w:t>Duration term</w:t>
            </w:r>
          </w:p>
        </w:tc>
        <w:tc>
          <w:tcPr>
            <w:tcW w:w="1784" w:type="dxa"/>
            <w:shd w:val="clear" w:color="auto" w:fill="auto"/>
            <w:tcMar>
              <w:top w:w="15" w:type="dxa"/>
              <w:left w:w="15" w:type="dxa"/>
              <w:bottom w:w="0" w:type="dxa"/>
              <w:right w:w="15" w:type="dxa"/>
            </w:tcMar>
            <w:vAlign w:val="bottom"/>
            <w:hideMark/>
            <w:tcPrChange w:id="7351"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A16A702" w14:textId="77777777" w:rsidR="00994066" w:rsidRPr="00FC3197" w:rsidRDefault="00994066" w:rsidP="00DB35B4">
            <w:pPr>
              <w:pStyle w:val="Text"/>
            </w:pPr>
            <w:r w:rsidRPr="00FC3197">
              <w:t>-1.95%</w:t>
            </w:r>
          </w:p>
        </w:tc>
      </w:tr>
      <w:tr w:rsidR="00994066" w:rsidRPr="00EA4742" w14:paraId="3E8ED54F" w14:textId="77777777" w:rsidTr="00E83E0A">
        <w:trPr>
          <w:cantSplit/>
          <w:jc w:val="center"/>
          <w:trPrChange w:id="7352"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53"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E03B77B" w14:textId="77777777" w:rsidR="00994066" w:rsidRPr="00EA4742" w:rsidRDefault="00994066" w:rsidP="00DB35B4">
            <w:pPr>
              <w:pStyle w:val="Text"/>
              <w:rPr>
                <w:rStyle w:val="Strong"/>
              </w:rPr>
            </w:pPr>
            <w:r w:rsidRPr="00EA4742">
              <w:t>Maturity</w:t>
            </w:r>
          </w:p>
        </w:tc>
        <w:tc>
          <w:tcPr>
            <w:tcW w:w="1635" w:type="dxa"/>
            <w:shd w:val="clear" w:color="auto" w:fill="auto"/>
            <w:tcMar>
              <w:top w:w="15" w:type="dxa"/>
              <w:left w:w="15" w:type="dxa"/>
              <w:bottom w:w="0" w:type="dxa"/>
              <w:right w:w="15" w:type="dxa"/>
            </w:tcMar>
            <w:vAlign w:val="bottom"/>
            <w:hideMark/>
            <w:tcPrChange w:id="7354" w:author="Aleksander Hansen" w:date="2013-02-16T23:32:00Z">
              <w:tcPr>
                <w:tcW w:w="1635" w:type="dxa"/>
                <w:tcBorders>
                  <w:top w:val="nil"/>
                  <w:left w:val="nil"/>
                  <w:bottom w:val="nil"/>
                  <w:right w:val="nil"/>
                </w:tcBorders>
                <w:shd w:val="clear" w:color="auto" w:fill="FFFFCC"/>
                <w:tcMar>
                  <w:top w:w="15" w:type="dxa"/>
                  <w:left w:w="15" w:type="dxa"/>
                  <w:bottom w:w="0" w:type="dxa"/>
                  <w:right w:w="15" w:type="dxa"/>
                </w:tcMar>
                <w:vAlign w:val="bottom"/>
                <w:hideMark/>
              </w:tcPr>
            </w:tcPrChange>
          </w:tcPr>
          <w:p w14:paraId="7FA2C432" w14:textId="77777777" w:rsidR="00994066" w:rsidRPr="00EA4742" w:rsidRDefault="00994066" w:rsidP="00DB35B4">
            <w:pPr>
              <w:pStyle w:val="Text"/>
              <w:rPr>
                <w:rStyle w:val="Strong"/>
              </w:rPr>
            </w:pPr>
            <w:r w:rsidRPr="00EA4742">
              <w:t xml:space="preserve">                 10.0 </w:t>
            </w:r>
          </w:p>
        </w:tc>
        <w:tc>
          <w:tcPr>
            <w:tcW w:w="1234" w:type="dxa"/>
            <w:shd w:val="clear" w:color="auto" w:fill="auto"/>
            <w:tcMar>
              <w:top w:w="15" w:type="dxa"/>
              <w:left w:w="15" w:type="dxa"/>
              <w:bottom w:w="0" w:type="dxa"/>
              <w:right w:w="15" w:type="dxa"/>
            </w:tcMar>
            <w:vAlign w:val="bottom"/>
            <w:hideMark/>
            <w:tcPrChange w:id="7355"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24D9C31" w14:textId="77777777" w:rsidR="00994066" w:rsidRPr="00EA4742" w:rsidRDefault="00994066" w:rsidP="006B12F7">
            <w:pPr>
              <w:pStyle w:val="Paragraph"/>
              <w:rPr>
                <w:rFonts w:ascii="Calibri" w:hAnsi="Calibri" w:cs="Calibri"/>
                <w:sz w:val="24"/>
                <w:szCs w:val="24"/>
              </w:rPr>
            </w:pPr>
          </w:p>
        </w:tc>
        <w:tc>
          <w:tcPr>
            <w:tcW w:w="3267" w:type="dxa"/>
            <w:gridSpan w:val="2"/>
            <w:shd w:val="clear" w:color="auto" w:fill="auto"/>
            <w:tcMar>
              <w:top w:w="15" w:type="dxa"/>
              <w:left w:w="15" w:type="dxa"/>
              <w:bottom w:w="0" w:type="dxa"/>
              <w:right w:w="15" w:type="dxa"/>
            </w:tcMar>
            <w:vAlign w:val="bottom"/>
            <w:hideMark/>
            <w:tcPrChange w:id="7356" w:author="Aleksander Hansen" w:date="2013-02-16T23:32:00Z">
              <w:tcPr>
                <w:tcW w:w="32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66DB82E" w14:textId="77777777" w:rsidR="00994066" w:rsidRPr="00FC3197" w:rsidRDefault="00994066" w:rsidP="00DB35B4">
            <w:pPr>
              <w:pStyle w:val="Text"/>
            </w:pPr>
            <w:r w:rsidRPr="00FC3197">
              <w:t>Convexity term</w:t>
            </w:r>
          </w:p>
        </w:tc>
        <w:tc>
          <w:tcPr>
            <w:tcW w:w="1784" w:type="dxa"/>
            <w:shd w:val="clear" w:color="auto" w:fill="auto"/>
            <w:tcMar>
              <w:top w:w="15" w:type="dxa"/>
              <w:left w:w="15" w:type="dxa"/>
              <w:bottom w:w="0" w:type="dxa"/>
              <w:right w:w="15" w:type="dxa"/>
            </w:tcMar>
            <w:vAlign w:val="bottom"/>
            <w:hideMark/>
            <w:tcPrChange w:id="7357"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A3F6EEB" w14:textId="77777777" w:rsidR="00994066" w:rsidRPr="00FC3197" w:rsidRDefault="00994066" w:rsidP="00DB35B4">
            <w:pPr>
              <w:pStyle w:val="Text"/>
            </w:pPr>
            <w:r w:rsidRPr="00FC3197">
              <w:t>0.02%</w:t>
            </w:r>
          </w:p>
        </w:tc>
      </w:tr>
      <w:tr w:rsidR="00994066" w:rsidRPr="00EA4742" w14:paraId="10B8B5A7" w14:textId="77777777" w:rsidTr="00E83E0A">
        <w:trPr>
          <w:cantSplit/>
          <w:jc w:val="center"/>
          <w:trPrChange w:id="7358"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59"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89A0A6C" w14:textId="77777777" w:rsidR="00994066" w:rsidRPr="00EA4742" w:rsidRDefault="00994066" w:rsidP="006B12F7">
            <w:pPr>
              <w:pStyle w:val="Paragraph"/>
              <w:rPr>
                <w:rFonts w:ascii="Calibri" w:hAnsi="Calibri" w:cs="Calibri"/>
                <w:sz w:val="24"/>
                <w:szCs w:val="24"/>
              </w:rPr>
            </w:pPr>
          </w:p>
        </w:tc>
        <w:tc>
          <w:tcPr>
            <w:tcW w:w="1635" w:type="dxa"/>
            <w:shd w:val="clear" w:color="auto" w:fill="auto"/>
            <w:tcMar>
              <w:top w:w="15" w:type="dxa"/>
              <w:left w:w="15" w:type="dxa"/>
              <w:bottom w:w="0" w:type="dxa"/>
              <w:right w:w="15" w:type="dxa"/>
            </w:tcMar>
            <w:vAlign w:val="bottom"/>
            <w:hideMark/>
            <w:tcPrChange w:id="7360"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88E9918" w14:textId="77777777" w:rsidR="00994066" w:rsidRPr="00FC3197" w:rsidRDefault="00994066" w:rsidP="00DB35B4">
            <w:pPr>
              <w:pStyle w:val="Text"/>
            </w:pPr>
            <w:r w:rsidRPr="00FC3197">
              <w:t> </w:t>
            </w:r>
          </w:p>
        </w:tc>
        <w:tc>
          <w:tcPr>
            <w:tcW w:w="1234" w:type="dxa"/>
            <w:shd w:val="clear" w:color="auto" w:fill="auto"/>
            <w:tcMar>
              <w:top w:w="15" w:type="dxa"/>
              <w:left w:w="15" w:type="dxa"/>
              <w:bottom w:w="0" w:type="dxa"/>
              <w:right w:w="15" w:type="dxa"/>
            </w:tcMar>
            <w:vAlign w:val="bottom"/>
            <w:hideMark/>
            <w:tcPrChange w:id="7361"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193E89D" w14:textId="77777777" w:rsidR="00994066" w:rsidRPr="00EA4742" w:rsidRDefault="00994066" w:rsidP="006B12F7">
            <w:pPr>
              <w:pStyle w:val="Paragraph"/>
              <w:rPr>
                <w:rFonts w:ascii="Calibri" w:hAnsi="Calibri" w:cs="Calibri"/>
                <w:sz w:val="24"/>
                <w:szCs w:val="24"/>
              </w:rPr>
            </w:pPr>
          </w:p>
        </w:tc>
        <w:tc>
          <w:tcPr>
            <w:tcW w:w="3267" w:type="dxa"/>
            <w:gridSpan w:val="2"/>
            <w:shd w:val="clear" w:color="auto" w:fill="auto"/>
            <w:tcMar>
              <w:top w:w="15" w:type="dxa"/>
              <w:left w:w="15" w:type="dxa"/>
              <w:bottom w:w="0" w:type="dxa"/>
              <w:right w:w="15" w:type="dxa"/>
            </w:tcMar>
            <w:vAlign w:val="bottom"/>
            <w:hideMark/>
            <w:tcPrChange w:id="7362" w:author="Aleksander Hansen" w:date="2013-02-16T23:32:00Z">
              <w:tcPr>
                <w:tcW w:w="3267" w:type="dxa"/>
                <w:gridSpan w:val="2"/>
                <w:tcBorders>
                  <w:top w:val="nil"/>
                  <w:left w:val="nil"/>
                  <w:bottom w:val="nil"/>
                  <w:right w:val="nil"/>
                </w:tcBorders>
                <w:shd w:val="clear" w:color="auto" w:fill="E5E0EC"/>
                <w:tcMar>
                  <w:top w:w="15" w:type="dxa"/>
                  <w:left w:w="15" w:type="dxa"/>
                  <w:bottom w:w="0" w:type="dxa"/>
                  <w:right w:w="15" w:type="dxa"/>
                </w:tcMar>
                <w:vAlign w:val="bottom"/>
                <w:hideMark/>
              </w:tcPr>
            </w:tcPrChange>
          </w:tcPr>
          <w:p w14:paraId="124FA009" w14:textId="77777777" w:rsidR="00994066" w:rsidRPr="00EA4742" w:rsidRDefault="00994066" w:rsidP="00DB35B4">
            <w:pPr>
              <w:pStyle w:val="Text"/>
              <w:rPr>
                <w:rStyle w:val="Strong"/>
              </w:rPr>
            </w:pPr>
            <w:r w:rsidRPr="00EA4742">
              <w:t>% Change in Bond Price</w:t>
            </w:r>
          </w:p>
        </w:tc>
        <w:tc>
          <w:tcPr>
            <w:tcW w:w="1784" w:type="dxa"/>
            <w:shd w:val="clear" w:color="auto" w:fill="auto"/>
            <w:tcMar>
              <w:top w:w="15" w:type="dxa"/>
              <w:left w:w="15" w:type="dxa"/>
              <w:bottom w:w="0" w:type="dxa"/>
              <w:right w:w="15" w:type="dxa"/>
            </w:tcMar>
            <w:vAlign w:val="bottom"/>
            <w:hideMark/>
            <w:tcPrChange w:id="7363" w:author="Aleksander Hansen" w:date="2013-02-16T23:32:00Z">
              <w:tcPr>
                <w:tcW w:w="1784" w:type="dxa"/>
                <w:tcBorders>
                  <w:top w:val="nil"/>
                  <w:left w:val="nil"/>
                  <w:bottom w:val="nil"/>
                  <w:right w:val="nil"/>
                </w:tcBorders>
                <w:shd w:val="clear" w:color="auto" w:fill="E5E0EC"/>
                <w:tcMar>
                  <w:top w:w="15" w:type="dxa"/>
                  <w:left w:w="15" w:type="dxa"/>
                  <w:bottom w:w="0" w:type="dxa"/>
                  <w:right w:w="15" w:type="dxa"/>
                </w:tcMar>
                <w:vAlign w:val="bottom"/>
                <w:hideMark/>
              </w:tcPr>
            </w:tcPrChange>
          </w:tcPr>
          <w:p w14:paraId="13BB3A4F" w14:textId="77777777" w:rsidR="00994066" w:rsidRPr="00EA4742" w:rsidRDefault="00994066" w:rsidP="00DB35B4">
            <w:pPr>
              <w:pStyle w:val="Text"/>
              <w:rPr>
                <w:rStyle w:val="Strong"/>
              </w:rPr>
            </w:pPr>
            <w:r w:rsidRPr="00EA4742">
              <w:t>-1.93%</w:t>
            </w:r>
          </w:p>
        </w:tc>
      </w:tr>
      <w:tr w:rsidR="00994066" w:rsidRPr="00EA4742" w14:paraId="2D9889F4" w14:textId="77777777" w:rsidTr="00E83E0A">
        <w:trPr>
          <w:cantSplit/>
          <w:jc w:val="center"/>
          <w:trPrChange w:id="7364"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65"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91D900D" w14:textId="77777777" w:rsidR="00994066" w:rsidRPr="00EA4742" w:rsidRDefault="00994066" w:rsidP="006B12F7">
            <w:pPr>
              <w:pStyle w:val="Paragraph"/>
              <w:rPr>
                <w:rFonts w:ascii="Calibri" w:hAnsi="Calibri" w:cs="Calibri"/>
                <w:sz w:val="24"/>
                <w:szCs w:val="24"/>
              </w:rPr>
            </w:pPr>
          </w:p>
        </w:tc>
        <w:tc>
          <w:tcPr>
            <w:tcW w:w="1635" w:type="dxa"/>
            <w:shd w:val="clear" w:color="auto" w:fill="auto"/>
            <w:tcMar>
              <w:top w:w="15" w:type="dxa"/>
              <w:left w:w="15" w:type="dxa"/>
              <w:bottom w:w="0" w:type="dxa"/>
              <w:right w:w="15" w:type="dxa"/>
            </w:tcMar>
            <w:vAlign w:val="bottom"/>
            <w:hideMark/>
            <w:tcPrChange w:id="7366"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E2C0809" w14:textId="77777777" w:rsidR="00994066" w:rsidRPr="00FC3197" w:rsidRDefault="00994066" w:rsidP="00DB35B4">
            <w:pPr>
              <w:pStyle w:val="Text"/>
            </w:pPr>
            <w:r w:rsidRPr="00FC3197">
              <w:t> </w:t>
            </w:r>
          </w:p>
        </w:tc>
        <w:tc>
          <w:tcPr>
            <w:tcW w:w="1234" w:type="dxa"/>
            <w:shd w:val="clear" w:color="auto" w:fill="auto"/>
            <w:tcMar>
              <w:top w:w="15" w:type="dxa"/>
              <w:left w:w="15" w:type="dxa"/>
              <w:bottom w:w="0" w:type="dxa"/>
              <w:right w:w="15" w:type="dxa"/>
            </w:tcMar>
            <w:vAlign w:val="bottom"/>
            <w:hideMark/>
            <w:tcPrChange w:id="7367"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A3CF56C" w14:textId="77777777" w:rsidR="00994066" w:rsidRPr="00EA4742" w:rsidRDefault="00994066" w:rsidP="006B12F7">
            <w:pPr>
              <w:pStyle w:val="Paragraph"/>
              <w:rPr>
                <w:rFonts w:ascii="Calibri" w:hAnsi="Calibri" w:cs="Calibri"/>
                <w:sz w:val="24"/>
                <w:szCs w:val="24"/>
              </w:rPr>
            </w:pPr>
          </w:p>
        </w:tc>
        <w:tc>
          <w:tcPr>
            <w:tcW w:w="1695" w:type="dxa"/>
            <w:shd w:val="clear" w:color="auto" w:fill="auto"/>
            <w:tcMar>
              <w:top w:w="15" w:type="dxa"/>
              <w:left w:w="15" w:type="dxa"/>
              <w:bottom w:w="0" w:type="dxa"/>
              <w:right w:w="15" w:type="dxa"/>
            </w:tcMar>
            <w:vAlign w:val="bottom"/>
            <w:hideMark/>
            <w:tcPrChange w:id="7368" w:author="Aleksander Hansen" w:date="2013-02-16T23:32:00Z">
              <w:tcPr>
                <w:tcW w:w="16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F9FF3E5" w14:textId="77777777" w:rsidR="00994066" w:rsidRPr="00EA4742" w:rsidRDefault="00994066" w:rsidP="006B12F7">
            <w:pPr>
              <w:pStyle w:val="Paragraph"/>
              <w:rPr>
                <w:rFonts w:ascii="Calibri" w:hAnsi="Calibri" w:cs="Calibri"/>
                <w:sz w:val="24"/>
                <w:szCs w:val="24"/>
              </w:rPr>
            </w:pPr>
          </w:p>
        </w:tc>
        <w:tc>
          <w:tcPr>
            <w:tcW w:w="1572" w:type="dxa"/>
            <w:shd w:val="clear" w:color="auto" w:fill="auto"/>
            <w:tcMar>
              <w:top w:w="15" w:type="dxa"/>
              <w:left w:w="15" w:type="dxa"/>
              <w:bottom w:w="0" w:type="dxa"/>
              <w:right w:w="15" w:type="dxa"/>
            </w:tcMar>
            <w:vAlign w:val="bottom"/>
            <w:hideMark/>
            <w:tcPrChange w:id="7369" w:author="Aleksander Hansen" w:date="2013-02-16T23:32:00Z">
              <w:tcPr>
                <w:tcW w:w="157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65C72DB" w14:textId="77777777" w:rsidR="00994066" w:rsidRPr="00EA4742" w:rsidRDefault="00994066" w:rsidP="006B12F7">
            <w:pPr>
              <w:pStyle w:val="Paragraph"/>
              <w:rPr>
                <w:rFonts w:ascii="Calibri" w:hAnsi="Calibri" w:cs="Calibri"/>
                <w:sz w:val="24"/>
                <w:szCs w:val="24"/>
              </w:rPr>
            </w:pPr>
          </w:p>
        </w:tc>
        <w:tc>
          <w:tcPr>
            <w:tcW w:w="1784" w:type="dxa"/>
            <w:shd w:val="clear" w:color="auto" w:fill="auto"/>
            <w:tcMar>
              <w:top w:w="15" w:type="dxa"/>
              <w:left w:w="15" w:type="dxa"/>
              <w:bottom w:w="0" w:type="dxa"/>
              <w:right w:w="15" w:type="dxa"/>
            </w:tcMar>
            <w:vAlign w:val="bottom"/>
            <w:hideMark/>
            <w:tcPrChange w:id="7370"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3AF0D28" w14:textId="77777777" w:rsidR="00994066" w:rsidRPr="00EA4742" w:rsidRDefault="00994066" w:rsidP="006B12F7">
            <w:pPr>
              <w:pStyle w:val="Paragraph"/>
              <w:rPr>
                <w:rFonts w:ascii="Calibri" w:hAnsi="Calibri" w:cs="Calibri"/>
                <w:sz w:val="24"/>
                <w:szCs w:val="24"/>
              </w:rPr>
            </w:pPr>
          </w:p>
        </w:tc>
      </w:tr>
      <w:tr w:rsidR="00994066" w:rsidRPr="00EA4742" w14:paraId="0F0CDC05" w14:textId="77777777" w:rsidTr="00E83E0A">
        <w:trPr>
          <w:cantSplit/>
          <w:jc w:val="center"/>
          <w:trPrChange w:id="7371"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72"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FF127FC" w14:textId="77777777" w:rsidR="00994066" w:rsidRPr="00EA4742" w:rsidRDefault="00994066" w:rsidP="006B12F7">
            <w:pPr>
              <w:pStyle w:val="Paragraph"/>
              <w:rPr>
                <w:rFonts w:ascii="Calibri" w:hAnsi="Calibri" w:cs="Calibri"/>
                <w:sz w:val="24"/>
                <w:szCs w:val="24"/>
              </w:rPr>
            </w:pPr>
          </w:p>
        </w:tc>
        <w:tc>
          <w:tcPr>
            <w:tcW w:w="1635" w:type="dxa"/>
            <w:shd w:val="clear" w:color="auto" w:fill="auto"/>
            <w:tcMar>
              <w:top w:w="15" w:type="dxa"/>
              <w:left w:w="15" w:type="dxa"/>
              <w:bottom w:w="0" w:type="dxa"/>
              <w:right w:w="15" w:type="dxa"/>
            </w:tcMar>
            <w:vAlign w:val="bottom"/>
            <w:hideMark/>
            <w:tcPrChange w:id="7373"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197E049" w14:textId="77777777" w:rsidR="00994066" w:rsidRPr="00EA4742" w:rsidRDefault="00994066" w:rsidP="006B12F7">
            <w:pPr>
              <w:pStyle w:val="Paragraph"/>
              <w:rPr>
                <w:rFonts w:ascii="Calibri" w:hAnsi="Calibri" w:cs="Calibri"/>
                <w:sz w:val="24"/>
                <w:szCs w:val="24"/>
              </w:rPr>
            </w:pPr>
          </w:p>
        </w:tc>
        <w:tc>
          <w:tcPr>
            <w:tcW w:w="1234" w:type="dxa"/>
            <w:shd w:val="clear" w:color="auto" w:fill="auto"/>
            <w:tcMar>
              <w:top w:w="15" w:type="dxa"/>
              <w:left w:w="15" w:type="dxa"/>
              <w:bottom w:w="0" w:type="dxa"/>
              <w:right w:w="15" w:type="dxa"/>
            </w:tcMar>
            <w:vAlign w:val="bottom"/>
            <w:hideMark/>
            <w:tcPrChange w:id="7374"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A844661" w14:textId="77777777" w:rsidR="00994066" w:rsidRPr="00EA4742" w:rsidRDefault="00994066" w:rsidP="006B12F7">
            <w:pPr>
              <w:pStyle w:val="Paragraph"/>
              <w:rPr>
                <w:rFonts w:ascii="Calibri" w:hAnsi="Calibri" w:cs="Calibri"/>
                <w:sz w:val="24"/>
                <w:szCs w:val="24"/>
              </w:rPr>
            </w:pPr>
          </w:p>
        </w:tc>
        <w:tc>
          <w:tcPr>
            <w:tcW w:w="1695" w:type="dxa"/>
            <w:shd w:val="clear" w:color="auto" w:fill="auto"/>
            <w:tcMar>
              <w:top w:w="15" w:type="dxa"/>
              <w:left w:w="15" w:type="dxa"/>
              <w:bottom w:w="0" w:type="dxa"/>
              <w:right w:w="15" w:type="dxa"/>
            </w:tcMar>
            <w:vAlign w:val="bottom"/>
            <w:hideMark/>
            <w:tcPrChange w:id="7375" w:author="Aleksander Hansen" w:date="2013-02-16T23:32:00Z">
              <w:tcPr>
                <w:tcW w:w="16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F8CECCC" w14:textId="77777777" w:rsidR="00994066" w:rsidRPr="00EA4742" w:rsidRDefault="00994066" w:rsidP="00DB35B4">
            <w:pPr>
              <w:pStyle w:val="Text"/>
              <w:rPr>
                <w:rStyle w:val="Strong"/>
              </w:rPr>
            </w:pPr>
            <w:r w:rsidRPr="00EA4742">
              <w:t xml:space="preserve">1st </w:t>
            </w:r>
            <w:proofErr w:type="spellStart"/>
            <w:r w:rsidRPr="00EA4742">
              <w:t>Deriv</w:t>
            </w:r>
            <w:proofErr w:type="spellEnd"/>
          </w:p>
        </w:tc>
        <w:tc>
          <w:tcPr>
            <w:tcW w:w="1572" w:type="dxa"/>
            <w:shd w:val="clear" w:color="auto" w:fill="auto"/>
            <w:tcMar>
              <w:top w:w="15" w:type="dxa"/>
              <w:left w:w="15" w:type="dxa"/>
              <w:bottom w:w="0" w:type="dxa"/>
              <w:right w:w="15" w:type="dxa"/>
            </w:tcMar>
            <w:vAlign w:val="bottom"/>
            <w:hideMark/>
            <w:tcPrChange w:id="7376" w:author="Aleksander Hansen" w:date="2013-02-16T23:32:00Z">
              <w:tcPr>
                <w:tcW w:w="157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C654E17" w14:textId="77777777" w:rsidR="00994066" w:rsidRPr="00EA4742" w:rsidRDefault="00994066" w:rsidP="00DB35B4">
            <w:pPr>
              <w:pStyle w:val="Text"/>
              <w:rPr>
                <w:rStyle w:val="Strong"/>
              </w:rPr>
            </w:pPr>
            <w:r w:rsidRPr="00EA4742">
              <w:t xml:space="preserve">2nd </w:t>
            </w:r>
            <w:proofErr w:type="spellStart"/>
            <w:r w:rsidRPr="00EA4742">
              <w:t>Deriv</w:t>
            </w:r>
            <w:proofErr w:type="spellEnd"/>
            <w:r w:rsidRPr="00EA4742">
              <w:t xml:space="preserve"> </w:t>
            </w:r>
          </w:p>
        </w:tc>
        <w:tc>
          <w:tcPr>
            <w:tcW w:w="1784" w:type="dxa"/>
            <w:shd w:val="clear" w:color="auto" w:fill="auto"/>
            <w:tcMar>
              <w:top w:w="15" w:type="dxa"/>
              <w:left w:w="15" w:type="dxa"/>
              <w:bottom w:w="0" w:type="dxa"/>
              <w:right w:w="15" w:type="dxa"/>
            </w:tcMar>
            <w:vAlign w:val="bottom"/>
            <w:hideMark/>
            <w:tcPrChange w:id="7377"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5718520" w14:textId="77777777" w:rsidR="00994066" w:rsidRPr="00EA4742" w:rsidRDefault="00994066" w:rsidP="006B12F7">
            <w:pPr>
              <w:pStyle w:val="Paragraph"/>
              <w:rPr>
                <w:rFonts w:ascii="Calibri" w:hAnsi="Calibri" w:cs="Calibri"/>
                <w:sz w:val="24"/>
                <w:szCs w:val="24"/>
              </w:rPr>
            </w:pPr>
          </w:p>
        </w:tc>
      </w:tr>
      <w:tr w:rsidR="00994066" w:rsidRPr="00EA4742" w14:paraId="5FF1AC4F" w14:textId="77777777" w:rsidTr="00E83E0A">
        <w:trPr>
          <w:cantSplit/>
          <w:jc w:val="center"/>
          <w:trPrChange w:id="7378" w:author="Aleksander Hansen" w:date="2013-02-16T23:32:00Z">
            <w:trPr>
              <w:cantSplit/>
              <w:jc w:val="center"/>
            </w:trPr>
          </w:trPrChange>
        </w:trPr>
        <w:tc>
          <w:tcPr>
            <w:tcW w:w="1103" w:type="dxa"/>
            <w:shd w:val="clear" w:color="auto" w:fill="A2B593"/>
            <w:tcMar>
              <w:top w:w="15" w:type="dxa"/>
              <w:left w:w="15" w:type="dxa"/>
              <w:bottom w:w="0" w:type="dxa"/>
              <w:right w:w="15" w:type="dxa"/>
            </w:tcMar>
            <w:vAlign w:val="bottom"/>
            <w:hideMark/>
            <w:tcPrChange w:id="7379"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B61528D" w14:textId="77777777" w:rsidR="00994066" w:rsidRPr="00EA4742" w:rsidRDefault="00994066" w:rsidP="00DB35B4">
            <w:pPr>
              <w:pStyle w:val="Text"/>
              <w:rPr>
                <w:rStyle w:val="Strong"/>
              </w:rPr>
            </w:pPr>
            <w:r w:rsidRPr="00EA4742">
              <w:t>Rate</w:t>
            </w:r>
          </w:p>
        </w:tc>
        <w:tc>
          <w:tcPr>
            <w:tcW w:w="1635" w:type="dxa"/>
            <w:shd w:val="clear" w:color="auto" w:fill="A2B593"/>
            <w:tcMar>
              <w:top w:w="15" w:type="dxa"/>
              <w:left w:w="15" w:type="dxa"/>
              <w:bottom w:w="0" w:type="dxa"/>
              <w:right w:w="15" w:type="dxa"/>
            </w:tcMar>
            <w:vAlign w:val="bottom"/>
            <w:hideMark/>
            <w:tcPrChange w:id="7380"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FA8E7E7" w14:textId="77777777" w:rsidR="00994066" w:rsidRPr="00EA4742" w:rsidRDefault="00994066" w:rsidP="00DB35B4">
            <w:pPr>
              <w:pStyle w:val="Text"/>
              <w:rPr>
                <w:rStyle w:val="Strong"/>
              </w:rPr>
            </w:pPr>
            <w:r w:rsidRPr="00EA4742">
              <w:t>Bond</w:t>
            </w:r>
          </w:p>
        </w:tc>
        <w:tc>
          <w:tcPr>
            <w:tcW w:w="1234" w:type="dxa"/>
            <w:shd w:val="clear" w:color="auto" w:fill="A2B593"/>
            <w:tcMar>
              <w:top w:w="15" w:type="dxa"/>
              <w:left w:w="15" w:type="dxa"/>
              <w:bottom w:w="0" w:type="dxa"/>
              <w:right w:w="15" w:type="dxa"/>
            </w:tcMar>
            <w:vAlign w:val="bottom"/>
            <w:hideMark/>
            <w:tcPrChange w:id="7381"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DD56C58" w14:textId="77777777" w:rsidR="00994066" w:rsidRPr="00EA4742" w:rsidRDefault="00994066" w:rsidP="00DB35B4">
            <w:pPr>
              <w:pStyle w:val="Text"/>
              <w:rPr>
                <w:rStyle w:val="Strong"/>
              </w:rPr>
            </w:pPr>
            <w:r w:rsidRPr="00EA4742">
              <w:t>Mod.</w:t>
            </w:r>
          </w:p>
        </w:tc>
        <w:tc>
          <w:tcPr>
            <w:tcW w:w="1695" w:type="dxa"/>
            <w:shd w:val="clear" w:color="auto" w:fill="A2B593"/>
            <w:tcMar>
              <w:top w:w="15" w:type="dxa"/>
              <w:left w:w="15" w:type="dxa"/>
              <w:bottom w:w="0" w:type="dxa"/>
              <w:right w:w="15" w:type="dxa"/>
            </w:tcMar>
            <w:vAlign w:val="bottom"/>
            <w:hideMark/>
            <w:tcPrChange w:id="7382" w:author="Aleksander Hansen" w:date="2013-02-16T23:32:00Z">
              <w:tcPr>
                <w:tcW w:w="16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FAA6D99" w14:textId="77777777" w:rsidR="00994066" w:rsidRPr="00EA4742" w:rsidRDefault="00994066" w:rsidP="00DB35B4">
            <w:pPr>
              <w:pStyle w:val="Text"/>
              <w:rPr>
                <w:rStyle w:val="Strong"/>
              </w:rPr>
            </w:pPr>
            <w:r w:rsidRPr="00EA4742">
              <w:t>(Dollar</w:t>
            </w:r>
          </w:p>
        </w:tc>
        <w:tc>
          <w:tcPr>
            <w:tcW w:w="1572" w:type="dxa"/>
            <w:shd w:val="clear" w:color="auto" w:fill="A2B593"/>
            <w:tcMar>
              <w:top w:w="15" w:type="dxa"/>
              <w:left w:w="15" w:type="dxa"/>
              <w:bottom w:w="0" w:type="dxa"/>
              <w:right w:w="15" w:type="dxa"/>
            </w:tcMar>
            <w:vAlign w:val="bottom"/>
            <w:hideMark/>
            <w:tcPrChange w:id="7383" w:author="Aleksander Hansen" w:date="2013-02-16T23:32:00Z">
              <w:tcPr>
                <w:tcW w:w="157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83B4333" w14:textId="77777777" w:rsidR="00994066" w:rsidRPr="00EA4742" w:rsidRDefault="00994066" w:rsidP="00DB35B4">
            <w:pPr>
              <w:pStyle w:val="Text"/>
              <w:rPr>
                <w:rStyle w:val="Strong"/>
              </w:rPr>
            </w:pPr>
            <w:r w:rsidRPr="00EA4742">
              <w:t>(Dollar</w:t>
            </w:r>
          </w:p>
        </w:tc>
        <w:tc>
          <w:tcPr>
            <w:tcW w:w="1784" w:type="dxa"/>
            <w:shd w:val="clear" w:color="auto" w:fill="A2B593"/>
            <w:tcMar>
              <w:top w:w="15" w:type="dxa"/>
              <w:left w:w="15" w:type="dxa"/>
              <w:bottom w:w="0" w:type="dxa"/>
              <w:right w:w="15" w:type="dxa"/>
            </w:tcMar>
            <w:vAlign w:val="bottom"/>
            <w:hideMark/>
            <w:tcPrChange w:id="7384"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48DD358" w14:textId="77777777" w:rsidR="00994066" w:rsidRPr="00EA4742" w:rsidRDefault="00994066" w:rsidP="006B12F7">
            <w:pPr>
              <w:pStyle w:val="Paragraph"/>
              <w:rPr>
                <w:rStyle w:val="Strong"/>
                <w:rFonts w:ascii="Calibri" w:hAnsi="Calibri" w:cs="Calibri"/>
                <w:sz w:val="24"/>
                <w:szCs w:val="24"/>
              </w:rPr>
            </w:pPr>
          </w:p>
        </w:tc>
      </w:tr>
      <w:tr w:rsidR="00994066" w:rsidRPr="00EA4742" w14:paraId="45270813" w14:textId="77777777" w:rsidTr="00E83E0A">
        <w:trPr>
          <w:cantSplit/>
          <w:jc w:val="center"/>
          <w:trPrChange w:id="7385" w:author="Aleksander Hansen" w:date="2013-02-16T23:32:00Z">
            <w:trPr>
              <w:cantSplit/>
              <w:jc w:val="center"/>
            </w:trPr>
          </w:trPrChange>
        </w:trPr>
        <w:tc>
          <w:tcPr>
            <w:tcW w:w="1103" w:type="dxa"/>
            <w:shd w:val="clear" w:color="auto" w:fill="A2B593"/>
            <w:tcMar>
              <w:top w:w="15" w:type="dxa"/>
              <w:left w:w="15" w:type="dxa"/>
              <w:bottom w:w="0" w:type="dxa"/>
              <w:right w:w="15" w:type="dxa"/>
            </w:tcMar>
            <w:vAlign w:val="bottom"/>
            <w:hideMark/>
            <w:tcPrChange w:id="7386" w:author="Aleksander Hansen" w:date="2013-02-16T23:32:00Z">
              <w:tcPr>
                <w:tcW w:w="1103"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556C4EA1" w14:textId="77777777" w:rsidR="00994066" w:rsidRPr="00EA4742" w:rsidRDefault="00994066" w:rsidP="00DB35B4">
            <w:pPr>
              <w:pStyle w:val="Text"/>
              <w:rPr>
                <w:rStyle w:val="Strong"/>
              </w:rPr>
            </w:pPr>
            <w:r w:rsidRPr="00EA4742">
              <w:t>Level</w:t>
            </w:r>
          </w:p>
        </w:tc>
        <w:tc>
          <w:tcPr>
            <w:tcW w:w="1635" w:type="dxa"/>
            <w:shd w:val="clear" w:color="auto" w:fill="A2B593"/>
            <w:tcMar>
              <w:top w:w="15" w:type="dxa"/>
              <w:left w:w="15" w:type="dxa"/>
              <w:bottom w:w="0" w:type="dxa"/>
              <w:right w:w="15" w:type="dxa"/>
            </w:tcMar>
            <w:vAlign w:val="bottom"/>
            <w:hideMark/>
            <w:tcPrChange w:id="7387" w:author="Aleksander Hansen" w:date="2013-02-16T23:32:00Z">
              <w:tcPr>
                <w:tcW w:w="1635"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371160F6" w14:textId="77777777" w:rsidR="00994066" w:rsidRPr="00EA4742" w:rsidRDefault="00994066" w:rsidP="00DB35B4">
            <w:pPr>
              <w:pStyle w:val="Text"/>
              <w:rPr>
                <w:rStyle w:val="Strong"/>
              </w:rPr>
            </w:pPr>
            <w:r w:rsidRPr="00EA4742">
              <w:t>Price</w:t>
            </w:r>
          </w:p>
        </w:tc>
        <w:tc>
          <w:tcPr>
            <w:tcW w:w="1234" w:type="dxa"/>
            <w:shd w:val="clear" w:color="auto" w:fill="A2B593"/>
            <w:tcMar>
              <w:top w:w="15" w:type="dxa"/>
              <w:left w:w="15" w:type="dxa"/>
              <w:bottom w:w="0" w:type="dxa"/>
              <w:right w:w="15" w:type="dxa"/>
            </w:tcMar>
            <w:vAlign w:val="bottom"/>
            <w:hideMark/>
            <w:tcPrChange w:id="7388" w:author="Aleksander Hansen" w:date="2013-02-16T23:32:00Z">
              <w:tcPr>
                <w:tcW w:w="123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30C19B7A" w14:textId="77777777" w:rsidR="00994066" w:rsidRPr="00EA4742" w:rsidRDefault="00994066" w:rsidP="00DB35B4">
            <w:pPr>
              <w:pStyle w:val="Text"/>
              <w:rPr>
                <w:rStyle w:val="Strong"/>
              </w:rPr>
            </w:pPr>
            <w:r w:rsidRPr="00EA4742">
              <w:t>Duration</w:t>
            </w:r>
          </w:p>
        </w:tc>
        <w:tc>
          <w:tcPr>
            <w:tcW w:w="1695" w:type="dxa"/>
            <w:shd w:val="clear" w:color="auto" w:fill="A2B593"/>
            <w:tcMar>
              <w:top w:w="15" w:type="dxa"/>
              <w:left w:w="15" w:type="dxa"/>
              <w:bottom w:w="0" w:type="dxa"/>
              <w:right w:w="15" w:type="dxa"/>
            </w:tcMar>
            <w:vAlign w:val="bottom"/>
            <w:hideMark/>
            <w:tcPrChange w:id="7389" w:author="Aleksander Hansen" w:date="2013-02-16T23:32:00Z">
              <w:tcPr>
                <w:tcW w:w="1695"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0E76768F" w14:textId="77777777" w:rsidR="00994066" w:rsidRPr="00EA4742" w:rsidRDefault="00994066" w:rsidP="00DB35B4">
            <w:pPr>
              <w:pStyle w:val="Text"/>
              <w:rPr>
                <w:rStyle w:val="Strong"/>
              </w:rPr>
            </w:pPr>
            <w:r w:rsidRPr="00EA4742">
              <w:t>Duration)</w:t>
            </w:r>
          </w:p>
        </w:tc>
        <w:tc>
          <w:tcPr>
            <w:tcW w:w="1572" w:type="dxa"/>
            <w:shd w:val="clear" w:color="auto" w:fill="A2B593"/>
            <w:tcMar>
              <w:top w:w="15" w:type="dxa"/>
              <w:left w:w="15" w:type="dxa"/>
              <w:bottom w:w="0" w:type="dxa"/>
              <w:right w:w="15" w:type="dxa"/>
            </w:tcMar>
            <w:vAlign w:val="bottom"/>
            <w:hideMark/>
            <w:tcPrChange w:id="7390" w:author="Aleksander Hansen" w:date="2013-02-16T23:32:00Z">
              <w:tcPr>
                <w:tcW w:w="1572"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71AEFA41" w14:textId="77777777" w:rsidR="00994066" w:rsidRPr="00EA4742" w:rsidRDefault="00994066" w:rsidP="00DB35B4">
            <w:pPr>
              <w:pStyle w:val="Text"/>
              <w:rPr>
                <w:rStyle w:val="Strong"/>
              </w:rPr>
            </w:pPr>
            <w:r w:rsidRPr="00EA4742">
              <w:t>Convexity)</w:t>
            </w:r>
          </w:p>
        </w:tc>
        <w:tc>
          <w:tcPr>
            <w:tcW w:w="1784" w:type="dxa"/>
            <w:shd w:val="clear" w:color="auto" w:fill="A2B593"/>
            <w:tcMar>
              <w:top w:w="15" w:type="dxa"/>
              <w:left w:w="15" w:type="dxa"/>
              <w:bottom w:w="0" w:type="dxa"/>
              <w:right w:w="15" w:type="dxa"/>
            </w:tcMar>
            <w:vAlign w:val="bottom"/>
            <w:hideMark/>
            <w:tcPrChange w:id="7391" w:author="Aleksander Hansen" w:date="2013-02-16T23:32:00Z">
              <w:tcPr>
                <w:tcW w:w="178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60C37331" w14:textId="77777777" w:rsidR="00994066" w:rsidRPr="00EA4742" w:rsidRDefault="00994066" w:rsidP="00DB35B4">
            <w:pPr>
              <w:pStyle w:val="Text"/>
              <w:rPr>
                <w:rStyle w:val="Strong"/>
              </w:rPr>
            </w:pPr>
            <w:r w:rsidRPr="00EA4742">
              <w:t>Convexity</w:t>
            </w:r>
          </w:p>
        </w:tc>
      </w:tr>
      <w:tr w:rsidR="00994066" w:rsidRPr="00EA4742" w14:paraId="097A5506" w14:textId="77777777" w:rsidTr="00E83E0A">
        <w:trPr>
          <w:cantSplit/>
          <w:jc w:val="center"/>
          <w:trPrChange w:id="7392"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93" w:author="Aleksander Hansen" w:date="2013-02-16T23:32:00Z">
              <w:tcPr>
                <w:tcW w:w="1103"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056DA29D" w14:textId="77777777" w:rsidR="00994066" w:rsidRPr="00FC3197" w:rsidRDefault="00994066" w:rsidP="00DB35B4">
            <w:pPr>
              <w:pStyle w:val="Text"/>
            </w:pPr>
            <w:r w:rsidRPr="00FC3197">
              <w:t>3.99%</w:t>
            </w:r>
          </w:p>
        </w:tc>
        <w:tc>
          <w:tcPr>
            <w:tcW w:w="1635" w:type="dxa"/>
            <w:shd w:val="clear" w:color="auto" w:fill="auto"/>
            <w:tcMar>
              <w:top w:w="15" w:type="dxa"/>
              <w:left w:w="15" w:type="dxa"/>
              <w:bottom w:w="0" w:type="dxa"/>
              <w:right w:w="15" w:type="dxa"/>
            </w:tcMar>
            <w:vAlign w:val="bottom"/>
            <w:hideMark/>
            <w:tcPrChange w:id="7394" w:author="Aleksander Hansen" w:date="2013-02-16T23:32:00Z">
              <w:tcPr>
                <w:tcW w:w="1635"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5A040F1D" w14:textId="77777777" w:rsidR="00994066" w:rsidRPr="00FC3197" w:rsidRDefault="00994066" w:rsidP="00DB35B4">
            <w:pPr>
              <w:pStyle w:val="Text"/>
            </w:pPr>
            <w:r w:rsidRPr="00FC3197">
              <w:t xml:space="preserve">$108.2615 </w:t>
            </w:r>
          </w:p>
        </w:tc>
        <w:tc>
          <w:tcPr>
            <w:tcW w:w="1234" w:type="dxa"/>
            <w:shd w:val="clear" w:color="auto" w:fill="auto"/>
            <w:tcMar>
              <w:top w:w="15" w:type="dxa"/>
              <w:left w:w="15" w:type="dxa"/>
              <w:bottom w:w="0" w:type="dxa"/>
              <w:right w:w="15" w:type="dxa"/>
            </w:tcMar>
            <w:vAlign w:val="bottom"/>
            <w:hideMark/>
            <w:tcPrChange w:id="7395" w:author="Aleksander Hansen" w:date="2013-02-16T23:32:00Z">
              <w:tcPr>
                <w:tcW w:w="123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68C4C092" w14:textId="77777777" w:rsidR="00994066" w:rsidRPr="00EA4742" w:rsidRDefault="00994066" w:rsidP="006B12F7">
            <w:pPr>
              <w:pStyle w:val="Paragraph"/>
              <w:rPr>
                <w:rFonts w:ascii="Calibri" w:hAnsi="Calibri" w:cs="Calibri"/>
                <w:sz w:val="24"/>
                <w:szCs w:val="24"/>
              </w:rPr>
            </w:pPr>
          </w:p>
        </w:tc>
        <w:tc>
          <w:tcPr>
            <w:tcW w:w="1695" w:type="dxa"/>
            <w:shd w:val="clear" w:color="auto" w:fill="auto"/>
            <w:tcMar>
              <w:top w:w="15" w:type="dxa"/>
              <w:left w:w="15" w:type="dxa"/>
              <w:bottom w:w="0" w:type="dxa"/>
              <w:right w:w="15" w:type="dxa"/>
            </w:tcMar>
            <w:vAlign w:val="bottom"/>
            <w:hideMark/>
            <w:tcPrChange w:id="7396" w:author="Aleksander Hansen" w:date="2013-02-16T23:32:00Z">
              <w:tcPr>
                <w:tcW w:w="1695"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5F1C969A" w14:textId="77777777" w:rsidR="00994066" w:rsidRPr="00EA4742" w:rsidRDefault="00994066" w:rsidP="006B12F7">
            <w:pPr>
              <w:pStyle w:val="Paragraph"/>
              <w:rPr>
                <w:rFonts w:ascii="Calibri" w:hAnsi="Calibri" w:cs="Calibri"/>
                <w:sz w:val="24"/>
                <w:szCs w:val="24"/>
              </w:rPr>
            </w:pPr>
          </w:p>
        </w:tc>
        <w:tc>
          <w:tcPr>
            <w:tcW w:w="1572" w:type="dxa"/>
            <w:shd w:val="clear" w:color="auto" w:fill="auto"/>
            <w:tcMar>
              <w:top w:w="15" w:type="dxa"/>
              <w:left w:w="15" w:type="dxa"/>
              <w:bottom w:w="0" w:type="dxa"/>
              <w:right w:w="15" w:type="dxa"/>
            </w:tcMar>
            <w:vAlign w:val="bottom"/>
            <w:hideMark/>
            <w:tcPrChange w:id="7397" w:author="Aleksander Hansen" w:date="2013-02-16T23:32:00Z">
              <w:tcPr>
                <w:tcW w:w="157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66CA6B8F" w14:textId="77777777" w:rsidR="00994066" w:rsidRPr="00EA4742" w:rsidRDefault="00994066" w:rsidP="006B12F7">
            <w:pPr>
              <w:pStyle w:val="Paragraph"/>
              <w:rPr>
                <w:rFonts w:ascii="Calibri" w:hAnsi="Calibri" w:cs="Calibri"/>
                <w:sz w:val="24"/>
                <w:szCs w:val="24"/>
              </w:rPr>
            </w:pPr>
          </w:p>
        </w:tc>
        <w:tc>
          <w:tcPr>
            <w:tcW w:w="1784" w:type="dxa"/>
            <w:shd w:val="clear" w:color="auto" w:fill="auto"/>
            <w:tcMar>
              <w:top w:w="15" w:type="dxa"/>
              <w:left w:w="15" w:type="dxa"/>
              <w:bottom w:w="0" w:type="dxa"/>
              <w:right w:w="15" w:type="dxa"/>
            </w:tcMar>
            <w:vAlign w:val="bottom"/>
            <w:hideMark/>
            <w:tcPrChange w:id="7398" w:author="Aleksander Hansen" w:date="2013-02-16T23:32:00Z">
              <w:tcPr>
                <w:tcW w:w="178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7E8D3013" w14:textId="77777777" w:rsidR="00994066" w:rsidRPr="00EA4742" w:rsidRDefault="00994066" w:rsidP="006B12F7">
            <w:pPr>
              <w:pStyle w:val="Paragraph"/>
              <w:rPr>
                <w:rFonts w:ascii="Calibri" w:hAnsi="Calibri" w:cs="Calibri"/>
                <w:sz w:val="24"/>
                <w:szCs w:val="24"/>
              </w:rPr>
            </w:pPr>
          </w:p>
        </w:tc>
      </w:tr>
      <w:tr w:rsidR="00994066" w:rsidRPr="00EA4742" w14:paraId="5CC3E865" w14:textId="77777777" w:rsidTr="00E83E0A">
        <w:trPr>
          <w:cantSplit/>
          <w:jc w:val="center"/>
          <w:trPrChange w:id="7399"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400" w:author="Aleksander Hansen" w:date="2013-02-16T23:32:00Z">
              <w:tcPr>
                <w:tcW w:w="1103"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351C6DEB" w14:textId="77777777" w:rsidR="00994066" w:rsidRPr="00EA4742" w:rsidRDefault="00994066" w:rsidP="00DB35B4">
            <w:pPr>
              <w:pStyle w:val="Text"/>
              <w:rPr>
                <w:rStyle w:val="Strong"/>
              </w:rPr>
            </w:pPr>
            <w:r w:rsidRPr="00EA4742">
              <w:t>4.00%</w:t>
            </w:r>
          </w:p>
        </w:tc>
        <w:tc>
          <w:tcPr>
            <w:tcW w:w="1635" w:type="dxa"/>
            <w:shd w:val="clear" w:color="auto" w:fill="auto"/>
            <w:tcMar>
              <w:top w:w="15" w:type="dxa"/>
              <w:left w:w="15" w:type="dxa"/>
              <w:bottom w:w="0" w:type="dxa"/>
              <w:right w:w="15" w:type="dxa"/>
            </w:tcMar>
            <w:vAlign w:val="bottom"/>
            <w:hideMark/>
            <w:tcPrChange w:id="7401" w:author="Aleksander Hansen" w:date="2013-02-16T23:32:00Z">
              <w:tcPr>
                <w:tcW w:w="1635"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1EB1A6B1" w14:textId="77777777" w:rsidR="00994066" w:rsidRPr="00EA4742" w:rsidRDefault="00994066" w:rsidP="00DB35B4">
            <w:pPr>
              <w:pStyle w:val="Text"/>
              <w:rPr>
                <w:rStyle w:val="Strong"/>
              </w:rPr>
            </w:pPr>
            <w:r w:rsidRPr="00EA4742">
              <w:t xml:space="preserve">$108.1757 </w:t>
            </w:r>
          </w:p>
        </w:tc>
        <w:tc>
          <w:tcPr>
            <w:tcW w:w="1234" w:type="dxa"/>
            <w:shd w:val="clear" w:color="auto" w:fill="auto"/>
            <w:tcMar>
              <w:top w:w="15" w:type="dxa"/>
              <w:left w:w="15" w:type="dxa"/>
              <w:bottom w:w="0" w:type="dxa"/>
              <w:right w:w="15" w:type="dxa"/>
            </w:tcMar>
            <w:vAlign w:val="bottom"/>
            <w:hideMark/>
            <w:tcPrChange w:id="7402" w:author="Aleksander Hansen" w:date="2013-02-16T23:32:00Z">
              <w:tcPr>
                <w:tcW w:w="1234"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2054915F" w14:textId="77777777" w:rsidR="00994066" w:rsidRPr="00EA4742" w:rsidRDefault="00994066" w:rsidP="00DB35B4">
            <w:pPr>
              <w:pStyle w:val="Text"/>
              <w:rPr>
                <w:rStyle w:val="Strong"/>
              </w:rPr>
            </w:pPr>
            <w:r w:rsidRPr="00EA4742">
              <w:t xml:space="preserve">          7.92 </w:t>
            </w:r>
          </w:p>
        </w:tc>
        <w:tc>
          <w:tcPr>
            <w:tcW w:w="1695" w:type="dxa"/>
            <w:shd w:val="clear" w:color="auto" w:fill="auto"/>
            <w:tcMar>
              <w:top w:w="15" w:type="dxa"/>
              <w:left w:w="15" w:type="dxa"/>
              <w:bottom w:w="0" w:type="dxa"/>
              <w:right w:w="15" w:type="dxa"/>
            </w:tcMar>
            <w:vAlign w:val="bottom"/>
            <w:hideMark/>
            <w:tcPrChange w:id="7403" w:author="Aleksander Hansen" w:date="2013-02-16T23:32:00Z">
              <w:tcPr>
                <w:tcW w:w="1695"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67599E69" w14:textId="77777777" w:rsidR="00994066" w:rsidRPr="00EA4742" w:rsidRDefault="00994066" w:rsidP="00DB35B4">
            <w:pPr>
              <w:pStyle w:val="Text"/>
              <w:rPr>
                <w:rStyle w:val="Strong"/>
              </w:rPr>
            </w:pPr>
            <w:r w:rsidRPr="00EA4742">
              <w:t>-857.4290</w:t>
            </w:r>
          </w:p>
        </w:tc>
        <w:tc>
          <w:tcPr>
            <w:tcW w:w="1572" w:type="dxa"/>
            <w:shd w:val="clear" w:color="auto" w:fill="auto"/>
            <w:tcMar>
              <w:top w:w="15" w:type="dxa"/>
              <w:left w:w="15" w:type="dxa"/>
              <w:bottom w:w="0" w:type="dxa"/>
              <w:right w:w="15" w:type="dxa"/>
            </w:tcMar>
            <w:vAlign w:val="bottom"/>
            <w:hideMark/>
            <w:tcPrChange w:id="7404" w:author="Aleksander Hansen" w:date="2013-02-16T23:32:00Z">
              <w:tcPr>
                <w:tcW w:w="1572"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741F051F" w14:textId="77777777" w:rsidR="00994066" w:rsidRPr="00EA4742" w:rsidRDefault="00994066" w:rsidP="00DB35B4">
            <w:pPr>
              <w:pStyle w:val="Text"/>
              <w:rPr>
                <w:rStyle w:val="Strong"/>
              </w:rPr>
            </w:pPr>
            <w:r w:rsidRPr="00EA4742">
              <w:t xml:space="preserve">        8,164.29 </w:t>
            </w:r>
          </w:p>
        </w:tc>
        <w:tc>
          <w:tcPr>
            <w:tcW w:w="1784" w:type="dxa"/>
            <w:shd w:val="clear" w:color="auto" w:fill="auto"/>
            <w:tcMar>
              <w:top w:w="15" w:type="dxa"/>
              <w:left w:w="15" w:type="dxa"/>
              <w:bottom w:w="0" w:type="dxa"/>
              <w:right w:w="15" w:type="dxa"/>
            </w:tcMar>
            <w:vAlign w:val="bottom"/>
            <w:hideMark/>
            <w:tcPrChange w:id="7405" w:author="Aleksander Hansen" w:date="2013-02-16T23:32:00Z">
              <w:tcPr>
                <w:tcW w:w="1784"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65147470" w14:textId="77777777" w:rsidR="00994066" w:rsidRPr="00EA4742" w:rsidRDefault="00994066" w:rsidP="00DB35B4">
            <w:pPr>
              <w:pStyle w:val="Text"/>
              <w:rPr>
                <w:rStyle w:val="Strong"/>
              </w:rPr>
            </w:pPr>
            <w:r w:rsidRPr="00EA4742">
              <w:t>75.47</w:t>
            </w:r>
          </w:p>
        </w:tc>
      </w:tr>
      <w:tr w:rsidR="00994066" w:rsidRPr="00EA4742" w14:paraId="4A7070B9" w14:textId="77777777" w:rsidTr="00E83E0A">
        <w:trPr>
          <w:cantSplit/>
          <w:jc w:val="center"/>
          <w:trPrChange w:id="7406"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407"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2B74042" w14:textId="77777777" w:rsidR="00994066" w:rsidRPr="00FC3197" w:rsidRDefault="00994066" w:rsidP="00DB35B4">
            <w:pPr>
              <w:pStyle w:val="Text"/>
            </w:pPr>
            <w:r w:rsidRPr="00FC3197">
              <w:t>4.01%</w:t>
            </w:r>
          </w:p>
        </w:tc>
        <w:tc>
          <w:tcPr>
            <w:tcW w:w="1635" w:type="dxa"/>
            <w:shd w:val="clear" w:color="auto" w:fill="auto"/>
            <w:tcMar>
              <w:top w:w="15" w:type="dxa"/>
              <w:left w:w="15" w:type="dxa"/>
              <w:bottom w:w="0" w:type="dxa"/>
              <w:right w:w="15" w:type="dxa"/>
            </w:tcMar>
            <w:vAlign w:val="bottom"/>
            <w:hideMark/>
            <w:tcPrChange w:id="7408"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B290E74" w14:textId="77777777" w:rsidR="00994066" w:rsidRPr="00FC3197" w:rsidRDefault="00994066" w:rsidP="00DB35B4">
            <w:pPr>
              <w:pStyle w:val="Text"/>
            </w:pPr>
            <w:r w:rsidRPr="00FC3197">
              <w:t xml:space="preserve">$108.0901 </w:t>
            </w:r>
          </w:p>
        </w:tc>
        <w:tc>
          <w:tcPr>
            <w:tcW w:w="1234" w:type="dxa"/>
            <w:shd w:val="clear" w:color="auto" w:fill="auto"/>
            <w:tcMar>
              <w:top w:w="15" w:type="dxa"/>
              <w:left w:w="15" w:type="dxa"/>
              <w:bottom w:w="0" w:type="dxa"/>
              <w:right w:w="15" w:type="dxa"/>
            </w:tcMar>
            <w:vAlign w:val="bottom"/>
            <w:hideMark/>
            <w:tcPrChange w:id="7409"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11C2FE3" w14:textId="77777777" w:rsidR="00994066" w:rsidRPr="00EA4742" w:rsidRDefault="00994066" w:rsidP="006B12F7">
            <w:pPr>
              <w:pStyle w:val="Paragraph"/>
              <w:rPr>
                <w:rFonts w:ascii="Calibri" w:hAnsi="Calibri" w:cs="Calibri"/>
                <w:sz w:val="24"/>
                <w:szCs w:val="24"/>
              </w:rPr>
            </w:pPr>
          </w:p>
        </w:tc>
        <w:tc>
          <w:tcPr>
            <w:tcW w:w="1695" w:type="dxa"/>
            <w:shd w:val="clear" w:color="auto" w:fill="auto"/>
            <w:tcMar>
              <w:top w:w="15" w:type="dxa"/>
              <w:left w:w="15" w:type="dxa"/>
              <w:bottom w:w="0" w:type="dxa"/>
              <w:right w:w="15" w:type="dxa"/>
            </w:tcMar>
            <w:vAlign w:val="bottom"/>
            <w:hideMark/>
            <w:tcPrChange w:id="7410" w:author="Aleksander Hansen" w:date="2013-02-16T23:32:00Z">
              <w:tcPr>
                <w:tcW w:w="16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165F6B4" w14:textId="77777777" w:rsidR="00994066" w:rsidRPr="00EA4742" w:rsidRDefault="00994066" w:rsidP="00DB35B4">
            <w:pPr>
              <w:pStyle w:val="Text"/>
              <w:rPr>
                <w:rStyle w:val="Strong"/>
              </w:rPr>
            </w:pPr>
            <w:r w:rsidRPr="00EA4742">
              <w:t>-856.6126</w:t>
            </w:r>
          </w:p>
        </w:tc>
        <w:tc>
          <w:tcPr>
            <w:tcW w:w="1572" w:type="dxa"/>
            <w:shd w:val="clear" w:color="auto" w:fill="auto"/>
            <w:tcMar>
              <w:top w:w="15" w:type="dxa"/>
              <w:left w:w="15" w:type="dxa"/>
              <w:bottom w:w="0" w:type="dxa"/>
              <w:right w:w="15" w:type="dxa"/>
            </w:tcMar>
            <w:vAlign w:val="bottom"/>
            <w:hideMark/>
            <w:tcPrChange w:id="7411" w:author="Aleksander Hansen" w:date="2013-02-16T23:32:00Z">
              <w:tcPr>
                <w:tcW w:w="157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FB605B3" w14:textId="77777777" w:rsidR="00994066" w:rsidRPr="00EA4742" w:rsidRDefault="00994066" w:rsidP="006B12F7">
            <w:pPr>
              <w:pStyle w:val="Paragraph"/>
              <w:rPr>
                <w:rFonts w:ascii="Calibri" w:hAnsi="Calibri" w:cs="Calibri"/>
                <w:sz w:val="24"/>
                <w:szCs w:val="24"/>
              </w:rPr>
            </w:pPr>
          </w:p>
        </w:tc>
        <w:tc>
          <w:tcPr>
            <w:tcW w:w="1784" w:type="dxa"/>
            <w:shd w:val="clear" w:color="auto" w:fill="auto"/>
            <w:tcMar>
              <w:top w:w="15" w:type="dxa"/>
              <w:left w:w="15" w:type="dxa"/>
              <w:bottom w:w="0" w:type="dxa"/>
              <w:right w:w="15" w:type="dxa"/>
            </w:tcMar>
            <w:vAlign w:val="bottom"/>
            <w:hideMark/>
            <w:tcPrChange w:id="7412"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505613E" w14:textId="77777777" w:rsidR="00994066" w:rsidRPr="00EA4742" w:rsidRDefault="00994066" w:rsidP="006B12F7">
            <w:pPr>
              <w:pStyle w:val="Paragraph"/>
              <w:rPr>
                <w:rFonts w:ascii="Calibri" w:hAnsi="Calibri" w:cs="Calibri"/>
                <w:sz w:val="24"/>
                <w:szCs w:val="24"/>
              </w:rPr>
            </w:pPr>
          </w:p>
        </w:tc>
      </w:tr>
      <w:tr w:rsidR="00994066" w:rsidRPr="00EA4742" w14:paraId="52443624" w14:textId="77777777" w:rsidTr="00E83E0A">
        <w:trPr>
          <w:cantSplit/>
          <w:jc w:val="center"/>
          <w:trPrChange w:id="7413"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414"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6A143F2" w14:textId="77777777" w:rsidR="00994066" w:rsidRPr="00FC3197" w:rsidRDefault="00994066" w:rsidP="00DB35B4">
            <w:pPr>
              <w:pStyle w:val="Text"/>
            </w:pPr>
            <w:r w:rsidRPr="00FC3197">
              <w:t>4.99%</w:t>
            </w:r>
          </w:p>
        </w:tc>
        <w:tc>
          <w:tcPr>
            <w:tcW w:w="1635" w:type="dxa"/>
            <w:shd w:val="clear" w:color="auto" w:fill="auto"/>
            <w:tcMar>
              <w:top w:w="15" w:type="dxa"/>
              <w:left w:w="15" w:type="dxa"/>
              <w:bottom w:w="0" w:type="dxa"/>
              <w:right w:w="15" w:type="dxa"/>
            </w:tcMar>
            <w:vAlign w:val="bottom"/>
            <w:hideMark/>
            <w:tcPrChange w:id="7415"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3B8737C" w14:textId="77777777" w:rsidR="00994066" w:rsidRPr="00FC3197" w:rsidRDefault="00994066" w:rsidP="00DB35B4">
            <w:pPr>
              <w:pStyle w:val="Text"/>
            </w:pPr>
            <w:r w:rsidRPr="00FC3197">
              <w:t xml:space="preserve">$100.0780 </w:t>
            </w:r>
          </w:p>
        </w:tc>
        <w:tc>
          <w:tcPr>
            <w:tcW w:w="1234" w:type="dxa"/>
            <w:shd w:val="clear" w:color="auto" w:fill="auto"/>
            <w:tcMar>
              <w:top w:w="15" w:type="dxa"/>
              <w:left w:w="15" w:type="dxa"/>
              <w:bottom w:w="0" w:type="dxa"/>
              <w:right w:w="15" w:type="dxa"/>
            </w:tcMar>
            <w:vAlign w:val="bottom"/>
            <w:hideMark/>
            <w:tcPrChange w:id="7416"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63303FC" w14:textId="77777777" w:rsidR="00994066" w:rsidRPr="00EA4742" w:rsidRDefault="00994066" w:rsidP="006B12F7">
            <w:pPr>
              <w:pStyle w:val="Paragraph"/>
              <w:rPr>
                <w:rFonts w:ascii="Calibri" w:hAnsi="Calibri" w:cs="Calibri"/>
                <w:sz w:val="24"/>
                <w:szCs w:val="24"/>
              </w:rPr>
            </w:pPr>
          </w:p>
        </w:tc>
        <w:tc>
          <w:tcPr>
            <w:tcW w:w="1695" w:type="dxa"/>
            <w:shd w:val="clear" w:color="auto" w:fill="auto"/>
            <w:tcMar>
              <w:top w:w="15" w:type="dxa"/>
              <w:left w:w="15" w:type="dxa"/>
              <w:bottom w:w="0" w:type="dxa"/>
              <w:right w:w="15" w:type="dxa"/>
            </w:tcMar>
            <w:vAlign w:val="bottom"/>
            <w:hideMark/>
            <w:tcPrChange w:id="7417" w:author="Aleksander Hansen" w:date="2013-02-16T23:32:00Z">
              <w:tcPr>
                <w:tcW w:w="16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E2CAD44" w14:textId="77777777" w:rsidR="00994066" w:rsidRPr="00EA4742" w:rsidRDefault="00994066" w:rsidP="006B12F7">
            <w:pPr>
              <w:pStyle w:val="Paragraph"/>
              <w:rPr>
                <w:rFonts w:ascii="Calibri" w:hAnsi="Calibri" w:cs="Calibri"/>
                <w:sz w:val="24"/>
                <w:szCs w:val="24"/>
              </w:rPr>
            </w:pPr>
          </w:p>
        </w:tc>
        <w:tc>
          <w:tcPr>
            <w:tcW w:w="1572" w:type="dxa"/>
            <w:shd w:val="clear" w:color="auto" w:fill="auto"/>
            <w:tcMar>
              <w:top w:w="15" w:type="dxa"/>
              <w:left w:w="15" w:type="dxa"/>
              <w:bottom w:w="0" w:type="dxa"/>
              <w:right w:w="15" w:type="dxa"/>
            </w:tcMar>
            <w:vAlign w:val="bottom"/>
            <w:hideMark/>
            <w:tcPrChange w:id="7418" w:author="Aleksander Hansen" w:date="2013-02-16T23:32:00Z">
              <w:tcPr>
                <w:tcW w:w="157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2FFF7ED" w14:textId="77777777" w:rsidR="00994066" w:rsidRPr="00EA4742" w:rsidRDefault="00994066" w:rsidP="006B12F7">
            <w:pPr>
              <w:pStyle w:val="Paragraph"/>
              <w:rPr>
                <w:rFonts w:ascii="Calibri" w:hAnsi="Calibri" w:cs="Calibri"/>
                <w:sz w:val="24"/>
                <w:szCs w:val="24"/>
              </w:rPr>
            </w:pPr>
          </w:p>
        </w:tc>
        <w:tc>
          <w:tcPr>
            <w:tcW w:w="1784" w:type="dxa"/>
            <w:shd w:val="clear" w:color="auto" w:fill="auto"/>
            <w:tcMar>
              <w:top w:w="15" w:type="dxa"/>
              <w:left w:w="15" w:type="dxa"/>
              <w:bottom w:w="0" w:type="dxa"/>
              <w:right w:w="15" w:type="dxa"/>
            </w:tcMar>
            <w:vAlign w:val="bottom"/>
            <w:hideMark/>
            <w:tcPrChange w:id="7419"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0D6FA12" w14:textId="77777777" w:rsidR="00994066" w:rsidRPr="00EA4742" w:rsidRDefault="00994066" w:rsidP="006B12F7">
            <w:pPr>
              <w:pStyle w:val="Paragraph"/>
              <w:rPr>
                <w:rFonts w:ascii="Calibri" w:hAnsi="Calibri" w:cs="Calibri"/>
                <w:sz w:val="24"/>
                <w:szCs w:val="24"/>
              </w:rPr>
            </w:pPr>
          </w:p>
        </w:tc>
      </w:tr>
      <w:tr w:rsidR="00994066" w:rsidRPr="00EA4742" w14:paraId="3D681B58" w14:textId="77777777" w:rsidTr="00E83E0A">
        <w:trPr>
          <w:cantSplit/>
          <w:jc w:val="center"/>
          <w:trPrChange w:id="7420"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421" w:author="Aleksander Hansen" w:date="2013-02-16T23:32:00Z">
              <w:tcPr>
                <w:tcW w:w="1103"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1DDDE65D" w14:textId="77777777" w:rsidR="00994066" w:rsidRPr="00EA4742" w:rsidRDefault="00994066" w:rsidP="00DB35B4">
            <w:pPr>
              <w:pStyle w:val="Text"/>
              <w:rPr>
                <w:rStyle w:val="Strong"/>
              </w:rPr>
            </w:pPr>
            <w:r w:rsidRPr="00EA4742">
              <w:t>5.00%</w:t>
            </w:r>
          </w:p>
        </w:tc>
        <w:tc>
          <w:tcPr>
            <w:tcW w:w="1635" w:type="dxa"/>
            <w:shd w:val="clear" w:color="auto" w:fill="auto"/>
            <w:tcMar>
              <w:top w:w="15" w:type="dxa"/>
              <w:left w:w="15" w:type="dxa"/>
              <w:bottom w:w="0" w:type="dxa"/>
              <w:right w:w="15" w:type="dxa"/>
            </w:tcMar>
            <w:vAlign w:val="bottom"/>
            <w:hideMark/>
            <w:tcPrChange w:id="7422" w:author="Aleksander Hansen" w:date="2013-02-16T23:32:00Z">
              <w:tcPr>
                <w:tcW w:w="1635"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64DB3036" w14:textId="77777777" w:rsidR="00994066" w:rsidRPr="00EA4742" w:rsidRDefault="00994066" w:rsidP="00DB35B4">
            <w:pPr>
              <w:pStyle w:val="Text"/>
              <w:rPr>
                <w:rStyle w:val="Strong"/>
              </w:rPr>
            </w:pPr>
            <w:r w:rsidRPr="00EA4742">
              <w:t xml:space="preserve">$100.0000 </w:t>
            </w:r>
          </w:p>
        </w:tc>
        <w:tc>
          <w:tcPr>
            <w:tcW w:w="1234" w:type="dxa"/>
            <w:shd w:val="clear" w:color="auto" w:fill="auto"/>
            <w:tcMar>
              <w:top w:w="15" w:type="dxa"/>
              <w:left w:w="15" w:type="dxa"/>
              <w:bottom w:w="0" w:type="dxa"/>
              <w:right w:w="15" w:type="dxa"/>
            </w:tcMar>
            <w:vAlign w:val="bottom"/>
            <w:hideMark/>
            <w:tcPrChange w:id="7423" w:author="Aleksander Hansen" w:date="2013-02-16T23:32:00Z">
              <w:tcPr>
                <w:tcW w:w="1234"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47D56AD2" w14:textId="77777777" w:rsidR="00994066" w:rsidRPr="00EA4742" w:rsidRDefault="00994066" w:rsidP="00DB35B4">
            <w:pPr>
              <w:pStyle w:val="Text"/>
              <w:rPr>
                <w:rStyle w:val="Strong"/>
              </w:rPr>
            </w:pPr>
            <w:r w:rsidRPr="00EA4742">
              <w:t xml:space="preserve">          7.79 </w:t>
            </w:r>
          </w:p>
        </w:tc>
        <w:tc>
          <w:tcPr>
            <w:tcW w:w="1695" w:type="dxa"/>
            <w:shd w:val="clear" w:color="auto" w:fill="auto"/>
            <w:tcMar>
              <w:top w:w="15" w:type="dxa"/>
              <w:left w:w="15" w:type="dxa"/>
              <w:bottom w:w="0" w:type="dxa"/>
              <w:right w:w="15" w:type="dxa"/>
            </w:tcMar>
            <w:vAlign w:val="bottom"/>
            <w:hideMark/>
            <w:tcPrChange w:id="7424" w:author="Aleksander Hansen" w:date="2013-02-16T23:32:00Z">
              <w:tcPr>
                <w:tcW w:w="1695"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616FE702" w14:textId="77777777" w:rsidR="00994066" w:rsidRPr="00EA4742" w:rsidRDefault="00994066" w:rsidP="00DB35B4">
            <w:pPr>
              <w:pStyle w:val="Text"/>
              <w:rPr>
                <w:rStyle w:val="Strong"/>
              </w:rPr>
            </w:pPr>
            <w:r w:rsidRPr="00EA4742">
              <w:t>-779.8264</w:t>
            </w:r>
          </w:p>
        </w:tc>
        <w:tc>
          <w:tcPr>
            <w:tcW w:w="1572" w:type="dxa"/>
            <w:shd w:val="clear" w:color="auto" w:fill="auto"/>
            <w:tcMar>
              <w:top w:w="15" w:type="dxa"/>
              <w:left w:w="15" w:type="dxa"/>
              <w:bottom w:w="0" w:type="dxa"/>
              <w:right w:w="15" w:type="dxa"/>
            </w:tcMar>
            <w:vAlign w:val="bottom"/>
            <w:hideMark/>
            <w:tcPrChange w:id="7425" w:author="Aleksander Hansen" w:date="2013-02-16T23:32:00Z">
              <w:tcPr>
                <w:tcW w:w="1572"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1CFE2713" w14:textId="77777777" w:rsidR="00994066" w:rsidRPr="00EA4742" w:rsidRDefault="00994066" w:rsidP="00DB35B4">
            <w:pPr>
              <w:pStyle w:val="Text"/>
              <w:rPr>
                <w:rStyle w:val="Strong"/>
              </w:rPr>
            </w:pPr>
            <w:r w:rsidRPr="00EA4742">
              <w:t xml:space="preserve">        7,362.87 </w:t>
            </w:r>
          </w:p>
        </w:tc>
        <w:tc>
          <w:tcPr>
            <w:tcW w:w="1784" w:type="dxa"/>
            <w:shd w:val="clear" w:color="auto" w:fill="auto"/>
            <w:tcMar>
              <w:top w:w="15" w:type="dxa"/>
              <w:left w:w="15" w:type="dxa"/>
              <w:bottom w:w="0" w:type="dxa"/>
              <w:right w:w="15" w:type="dxa"/>
            </w:tcMar>
            <w:vAlign w:val="bottom"/>
            <w:hideMark/>
            <w:tcPrChange w:id="7426" w:author="Aleksander Hansen" w:date="2013-02-16T23:32:00Z">
              <w:tcPr>
                <w:tcW w:w="1784"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5D2DB43B" w14:textId="77777777" w:rsidR="00994066" w:rsidRPr="00EA4742" w:rsidRDefault="00994066" w:rsidP="00DB35B4">
            <w:pPr>
              <w:pStyle w:val="Text"/>
              <w:rPr>
                <w:rStyle w:val="Strong"/>
              </w:rPr>
            </w:pPr>
            <w:r w:rsidRPr="00EA4742">
              <w:t>73.63</w:t>
            </w:r>
          </w:p>
        </w:tc>
      </w:tr>
      <w:tr w:rsidR="00994066" w:rsidRPr="00EA4742" w14:paraId="1B003CEC" w14:textId="77777777" w:rsidTr="00E83E0A">
        <w:trPr>
          <w:cantSplit/>
          <w:jc w:val="center"/>
          <w:trPrChange w:id="7427"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428"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DEDC5A0" w14:textId="77777777" w:rsidR="00994066" w:rsidRPr="00FC3197" w:rsidRDefault="00994066" w:rsidP="00DB35B4">
            <w:pPr>
              <w:pStyle w:val="Text"/>
            </w:pPr>
            <w:r w:rsidRPr="00FC3197">
              <w:t>5.01%</w:t>
            </w:r>
          </w:p>
        </w:tc>
        <w:tc>
          <w:tcPr>
            <w:tcW w:w="1635" w:type="dxa"/>
            <w:shd w:val="clear" w:color="auto" w:fill="auto"/>
            <w:tcMar>
              <w:top w:w="15" w:type="dxa"/>
              <w:left w:w="15" w:type="dxa"/>
              <w:bottom w:w="0" w:type="dxa"/>
              <w:right w:w="15" w:type="dxa"/>
            </w:tcMar>
            <w:vAlign w:val="bottom"/>
            <w:hideMark/>
            <w:tcPrChange w:id="7429"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5C36FFB" w14:textId="77777777" w:rsidR="00994066" w:rsidRPr="00FC3197" w:rsidRDefault="00994066" w:rsidP="00DB35B4">
            <w:pPr>
              <w:pStyle w:val="Text"/>
            </w:pPr>
            <w:r w:rsidRPr="00FC3197">
              <w:t xml:space="preserve">$99.9221 </w:t>
            </w:r>
          </w:p>
        </w:tc>
        <w:tc>
          <w:tcPr>
            <w:tcW w:w="1234" w:type="dxa"/>
            <w:shd w:val="clear" w:color="auto" w:fill="auto"/>
            <w:tcMar>
              <w:top w:w="15" w:type="dxa"/>
              <w:left w:w="15" w:type="dxa"/>
              <w:bottom w:w="0" w:type="dxa"/>
              <w:right w:w="15" w:type="dxa"/>
            </w:tcMar>
            <w:vAlign w:val="bottom"/>
            <w:hideMark/>
            <w:tcPrChange w:id="7430"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5ABB664" w14:textId="77777777" w:rsidR="00994066" w:rsidRPr="00EA4742" w:rsidRDefault="00994066" w:rsidP="006B12F7">
            <w:pPr>
              <w:pStyle w:val="Paragraph"/>
              <w:rPr>
                <w:rFonts w:ascii="Calibri" w:hAnsi="Calibri" w:cs="Calibri"/>
                <w:sz w:val="24"/>
                <w:szCs w:val="24"/>
              </w:rPr>
            </w:pPr>
          </w:p>
        </w:tc>
        <w:tc>
          <w:tcPr>
            <w:tcW w:w="1695" w:type="dxa"/>
            <w:shd w:val="clear" w:color="auto" w:fill="auto"/>
            <w:tcMar>
              <w:top w:w="15" w:type="dxa"/>
              <w:left w:w="15" w:type="dxa"/>
              <w:bottom w:w="0" w:type="dxa"/>
              <w:right w:w="15" w:type="dxa"/>
            </w:tcMar>
            <w:vAlign w:val="bottom"/>
            <w:hideMark/>
            <w:tcPrChange w:id="7431" w:author="Aleksander Hansen" w:date="2013-02-16T23:32:00Z">
              <w:tcPr>
                <w:tcW w:w="16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780FBBD" w14:textId="77777777" w:rsidR="00994066" w:rsidRPr="00EA4742" w:rsidRDefault="00994066" w:rsidP="00DB35B4">
            <w:pPr>
              <w:pStyle w:val="Text"/>
              <w:rPr>
                <w:rStyle w:val="Strong"/>
              </w:rPr>
            </w:pPr>
            <w:r w:rsidRPr="00EA4742">
              <w:t>-779.0901</w:t>
            </w:r>
          </w:p>
        </w:tc>
        <w:tc>
          <w:tcPr>
            <w:tcW w:w="1572" w:type="dxa"/>
            <w:shd w:val="clear" w:color="auto" w:fill="auto"/>
            <w:tcMar>
              <w:top w:w="15" w:type="dxa"/>
              <w:left w:w="15" w:type="dxa"/>
              <w:bottom w:w="0" w:type="dxa"/>
              <w:right w:w="15" w:type="dxa"/>
            </w:tcMar>
            <w:vAlign w:val="bottom"/>
            <w:hideMark/>
            <w:tcPrChange w:id="7432" w:author="Aleksander Hansen" w:date="2013-02-16T23:32:00Z">
              <w:tcPr>
                <w:tcW w:w="157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A463A3B" w14:textId="77777777" w:rsidR="00994066" w:rsidRPr="00EA4742" w:rsidRDefault="00994066" w:rsidP="006B12F7">
            <w:pPr>
              <w:pStyle w:val="Paragraph"/>
              <w:rPr>
                <w:rFonts w:ascii="Calibri" w:hAnsi="Calibri" w:cs="Calibri"/>
                <w:sz w:val="24"/>
                <w:szCs w:val="24"/>
              </w:rPr>
            </w:pPr>
          </w:p>
        </w:tc>
        <w:tc>
          <w:tcPr>
            <w:tcW w:w="1784" w:type="dxa"/>
            <w:shd w:val="clear" w:color="auto" w:fill="auto"/>
            <w:tcMar>
              <w:top w:w="15" w:type="dxa"/>
              <w:left w:w="15" w:type="dxa"/>
              <w:bottom w:w="0" w:type="dxa"/>
              <w:right w:w="15" w:type="dxa"/>
            </w:tcMar>
            <w:vAlign w:val="bottom"/>
            <w:hideMark/>
            <w:tcPrChange w:id="7433"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334C899" w14:textId="77777777" w:rsidR="00994066" w:rsidRPr="00EA4742" w:rsidRDefault="00994066" w:rsidP="006B12F7">
            <w:pPr>
              <w:pStyle w:val="Paragraph"/>
              <w:rPr>
                <w:rFonts w:ascii="Calibri" w:hAnsi="Calibri" w:cs="Calibri"/>
                <w:sz w:val="24"/>
                <w:szCs w:val="24"/>
              </w:rPr>
            </w:pPr>
          </w:p>
        </w:tc>
      </w:tr>
      <w:tr w:rsidR="00994066" w:rsidRPr="00EA4742" w14:paraId="68B89B5E" w14:textId="77777777" w:rsidTr="00E83E0A">
        <w:trPr>
          <w:cantSplit/>
          <w:jc w:val="center"/>
          <w:trPrChange w:id="7434"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435"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32DEB12" w14:textId="77777777" w:rsidR="00994066" w:rsidRPr="00FC3197" w:rsidRDefault="00994066" w:rsidP="00DB35B4">
            <w:pPr>
              <w:pStyle w:val="Text"/>
            </w:pPr>
            <w:r w:rsidRPr="00FC3197">
              <w:t>5.99%</w:t>
            </w:r>
          </w:p>
        </w:tc>
        <w:tc>
          <w:tcPr>
            <w:tcW w:w="1635" w:type="dxa"/>
            <w:shd w:val="clear" w:color="auto" w:fill="auto"/>
            <w:tcMar>
              <w:top w:w="15" w:type="dxa"/>
              <w:left w:w="15" w:type="dxa"/>
              <w:bottom w:w="0" w:type="dxa"/>
              <w:right w:w="15" w:type="dxa"/>
            </w:tcMar>
            <w:vAlign w:val="bottom"/>
            <w:hideMark/>
            <w:tcPrChange w:id="7436"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3A0115E" w14:textId="77777777" w:rsidR="00994066" w:rsidRPr="00FC3197" w:rsidRDefault="00994066" w:rsidP="00DB35B4">
            <w:pPr>
              <w:pStyle w:val="Text"/>
            </w:pPr>
            <w:r w:rsidRPr="00FC3197">
              <w:t xml:space="preserve">$92.6322 </w:t>
            </w:r>
          </w:p>
        </w:tc>
        <w:tc>
          <w:tcPr>
            <w:tcW w:w="1234" w:type="dxa"/>
            <w:shd w:val="clear" w:color="auto" w:fill="auto"/>
            <w:tcMar>
              <w:top w:w="15" w:type="dxa"/>
              <w:left w:w="15" w:type="dxa"/>
              <w:bottom w:w="0" w:type="dxa"/>
              <w:right w:w="15" w:type="dxa"/>
            </w:tcMar>
            <w:vAlign w:val="bottom"/>
            <w:hideMark/>
            <w:tcPrChange w:id="7437"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EC71857" w14:textId="77777777" w:rsidR="00994066" w:rsidRPr="00EA4742" w:rsidRDefault="00994066" w:rsidP="006B12F7">
            <w:pPr>
              <w:pStyle w:val="Paragraph"/>
              <w:rPr>
                <w:rFonts w:ascii="Calibri" w:hAnsi="Calibri" w:cs="Calibri"/>
                <w:sz w:val="24"/>
                <w:szCs w:val="24"/>
              </w:rPr>
            </w:pPr>
          </w:p>
        </w:tc>
        <w:tc>
          <w:tcPr>
            <w:tcW w:w="1695" w:type="dxa"/>
            <w:shd w:val="clear" w:color="auto" w:fill="auto"/>
            <w:tcMar>
              <w:top w:w="15" w:type="dxa"/>
              <w:left w:w="15" w:type="dxa"/>
              <w:bottom w:w="0" w:type="dxa"/>
              <w:right w:w="15" w:type="dxa"/>
            </w:tcMar>
            <w:vAlign w:val="bottom"/>
            <w:hideMark/>
            <w:tcPrChange w:id="7438" w:author="Aleksander Hansen" w:date="2013-02-16T23:32:00Z">
              <w:tcPr>
                <w:tcW w:w="16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6FDAF99" w14:textId="77777777" w:rsidR="00994066" w:rsidRPr="00EA4742" w:rsidRDefault="00994066" w:rsidP="006B12F7">
            <w:pPr>
              <w:pStyle w:val="Paragraph"/>
              <w:rPr>
                <w:rFonts w:ascii="Calibri" w:hAnsi="Calibri" w:cs="Calibri"/>
                <w:sz w:val="24"/>
                <w:szCs w:val="24"/>
              </w:rPr>
            </w:pPr>
          </w:p>
        </w:tc>
        <w:tc>
          <w:tcPr>
            <w:tcW w:w="1572" w:type="dxa"/>
            <w:shd w:val="clear" w:color="auto" w:fill="auto"/>
            <w:tcMar>
              <w:top w:w="15" w:type="dxa"/>
              <w:left w:w="15" w:type="dxa"/>
              <w:bottom w:w="0" w:type="dxa"/>
              <w:right w:w="15" w:type="dxa"/>
            </w:tcMar>
            <w:vAlign w:val="bottom"/>
            <w:hideMark/>
            <w:tcPrChange w:id="7439" w:author="Aleksander Hansen" w:date="2013-02-16T23:32:00Z">
              <w:tcPr>
                <w:tcW w:w="157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D46734C" w14:textId="77777777" w:rsidR="00994066" w:rsidRPr="00EA4742" w:rsidRDefault="00994066" w:rsidP="006B12F7">
            <w:pPr>
              <w:pStyle w:val="Paragraph"/>
              <w:rPr>
                <w:rFonts w:ascii="Calibri" w:hAnsi="Calibri" w:cs="Calibri"/>
                <w:sz w:val="24"/>
                <w:szCs w:val="24"/>
              </w:rPr>
            </w:pPr>
          </w:p>
        </w:tc>
        <w:tc>
          <w:tcPr>
            <w:tcW w:w="1784" w:type="dxa"/>
            <w:shd w:val="clear" w:color="auto" w:fill="auto"/>
            <w:tcMar>
              <w:top w:w="15" w:type="dxa"/>
              <w:left w:w="15" w:type="dxa"/>
              <w:bottom w:w="0" w:type="dxa"/>
              <w:right w:w="15" w:type="dxa"/>
            </w:tcMar>
            <w:vAlign w:val="bottom"/>
            <w:hideMark/>
            <w:tcPrChange w:id="7440"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2C207F9" w14:textId="77777777" w:rsidR="00994066" w:rsidRPr="00EA4742" w:rsidRDefault="00994066" w:rsidP="006B12F7">
            <w:pPr>
              <w:pStyle w:val="Paragraph"/>
              <w:rPr>
                <w:rFonts w:ascii="Calibri" w:hAnsi="Calibri" w:cs="Calibri"/>
                <w:sz w:val="24"/>
                <w:szCs w:val="24"/>
              </w:rPr>
            </w:pPr>
          </w:p>
        </w:tc>
      </w:tr>
      <w:tr w:rsidR="00994066" w:rsidRPr="00EA4742" w14:paraId="227C0587" w14:textId="77777777" w:rsidTr="00E83E0A">
        <w:trPr>
          <w:cantSplit/>
          <w:jc w:val="center"/>
          <w:trPrChange w:id="7441"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442" w:author="Aleksander Hansen" w:date="2013-02-16T23:32:00Z">
              <w:tcPr>
                <w:tcW w:w="1103"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0D2D6309" w14:textId="77777777" w:rsidR="00994066" w:rsidRPr="00EA4742" w:rsidRDefault="00994066" w:rsidP="00DB35B4">
            <w:pPr>
              <w:pStyle w:val="Text"/>
              <w:rPr>
                <w:rStyle w:val="Strong"/>
              </w:rPr>
            </w:pPr>
            <w:r w:rsidRPr="00EA4742">
              <w:t>6.00%</w:t>
            </w:r>
          </w:p>
        </w:tc>
        <w:tc>
          <w:tcPr>
            <w:tcW w:w="1635" w:type="dxa"/>
            <w:shd w:val="clear" w:color="auto" w:fill="auto"/>
            <w:tcMar>
              <w:top w:w="15" w:type="dxa"/>
              <w:left w:w="15" w:type="dxa"/>
              <w:bottom w:w="0" w:type="dxa"/>
              <w:right w:w="15" w:type="dxa"/>
            </w:tcMar>
            <w:vAlign w:val="bottom"/>
            <w:hideMark/>
            <w:tcPrChange w:id="7443" w:author="Aleksander Hansen" w:date="2013-02-16T23:32:00Z">
              <w:tcPr>
                <w:tcW w:w="1635"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213CFA62" w14:textId="77777777" w:rsidR="00994066" w:rsidRPr="00EA4742" w:rsidRDefault="00994066" w:rsidP="00DB35B4">
            <w:pPr>
              <w:pStyle w:val="Text"/>
              <w:rPr>
                <w:rStyle w:val="Strong"/>
              </w:rPr>
            </w:pPr>
            <w:r w:rsidRPr="00EA4742">
              <w:t xml:space="preserve">$92.5613 </w:t>
            </w:r>
          </w:p>
        </w:tc>
        <w:tc>
          <w:tcPr>
            <w:tcW w:w="1234" w:type="dxa"/>
            <w:shd w:val="clear" w:color="auto" w:fill="auto"/>
            <w:tcMar>
              <w:top w:w="15" w:type="dxa"/>
              <w:left w:w="15" w:type="dxa"/>
              <w:bottom w:w="0" w:type="dxa"/>
              <w:right w:w="15" w:type="dxa"/>
            </w:tcMar>
            <w:vAlign w:val="bottom"/>
            <w:hideMark/>
            <w:tcPrChange w:id="7444" w:author="Aleksander Hansen" w:date="2013-02-16T23:32:00Z">
              <w:tcPr>
                <w:tcW w:w="1234"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3B5E383A" w14:textId="77777777" w:rsidR="00994066" w:rsidRPr="00EA4742" w:rsidRDefault="00994066" w:rsidP="00DB35B4">
            <w:pPr>
              <w:pStyle w:val="Text"/>
              <w:rPr>
                <w:rStyle w:val="Strong"/>
              </w:rPr>
            </w:pPr>
            <w:r w:rsidRPr="00EA4742">
              <w:t xml:space="preserve">          7.67 </w:t>
            </w:r>
          </w:p>
        </w:tc>
        <w:tc>
          <w:tcPr>
            <w:tcW w:w="1695" w:type="dxa"/>
            <w:shd w:val="clear" w:color="auto" w:fill="auto"/>
            <w:tcMar>
              <w:top w:w="15" w:type="dxa"/>
              <w:left w:w="15" w:type="dxa"/>
              <w:bottom w:w="0" w:type="dxa"/>
              <w:right w:w="15" w:type="dxa"/>
            </w:tcMar>
            <w:vAlign w:val="bottom"/>
            <w:hideMark/>
            <w:tcPrChange w:id="7445" w:author="Aleksander Hansen" w:date="2013-02-16T23:32:00Z">
              <w:tcPr>
                <w:tcW w:w="1695"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289FCC82" w14:textId="77777777" w:rsidR="00994066" w:rsidRPr="00EA4742" w:rsidRDefault="00994066" w:rsidP="00DB35B4">
            <w:pPr>
              <w:pStyle w:val="Text"/>
              <w:rPr>
                <w:rStyle w:val="Strong"/>
              </w:rPr>
            </w:pPr>
            <w:r w:rsidRPr="00EA4742">
              <w:t>-709.8187</w:t>
            </w:r>
          </w:p>
        </w:tc>
        <w:tc>
          <w:tcPr>
            <w:tcW w:w="1572" w:type="dxa"/>
            <w:shd w:val="clear" w:color="auto" w:fill="auto"/>
            <w:tcMar>
              <w:top w:w="15" w:type="dxa"/>
              <w:left w:w="15" w:type="dxa"/>
              <w:bottom w:w="0" w:type="dxa"/>
              <w:right w:w="15" w:type="dxa"/>
            </w:tcMar>
            <w:vAlign w:val="bottom"/>
            <w:hideMark/>
            <w:tcPrChange w:id="7446" w:author="Aleksander Hansen" w:date="2013-02-16T23:32:00Z">
              <w:tcPr>
                <w:tcW w:w="1572"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15755CFD" w14:textId="77777777" w:rsidR="00994066" w:rsidRPr="00EA4742" w:rsidRDefault="00994066" w:rsidP="00DB35B4">
            <w:pPr>
              <w:pStyle w:val="Text"/>
              <w:rPr>
                <w:rStyle w:val="Strong"/>
              </w:rPr>
            </w:pPr>
            <w:r w:rsidRPr="00EA4742">
              <w:t xml:space="preserve">        6,644.55 </w:t>
            </w:r>
          </w:p>
        </w:tc>
        <w:tc>
          <w:tcPr>
            <w:tcW w:w="1784" w:type="dxa"/>
            <w:shd w:val="clear" w:color="auto" w:fill="auto"/>
            <w:tcMar>
              <w:top w:w="15" w:type="dxa"/>
              <w:left w:w="15" w:type="dxa"/>
              <w:bottom w:w="0" w:type="dxa"/>
              <w:right w:w="15" w:type="dxa"/>
            </w:tcMar>
            <w:vAlign w:val="bottom"/>
            <w:hideMark/>
            <w:tcPrChange w:id="7447" w:author="Aleksander Hansen" w:date="2013-02-16T23:32:00Z">
              <w:tcPr>
                <w:tcW w:w="1784"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527D0D82" w14:textId="77777777" w:rsidR="00994066" w:rsidRPr="00EA4742" w:rsidRDefault="00994066" w:rsidP="00DB35B4">
            <w:pPr>
              <w:pStyle w:val="Text"/>
              <w:rPr>
                <w:rStyle w:val="Strong"/>
              </w:rPr>
            </w:pPr>
            <w:r w:rsidRPr="00EA4742">
              <w:t>71.79</w:t>
            </w:r>
          </w:p>
        </w:tc>
      </w:tr>
      <w:tr w:rsidR="00994066" w:rsidRPr="00EA4742" w14:paraId="4AF99291" w14:textId="77777777" w:rsidTr="00E83E0A">
        <w:trPr>
          <w:cantSplit/>
          <w:jc w:val="center"/>
          <w:trPrChange w:id="7448"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449"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AECC298" w14:textId="77777777" w:rsidR="00994066" w:rsidRPr="00FC3197" w:rsidRDefault="00994066" w:rsidP="00DB35B4">
            <w:pPr>
              <w:pStyle w:val="Text"/>
            </w:pPr>
            <w:r w:rsidRPr="00FC3197">
              <w:t>6.01%</w:t>
            </w:r>
          </w:p>
        </w:tc>
        <w:tc>
          <w:tcPr>
            <w:tcW w:w="1635" w:type="dxa"/>
            <w:shd w:val="clear" w:color="auto" w:fill="auto"/>
            <w:tcMar>
              <w:top w:w="15" w:type="dxa"/>
              <w:left w:w="15" w:type="dxa"/>
              <w:bottom w:w="0" w:type="dxa"/>
              <w:right w:w="15" w:type="dxa"/>
            </w:tcMar>
            <w:vAlign w:val="bottom"/>
            <w:hideMark/>
            <w:tcPrChange w:id="7450"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7F1FDB0" w14:textId="77777777" w:rsidR="00994066" w:rsidRPr="00FC3197" w:rsidRDefault="00994066" w:rsidP="00DB35B4">
            <w:pPr>
              <w:pStyle w:val="Text"/>
            </w:pPr>
            <w:r w:rsidRPr="00FC3197">
              <w:t xml:space="preserve">$92.4903 </w:t>
            </w:r>
          </w:p>
        </w:tc>
        <w:tc>
          <w:tcPr>
            <w:tcW w:w="1234" w:type="dxa"/>
            <w:shd w:val="clear" w:color="auto" w:fill="auto"/>
            <w:tcMar>
              <w:top w:w="15" w:type="dxa"/>
              <w:left w:w="15" w:type="dxa"/>
              <w:bottom w:w="0" w:type="dxa"/>
              <w:right w:w="15" w:type="dxa"/>
            </w:tcMar>
            <w:vAlign w:val="bottom"/>
            <w:hideMark/>
            <w:tcPrChange w:id="7451"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99E12D1" w14:textId="77777777" w:rsidR="00994066" w:rsidRPr="00EA4742" w:rsidRDefault="00994066" w:rsidP="006B12F7">
            <w:pPr>
              <w:pStyle w:val="Paragraph"/>
              <w:rPr>
                <w:rFonts w:ascii="Calibri" w:hAnsi="Calibri" w:cs="Calibri"/>
                <w:sz w:val="24"/>
                <w:szCs w:val="24"/>
              </w:rPr>
            </w:pPr>
          </w:p>
        </w:tc>
        <w:tc>
          <w:tcPr>
            <w:tcW w:w="1695" w:type="dxa"/>
            <w:shd w:val="clear" w:color="auto" w:fill="auto"/>
            <w:tcMar>
              <w:top w:w="15" w:type="dxa"/>
              <w:left w:w="15" w:type="dxa"/>
              <w:bottom w:w="0" w:type="dxa"/>
              <w:right w:w="15" w:type="dxa"/>
            </w:tcMar>
            <w:vAlign w:val="bottom"/>
            <w:hideMark/>
            <w:tcPrChange w:id="7452" w:author="Aleksander Hansen" w:date="2013-02-16T23:32:00Z">
              <w:tcPr>
                <w:tcW w:w="16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044B983" w14:textId="77777777" w:rsidR="00994066" w:rsidRPr="00EA4742" w:rsidRDefault="00994066" w:rsidP="00DB35B4">
            <w:pPr>
              <w:pStyle w:val="Text"/>
              <w:rPr>
                <w:rStyle w:val="Strong"/>
              </w:rPr>
            </w:pPr>
            <w:r w:rsidRPr="00EA4742">
              <w:t>-709.1542</w:t>
            </w:r>
          </w:p>
        </w:tc>
        <w:tc>
          <w:tcPr>
            <w:tcW w:w="1572" w:type="dxa"/>
            <w:shd w:val="clear" w:color="auto" w:fill="auto"/>
            <w:tcMar>
              <w:top w:w="15" w:type="dxa"/>
              <w:left w:w="15" w:type="dxa"/>
              <w:bottom w:w="0" w:type="dxa"/>
              <w:right w:w="15" w:type="dxa"/>
            </w:tcMar>
            <w:vAlign w:val="bottom"/>
            <w:hideMark/>
            <w:tcPrChange w:id="7453" w:author="Aleksander Hansen" w:date="2013-02-16T23:32:00Z">
              <w:tcPr>
                <w:tcW w:w="157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78DAB6A" w14:textId="77777777" w:rsidR="00994066" w:rsidRPr="00EA4742" w:rsidRDefault="00994066" w:rsidP="006B12F7">
            <w:pPr>
              <w:pStyle w:val="Paragraph"/>
              <w:rPr>
                <w:rFonts w:ascii="Calibri" w:hAnsi="Calibri" w:cs="Calibri"/>
                <w:sz w:val="24"/>
                <w:szCs w:val="24"/>
              </w:rPr>
            </w:pPr>
          </w:p>
        </w:tc>
        <w:tc>
          <w:tcPr>
            <w:tcW w:w="1784" w:type="dxa"/>
            <w:shd w:val="clear" w:color="auto" w:fill="auto"/>
            <w:tcMar>
              <w:top w:w="15" w:type="dxa"/>
              <w:left w:w="15" w:type="dxa"/>
              <w:bottom w:w="0" w:type="dxa"/>
              <w:right w:w="15" w:type="dxa"/>
            </w:tcMar>
            <w:vAlign w:val="bottom"/>
            <w:hideMark/>
            <w:tcPrChange w:id="7454"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0F5A64C" w14:textId="77777777" w:rsidR="00994066" w:rsidRPr="00EA4742" w:rsidRDefault="00994066" w:rsidP="006B12F7">
            <w:pPr>
              <w:pStyle w:val="Paragraph"/>
              <w:rPr>
                <w:rFonts w:ascii="Calibri" w:hAnsi="Calibri" w:cs="Calibri"/>
                <w:sz w:val="24"/>
                <w:szCs w:val="24"/>
              </w:rPr>
            </w:pPr>
          </w:p>
        </w:tc>
      </w:tr>
    </w:tbl>
    <w:p w14:paraId="6378A029" w14:textId="77777777" w:rsidR="00994066" w:rsidRDefault="00994066" w:rsidP="00DB35B4">
      <w:pPr>
        <w:pStyle w:val="Text"/>
      </w:pPr>
    </w:p>
    <w:p w14:paraId="25A53CC8" w14:textId="77777777" w:rsidR="00994066" w:rsidRPr="00093D2C" w:rsidRDefault="00994066" w:rsidP="00DB35B4">
      <w:pPr>
        <w:pStyle w:val="Text"/>
      </w:pPr>
      <w:r w:rsidRPr="00093D2C">
        <w:t>Estimate, given the DV01, the duration and the convexity of a fixed income security, the price change of a security</w:t>
      </w:r>
    </w:p>
    <w:p w14:paraId="6CD48E58" w14:textId="77777777" w:rsidR="0012761D" w:rsidRDefault="0012761D" w:rsidP="00DB35B4">
      <w:pPr>
        <w:pStyle w:val="Text"/>
      </w:pPr>
    </w:p>
    <w:p w14:paraId="4F19901C" w14:textId="77777777" w:rsidR="00994066" w:rsidRPr="00093D2C" w:rsidRDefault="00994066" w:rsidP="00DB35B4">
      <w:pPr>
        <w:pStyle w:val="Text"/>
      </w:pPr>
      <w:r w:rsidRPr="00093D2C">
        <w:t>Duration and convexity combine to produce an approximation of the price change of the bond. The price change is given by:</w:t>
      </w:r>
    </w:p>
    <w:p w14:paraId="3165AB93" w14:textId="77777777" w:rsidR="0012761D" w:rsidRDefault="0012761D" w:rsidP="00DB35B4">
      <w:pPr>
        <w:pStyle w:val="Text"/>
      </w:pPr>
    </w:p>
    <w:p w14:paraId="22BA58A4" w14:textId="77777777" w:rsidR="00994066" w:rsidRPr="00093D2C" w:rsidRDefault="0051240F">
      <w:pPr>
        <w:pStyle w:val="Text"/>
        <w:jc w:val="center"/>
        <w:pPrChange w:id="7455" w:author="Aleksander Hansen" w:date="2013-02-16T23:31:00Z">
          <w:pPr>
            <w:pStyle w:val="Text"/>
          </w:pPr>
        </w:pPrChange>
      </w:pPr>
      <w:r>
        <w:pict w14:anchorId="070F8C80">
          <v:shape id="_x0000_i1139" type="#_x0000_t75" style="width:228.15pt;height:33.15pt">
            <v:imagedata r:id="rId203" o:title=""/>
          </v:shape>
        </w:pict>
      </w:r>
    </w:p>
    <w:p w14:paraId="2473E592" w14:textId="77777777" w:rsidR="0012761D" w:rsidRDefault="0012761D" w:rsidP="00DB35B4">
      <w:pPr>
        <w:pStyle w:val="Text"/>
      </w:pPr>
    </w:p>
    <w:p w14:paraId="61E75694" w14:textId="77777777" w:rsidR="00994066" w:rsidRPr="00093D2C" w:rsidRDefault="00994066" w:rsidP="00DB35B4">
      <w:pPr>
        <w:pStyle w:val="Text"/>
      </w:pPr>
      <w:r w:rsidRPr="00093D2C">
        <w:t>Note this is identical to the following equation because the Convexity Adjustment equals [convexity measure x yield change2]:</w:t>
      </w:r>
    </w:p>
    <w:p w14:paraId="0D3ACA3D" w14:textId="77777777" w:rsidR="0012761D" w:rsidRDefault="0012761D" w:rsidP="00DB35B4">
      <w:pPr>
        <w:pStyle w:val="Text"/>
      </w:pPr>
    </w:p>
    <w:p w14:paraId="02F16527" w14:textId="77777777" w:rsidR="00994066" w:rsidRPr="00093D2C" w:rsidRDefault="0051240F">
      <w:pPr>
        <w:pStyle w:val="Text"/>
        <w:jc w:val="center"/>
        <w:pPrChange w:id="7456" w:author="Aleksander Hansen" w:date="2013-02-16T23:32:00Z">
          <w:pPr>
            <w:pStyle w:val="Text"/>
          </w:pPr>
        </w:pPrChange>
      </w:pPr>
      <w:r>
        <w:pict w14:anchorId="7A8DB5E1">
          <v:shape id="_x0000_i1140" type="#_x0000_t75" style="width:254.85pt;height:40.45pt">
            <v:imagedata r:id="rId204" o:title=""/>
          </v:shape>
        </w:pict>
      </w:r>
    </w:p>
    <w:p w14:paraId="236D427B" w14:textId="77777777" w:rsidR="0012761D" w:rsidRDefault="0012761D" w:rsidP="0012761D">
      <w:pPr>
        <w:pStyle w:val="Text"/>
      </w:pPr>
    </w:p>
    <w:p w14:paraId="01C2468A" w14:textId="77777777" w:rsidR="00994066" w:rsidRPr="0012761D" w:rsidRDefault="00994066" w:rsidP="0012761D">
      <w:pPr>
        <w:pStyle w:val="Text"/>
      </w:pPr>
      <w:r w:rsidRPr="0012761D">
        <w:t>Let’s do an example. Assume a $100 par value 10-year bond with a 3% coupon that yields 5% (i.e., the yield to maturity is 5%). We compute the duration by “shocking” 50 basis points (Note: the amount of shock is somewhat arbitrary; we could shock with 20 basis points or 100 basis points).</w:t>
      </w:r>
    </w:p>
    <w:p w14:paraId="319C24A1" w14:textId="77777777" w:rsidR="0012761D" w:rsidRDefault="0012761D" w:rsidP="0012761D">
      <w:pPr>
        <w:pStyle w:val="Text"/>
      </w:pPr>
    </w:p>
    <w:p w14:paraId="1518C68C" w14:textId="77777777" w:rsidR="00994066" w:rsidRPr="0012761D" w:rsidRDefault="00994066" w:rsidP="0012761D">
      <w:pPr>
        <w:pStyle w:val="Text"/>
      </w:pPr>
      <w:r w:rsidRPr="0012761D">
        <w:t xml:space="preserve">First, we compute the price of the bond: The price of the bond is about $84.41 because N=20, I/Y=2.5, PMT=$1.5, FV=100 are the inputs that allow us to compute (CPT) a present value (PV) of $84.41. </w:t>
      </w:r>
    </w:p>
    <w:p w14:paraId="4E35F3F4" w14:textId="77777777" w:rsidR="0012761D" w:rsidRDefault="0012761D" w:rsidP="0012761D">
      <w:pPr>
        <w:pStyle w:val="Text"/>
      </w:pPr>
    </w:p>
    <w:p w14:paraId="7285ABFD" w14:textId="77777777" w:rsidR="00994066" w:rsidRPr="0012761D" w:rsidRDefault="00994066" w:rsidP="0012761D">
      <w:pPr>
        <w:pStyle w:val="Text"/>
      </w:pPr>
      <w:r w:rsidRPr="0012761D">
        <w:t xml:space="preserve">Next, we “shock up” by re-pricing the same bond with a 50 bps rate increase: the higher yield produces a lower value (V-) of about $80.97 because the re-priced bond is given by N=20, I/Y=2.75, PMT=$1.5, FV=100 and CPT PV </w:t>
      </w:r>
      <w:r w:rsidRPr="0012761D">
        <w:sym w:font="Symbol" w:char="F040"/>
      </w:r>
      <w:r w:rsidRPr="0012761D">
        <w:t xml:space="preserve"> $80.97 (note the 50 basis point shock implies a 5.5% annual yield, which is 2.75% semi-annually).</w:t>
      </w:r>
    </w:p>
    <w:p w14:paraId="06DCABB7" w14:textId="77777777" w:rsidR="0012761D" w:rsidRDefault="0012761D" w:rsidP="0012761D">
      <w:pPr>
        <w:pStyle w:val="Text"/>
      </w:pPr>
    </w:p>
    <w:p w14:paraId="0D23F7E7" w14:textId="77777777" w:rsidR="00994066" w:rsidRPr="00093D2C" w:rsidRDefault="00994066" w:rsidP="0012761D">
      <w:pPr>
        <w:pStyle w:val="Text"/>
      </w:pPr>
      <w:r w:rsidRPr="0012761D">
        <w:t>Then we “shock down” by re-pricing the bond with a 50</w:t>
      </w:r>
      <w:r w:rsidRPr="00093D2C">
        <w:t xml:space="preserve"> bps rate decrease: the lower yield produces a higher value (V+) of about $88.03 because the re-priced bond is given by N=20, I/Y=2.25, PMT=$1.5, FV=100 and CPT PV </w:t>
      </w:r>
      <w:r w:rsidRPr="00093D2C">
        <w:sym w:font="Symbol" w:char="F040"/>
      </w:r>
      <w:r w:rsidRPr="00093D2C">
        <w:t xml:space="preserve"> $88.03 (note the 50 basis point shock implies a 4.5% yield, which is 2.25% semi-annually).</w:t>
      </w:r>
    </w:p>
    <w:p w14:paraId="37EA04E7" w14:textId="77777777" w:rsidR="00994066" w:rsidRPr="00093D2C" w:rsidRDefault="00994066" w:rsidP="00DB35B4">
      <w:pPr>
        <w:pStyle w:val="Text"/>
      </w:pPr>
      <w:r w:rsidRPr="00093D2C">
        <w:t xml:space="preserve">We can now solve for the duration equation. </w:t>
      </w:r>
      <w:proofErr w:type="gramStart"/>
      <w:r w:rsidRPr="00093D2C">
        <w:t xml:space="preserve">The Duration is given by (88.03 - 80.97) </w:t>
      </w:r>
      <w:r w:rsidRPr="00093D2C">
        <w:sym w:font="Symbol" w:char="F0B8"/>
      </w:r>
      <w:r w:rsidRPr="00093D2C">
        <w:t xml:space="preserve"> [(2)(84.41)(.005)] </w:t>
      </w:r>
      <w:r w:rsidRPr="00093D2C">
        <w:sym w:font="Symbol" w:char="F040"/>
      </w:r>
      <w:r w:rsidRPr="00093D2C">
        <w:t xml:space="preserve"> 8.36</w:t>
      </w:r>
      <w:proofErr w:type="gramEnd"/>
      <w:r w:rsidRPr="00093D2C">
        <w:t xml:space="preserve"> (or 8.37 if you didn’t round anything along the way):</w:t>
      </w:r>
    </w:p>
    <w:p w14:paraId="5AB43750" w14:textId="77777777" w:rsidR="0012761D" w:rsidRDefault="0012761D" w:rsidP="00DB35B4">
      <w:pPr>
        <w:pStyle w:val="Text"/>
      </w:pPr>
    </w:p>
    <w:p w14:paraId="27CADD4C" w14:textId="77777777" w:rsidR="00994066" w:rsidRPr="00093D2C" w:rsidRDefault="0051240F">
      <w:pPr>
        <w:pStyle w:val="Text"/>
        <w:jc w:val="center"/>
        <w:pPrChange w:id="7457" w:author="Aleksander Hansen" w:date="2013-02-16T23:32:00Z">
          <w:pPr>
            <w:pStyle w:val="Text"/>
          </w:pPr>
        </w:pPrChange>
      </w:pPr>
      <w:r>
        <w:pict w14:anchorId="29877F76">
          <v:shape id="_x0000_i1141" type="#_x0000_t75" style="width:257.25pt;height:41.25pt">
            <v:imagedata r:id="rId205" o:title=""/>
          </v:shape>
        </w:pict>
      </w:r>
    </w:p>
    <w:p w14:paraId="4EBADBDE" w14:textId="77777777" w:rsidR="0012761D" w:rsidRDefault="0012761D" w:rsidP="00DB35B4">
      <w:pPr>
        <w:pStyle w:val="Text"/>
      </w:pPr>
    </w:p>
    <w:p w14:paraId="2C987C1C" w14:textId="77777777" w:rsidR="00994066" w:rsidRPr="00093D2C" w:rsidRDefault="00994066" w:rsidP="00DB35B4">
      <w:pPr>
        <w:pStyle w:val="Text"/>
      </w:pPr>
      <w:r w:rsidRPr="00093D2C">
        <w:t xml:space="preserve">We solved for duration, now we need convexity. The Convexity Measure is given by [88.03 + 80.97 – (2) (84.41)] </w:t>
      </w:r>
      <w:r w:rsidRPr="00093D2C">
        <w:sym w:font="Symbol" w:char="F0B8"/>
      </w:r>
      <w:r w:rsidRPr="00093D2C">
        <w:t xml:space="preserve"> [(2) (84.41) (</w:t>
      </w:r>
      <w:proofErr w:type="gramStart"/>
      <w:r w:rsidRPr="00093D2C">
        <w:t>0.005)2</w:t>
      </w:r>
      <w:proofErr w:type="gramEnd"/>
      <w:r w:rsidRPr="00093D2C">
        <w:t xml:space="preserve">] </w:t>
      </w:r>
      <w:r w:rsidRPr="00093D2C">
        <w:sym w:font="Symbol" w:char="F040"/>
      </w:r>
      <w:r w:rsidRPr="00093D2C">
        <w:t xml:space="preserve"> 42.6 (or 40.6 if you didn’t round along the way).</w:t>
      </w:r>
    </w:p>
    <w:p w14:paraId="7191AB63" w14:textId="77777777" w:rsidR="0012761D" w:rsidRDefault="0012761D" w:rsidP="00DB35B4">
      <w:pPr>
        <w:pStyle w:val="Text"/>
      </w:pPr>
    </w:p>
    <w:p w14:paraId="70DE0D4B" w14:textId="77777777" w:rsidR="00994066" w:rsidRPr="00093D2C" w:rsidRDefault="0051240F">
      <w:pPr>
        <w:pStyle w:val="Text"/>
        <w:jc w:val="center"/>
        <w:pPrChange w:id="7458" w:author="Aleksander Hansen" w:date="2013-02-16T23:33:00Z">
          <w:pPr>
            <w:pStyle w:val="Text"/>
          </w:pPr>
        </w:pPrChange>
      </w:pPr>
      <w:r>
        <w:pict w14:anchorId="4E319BF9">
          <v:shape id="_x0000_i1142" type="#_x0000_t75" style="width:413.4pt;height:40.45pt">
            <v:imagedata r:id="rId206" o:title=""/>
          </v:shape>
        </w:pict>
      </w:r>
    </w:p>
    <w:p w14:paraId="7C68E9B3" w14:textId="77777777" w:rsidR="0012761D" w:rsidRDefault="0012761D" w:rsidP="00DB35B4">
      <w:pPr>
        <w:pStyle w:val="Text"/>
      </w:pPr>
    </w:p>
    <w:p w14:paraId="11B0EF42" w14:textId="77777777" w:rsidR="00994066" w:rsidRPr="00093D2C" w:rsidRDefault="00994066" w:rsidP="00DB35B4">
      <w:pPr>
        <w:pStyle w:val="Text"/>
      </w:pPr>
      <w:r w:rsidRPr="00093D2C">
        <w:t>We have solved for the duration and the convexity measure. Now we apply these metrics to answer the question, “What is the percentage change in price for a given percentage change in yield?” We have been “shocking” by 50 basis points, and we could continue to use 50 basis points. However, we can also simply use 100 basis points (1%) for the final sensitivity.</w:t>
      </w:r>
    </w:p>
    <w:p w14:paraId="5FDA7814" w14:textId="77777777" w:rsidR="0012761D" w:rsidRDefault="0012761D" w:rsidP="00DB35B4">
      <w:pPr>
        <w:pStyle w:val="Text"/>
      </w:pPr>
    </w:p>
    <w:p w14:paraId="4BD777F0" w14:textId="77777777" w:rsidR="00994066" w:rsidRPr="0012761D" w:rsidRDefault="00994066" w:rsidP="0012761D">
      <w:pPr>
        <w:pStyle w:val="Text"/>
      </w:pPr>
      <w:r w:rsidRPr="0012761D">
        <w:t>The Convexity Measure no meaning by itself. We need to translate the Convexity Measure into a proper Convexity Adjustment. The convexity adjustment (CA) is given by (Convexity Measure)(0.01)^2 = 0.00426 or 0.426</w:t>
      </w:r>
      <w:proofErr w:type="gramStart"/>
      <w:r w:rsidRPr="0012761D">
        <w:t>% .</w:t>
      </w:r>
      <w:proofErr w:type="gramEnd"/>
    </w:p>
    <w:p w14:paraId="5B3D8170" w14:textId="77777777" w:rsidR="0012761D" w:rsidRDefault="0012761D" w:rsidP="0012761D">
      <w:pPr>
        <w:pStyle w:val="Text"/>
      </w:pPr>
    </w:p>
    <w:p w14:paraId="24211E89" w14:textId="77777777" w:rsidR="00994066" w:rsidRPr="0012761D" w:rsidRDefault="00994066" w:rsidP="0012761D">
      <w:pPr>
        <w:pStyle w:val="Text"/>
      </w:pPr>
      <w:r w:rsidRPr="0012761D">
        <w:t xml:space="preserve">The other way to get to the Convexity Adjustment is to compute a Convexity Measure given by [88.03 + 80.97 – (2) (84.41)] </w:t>
      </w:r>
      <w:r w:rsidRPr="0012761D">
        <w:sym w:font="Symbol" w:char="F0B8"/>
      </w:r>
      <w:r w:rsidRPr="0012761D">
        <w:t xml:space="preserve"> [(84.41) (</w:t>
      </w:r>
      <w:proofErr w:type="gramStart"/>
      <w:r w:rsidRPr="0012761D">
        <w:t>0.005)2</w:t>
      </w:r>
      <w:proofErr w:type="gramEnd"/>
      <w:r w:rsidRPr="0012761D">
        <w:t xml:space="preserve">] </w:t>
      </w:r>
      <w:r w:rsidRPr="0012761D">
        <w:sym w:font="Symbol" w:char="F040"/>
      </w:r>
      <w:r w:rsidRPr="0012761D">
        <w:t xml:space="preserve"> 81.3. Then plug this Convexity Measure (81.3) into a Convexity Adjustment formula that is given by (1/2)(convexity measure)(0.01)^2 which gets to the same result.</w:t>
      </w:r>
    </w:p>
    <w:p w14:paraId="619B8E49" w14:textId="77777777" w:rsidR="0012761D" w:rsidRDefault="0012761D" w:rsidP="0012761D">
      <w:pPr>
        <w:pStyle w:val="Text"/>
      </w:pPr>
    </w:p>
    <w:p w14:paraId="259D3A46" w14:textId="0FE2E9A3" w:rsidR="00994066" w:rsidRPr="0012761D" w:rsidRDefault="00994066" w:rsidP="0012761D">
      <w:pPr>
        <w:pStyle w:val="Text"/>
      </w:pPr>
      <w:r w:rsidRPr="0012761D">
        <w:t xml:space="preserve">Finally, we combine duration and convexity. We could use any shock, but now we will shock with 1% (100 basis points). The price impact due to the duration component is simply (D)(1%) </w:t>
      </w:r>
      <w:del w:id="7459" w:author="Aleksander Hansen" w:date="2013-02-16T23:33:00Z">
        <w:r w:rsidRPr="0012761D" w:rsidDel="00E83E0A">
          <w:delText>or  0.0836</w:delText>
        </w:r>
      </w:del>
      <w:ins w:id="7460" w:author="Aleksander Hansen" w:date="2013-02-16T23:33:00Z">
        <w:r w:rsidR="00E83E0A" w:rsidRPr="0012761D">
          <w:t>or 0.0836</w:t>
        </w:r>
      </w:ins>
      <w:r w:rsidRPr="0012761D">
        <w:t>. This the normal (linear) duration: our duration of 8.36 means that a 1% change in yield implies an 8.36% change in price.</w:t>
      </w:r>
    </w:p>
    <w:p w14:paraId="27AE763D" w14:textId="77777777" w:rsidR="0012761D" w:rsidRDefault="0012761D" w:rsidP="0012761D">
      <w:pPr>
        <w:pStyle w:val="Text"/>
      </w:pPr>
    </w:p>
    <w:p w14:paraId="1BD1545E" w14:textId="77777777" w:rsidR="00994066" w:rsidRPr="0012761D" w:rsidRDefault="00994066" w:rsidP="0012761D">
      <w:pPr>
        <w:pStyle w:val="Text"/>
      </w:pPr>
      <w:r w:rsidRPr="0012761D">
        <w:t>The percentage change in the price of the security can now be determined as a function of both duration and convexity:</w:t>
      </w:r>
    </w:p>
    <w:p w14:paraId="6AFAD554" w14:textId="77777777" w:rsidR="0012761D" w:rsidRDefault="0012761D" w:rsidP="0012761D">
      <w:pPr>
        <w:pStyle w:val="Text"/>
      </w:pPr>
    </w:p>
    <w:p w14:paraId="489E51D2" w14:textId="77777777" w:rsidR="00994066" w:rsidRPr="0012761D" w:rsidRDefault="00994066" w:rsidP="0012761D">
      <w:pPr>
        <w:pStyle w:val="Text"/>
      </w:pPr>
      <w:r w:rsidRPr="0012761D">
        <w:t xml:space="preserve">The % price change for a 1% yield increase (+100 bps) </w:t>
      </w:r>
    </w:p>
    <w:p w14:paraId="33D6E92F" w14:textId="77777777" w:rsidR="0012761D" w:rsidRDefault="0012761D" w:rsidP="0012761D">
      <w:pPr>
        <w:pStyle w:val="Text"/>
      </w:pPr>
    </w:p>
    <w:p w14:paraId="7CB5BD8D" w14:textId="77777777" w:rsidR="00994066" w:rsidRPr="0012761D" w:rsidRDefault="00994066" w:rsidP="0012761D">
      <w:pPr>
        <w:pStyle w:val="Text"/>
      </w:pPr>
      <w:r w:rsidRPr="0012761D">
        <w:t>= (-8.36)(1%) + 0.426% = -7.9%.</w:t>
      </w:r>
    </w:p>
    <w:p w14:paraId="56BC78AE" w14:textId="77777777" w:rsidR="0012761D" w:rsidRDefault="0012761D" w:rsidP="0012761D">
      <w:pPr>
        <w:pStyle w:val="Text"/>
      </w:pPr>
    </w:p>
    <w:p w14:paraId="6335C960" w14:textId="77777777" w:rsidR="00994066" w:rsidRPr="0012761D" w:rsidRDefault="00994066" w:rsidP="0012761D">
      <w:pPr>
        <w:pStyle w:val="Text"/>
      </w:pPr>
      <w:r w:rsidRPr="0012761D">
        <w:t xml:space="preserve">The % price change for a 1% yield decrease (-100 bps) </w:t>
      </w:r>
    </w:p>
    <w:p w14:paraId="176E856D" w14:textId="77777777" w:rsidR="0012761D" w:rsidRDefault="0012761D" w:rsidP="0012761D">
      <w:pPr>
        <w:pStyle w:val="Text"/>
      </w:pPr>
    </w:p>
    <w:p w14:paraId="217B4B28" w14:textId="77777777" w:rsidR="00994066" w:rsidRPr="0012761D" w:rsidRDefault="00994066" w:rsidP="0012761D">
      <w:pPr>
        <w:pStyle w:val="Text"/>
      </w:pPr>
      <w:r w:rsidRPr="0012761D">
        <w:t>= (-8.36)(-1%) + 0.426% = +8.79%</w:t>
      </w:r>
    </w:p>
    <w:p w14:paraId="060174C0" w14:textId="77777777" w:rsidR="0012761D" w:rsidRDefault="0012761D" w:rsidP="0012761D">
      <w:pPr>
        <w:pStyle w:val="Text"/>
      </w:pPr>
    </w:p>
    <w:p w14:paraId="11FF0ADC" w14:textId="77777777" w:rsidR="00994066" w:rsidRPr="00093D2C" w:rsidRDefault="00994066" w:rsidP="0012761D">
      <w:pPr>
        <w:pStyle w:val="Text"/>
      </w:pPr>
      <w:r w:rsidRPr="0012761D">
        <w:t>Notice we plugged in the Convexity Adjustment. Alternatively</w:t>
      </w:r>
      <w:r w:rsidRPr="00093D2C">
        <w:t>, we could have plugged the Convexity Measure directly into the final equation:</w:t>
      </w:r>
    </w:p>
    <w:p w14:paraId="00E8AE8A" w14:textId="77777777" w:rsidR="0012761D" w:rsidRDefault="0012761D" w:rsidP="00DB35B4">
      <w:pPr>
        <w:pStyle w:val="Text"/>
      </w:pPr>
    </w:p>
    <w:p w14:paraId="00505EC9" w14:textId="77777777" w:rsidR="00994066" w:rsidRPr="00093D2C" w:rsidRDefault="00994066" w:rsidP="00DB35B4">
      <w:pPr>
        <w:pStyle w:val="Text"/>
      </w:pPr>
      <w:r w:rsidRPr="00093D2C">
        <w:t xml:space="preserve">% </w:t>
      </w:r>
      <w:proofErr w:type="gramStart"/>
      <w:r w:rsidRPr="00093D2C">
        <w:t>price</w:t>
      </w:r>
      <w:proofErr w:type="gramEnd"/>
      <w:r w:rsidRPr="00093D2C">
        <w:t xml:space="preserve"> </w:t>
      </w:r>
      <w:r w:rsidRPr="00093D2C">
        <w:sym w:font="Symbol" w:char="F020"/>
      </w:r>
      <w:r w:rsidRPr="00093D2C">
        <w:sym w:font="Symbol" w:char="F044"/>
      </w:r>
      <w:r w:rsidRPr="00093D2C">
        <w:t xml:space="preserve"> for a 1% yield increase (+100 bps)</w:t>
      </w:r>
    </w:p>
    <w:p w14:paraId="797C8DDD" w14:textId="77777777" w:rsidR="0012761D" w:rsidRDefault="0012761D" w:rsidP="00DB35B4">
      <w:pPr>
        <w:pStyle w:val="Text"/>
      </w:pPr>
    </w:p>
    <w:p w14:paraId="2650F5BA" w14:textId="77777777" w:rsidR="00994066" w:rsidRPr="00093D2C" w:rsidRDefault="00994066" w:rsidP="00DB35B4">
      <w:pPr>
        <w:pStyle w:val="Text"/>
      </w:pPr>
      <w:r w:rsidRPr="00093D2C">
        <w:t xml:space="preserve">= (-8.36)(1%)+(42.6)(1%)^2 </w:t>
      </w:r>
      <w:r w:rsidRPr="00093D2C">
        <w:sym w:font="Symbol" w:char="F040"/>
      </w:r>
      <w:r w:rsidRPr="00093D2C">
        <w:t xml:space="preserve"> -7.9%.</w:t>
      </w:r>
    </w:p>
    <w:p w14:paraId="3A5B5E28" w14:textId="77777777" w:rsidR="0012761D" w:rsidRDefault="0012761D" w:rsidP="00DB35B4">
      <w:pPr>
        <w:pStyle w:val="Text"/>
      </w:pPr>
    </w:p>
    <w:p w14:paraId="0AEF9699" w14:textId="77777777" w:rsidR="00994066" w:rsidRPr="00093D2C" w:rsidRDefault="00994066" w:rsidP="00DB35B4">
      <w:pPr>
        <w:pStyle w:val="Text"/>
      </w:pPr>
      <w:r w:rsidRPr="00093D2C">
        <w:t xml:space="preserve">% </w:t>
      </w:r>
      <w:proofErr w:type="gramStart"/>
      <w:r w:rsidRPr="00093D2C">
        <w:t>price</w:t>
      </w:r>
      <w:proofErr w:type="gramEnd"/>
      <w:r w:rsidRPr="00093D2C">
        <w:t xml:space="preserve"> </w:t>
      </w:r>
      <w:r w:rsidRPr="00093D2C">
        <w:sym w:font="Symbol" w:char="F044"/>
      </w:r>
      <w:r w:rsidRPr="00093D2C">
        <w:t xml:space="preserve"> for a 1% yield decrease (-100 bps) </w:t>
      </w:r>
    </w:p>
    <w:p w14:paraId="5E38081C" w14:textId="77777777" w:rsidR="0012761D" w:rsidRDefault="0012761D" w:rsidP="00DB35B4">
      <w:pPr>
        <w:pStyle w:val="Text"/>
      </w:pPr>
    </w:p>
    <w:p w14:paraId="24712C06" w14:textId="77777777" w:rsidR="00994066" w:rsidRPr="00093D2C" w:rsidRDefault="00994066" w:rsidP="00DB35B4">
      <w:pPr>
        <w:pStyle w:val="Text"/>
      </w:pPr>
      <w:r w:rsidRPr="00093D2C">
        <w:t xml:space="preserve">= (-8.36)(-1%)+(42.6)(1%)^2 </w:t>
      </w:r>
      <w:r w:rsidRPr="00093D2C">
        <w:sym w:font="Symbol" w:char="F040"/>
      </w:r>
      <w:r w:rsidRPr="00093D2C">
        <w:t xml:space="preserve"> +8.79%.</w:t>
      </w:r>
    </w:p>
    <w:p w14:paraId="269C0360" w14:textId="77777777" w:rsidR="0012761D" w:rsidRDefault="0012761D" w:rsidP="00DB35B4">
      <w:pPr>
        <w:pStyle w:val="Text"/>
      </w:pPr>
    </w:p>
    <w:p w14:paraId="24B29DC0" w14:textId="77777777" w:rsidR="00994066" w:rsidRPr="00093D2C" w:rsidRDefault="00994066" w:rsidP="00DB35B4">
      <w:pPr>
        <w:pStyle w:val="Text"/>
      </w:pPr>
      <w:r w:rsidRPr="00093D2C">
        <w:t>Duration is a first-order linear (partial derivative) approximation of the sensitivity of the price to small changes in the yield – it is therefore flawed because the price-yield curve is not linear.</w:t>
      </w:r>
    </w:p>
    <w:p w14:paraId="4A3A2E40" w14:textId="77777777" w:rsidR="0012761D" w:rsidRDefault="0012761D" w:rsidP="00DB35B4">
      <w:pPr>
        <w:pStyle w:val="Text"/>
      </w:pPr>
    </w:p>
    <w:p w14:paraId="735A91BC" w14:textId="77777777" w:rsidR="00994066" w:rsidRPr="00093D2C" w:rsidRDefault="00994066" w:rsidP="00DB35B4">
      <w:pPr>
        <w:pStyle w:val="Text"/>
      </w:pPr>
      <w:r w:rsidRPr="00093D2C">
        <w:t>Convexity is the second-order approximation that we use to explain the change in price that is not explained by duration. The effect of convexity is additive for both yield increases and decreases.</w:t>
      </w:r>
    </w:p>
    <w:p w14:paraId="350D25D1" w14:textId="77777777" w:rsidR="0012761D" w:rsidRDefault="0012761D" w:rsidP="00DB35B4">
      <w:pPr>
        <w:pStyle w:val="Text"/>
      </w:pPr>
    </w:p>
    <w:p w14:paraId="7495C1F8" w14:textId="77777777" w:rsidR="00994066" w:rsidRPr="00093D2C" w:rsidRDefault="00994066">
      <w:pPr>
        <w:pStyle w:val="Heading3SubGTNI"/>
        <w:pPrChange w:id="7461" w:author="Aleksander Hansen" w:date="2013-02-16T23:33:00Z">
          <w:pPr>
            <w:pStyle w:val="Text"/>
          </w:pPr>
        </w:pPrChange>
      </w:pPr>
      <w:bookmarkStart w:id="7462" w:name="_Toc223340385"/>
      <w:r w:rsidRPr="00093D2C">
        <w:t>Interpret and apply convexity in investment and asset‐liability management</w:t>
      </w:r>
      <w:bookmarkEnd w:id="7462"/>
    </w:p>
    <w:p w14:paraId="5470913A" w14:textId="77777777" w:rsidR="0012761D" w:rsidRDefault="0012761D" w:rsidP="00DB35B4">
      <w:pPr>
        <w:pStyle w:val="Text"/>
      </w:pPr>
    </w:p>
    <w:p w14:paraId="303F3DDB" w14:textId="77777777" w:rsidR="00994066" w:rsidRPr="00093D2C" w:rsidRDefault="00994066" w:rsidP="00DB35B4">
      <w:pPr>
        <w:pStyle w:val="Text"/>
      </w:pPr>
      <w:r w:rsidRPr="00093D2C">
        <w:t>The greater the convexity, then the less reliable is duration because duration is linear. For highly convex securities, duration is unsafe. Further, because the term (</w:t>
      </w:r>
      <w:r w:rsidRPr="00093D2C">
        <w:sym w:font="Symbol" w:char="F044"/>
      </w:r>
      <w:r w:rsidRPr="00093D2C">
        <w:t xml:space="preserve">y2) is always positive, positive convexity increases returns for any given movement in interest rates. </w:t>
      </w:r>
    </w:p>
    <w:p w14:paraId="0534D0A8" w14:textId="77777777" w:rsidR="00994066" w:rsidRPr="00093D2C" w:rsidRDefault="00994066" w:rsidP="00DB35B4">
      <w:pPr>
        <w:pStyle w:val="Text"/>
      </w:pPr>
      <w:r w:rsidRPr="00093D2C">
        <w:t>Asset–liability managers can better hedge against interest rate changes by hedging both duration and convexity (i.e., instead of only duration).</w:t>
      </w:r>
    </w:p>
    <w:p w14:paraId="7D8030CA" w14:textId="77777777" w:rsidR="0012761D" w:rsidRDefault="0012761D" w:rsidP="00DB35B4">
      <w:pPr>
        <w:pStyle w:val="Text"/>
      </w:pPr>
    </w:p>
    <w:p w14:paraId="56356531" w14:textId="77777777" w:rsidR="00994066" w:rsidRPr="00093D2C" w:rsidRDefault="00994066">
      <w:pPr>
        <w:pStyle w:val="Heading3SubGTNI"/>
        <w:pPrChange w:id="7463" w:author="Aleksander Hansen" w:date="2013-02-16T23:33:00Z">
          <w:pPr>
            <w:pStyle w:val="Text"/>
          </w:pPr>
        </w:pPrChange>
      </w:pPr>
      <w:bookmarkStart w:id="7464" w:name="_Toc223340386"/>
      <w:r w:rsidRPr="00093D2C">
        <w:t>Compute the duration of a portfolio</w:t>
      </w:r>
      <w:bookmarkEnd w:id="7464"/>
    </w:p>
    <w:p w14:paraId="39DCA39A" w14:textId="77777777" w:rsidR="0012761D" w:rsidRDefault="0012761D" w:rsidP="00DB35B4">
      <w:pPr>
        <w:pStyle w:val="Text"/>
      </w:pPr>
    </w:p>
    <w:p w14:paraId="5977F06D" w14:textId="77777777" w:rsidR="00994066" w:rsidRPr="00093D2C" w:rsidRDefault="00994066" w:rsidP="00DB35B4">
      <w:pPr>
        <w:pStyle w:val="Text"/>
      </w:pPr>
      <w:r w:rsidRPr="00093D2C">
        <w:t>The duration of a portfolio equals a weighted sum of individual durations where each security’s weight is its value as a percentage of portfolio value:</w:t>
      </w:r>
    </w:p>
    <w:p w14:paraId="607D2C47" w14:textId="77777777" w:rsidR="0012761D" w:rsidRDefault="0012761D" w:rsidP="00DB35B4">
      <w:pPr>
        <w:pStyle w:val="Text"/>
      </w:pPr>
    </w:p>
    <w:p w14:paraId="694F6774" w14:textId="77777777" w:rsidR="00994066" w:rsidRPr="00093D2C" w:rsidRDefault="0051240F">
      <w:pPr>
        <w:pStyle w:val="Text"/>
        <w:jc w:val="center"/>
        <w:pPrChange w:id="7465" w:author="Aleksander Hansen" w:date="2013-02-16T23:34:00Z">
          <w:pPr>
            <w:pStyle w:val="Text"/>
          </w:pPr>
        </w:pPrChange>
      </w:pPr>
      <w:r>
        <w:pict w14:anchorId="60396B95">
          <v:shape id="_x0000_i1143" type="#_x0000_t75" style="width:84.95pt;height:42.9pt">
            <v:imagedata r:id="rId207" o:title=""/>
          </v:shape>
        </w:pict>
      </w:r>
    </w:p>
    <w:p w14:paraId="2640AF86" w14:textId="3576A6E8" w:rsidR="00994066" w:rsidRPr="00093D2C" w:rsidRDefault="00B66DD9" w:rsidP="00B66DD9">
      <w:pPr>
        <w:pStyle w:val="Heading2"/>
      </w:pPr>
      <w:bookmarkStart w:id="7466" w:name="_Toc223340387"/>
      <w:r>
        <w:t>Explain the process of c</w:t>
      </w:r>
      <w:r w:rsidR="00994066" w:rsidRPr="00093D2C">
        <w:t>alculate the effective duration and convexity of a portfolio of fixed income security.</w:t>
      </w:r>
      <w:bookmarkEnd w:id="7466"/>
    </w:p>
    <w:p w14:paraId="1A9A6E1D" w14:textId="77777777" w:rsidR="00994066" w:rsidRPr="00093D2C" w:rsidRDefault="00994066" w:rsidP="00DB35B4">
      <w:pPr>
        <w:pStyle w:val="Text"/>
      </w:pPr>
      <w:r w:rsidRPr="00093D2C">
        <w:t xml:space="preserve">In regard to </w:t>
      </w:r>
      <w:r w:rsidRPr="00FC3197">
        <w:t>both modified (effective) duration and convexity</w:t>
      </w:r>
      <w:r w:rsidRPr="00093D2C">
        <w:t>, portfolio duration and convexity equal the weighted sum of individual (component), respectively, durations and convexities where each component’s (security’s) weight is its value as a percentage of portfolio value:</w:t>
      </w:r>
    </w:p>
    <w:p w14:paraId="317F1E7C" w14:textId="7F56F9BD" w:rsidR="00994066" w:rsidRPr="00093D2C" w:rsidRDefault="0051240F" w:rsidP="00DB35B4">
      <w:pPr>
        <w:pStyle w:val="Text"/>
      </w:pPr>
      <w:r>
        <w:pict w14:anchorId="1B8ECCB2">
          <v:shape id="_x0000_s1085" type="#_x0000_t75" style="position:absolute;margin-left:253.2pt;margin-top:1.85pt;width:79.8pt;height:40.95pt;z-index:251770368">
            <v:imagedata r:id="rId208" o:title=""/>
          </v:shape>
        </w:pict>
      </w:r>
      <w:r>
        <w:pict w14:anchorId="504F85E1">
          <v:shape id="_x0000_s1086" type="#_x0000_t75" style="position:absolute;margin-left:117pt;margin-top:1.2pt;width:81pt;height:39.8pt;z-index:251771392">
            <v:imagedata r:id="rId209" o:title=""/>
          </v:shape>
        </w:pict>
      </w:r>
    </w:p>
    <w:p w14:paraId="74C14D9D" w14:textId="77777777" w:rsidR="00994066" w:rsidRPr="00093D2C" w:rsidRDefault="00994066" w:rsidP="00DB35B4">
      <w:pPr>
        <w:pStyle w:val="Text"/>
      </w:pPr>
    </w:p>
    <w:p w14:paraId="36CB86AF" w14:textId="27FDEEEE" w:rsidR="00994066" w:rsidRPr="00093D2C" w:rsidRDefault="00994066" w:rsidP="00B66DD9">
      <w:pPr>
        <w:pStyle w:val="Heading2"/>
      </w:pPr>
      <w:bookmarkStart w:id="7467" w:name="_Toc223340388"/>
      <w:r w:rsidRPr="00093D2C">
        <w:t>Explain the</w:t>
      </w:r>
      <w:r w:rsidR="00B66DD9">
        <w:t xml:space="preserve"> impact of negative convexity </w:t>
      </w:r>
      <w:r w:rsidRPr="00093D2C">
        <w:t>on the hedging of fixed income securities.</w:t>
      </w:r>
      <w:bookmarkEnd w:id="7467"/>
    </w:p>
    <w:p w14:paraId="38FAAAC9" w14:textId="77777777" w:rsidR="00994066" w:rsidRPr="00093D2C" w:rsidRDefault="00994066" w:rsidP="00DB35B4">
      <w:pPr>
        <w:pStyle w:val="Text"/>
      </w:pPr>
      <w:r w:rsidRPr="00093D2C">
        <w:t>A callable bond exhibits negative convexity at lower yields:</w:t>
      </w:r>
    </w:p>
    <w:p w14:paraId="0376B83D" w14:textId="77777777" w:rsidR="00994066" w:rsidRDefault="00994066" w:rsidP="00DB35B4">
      <w:pPr>
        <w:pStyle w:val="Text"/>
      </w:pPr>
      <w:r>
        <w:rPr>
          <w:noProof/>
          <w:lang w:bidi="ar-SA"/>
        </w:rPr>
        <w:drawing>
          <wp:inline distT="0" distB="0" distL="0" distR="0" wp14:anchorId="169671A3" wp14:editId="4D77E785">
            <wp:extent cx="5341620" cy="3139440"/>
            <wp:effectExtent l="0" t="0" r="0" b="0"/>
            <wp:docPr id="27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0"/>
              </a:graphicData>
            </a:graphic>
          </wp:inline>
        </w:drawing>
      </w:r>
    </w:p>
    <w:p w14:paraId="7C86C01E" w14:textId="77777777" w:rsidR="00994066" w:rsidRDefault="00994066" w:rsidP="00DB35B4">
      <w:pPr>
        <w:pStyle w:val="Text"/>
      </w:pPr>
      <w:r w:rsidRPr="00965C98">
        <w:t>This negative convexity could also characterize a mortgage-backed security (MBS). In a later chapter on the negative convexity of an MBS, Tuckman makes three points about the characteristics of a mortgage pass-through:</w:t>
      </w:r>
    </w:p>
    <w:p w14:paraId="53C3F38E" w14:textId="77777777" w:rsidR="00B66DD9" w:rsidRDefault="00B66DD9" w:rsidP="00DB35B4">
      <w:pPr>
        <w:pStyle w:val="Text"/>
      </w:pPr>
    </w:p>
    <w:p w14:paraId="5885356F" w14:textId="77777777" w:rsidR="00994066" w:rsidRPr="001570B7" w:rsidRDefault="00994066" w:rsidP="00DB35B4">
      <w:pPr>
        <w:pStyle w:val="Text"/>
      </w:pPr>
      <w:r w:rsidRPr="001570B7">
        <w:t>As you’d expect, at low yields it shows negative convexity. At low yields, borrowers will exercise their prepayment option by refinancing. (</w:t>
      </w:r>
      <w:proofErr w:type="gramStart"/>
      <w:r w:rsidRPr="001570B7">
        <w:t>a</w:t>
      </w:r>
      <w:proofErr w:type="gramEnd"/>
      <w:r w:rsidRPr="001570B7">
        <w:t xml:space="preserve"> popular test question asks if all bonds are positively convex. Answer, yes, all plain vanilla bonds have positive convexity, but bonds with embedded options can have negative convexity).</w:t>
      </w:r>
    </w:p>
    <w:p w14:paraId="1F637949" w14:textId="77777777" w:rsidR="00B66DD9" w:rsidRDefault="00B66DD9" w:rsidP="00DB35B4">
      <w:pPr>
        <w:pStyle w:val="Text"/>
      </w:pPr>
    </w:p>
    <w:p w14:paraId="095FCACE" w14:textId="77777777" w:rsidR="00994066" w:rsidRPr="001570B7" w:rsidRDefault="00994066" w:rsidP="00DB35B4">
      <w:pPr>
        <w:pStyle w:val="Text"/>
      </w:pPr>
      <w:r w:rsidRPr="001570B7">
        <w:t>At low yields the price tends to rise above the par a bit. That’s because refinancing isn’t perfectly responsive and rational; it tends to lag.</w:t>
      </w:r>
    </w:p>
    <w:p w14:paraId="4630B22C" w14:textId="77777777" w:rsidR="00B66DD9" w:rsidRDefault="00B66DD9" w:rsidP="00DB35B4">
      <w:pPr>
        <w:pStyle w:val="Text"/>
      </w:pPr>
    </w:p>
    <w:p w14:paraId="3AF3EE65" w14:textId="0BF9A526" w:rsidR="00994066" w:rsidRPr="001570B7" w:rsidRDefault="00994066" w:rsidP="00DB35B4">
      <w:pPr>
        <w:pStyle w:val="Text"/>
      </w:pPr>
      <w:r w:rsidRPr="001570B7">
        <w:t>At higher yields, the pre</w:t>
      </w:r>
      <w:ins w:id="7468" w:author="Aleksander Hansen" w:date="2013-02-16T23:36:00Z">
        <w:r w:rsidR="00E83E0A">
          <w:t>-</w:t>
        </w:r>
      </w:ins>
      <w:r w:rsidRPr="001570B7">
        <w:t>payable pass-through shows a higher price. This one’s a little tricky. It is because prepayments are not triggered only by lower rates. They are also triggered by housing turnover. Since there will be some prepayments are higher rates, that makes the pass-through a bit more valuable at higher rates-investor like prepayments when rates rise!</w:t>
      </w:r>
    </w:p>
    <w:p w14:paraId="553014DB" w14:textId="77777777" w:rsidR="00B66DD9" w:rsidRDefault="00B66DD9" w:rsidP="00DB35B4">
      <w:pPr>
        <w:pStyle w:val="Text"/>
      </w:pPr>
    </w:p>
    <w:p w14:paraId="3B0D5CF4" w14:textId="77777777" w:rsidR="00994066" w:rsidRPr="001570B7" w:rsidRDefault="00994066" w:rsidP="00DB35B4">
      <w:pPr>
        <w:pStyle w:val="Text"/>
      </w:pPr>
      <w:r w:rsidRPr="001570B7">
        <w:t xml:space="preserve">The striking aspect of [callable bond with negative convexity] is the positive convexity of the bond and the negative convexity of the callable bond combine to make the DV01 hedge quite unstable away from 5%. </w:t>
      </w:r>
    </w:p>
    <w:p w14:paraId="0D81227C" w14:textId="77777777" w:rsidR="00B66DD9" w:rsidRDefault="00B66DD9" w:rsidP="00DB35B4">
      <w:pPr>
        <w:pStyle w:val="Text"/>
      </w:pPr>
    </w:p>
    <w:p w14:paraId="309CEB5A" w14:textId="77777777" w:rsidR="00B66DD9" w:rsidRDefault="00994066" w:rsidP="00DB35B4">
      <w:pPr>
        <w:pStyle w:val="Text"/>
      </w:pPr>
      <w:r w:rsidRPr="001570B7">
        <w:t>Care must be exercised when mixing securities of positive and negative convexity because the resulting hedges or comparative return estimates are inherently unstable.</w:t>
      </w:r>
    </w:p>
    <w:p w14:paraId="60EF0771" w14:textId="77777777" w:rsidR="00B66DD9" w:rsidRDefault="00B66DD9" w:rsidP="00DB35B4">
      <w:pPr>
        <w:pStyle w:val="Text"/>
      </w:pPr>
      <w:bookmarkStart w:id="7469" w:name="_Toc255472374"/>
      <w:bookmarkStart w:id="7470" w:name="_Toc318025271"/>
    </w:p>
    <w:p w14:paraId="4CFD5C22" w14:textId="77777777" w:rsidR="00B66DD9" w:rsidRDefault="00B66DD9" w:rsidP="00DB35B4">
      <w:pPr>
        <w:pStyle w:val="Text"/>
      </w:pPr>
    </w:p>
    <w:p w14:paraId="6D2C9AAB" w14:textId="77777777" w:rsidR="00E83E0A" w:rsidRDefault="00B66DD9" w:rsidP="00B66DD9">
      <w:pPr>
        <w:pStyle w:val="Heading2"/>
        <w:rPr>
          <w:ins w:id="7471" w:author="Aleksander Hansen" w:date="2013-02-16T23:36:00Z"/>
        </w:rPr>
      </w:pPr>
      <w:bookmarkStart w:id="7472" w:name="_Toc223340389"/>
      <w:r w:rsidRPr="00B66DD9">
        <w:t>Construct a barbell portfolio to match the cost and duration of a given bullet investment, and explain the advantages and disadvantages of bullet versus barbell portfolios.</w:t>
      </w:r>
      <w:bookmarkEnd w:id="7472"/>
    </w:p>
    <w:p w14:paraId="3DAFA1E3" w14:textId="77777777" w:rsidR="00E83E0A" w:rsidRDefault="00E83E0A" w:rsidP="00B66DD9">
      <w:pPr>
        <w:pStyle w:val="Heading2"/>
        <w:rPr>
          <w:ins w:id="7473" w:author="Aleksander Hansen" w:date="2013-02-16T23:36:00Z"/>
        </w:rPr>
      </w:pPr>
    </w:p>
    <w:p w14:paraId="3F6DFC34" w14:textId="77777777" w:rsidR="00CA417E" w:rsidRDefault="00906D1D">
      <w:pPr>
        <w:rPr>
          <w:ins w:id="7474" w:author="Aleksander Hansen" w:date="2013-02-17T14:19:00Z"/>
        </w:rPr>
      </w:pPr>
      <w:commentRangeStart w:id="7475"/>
      <w:ins w:id="7476" w:author="Aleksander Hansen" w:date="2013-02-16T23:36:00Z">
        <w:r>
          <w:t>NEEDS CONTENT</w:t>
        </w:r>
      </w:ins>
      <w:commentRangeEnd w:id="7475"/>
      <w:ins w:id="7477" w:author="Aleksander Hansen" w:date="2013-02-18T08:53:00Z">
        <w:r w:rsidR="00E32933">
          <w:rPr>
            <w:rStyle w:val="CommentReference"/>
          </w:rPr>
          <w:commentReference w:id="7475"/>
        </w:r>
      </w:ins>
    </w:p>
    <w:p w14:paraId="044ADFEC" w14:textId="77777777" w:rsidR="00CA417E" w:rsidRDefault="00CA417E">
      <w:pPr>
        <w:rPr>
          <w:ins w:id="7479" w:author="Aleksander Hansen" w:date="2013-02-17T14:19:00Z"/>
        </w:rPr>
      </w:pPr>
    </w:p>
    <w:p w14:paraId="259120E0" w14:textId="77777777" w:rsidR="00CA417E" w:rsidRDefault="00CA417E">
      <w:pPr>
        <w:rPr>
          <w:ins w:id="7480" w:author="Aleksander Hansen" w:date="2013-02-17T14:19:00Z"/>
        </w:rPr>
      </w:pPr>
      <w:ins w:id="7481" w:author="Aleksander Hansen" w:date="2013-02-17T14:19:00Z">
        <w:r>
          <w:br w:type="page"/>
        </w:r>
      </w:ins>
    </w:p>
    <w:p w14:paraId="4BA6FEC7" w14:textId="77777777" w:rsidR="00CA417E" w:rsidRDefault="00CA417E" w:rsidP="00CA417E">
      <w:pPr>
        <w:pStyle w:val="Heading2"/>
        <w:rPr>
          <w:ins w:id="7482" w:author="Aleksander Hansen" w:date="2013-02-17T14:19:00Z"/>
        </w:rPr>
      </w:pPr>
      <w:bookmarkStart w:id="7483" w:name="_Toc223340390"/>
      <w:ins w:id="7484" w:author="Aleksander Hansen" w:date="2013-02-17T14:19:00Z">
        <w:r>
          <w:t>Questions and Answers</w:t>
        </w:r>
        <w:bookmarkEnd w:id="7483"/>
      </w:ins>
    </w:p>
    <w:p w14:paraId="6088E41E" w14:textId="77777777" w:rsidR="00CA417E" w:rsidRDefault="00CA417E" w:rsidP="00CA417E">
      <w:pPr>
        <w:pStyle w:val="Heading3SubGTNI"/>
        <w:rPr>
          <w:ins w:id="7485" w:author="Aleksander Hansen" w:date="2013-02-17T14:19:00Z"/>
        </w:rPr>
      </w:pPr>
      <w:bookmarkStart w:id="7486" w:name="_Toc223340391"/>
      <w:ins w:id="7487" w:author="Aleksander Hansen" w:date="2013-02-17T14:19:00Z">
        <w:r>
          <w:t>Questions</w:t>
        </w:r>
        <w:bookmarkEnd w:id="7486"/>
      </w:ins>
    </w:p>
    <w:p w14:paraId="5F8E4432" w14:textId="77777777" w:rsidR="00D0294B" w:rsidRDefault="00D0294B" w:rsidP="00CA417E">
      <w:pPr>
        <w:rPr>
          <w:ins w:id="7488" w:author="Aleksander Hansen" w:date="2013-02-17T16:52:00Z"/>
        </w:rPr>
      </w:pPr>
    </w:p>
    <w:p w14:paraId="245D667D" w14:textId="77777777" w:rsidR="00D0294B" w:rsidRDefault="00D0294B" w:rsidP="00D0294B">
      <w:pPr>
        <w:pStyle w:val="Paragraph"/>
        <w:spacing w:before="0" w:after="0" w:line="240" w:lineRule="auto"/>
        <w:rPr>
          <w:ins w:id="7489" w:author="Aleksander Hansen" w:date="2013-02-17T16:54:00Z"/>
        </w:rPr>
      </w:pPr>
      <w:ins w:id="7490" w:author="Aleksander Hansen" w:date="2013-02-17T16:53:00Z">
        <w:r>
          <w:t xml:space="preserve">20.4.1 </w:t>
        </w:r>
      </w:ins>
      <w:proofErr w:type="gramStart"/>
      <w:ins w:id="7491" w:author="Aleksander Hansen" w:date="2013-02-17T16:54:00Z">
        <w:r>
          <w:t>The</w:t>
        </w:r>
        <w:proofErr w:type="gramEnd"/>
        <w:r>
          <w:t xml:space="preserve"> modified duration is 10.46 years of a bond with a current price of $716.38. What is the bond's DV01?</w:t>
        </w:r>
      </w:ins>
    </w:p>
    <w:p w14:paraId="2E31886D" w14:textId="77777777" w:rsidR="00D0294B" w:rsidRDefault="00D0294B" w:rsidP="00D0294B">
      <w:pPr>
        <w:pStyle w:val="Paragraph"/>
        <w:spacing w:before="0" w:after="0" w:line="240" w:lineRule="auto"/>
        <w:rPr>
          <w:ins w:id="7492" w:author="Aleksander Hansen" w:date="2013-02-17T16:54:00Z"/>
        </w:rPr>
      </w:pPr>
    </w:p>
    <w:p w14:paraId="3D4B8E39" w14:textId="77777777" w:rsidR="00D0294B" w:rsidRDefault="00D0294B" w:rsidP="00D0294B">
      <w:pPr>
        <w:pStyle w:val="Paragraph"/>
        <w:numPr>
          <w:ilvl w:val="0"/>
          <w:numId w:val="65"/>
        </w:numPr>
        <w:spacing w:before="0" w:after="0" w:line="240" w:lineRule="auto"/>
        <w:rPr>
          <w:ins w:id="7493" w:author="Aleksander Hansen" w:date="2013-02-17T16:54:00Z"/>
        </w:rPr>
      </w:pPr>
      <w:ins w:id="7494" w:author="Aleksander Hansen" w:date="2013-02-17T16:54:00Z">
        <w:r>
          <w:t>$0.40</w:t>
        </w:r>
      </w:ins>
    </w:p>
    <w:p w14:paraId="169BE545" w14:textId="77777777" w:rsidR="00D0294B" w:rsidRDefault="00D0294B" w:rsidP="00D0294B">
      <w:pPr>
        <w:pStyle w:val="Paragraph"/>
        <w:numPr>
          <w:ilvl w:val="0"/>
          <w:numId w:val="65"/>
        </w:numPr>
        <w:spacing w:before="0" w:after="0" w:line="240" w:lineRule="auto"/>
        <w:rPr>
          <w:ins w:id="7495" w:author="Aleksander Hansen" w:date="2013-02-17T16:54:00Z"/>
        </w:rPr>
      </w:pPr>
      <w:ins w:id="7496" w:author="Aleksander Hansen" w:date="2013-02-17T16:54:00Z">
        <w:r>
          <w:t>$0.75</w:t>
        </w:r>
      </w:ins>
    </w:p>
    <w:p w14:paraId="75B74342" w14:textId="77777777" w:rsidR="00D0294B" w:rsidRDefault="00D0294B" w:rsidP="00D0294B">
      <w:pPr>
        <w:pStyle w:val="Paragraph"/>
        <w:numPr>
          <w:ilvl w:val="0"/>
          <w:numId w:val="65"/>
        </w:numPr>
        <w:spacing w:before="0" w:after="0" w:line="240" w:lineRule="auto"/>
        <w:rPr>
          <w:ins w:id="7497" w:author="Aleksander Hansen" w:date="2013-02-17T16:54:00Z"/>
        </w:rPr>
      </w:pPr>
      <w:ins w:id="7498" w:author="Aleksander Hansen" w:date="2013-02-17T16:54:00Z">
        <w:r>
          <w:t>$1.25</w:t>
        </w:r>
      </w:ins>
    </w:p>
    <w:p w14:paraId="129C27DA" w14:textId="77777777" w:rsidR="00D0294B" w:rsidRDefault="00D0294B" w:rsidP="00D0294B">
      <w:pPr>
        <w:pStyle w:val="Paragraph"/>
        <w:numPr>
          <w:ilvl w:val="0"/>
          <w:numId w:val="65"/>
        </w:numPr>
        <w:spacing w:before="0" w:after="0" w:line="240" w:lineRule="auto"/>
        <w:rPr>
          <w:ins w:id="7499" w:author="Aleksander Hansen" w:date="2013-02-17T16:55:00Z"/>
        </w:rPr>
      </w:pPr>
      <w:ins w:id="7500" w:author="Aleksander Hansen" w:date="2013-02-17T16:54:00Z">
        <w:r>
          <w:t>Need more information (yield, maturity)</w:t>
        </w:r>
      </w:ins>
    </w:p>
    <w:p w14:paraId="72505398" w14:textId="77777777" w:rsidR="00D0294B" w:rsidRDefault="00D0294B">
      <w:pPr>
        <w:pStyle w:val="Paragraph"/>
        <w:spacing w:before="0" w:after="0" w:line="240" w:lineRule="auto"/>
        <w:rPr>
          <w:ins w:id="7501" w:author="Aleksander Hansen" w:date="2013-02-17T16:55:00Z"/>
        </w:rPr>
        <w:pPrChange w:id="7502" w:author="Aleksander Hansen" w:date="2013-02-17T16:55:00Z">
          <w:pPr>
            <w:pStyle w:val="Paragraph"/>
            <w:numPr>
              <w:numId w:val="65"/>
            </w:numPr>
            <w:spacing w:before="0" w:after="0" w:line="240" w:lineRule="auto"/>
            <w:ind w:left="720" w:hanging="360"/>
          </w:pPr>
        </w:pPrChange>
      </w:pPr>
    </w:p>
    <w:p w14:paraId="638829EF" w14:textId="77777777" w:rsidR="00745307" w:rsidRDefault="00D0294B" w:rsidP="00745307">
      <w:pPr>
        <w:pStyle w:val="Paragraph"/>
        <w:spacing w:before="0" w:after="0" w:line="240" w:lineRule="auto"/>
        <w:rPr>
          <w:ins w:id="7503" w:author="Aleksander Hansen" w:date="2013-02-17T16:57:00Z"/>
        </w:rPr>
      </w:pPr>
      <w:ins w:id="7504" w:author="Aleksander Hansen" w:date="2013-02-17T16:55:00Z">
        <w:r>
          <w:t xml:space="preserve">20.4.2 </w:t>
        </w:r>
      </w:ins>
      <w:ins w:id="7505" w:author="Aleksander Hansen" w:date="2013-02-17T16:57:00Z">
        <w:r w:rsidR="00745307">
          <w:t>A 15-year zero-coupon bond has a price of $63.98 when the yield is 3.00%. At this 3.00% yield, the bond's dollar duration is -952.0</w:t>
        </w:r>
        <w:proofErr w:type="gramStart"/>
        <w:r w:rsidR="00745307">
          <w:t>;</w:t>
        </w:r>
        <w:proofErr w:type="gramEnd"/>
        <w:r w:rsidR="00745307">
          <w:t xml:space="preserve"> if the yield increases by 10 basis points to 3.10% the bond's dollar duration drops to -938.0. Recall that the dollar duration is the first derivative of the price-rate function, dP/dy (modified duration is -1/P multiplied by this dollar duration). What is the bond's convexity at 3.00%?</w:t>
        </w:r>
      </w:ins>
    </w:p>
    <w:p w14:paraId="79BDB07B" w14:textId="77777777" w:rsidR="00745307" w:rsidRDefault="00745307" w:rsidP="00745307">
      <w:pPr>
        <w:pStyle w:val="Paragraph"/>
        <w:spacing w:before="0" w:after="0" w:line="240" w:lineRule="auto"/>
        <w:rPr>
          <w:ins w:id="7506" w:author="Aleksander Hansen" w:date="2013-02-17T16:57:00Z"/>
        </w:rPr>
      </w:pPr>
      <w:ins w:id="7507" w:author="Aleksander Hansen" w:date="2013-02-17T16:57:00Z">
        <w:r>
          <w:t xml:space="preserve"> </w:t>
        </w:r>
      </w:ins>
    </w:p>
    <w:p w14:paraId="7D2845C8" w14:textId="77777777" w:rsidR="00745307" w:rsidRDefault="00745307" w:rsidP="00745307">
      <w:pPr>
        <w:pStyle w:val="Paragraph"/>
        <w:numPr>
          <w:ilvl w:val="0"/>
          <w:numId w:val="66"/>
        </w:numPr>
        <w:spacing w:before="0" w:after="0" w:line="240" w:lineRule="auto"/>
        <w:rPr>
          <w:ins w:id="7508" w:author="Aleksander Hansen" w:date="2013-02-17T16:57:00Z"/>
        </w:rPr>
      </w:pPr>
      <w:ins w:id="7509" w:author="Aleksander Hansen" w:date="2013-02-17T16:57:00Z">
        <w:r>
          <w:t>28</w:t>
        </w:r>
      </w:ins>
    </w:p>
    <w:p w14:paraId="0D0A0777" w14:textId="77777777" w:rsidR="00745307" w:rsidRDefault="00745307" w:rsidP="00745307">
      <w:pPr>
        <w:pStyle w:val="Paragraph"/>
        <w:numPr>
          <w:ilvl w:val="0"/>
          <w:numId w:val="66"/>
        </w:numPr>
        <w:spacing w:before="0" w:after="0" w:line="240" w:lineRule="auto"/>
        <w:rPr>
          <w:ins w:id="7510" w:author="Aleksander Hansen" w:date="2013-02-17T16:57:00Z"/>
        </w:rPr>
      </w:pPr>
      <w:ins w:id="7511" w:author="Aleksander Hansen" w:date="2013-02-17T16:57:00Z">
        <w:r>
          <w:t>124</w:t>
        </w:r>
      </w:ins>
    </w:p>
    <w:p w14:paraId="54CD12CE" w14:textId="77777777" w:rsidR="00745307" w:rsidRDefault="00745307" w:rsidP="00745307">
      <w:pPr>
        <w:pStyle w:val="Paragraph"/>
        <w:numPr>
          <w:ilvl w:val="0"/>
          <w:numId w:val="66"/>
        </w:numPr>
        <w:spacing w:before="0" w:after="0" w:line="240" w:lineRule="auto"/>
        <w:rPr>
          <w:ins w:id="7512" w:author="Aleksander Hansen" w:date="2013-02-17T16:57:00Z"/>
        </w:rPr>
      </w:pPr>
      <w:ins w:id="7513" w:author="Aleksander Hansen" w:date="2013-02-17T16:57:00Z">
        <w:r>
          <w:t>219</w:t>
        </w:r>
      </w:ins>
    </w:p>
    <w:p w14:paraId="5A5759FA" w14:textId="77777777" w:rsidR="00745307" w:rsidRDefault="00745307" w:rsidP="00745307">
      <w:pPr>
        <w:pStyle w:val="Paragraph"/>
        <w:numPr>
          <w:ilvl w:val="0"/>
          <w:numId w:val="66"/>
        </w:numPr>
        <w:spacing w:before="0" w:after="0" w:line="240" w:lineRule="auto"/>
        <w:rPr>
          <w:ins w:id="7514" w:author="Aleksander Hansen" w:date="2013-02-17T16:57:00Z"/>
        </w:rPr>
      </w:pPr>
      <w:ins w:id="7515" w:author="Aleksander Hansen" w:date="2013-02-17T16:57:00Z">
        <w:r>
          <w:t>435</w:t>
        </w:r>
      </w:ins>
    </w:p>
    <w:p w14:paraId="56A8E170" w14:textId="0EA3D027" w:rsidR="00D0294B" w:rsidRDefault="00D0294B">
      <w:pPr>
        <w:pStyle w:val="Paragraph"/>
        <w:spacing w:before="0" w:after="0" w:line="240" w:lineRule="auto"/>
        <w:rPr>
          <w:ins w:id="7516" w:author="Aleksander Hansen" w:date="2013-02-17T17:03:00Z"/>
        </w:rPr>
        <w:pPrChange w:id="7517" w:author="Aleksander Hansen" w:date="2013-02-17T16:55:00Z">
          <w:pPr>
            <w:pStyle w:val="Paragraph"/>
            <w:numPr>
              <w:numId w:val="65"/>
            </w:numPr>
            <w:spacing w:before="0" w:after="0" w:line="240" w:lineRule="auto"/>
            <w:ind w:left="720" w:hanging="360"/>
          </w:pPr>
        </w:pPrChange>
      </w:pPr>
    </w:p>
    <w:p w14:paraId="5B4E27E7" w14:textId="5B414E21" w:rsidR="00745307" w:rsidRDefault="00745307" w:rsidP="00745307">
      <w:pPr>
        <w:pStyle w:val="Paragraph"/>
        <w:spacing w:before="0" w:after="0" w:line="240" w:lineRule="auto"/>
        <w:rPr>
          <w:ins w:id="7518" w:author="Aleksander Hansen" w:date="2013-02-17T17:03:00Z"/>
        </w:rPr>
      </w:pPr>
      <w:ins w:id="7519" w:author="Aleksander Hansen" w:date="2013-02-17T17:03:00Z">
        <w:r>
          <w:t xml:space="preserve">20.4.3 </w:t>
        </w:r>
        <w:proofErr w:type="gramStart"/>
        <w:r>
          <w:t>A</w:t>
        </w:r>
        <w:proofErr w:type="gramEnd"/>
        <w:r>
          <w:t xml:space="preserve"> market maker sells (writes) $100 million face value of call options on underlying bonds when the interest rate is 4.0%. The price of the call options is $3.0 million and their (modified) duration is 80.0 years. At the same 4.0% rate, as the underlying bonds pay a 4.0% coupon, the price of the underlying happens to equal $100 par with a duration of 7.0 years. What is the market maker's hedge transaction?</w:t>
        </w:r>
      </w:ins>
    </w:p>
    <w:p w14:paraId="605DC226" w14:textId="77777777" w:rsidR="00745307" w:rsidRDefault="00745307" w:rsidP="00745307">
      <w:pPr>
        <w:pStyle w:val="Paragraph"/>
        <w:spacing w:before="0" w:after="0" w:line="240" w:lineRule="auto"/>
        <w:rPr>
          <w:ins w:id="7520" w:author="Aleksander Hansen" w:date="2013-02-17T17:03:00Z"/>
        </w:rPr>
      </w:pPr>
      <w:ins w:id="7521" w:author="Aleksander Hansen" w:date="2013-02-17T17:03:00Z">
        <w:r>
          <w:t xml:space="preserve"> </w:t>
        </w:r>
      </w:ins>
    </w:p>
    <w:p w14:paraId="07EE27F7" w14:textId="77777777" w:rsidR="00745307" w:rsidRDefault="00745307" w:rsidP="00745307">
      <w:pPr>
        <w:pStyle w:val="Paragraph"/>
        <w:numPr>
          <w:ilvl w:val="0"/>
          <w:numId w:val="68"/>
        </w:numPr>
        <w:spacing w:before="0" w:after="0" w:line="240" w:lineRule="auto"/>
        <w:rPr>
          <w:ins w:id="7522" w:author="Aleksander Hansen" w:date="2013-02-17T17:03:00Z"/>
        </w:rPr>
      </w:pPr>
      <w:ins w:id="7523" w:author="Aleksander Hansen" w:date="2013-02-17T17:03:00Z">
        <w:r>
          <w:t>Short $12.9 million of underlying bond</w:t>
        </w:r>
      </w:ins>
    </w:p>
    <w:p w14:paraId="567FE162" w14:textId="77777777" w:rsidR="00745307" w:rsidRDefault="00745307" w:rsidP="00745307">
      <w:pPr>
        <w:pStyle w:val="Paragraph"/>
        <w:numPr>
          <w:ilvl w:val="0"/>
          <w:numId w:val="68"/>
        </w:numPr>
        <w:spacing w:before="0" w:after="0" w:line="240" w:lineRule="auto"/>
        <w:rPr>
          <w:ins w:id="7524" w:author="Aleksander Hansen" w:date="2013-02-17T17:03:00Z"/>
        </w:rPr>
      </w:pPr>
      <w:ins w:id="7525" w:author="Aleksander Hansen" w:date="2013-02-17T17:03:00Z">
        <w:r>
          <w:t>Short $24.0 million of underlying bond</w:t>
        </w:r>
      </w:ins>
    </w:p>
    <w:p w14:paraId="02F63E5A" w14:textId="77777777" w:rsidR="00745307" w:rsidRDefault="00745307" w:rsidP="00745307">
      <w:pPr>
        <w:pStyle w:val="Paragraph"/>
        <w:numPr>
          <w:ilvl w:val="0"/>
          <w:numId w:val="68"/>
        </w:numPr>
        <w:spacing w:before="0" w:after="0" w:line="240" w:lineRule="auto"/>
        <w:rPr>
          <w:ins w:id="7526" w:author="Aleksander Hansen" w:date="2013-02-17T17:03:00Z"/>
        </w:rPr>
      </w:pPr>
      <w:ins w:id="7527" w:author="Aleksander Hansen" w:date="2013-02-17T17:03:00Z">
        <w:r>
          <w:t>Long $24.0 million of underlying bond</w:t>
        </w:r>
      </w:ins>
    </w:p>
    <w:p w14:paraId="3BC2BCB1" w14:textId="77777777" w:rsidR="00745307" w:rsidRDefault="00745307" w:rsidP="00745307">
      <w:pPr>
        <w:pStyle w:val="Paragraph"/>
        <w:numPr>
          <w:ilvl w:val="0"/>
          <w:numId w:val="68"/>
        </w:numPr>
        <w:spacing w:before="0" w:after="0" w:line="240" w:lineRule="auto"/>
        <w:rPr>
          <w:ins w:id="7528" w:author="Aleksander Hansen" w:date="2013-02-17T17:03:00Z"/>
        </w:rPr>
      </w:pPr>
      <w:ins w:id="7529" w:author="Aleksander Hansen" w:date="2013-02-17T17:03:00Z">
        <w:r>
          <w:t>Long $34.3 million of underlying bond</w:t>
        </w:r>
      </w:ins>
    </w:p>
    <w:p w14:paraId="31747235" w14:textId="77777777" w:rsidR="00745307" w:rsidRDefault="00745307">
      <w:pPr>
        <w:pStyle w:val="Paragraph"/>
        <w:spacing w:before="0" w:after="0" w:line="240" w:lineRule="auto"/>
        <w:rPr>
          <w:ins w:id="7530" w:author="Aleksander Hansen" w:date="2013-02-17T16:54:00Z"/>
        </w:rPr>
        <w:pPrChange w:id="7531" w:author="Aleksander Hansen" w:date="2013-02-17T16:55:00Z">
          <w:pPr>
            <w:pStyle w:val="Paragraph"/>
            <w:numPr>
              <w:numId w:val="65"/>
            </w:numPr>
            <w:spacing w:before="0" w:after="0" w:line="240" w:lineRule="auto"/>
            <w:ind w:left="720" w:hanging="360"/>
          </w:pPr>
        </w:pPrChange>
      </w:pPr>
    </w:p>
    <w:p w14:paraId="26D47586" w14:textId="42F624E9" w:rsidR="00745307" w:rsidRDefault="00745307" w:rsidP="00745307">
      <w:pPr>
        <w:pStyle w:val="Paragraph"/>
        <w:spacing w:before="0" w:after="0" w:line="240" w:lineRule="auto"/>
        <w:rPr>
          <w:ins w:id="7532" w:author="Aleksander Hansen" w:date="2013-02-17T16:59:00Z"/>
        </w:rPr>
      </w:pPr>
      <w:ins w:id="7533" w:author="Aleksander Hansen" w:date="2013-02-17T17:00:00Z">
        <w:r>
          <w:t>20.4.</w:t>
        </w:r>
      </w:ins>
      <w:ins w:id="7534" w:author="Aleksander Hansen" w:date="2013-02-17T17:03:00Z">
        <w:r>
          <w:t>4</w:t>
        </w:r>
      </w:ins>
      <w:ins w:id="7535" w:author="Aleksander Hansen" w:date="2013-02-17T16:59:00Z">
        <w:r>
          <w:t xml:space="preserve"> </w:t>
        </w:r>
        <w:proofErr w:type="gramStart"/>
        <w:r>
          <w:t>A</w:t>
        </w:r>
        <w:proofErr w:type="gramEnd"/>
        <w:r>
          <w:t xml:space="preserve"> fixed income manager owns a barbell portfolio with equal weights in two zero-coupon bonds: 50% of its value in a two-year zero-coupon bond and 50% in a 12-year zero-coupon bond. The manager is considered shifting the investment to a bullet portfolio with the same value but instead 100% invested in a zero-coupon bond with seven years to maturity. Each of the following is true about the portfolios EXCEPT (please assume semi-annual compounding):</w:t>
        </w:r>
      </w:ins>
    </w:p>
    <w:p w14:paraId="3FAD5CA3" w14:textId="77777777" w:rsidR="00745307" w:rsidRDefault="00745307" w:rsidP="00745307">
      <w:pPr>
        <w:pStyle w:val="Paragraph"/>
        <w:spacing w:before="0" w:after="0" w:line="240" w:lineRule="auto"/>
        <w:rPr>
          <w:ins w:id="7536" w:author="Aleksander Hansen" w:date="2013-02-17T16:59:00Z"/>
        </w:rPr>
      </w:pPr>
      <w:ins w:id="7537" w:author="Aleksander Hansen" w:date="2013-02-17T16:59:00Z">
        <w:r>
          <w:t xml:space="preserve"> </w:t>
        </w:r>
      </w:ins>
    </w:p>
    <w:p w14:paraId="78C7B393" w14:textId="77777777" w:rsidR="00745307" w:rsidRDefault="00745307" w:rsidP="00745307">
      <w:pPr>
        <w:pStyle w:val="Paragraph"/>
        <w:numPr>
          <w:ilvl w:val="0"/>
          <w:numId w:val="67"/>
        </w:numPr>
        <w:spacing w:before="0" w:after="0" w:line="240" w:lineRule="auto"/>
        <w:rPr>
          <w:ins w:id="7538" w:author="Aleksander Hansen" w:date="2013-02-17T16:59:00Z"/>
        </w:rPr>
      </w:pPr>
      <w:ins w:id="7539" w:author="Aleksander Hansen" w:date="2013-02-17T16:59:00Z">
        <w:r>
          <w:t>At a yield of 4.0%, the bullet portfolio's Macaulay duration is 7.0 years</w:t>
        </w:r>
      </w:ins>
    </w:p>
    <w:p w14:paraId="204110DB" w14:textId="77777777" w:rsidR="00745307" w:rsidRDefault="00745307" w:rsidP="00745307">
      <w:pPr>
        <w:pStyle w:val="Paragraph"/>
        <w:numPr>
          <w:ilvl w:val="0"/>
          <w:numId w:val="67"/>
        </w:numPr>
        <w:spacing w:before="0" w:after="0" w:line="240" w:lineRule="auto"/>
        <w:rPr>
          <w:ins w:id="7540" w:author="Aleksander Hansen" w:date="2013-02-17T16:59:00Z"/>
        </w:rPr>
      </w:pPr>
      <w:ins w:id="7541" w:author="Aleksander Hansen" w:date="2013-02-17T16:59:00Z">
        <w:r>
          <w:t>At all yields, the barbell's Macaulay duration is similar to bullet's Macaulay duration</w:t>
        </w:r>
      </w:ins>
    </w:p>
    <w:p w14:paraId="7B305E2C" w14:textId="77777777" w:rsidR="00745307" w:rsidRDefault="00745307" w:rsidP="00745307">
      <w:pPr>
        <w:pStyle w:val="Paragraph"/>
        <w:numPr>
          <w:ilvl w:val="0"/>
          <w:numId w:val="67"/>
        </w:numPr>
        <w:spacing w:before="0" w:after="0" w:line="240" w:lineRule="auto"/>
        <w:rPr>
          <w:ins w:id="7542" w:author="Aleksander Hansen" w:date="2013-02-17T16:59:00Z"/>
        </w:rPr>
      </w:pPr>
      <w:ins w:id="7543" w:author="Aleksander Hansen" w:date="2013-02-17T16:59:00Z">
        <w:r>
          <w:t>At a yield of 4.0%, the barbell portfolio's convexity approximately 50 years^2</w:t>
        </w:r>
      </w:ins>
    </w:p>
    <w:p w14:paraId="0999BC2B" w14:textId="77777777" w:rsidR="00745307" w:rsidRDefault="00745307" w:rsidP="00745307">
      <w:pPr>
        <w:pStyle w:val="Paragraph"/>
        <w:numPr>
          <w:ilvl w:val="0"/>
          <w:numId w:val="67"/>
        </w:numPr>
        <w:spacing w:before="0" w:after="0" w:line="240" w:lineRule="auto"/>
        <w:rPr>
          <w:ins w:id="7544" w:author="Aleksander Hansen" w:date="2013-02-17T16:59:00Z"/>
        </w:rPr>
      </w:pPr>
      <w:ins w:id="7545" w:author="Aleksander Hansen" w:date="2013-02-17T16:59:00Z">
        <w:r>
          <w:t>At a yield of 4.0%, the barbell portfolio's convexity is higher than the bullet's convexity</w:t>
        </w:r>
      </w:ins>
    </w:p>
    <w:p w14:paraId="7EA44C34" w14:textId="2F9C906D" w:rsidR="00CA417E" w:rsidRDefault="00CA417E" w:rsidP="00D0294B">
      <w:pPr>
        <w:pStyle w:val="Paragraph"/>
        <w:spacing w:before="0" w:after="0" w:line="240" w:lineRule="auto"/>
        <w:rPr>
          <w:ins w:id="7546" w:author="Aleksander Hansen" w:date="2013-02-17T14:19:00Z"/>
          <w:rFonts w:ascii="Trebuchet MS" w:eastAsiaTheme="majorEastAsia" w:hAnsi="Trebuchet MS" w:cstheme="majorBidi"/>
          <w:b/>
          <w:bCs/>
        </w:rPr>
      </w:pPr>
      <w:ins w:id="7547" w:author="Aleksander Hansen" w:date="2013-02-17T14:19:00Z">
        <w:r>
          <w:br w:type="page"/>
        </w:r>
      </w:ins>
    </w:p>
    <w:p w14:paraId="1A90B963" w14:textId="77777777" w:rsidR="00D0294B" w:rsidRDefault="00CA417E">
      <w:pPr>
        <w:pStyle w:val="Heading3SubGTNI"/>
        <w:rPr>
          <w:ins w:id="7548" w:author="Aleksander Hansen" w:date="2013-02-17T16:53:00Z"/>
        </w:rPr>
        <w:pPrChange w:id="7549" w:author="Aleksander Hansen" w:date="2013-02-17T14:19:00Z">
          <w:pPr/>
        </w:pPrChange>
      </w:pPr>
      <w:bookmarkStart w:id="7550" w:name="_Toc223340392"/>
      <w:ins w:id="7551" w:author="Aleksander Hansen" w:date="2013-02-17T14:19:00Z">
        <w:r>
          <w:t>Answers</w:t>
        </w:r>
        <w:bookmarkEnd w:id="7550"/>
        <w:r>
          <w:t xml:space="preserve"> </w:t>
        </w:r>
      </w:ins>
    </w:p>
    <w:p w14:paraId="48AD2410" w14:textId="77777777" w:rsidR="00D0294B" w:rsidRDefault="00D0294B">
      <w:pPr>
        <w:pStyle w:val="Heading3SubGTNI"/>
        <w:rPr>
          <w:ins w:id="7552" w:author="Aleksander Hansen" w:date="2013-02-17T16:53:00Z"/>
        </w:rPr>
        <w:pPrChange w:id="7553" w:author="Aleksander Hansen" w:date="2013-02-17T14:19:00Z">
          <w:pPr/>
        </w:pPrChange>
      </w:pPr>
    </w:p>
    <w:p w14:paraId="4BBDE913" w14:textId="4A49F019" w:rsidR="00D0294B" w:rsidRPr="00D0294B" w:rsidRDefault="00D0294B" w:rsidP="00D0294B">
      <w:pPr>
        <w:pStyle w:val="Paragraph"/>
        <w:spacing w:before="0" w:after="0" w:line="240" w:lineRule="auto"/>
        <w:rPr>
          <w:ins w:id="7554" w:author="Aleksander Hansen" w:date="2013-02-17T16:54:00Z"/>
          <w:rPrChange w:id="7555" w:author="Aleksander Hansen" w:date="2013-02-17T16:54:00Z">
            <w:rPr>
              <w:ins w:id="7556" w:author="Aleksander Hansen" w:date="2013-02-17T16:54:00Z"/>
              <w:b/>
            </w:rPr>
          </w:rPrChange>
        </w:rPr>
      </w:pPr>
      <w:ins w:id="7557" w:author="Aleksander Hansen" w:date="2013-02-17T16:53:00Z">
        <w:r w:rsidRPr="00D0294B">
          <w:t>20.4.1</w:t>
        </w:r>
      </w:ins>
      <w:ins w:id="7558" w:author="Aleksander Hansen" w:date="2013-02-17T16:54:00Z">
        <w:r w:rsidRPr="00D0294B">
          <w:rPr>
            <w:rPrChange w:id="7559" w:author="Aleksander Hansen" w:date="2013-02-17T16:54:00Z">
              <w:rPr>
                <w:b/>
              </w:rPr>
            </w:rPrChange>
          </w:rPr>
          <w:t xml:space="preserve"> B. $0.75</w:t>
        </w:r>
      </w:ins>
    </w:p>
    <w:p w14:paraId="4FA36441" w14:textId="77777777" w:rsidR="00D0294B" w:rsidRDefault="00D0294B" w:rsidP="00D0294B">
      <w:pPr>
        <w:pStyle w:val="Paragraph"/>
        <w:spacing w:before="0" w:after="0" w:line="240" w:lineRule="auto"/>
        <w:rPr>
          <w:ins w:id="7560" w:author="Aleksander Hansen" w:date="2013-02-17T16:55:00Z"/>
        </w:rPr>
      </w:pPr>
      <w:ins w:id="7561" w:author="Aleksander Hansen" w:date="2013-02-17T16:54:00Z">
        <w:r>
          <w:t>DV01 = modified duration * Price = 10.46 * 716.38 / 10,000 = $0.74933</w:t>
        </w:r>
      </w:ins>
    </w:p>
    <w:p w14:paraId="118CCACC" w14:textId="77777777" w:rsidR="00D0294B" w:rsidRDefault="00D0294B" w:rsidP="00D0294B">
      <w:pPr>
        <w:pStyle w:val="Paragraph"/>
        <w:spacing w:before="0" w:after="0" w:line="240" w:lineRule="auto"/>
        <w:rPr>
          <w:ins w:id="7562" w:author="Aleksander Hansen" w:date="2013-02-17T16:55:00Z"/>
        </w:rPr>
      </w:pPr>
    </w:p>
    <w:p w14:paraId="6C39FB8D" w14:textId="1A1D56D7" w:rsidR="00745307" w:rsidRPr="008443C5" w:rsidRDefault="00745307" w:rsidP="00745307">
      <w:pPr>
        <w:pStyle w:val="Paragraph"/>
        <w:spacing w:before="0" w:after="0" w:line="240" w:lineRule="auto"/>
        <w:rPr>
          <w:ins w:id="7563" w:author="Aleksander Hansen" w:date="2013-02-17T16:58:00Z"/>
          <w:b/>
        </w:rPr>
      </w:pPr>
      <w:ins w:id="7564" w:author="Aleksander Hansen" w:date="2013-02-17T17:00:00Z">
        <w:r>
          <w:t xml:space="preserve">20.4.2 </w:t>
        </w:r>
        <w:r w:rsidRPr="00745307">
          <w:t>C</w:t>
        </w:r>
      </w:ins>
      <w:ins w:id="7565" w:author="Aleksander Hansen" w:date="2013-02-17T16:58:00Z">
        <w:r w:rsidRPr="00745307">
          <w:rPr>
            <w:rPrChange w:id="7566" w:author="Aleksander Hansen" w:date="2013-02-17T16:58:00Z">
              <w:rPr>
                <w:b/>
              </w:rPr>
            </w:rPrChange>
          </w:rPr>
          <w:t>. 219</w:t>
        </w:r>
      </w:ins>
    </w:p>
    <w:p w14:paraId="0774403F" w14:textId="77777777" w:rsidR="00745307" w:rsidRDefault="00745307" w:rsidP="00745307">
      <w:pPr>
        <w:pStyle w:val="Paragraph"/>
        <w:spacing w:before="0" w:after="0" w:line="240" w:lineRule="auto"/>
        <w:rPr>
          <w:ins w:id="7567" w:author="Aleksander Hansen" w:date="2013-02-17T16:58:00Z"/>
        </w:rPr>
      </w:pPr>
      <w:ins w:id="7568" w:author="Aleksander Hansen" w:date="2013-02-17T16:58:00Z">
        <w:r>
          <w:t>C = [(952 - 938)/0.0010]/63.98 = 218.82</w:t>
        </w:r>
        <w:proofErr w:type="gramStart"/>
        <w:r>
          <w:t>;</w:t>
        </w:r>
        <w:proofErr w:type="gramEnd"/>
        <w:r>
          <w:t xml:space="preserve"> please note how near it is to 15 years ^ 2 = 225.</w:t>
        </w:r>
      </w:ins>
    </w:p>
    <w:p w14:paraId="11D15348" w14:textId="77777777" w:rsidR="00745307" w:rsidRDefault="00745307" w:rsidP="00745307">
      <w:pPr>
        <w:pStyle w:val="Paragraph"/>
        <w:spacing w:before="0" w:after="0" w:line="240" w:lineRule="auto"/>
        <w:rPr>
          <w:ins w:id="7569" w:author="Aleksander Hansen" w:date="2013-02-17T16:58:00Z"/>
        </w:rPr>
      </w:pPr>
      <w:ins w:id="7570" w:author="Aleksander Hansen" w:date="2013-02-17T16:58:00Z">
        <w:r>
          <w:t>Per Tuckman, we can estimate the second derivative (dollar convexity) by dividing the change in the first derivative by the change in the rate.</w:t>
        </w:r>
      </w:ins>
    </w:p>
    <w:p w14:paraId="2674B2F2" w14:textId="77777777" w:rsidR="00745307" w:rsidRDefault="00745307" w:rsidP="00745307">
      <w:pPr>
        <w:pStyle w:val="Paragraph"/>
        <w:spacing w:before="0" w:after="0" w:line="240" w:lineRule="auto"/>
        <w:rPr>
          <w:ins w:id="7571" w:author="Aleksander Hansen" w:date="2013-02-17T16:58:00Z"/>
        </w:rPr>
      </w:pPr>
      <w:ins w:id="7572" w:author="Aleksander Hansen" w:date="2013-02-17T16:58:00Z">
        <w:r>
          <w:t>In this case, the dollar convexity is given by (952 - 938)/0.001 = 14,000.</w:t>
        </w:r>
      </w:ins>
    </w:p>
    <w:p w14:paraId="6601B3D2" w14:textId="77777777" w:rsidR="00745307" w:rsidRDefault="00745307" w:rsidP="00745307">
      <w:pPr>
        <w:pStyle w:val="Paragraph"/>
        <w:spacing w:before="0" w:after="0" w:line="240" w:lineRule="auto"/>
        <w:rPr>
          <w:ins w:id="7573" w:author="Aleksander Hansen" w:date="2013-02-17T17:00:00Z"/>
        </w:rPr>
      </w:pPr>
      <w:ins w:id="7574" w:author="Aleksander Hansen" w:date="2013-02-17T16:58:00Z">
        <w:r>
          <w:t>Convexity (C) = d^2P/dy^2 * 1/P = dollar convexity * 1/P = 14,000/63.98 = 218.82</w:t>
        </w:r>
      </w:ins>
    </w:p>
    <w:p w14:paraId="72993A5D" w14:textId="77777777" w:rsidR="00745307" w:rsidRDefault="00745307" w:rsidP="00745307">
      <w:pPr>
        <w:pStyle w:val="Paragraph"/>
        <w:spacing w:before="0" w:after="0" w:line="240" w:lineRule="auto"/>
        <w:rPr>
          <w:ins w:id="7575" w:author="Aleksander Hansen" w:date="2013-02-17T17:03:00Z"/>
        </w:rPr>
      </w:pPr>
    </w:p>
    <w:p w14:paraId="472355BC" w14:textId="25465D96" w:rsidR="00745307" w:rsidRPr="00745307" w:rsidRDefault="00745307" w:rsidP="00745307">
      <w:pPr>
        <w:pStyle w:val="Paragraph"/>
        <w:spacing w:before="0" w:after="0" w:line="240" w:lineRule="auto"/>
        <w:rPr>
          <w:ins w:id="7576" w:author="Aleksander Hansen" w:date="2013-02-17T17:04:00Z"/>
          <w:rPrChange w:id="7577" w:author="Aleksander Hansen" w:date="2013-02-17T17:04:00Z">
            <w:rPr>
              <w:ins w:id="7578" w:author="Aleksander Hansen" w:date="2013-02-17T17:04:00Z"/>
              <w:b/>
            </w:rPr>
          </w:rPrChange>
        </w:rPr>
      </w:pPr>
      <w:ins w:id="7579" w:author="Aleksander Hansen" w:date="2013-02-17T17:04:00Z">
        <w:r>
          <w:t xml:space="preserve">20.4.3 </w:t>
        </w:r>
        <w:r w:rsidRPr="00745307">
          <w:rPr>
            <w:rPrChange w:id="7580" w:author="Aleksander Hansen" w:date="2013-02-17T17:04:00Z">
              <w:rPr>
                <w:b/>
              </w:rPr>
            </w:rPrChange>
          </w:rPr>
          <w:t>D. Long $34.3 million of underlying bond</w:t>
        </w:r>
      </w:ins>
    </w:p>
    <w:p w14:paraId="319CF779" w14:textId="77777777" w:rsidR="00745307" w:rsidRDefault="00745307" w:rsidP="00745307">
      <w:pPr>
        <w:pStyle w:val="Paragraph"/>
        <w:spacing w:before="0" w:after="0" w:line="240" w:lineRule="auto"/>
        <w:rPr>
          <w:ins w:id="7581" w:author="Aleksander Hansen" w:date="2013-02-17T17:04:00Z"/>
        </w:rPr>
      </w:pPr>
      <w:ins w:id="7582" w:author="Aleksander Hansen" w:date="2013-02-17T17:04:00Z">
        <w:r>
          <w:t>The DV01 of the written call options, DV01 = P*D/10000 = 3 million*80/10000 = $24,000 or $240 per 100 face.</w:t>
        </w:r>
      </w:ins>
    </w:p>
    <w:p w14:paraId="6DCE9F31" w14:textId="57A66390" w:rsidR="00745307" w:rsidRDefault="00745307" w:rsidP="00745307">
      <w:pPr>
        <w:pStyle w:val="Paragraph"/>
        <w:spacing w:before="0" w:after="0" w:line="240" w:lineRule="auto"/>
        <w:rPr>
          <w:ins w:id="7583" w:author="Aleksander Hansen" w:date="2013-02-17T17:04:00Z"/>
        </w:rPr>
      </w:pPr>
      <w:ins w:id="7584" w:author="Aleksander Hansen" w:date="2013-02-17T17:04:00Z">
        <w:r>
          <w:t>To hedge, the market marker should buy P = DV01*10,000/D = 240 * 10,000 / 7 = $342,857 per 100 face or $34.285 million in the underlying bond.</w:t>
        </w:r>
      </w:ins>
    </w:p>
    <w:p w14:paraId="3B93D6ED" w14:textId="77777777" w:rsidR="00745307" w:rsidRDefault="00745307" w:rsidP="00745307">
      <w:pPr>
        <w:pStyle w:val="Paragraph"/>
        <w:spacing w:before="0" w:after="0" w:line="240" w:lineRule="auto"/>
        <w:rPr>
          <w:ins w:id="7585" w:author="Aleksander Hansen" w:date="2013-02-17T17:00:00Z"/>
        </w:rPr>
      </w:pPr>
    </w:p>
    <w:p w14:paraId="7B54E77F" w14:textId="3C30EA28" w:rsidR="00745307" w:rsidRPr="008443C5" w:rsidRDefault="00745307" w:rsidP="00745307">
      <w:pPr>
        <w:pStyle w:val="Paragraph"/>
        <w:spacing w:before="0" w:after="0" w:line="240" w:lineRule="auto"/>
        <w:rPr>
          <w:ins w:id="7586" w:author="Aleksander Hansen" w:date="2013-02-17T17:00:00Z"/>
          <w:b/>
        </w:rPr>
      </w:pPr>
      <w:ins w:id="7587" w:author="Aleksander Hansen" w:date="2013-02-17T17:00:00Z">
        <w:r>
          <w:t>20.4.</w:t>
        </w:r>
      </w:ins>
      <w:ins w:id="7588" w:author="Aleksander Hansen" w:date="2013-02-17T17:03:00Z">
        <w:r>
          <w:t>4</w:t>
        </w:r>
      </w:ins>
      <w:ins w:id="7589" w:author="Aleksander Hansen" w:date="2013-02-17T17:00:00Z">
        <w:r>
          <w:t xml:space="preserve"> </w:t>
        </w:r>
        <w:r w:rsidRPr="00745307">
          <w:rPr>
            <w:rPrChange w:id="7590" w:author="Aleksander Hansen" w:date="2013-02-17T17:00:00Z">
              <w:rPr>
                <w:b/>
              </w:rPr>
            </w:rPrChange>
          </w:rPr>
          <w:t>C. False, while the convexity of the bullet is ~50 years^2, the convexity of the barbell ~75, such that (D) is true.</w:t>
        </w:r>
      </w:ins>
    </w:p>
    <w:p w14:paraId="0341F06C" w14:textId="77777777" w:rsidR="00745307" w:rsidRDefault="00745307" w:rsidP="00745307">
      <w:pPr>
        <w:pStyle w:val="Paragraph"/>
        <w:spacing w:before="0" w:after="0" w:line="240" w:lineRule="auto"/>
        <w:rPr>
          <w:ins w:id="7591" w:author="Aleksander Hansen" w:date="2013-02-17T17:00:00Z"/>
        </w:rPr>
      </w:pPr>
      <w:ins w:id="7592" w:author="Aleksander Hansen" w:date="2013-02-17T17:00:00Z">
        <w:r>
          <w:t>Under semi-annual compounding, convexity of a zero = T*(T+0.5)/(1+y/2)^2.</w:t>
        </w:r>
      </w:ins>
    </w:p>
    <w:p w14:paraId="13B10753" w14:textId="77777777" w:rsidR="00745307" w:rsidRDefault="00745307" w:rsidP="00745307">
      <w:pPr>
        <w:pStyle w:val="Paragraph"/>
        <w:spacing w:before="0" w:after="0" w:line="240" w:lineRule="auto"/>
        <w:rPr>
          <w:ins w:id="7593" w:author="Aleksander Hansen" w:date="2013-02-17T17:00:00Z"/>
        </w:rPr>
      </w:pPr>
      <w:ins w:id="7594" w:author="Aleksander Hansen" w:date="2013-02-17T17:00:00Z">
        <w:r>
          <w:t>In this case, the convexity of the 2-year = 2*2.5/1.02^2 = 4.81; convexity of the 12-year = 12*12.5/1.02^2 = 144.18; convexity of the 7-year = 7*7.5/1.02^2 = 50.46.</w:t>
        </w:r>
      </w:ins>
    </w:p>
    <w:p w14:paraId="0972B574" w14:textId="7A3317D2" w:rsidR="00745307" w:rsidRDefault="00745307" w:rsidP="00745307">
      <w:pPr>
        <w:pStyle w:val="Paragraph"/>
        <w:spacing w:before="0" w:after="0" w:line="240" w:lineRule="auto"/>
        <w:rPr>
          <w:ins w:id="7595" w:author="Aleksander Hansen" w:date="2013-02-17T17:00:00Z"/>
        </w:rPr>
      </w:pPr>
      <w:ins w:id="7596" w:author="Aleksander Hansen" w:date="2013-02-17T17:01:00Z">
        <w:r>
          <w:t>Please</w:t>
        </w:r>
      </w:ins>
      <w:ins w:id="7597" w:author="Aleksander Hansen" w:date="2013-02-17T17:00:00Z">
        <w:r>
          <w:t xml:space="preserve"> note, in the case annual compounding, the convexities would be similar as C=T*(T+1)/(1+y)^2</w:t>
        </w:r>
      </w:ins>
    </w:p>
    <w:p w14:paraId="10A7D366" w14:textId="77777777" w:rsidR="00745307" w:rsidRDefault="00745307" w:rsidP="00745307">
      <w:pPr>
        <w:pStyle w:val="Paragraph"/>
        <w:spacing w:before="0" w:after="0" w:line="240" w:lineRule="auto"/>
        <w:rPr>
          <w:ins w:id="7598" w:author="Aleksander Hansen" w:date="2013-02-17T17:00:00Z"/>
        </w:rPr>
      </w:pPr>
      <w:ins w:id="7599" w:author="Aleksander Hansen" w:date="2013-02-17T17:00:00Z">
        <w:r>
          <w:t>Convexity, like duration, is a weighted-average of portfolio components.</w:t>
        </w:r>
      </w:ins>
    </w:p>
    <w:p w14:paraId="1165A2A2" w14:textId="77777777" w:rsidR="00745307" w:rsidRDefault="00745307" w:rsidP="00745307">
      <w:pPr>
        <w:pStyle w:val="Paragraph"/>
        <w:spacing w:before="0" w:after="0" w:line="240" w:lineRule="auto"/>
        <w:rPr>
          <w:ins w:id="7600" w:author="Aleksander Hansen" w:date="2013-02-17T17:00:00Z"/>
        </w:rPr>
      </w:pPr>
      <w:ins w:id="7601" w:author="Aleksander Hansen" w:date="2013-02-17T17:00:00Z">
        <w:r>
          <w:t>In the case of the barbell, portfolio convexity = 50%*4.81 + 50%*144.18 = 74.49.</w:t>
        </w:r>
      </w:ins>
    </w:p>
    <w:p w14:paraId="031CEBA2" w14:textId="77777777" w:rsidR="00745307" w:rsidRDefault="00745307" w:rsidP="00745307">
      <w:pPr>
        <w:pStyle w:val="Paragraph"/>
        <w:spacing w:before="0" w:after="0" w:line="240" w:lineRule="auto"/>
        <w:rPr>
          <w:ins w:id="7602" w:author="Aleksander Hansen" w:date="2013-02-17T17:00:00Z"/>
        </w:rPr>
      </w:pPr>
      <w:ins w:id="7603" w:author="Aleksander Hansen" w:date="2013-02-17T17:00:00Z">
        <w:r>
          <w:t>In the case of the bullet, portfolio convexity = 100%*50.46 = 50.46.</w:t>
        </w:r>
      </w:ins>
    </w:p>
    <w:p w14:paraId="7B60EDD4" w14:textId="42C0D916" w:rsidR="00745307" w:rsidRDefault="00745307" w:rsidP="00745307">
      <w:pPr>
        <w:pStyle w:val="Paragraph"/>
        <w:spacing w:before="0" w:after="0" w:line="240" w:lineRule="auto"/>
        <w:rPr>
          <w:ins w:id="7604" w:author="Aleksander Hansen" w:date="2013-02-17T16:58:00Z"/>
        </w:rPr>
      </w:pPr>
    </w:p>
    <w:p w14:paraId="614CB42C" w14:textId="6423B04C" w:rsidR="00D0294B" w:rsidRDefault="00D0294B" w:rsidP="00D0294B">
      <w:pPr>
        <w:pStyle w:val="Paragraph"/>
        <w:spacing w:before="0" w:after="0" w:line="240" w:lineRule="auto"/>
        <w:rPr>
          <w:ins w:id="7605" w:author="Aleksander Hansen" w:date="2013-02-17T16:54:00Z"/>
        </w:rPr>
      </w:pPr>
    </w:p>
    <w:p w14:paraId="3D083EDD" w14:textId="354D5B4C" w:rsidR="00B66DD9" w:rsidRPr="00E83E0A" w:rsidRDefault="00B66DD9">
      <w:pPr>
        <w:rPr>
          <w:color w:val="598774"/>
          <w:rPrChange w:id="7606" w:author="Aleksander Hansen" w:date="2013-02-16T23:36:00Z">
            <w:rPr/>
          </w:rPrChange>
        </w:rPr>
      </w:pPr>
      <w:r>
        <w:br w:type="page"/>
      </w:r>
    </w:p>
    <w:p w14:paraId="290DAB6E" w14:textId="77777777" w:rsidR="00B66DD9" w:rsidRDefault="00B66DD9" w:rsidP="00B66DD9">
      <w:pPr>
        <w:pStyle w:val="Heading1"/>
      </w:pPr>
      <w:bookmarkStart w:id="7607" w:name="_Toc223340393"/>
      <w:r>
        <w:t>Tuckman, Chapter 5: Multi-Factor Risk Metrics and Hedges</w:t>
      </w:r>
      <w:bookmarkEnd w:id="7607"/>
    </w:p>
    <w:p w14:paraId="320419C0" w14:textId="77777777" w:rsidR="001D14F0" w:rsidRDefault="001D14F0"/>
    <w:p w14:paraId="338D123E" w14:textId="0C0624F8" w:rsidR="00B66DD9" w:rsidRDefault="001D14F0">
      <w:r w:rsidRPr="008568A7">
        <w:rPr>
          <w:noProof/>
        </w:rPr>
        <mc:AlternateContent>
          <mc:Choice Requires="wps">
            <w:drawing>
              <wp:inline distT="0" distB="0" distL="0" distR="0" wp14:anchorId="62C4E8CD" wp14:editId="19A38A7A">
                <wp:extent cx="5772150" cy="5126182"/>
                <wp:effectExtent l="0" t="0" r="0" b="0"/>
                <wp:docPr id="23" name="Text Box 23"/>
                <wp:cNvGraphicFramePr/>
                <a:graphic xmlns:a="http://schemas.openxmlformats.org/drawingml/2006/main">
                  <a:graphicData uri="http://schemas.microsoft.com/office/word/2010/wordprocessingShape">
                    <wps:wsp>
                      <wps:cNvSpPr txBox="1"/>
                      <wps:spPr>
                        <a:xfrm>
                          <a:off x="0" y="0"/>
                          <a:ext cx="5772150" cy="5126182"/>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07F5CA" w14:textId="77777777" w:rsidR="00BD0D89" w:rsidRPr="00974E1C" w:rsidRDefault="00BD0D89" w:rsidP="001D14F0">
                            <w:pPr>
                              <w:pStyle w:val="Text"/>
                            </w:pPr>
                            <w:r w:rsidRPr="00974E1C">
                              <w:t>Learning Outcomes:</w:t>
                            </w:r>
                          </w:p>
                          <w:p w14:paraId="036D0B8C" w14:textId="77777777" w:rsidR="00BD0D89" w:rsidRPr="00974E1C" w:rsidRDefault="00BD0D89" w:rsidP="001D14F0">
                            <w:pPr>
                              <w:pStyle w:val="Text"/>
                            </w:pPr>
                          </w:p>
                          <w:p w14:paraId="1DF19B03" w14:textId="77777777" w:rsidR="00BD0D89" w:rsidRPr="001D14F0" w:rsidRDefault="00BD0D89" w:rsidP="001D14F0">
                            <w:pPr>
                              <w:pStyle w:val="Text"/>
                            </w:pPr>
                            <w:r w:rsidRPr="001D14F0">
                              <w:rPr>
                                <w:b/>
                              </w:rPr>
                              <w:t>Describe and assess</w:t>
                            </w:r>
                            <w:r w:rsidRPr="001D14F0">
                              <w:t xml:space="preserve"> the major weakness attributable to single-factor approaches when hedging portfolios or implementing asset liability techniques.</w:t>
                            </w:r>
                          </w:p>
                          <w:p w14:paraId="1A9BF168" w14:textId="77777777" w:rsidR="00BD0D89" w:rsidRDefault="00BD0D89" w:rsidP="001D14F0">
                            <w:pPr>
                              <w:pStyle w:val="Text"/>
                            </w:pPr>
                          </w:p>
                          <w:p w14:paraId="58D48201" w14:textId="77777777" w:rsidR="00BD0D89" w:rsidRPr="001D14F0" w:rsidRDefault="00BD0D89" w:rsidP="001D14F0">
                            <w:pPr>
                              <w:pStyle w:val="Text"/>
                            </w:pPr>
                            <w:r w:rsidRPr="001D14F0">
                              <w:rPr>
                                <w:b/>
                              </w:rPr>
                              <w:t>Define</w:t>
                            </w:r>
                            <w:r w:rsidRPr="001D14F0">
                              <w:t xml:space="preserve"> key rate exposures and know the characteristics of key rate exposure factors including partial ‘01s and forward-bucket ‘01s.</w:t>
                            </w:r>
                          </w:p>
                          <w:p w14:paraId="6B88F43A" w14:textId="77777777" w:rsidR="00BD0D89" w:rsidRDefault="00BD0D89" w:rsidP="001D14F0">
                            <w:pPr>
                              <w:pStyle w:val="Text"/>
                            </w:pPr>
                          </w:p>
                          <w:p w14:paraId="6B8C37E1" w14:textId="77777777" w:rsidR="00BD0D89" w:rsidRPr="001D14F0" w:rsidRDefault="00BD0D89" w:rsidP="001D14F0">
                            <w:pPr>
                              <w:pStyle w:val="Text"/>
                            </w:pPr>
                            <w:r w:rsidRPr="001D14F0">
                              <w:rPr>
                                <w:b/>
                              </w:rPr>
                              <w:t>Describe</w:t>
                            </w:r>
                            <w:r w:rsidRPr="001D14F0">
                              <w:t xml:space="preserve"> key-rate shift analysis.</w:t>
                            </w:r>
                          </w:p>
                          <w:p w14:paraId="000E3FEC" w14:textId="77777777" w:rsidR="00BD0D89" w:rsidRDefault="00BD0D89" w:rsidP="001D14F0">
                            <w:pPr>
                              <w:pStyle w:val="Text"/>
                            </w:pPr>
                          </w:p>
                          <w:p w14:paraId="7D489291" w14:textId="77777777" w:rsidR="00BD0D89" w:rsidRPr="001D14F0" w:rsidRDefault="00BD0D89" w:rsidP="001D14F0">
                            <w:pPr>
                              <w:pStyle w:val="Text"/>
                            </w:pPr>
                            <w:r w:rsidRPr="001D14F0">
                              <w:rPr>
                                <w:b/>
                              </w:rPr>
                              <w:t>Define, calculate, and interpret</w:t>
                            </w:r>
                            <w:r w:rsidRPr="001D14F0">
                              <w:t xml:space="preserve"> key rate ‘01 and key rate duration.</w:t>
                            </w:r>
                          </w:p>
                          <w:p w14:paraId="3DB6F4F6" w14:textId="77777777" w:rsidR="00BD0D89" w:rsidRDefault="00BD0D89" w:rsidP="001D14F0">
                            <w:pPr>
                              <w:pStyle w:val="Text"/>
                            </w:pPr>
                          </w:p>
                          <w:p w14:paraId="642BD12A" w14:textId="77777777" w:rsidR="00BD0D89" w:rsidRPr="001D14F0" w:rsidRDefault="00BD0D89" w:rsidP="001D14F0">
                            <w:pPr>
                              <w:pStyle w:val="Text"/>
                            </w:pPr>
                            <w:r w:rsidRPr="001D14F0">
                              <w:rPr>
                                <w:b/>
                              </w:rPr>
                              <w:t xml:space="preserve">Describe </w:t>
                            </w:r>
                            <w:r w:rsidRPr="001D14F0">
                              <w:t>the key rate exposure technique in multi-factor hedging applications and summarize its advantages and disadvantages.</w:t>
                            </w:r>
                          </w:p>
                          <w:p w14:paraId="790B1A92" w14:textId="77777777" w:rsidR="00BD0D89" w:rsidRDefault="00BD0D89" w:rsidP="001D14F0">
                            <w:pPr>
                              <w:pStyle w:val="Text"/>
                            </w:pPr>
                          </w:p>
                          <w:p w14:paraId="00042848" w14:textId="77777777" w:rsidR="00BD0D89" w:rsidRPr="001D14F0" w:rsidRDefault="00BD0D89" w:rsidP="001D14F0">
                            <w:pPr>
                              <w:pStyle w:val="Text"/>
                            </w:pPr>
                            <w:r w:rsidRPr="001D14F0">
                              <w:rPr>
                                <w:b/>
                              </w:rPr>
                              <w:t>Calculate</w:t>
                            </w:r>
                            <w:r w:rsidRPr="001D14F0">
                              <w:t xml:space="preserve"> the key rate exposures for a given security, and compute the appropriate hedging positions given a specific key rate exposure profile.</w:t>
                            </w:r>
                          </w:p>
                          <w:p w14:paraId="3A07550A" w14:textId="77777777" w:rsidR="00BD0D89" w:rsidRDefault="00BD0D89" w:rsidP="001D14F0">
                            <w:pPr>
                              <w:pStyle w:val="Text"/>
                            </w:pPr>
                          </w:p>
                          <w:p w14:paraId="3A89F479" w14:textId="77777777" w:rsidR="00BD0D89" w:rsidRPr="001D14F0" w:rsidRDefault="00BD0D89" w:rsidP="001D14F0">
                            <w:pPr>
                              <w:pStyle w:val="Text"/>
                            </w:pPr>
                            <w:r w:rsidRPr="001D14F0">
                              <w:rPr>
                                <w:b/>
                              </w:rPr>
                              <w:t>Describe</w:t>
                            </w:r>
                            <w:r w:rsidRPr="001D14F0">
                              <w:t xml:space="preserve"> the relationship between key rates, partial '01s and forward-bucket ‘01s, and calculate the </w:t>
                            </w:r>
                            <w:proofErr w:type="spellStart"/>
                            <w:r w:rsidRPr="001D14F0">
                              <w:t>forwardbucket</w:t>
                            </w:r>
                            <w:proofErr w:type="spellEnd"/>
                            <w:r w:rsidRPr="001D14F0">
                              <w:t xml:space="preserve"> ‘01 for a shift in rates in one or more buckets.</w:t>
                            </w:r>
                          </w:p>
                          <w:p w14:paraId="4656402B" w14:textId="77777777" w:rsidR="00BD0D89" w:rsidRDefault="00BD0D89" w:rsidP="001D14F0">
                            <w:pPr>
                              <w:pStyle w:val="Text"/>
                            </w:pPr>
                          </w:p>
                          <w:p w14:paraId="5974A724" w14:textId="77777777" w:rsidR="00BD0D89" w:rsidRPr="001D14F0" w:rsidRDefault="00BD0D89" w:rsidP="001D14F0">
                            <w:pPr>
                              <w:pStyle w:val="Text"/>
                            </w:pPr>
                            <w:r w:rsidRPr="001D14F0">
                              <w:rPr>
                                <w:b/>
                              </w:rPr>
                              <w:t>Construct</w:t>
                            </w:r>
                            <w:r w:rsidRPr="001D14F0">
                              <w:t xml:space="preserve"> an appropriate hedge for a position across its entire range of forward bucket exposures.</w:t>
                            </w:r>
                          </w:p>
                          <w:p w14:paraId="75E87BCC" w14:textId="77777777" w:rsidR="00BD0D89" w:rsidRDefault="00BD0D89" w:rsidP="001D14F0">
                            <w:pPr>
                              <w:pStyle w:val="Text"/>
                            </w:pPr>
                          </w:p>
                          <w:p w14:paraId="223FFE29" w14:textId="6B3CE7F7" w:rsidR="00BD0D89" w:rsidRPr="001D14F0" w:rsidRDefault="00BD0D89" w:rsidP="001D14F0">
                            <w:pPr>
                              <w:pStyle w:val="Text"/>
                            </w:pPr>
                            <w:r w:rsidRPr="001D14F0">
                              <w:rPr>
                                <w:b/>
                              </w:rPr>
                              <w:t>Explain</w:t>
                            </w:r>
                            <w:r w:rsidRPr="001D14F0">
                              <w:t xml:space="preserve"> how key rate and multi-factor analysis may be applied in estimating portfolio volatility.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3" o:spid="_x0000_s1056" type="#_x0000_t202" style="width:454.5pt;height:403.6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" fillcolor="#b1c2a3" stroked="f">
                <v:textbox>
                  <w:txbxContent>
                    <w:p w14:paraId="2307F5CA" w14:textId="77777777" w:rsidR="00BD0D89" w:rsidRPr="00974E1C" w:rsidRDefault="00BD0D89" w:rsidP="001D14F0">
                      <w:pPr>
                        <w:pStyle w:val="Text"/>
                      </w:pPr>
                      <w:r w:rsidRPr="00974E1C">
                        <w:t>Learning Outcomes:</w:t>
                      </w:r>
                    </w:p>
                    <w:p w14:paraId="036D0B8C" w14:textId="77777777" w:rsidR="00BD0D89" w:rsidRPr="00974E1C" w:rsidRDefault="00BD0D89" w:rsidP="001D14F0">
                      <w:pPr>
                        <w:pStyle w:val="Text"/>
                      </w:pPr>
                    </w:p>
                    <w:p w14:paraId="1DF19B03" w14:textId="77777777" w:rsidR="00BD0D89" w:rsidRPr="001D14F0" w:rsidRDefault="00BD0D89" w:rsidP="001D14F0">
                      <w:pPr>
                        <w:pStyle w:val="Text"/>
                      </w:pPr>
                      <w:r w:rsidRPr="001D14F0">
                        <w:rPr>
                          <w:b/>
                        </w:rPr>
                        <w:t>Describe and assess</w:t>
                      </w:r>
                      <w:r w:rsidRPr="001D14F0">
                        <w:t xml:space="preserve"> the major weakness attributable to single-factor approaches when hedging portfolios or implementing asset liability techniques.</w:t>
                      </w:r>
                    </w:p>
                    <w:p w14:paraId="1A9BF168" w14:textId="77777777" w:rsidR="00BD0D89" w:rsidRDefault="00BD0D89" w:rsidP="001D14F0">
                      <w:pPr>
                        <w:pStyle w:val="Text"/>
                      </w:pPr>
                    </w:p>
                    <w:p w14:paraId="58D48201" w14:textId="77777777" w:rsidR="00BD0D89" w:rsidRPr="001D14F0" w:rsidRDefault="00BD0D89" w:rsidP="001D14F0">
                      <w:pPr>
                        <w:pStyle w:val="Text"/>
                      </w:pPr>
                      <w:r w:rsidRPr="001D14F0">
                        <w:rPr>
                          <w:b/>
                        </w:rPr>
                        <w:t>Define</w:t>
                      </w:r>
                      <w:r w:rsidRPr="001D14F0">
                        <w:t xml:space="preserve"> key rate exposures and know the characteristics of key rate exposure factors including partial ‘01s and forward-bucket ‘01s.</w:t>
                      </w:r>
                    </w:p>
                    <w:p w14:paraId="6B88F43A" w14:textId="77777777" w:rsidR="00BD0D89" w:rsidRDefault="00BD0D89" w:rsidP="001D14F0">
                      <w:pPr>
                        <w:pStyle w:val="Text"/>
                      </w:pPr>
                    </w:p>
                    <w:p w14:paraId="6B8C37E1" w14:textId="77777777" w:rsidR="00BD0D89" w:rsidRPr="001D14F0" w:rsidRDefault="00BD0D89" w:rsidP="001D14F0">
                      <w:pPr>
                        <w:pStyle w:val="Text"/>
                      </w:pPr>
                      <w:r w:rsidRPr="001D14F0">
                        <w:rPr>
                          <w:b/>
                        </w:rPr>
                        <w:t>Describe</w:t>
                      </w:r>
                      <w:r w:rsidRPr="001D14F0">
                        <w:t xml:space="preserve"> key-rate shift analysis.</w:t>
                      </w:r>
                    </w:p>
                    <w:p w14:paraId="000E3FEC" w14:textId="77777777" w:rsidR="00BD0D89" w:rsidRDefault="00BD0D89" w:rsidP="001D14F0">
                      <w:pPr>
                        <w:pStyle w:val="Text"/>
                      </w:pPr>
                    </w:p>
                    <w:p w14:paraId="7D489291" w14:textId="77777777" w:rsidR="00BD0D89" w:rsidRPr="001D14F0" w:rsidRDefault="00BD0D89" w:rsidP="001D14F0">
                      <w:pPr>
                        <w:pStyle w:val="Text"/>
                      </w:pPr>
                      <w:r w:rsidRPr="001D14F0">
                        <w:rPr>
                          <w:b/>
                        </w:rPr>
                        <w:t>Define, calculate, and interpret</w:t>
                      </w:r>
                      <w:r w:rsidRPr="001D14F0">
                        <w:t xml:space="preserve"> key rate ‘01 and key rate duration.</w:t>
                      </w:r>
                    </w:p>
                    <w:p w14:paraId="3DB6F4F6" w14:textId="77777777" w:rsidR="00BD0D89" w:rsidRDefault="00BD0D89" w:rsidP="001D14F0">
                      <w:pPr>
                        <w:pStyle w:val="Text"/>
                      </w:pPr>
                    </w:p>
                    <w:p w14:paraId="642BD12A" w14:textId="77777777" w:rsidR="00BD0D89" w:rsidRPr="001D14F0" w:rsidRDefault="00BD0D89" w:rsidP="001D14F0">
                      <w:pPr>
                        <w:pStyle w:val="Text"/>
                      </w:pPr>
                      <w:r w:rsidRPr="001D14F0">
                        <w:rPr>
                          <w:b/>
                        </w:rPr>
                        <w:t xml:space="preserve">Describe </w:t>
                      </w:r>
                      <w:r w:rsidRPr="001D14F0">
                        <w:t>the key rate exposure technique in multi-factor hedging applications and summarize its advantages and disadvantages.</w:t>
                      </w:r>
                    </w:p>
                    <w:p w14:paraId="790B1A92" w14:textId="77777777" w:rsidR="00BD0D89" w:rsidRDefault="00BD0D89" w:rsidP="001D14F0">
                      <w:pPr>
                        <w:pStyle w:val="Text"/>
                      </w:pPr>
                    </w:p>
                    <w:p w14:paraId="00042848" w14:textId="77777777" w:rsidR="00BD0D89" w:rsidRPr="001D14F0" w:rsidRDefault="00BD0D89" w:rsidP="001D14F0">
                      <w:pPr>
                        <w:pStyle w:val="Text"/>
                      </w:pPr>
                      <w:r w:rsidRPr="001D14F0">
                        <w:rPr>
                          <w:b/>
                        </w:rPr>
                        <w:t>Calculate</w:t>
                      </w:r>
                      <w:r w:rsidRPr="001D14F0">
                        <w:t xml:space="preserve"> the key rate exposures for a given security, and compute the appropriate hedging positions given a specific key rate exposure profile.</w:t>
                      </w:r>
                    </w:p>
                    <w:p w14:paraId="3A07550A" w14:textId="77777777" w:rsidR="00BD0D89" w:rsidRDefault="00BD0D89" w:rsidP="001D14F0">
                      <w:pPr>
                        <w:pStyle w:val="Text"/>
                      </w:pPr>
                    </w:p>
                    <w:p w14:paraId="3A89F479" w14:textId="77777777" w:rsidR="00BD0D89" w:rsidRPr="001D14F0" w:rsidRDefault="00BD0D89" w:rsidP="001D14F0">
                      <w:pPr>
                        <w:pStyle w:val="Text"/>
                      </w:pPr>
                      <w:r w:rsidRPr="001D14F0">
                        <w:rPr>
                          <w:b/>
                        </w:rPr>
                        <w:t>Describe</w:t>
                      </w:r>
                      <w:r w:rsidRPr="001D14F0">
                        <w:t xml:space="preserve"> the relationship between key rates, partial '01s and forward-bucket ‘01s, and calculate the </w:t>
                      </w:r>
                      <w:proofErr w:type="spellStart"/>
                      <w:r w:rsidRPr="001D14F0">
                        <w:t>forwardbucket</w:t>
                      </w:r>
                      <w:proofErr w:type="spellEnd"/>
                      <w:r w:rsidRPr="001D14F0">
                        <w:t xml:space="preserve"> ‘01 for a shift in rates in one or more buckets.</w:t>
                      </w:r>
                    </w:p>
                    <w:p w14:paraId="4656402B" w14:textId="77777777" w:rsidR="00BD0D89" w:rsidRDefault="00BD0D89" w:rsidP="001D14F0">
                      <w:pPr>
                        <w:pStyle w:val="Text"/>
                      </w:pPr>
                    </w:p>
                    <w:p w14:paraId="5974A724" w14:textId="77777777" w:rsidR="00BD0D89" w:rsidRPr="001D14F0" w:rsidRDefault="00BD0D89" w:rsidP="001D14F0">
                      <w:pPr>
                        <w:pStyle w:val="Text"/>
                      </w:pPr>
                      <w:r w:rsidRPr="001D14F0">
                        <w:rPr>
                          <w:b/>
                        </w:rPr>
                        <w:t>Construct</w:t>
                      </w:r>
                      <w:r w:rsidRPr="001D14F0">
                        <w:t xml:space="preserve"> an appropriate hedge for a position across its entire range of forward bucket exposures.</w:t>
                      </w:r>
                    </w:p>
                    <w:p w14:paraId="75E87BCC" w14:textId="77777777" w:rsidR="00BD0D89" w:rsidRDefault="00BD0D89" w:rsidP="001D14F0">
                      <w:pPr>
                        <w:pStyle w:val="Text"/>
                      </w:pPr>
                    </w:p>
                    <w:p w14:paraId="223FFE29" w14:textId="6B3CE7F7" w:rsidR="00BD0D89" w:rsidRPr="001D14F0" w:rsidRDefault="00BD0D89" w:rsidP="001D14F0">
                      <w:pPr>
                        <w:pStyle w:val="Text"/>
                      </w:pPr>
                      <w:r w:rsidRPr="001D14F0">
                        <w:rPr>
                          <w:b/>
                        </w:rPr>
                        <w:t>Explain</w:t>
                      </w:r>
                      <w:r w:rsidRPr="001D14F0">
                        <w:t xml:space="preserve"> how key rate and multi-factor analysis may be applied in estimating portfolio volatility.</w:t>
                      </w:r>
                    </w:p>
                  </w:txbxContent>
                </v:textbox>
                <w10:anchorlock/>
              </v:shape>
            </w:pict>
          </mc:Fallback>
        </mc:AlternateContent>
      </w:r>
    </w:p>
    <w:p w14:paraId="4997AEFC" w14:textId="77777777" w:rsidR="001D14F0" w:rsidRDefault="001D14F0" w:rsidP="001D14F0"/>
    <w:p w14:paraId="578CEBB9" w14:textId="6BEBA14B" w:rsidR="00B66DD9" w:rsidRDefault="001D14F0" w:rsidP="001D14F0">
      <w:pPr>
        <w:pStyle w:val="Heading2"/>
        <w:rPr>
          <w:ins w:id="7608" w:author="Aleksander Hansen" w:date="2013-02-25T11:30:00Z"/>
        </w:rPr>
      </w:pPr>
      <w:bookmarkStart w:id="7609" w:name="_Toc223340394"/>
      <w:r>
        <w:t>D</w:t>
      </w:r>
      <w:r w:rsidR="00B66DD9">
        <w:t xml:space="preserve">escribe and assess the major weakness attributable to single-factor approaches when hedging portfolios or implementing asset liability </w:t>
      </w:r>
      <w:commentRangeStart w:id="7610"/>
      <w:r w:rsidR="00B66DD9">
        <w:t>techniques</w:t>
      </w:r>
      <w:commentRangeEnd w:id="7610"/>
      <w:r w:rsidR="00E32933">
        <w:rPr>
          <w:rStyle w:val="CommentReference"/>
          <w:rFonts w:asciiTheme="majorHAnsi" w:eastAsiaTheme="minorEastAsia" w:hAnsiTheme="majorHAnsi" w:cstheme="minorBidi"/>
          <w:b w:val="0"/>
          <w:bCs w:val="0"/>
          <w:color w:val="auto"/>
        </w:rPr>
        <w:commentReference w:id="7610"/>
      </w:r>
      <w:r w:rsidR="00B66DD9">
        <w:t>.</w:t>
      </w:r>
      <w:bookmarkEnd w:id="7609"/>
    </w:p>
    <w:p w14:paraId="6CFAF662" w14:textId="71989845" w:rsidR="00A1283E" w:rsidRDefault="00A1283E" w:rsidP="00A1283E">
      <w:pPr>
        <w:pStyle w:val="Heading3SubGTNI"/>
        <w:rPr>
          <w:ins w:id="7611" w:author="Aleksander Hansen" w:date="2013-02-25T13:34:00Z"/>
        </w:rPr>
        <w:pPrChange w:id="7612" w:author="Aleksander Hansen" w:date="2013-02-25T13:34:00Z">
          <w:pPr>
            <w:pStyle w:val="Heading2"/>
          </w:pPr>
        </w:pPrChange>
      </w:pPr>
      <w:ins w:id="7613" w:author="Aleksander Hansen" w:date="2013-02-25T13:34:00Z">
        <w:r>
          <w:t>Weaknesses attributable to single-factor approaches</w:t>
        </w:r>
      </w:ins>
    </w:p>
    <w:p w14:paraId="607622A0" w14:textId="5B15393D" w:rsidR="0051240F" w:rsidRDefault="008D5FA6" w:rsidP="0051240F">
      <w:pPr>
        <w:pStyle w:val="Paragraph"/>
        <w:rPr>
          <w:ins w:id="7614" w:author="Aleksander Hansen" w:date="2013-02-25T13:36:00Z"/>
        </w:rPr>
        <w:pPrChange w:id="7615" w:author="Aleksander Hansen" w:date="2013-02-25T11:30:00Z">
          <w:pPr>
            <w:pStyle w:val="Heading2"/>
          </w:pPr>
        </w:pPrChange>
      </w:pPr>
      <w:ins w:id="7616" w:author="Aleksander Hansen" w:date="2013-02-25T13:10:00Z">
        <w:r>
          <w:t xml:space="preserve">Up until now, we have worked with fixed income portfolios using duration and convexity to assess the impact on our portfolio give, e.g. a change in yields. However, this approach presupposes that we can </w:t>
        </w:r>
      </w:ins>
      <w:ins w:id="7617" w:author="Aleksander Hansen" w:date="2013-02-25T13:13:00Z">
        <w:r>
          <w:t xml:space="preserve">think of the term-structure as being governed by a single factor. </w:t>
        </w:r>
      </w:ins>
      <w:ins w:id="7618" w:author="Aleksander Hansen" w:date="2013-02-25T13:25:00Z">
        <w:r w:rsidR="00BC7381">
          <w:t xml:space="preserve"> Now, the problem with this is that it is observed that for different maturities</w:t>
        </w:r>
        <w:r w:rsidR="00A1283E">
          <w:t xml:space="preserve"> we observe shifts that do not always move by the same relative or absolute magnitude; indeed we can observe that 10-year rates go down at the same time as 3-year rates go down</w:t>
        </w:r>
      </w:ins>
      <w:ins w:id="7619" w:author="Aleksander Hansen" w:date="2013-02-25T13:28:00Z">
        <w:r w:rsidR="00A1283E">
          <w:t xml:space="preserve">. This is what is known as </w:t>
        </w:r>
        <w:r w:rsidR="00A1283E" w:rsidRPr="00A1283E">
          <w:rPr>
            <w:i/>
            <w:rPrChange w:id="7620" w:author="Aleksander Hansen" w:date="2013-02-25T13:30:00Z">
              <w:rPr/>
            </w:rPrChange>
          </w:rPr>
          <w:t>curve risk</w:t>
        </w:r>
      </w:ins>
      <w:ins w:id="7621" w:author="Aleksander Hansen" w:date="2013-02-25T13:30:00Z">
        <w:r w:rsidR="00A1283E">
          <w:t xml:space="preserve">. To better understand why one factor is not necessarily ideal, we can analyze models of the term-structure of interest rates. Most models nowadays have at least 3 factors, an intercept, a slope factor and a concavity factor. These 3 factors combines explain more than 95% of movements in the term-structure of interest </w:t>
        </w:r>
      </w:ins>
      <w:ins w:id="7622" w:author="Aleksander Hansen" w:date="2013-02-25T13:36:00Z">
        <w:r w:rsidR="00A1283E">
          <w:t>rates;</w:t>
        </w:r>
      </w:ins>
      <w:ins w:id="7623" w:author="Aleksander Hansen" w:date="2013-02-25T13:30:00Z">
        <w:r w:rsidR="00A1283E">
          <w:t xml:space="preserve"> however, a single factor alone, such as DV01 performs much less favorably. </w:t>
        </w:r>
      </w:ins>
    </w:p>
    <w:p w14:paraId="6A6949CE" w14:textId="77777777" w:rsidR="00161F60" w:rsidRDefault="00161F60" w:rsidP="00161F60">
      <w:pPr>
        <w:pStyle w:val="Heading3SubGTNI"/>
        <w:rPr>
          <w:ins w:id="7624" w:author="Aleksander Hansen" w:date="2013-02-25T13:38:00Z"/>
        </w:rPr>
        <w:pPrChange w:id="7625" w:author="Aleksander Hansen" w:date="2013-02-25T13:38:00Z">
          <w:pPr>
            <w:pStyle w:val="Heading2"/>
          </w:pPr>
        </w:pPrChange>
      </w:pPr>
      <w:ins w:id="7626" w:author="Aleksander Hansen" w:date="2013-02-25T13:37:00Z">
        <w:r w:rsidRPr="00161F60">
          <w:rPr>
            <w:rPrChange w:id="7627" w:author="Aleksander Hansen" w:date="2013-02-25T13:38:00Z">
              <w:rPr/>
            </w:rPrChange>
          </w:rPr>
          <w:t>Hedging portfolios and matching assets and liabilities</w:t>
        </w:r>
      </w:ins>
    </w:p>
    <w:p w14:paraId="5841C462" w14:textId="06291343" w:rsidR="00A1283E" w:rsidRPr="00161F60" w:rsidRDefault="00161F60" w:rsidP="00161F60">
      <w:pPr>
        <w:rPr>
          <w:ins w:id="7628" w:author="Aleksander Hansen" w:date="2013-02-25T11:30:00Z"/>
          <w:rPrChange w:id="7629" w:author="Aleksander Hansen" w:date="2013-02-25T13:38:00Z">
            <w:rPr>
              <w:ins w:id="7630" w:author="Aleksander Hansen" w:date="2013-02-25T11:30:00Z"/>
            </w:rPr>
          </w:rPrChange>
        </w:rPr>
        <w:pPrChange w:id="7631" w:author="Aleksander Hansen" w:date="2013-02-25T13:38:00Z">
          <w:pPr>
            <w:pStyle w:val="Heading2"/>
          </w:pPr>
        </w:pPrChange>
      </w:pPr>
      <w:ins w:id="7632" w:author="Aleksander Hansen" w:date="2013-02-25T13:38:00Z">
        <w:r>
          <w:t>Since we just saw that rates of different maturities can change in opposite direction, or with different absolute or relative magnitudes, a natural implication</w:t>
        </w:r>
      </w:ins>
      <w:ins w:id="7633" w:author="Aleksander Hansen" w:date="2013-02-25T13:41:00Z">
        <w:r>
          <w:t xml:space="preserve"> of this is</w:t>
        </w:r>
      </w:ins>
      <w:ins w:id="7634" w:author="Aleksander Hansen" w:date="2013-02-25T13:42:00Z">
        <w:r>
          <w:t>:</w:t>
        </w:r>
      </w:ins>
      <w:ins w:id="7635" w:author="Aleksander Hansen" w:date="2013-02-25T13:41:00Z">
        <w:r>
          <w:t xml:space="preserve"> what about our hedges, or the matching of our assets and liabilities? </w:t>
        </w:r>
      </w:ins>
      <w:ins w:id="7636" w:author="Aleksander Hansen" w:date="2013-02-25T13:46:00Z">
        <w:r>
          <w:t xml:space="preserve">Well, since we are exposed to </w:t>
        </w:r>
        <w:r>
          <w:rPr>
            <w:i/>
          </w:rPr>
          <w:t>curve-risk</w:t>
        </w:r>
      </w:ins>
      <w:ins w:id="7637" w:author="Aleksander Hansen" w:date="2013-02-25T13:37:00Z">
        <w:r w:rsidR="005A511D">
          <w:rPr>
            <w:rPrChange w:id="7638" w:author="Aleksander Hansen" w:date="2013-02-25T13:38:00Z">
              <w:rPr/>
            </w:rPrChange>
          </w:rPr>
          <w:t>, especially with one factor approaches such as DV01, it is clear that we have to reassess how we think about hedging.</w:t>
        </w:r>
      </w:ins>
    </w:p>
    <w:p w14:paraId="45C134B9" w14:textId="77777777" w:rsidR="0051240F" w:rsidRPr="0051240F" w:rsidDel="005A511D" w:rsidRDefault="0051240F" w:rsidP="0051240F">
      <w:pPr>
        <w:pStyle w:val="Paragraph"/>
        <w:rPr>
          <w:del w:id="7639" w:author="Aleksander Hansen" w:date="2013-02-25T13:47:00Z"/>
        </w:rPr>
        <w:pPrChange w:id="7640" w:author="Aleksander Hansen" w:date="2013-02-25T11:30:00Z">
          <w:pPr>
            <w:pStyle w:val="Heading2"/>
          </w:pPr>
        </w:pPrChange>
      </w:pPr>
    </w:p>
    <w:p w14:paraId="1B991CFD" w14:textId="77777777" w:rsidR="001D14F0" w:rsidRDefault="001D14F0" w:rsidP="001D14F0">
      <w:pPr>
        <w:pStyle w:val="Text"/>
      </w:pPr>
    </w:p>
    <w:p w14:paraId="543BF9D6" w14:textId="77777777" w:rsidR="00B66DD9" w:rsidRDefault="00B66DD9" w:rsidP="001D14F0">
      <w:pPr>
        <w:pStyle w:val="Heading2"/>
      </w:pPr>
      <w:bookmarkStart w:id="7641" w:name="_Toc223340395"/>
      <w:r>
        <w:t xml:space="preserve">Define key rate exposures and know the characteristics of key rate </w:t>
      </w:r>
      <w:commentRangeStart w:id="7642"/>
      <w:r>
        <w:t>exposure</w:t>
      </w:r>
      <w:commentRangeEnd w:id="7642"/>
      <w:r w:rsidR="00E32933">
        <w:rPr>
          <w:rStyle w:val="CommentReference"/>
          <w:rFonts w:asciiTheme="majorHAnsi" w:eastAsiaTheme="minorEastAsia" w:hAnsiTheme="majorHAnsi" w:cstheme="minorBidi"/>
          <w:b w:val="0"/>
          <w:bCs w:val="0"/>
          <w:color w:val="auto"/>
        </w:rPr>
        <w:commentReference w:id="7642"/>
      </w:r>
      <w:r>
        <w:t xml:space="preserve"> factors including partial ‘01s and forward-bucket ‘01s.</w:t>
      </w:r>
      <w:bookmarkEnd w:id="7641"/>
    </w:p>
    <w:p w14:paraId="5BF9D752" w14:textId="4ADB9E1E" w:rsidR="001D14F0" w:rsidRPr="005A511D" w:rsidRDefault="005A511D" w:rsidP="001D14F0">
      <w:pPr>
        <w:pStyle w:val="Text"/>
        <w:rPr>
          <w:rPrChange w:id="7643" w:author="Aleksander Hansen" w:date="2013-02-25T13:57:00Z">
            <w:rPr/>
          </w:rPrChange>
        </w:rPr>
      </w:pPr>
      <w:ins w:id="7644" w:author="Aleksander Hansen" w:date="2013-02-25T13:55:00Z">
        <w:r>
          <w:t xml:space="preserve">When talking about key rate exposures three approaches that naturally </w:t>
        </w:r>
      </w:ins>
      <w:ins w:id="7645" w:author="Aleksander Hansen" w:date="2013-02-25T13:57:00Z">
        <w:r w:rsidR="006232E5">
          <w:t>come</w:t>
        </w:r>
      </w:ins>
      <w:ins w:id="7646" w:author="Aleksander Hansen" w:date="2013-02-25T13:55:00Z">
        <w:r>
          <w:t xml:space="preserve"> up are </w:t>
        </w:r>
      </w:ins>
      <w:ins w:id="7647" w:author="Aleksander Hansen" w:date="2013-02-25T13:56:00Z">
        <w:r>
          <w:rPr>
            <w:i/>
          </w:rPr>
          <w:t xml:space="preserve">key-rate shifts, partial ‘01s </w:t>
        </w:r>
        <w:r>
          <w:t xml:space="preserve">and </w:t>
        </w:r>
        <w:r>
          <w:rPr>
            <w:i/>
          </w:rPr>
          <w:t>forward-bucket ‘01s</w:t>
        </w:r>
      </w:ins>
      <w:ins w:id="7648" w:author="Aleksander Hansen" w:date="2013-02-25T13:57:00Z">
        <w:r>
          <w:t xml:space="preserve">. </w:t>
        </w:r>
        <w:r w:rsidR="006232E5">
          <w:t xml:space="preserve">Below we will explore each of these techniques in more detail. However, the common theme of key rate exposures is that different maturity rates do not change in tandem. So rather than matching the total duration, we disaggregate the information about duration. That is, we look at the distribution of risk </w:t>
        </w:r>
      </w:ins>
      <w:ins w:id="7649" w:author="Aleksander Hansen" w:date="2013-02-25T14:01:00Z">
        <w:r w:rsidR="006232E5">
          <w:t xml:space="preserve">across maturities, and see what combination of different </w:t>
        </w:r>
      </w:ins>
      <w:ins w:id="7650" w:author="Aleksander Hansen" w:date="2013-02-25T14:02:00Z">
        <w:r w:rsidR="006232E5">
          <w:t>maturity</w:t>
        </w:r>
      </w:ins>
      <w:ins w:id="7651" w:author="Aleksander Hansen" w:date="2013-02-25T14:01:00Z">
        <w:r w:rsidR="006232E5">
          <w:t xml:space="preserve"> rates</w:t>
        </w:r>
      </w:ins>
      <w:ins w:id="7652" w:author="Aleksander Hansen" w:date="2013-02-25T14:03:00Z">
        <w:r w:rsidR="006232E5">
          <w:t xml:space="preserve"> can constitute a good hedge for our portfolio.</w:t>
        </w:r>
      </w:ins>
    </w:p>
    <w:p w14:paraId="1BEC7A95" w14:textId="77777777" w:rsidR="00B66DD9" w:rsidDel="00973FF5" w:rsidRDefault="00B66DD9" w:rsidP="001D14F0">
      <w:pPr>
        <w:pStyle w:val="Heading2"/>
        <w:rPr>
          <w:del w:id="7653" w:author="Aleksander Hansen" w:date="2013-02-25T14:27:00Z"/>
        </w:rPr>
      </w:pPr>
      <w:bookmarkStart w:id="7654" w:name="_Toc223340396"/>
      <w:commentRangeStart w:id="7655"/>
      <w:r>
        <w:t>Describe</w:t>
      </w:r>
      <w:commentRangeEnd w:id="7655"/>
      <w:r w:rsidR="00E32933">
        <w:rPr>
          <w:rStyle w:val="CommentReference"/>
          <w:rFonts w:asciiTheme="majorHAnsi" w:eastAsiaTheme="minorEastAsia" w:hAnsiTheme="majorHAnsi" w:cstheme="minorBidi"/>
          <w:b w:val="0"/>
          <w:bCs w:val="0"/>
          <w:color w:val="auto"/>
        </w:rPr>
        <w:commentReference w:id="7655"/>
      </w:r>
      <w:r>
        <w:t xml:space="preserve"> key-rate shift analysis.</w:t>
      </w:r>
      <w:bookmarkEnd w:id="7654"/>
    </w:p>
    <w:p w14:paraId="4D6BCECA" w14:textId="62FFF71D" w:rsidR="00287CD8" w:rsidRDefault="00287CD8" w:rsidP="00973FF5">
      <w:pPr>
        <w:pStyle w:val="Heading2"/>
        <w:rPr>
          <w:ins w:id="7656" w:author="Aleksander Hansen" w:date="2013-02-25T14:25:00Z"/>
        </w:rPr>
        <w:pPrChange w:id="7657" w:author="Aleksander Hansen" w:date="2013-02-25T14:27:00Z">
          <w:pPr>
            <w:pStyle w:val="Text"/>
          </w:pPr>
        </w:pPrChange>
      </w:pPr>
    </w:p>
    <w:p w14:paraId="1AC65496" w14:textId="6F176223" w:rsidR="001D14F0" w:rsidRDefault="004C4EFC" w:rsidP="001D14F0">
      <w:pPr>
        <w:pStyle w:val="Text"/>
        <w:rPr>
          <w:ins w:id="7658" w:author="Aleksander Hansen" w:date="2013-02-25T14:14:00Z"/>
        </w:rPr>
      </w:pPr>
      <w:ins w:id="7659" w:author="Aleksander Hansen" w:date="2013-02-25T14:14:00Z">
        <w:r>
          <w:t>Key-rate shifts make two simplifying assumptions:</w:t>
        </w:r>
      </w:ins>
    </w:p>
    <w:p w14:paraId="5D931848" w14:textId="6F471103" w:rsidR="004C4EFC" w:rsidRDefault="004C4EFC" w:rsidP="004C4EFC">
      <w:pPr>
        <w:pStyle w:val="Text"/>
        <w:numPr>
          <w:ilvl w:val="0"/>
          <w:numId w:val="146"/>
        </w:numPr>
        <w:rPr>
          <w:ins w:id="7660" w:author="Aleksander Hansen" w:date="2013-02-25T14:15:00Z"/>
        </w:rPr>
        <w:pPrChange w:id="7661" w:author="Aleksander Hansen" w:date="2013-02-25T14:15:00Z">
          <w:pPr>
            <w:pStyle w:val="Text"/>
          </w:pPr>
        </w:pPrChange>
      </w:pPr>
      <w:ins w:id="7662" w:author="Aleksander Hansen" w:date="2013-02-25T14:15:00Z">
        <w:r>
          <w:t>Shifts in the key-rates are linear</w:t>
        </w:r>
      </w:ins>
    </w:p>
    <w:p w14:paraId="42E53C4C" w14:textId="0E351AA4" w:rsidR="004C4EFC" w:rsidRDefault="004C4EFC" w:rsidP="004C4EFC">
      <w:pPr>
        <w:pStyle w:val="Text"/>
        <w:numPr>
          <w:ilvl w:val="0"/>
          <w:numId w:val="146"/>
        </w:numPr>
        <w:rPr>
          <w:ins w:id="7663" w:author="Aleksander Hansen" w:date="2013-02-25T14:21:00Z"/>
        </w:rPr>
        <w:pPrChange w:id="7664" w:author="Aleksander Hansen" w:date="2013-02-25T14:15:00Z">
          <w:pPr>
            <w:pStyle w:val="Text"/>
          </w:pPr>
        </w:pPrChange>
      </w:pPr>
      <w:ins w:id="7665" w:author="Aleksander Hansen" w:date="2013-02-25T14:15:00Z">
        <w:r>
          <w:t xml:space="preserve">The rate of a given maturity is affected solely by its </w:t>
        </w:r>
      </w:ins>
      <w:ins w:id="7666" w:author="Aleksander Hansen" w:date="2013-02-25T14:17:00Z">
        <w:r w:rsidR="00287CD8">
          <w:t xml:space="preserve">closest key-rate. For example, a shift in the 10-year </w:t>
        </w:r>
      </w:ins>
      <w:ins w:id="7667" w:author="Aleksander Hansen" w:date="2013-02-25T14:18:00Z">
        <w:r w:rsidR="00287CD8">
          <w:t>rate</w:t>
        </w:r>
      </w:ins>
      <w:ins w:id="7668" w:author="Aleksander Hansen" w:date="2013-02-25T14:17:00Z">
        <w:r w:rsidR="00287CD8">
          <w:t xml:space="preserve"> is determined by the changes in the 5-year and 30-year rates. That is,</w:t>
        </w:r>
      </w:ins>
      <w:ins w:id="7669" w:author="Aleksander Hansen" w:date="2013-02-25T14:18:00Z">
        <w:r w:rsidR="00287CD8">
          <w:t xml:space="preserve"> </w:t>
        </w:r>
      </w:ins>
      <w:ins w:id="7670" w:author="Aleksander Hansen" w:date="2013-02-25T14:21:00Z">
        <w:r w:rsidR="00287CD8">
          <w:t xml:space="preserve">if the 5-year and 1-year rates were to stay constant, </w:t>
        </w:r>
      </w:ins>
      <w:ins w:id="7671" w:author="Aleksander Hansen" w:date="2013-02-25T14:18:00Z">
        <w:r w:rsidR="00287CD8">
          <w:t>a change in the 1-year rate would not change the 10-year rate</w:t>
        </w:r>
      </w:ins>
      <w:ins w:id="7672" w:author="Aleksander Hansen" w:date="2013-02-25T14:21:00Z">
        <w:r w:rsidR="00287CD8">
          <w:t xml:space="preserve">. </w:t>
        </w:r>
      </w:ins>
    </w:p>
    <w:p w14:paraId="52CFEFF3" w14:textId="0B4E1442" w:rsidR="00287CD8" w:rsidRDefault="00287CD8" w:rsidP="00287CD8">
      <w:pPr>
        <w:pStyle w:val="Text"/>
        <w:ind w:left="360"/>
        <w:rPr>
          <w:ins w:id="7673" w:author="Aleksander Hansen" w:date="2013-02-25T14:27:00Z"/>
        </w:rPr>
        <w:pPrChange w:id="7674" w:author="Aleksander Hansen" w:date="2013-02-25T14:21:00Z">
          <w:pPr>
            <w:pStyle w:val="Text"/>
          </w:pPr>
        </w:pPrChange>
      </w:pPr>
      <w:ins w:id="7675" w:author="Aleksander Hansen" w:date="2013-02-25T14:21:00Z">
        <w:r>
          <w:t xml:space="preserve">Both of these assumptions are violated by theory and empirical evidence. However, it is important to recognize that this by itself is not reason to abandon the key-rate shift approach. We can safely say that the key-rate shift approach is not a theory, however, it is a model </w:t>
        </w:r>
      </w:ins>
      <w:ins w:id="7676" w:author="Aleksander Hansen" w:date="2013-02-25T14:23:00Z">
        <w:r>
          <w:t>–</w:t>
        </w:r>
      </w:ins>
      <w:ins w:id="7677" w:author="Aleksander Hansen" w:date="2013-02-25T14:21:00Z">
        <w:r>
          <w:t xml:space="preserve"> a </w:t>
        </w:r>
      </w:ins>
      <w:ins w:id="7678" w:author="Aleksander Hansen" w:date="2013-02-25T14:23:00Z">
        <w:r>
          <w:t xml:space="preserve">simplification of the world, </w:t>
        </w:r>
      </w:ins>
      <w:ins w:id="7679" w:author="Aleksander Hansen" w:date="2013-02-25T14:24:00Z">
        <w:r>
          <w:t xml:space="preserve">and it </w:t>
        </w:r>
      </w:ins>
      <w:ins w:id="7680" w:author="Aleksander Hansen" w:date="2013-02-25T14:23:00Z">
        <w:r>
          <w:t>performs quite well</w:t>
        </w:r>
      </w:ins>
      <w:ins w:id="7681" w:author="Aleksander Hansen" w:date="2013-02-25T14:24:00Z">
        <w:r>
          <w:t xml:space="preserve"> in practice</w:t>
        </w:r>
      </w:ins>
      <w:ins w:id="7682" w:author="Aleksander Hansen" w:date="2013-02-25T14:23:00Z">
        <w:r>
          <w:t>.</w:t>
        </w:r>
      </w:ins>
    </w:p>
    <w:p w14:paraId="10B80415" w14:textId="77777777" w:rsidR="00973FF5" w:rsidRDefault="00973FF5" w:rsidP="00287CD8">
      <w:pPr>
        <w:pStyle w:val="Text"/>
        <w:ind w:left="360"/>
        <w:rPr>
          <w:ins w:id="7683" w:author="Aleksander Hansen" w:date="2013-02-25T14:27:00Z"/>
        </w:rPr>
        <w:pPrChange w:id="7684" w:author="Aleksander Hansen" w:date="2013-02-25T14:21:00Z">
          <w:pPr>
            <w:pStyle w:val="Text"/>
          </w:pPr>
        </w:pPrChange>
      </w:pPr>
    </w:p>
    <w:p w14:paraId="31BBA9C8" w14:textId="77777777" w:rsidR="00946CE6" w:rsidRDefault="00973FF5" w:rsidP="00287CD8">
      <w:pPr>
        <w:pStyle w:val="Text"/>
        <w:ind w:left="360"/>
        <w:rPr>
          <w:ins w:id="7685" w:author="Aleksander Hansen" w:date="2013-02-25T14:39:00Z"/>
        </w:rPr>
        <w:pPrChange w:id="7686" w:author="Aleksander Hansen" w:date="2013-02-25T14:21:00Z">
          <w:pPr>
            <w:pStyle w:val="Text"/>
          </w:pPr>
        </w:pPrChange>
      </w:pPr>
      <w:ins w:id="7687" w:author="Aleksander Hansen" w:date="2013-02-25T14:27:00Z">
        <w:r>
          <w:t xml:space="preserve">So what is key-rate shifts </w:t>
        </w:r>
      </w:ins>
      <w:ins w:id="7688" w:author="Aleksander Hansen" w:date="2013-02-25T14:39:00Z">
        <w:r w:rsidR="00946CE6">
          <w:t>all about</w:t>
        </w:r>
      </w:ins>
      <w:ins w:id="7689" w:author="Aleksander Hansen" w:date="2013-02-25T14:27:00Z">
        <w:r>
          <w:t xml:space="preserve">? In its simplest form it consists of picking </w:t>
        </w:r>
      </w:ins>
      <w:ins w:id="7690" w:author="Aleksander Hansen" w:date="2013-02-25T14:29:00Z">
        <w:r>
          <w:t xml:space="preserve">a few </w:t>
        </w:r>
      </w:ins>
      <w:ins w:id="7691" w:author="Aleksander Hansen" w:date="2013-02-25T14:27:00Z">
        <w:r>
          <w:t xml:space="preserve">rates </w:t>
        </w:r>
      </w:ins>
      <w:ins w:id="7692" w:author="Aleksander Hansen" w:date="2013-02-25T14:29:00Z">
        <w:r>
          <w:t>along</w:t>
        </w:r>
      </w:ins>
      <w:ins w:id="7693" w:author="Aleksander Hansen" w:date="2013-02-25T14:27:00Z">
        <w:r>
          <w:t xml:space="preserve"> </w:t>
        </w:r>
      </w:ins>
      <w:ins w:id="7694" w:author="Aleksander Hansen" w:date="2013-02-25T14:29:00Z">
        <w:r>
          <w:t>the term-structure that describes it well</w:t>
        </w:r>
      </w:ins>
      <w:ins w:id="7695" w:author="Aleksander Hansen" w:date="2013-02-25T14:30:00Z">
        <w:r>
          <w:t>: that are representative of the curve</w:t>
        </w:r>
      </w:ins>
      <w:ins w:id="7696" w:author="Aleksander Hansen" w:date="2013-02-25T14:29:00Z">
        <w:r>
          <w:t xml:space="preserve">. Typically, liquid instruments are picked, which </w:t>
        </w:r>
      </w:ins>
      <w:ins w:id="7697" w:author="Aleksander Hansen" w:date="2013-02-25T14:31:00Z">
        <w:r>
          <w:t xml:space="preserve">generally </w:t>
        </w:r>
      </w:ins>
      <w:ins w:id="7698" w:author="Aleksander Hansen" w:date="2013-02-25T14:29:00Z">
        <w:r>
          <w:t xml:space="preserve">implies maturities of 2-year, 5-year, 10-year and 30-year rates as these are among the most heavily traded instruments. </w:t>
        </w:r>
      </w:ins>
    </w:p>
    <w:p w14:paraId="7F64E971" w14:textId="77777777" w:rsidR="00946CE6" w:rsidRDefault="00946CE6" w:rsidP="00287CD8">
      <w:pPr>
        <w:pStyle w:val="Text"/>
        <w:ind w:left="360"/>
        <w:rPr>
          <w:ins w:id="7699" w:author="Aleksander Hansen" w:date="2013-02-25T14:39:00Z"/>
        </w:rPr>
        <w:pPrChange w:id="7700" w:author="Aleksander Hansen" w:date="2013-02-25T14:21:00Z">
          <w:pPr>
            <w:pStyle w:val="Text"/>
          </w:pPr>
        </w:pPrChange>
      </w:pPr>
    </w:p>
    <w:p w14:paraId="7E81465C" w14:textId="78B2CD93" w:rsidR="00973FF5" w:rsidRDefault="00BD0D89" w:rsidP="00287CD8">
      <w:pPr>
        <w:pStyle w:val="Text"/>
        <w:ind w:left="360"/>
        <w:pPrChange w:id="7701" w:author="Aleksander Hansen" w:date="2013-02-25T14:21:00Z">
          <w:pPr>
            <w:pStyle w:val="Text"/>
          </w:pPr>
        </w:pPrChange>
      </w:pPr>
      <w:ins w:id="7702" w:author="Aleksander Hansen" w:date="2013-02-25T14:34:00Z">
        <w:r>
          <w:t>The key point is that the rates we choose are normalized such that they are one basis point at their maturity and decline linearly to 0 at the maturity of the</w:t>
        </w:r>
      </w:ins>
      <w:ins w:id="7703" w:author="Aleksander Hansen" w:date="2013-02-25T14:37:00Z">
        <w:r w:rsidR="00946CE6">
          <w:t xml:space="preserve"> closest key-rate. Going back to our previous example, this would mean that the 10-year rate would decline linearly from 1 basis point at the 10 year mark to 0 basis points at the 5-year, and 30-year mark</w:t>
        </w:r>
      </w:ins>
      <w:ins w:id="7704" w:author="Aleksander Hansen" w:date="2013-02-25T14:44:00Z">
        <w:r w:rsidR="00C07F53">
          <w:t xml:space="preserve"> (this forming a tent shape)</w:t>
        </w:r>
      </w:ins>
      <w:ins w:id="7705" w:author="Aleksander Hansen" w:date="2013-02-25T14:37:00Z">
        <w:r w:rsidR="00946CE6">
          <w:t>.</w:t>
        </w:r>
      </w:ins>
      <w:ins w:id="7706" w:author="Aleksander Hansen" w:date="2013-02-25T14:41:00Z">
        <w:r w:rsidR="00946CE6">
          <w:t xml:space="preserve"> The sum of a shift in the key-rates is then defined to sum to 1 basis point, such that we can </w:t>
        </w:r>
      </w:ins>
      <w:ins w:id="7707" w:author="Aleksander Hansen" w:date="2013-02-25T14:44:00Z">
        <w:r w:rsidR="00C07F53">
          <w:t>disaggregate the</w:t>
        </w:r>
      </w:ins>
      <w:ins w:id="7708" w:author="Aleksander Hansen" w:date="2013-02-25T14:41:00Z">
        <w:r w:rsidR="00946CE6">
          <w:t xml:space="preserve"> total DV01 or duration change into our rate components.</w:t>
        </w:r>
      </w:ins>
    </w:p>
    <w:p w14:paraId="5A2778EC" w14:textId="77777777" w:rsidR="00B66DD9" w:rsidRDefault="00B66DD9" w:rsidP="001D14F0">
      <w:pPr>
        <w:pStyle w:val="Heading2"/>
      </w:pPr>
      <w:bookmarkStart w:id="7709" w:name="_Toc223340397"/>
      <w:commentRangeStart w:id="7710"/>
      <w:r>
        <w:t>Define</w:t>
      </w:r>
      <w:commentRangeEnd w:id="7710"/>
      <w:r w:rsidR="00E32933">
        <w:rPr>
          <w:rStyle w:val="CommentReference"/>
          <w:rFonts w:asciiTheme="majorHAnsi" w:eastAsiaTheme="minorEastAsia" w:hAnsiTheme="majorHAnsi" w:cstheme="minorBidi"/>
          <w:b w:val="0"/>
          <w:bCs w:val="0"/>
          <w:color w:val="auto"/>
        </w:rPr>
        <w:commentReference w:id="7710"/>
      </w:r>
      <w:r>
        <w:t>, calculate, and interpret key rate ‘01 and key rate duration.</w:t>
      </w:r>
      <w:bookmarkEnd w:id="7709"/>
    </w:p>
    <w:p w14:paraId="45A7B245" w14:textId="77777777" w:rsidR="001D14F0" w:rsidRDefault="001D14F0" w:rsidP="001D14F0">
      <w:pPr>
        <w:pStyle w:val="Text"/>
      </w:pPr>
      <w:bookmarkStart w:id="7711" w:name="_GoBack"/>
      <w:bookmarkEnd w:id="7711"/>
    </w:p>
    <w:p w14:paraId="3756EAEC" w14:textId="77777777" w:rsidR="00B66DD9" w:rsidRDefault="00B66DD9" w:rsidP="001D14F0">
      <w:pPr>
        <w:pStyle w:val="Heading2"/>
      </w:pPr>
      <w:bookmarkStart w:id="7712" w:name="_Toc223340398"/>
      <w:commentRangeStart w:id="7713"/>
      <w:r>
        <w:t>Describe</w:t>
      </w:r>
      <w:commentRangeEnd w:id="7713"/>
      <w:r w:rsidR="00E32933">
        <w:rPr>
          <w:rStyle w:val="CommentReference"/>
          <w:rFonts w:asciiTheme="majorHAnsi" w:eastAsiaTheme="minorEastAsia" w:hAnsiTheme="majorHAnsi" w:cstheme="minorBidi"/>
          <w:b w:val="0"/>
          <w:bCs w:val="0"/>
          <w:color w:val="auto"/>
        </w:rPr>
        <w:commentReference w:id="7713"/>
      </w:r>
      <w:r>
        <w:t xml:space="preserve"> the key rate exposure technique in multi-factor hedging applications and summarize its advantages and disadvantages.</w:t>
      </w:r>
      <w:bookmarkEnd w:id="7712"/>
    </w:p>
    <w:p w14:paraId="4D6EC83F" w14:textId="77777777" w:rsidR="001D14F0" w:rsidRDefault="001D14F0" w:rsidP="001D14F0">
      <w:pPr>
        <w:pStyle w:val="Text"/>
      </w:pPr>
    </w:p>
    <w:p w14:paraId="1C7F3CDF" w14:textId="77777777" w:rsidR="00B66DD9" w:rsidRDefault="00B66DD9" w:rsidP="001D14F0">
      <w:pPr>
        <w:pStyle w:val="Heading2"/>
      </w:pPr>
      <w:bookmarkStart w:id="7714" w:name="_Toc223340399"/>
      <w:commentRangeStart w:id="7715"/>
      <w:r>
        <w:t>Calculate</w:t>
      </w:r>
      <w:commentRangeEnd w:id="7715"/>
      <w:r w:rsidR="00E32933">
        <w:rPr>
          <w:rStyle w:val="CommentReference"/>
          <w:rFonts w:asciiTheme="majorHAnsi" w:eastAsiaTheme="minorEastAsia" w:hAnsiTheme="majorHAnsi" w:cstheme="minorBidi"/>
          <w:b w:val="0"/>
          <w:bCs w:val="0"/>
          <w:color w:val="auto"/>
        </w:rPr>
        <w:commentReference w:id="7715"/>
      </w:r>
      <w:r>
        <w:t xml:space="preserve"> the key rate exposures for a given security, and compute the appropriate hedging positions given a specific key rate exposure profile.</w:t>
      </w:r>
      <w:bookmarkEnd w:id="7714"/>
    </w:p>
    <w:p w14:paraId="2E050828" w14:textId="77777777" w:rsidR="001D14F0" w:rsidRDefault="001D14F0" w:rsidP="001D14F0">
      <w:pPr>
        <w:pStyle w:val="Text"/>
      </w:pPr>
    </w:p>
    <w:p w14:paraId="584F0862" w14:textId="77777777" w:rsidR="00B66DD9" w:rsidRDefault="00B66DD9" w:rsidP="001D14F0">
      <w:pPr>
        <w:pStyle w:val="Heading2"/>
      </w:pPr>
      <w:bookmarkStart w:id="7716" w:name="_Toc223340400"/>
      <w:commentRangeStart w:id="7717"/>
      <w:r>
        <w:t>Describe</w:t>
      </w:r>
      <w:commentRangeEnd w:id="7717"/>
      <w:r w:rsidR="00E32933">
        <w:rPr>
          <w:rStyle w:val="CommentReference"/>
          <w:rFonts w:asciiTheme="majorHAnsi" w:eastAsiaTheme="minorEastAsia" w:hAnsiTheme="majorHAnsi" w:cstheme="minorBidi"/>
          <w:b w:val="0"/>
          <w:bCs w:val="0"/>
          <w:color w:val="auto"/>
        </w:rPr>
        <w:commentReference w:id="7717"/>
      </w:r>
      <w:r>
        <w:t xml:space="preserve"> the relationship between key rates, partial '01s and forward-bucket ‘01s, and calculate the </w:t>
      </w:r>
      <w:proofErr w:type="spellStart"/>
      <w:r>
        <w:t>forwardbucket</w:t>
      </w:r>
      <w:proofErr w:type="spellEnd"/>
      <w:r>
        <w:t xml:space="preserve"> ‘01 for a shift in rates in one or more buckets.</w:t>
      </w:r>
      <w:bookmarkEnd w:id="7716"/>
    </w:p>
    <w:p w14:paraId="1216B642" w14:textId="77777777" w:rsidR="001D14F0" w:rsidRDefault="001D14F0" w:rsidP="001D14F0">
      <w:pPr>
        <w:pStyle w:val="Text"/>
      </w:pPr>
    </w:p>
    <w:p w14:paraId="6B017B7B" w14:textId="77777777" w:rsidR="00B66DD9" w:rsidRDefault="00B66DD9" w:rsidP="001D14F0">
      <w:pPr>
        <w:pStyle w:val="Heading2"/>
      </w:pPr>
      <w:bookmarkStart w:id="7718" w:name="_Toc223340401"/>
      <w:commentRangeStart w:id="7719"/>
      <w:r>
        <w:t>Construct</w:t>
      </w:r>
      <w:commentRangeEnd w:id="7719"/>
      <w:r w:rsidR="00E32933">
        <w:rPr>
          <w:rStyle w:val="CommentReference"/>
          <w:rFonts w:asciiTheme="majorHAnsi" w:eastAsiaTheme="minorEastAsia" w:hAnsiTheme="majorHAnsi" w:cstheme="minorBidi"/>
          <w:b w:val="0"/>
          <w:bCs w:val="0"/>
          <w:color w:val="auto"/>
        </w:rPr>
        <w:commentReference w:id="7719"/>
      </w:r>
      <w:r>
        <w:t xml:space="preserve"> an appropriate hedge for a position across its entire range of forward bucket exposures.</w:t>
      </w:r>
      <w:bookmarkEnd w:id="7718"/>
    </w:p>
    <w:p w14:paraId="0C5ABFA5" w14:textId="77777777" w:rsidR="001D14F0" w:rsidRDefault="001D14F0" w:rsidP="001D14F0">
      <w:pPr>
        <w:pStyle w:val="Text"/>
      </w:pPr>
    </w:p>
    <w:p w14:paraId="37561832" w14:textId="77777777" w:rsidR="00CA417E" w:rsidRDefault="00B66DD9" w:rsidP="001D14F0">
      <w:pPr>
        <w:pStyle w:val="Heading2"/>
        <w:rPr>
          <w:ins w:id="7720" w:author="Aleksander Hansen" w:date="2013-02-17T14:19:00Z"/>
        </w:rPr>
      </w:pPr>
      <w:bookmarkStart w:id="7721" w:name="_Toc223340402"/>
      <w:commentRangeStart w:id="7722"/>
      <w:r>
        <w:t>Explain</w:t>
      </w:r>
      <w:commentRangeEnd w:id="7722"/>
      <w:r w:rsidR="00E32933">
        <w:rPr>
          <w:rStyle w:val="CommentReference"/>
          <w:rFonts w:asciiTheme="majorHAnsi" w:eastAsiaTheme="minorEastAsia" w:hAnsiTheme="majorHAnsi" w:cstheme="minorBidi"/>
          <w:b w:val="0"/>
          <w:bCs w:val="0"/>
          <w:color w:val="auto"/>
        </w:rPr>
        <w:commentReference w:id="7722"/>
      </w:r>
      <w:r>
        <w:t xml:space="preserve"> how key rate and multi-factor analysis may be applied in estimating portfolio volatility.</w:t>
      </w:r>
      <w:bookmarkEnd w:id="7721"/>
    </w:p>
    <w:p w14:paraId="064F0233" w14:textId="77777777" w:rsidR="00CA417E" w:rsidRDefault="00CA417E">
      <w:pPr>
        <w:rPr>
          <w:ins w:id="7723" w:author="Aleksander Hansen" w:date="2013-02-17T14:19:00Z"/>
          <w:rFonts w:ascii="Trebuchet MS" w:eastAsiaTheme="majorEastAsia" w:hAnsi="Trebuchet MS" w:cstheme="majorBidi"/>
          <w:b/>
          <w:bCs/>
          <w:color w:val="598774"/>
          <w:sz w:val="26"/>
          <w:szCs w:val="26"/>
        </w:rPr>
      </w:pPr>
      <w:ins w:id="7724" w:author="Aleksander Hansen" w:date="2013-02-17T14:19:00Z">
        <w:r>
          <w:br w:type="page"/>
        </w:r>
      </w:ins>
    </w:p>
    <w:p w14:paraId="20140ABD" w14:textId="77777777" w:rsidR="00CA417E" w:rsidRDefault="00CA417E" w:rsidP="00CA417E">
      <w:pPr>
        <w:pStyle w:val="Heading2"/>
        <w:rPr>
          <w:ins w:id="7725" w:author="Aleksander Hansen" w:date="2013-02-17T14:19:00Z"/>
        </w:rPr>
      </w:pPr>
      <w:bookmarkStart w:id="7726" w:name="_Toc223340403"/>
      <w:ins w:id="7727" w:author="Aleksander Hansen" w:date="2013-02-17T14:19:00Z">
        <w:r>
          <w:t>Questions and Answers</w:t>
        </w:r>
        <w:bookmarkEnd w:id="7726"/>
      </w:ins>
    </w:p>
    <w:p w14:paraId="3BECAE95" w14:textId="77777777" w:rsidR="00CA417E" w:rsidRDefault="00CA417E" w:rsidP="00CA417E">
      <w:pPr>
        <w:pStyle w:val="Heading3SubGTNI"/>
        <w:rPr>
          <w:ins w:id="7728" w:author="Aleksander Hansen" w:date="2013-02-17T14:19:00Z"/>
        </w:rPr>
      </w:pPr>
      <w:bookmarkStart w:id="7729" w:name="_Toc223340404"/>
      <w:ins w:id="7730" w:author="Aleksander Hansen" w:date="2013-02-17T14:19:00Z">
        <w:r>
          <w:t>Questions</w:t>
        </w:r>
        <w:bookmarkEnd w:id="7729"/>
      </w:ins>
    </w:p>
    <w:p w14:paraId="01F24D45" w14:textId="77777777" w:rsidR="00CA417E" w:rsidRDefault="00CA417E" w:rsidP="00CA417E">
      <w:pPr>
        <w:rPr>
          <w:ins w:id="7731" w:author="Aleksander Hansen" w:date="2013-02-17T14:19:00Z"/>
          <w:rFonts w:ascii="Trebuchet MS" w:eastAsiaTheme="majorEastAsia" w:hAnsi="Trebuchet MS" w:cstheme="majorBidi"/>
          <w:b/>
          <w:bCs/>
          <w:color w:val="000000" w:themeColor="text1"/>
        </w:rPr>
      </w:pPr>
      <w:ins w:id="7732" w:author="Aleksander Hansen" w:date="2013-02-17T14:19:00Z">
        <w:r>
          <w:br w:type="page"/>
        </w:r>
      </w:ins>
    </w:p>
    <w:p w14:paraId="67F3C49B" w14:textId="39A3CDBA" w:rsidR="00B66DD9" w:rsidRDefault="00CA417E">
      <w:pPr>
        <w:pStyle w:val="Heading3SubGTNI"/>
        <w:pPrChange w:id="7733" w:author="Aleksander Hansen" w:date="2013-02-17T14:19:00Z">
          <w:pPr/>
        </w:pPrChange>
      </w:pPr>
      <w:bookmarkStart w:id="7734" w:name="_Toc223340405"/>
      <w:ins w:id="7735" w:author="Aleksander Hansen" w:date="2013-02-17T14:19:00Z">
        <w:r>
          <w:t>Answers</w:t>
        </w:r>
        <w:bookmarkEnd w:id="7734"/>
        <w:r>
          <w:t xml:space="preserve"> </w:t>
        </w:r>
      </w:ins>
      <w:r w:rsidR="00B66DD9">
        <w:br w:type="page"/>
      </w:r>
    </w:p>
    <w:p w14:paraId="64736321" w14:textId="77777777" w:rsidR="001D14F0" w:rsidRDefault="001D14F0" w:rsidP="000A6DD9">
      <w:pPr>
        <w:pStyle w:val="Heading1"/>
      </w:pPr>
      <w:bookmarkStart w:id="7736" w:name="_Toc223340406"/>
      <w:r>
        <w:t>Tuckman, Chapter 6: Empirical Approaches to Risk Metrics and Hedging</w:t>
      </w:r>
      <w:bookmarkEnd w:id="7736"/>
    </w:p>
    <w:p w14:paraId="708A00B7" w14:textId="77777777" w:rsidR="001D14F0" w:rsidRDefault="001D14F0"/>
    <w:p w14:paraId="3EE6F6F7" w14:textId="77777777" w:rsidR="000A6DD9" w:rsidRDefault="001D14F0">
      <w:r w:rsidRPr="008568A7">
        <w:rPr>
          <w:noProof/>
        </w:rPr>
        <mc:AlternateContent>
          <mc:Choice Requires="wps">
            <w:drawing>
              <wp:inline distT="0" distB="0" distL="0" distR="0" wp14:anchorId="6A4282A9" wp14:editId="310D9140">
                <wp:extent cx="5772150" cy="3872230"/>
                <wp:effectExtent l="0" t="0" r="0" b="0"/>
                <wp:docPr id="27" name="Text Box 27"/>
                <wp:cNvGraphicFramePr/>
                <a:graphic xmlns:a="http://schemas.openxmlformats.org/drawingml/2006/main">
                  <a:graphicData uri="http://schemas.microsoft.com/office/word/2010/wordprocessingShape">
                    <wps:wsp>
                      <wps:cNvSpPr txBox="1"/>
                      <wps:spPr>
                        <a:xfrm>
                          <a:off x="0" y="0"/>
                          <a:ext cx="5772150" cy="387223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BC5DBF" w14:textId="77777777" w:rsidR="00BD0D89" w:rsidRPr="000A6DD9" w:rsidRDefault="00BD0D89" w:rsidP="001D14F0">
                            <w:pPr>
                              <w:pStyle w:val="Text"/>
                              <w:rPr>
                                <w:b/>
                              </w:rPr>
                            </w:pPr>
                            <w:r w:rsidRPr="000A6DD9">
                              <w:rPr>
                                <w:b/>
                              </w:rPr>
                              <w:t>Learning Outcomes:</w:t>
                            </w:r>
                          </w:p>
                          <w:p w14:paraId="1A65113A" w14:textId="77777777" w:rsidR="00BD0D89" w:rsidRPr="00974E1C" w:rsidRDefault="00BD0D89" w:rsidP="001D14F0">
                            <w:pPr>
                              <w:pStyle w:val="Text"/>
                            </w:pPr>
                          </w:p>
                          <w:p w14:paraId="32F0D9DD" w14:textId="77777777" w:rsidR="00BD0D89" w:rsidRPr="001D14F0" w:rsidRDefault="00BD0D89" w:rsidP="001D14F0">
                            <w:pPr>
                              <w:pStyle w:val="Text"/>
                            </w:pPr>
                            <w:r w:rsidRPr="000A6DD9">
                              <w:rPr>
                                <w:b/>
                              </w:rPr>
                              <w:t>Explain</w:t>
                            </w:r>
                            <w:r w:rsidRPr="001D14F0">
                              <w:t xml:space="preserve"> the drawbacks to using a DV01-neutral hedge for a bond position.</w:t>
                            </w:r>
                          </w:p>
                          <w:p w14:paraId="779E3D39" w14:textId="77777777" w:rsidR="00BD0D89" w:rsidRDefault="00BD0D89" w:rsidP="001D14F0">
                            <w:pPr>
                              <w:pStyle w:val="Text"/>
                            </w:pPr>
                          </w:p>
                          <w:p w14:paraId="5CE2B2F9" w14:textId="77777777" w:rsidR="00BD0D89" w:rsidRPr="001D14F0" w:rsidRDefault="00BD0D89" w:rsidP="001D14F0">
                            <w:pPr>
                              <w:pStyle w:val="Text"/>
                            </w:pPr>
                            <w:r w:rsidRPr="000A6DD9">
                              <w:rPr>
                                <w:b/>
                              </w:rPr>
                              <w:t xml:space="preserve">Describe </w:t>
                            </w:r>
                            <w:r w:rsidRPr="001D14F0">
                              <w:t>a regression hedge and explain how it improves on a standard DV01-neutral hedge.</w:t>
                            </w:r>
                          </w:p>
                          <w:p w14:paraId="0C9FB736" w14:textId="77777777" w:rsidR="00BD0D89" w:rsidRDefault="00BD0D89" w:rsidP="001D14F0">
                            <w:pPr>
                              <w:pStyle w:val="Text"/>
                            </w:pPr>
                          </w:p>
                          <w:p w14:paraId="7FF8E36E" w14:textId="77777777" w:rsidR="00BD0D89" w:rsidRPr="001D14F0" w:rsidRDefault="00BD0D89" w:rsidP="001D14F0">
                            <w:pPr>
                              <w:pStyle w:val="Text"/>
                            </w:pPr>
                            <w:r w:rsidRPr="000A6DD9">
                              <w:rPr>
                                <w:b/>
                              </w:rPr>
                              <w:t>Calculate</w:t>
                            </w:r>
                            <w:r w:rsidRPr="001D14F0">
                              <w:t xml:space="preserve"> the regression hedge adjustment factor, beta.</w:t>
                            </w:r>
                          </w:p>
                          <w:p w14:paraId="66443DB3" w14:textId="77777777" w:rsidR="00BD0D89" w:rsidRDefault="00BD0D89" w:rsidP="001D14F0">
                            <w:pPr>
                              <w:pStyle w:val="Text"/>
                            </w:pPr>
                          </w:p>
                          <w:p w14:paraId="0A39DF29" w14:textId="77777777" w:rsidR="00BD0D89" w:rsidRPr="001D14F0" w:rsidRDefault="00BD0D89" w:rsidP="001D14F0">
                            <w:pPr>
                              <w:pStyle w:val="Text"/>
                            </w:pPr>
                            <w:r w:rsidRPr="000A6DD9">
                              <w:rPr>
                                <w:b/>
                              </w:rPr>
                              <w:t>Calculate</w:t>
                            </w:r>
                            <w:r w:rsidRPr="001D14F0">
                              <w:t xml:space="preserve"> the face value of an offsetting position needed to carry out a regression hedge.</w:t>
                            </w:r>
                          </w:p>
                          <w:p w14:paraId="62FFE6E0" w14:textId="77777777" w:rsidR="00BD0D89" w:rsidRDefault="00BD0D89" w:rsidP="001D14F0">
                            <w:pPr>
                              <w:pStyle w:val="Text"/>
                            </w:pPr>
                          </w:p>
                          <w:p w14:paraId="6932E675" w14:textId="77777777" w:rsidR="00BD0D89" w:rsidRPr="001D14F0" w:rsidRDefault="00BD0D89" w:rsidP="001D14F0">
                            <w:pPr>
                              <w:pStyle w:val="Text"/>
                            </w:pPr>
                            <w:r w:rsidRPr="000A6DD9">
                              <w:rPr>
                                <w:b/>
                              </w:rPr>
                              <w:t>Calculate</w:t>
                            </w:r>
                            <w:r w:rsidRPr="001D14F0">
                              <w:t xml:space="preserve"> the face value of multiple offsetting swap positions needed to carry out a two-variable regression hedge.</w:t>
                            </w:r>
                          </w:p>
                          <w:p w14:paraId="0E48F9F7" w14:textId="77777777" w:rsidR="00BD0D89" w:rsidRDefault="00BD0D89" w:rsidP="001D14F0">
                            <w:pPr>
                              <w:pStyle w:val="Text"/>
                            </w:pPr>
                          </w:p>
                          <w:p w14:paraId="60C00A0B" w14:textId="77777777" w:rsidR="00BD0D89" w:rsidRPr="001D14F0" w:rsidRDefault="00BD0D89" w:rsidP="001D14F0">
                            <w:pPr>
                              <w:pStyle w:val="Text"/>
                            </w:pPr>
                            <w:r w:rsidRPr="000A6DD9">
                              <w:rPr>
                                <w:b/>
                              </w:rPr>
                              <w:t>Compare and contrast</w:t>
                            </w:r>
                            <w:r w:rsidRPr="001D14F0">
                              <w:t xml:space="preserve"> between level and change regressions.</w:t>
                            </w:r>
                          </w:p>
                          <w:p w14:paraId="20AA435C" w14:textId="77777777" w:rsidR="00BD0D89" w:rsidRDefault="00BD0D89" w:rsidP="001D14F0">
                            <w:pPr>
                              <w:pStyle w:val="Text"/>
                            </w:pPr>
                          </w:p>
                          <w:p w14:paraId="5017E110" w14:textId="424E2548" w:rsidR="00BD0D89" w:rsidRPr="001D14F0" w:rsidRDefault="00BD0D89" w:rsidP="001D14F0">
                            <w:pPr>
                              <w:pStyle w:val="Text"/>
                            </w:pPr>
                            <w:r w:rsidRPr="000A6DD9">
                              <w:rPr>
                                <w:b/>
                              </w:rPr>
                              <w:t>Describe</w:t>
                            </w:r>
                            <w:r w:rsidRPr="001D14F0">
                              <w:t xml:space="preserve"> principal component analysis and explain how it is applied in constructing a hedging portfolio.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7" o:spid="_x0000_s1057" type="#_x0000_t202" style="width:454.5pt;height:304.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" fillcolor="#b1c2a3" stroked="f">
                <v:textbox>
                  <w:txbxContent>
                    <w:p w14:paraId="09BC5DBF" w14:textId="77777777" w:rsidR="00BD0D89" w:rsidRPr="000A6DD9" w:rsidRDefault="00BD0D89" w:rsidP="001D14F0">
                      <w:pPr>
                        <w:pStyle w:val="Text"/>
                        <w:rPr>
                          <w:b/>
                        </w:rPr>
                      </w:pPr>
                      <w:r w:rsidRPr="000A6DD9">
                        <w:rPr>
                          <w:b/>
                        </w:rPr>
                        <w:t>Learning Outcomes:</w:t>
                      </w:r>
                    </w:p>
                    <w:p w14:paraId="1A65113A" w14:textId="77777777" w:rsidR="00BD0D89" w:rsidRPr="00974E1C" w:rsidRDefault="00BD0D89" w:rsidP="001D14F0">
                      <w:pPr>
                        <w:pStyle w:val="Text"/>
                      </w:pPr>
                    </w:p>
                    <w:p w14:paraId="32F0D9DD" w14:textId="77777777" w:rsidR="00BD0D89" w:rsidRPr="001D14F0" w:rsidRDefault="00BD0D89" w:rsidP="001D14F0">
                      <w:pPr>
                        <w:pStyle w:val="Text"/>
                      </w:pPr>
                      <w:r w:rsidRPr="000A6DD9">
                        <w:rPr>
                          <w:b/>
                        </w:rPr>
                        <w:t>Explain</w:t>
                      </w:r>
                      <w:r w:rsidRPr="001D14F0">
                        <w:t xml:space="preserve"> the drawbacks to using a DV01-neutral hedge for a bond position.</w:t>
                      </w:r>
                    </w:p>
                    <w:p w14:paraId="779E3D39" w14:textId="77777777" w:rsidR="00BD0D89" w:rsidRDefault="00BD0D89" w:rsidP="001D14F0">
                      <w:pPr>
                        <w:pStyle w:val="Text"/>
                      </w:pPr>
                    </w:p>
                    <w:p w14:paraId="5CE2B2F9" w14:textId="77777777" w:rsidR="00BD0D89" w:rsidRPr="001D14F0" w:rsidRDefault="00BD0D89" w:rsidP="001D14F0">
                      <w:pPr>
                        <w:pStyle w:val="Text"/>
                      </w:pPr>
                      <w:r w:rsidRPr="000A6DD9">
                        <w:rPr>
                          <w:b/>
                        </w:rPr>
                        <w:t xml:space="preserve">Describe </w:t>
                      </w:r>
                      <w:r w:rsidRPr="001D14F0">
                        <w:t>a regression hedge and explain how it improves on a standard DV01-neutral hedge.</w:t>
                      </w:r>
                    </w:p>
                    <w:p w14:paraId="0C9FB736" w14:textId="77777777" w:rsidR="00BD0D89" w:rsidRDefault="00BD0D89" w:rsidP="001D14F0">
                      <w:pPr>
                        <w:pStyle w:val="Text"/>
                      </w:pPr>
                    </w:p>
                    <w:p w14:paraId="7FF8E36E" w14:textId="77777777" w:rsidR="00BD0D89" w:rsidRPr="001D14F0" w:rsidRDefault="00BD0D89" w:rsidP="001D14F0">
                      <w:pPr>
                        <w:pStyle w:val="Text"/>
                      </w:pPr>
                      <w:r w:rsidRPr="000A6DD9">
                        <w:rPr>
                          <w:b/>
                        </w:rPr>
                        <w:t>Calculate</w:t>
                      </w:r>
                      <w:r w:rsidRPr="001D14F0">
                        <w:t xml:space="preserve"> the regression hedge adjustment factor, beta.</w:t>
                      </w:r>
                    </w:p>
                    <w:p w14:paraId="66443DB3" w14:textId="77777777" w:rsidR="00BD0D89" w:rsidRDefault="00BD0D89" w:rsidP="001D14F0">
                      <w:pPr>
                        <w:pStyle w:val="Text"/>
                      </w:pPr>
                    </w:p>
                    <w:p w14:paraId="0A39DF29" w14:textId="77777777" w:rsidR="00BD0D89" w:rsidRPr="001D14F0" w:rsidRDefault="00BD0D89" w:rsidP="001D14F0">
                      <w:pPr>
                        <w:pStyle w:val="Text"/>
                      </w:pPr>
                      <w:r w:rsidRPr="000A6DD9">
                        <w:rPr>
                          <w:b/>
                        </w:rPr>
                        <w:t>Calculate</w:t>
                      </w:r>
                      <w:r w:rsidRPr="001D14F0">
                        <w:t xml:space="preserve"> the face value of an offsetting position needed to carry out a regression hedge.</w:t>
                      </w:r>
                    </w:p>
                    <w:p w14:paraId="62FFE6E0" w14:textId="77777777" w:rsidR="00BD0D89" w:rsidRDefault="00BD0D89" w:rsidP="001D14F0">
                      <w:pPr>
                        <w:pStyle w:val="Text"/>
                      </w:pPr>
                    </w:p>
                    <w:p w14:paraId="6932E675" w14:textId="77777777" w:rsidR="00BD0D89" w:rsidRPr="001D14F0" w:rsidRDefault="00BD0D89" w:rsidP="001D14F0">
                      <w:pPr>
                        <w:pStyle w:val="Text"/>
                      </w:pPr>
                      <w:r w:rsidRPr="000A6DD9">
                        <w:rPr>
                          <w:b/>
                        </w:rPr>
                        <w:t>Calculate</w:t>
                      </w:r>
                      <w:r w:rsidRPr="001D14F0">
                        <w:t xml:space="preserve"> the face value of multiple offsetting swap positions needed to carry out a two-variable regression hedge.</w:t>
                      </w:r>
                    </w:p>
                    <w:p w14:paraId="0E48F9F7" w14:textId="77777777" w:rsidR="00BD0D89" w:rsidRDefault="00BD0D89" w:rsidP="001D14F0">
                      <w:pPr>
                        <w:pStyle w:val="Text"/>
                      </w:pPr>
                    </w:p>
                    <w:p w14:paraId="60C00A0B" w14:textId="77777777" w:rsidR="00BD0D89" w:rsidRPr="001D14F0" w:rsidRDefault="00BD0D89" w:rsidP="001D14F0">
                      <w:pPr>
                        <w:pStyle w:val="Text"/>
                      </w:pPr>
                      <w:r w:rsidRPr="000A6DD9">
                        <w:rPr>
                          <w:b/>
                        </w:rPr>
                        <w:t>Compare and contrast</w:t>
                      </w:r>
                      <w:r w:rsidRPr="001D14F0">
                        <w:t xml:space="preserve"> between level and change regressions.</w:t>
                      </w:r>
                    </w:p>
                    <w:p w14:paraId="20AA435C" w14:textId="77777777" w:rsidR="00BD0D89" w:rsidRDefault="00BD0D89" w:rsidP="001D14F0">
                      <w:pPr>
                        <w:pStyle w:val="Text"/>
                      </w:pPr>
                    </w:p>
                    <w:p w14:paraId="5017E110" w14:textId="424E2548" w:rsidR="00BD0D89" w:rsidRPr="001D14F0" w:rsidRDefault="00BD0D89" w:rsidP="001D14F0">
                      <w:pPr>
                        <w:pStyle w:val="Text"/>
                      </w:pPr>
                      <w:r w:rsidRPr="000A6DD9">
                        <w:rPr>
                          <w:b/>
                        </w:rPr>
                        <w:t>Describe</w:t>
                      </w:r>
                      <w:r w:rsidRPr="001D14F0">
                        <w:t xml:space="preserve"> principal component analysis and explain how it is applied in constructing a hedging portfolio.</w:t>
                      </w:r>
                    </w:p>
                  </w:txbxContent>
                </v:textbox>
                <w10:anchorlock/>
              </v:shape>
            </w:pict>
          </mc:Fallback>
        </mc:AlternateContent>
      </w:r>
    </w:p>
    <w:p w14:paraId="52D54F4A" w14:textId="77777777" w:rsidR="000A6DD9" w:rsidRDefault="000A6DD9"/>
    <w:p w14:paraId="0A4CCE14" w14:textId="77777777" w:rsidR="000A6DD9" w:rsidRDefault="000A6DD9" w:rsidP="000A6DD9">
      <w:pPr>
        <w:pStyle w:val="Heading2"/>
      </w:pPr>
      <w:bookmarkStart w:id="7737" w:name="_Toc223340407"/>
      <w:commentRangeStart w:id="7738"/>
      <w:r>
        <w:t>Explain</w:t>
      </w:r>
      <w:commentRangeEnd w:id="7738"/>
      <w:r w:rsidR="00E32933">
        <w:rPr>
          <w:rStyle w:val="CommentReference"/>
          <w:rFonts w:asciiTheme="majorHAnsi" w:eastAsiaTheme="minorEastAsia" w:hAnsiTheme="majorHAnsi" w:cstheme="minorBidi"/>
          <w:b w:val="0"/>
          <w:bCs w:val="0"/>
          <w:color w:val="auto"/>
        </w:rPr>
        <w:commentReference w:id="7738"/>
      </w:r>
      <w:r>
        <w:t xml:space="preserve"> the drawbacks to using a DV01-neutral hedge for a bond position.</w:t>
      </w:r>
      <w:bookmarkEnd w:id="7737"/>
    </w:p>
    <w:p w14:paraId="44C2C7BE" w14:textId="77777777" w:rsidR="000A6DD9" w:rsidRDefault="000A6DD9" w:rsidP="000A6DD9"/>
    <w:p w14:paraId="3F8A8B24" w14:textId="77777777" w:rsidR="000A6DD9" w:rsidRDefault="000A6DD9" w:rsidP="000A6DD9">
      <w:pPr>
        <w:pStyle w:val="Heading2"/>
      </w:pPr>
      <w:bookmarkStart w:id="7739" w:name="_Toc223340408"/>
      <w:commentRangeStart w:id="7740"/>
      <w:r>
        <w:t>Describe</w:t>
      </w:r>
      <w:commentRangeEnd w:id="7740"/>
      <w:r w:rsidR="00E32933">
        <w:rPr>
          <w:rStyle w:val="CommentReference"/>
          <w:rFonts w:asciiTheme="majorHAnsi" w:eastAsiaTheme="minorEastAsia" w:hAnsiTheme="majorHAnsi" w:cstheme="minorBidi"/>
          <w:b w:val="0"/>
          <w:bCs w:val="0"/>
          <w:color w:val="auto"/>
        </w:rPr>
        <w:commentReference w:id="7740"/>
      </w:r>
      <w:r>
        <w:t xml:space="preserve"> a regression hedge and explain how it improves on a standard DV01-neutral hedge.</w:t>
      </w:r>
      <w:bookmarkEnd w:id="7739"/>
    </w:p>
    <w:p w14:paraId="7F75A487" w14:textId="77777777" w:rsidR="000A6DD9" w:rsidRDefault="000A6DD9" w:rsidP="000A6DD9"/>
    <w:p w14:paraId="4108AE8F" w14:textId="77777777" w:rsidR="000A6DD9" w:rsidRDefault="000A6DD9" w:rsidP="000A6DD9">
      <w:pPr>
        <w:pStyle w:val="Heading2"/>
      </w:pPr>
      <w:bookmarkStart w:id="7741" w:name="_Toc223340409"/>
      <w:commentRangeStart w:id="7742"/>
      <w:r>
        <w:t>Calculate</w:t>
      </w:r>
      <w:commentRangeEnd w:id="7742"/>
      <w:r w:rsidR="00E32933">
        <w:rPr>
          <w:rStyle w:val="CommentReference"/>
          <w:rFonts w:asciiTheme="majorHAnsi" w:eastAsiaTheme="minorEastAsia" w:hAnsiTheme="majorHAnsi" w:cstheme="minorBidi"/>
          <w:b w:val="0"/>
          <w:bCs w:val="0"/>
          <w:color w:val="auto"/>
        </w:rPr>
        <w:commentReference w:id="7742"/>
      </w:r>
      <w:r>
        <w:t xml:space="preserve"> the regression hedge adjustment factor, beta.</w:t>
      </w:r>
      <w:bookmarkEnd w:id="7741"/>
    </w:p>
    <w:p w14:paraId="5F35CD72" w14:textId="77777777" w:rsidR="000A6DD9" w:rsidRDefault="000A6DD9" w:rsidP="000A6DD9"/>
    <w:p w14:paraId="051D6C8F" w14:textId="77777777" w:rsidR="000A6DD9" w:rsidRDefault="000A6DD9" w:rsidP="000A6DD9">
      <w:pPr>
        <w:pStyle w:val="Heading2"/>
      </w:pPr>
      <w:bookmarkStart w:id="7743" w:name="_Toc223340410"/>
      <w:commentRangeStart w:id="7744"/>
      <w:r>
        <w:t>Calculate</w:t>
      </w:r>
      <w:commentRangeEnd w:id="7744"/>
      <w:r w:rsidR="00E32933">
        <w:rPr>
          <w:rStyle w:val="CommentReference"/>
          <w:rFonts w:asciiTheme="majorHAnsi" w:eastAsiaTheme="minorEastAsia" w:hAnsiTheme="majorHAnsi" w:cstheme="minorBidi"/>
          <w:b w:val="0"/>
          <w:bCs w:val="0"/>
          <w:color w:val="auto"/>
        </w:rPr>
        <w:commentReference w:id="7744"/>
      </w:r>
      <w:r>
        <w:t xml:space="preserve"> the face value of an offsetting position needed to carry out a regression hedge.</w:t>
      </w:r>
      <w:bookmarkEnd w:id="7743"/>
    </w:p>
    <w:p w14:paraId="2E1778BD" w14:textId="77777777" w:rsidR="000A6DD9" w:rsidRDefault="000A6DD9" w:rsidP="000A6DD9"/>
    <w:p w14:paraId="54DA5DCC" w14:textId="77777777" w:rsidR="000A6DD9" w:rsidRDefault="000A6DD9" w:rsidP="000A6DD9">
      <w:pPr>
        <w:pStyle w:val="Heading2"/>
      </w:pPr>
      <w:bookmarkStart w:id="7745" w:name="_Toc223340411"/>
      <w:commentRangeStart w:id="7746"/>
      <w:r>
        <w:t>Calculate</w:t>
      </w:r>
      <w:commentRangeEnd w:id="7746"/>
      <w:r w:rsidR="00E32933">
        <w:rPr>
          <w:rStyle w:val="CommentReference"/>
          <w:rFonts w:asciiTheme="majorHAnsi" w:eastAsiaTheme="minorEastAsia" w:hAnsiTheme="majorHAnsi" w:cstheme="minorBidi"/>
          <w:b w:val="0"/>
          <w:bCs w:val="0"/>
          <w:color w:val="auto"/>
        </w:rPr>
        <w:commentReference w:id="7746"/>
      </w:r>
      <w:r>
        <w:t xml:space="preserve"> the face value of multiple offsetting swap positions needed to carry out a two-variable regression hedge.</w:t>
      </w:r>
      <w:bookmarkEnd w:id="7745"/>
    </w:p>
    <w:p w14:paraId="557FBAD5" w14:textId="77777777" w:rsidR="000A6DD9" w:rsidRDefault="000A6DD9" w:rsidP="000A6DD9"/>
    <w:p w14:paraId="584D4F9F" w14:textId="77777777" w:rsidR="000A6DD9" w:rsidRDefault="000A6DD9" w:rsidP="000A6DD9">
      <w:pPr>
        <w:pStyle w:val="Heading2"/>
      </w:pPr>
      <w:bookmarkStart w:id="7747" w:name="_Toc223340412"/>
      <w:commentRangeStart w:id="7748"/>
      <w:r>
        <w:t>Compare</w:t>
      </w:r>
      <w:commentRangeEnd w:id="7748"/>
      <w:r w:rsidR="00E32933">
        <w:rPr>
          <w:rStyle w:val="CommentReference"/>
          <w:rFonts w:asciiTheme="majorHAnsi" w:eastAsiaTheme="minorEastAsia" w:hAnsiTheme="majorHAnsi" w:cstheme="minorBidi"/>
          <w:b w:val="0"/>
          <w:bCs w:val="0"/>
          <w:color w:val="auto"/>
        </w:rPr>
        <w:commentReference w:id="7748"/>
      </w:r>
      <w:r>
        <w:t xml:space="preserve"> and contrast between level and change regressions.</w:t>
      </w:r>
      <w:bookmarkEnd w:id="7747"/>
    </w:p>
    <w:p w14:paraId="202F64DB" w14:textId="77777777" w:rsidR="000A6DD9" w:rsidRDefault="000A6DD9" w:rsidP="000A6DD9"/>
    <w:p w14:paraId="5C181902" w14:textId="77777777" w:rsidR="00CA417E" w:rsidRDefault="000A6DD9" w:rsidP="000A6DD9">
      <w:pPr>
        <w:pStyle w:val="Heading2"/>
        <w:rPr>
          <w:ins w:id="7749" w:author="Aleksander Hansen" w:date="2013-02-17T14:19:00Z"/>
        </w:rPr>
      </w:pPr>
      <w:bookmarkStart w:id="7750" w:name="_Toc223340413"/>
      <w:commentRangeStart w:id="7751"/>
      <w:r>
        <w:t>Describe</w:t>
      </w:r>
      <w:commentRangeEnd w:id="7751"/>
      <w:r w:rsidR="00E32933">
        <w:rPr>
          <w:rStyle w:val="CommentReference"/>
          <w:rFonts w:asciiTheme="majorHAnsi" w:eastAsiaTheme="minorEastAsia" w:hAnsiTheme="majorHAnsi" w:cstheme="minorBidi"/>
          <w:b w:val="0"/>
          <w:bCs w:val="0"/>
          <w:color w:val="auto"/>
        </w:rPr>
        <w:commentReference w:id="7751"/>
      </w:r>
      <w:r>
        <w:t xml:space="preserve"> principal component analysis and explain how it is applied in constructing a hedging portfolio.</w:t>
      </w:r>
      <w:bookmarkEnd w:id="7750"/>
    </w:p>
    <w:p w14:paraId="24246D62" w14:textId="77777777" w:rsidR="00CA417E" w:rsidRDefault="00CA417E" w:rsidP="000A6DD9">
      <w:pPr>
        <w:pStyle w:val="Heading2"/>
        <w:rPr>
          <w:ins w:id="7752" w:author="Aleksander Hansen" w:date="2013-02-17T14:19:00Z"/>
        </w:rPr>
      </w:pPr>
    </w:p>
    <w:p w14:paraId="24850AEA" w14:textId="77777777" w:rsidR="00CA417E" w:rsidRDefault="00CA417E" w:rsidP="000A6DD9">
      <w:pPr>
        <w:pStyle w:val="Heading2"/>
        <w:rPr>
          <w:ins w:id="7753" w:author="Aleksander Hansen" w:date="2013-02-17T14:19:00Z"/>
        </w:rPr>
      </w:pPr>
    </w:p>
    <w:p w14:paraId="71BB22ED" w14:textId="77777777" w:rsidR="00CA417E" w:rsidRDefault="00CA417E">
      <w:pPr>
        <w:rPr>
          <w:ins w:id="7754" w:author="Aleksander Hansen" w:date="2013-02-17T14:19:00Z"/>
          <w:rFonts w:ascii="Trebuchet MS" w:eastAsiaTheme="majorEastAsia" w:hAnsi="Trebuchet MS" w:cstheme="majorBidi"/>
          <w:b/>
          <w:bCs/>
          <w:color w:val="598774"/>
          <w:sz w:val="26"/>
          <w:szCs w:val="26"/>
        </w:rPr>
      </w:pPr>
      <w:ins w:id="7755" w:author="Aleksander Hansen" w:date="2013-02-17T14:19:00Z">
        <w:r>
          <w:br w:type="page"/>
        </w:r>
      </w:ins>
    </w:p>
    <w:p w14:paraId="3337D024" w14:textId="77777777" w:rsidR="00CA417E" w:rsidRDefault="00CA417E" w:rsidP="00CA417E">
      <w:pPr>
        <w:pStyle w:val="Heading2"/>
        <w:rPr>
          <w:ins w:id="7756" w:author="Aleksander Hansen" w:date="2013-02-17T14:19:00Z"/>
        </w:rPr>
      </w:pPr>
      <w:bookmarkStart w:id="7757" w:name="_Toc223340414"/>
      <w:ins w:id="7758" w:author="Aleksander Hansen" w:date="2013-02-17T14:19:00Z">
        <w:r>
          <w:t>Questions and Answers</w:t>
        </w:r>
        <w:bookmarkEnd w:id="7757"/>
      </w:ins>
    </w:p>
    <w:p w14:paraId="7F38BA3C" w14:textId="77777777" w:rsidR="00CA417E" w:rsidRDefault="00CA417E" w:rsidP="00CA417E">
      <w:pPr>
        <w:pStyle w:val="Heading3SubGTNI"/>
        <w:rPr>
          <w:ins w:id="7759" w:author="Aleksander Hansen" w:date="2013-02-17T14:19:00Z"/>
        </w:rPr>
      </w:pPr>
      <w:bookmarkStart w:id="7760" w:name="_Toc223340415"/>
      <w:ins w:id="7761" w:author="Aleksander Hansen" w:date="2013-02-17T14:19:00Z">
        <w:r>
          <w:t>Questions</w:t>
        </w:r>
        <w:bookmarkEnd w:id="7760"/>
      </w:ins>
    </w:p>
    <w:p w14:paraId="3E4D82BD" w14:textId="77777777" w:rsidR="00CA417E" w:rsidRDefault="00CA417E" w:rsidP="00CA417E">
      <w:pPr>
        <w:rPr>
          <w:ins w:id="7762" w:author="Aleksander Hansen" w:date="2013-02-17T14:19:00Z"/>
          <w:rFonts w:ascii="Trebuchet MS" w:eastAsiaTheme="majorEastAsia" w:hAnsi="Trebuchet MS" w:cstheme="majorBidi"/>
          <w:b/>
          <w:bCs/>
          <w:color w:val="000000" w:themeColor="text1"/>
        </w:rPr>
      </w:pPr>
      <w:ins w:id="7763" w:author="Aleksander Hansen" w:date="2013-02-17T14:19:00Z">
        <w:r>
          <w:br w:type="page"/>
        </w:r>
      </w:ins>
    </w:p>
    <w:p w14:paraId="196937F4" w14:textId="356125F8" w:rsidR="001D14F0" w:rsidRDefault="00CA417E">
      <w:pPr>
        <w:pStyle w:val="Heading3SubGTNI"/>
        <w:rPr>
          <w:rFonts w:ascii="Calibri" w:hAnsi="Calibri" w:cs="Calibri"/>
          <w:color w:val="000000"/>
          <w:kern w:val="24"/>
          <w:lang w:bidi="en-US"/>
        </w:rPr>
      </w:pPr>
      <w:bookmarkStart w:id="7764" w:name="_Toc223340416"/>
      <w:ins w:id="7765" w:author="Aleksander Hansen" w:date="2013-02-17T14:19:00Z">
        <w:r>
          <w:t>Answers</w:t>
        </w:r>
        <w:bookmarkEnd w:id="7764"/>
        <w:r>
          <w:t xml:space="preserve"> </w:t>
        </w:r>
      </w:ins>
      <w:r w:rsidR="001D14F0">
        <w:br w:type="page"/>
      </w:r>
    </w:p>
    <w:p w14:paraId="75662D4B" w14:textId="77777777" w:rsidR="00994066" w:rsidRDefault="00994066" w:rsidP="000A6DD9">
      <w:pPr>
        <w:pStyle w:val="Heading1"/>
      </w:pPr>
      <w:bookmarkStart w:id="7766" w:name="_Toc255472375"/>
      <w:bookmarkStart w:id="7767" w:name="_Toc318025272"/>
      <w:bookmarkStart w:id="7768" w:name="_Toc223340417"/>
      <w:bookmarkEnd w:id="7469"/>
      <w:bookmarkEnd w:id="7470"/>
      <w:r>
        <w:t>Narayanan, Chap 23: Country Risk Models</w:t>
      </w:r>
      <w:bookmarkEnd w:id="7766"/>
      <w:bookmarkEnd w:id="7767"/>
      <w:bookmarkEnd w:id="7768"/>
    </w:p>
    <w:p w14:paraId="1CE13967" w14:textId="77777777" w:rsidR="00967A17" w:rsidRDefault="00967A17" w:rsidP="00DB35B4">
      <w:pPr>
        <w:pStyle w:val="Text"/>
      </w:pPr>
    </w:p>
    <w:p w14:paraId="1936B52C" w14:textId="0FE4818A" w:rsidR="000A6DD9" w:rsidRDefault="000A6DD9" w:rsidP="00DB35B4">
      <w:pPr>
        <w:pStyle w:val="Text"/>
      </w:pPr>
      <w:r w:rsidRPr="008568A7">
        <w:rPr>
          <w:noProof/>
          <w:lang w:bidi="ar-SA"/>
        </w:rPr>
        <mc:AlternateContent>
          <mc:Choice Requires="wps">
            <w:drawing>
              <wp:inline distT="0" distB="0" distL="0" distR="0" wp14:anchorId="4C4A4487" wp14:editId="45BF6A6F">
                <wp:extent cx="5772150" cy="3449782"/>
                <wp:effectExtent l="0" t="0" r="0" b="0"/>
                <wp:docPr id="28" name="Text Box 28"/>
                <wp:cNvGraphicFramePr/>
                <a:graphic xmlns:a="http://schemas.openxmlformats.org/drawingml/2006/main">
                  <a:graphicData uri="http://schemas.microsoft.com/office/word/2010/wordprocessingShape">
                    <wps:wsp>
                      <wps:cNvSpPr txBox="1"/>
                      <wps:spPr>
                        <a:xfrm>
                          <a:off x="0" y="0"/>
                          <a:ext cx="5772150" cy="3449782"/>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A07FDC" w14:textId="77777777" w:rsidR="00BD0D89" w:rsidRPr="00655171" w:rsidRDefault="00BD0D89" w:rsidP="000A6DD9">
                            <w:pPr>
                              <w:pStyle w:val="Text"/>
                            </w:pPr>
                            <w:r>
                              <w:t>Learning Outcomes:</w:t>
                            </w:r>
                          </w:p>
                          <w:p w14:paraId="0B5D3FB8" w14:textId="77777777" w:rsidR="00BD0D89" w:rsidRDefault="00BD0D89" w:rsidP="000A6DD9">
                            <w:pPr>
                              <w:pStyle w:val="Text"/>
                            </w:pPr>
                          </w:p>
                          <w:p w14:paraId="7B561833" w14:textId="18565AF5" w:rsidR="00BD0D89" w:rsidRDefault="00BD0D89" w:rsidP="000A6DD9">
                            <w:pPr>
                              <w:pStyle w:val="Text"/>
                            </w:pPr>
                            <w:r w:rsidRPr="00BE497E">
                              <w:rPr>
                                <w:b/>
                              </w:rPr>
                              <w:t>Define and differentiate</w:t>
                            </w:r>
                            <w:r>
                              <w:t xml:space="preserve"> between country risk and transfer risk and discuss some of the factors that might lead to each.</w:t>
                            </w:r>
                          </w:p>
                          <w:p w14:paraId="136231F0" w14:textId="77777777" w:rsidR="00BD0D89" w:rsidRDefault="00BD0D89" w:rsidP="000A6DD9">
                            <w:pPr>
                              <w:pStyle w:val="Text"/>
                            </w:pPr>
                          </w:p>
                          <w:p w14:paraId="66477E2E" w14:textId="36462022" w:rsidR="00BD0D89" w:rsidRPr="00BE497E" w:rsidRDefault="00BD0D89" w:rsidP="000A6DD9">
                            <w:pPr>
                              <w:pStyle w:val="Text"/>
                            </w:pPr>
                            <w:r>
                              <w:rPr>
                                <w:b/>
                              </w:rPr>
                              <w:t>Describe</w:t>
                            </w:r>
                            <w:r>
                              <w:t xml:space="preserve"> country risk in a historical context.</w:t>
                            </w:r>
                          </w:p>
                          <w:p w14:paraId="5FC088F8" w14:textId="77777777" w:rsidR="00BD0D89" w:rsidRDefault="00BD0D89" w:rsidP="000A6DD9">
                            <w:pPr>
                              <w:pStyle w:val="Text"/>
                              <w:rPr>
                                <w:b/>
                              </w:rPr>
                            </w:pPr>
                          </w:p>
                          <w:p w14:paraId="4E9C5756" w14:textId="77777777" w:rsidR="00BD0D89" w:rsidRDefault="00BD0D89" w:rsidP="000A6DD9">
                            <w:pPr>
                              <w:pStyle w:val="Text"/>
                            </w:pPr>
                            <w:r w:rsidRPr="00BE497E">
                              <w:rPr>
                                <w:b/>
                              </w:rPr>
                              <w:t>Identify and describe</w:t>
                            </w:r>
                            <w:r>
                              <w:t xml:space="preserve"> some of the major risk factors that are relevant for sovereign risk analysis.</w:t>
                            </w:r>
                          </w:p>
                          <w:p w14:paraId="7E3819AE" w14:textId="77777777" w:rsidR="00BD0D89" w:rsidRDefault="00BD0D89" w:rsidP="000A6DD9">
                            <w:pPr>
                              <w:pStyle w:val="Text"/>
                            </w:pPr>
                          </w:p>
                          <w:p w14:paraId="5ECF6B30" w14:textId="77777777" w:rsidR="00BD0D89" w:rsidRDefault="00BD0D89" w:rsidP="000A6DD9">
                            <w:pPr>
                              <w:pStyle w:val="Text"/>
                            </w:pPr>
                            <w:r w:rsidRPr="00BE497E">
                              <w:rPr>
                                <w:b/>
                              </w:rPr>
                              <w:t>Compare and contrast</w:t>
                            </w:r>
                            <w:r>
                              <w:t xml:space="preserve"> corporate and sovereign historical default rate patterns∙</w:t>
                            </w:r>
                          </w:p>
                          <w:p w14:paraId="3B4B7651" w14:textId="77777777" w:rsidR="00BD0D89" w:rsidRDefault="00BD0D89" w:rsidP="000A6DD9">
                            <w:pPr>
                              <w:pStyle w:val="Text"/>
                            </w:pPr>
                          </w:p>
                          <w:p w14:paraId="5906E395" w14:textId="7855A304" w:rsidR="00BD0D89" w:rsidRDefault="00BD0D89" w:rsidP="000A6DD9">
                            <w:pPr>
                              <w:pStyle w:val="Text"/>
                            </w:pPr>
                            <w:r w:rsidRPr="00BE497E">
                              <w:rPr>
                                <w:b/>
                              </w:rPr>
                              <w:t>Explain a</w:t>
                            </w:r>
                            <w:r>
                              <w:t>pproaches for and challenges in assessing country risk.</w:t>
                            </w:r>
                          </w:p>
                          <w:p w14:paraId="493E2185" w14:textId="77777777" w:rsidR="00BD0D89" w:rsidRDefault="00BD0D89" w:rsidP="000A6DD9">
                            <w:pPr>
                              <w:pStyle w:val="Text"/>
                            </w:pPr>
                          </w:p>
                          <w:p w14:paraId="564FEE52" w14:textId="77777777" w:rsidR="00BD0D89" w:rsidRDefault="00BD0D89" w:rsidP="000A6DD9">
                            <w:pPr>
                              <w:pStyle w:val="Text"/>
                            </w:pPr>
                            <w:r w:rsidRPr="00BE497E">
                              <w:rPr>
                                <w:b/>
                              </w:rPr>
                              <w:t>Describe</w:t>
                            </w:r>
                            <w:r>
                              <w:t xml:space="preserve"> how country risk ratings are used in lending and investment decisions.</w:t>
                            </w:r>
                          </w:p>
                          <w:p w14:paraId="6F98C826" w14:textId="77777777" w:rsidR="00BD0D89" w:rsidRDefault="00BD0D89" w:rsidP="000A6DD9">
                            <w:pPr>
                              <w:pStyle w:val="Text"/>
                            </w:pPr>
                          </w:p>
                          <w:p w14:paraId="5376B07B" w14:textId="77777777" w:rsidR="00BD0D89" w:rsidRDefault="00BD0D89" w:rsidP="000A6DD9">
                            <w:pPr>
                              <w:pStyle w:val="Text"/>
                            </w:pPr>
                            <w:r w:rsidRPr="00BE497E">
                              <w:rPr>
                                <w:b/>
                              </w:rPr>
                              <w:t>Describe</w:t>
                            </w:r>
                            <w:r>
                              <w:t xml:space="preserve"> some of the challenges in country risk analysis.</w:t>
                            </w:r>
                          </w:p>
                          <w:p w14:paraId="6A6716D9" w14:textId="625EF316" w:rsidR="00BD0D89" w:rsidRPr="00974E1C" w:rsidRDefault="00BD0D89" w:rsidP="000A6DD9">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8" o:spid="_x0000_s1058" type="#_x0000_t202" style="width:454.5pt;height:271.6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" fillcolor="#b1c2a3" stroked="f">
                <v:textbox>
                  <w:txbxContent>
                    <w:p w14:paraId="6FA07FDC" w14:textId="77777777" w:rsidR="00BD0D89" w:rsidRPr="00655171" w:rsidRDefault="00BD0D89" w:rsidP="000A6DD9">
                      <w:pPr>
                        <w:pStyle w:val="Text"/>
                      </w:pPr>
                      <w:r>
                        <w:t>Learning Outcomes:</w:t>
                      </w:r>
                    </w:p>
                    <w:p w14:paraId="0B5D3FB8" w14:textId="77777777" w:rsidR="00BD0D89" w:rsidRDefault="00BD0D89" w:rsidP="000A6DD9">
                      <w:pPr>
                        <w:pStyle w:val="Text"/>
                      </w:pPr>
                    </w:p>
                    <w:p w14:paraId="7B561833" w14:textId="18565AF5" w:rsidR="00BD0D89" w:rsidRDefault="00BD0D89" w:rsidP="000A6DD9">
                      <w:pPr>
                        <w:pStyle w:val="Text"/>
                      </w:pPr>
                      <w:r w:rsidRPr="00BE497E">
                        <w:rPr>
                          <w:b/>
                        </w:rPr>
                        <w:t>Define and differentiate</w:t>
                      </w:r>
                      <w:r>
                        <w:t xml:space="preserve"> between country risk and transfer risk and discuss some of the factors that might lead to each.</w:t>
                      </w:r>
                    </w:p>
                    <w:p w14:paraId="136231F0" w14:textId="77777777" w:rsidR="00BD0D89" w:rsidRDefault="00BD0D89" w:rsidP="000A6DD9">
                      <w:pPr>
                        <w:pStyle w:val="Text"/>
                      </w:pPr>
                    </w:p>
                    <w:p w14:paraId="66477E2E" w14:textId="36462022" w:rsidR="00BD0D89" w:rsidRPr="00BE497E" w:rsidRDefault="00BD0D89" w:rsidP="000A6DD9">
                      <w:pPr>
                        <w:pStyle w:val="Text"/>
                      </w:pPr>
                      <w:r>
                        <w:rPr>
                          <w:b/>
                        </w:rPr>
                        <w:t>Describe</w:t>
                      </w:r>
                      <w:r>
                        <w:t xml:space="preserve"> country risk in a historical context.</w:t>
                      </w:r>
                    </w:p>
                    <w:p w14:paraId="5FC088F8" w14:textId="77777777" w:rsidR="00BD0D89" w:rsidRDefault="00BD0D89" w:rsidP="000A6DD9">
                      <w:pPr>
                        <w:pStyle w:val="Text"/>
                        <w:rPr>
                          <w:b/>
                        </w:rPr>
                      </w:pPr>
                    </w:p>
                    <w:p w14:paraId="4E9C5756" w14:textId="77777777" w:rsidR="00BD0D89" w:rsidRDefault="00BD0D89" w:rsidP="000A6DD9">
                      <w:pPr>
                        <w:pStyle w:val="Text"/>
                      </w:pPr>
                      <w:r w:rsidRPr="00BE497E">
                        <w:rPr>
                          <w:b/>
                        </w:rPr>
                        <w:t>Identify and describe</w:t>
                      </w:r>
                      <w:r>
                        <w:t xml:space="preserve"> some of the major risk factors that are relevant for sovereign risk analysis.</w:t>
                      </w:r>
                    </w:p>
                    <w:p w14:paraId="7E3819AE" w14:textId="77777777" w:rsidR="00BD0D89" w:rsidRDefault="00BD0D89" w:rsidP="000A6DD9">
                      <w:pPr>
                        <w:pStyle w:val="Text"/>
                      </w:pPr>
                    </w:p>
                    <w:p w14:paraId="5ECF6B30" w14:textId="77777777" w:rsidR="00BD0D89" w:rsidRDefault="00BD0D89" w:rsidP="000A6DD9">
                      <w:pPr>
                        <w:pStyle w:val="Text"/>
                      </w:pPr>
                      <w:r w:rsidRPr="00BE497E">
                        <w:rPr>
                          <w:b/>
                        </w:rPr>
                        <w:t>Compare and contrast</w:t>
                      </w:r>
                      <w:r>
                        <w:t xml:space="preserve"> corporate and sovereign historical default rate patterns∙</w:t>
                      </w:r>
                    </w:p>
                    <w:p w14:paraId="3B4B7651" w14:textId="77777777" w:rsidR="00BD0D89" w:rsidRDefault="00BD0D89" w:rsidP="000A6DD9">
                      <w:pPr>
                        <w:pStyle w:val="Text"/>
                      </w:pPr>
                    </w:p>
                    <w:p w14:paraId="5906E395" w14:textId="7855A304" w:rsidR="00BD0D89" w:rsidRDefault="00BD0D89" w:rsidP="000A6DD9">
                      <w:pPr>
                        <w:pStyle w:val="Text"/>
                      </w:pPr>
                      <w:r w:rsidRPr="00BE497E">
                        <w:rPr>
                          <w:b/>
                        </w:rPr>
                        <w:t>Explain a</w:t>
                      </w:r>
                      <w:r>
                        <w:t>pproaches for and challenges in assessing country risk.</w:t>
                      </w:r>
                    </w:p>
                    <w:p w14:paraId="493E2185" w14:textId="77777777" w:rsidR="00BD0D89" w:rsidRDefault="00BD0D89" w:rsidP="000A6DD9">
                      <w:pPr>
                        <w:pStyle w:val="Text"/>
                      </w:pPr>
                    </w:p>
                    <w:p w14:paraId="564FEE52" w14:textId="77777777" w:rsidR="00BD0D89" w:rsidRDefault="00BD0D89" w:rsidP="000A6DD9">
                      <w:pPr>
                        <w:pStyle w:val="Text"/>
                      </w:pPr>
                      <w:r w:rsidRPr="00BE497E">
                        <w:rPr>
                          <w:b/>
                        </w:rPr>
                        <w:t>Describe</w:t>
                      </w:r>
                      <w:r>
                        <w:t xml:space="preserve"> how country risk ratings are used in lending and investment decisions.</w:t>
                      </w:r>
                    </w:p>
                    <w:p w14:paraId="6F98C826" w14:textId="77777777" w:rsidR="00BD0D89" w:rsidRDefault="00BD0D89" w:rsidP="000A6DD9">
                      <w:pPr>
                        <w:pStyle w:val="Text"/>
                      </w:pPr>
                    </w:p>
                    <w:p w14:paraId="5376B07B" w14:textId="77777777" w:rsidR="00BD0D89" w:rsidRDefault="00BD0D89" w:rsidP="000A6DD9">
                      <w:pPr>
                        <w:pStyle w:val="Text"/>
                      </w:pPr>
                      <w:r w:rsidRPr="00BE497E">
                        <w:rPr>
                          <w:b/>
                        </w:rPr>
                        <w:t>Describe</w:t>
                      </w:r>
                      <w:r>
                        <w:t xml:space="preserve"> some of the challenges in country risk analysis.</w:t>
                      </w:r>
                    </w:p>
                    <w:p w14:paraId="6A6716D9" w14:textId="625EF316" w:rsidR="00BD0D89" w:rsidRPr="00974E1C" w:rsidRDefault="00BD0D89" w:rsidP="000A6DD9">
                      <w:pPr>
                        <w:pStyle w:val="Text"/>
                      </w:pPr>
                    </w:p>
                  </w:txbxContent>
                </v:textbox>
                <w10:anchorlock/>
              </v:shape>
            </w:pict>
          </mc:Fallback>
        </mc:AlternateContent>
      </w:r>
    </w:p>
    <w:p w14:paraId="43A087D1" w14:textId="668695DF" w:rsidR="00994066" w:rsidRDefault="00994066" w:rsidP="00BE497E">
      <w:pPr>
        <w:pStyle w:val="Heading2"/>
      </w:pPr>
      <w:bookmarkStart w:id="7769" w:name="_Toc223340418"/>
      <w:bookmarkStart w:id="7770" w:name="_Toc255472376"/>
      <w:r>
        <w:t>Define and differentiate between country risk and transfer risk and discuss some of the factors that might lead to each.</w:t>
      </w:r>
      <w:bookmarkEnd w:id="7769"/>
    </w:p>
    <w:p w14:paraId="0087386B" w14:textId="77777777" w:rsidR="00994066" w:rsidRDefault="00994066">
      <w:pPr>
        <w:pStyle w:val="Heading3SubGTNI"/>
        <w:pPrChange w:id="7771" w:author="Aleksander Hansen" w:date="2013-02-23T11:12:00Z">
          <w:pPr>
            <w:pStyle w:val="Text"/>
          </w:pPr>
        </w:pPrChange>
      </w:pPr>
      <w:bookmarkStart w:id="7772" w:name="_Toc223340419"/>
      <w:r>
        <w:t>Country risk:</w:t>
      </w:r>
      <w:bookmarkEnd w:id="7772"/>
      <w:r>
        <w:t xml:space="preserve"> </w:t>
      </w:r>
    </w:p>
    <w:p w14:paraId="67F90307" w14:textId="77777777" w:rsidR="00BE497E" w:rsidRDefault="00BE497E" w:rsidP="00DB35B4">
      <w:pPr>
        <w:pStyle w:val="Text"/>
      </w:pPr>
    </w:p>
    <w:p w14:paraId="5E8C0C07" w14:textId="77777777" w:rsidR="00994066" w:rsidRDefault="00994066">
      <w:pPr>
        <w:pStyle w:val="Text"/>
        <w:numPr>
          <w:ilvl w:val="0"/>
          <w:numId w:val="125"/>
        </w:numPr>
        <w:pPrChange w:id="7773" w:author="Aleksander Hansen" w:date="2013-02-23T11:12:00Z">
          <w:pPr>
            <w:pStyle w:val="Text"/>
          </w:pPr>
        </w:pPrChange>
      </w:pPr>
      <w:r>
        <w:t xml:space="preserve">Broadest and most inclusive level of credit risk. </w:t>
      </w:r>
    </w:p>
    <w:p w14:paraId="56F62073" w14:textId="77777777" w:rsidR="00BE497E" w:rsidRDefault="00BE497E" w:rsidP="00DB35B4">
      <w:pPr>
        <w:pStyle w:val="Text"/>
      </w:pPr>
    </w:p>
    <w:p w14:paraId="3DB65A5C" w14:textId="77777777" w:rsidR="00994066" w:rsidRDefault="00994066">
      <w:pPr>
        <w:pStyle w:val="Text"/>
        <w:numPr>
          <w:ilvl w:val="0"/>
          <w:numId w:val="125"/>
        </w:numPr>
        <w:pPrChange w:id="7774" w:author="Aleksander Hansen" w:date="2013-02-23T11:13:00Z">
          <w:pPr>
            <w:pStyle w:val="Text"/>
          </w:pPr>
        </w:pPrChange>
      </w:pPr>
      <w:r>
        <w:t xml:space="preserve">Risk that the full and timely servicing of obligations may be adversely affected by the normal, ambient country-speciﬁc economic factors, and also by transfer risk. </w:t>
      </w:r>
    </w:p>
    <w:p w14:paraId="3B47C4C1" w14:textId="77777777" w:rsidR="00BE497E" w:rsidRDefault="00BE497E" w:rsidP="00DB35B4">
      <w:pPr>
        <w:pStyle w:val="Text"/>
        <w:rPr>
          <w:ins w:id="7775" w:author="Aleksander Hansen" w:date="2013-02-23T11:13:00Z"/>
        </w:rPr>
      </w:pPr>
    </w:p>
    <w:p w14:paraId="50455DF3" w14:textId="1032016E" w:rsidR="00455E6F" w:rsidRPr="007D0166" w:rsidRDefault="00455E6F">
      <w:pPr>
        <w:pStyle w:val="Heading3SubGTNI"/>
        <w:pPrChange w:id="7776" w:author="Aleksander Hansen" w:date="2013-02-23T11:13:00Z">
          <w:pPr>
            <w:pStyle w:val="Text"/>
          </w:pPr>
        </w:pPrChange>
      </w:pPr>
      <w:bookmarkStart w:id="7777" w:name="_Toc223340420"/>
      <w:ins w:id="7778" w:author="Aleksander Hansen" w:date="2013-02-23T11:13:00Z">
        <w:r w:rsidRPr="00537294">
          <w:t>Transfer risk:</w:t>
        </w:r>
      </w:ins>
      <w:bookmarkEnd w:id="7777"/>
    </w:p>
    <w:p w14:paraId="17B55D5B" w14:textId="77777777" w:rsidR="00994066" w:rsidRDefault="00994066" w:rsidP="00DB35B4">
      <w:pPr>
        <w:pStyle w:val="Text"/>
      </w:pPr>
      <w:r>
        <w:t>Transfer risk arises when credit and counterparty obligations are extended across national borders and involve different currencies, different legal systems and different sovereign governments.</w:t>
      </w:r>
    </w:p>
    <w:p w14:paraId="7E7D8811" w14:textId="30D9F906" w:rsidR="00BE497E" w:rsidRDefault="00BE497E" w:rsidP="00BE497E">
      <w:pPr>
        <w:pStyle w:val="Heading2"/>
      </w:pPr>
      <w:bookmarkStart w:id="7779" w:name="_Toc223340421"/>
      <w:commentRangeStart w:id="7780"/>
      <w:r>
        <w:t xml:space="preserve">Describe </w:t>
      </w:r>
      <w:commentRangeEnd w:id="7780"/>
      <w:r w:rsidR="00E32933">
        <w:rPr>
          <w:rStyle w:val="CommentReference"/>
          <w:rFonts w:asciiTheme="majorHAnsi" w:eastAsiaTheme="minorEastAsia" w:hAnsiTheme="majorHAnsi" w:cstheme="minorBidi"/>
          <w:b w:val="0"/>
          <w:bCs w:val="0"/>
          <w:color w:val="auto"/>
        </w:rPr>
        <w:commentReference w:id="7780"/>
      </w:r>
      <w:r>
        <w:t>country risk in a historical context.</w:t>
      </w:r>
      <w:bookmarkEnd w:id="7779"/>
    </w:p>
    <w:p w14:paraId="353336F8" w14:textId="262E9AEB" w:rsidR="00BE497E" w:rsidRDefault="0051524F" w:rsidP="00BE497E">
      <w:pPr>
        <w:pStyle w:val="Paragraph"/>
        <w:rPr>
          <w:ins w:id="7781" w:author="Aleksander Hansen" w:date="2013-02-23T11:48:00Z"/>
          <w:lang w:bidi="ar-SA"/>
        </w:rPr>
      </w:pPr>
      <w:ins w:id="7782" w:author="Aleksander Hansen" w:date="2013-02-23T11:47:00Z">
        <w:r>
          <w:rPr>
            <w:lang w:bidi="ar-SA"/>
          </w:rPr>
          <w:t xml:space="preserve">Over the years, there </w:t>
        </w:r>
      </w:ins>
      <w:ins w:id="7783" w:author="Aleksander Hansen" w:date="2013-02-23T11:58:00Z">
        <w:r w:rsidR="004D42CA">
          <w:rPr>
            <w:lang w:bidi="ar-SA"/>
          </w:rPr>
          <w:t>have</w:t>
        </w:r>
      </w:ins>
      <w:ins w:id="7784" w:author="Aleksander Hansen" w:date="2013-02-23T11:47:00Z">
        <w:r>
          <w:rPr>
            <w:lang w:bidi="ar-SA"/>
          </w:rPr>
          <w:t xml:space="preserve"> been incidences </w:t>
        </w:r>
      </w:ins>
      <w:ins w:id="7785" w:author="Aleksander Hansen" w:date="2013-02-23T11:58:00Z">
        <w:r w:rsidR="004D42CA">
          <w:rPr>
            <w:lang w:bidi="ar-SA"/>
          </w:rPr>
          <w:t>of sovereign</w:t>
        </w:r>
      </w:ins>
      <w:ins w:id="7786" w:author="Aleksander Hansen" w:date="2013-02-23T11:48:00Z">
        <w:r>
          <w:rPr>
            <w:lang w:bidi="ar-SA"/>
          </w:rPr>
          <w:t xml:space="preserve"> </w:t>
        </w:r>
      </w:ins>
      <w:ins w:id="7787" w:author="Aleksander Hansen" w:date="2013-02-23T11:47:00Z">
        <w:r>
          <w:rPr>
            <w:lang w:bidi="ar-SA"/>
          </w:rPr>
          <w:t>default and a long history of cross-border lending.  Sovereign defaults were high</w:t>
        </w:r>
      </w:ins>
      <w:ins w:id="7788" w:author="Aleksander Hansen" w:date="2013-02-23T11:48:00Z">
        <w:r>
          <w:rPr>
            <w:lang w:bidi="ar-SA"/>
          </w:rPr>
          <w:t xml:space="preserve"> in the periods:</w:t>
        </w:r>
      </w:ins>
    </w:p>
    <w:p w14:paraId="1D264CDF" w14:textId="6EA033E3" w:rsidR="0051524F" w:rsidRDefault="0051524F">
      <w:pPr>
        <w:pStyle w:val="Paragraph"/>
        <w:numPr>
          <w:ilvl w:val="0"/>
          <w:numId w:val="130"/>
        </w:numPr>
        <w:rPr>
          <w:ins w:id="7789" w:author="Aleksander Hansen" w:date="2013-02-23T11:48:00Z"/>
          <w:lang w:bidi="ar-SA"/>
        </w:rPr>
        <w:pPrChange w:id="7790" w:author="Aleksander Hansen" w:date="2013-02-23T11:48:00Z">
          <w:pPr>
            <w:pStyle w:val="Paragraph"/>
          </w:pPr>
        </w:pPrChange>
      </w:pPr>
      <w:ins w:id="7791" w:author="Aleksander Hansen" w:date="2013-02-23T11:48:00Z">
        <w:r>
          <w:rPr>
            <w:lang w:bidi="ar-SA"/>
          </w:rPr>
          <w:t>1820-1990</w:t>
        </w:r>
      </w:ins>
      <w:ins w:id="7792" w:author="Aleksander Hansen" w:date="2013-02-23T11:50:00Z">
        <w:r>
          <w:rPr>
            <w:lang w:bidi="ar-SA"/>
          </w:rPr>
          <w:t>.</w:t>
        </w:r>
      </w:ins>
    </w:p>
    <w:p w14:paraId="1E9BBD93" w14:textId="0EA1C21B" w:rsidR="0051524F" w:rsidRDefault="0051524F">
      <w:pPr>
        <w:pStyle w:val="Paragraph"/>
        <w:numPr>
          <w:ilvl w:val="0"/>
          <w:numId w:val="130"/>
        </w:numPr>
        <w:rPr>
          <w:ins w:id="7793" w:author="Aleksander Hansen" w:date="2013-02-23T11:49:00Z"/>
          <w:lang w:bidi="ar-SA"/>
        </w:rPr>
        <w:pPrChange w:id="7794" w:author="Aleksander Hansen" w:date="2013-02-23T11:48:00Z">
          <w:pPr>
            <w:pStyle w:val="Paragraph"/>
          </w:pPr>
        </w:pPrChange>
      </w:pPr>
      <w:ins w:id="7795" w:author="Aleksander Hansen" w:date="2013-02-23T11:49:00Z">
        <w:r>
          <w:rPr>
            <w:lang w:bidi="ar-SA"/>
          </w:rPr>
          <w:t>Asian countries and Russia defaults in the late 1990s</w:t>
        </w:r>
      </w:ins>
      <w:ins w:id="7796" w:author="Aleksander Hansen" w:date="2013-02-23T11:50:00Z">
        <w:r>
          <w:rPr>
            <w:lang w:bidi="ar-SA"/>
          </w:rPr>
          <w:t>.</w:t>
        </w:r>
      </w:ins>
    </w:p>
    <w:p w14:paraId="24C27A34" w14:textId="77CD00B9" w:rsidR="0051524F" w:rsidRDefault="0051524F">
      <w:pPr>
        <w:pStyle w:val="Paragraph"/>
        <w:numPr>
          <w:ilvl w:val="0"/>
          <w:numId w:val="130"/>
        </w:numPr>
        <w:rPr>
          <w:ins w:id="7797" w:author="Aleksander Hansen" w:date="2013-02-23T11:50:00Z"/>
          <w:lang w:bidi="ar-SA"/>
        </w:rPr>
        <w:pPrChange w:id="7798" w:author="Aleksander Hansen" w:date="2013-02-23T11:48:00Z">
          <w:pPr>
            <w:pStyle w:val="Paragraph"/>
          </w:pPr>
        </w:pPrChange>
      </w:pPr>
      <w:ins w:id="7799" w:author="Aleksander Hansen" w:date="2013-02-23T11:49:00Z">
        <w:r>
          <w:rPr>
            <w:lang w:bidi="ar-SA"/>
          </w:rPr>
          <w:t>Argentina defaulted in 2001.</w:t>
        </w:r>
      </w:ins>
    </w:p>
    <w:p w14:paraId="12F38082" w14:textId="7177B002" w:rsidR="0051524F" w:rsidRPr="00BE497E" w:rsidRDefault="0051524F">
      <w:pPr>
        <w:pStyle w:val="Paragraph"/>
        <w:ind w:left="360"/>
        <w:rPr>
          <w:lang w:bidi="ar-SA"/>
        </w:rPr>
        <w:pPrChange w:id="7800" w:author="Aleksander Hansen" w:date="2013-02-23T11:50:00Z">
          <w:pPr>
            <w:pStyle w:val="Paragraph"/>
          </w:pPr>
        </w:pPrChange>
      </w:pPr>
      <w:ins w:id="7801" w:author="Aleksander Hansen" w:date="2013-02-23T11:50:00Z">
        <w:r>
          <w:rPr>
            <w:lang w:bidi="ar-SA"/>
          </w:rPr>
          <w:t xml:space="preserve">However, over the past several years net capital flows have been increasing substantially year over year, and the cost and terms of borrowing declined before the 2007 financial crisis. Following the crisis it is unclear how this trend will continue. Generally speaking, </w:t>
        </w:r>
      </w:ins>
      <w:ins w:id="7802" w:author="Aleksander Hansen" w:date="2013-02-23T11:52:00Z">
        <w:r>
          <w:rPr>
            <w:lang w:bidi="ar-SA"/>
          </w:rPr>
          <w:t xml:space="preserve">90% of </w:t>
        </w:r>
      </w:ins>
      <w:ins w:id="7803" w:author="Aleksander Hansen" w:date="2013-02-23T11:50:00Z">
        <w:r>
          <w:rPr>
            <w:lang w:bidi="ar-SA"/>
          </w:rPr>
          <w:t>developing countries</w:t>
        </w:r>
      </w:ins>
      <w:ins w:id="7804" w:author="Aleksander Hansen" w:date="2013-02-23T11:52:00Z">
        <w:r>
          <w:rPr>
            <w:lang w:bidi="ar-SA"/>
          </w:rPr>
          <w:t xml:space="preserve"> have accessed the syndicated loan market and 40% of developing countries have accessed the bond markets. Developing countries have also taken pre-emptive action to </w:t>
        </w:r>
      </w:ins>
      <w:ins w:id="7805" w:author="Aleksander Hansen" w:date="2013-02-23T11:54:00Z">
        <w:r>
          <w:rPr>
            <w:lang w:bidi="ar-SA"/>
          </w:rPr>
          <w:t>strengthen</w:t>
        </w:r>
      </w:ins>
      <w:ins w:id="7806" w:author="Aleksander Hansen" w:date="2013-02-23T11:52:00Z">
        <w:r>
          <w:rPr>
            <w:lang w:bidi="ar-SA"/>
          </w:rPr>
          <w:t xml:space="preserve"> </w:t>
        </w:r>
      </w:ins>
      <w:proofErr w:type="gramStart"/>
      <w:ins w:id="7807" w:author="Aleksander Hansen" w:date="2013-02-23T11:54:00Z">
        <w:r>
          <w:rPr>
            <w:lang w:bidi="ar-SA"/>
          </w:rPr>
          <w:t>themselves</w:t>
        </w:r>
        <w:proofErr w:type="gramEnd"/>
        <w:r>
          <w:rPr>
            <w:lang w:bidi="ar-SA"/>
          </w:rPr>
          <w:t xml:space="preserve"> financially according to the World Bank.</w:t>
        </w:r>
      </w:ins>
    </w:p>
    <w:p w14:paraId="7C8751ED" w14:textId="630C43E2" w:rsidR="00994066" w:rsidRDefault="00994066" w:rsidP="00BE497E">
      <w:pPr>
        <w:pStyle w:val="Heading2"/>
      </w:pPr>
      <w:bookmarkStart w:id="7808" w:name="_Toc223340422"/>
      <w:r>
        <w:t>Identify and describe some of the major risk factors that are relevant for sovereign risk analysis.</w:t>
      </w:r>
      <w:bookmarkEnd w:id="7808"/>
    </w:p>
    <w:p w14:paraId="5E41EFC0" w14:textId="6BC0964F" w:rsidR="00BE497E" w:rsidRDefault="00BE497E" w:rsidP="00DB35B4">
      <w:pPr>
        <w:pStyle w:val="Text"/>
      </w:pPr>
      <w:del w:id="7809" w:author="Aleksander Hansen" w:date="2013-02-16T23:37:00Z">
        <w:r w:rsidDel="00906D1D">
          <w:rPr>
            <w:noProof/>
            <w:lang w:bidi="ar-SA"/>
          </w:rPr>
          <w:drawing>
            <wp:anchor distT="0" distB="0" distL="114300" distR="114300" simplePos="0" relativeHeight="251823616" behindDoc="0" locked="0" layoutInCell="1" allowOverlap="1" wp14:anchorId="7E5ACDD5" wp14:editId="56534FCE">
              <wp:simplePos x="0" y="0"/>
              <wp:positionH relativeFrom="column">
                <wp:posOffset>3587750</wp:posOffset>
              </wp:positionH>
              <wp:positionV relativeFrom="paragraph">
                <wp:posOffset>52070</wp:posOffset>
              </wp:positionV>
              <wp:extent cx="1565910" cy="998220"/>
              <wp:effectExtent l="0" t="0" r="0" b="0"/>
              <wp:wrapNone/>
              <wp:docPr id="72" name="Picture 5" descr="C:\Users\David Harper\Downloads\iStock_000009090323XSmall.jpg"/>
              <wp:cNvGraphicFramePr/>
              <a:graphic xmlns:a="http://schemas.openxmlformats.org/drawingml/2006/main">
                <a:graphicData uri="http://schemas.openxmlformats.org/drawingml/2006/picture">
                  <pic:pic xmlns:pic="http://schemas.openxmlformats.org/drawingml/2006/picture">
                    <pic:nvPicPr>
                      <pic:cNvPr id="70657" name="Picture 1" descr="C:\Users\David Harper\Downloads\iStock_000009090323XSmall.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65910" cy="998220"/>
                      </a:xfrm>
                      <a:prstGeom prst="rect">
                        <a:avLst/>
                      </a:prstGeom>
                      <a:noFill/>
                    </pic:spPr>
                  </pic:pic>
                </a:graphicData>
              </a:graphic>
              <wp14:sizeRelH relativeFrom="page">
                <wp14:pctWidth>0</wp14:pctWidth>
              </wp14:sizeRelH>
              <wp14:sizeRelV relativeFrom="page">
                <wp14:pctHeight>0</wp14:pctHeight>
              </wp14:sizeRelV>
            </wp:anchor>
          </w:drawing>
        </w:r>
      </w:del>
    </w:p>
    <w:p w14:paraId="22FB05ED" w14:textId="77777777" w:rsidR="00455E6F" w:rsidRDefault="00455E6F" w:rsidP="00DB35B4">
      <w:pPr>
        <w:pStyle w:val="Text"/>
        <w:rPr>
          <w:ins w:id="7810" w:author="Aleksander Hansen" w:date="2013-02-23T11:14:00Z"/>
        </w:rPr>
      </w:pPr>
    </w:p>
    <w:p w14:paraId="6CFF44EB" w14:textId="77777777" w:rsidR="00E453BD" w:rsidRDefault="00E453BD">
      <w:pPr>
        <w:pStyle w:val="Heading3SubGTNI"/>
        <w:pPrChange w:id="7811" w:author="Aleksander Hansen" w:date="2013-02-23T11:15:00Z">
          <w:pPr>
            <w:pStyle w:val="Text"/>
          </w:pPr>
        </w:pPrChange>
      </w:pPr>
    </w:p>
    <w:p w14:paraId="6E5EDC78" w14:textId="69B6D176" w:rsidR="00994066" w:rsidDel="00A536FF" w:rsidRDefault="00994066">
      <w:pPr>
        <w:pStyle w:val="Heading3SubGTNI"/>
        <w:rPr>
          <w:del w:id="7812" w:author="Aleksander Hansen" w:date="2013-02-23T11:14:00Z"/>
        </w:rPr>
        <w:pPrChange w:id="7813" w:author="Aleksander Hansen" w:date="2013-02-23T11:15:00Z">
          <w:pPr>
            <w:pStyle w:val="Text"/>
          </w:pPr>
        </w:pPrChange>
      </w:pPr>
      <w:bookmarkStart w:id="7814" w:name="_Toc223340423"/>
      <w:r>
        <w:t>Political Ris</w:t>
      </w:r>
      <w:ins w:id="7815" w:author="Aleksander Hansen" w:date="2013-02-23T11:14:00Z">
        <w:r w:rsidR="00A536FF">
          <w:t>k</w:t>
        </w:r>
      </w:ins>
      <w:bookmarkEnd w:id="7814"/>
      <w:del w:id="7816" w:author="Aleksander Hansen" w:date="2013-02-23T11:14:00Z">
        <w:r w:rsidDel="00A536FF">
          <w:delText>k</w:delText>
        </w:r>
      </w:del>
    </w:p>
    <w:p w14:paraId="08D08F21" w14:textId="77777777" w:rsidR="00BE497E" w:rsidDel="00A536FF" w:rsidRDefault="00BE497E">
      <w:pPr>
        <w:pStyle w:val="Heading3SubGTNI"/>
        <w:rPr>
          <w:del w:id="7817" w:author="Aleksander Hansen" w:date="2013-02-23T11:14:00Z"/>
        </w:rPr>
        <w:pPrChange w:id="7818" w:author="Aleksander Hansen" w:date="2013-02-23T11:15:00Z">
          <w:pPr>
            <w:pStyle w:val="Text"/>
          </w:pPr>
        </w:pPrChange>
      </w:pPr>
    </w:p>
    <w:p w14:paraId="07675C74" w14:textId="77777777" w:rsidR="00455E6F" w:rsidRDefault="00455E6F">
      <w:pPr>
        <w:pStyle w:val="Heading3SubGTNI"/>
        <w:rPr>
          <w:ins w:id="7819" w:author="Aleksander Hansen" w:date="2013-02-23T11:14:00Z"/>
        </w:rPr>
        <w:sectPr w:rsidR="00455E6F" w:rsidSect="00E13880">
          <w:footerReference w:type="even" r:id="rId212"/>
          <w:footerReference w:type="default" r:id="rId213"/>
          <w:pgSz w:w="12240" w:h="15840" w:code="1"/>
          <w:pgMar w:top="994" w:right="990" w:bottom="1440" w:left="2160" w:header="576" w:footer="576" w:gutter="0"/>
          <w:pgNumType w:chapStyle="1"/>
          <w:cols w:space="708"/>
          <w:titlePg/>
          <w:docGrid w:linePitch="360"/>
        </w:sectPr>
        <w:pPrChange w:id="7820" w:author="Aleksander Hansen" w:date="2013-02-23T11:15:00Z">
          <w:pPr>
            <w:pStyle w:val="Text"/>
          </w:pPr>
        </w:pPrChange>
      </w:pPr>
    </w:p>
    <w:p w14:paraId="483CCCAC" w14:textId="7534D8A0" w:rsidR="00994066" w:rsidDel="00A536FF" w:rsidRDefault="00994066">
      <w:pPr>
        <w:pStyle w:val="Text"/>
        <w:numPr>
          <w:ilvl w:val="0"/>
          <w:numId w:val="126"/>
        </w:numPr>
        <w:rPr>
          <w:del w:id="7821" w:author="Aleksander Hansen" w:date="2013-02-23T11:15:00Z"/>
        </w:rPr>
        <w:pPrChange w:id="7822" w:author="Aleksander Hansen" w:date="2013-02-23T11:15:00Z">
          <w:pPr>
            <w:pStyle w:val="Text"/>
          </w:pPr>
        </w:pPrChange>
      </w:pPr>
      <w:r>
        <w:t>Stability and legitimacy of political institutions</w:t>
      </w:r>
    </w:p>
    <w:p w14:paraId="14A976F4" w14:textId="77777777" w:rsidR="00A536FF" w:rsidRDefault="00A536FF">
      <w:pPr>
        <w:pStyle w:val="Text"/>
        <w:numPr>
          <w:ilvl w:val="0"/>
          <w:numId w:val="126"/>
        </w:numPr>
        <w:rPr>
          <w:ins w:id="7823" w:author="Aleksander Hansen" w:date="2013-02-23T11:15:00Z"/>
        </w:rPr>
        <w:pPrChange w:id="7824" w:author="Aleksander Hansen" w:date="2013-02-23T11:15:00Z">
          <w:pPr>
            <w:pStyle w:val="Text"/>
          </w:pPr>
        </w:pPrChange>
      </w:pPr>
    </w:p>
    <w:p w14:paraId="440F9FF5" w14:textId="77777777" w:rsidR="00BE497E" w:rsidDel="00A536FF" w:rsidRDefault="00BE497E">
      <w:pPr>
        <w:pStyle w:val="Text"/>
        <w:numPr>
          <w:ilvl w:val="0"/>
          <w:numId w:val="126"/>
        </w:numPr>
        <w:rPr>
          <w:del w:id="7825" w:author="Aleksander Hansen" w:date="2013-02-23T11:15:00Z"/>
        </w:rPr>
        <w:pPrChange w:id="7826" w:author="Aleksander Hansen" w:date="2013-02-23T11:15:00Z">
          <w:pPr>
            <w:pStyle w:val="Text"/>
          </w:pPr>
        </w:pPrChange>
      </w:pPr>
    </w:p>
    <w:p w14:paraId="5F84BDAC" w14:textId="77777777" w:rsidR="00994066" w:rsidDel="00A536FF" w:rsidRDefault="00994066">
      <w:pPr>
        <w:pStyle w:val="Text"/>
        <w:numPr>
          <w:ilvl w:val="0"/>
          <w:numId w:val="126"/>
        </w:numPr>
        <w:rPr>
          <w:del w:id="7827" w:author="Aleksander Hansen" w:date="2013-02-23T11:15:00Z"/>
        </w:rPr>
        <w:pPrChange w:id="7828" w:author="Aleksander Hansen" w:date="2013-02-23T11:15:00Z">
          <w:pPr>
            <w:pStyle w:val="Text"/>
          </w:pPr>
        </w:pPrChange>
      </w:pPr>
      <w:r>
        <w:t>Popular participation in political processes</w:t>
      </w:r>
    </w:p>
    <w:p w14:paraId="0BF9C6F8" w14:textId="77777777" w:rsidR="00A536FF" w:rsidRDefault="00A536FF">
      <w:pPr>
        <w:pStyle w:val="Text"/>
        <w:numPr>
          <w:ilvl w:val="0"/>
          <w:numId w:val="126"/>
        </w:numPr>
        <w:rPr>
          <w:ins w:id="7829" w:author="Aleksander Hansen" w:date="2013-02-23T11:15:00Z"/>
        </w:rPr>
        <w:pPrChange w:id="7830" w:author="Aleksander Hansen" w:date="2013-02-23T11:15:00Z">
          <w:pPr>
            <w:pStyle w:val="Text"/>
          </w:pPr>
        </w:pPrChange>
      </w:pPr>
    </w:p>
    <w:p w14:paraId="4CCED9E7" w14:textId="77777777" w:rsidR="00BE497E" w:rsidDel="00A536FF" w:rsidRDefault="00BE497E">
      <w:pPr>
        <w:pStyle w:val="Text"/>
        <w:numPr>
          <w:ilvl w:val="0"/>
          <w:numId w:val="126"/>
        </w:numPr>
        <w:rPr>
          <w:del w:id="7831" w:author="Aleksander Hansen" w:date="2013-02-23T11:15:00Z"/>
        </w:rPr>
        <w:pPrChange w:id="7832" w:author="Aleksander Hansen" w:date="2013-02-23T11:15:00Z">
          <w:pPr>
            <w:pStyle w:val="Text"/>
          </w:pPr>
        </w:pPrChange>
      </w:pPr>
    </w:p>
    <w:p w14:paraId="026D4B80" w14:textId="77777777" w:rsidR="00994066" w:rsidDel="00A536FF" w:rsidRDefault="00994066">
      <w:pPr>
        <w:pStyle w:val="Text"/>
        <w:numPr>
          <w:ilvl w:val="0"/>
          <w:numId w:val="126"/>
        </w:numPr>
        <w:rPr>
          <w:del w:id="7833" w:author="Aleksander Hansen" w:date="2013-02-23T11:15:00Z"/>
        </w:rPr>
        <w:pPrChange w:id="7834" w:author="Aleksander Hansen" w:date="2013-02-23T11:15:00Z">
          <w:pPr>
            <w:pStyle w:val="Text"/>
          </w:pPr>
        </w:pPrChange>
      </w:pPr>
      <w:r>
        <w:t>Orderliness of leadership succession</w:t>
      </w:r>
    </w:p>
    <w:p w14:paraId="697E602D" w14:textId="77777777" w:rsidR="00A536FF" w:rsidRDefault="00A536FF">
      <w:pPr>
        <w:pStyle w:val="Text"/>
        <w:numPr>
          <w:ilvl w:val="0"/>
          <w:numId w:val="126"/>
        </w:numPr>
        <w:rPr>
          <w:ins w:id="7835" w:author="Aleksander Hansen" w:date="2013-02-23T11:15:00Z"/>
        </w:rPr>
        <w:pPrChange w:id="7836" w:author="Aleksander Hansen" w:date="2013-02-23T11:15:00Z">
          <w:pPr>
            <w:pStyle w:val="Text"/>
          </w:pPr>
        </w:pPrChange>
      </w:pPr>
    </w:p>
    <w:p w14:paraId="368A5C58" w14:textId="77777777" w:rsidR="00BE497E" w:rsidDel="00A536FF" w:rsidRDefault="00BE497E">
      <w:pPr>
        <w:pStyle w:val="Text"/>
        <w:numPr>
          <w:ilvl w:val="0"/>
          <w:numId w:val="126"/>
        </w:numPr>
        <w:rPr>
          <w:del w:id="7837" w:author="Aleksander Hansen" w:date="2013-02-23T11:15:00Z"/>
        </w:rPr>
        <w:pPrChange w:id="7838" w:author="Aleksander Hansen" w:date="2013-02-23T11:15:00Z">
          <w:pPr>
            <w:pStyle w:val="Text"/>
          </w:pPr>
        </w:pPrChange>
      </w:pPr>
    </w:p>
    <w:p w14:paraId="35F62313" w14:textId="77777777" w:rsidR="00994066" w:rsidDel="00A536FF" w:rsidRDefault="00994066">
      <w:pPr>
        <w:pStyle w:val="Text"/>
        <w:numPr>
          <w:ilvl w:val="0"/>
          <w:numId w:val="126"/>
        </w:numPr>
        <w:rPr>
          <w:del w:id="7839" w:author="Aleksander Hansen" w:date="2013-02-23T11:16:00Z"/>
        </w:rPr>
        <w:pPrChange w:id="7840" w:author="Aleksander Hansen" w:date="2013-02-23T11:16:00Z">
          <w:pPr>
            <w:pStyle w:val="Text"/>
          </w:pPr>
        </w:pPrChange>
      </w:pPr>
      <w:r>
        <w:t>Transparency in economic policy decisions and objectives</w:t>
      </w:r>
    </w:p>
    <w:p w14:paraId="68CED85D" w14:textId="77777777" w:rsidR="00A536FF" w:rsidRDefault="00A536FF">
      <w:pPr>
        <w:pStyle w:val="Text"/>
        <w:numPr>
          <w:ilvl w:val="0"/>
          <w:numId w:val="126"/>
        </w:numPr>
        <w:rPr>
          <w:ins w:id="7841" w:author="Aleksander Hansen" w:date="2013-02-23T11:16:00Z"/>
        </w:rPr>
        <w:pPrChange w:id="7842" w:author="Aleksander Hansen" w:date="2013-02-23T11:15:00Z">
          <w:pPr>
            <w:pStyle w:val="Text"/>
          </w:pPr>
        </w:pPrChange>
      </w:pPr>
    </w:p>
    <w:p w14:paraId="7505653F" w14:textId="77777777" w:rsidR="00BE497E" w:rsidDel="00A536FF" w:rsidRDefault="00BE497E">
      <w:pPr>
        <w:pStyle w:val="Text"/>
        <w:numPr>
          <w:ilvl w:val="0"/>
          <w:numId w:val="126"/>
        </w:numPr>
        <w:rPr>
          <w:del w:id="7843" w:author="Aleksander Hansen" w:date="2013-02-23T11:16:00Z"/>
        </w:rPr>
        <w:pPrChange w:id="7844" w:author="Aleksander Hansen" w:date="2013-02-23T11:16:00Z">
          <w:pPr>
            <w:pStyle w:val="Text"/>
          </w:pPr>
        </w:pPrChange>
      </w:pPr>
    </w:p>
    <w:p w14:paraId="3EAC64E0" w14:textId="77777777" w:rsidR="00994066" w:rsidDel="00A536FF" w:rsidRDefault="00994066">
      <w:pPr>
        <w:pStyle w:val="Text"/>
        <w:numPr>
          <w:ilvl w:val="0"/>
          <w:numId w:val="126"/>
        </w:numPr>
        <w:rPr>
          <w:del w:id="7845" w:author="Aleksander Hansen" w:date="2013-02-23T11:16:00Z"/>
        </w:rPr>
        <w:pPrChange w:id="7846" w:author="Aleksander Hansen" w:date="2013-02-23T11:16:00Z">
          <w:pPr>
            <w:pStyle w:val="Text"/>
          </w:pPr>
        </w:pPrChange>
      </w:pPr>
      <w:r>
        <w:t>Public security</w:t>
      </w:r>
    </w:p>
    <w:p w14:paraId="4BA90D53" w14:textId="77777777" w:rsidR="00A536FF" w:rsidRDefault="00A536FF">
      <w:pPr>
        <w:pStyle w:val="Text"/>
        <w:numPr>
          <w:ilvl w:val="0"/>
          <w:numId w:val="126"/>
        </w:numPr>
        <w:rPr>
          <w:ins w:id="7847" w:author="Aleksander Hansen" w:date="2013-02-23T11:16:00Z"/>
        </w:rPr>
        <w:pPrChange w:id="7848" w:author="Aleksander Hansen" w:date="2013-02-23T11:16:00Z">
          <w:pPr>
            <w:pStyle w:val="Text"/>
          </w:pPr>
        </w:pPrChange>
      </w:pPr>
    </w:p>
    <w:p w14:paraId="6B0A1473" w14:textId="77777777" w:rsidR="00BE497E" w:rsidDel="00A536FF" w:rsidRDefault="00BE497E">
      <w:pPr>
        <w:pStyle w:val="Text"/>
        <w:numPr>
          <w:ilvl w:val="0"/>
          <w:numId w:val="126"/>
        </w:numPr>
        <w:rPr>
          <w:del w:id="7849" w:author="Aleksander Hansen" w:date="2013-02-23T11:16:00Z"/>
        </w:rPr>
        <w:pPrChange w:id="7850" w:author="Aleksander Hansen" w:date="2013-02-23T11:16:00Z">
          <w:pPr>
            <w:pStyle w:val="Text"/>
          </w:pPr>
        </w:pPrChange>
      </w:pPr>
    </w:p>
    <w:p w14:paraId="76A6AF1A" w14:textId="77777777" w:rsidR="00994066" w:rsidRDefault="00994066">
      <w:pPr>
        <w:pStyle w:val="Text"/>
        <w:numPr>
          <w:ilvl w:val="0"/>
          <w:numId w:val="126"/>
        </w:numPr>
        <w:pPrChange w:id="7851" w:author="Aleksander Hansen" w:date="2013-02-23T11:16:00Z">
          <w:pPr>
            <w:pStyle w:val="Text"/>
          </w:pPr>
        </w:pPrChange>
      </w:pPr>
      <w:r>
        <w:t>Geopolitical risk</w:t>
      </w:r>
    </w:p>
    <w:p w14:paraId="7CBF75A3" w14:textId="77777777" w:rsidR="00BE497E" w:rsidRDefault="00BE497E" w:rsidP="00DB35B4">
      <w:pPr>
        <w:pStyle w:val="Text"/>
      </w:pPr>
    </w:p>
    <w:p w14:paraId="73986E74" w14:textId="77777777" w:rsidR="00994066" w:rsidDel="00A536FF" w:rsidRDefault="00994066">
      <w:pPr>
        <w:pStyle w:val="Heading3SubGTNI"/>
        <w:rPr>
          <w:del w:id="7852" w:author="Aleksander Hansen" w:date="2013-02-23T11:17:00Z"/>
        </w:rPr>
        <w:pPrChange w:id="7853" w:author="Aleksander Hansen" w:date="2013-02-23T11:17:00Z">
          <w:pPr>
            <w:pStyle w:val="Text"/>
          </w:pPr>
        </w:pPrChange>
      </w:pPr>
      <w:bookmarkStart w:id="7854" w:name="_Toc223340424"/>
      <w:r>
        <w:t>Income and Economic Structure</w:t>
      </w:r>
      <w:bookmarkEnd w:id="7854"/>
    </w:p>
    <w:p w14:paraId="49A0628F" w14:textId="77777777" w:rsidR="00A536FF" w:rsidRPr="00537294" w:rsidRDefault="00A536FF">
      <w:pPr>
        <w:pStyle w:val="Heading3SubGTNI"/>
        <w:rPr>
          <w:ins w:id="7855" w:author="Aleksander Hansen" w:date="2013-02-23T11:17:00Z"/>
        </w:rPr>
        <w:pPrChange w:id="7856" w:author="Aleksander Hansen" w:date="2013-02-23T11:17:00Z">
          <w:pPr>
            <w:pStyle w:val="Text"/>
          </w:pPr>
        </w:pPrChange>
      </w:pPr>
    </w:p>
    <w:p w14:paraId="49080449" w14:textId="77777777" w:rsidR="00A536FF" w:rsidDel="00A536FF" w:rsidRDefault="00A536FF">
      <w:pPr>
        <w:pStyle w:val="Text"/>
        <w:numPr>
          <w:ilvl w:val="0"/>
          <w:numId w:val="127"/>
        </w:numPr>
        <w:rPr>
          <w:del w:id="7857" w:author="Aleksander Hansen" w:date="2013-02-23T11:19:00Z"/>
        </w:rPr>
        <w:pPrChange w:id="7858" w:author="Aleksander Hansen" w:date="2013-02-23T11:19:00Z">
          <w:pPr>
            <w:pStyle w:val="Text"/>
          </w:pPr>
        </w:pPrChange>
      </w:pPr>
      <w:moveToRangeStart w:id="7859" w:author="Aleksander Hansen" w:date="2013-02-23T11:19:00Z" w:name="move223237673"/>
      <w:moveTo w:id="7860" w:author="Aleksander Hansen" w:date="2013-02-23T11:19:00Z">
        <w:r>
          <w:t>Income disparities</w:t>
        </w:r>
      </w:moveTo>
    </w:p>
    <w:p w14:paraId="5498A631" w14:textId="77777777" w:rsidR="00A536FF" w:rsidRDefault="00A536FF" w:rsidP="00A536FF">
      <w:pPr>
        <w:pStyle w:val="Text"/>
        <w:numPr>
          <w:ilvl w:val="0"/>
          <w:numId w:val="127"/>
        </w:numPr>
        <w:rPr>
          <w:ins w:id="7861" w:author="Aleksander Hansen" w:date="2013-02-23T11:19:00Z"/>
        </w:rPr>
      </w:pPr>
    </w:p>
    <w:moveToRangeEnd w:id="7859"/>
    <w:p w14:paraId="5810E3C7" w14:textId="2CC4F7FC" w:rsidR="00BE497E" w:rsidDel="00A536FF" w:rsidRDefault="00A536FF">
      <w:pPr>
        <w:pStyle w:val="Text"/>
        <w:numPr>
          <w:ilvl w:val="0"/>
          <w:numId w:val="127"/>
        </w:numPr>
        <w:rPr>
          <w:del w:id="7862" w:author="Aleksander Hansen" w:date="2013-02-23T11:17:00Z"/>
        </w:rPr>
        <w:pPrChange w:id="7863" w:author="Aleksander Hansen" w:date="2013-02-23T11:17:00Z">
          <w:pPr>
            <w:pStyle w:val="Text"/>
          </w:pPr>
        </w:pPrChange>
      </w:pPr>
      <w:ins w:id="7864" w:author="Aleksander Hansen" w:date="2013-02-23T11:17:00Z">
        <w:r>
          <w:t>P</w:t>
        </w:r>
      </w:ins>
    </w:p>
    <w:p w14:paraId="39D25BA4" w14:textId="7F698246" w:rsidR="00994066" w:rsidDel="00A536FF" w:rsidRDefault="00994066">
      <w:pPr>
        <w:pStyle w:val="Text"/>
        <w:numPr>
          <w:ilvl w:val="0"/>
          <w:numId w:val="127"/>
        </w:numPr>
        <w:rPr>
          <w:del w:id="7865" w:author="Aleksander Hansen" w:date="2013-02-23T11:19:00Z"/>
        </w:rPr>
        <w:pPrChange w:id="7866" w:author="Aleksander Hansen" w:date="2013-02-23T11:19:00Z">
          <w:pPr>
            <w:pStyle w:val="Text"/>
          </w:pPr>
        </w:pPrChange>
      </w:pPr>
      <w:del w:id="7867" w:author="Aleksander Hansen" w:date="2013-02-16T23:37:00Z">
        <w:r w:rsidDel="00906D1D">
          <w:rPr>
            <w:noProof/>
          </w:rPr>
          <w:drawing>
            <wp:anchor distT="0" distB="0" distL="114300" distR="114300" simplePos="0" relativeHeight="251801088" behindDoc="0" locked="0" layoutInCell="1" allowOverlap="1" wp14:anchorId="24FE9574" wp14:editId="3398808D">
              <wp:simplePos x="0" y="0"/>
              <wp:positionH relativeFrom="column">
                <wp:posOffset>4542155</wp:posOffset>
              </wp:positionH>
              <wp:positionV relativeFrom="paragraph">
                <wp:posOffset>54610</wp:posOffset>
              </wp:positionV>
              <wp:extent cx="1125855" cy="759460"/>
              <wp:effectExtent l="0" t="0" r="0" b="2540"/>
              <wp:wrapSquare wrapText="bothSides"/>
              <wp:docPr id="73" name="Picture 6"/>
              <wp:cNvGraphicFramePr/>
              <a:graphic xmlns:a="http://schemas.openxmlformats.org/drawingml/2006/main">
                <a:graphicData uri="http://schemas.openxmlformats.org/drawingml/2006/picture">
                  <pic:pic xmlns:pic="http://schemas.openxmlformats.org/drawingml/2006/picture">
                    <pic:nvPicPr>
                      <pic:cNvPr id="68609" name="Picture 1"/>
                      <pic:cNvPicPr>
                        <a:picLocks noChangeAspect="1" noChangeArrowheads="1"/>
                      </pic:cNvPicPr>
                    </pic:nvPicPr>
                    <pic:blipFill>
                      <a:blip r:embed="rId214" cstate="print"/>
                      <a:srcRect/>
                      <a:stretch>
                        <a:fillRect/>
                      </a:stretch>
                    </pic:blipFill>
                    <pic:spPr bwMode="auto">
                      <a:xfrm>
                        <a:off x="0" y="0"/>
                        <a:ext cx="1125855" cy="75946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del>
      <w:del w:id="7868" w:author="Aleksander Hansen" w:date="2013-02-23T11:17:00Z">
        <w:r w:rsidDel="00A536FF">
          <w:delText>P</w:delText>
        </w:r>
      </w:del>
      <w:proofErr w:type="gramStart"/>
      <w:r>
        <w:t>rosperity</w:t>
      </w:r>
      <w:proofErr w:type="gramEnd"/>
      <w:r>
        <w:t>, diversity, and degree to which economy is market oriented</w:t>
      </w:r>
    </w:p>
    <w:p w14:paraId="0E2CDB23" w14:textId="77777777" w:rsidR="00A536FF" w:rsidRDefault="00A536FF">
      <w:pPr>
        <w:pStyle w:val="Text"/>
        <w:numPr>
          <w:ilvl w:val="0"/>
          <w:numId w:val="127"/>
        </w:numPr>
        <w:rPr>
          <w:ins w:id="7869" w:author="Aleksander Hansen" w:date="2013-02-23T11:19:00Z"/>
        </w:rPr>
        <w:pPrChange w:id="7870" w:author="Aleksander Hansen" w:date="2013-02-23T11:19:00Z">
          <w:pPr>
            <w:pStyle w:val="Text"/>
          </w:pPr>
        </w:pPrChange>
      </w:pPr>
    </w:p>
    <w:p w14:paraId="1AFF22FC" w14:textId="77777777" w:rsidR="00BE497E" w:rsidDel="00A536FF" w:rsidRDefault="00BE497E">
      <w:pPr>
        <w:pStyle w:val="Text"/>
        <w:numPr>
          <w:ilvl w:val="0"/>
          <w:numId w:val="127"/>
        </w:numPr>
        <w:rPr>
          <w:del w:id="7871" w:author="Aleksander Hansen" w:date="2013-02-23T11:19:00Z"/>
        </w:rPr>
        <w:pPrChange w:id="7872" w:author="Aleksander Hansen" w:date="2013-02-23T11:19:00Z">
          <w:pPr>
            <w:pStyle w:val="Text"/>
          </w:pPr>
        </w:pPrChange>
      </w:pPr>
    </w:p>
    <w:p w14:paraId="56127406" w14:textId="44C808D7" w:rsidR="00994066" w:rsidDel="00A536FF" w:rsidRDefault="00994066">
      <w:pPr>
        <w:pStyle w:val="Text"/>
        <w:numPr>
          <w:ilvl w:val="0"/>
          <w:numId w:val="127"/>
        </w:numPr>
        <w:rPr>
          <w:del w:id="7873" w:author="Aleksander Hansen" w:date="2013-02-23T11:19:00Z"/>
        </w:rPr>
        <w:pPrChange w:id="7874" w:author="Aleksander Hansen" w:date="2013-02-23T11:17:00Z">
          <w:pPr>
            <w:pStyle w:val="Text"/>
          </w:pPr>
        </w:pPrChange>
      </w:pPr>
      <w:moveFromRangeStart w:id="7875" w:author="Aleksander Hansen" w:date="2013-02-23T11:19:00Z" w:name="move223237673"/>
      <w:moveFrom w:id="7876" w:author="Aleksander Hansen" w:date="2013-02-23T11:19:00Z">
        <w:r w:rsidDel="00A536FF">
          <w:t>Income dis</w:t>
        </w:r>
        <w:del w:id="7877" w:author="Aleksander Hansen" w:date="2013-02-23T11:19:00Z">
          <w:r w:rsidDel="00A536FF">
            <w:delText>parities</w:delText>
          </w:r>
        </w:del>
      </w:moveFrom>
    </w:p>
    <w:moveFromRangeEnd w:id="7875"/>
    <w:p w14:paraId="48EDE148" w14:textId="77777777" w:rsidR="00BE497E" w:rsidDel="00A536FF" w:rsidRDefault="00BE497E" w:rsidP="00DB35B4">
      <w:pPr>
        <w:pStyle w:val="Text"/>
        <w:rPr>
          <w:del w:id="7878" w:author="Aleksander Hansen" w:date="2013-02-23T11:19:00Z"/>
        </w:rPr>
      </w:pPr>
    </w:p>
    <w:p w14:paraId="1CF9F508" w14:textId="77777777" w:rsidR="00994066" w:rsidDel="00A536FF" w:rsidRDefault="00994066">
      <w:pPr>
        <w:pStyle w:val="Text"/>
        <w:numPr>
          <w:ilvl w:val="0"/>
          <w:numId w:val="127"/>
        </w:numPr>
        <w:rPr>
          <w:del w:id="7879" w:author="Aleksander Hansen" w:date="2013-02-23T11:19:00Z"/>
        </w:rPr>
        <w:pPrChange w:id="7880" w:author="Aleksander Hansen" w:date="2013-02-23T11:19:00Z">
          <w:pPr>
            <w:pStyle w:val="Text"/>
          </w:pPr>
        </w:pPrChange>
      </w:pPr>
      <w:r>
        <w:t>Effectiveness of financial sector in intermediating funds; availability of credit</w:t>
      </w:r>
    </w:p>
    <w:p w14:paraId="7A6A2559" w14:textId="77777777" w:rsidR="00A536FF" w:rsidRDefault="00A536FF">
      <w:pPr>
        <w:pStyle w:val="Text"/>
        <w:numPr>
          <w:ilvl w:val="0"/>
          <w:numId w:val="127"/>
        </w:numPr>
        <w:rPr>
          <w:ins w:id="7881" w:author="Aleksander Hansen" w:date="2013-02-23T11:19:00Z"/>
        </w:rPr>
        <w:pPrChange w:id="7882" w:author="Aleksander Hansen" w:date="2013-02-23T11:19:00Z">
          <w:pPr>
            <w:pStyle w:val="Text"/>
          </w:pPr>
        </w:pPrChange>
      </w:pPr>
    </w:p>
    <w:p w14:paraId="68E868C9" w14:textId="77777777" w:rsidR="00BE497E" w:rsidDel="00A536FF" w:rsidRDefault="00BE497E">
      <w:pPr>
        <w:pStyle w:val="Text"/>
        <w:numPr>
          <w:ilvl w:val="0"/>
          <w:numId w:val="127"/>
        </w:numPr>
        <w:rPr>
          <w:del w:id="7883" w:author="Aleksander Hansen" w:date="2013-02-23T11:19:00Z"/>
        </w:rPr>
        <w:pPrChange w:id="7884" w:author="Aleksander Hansen" w:date="2013-02-23T11:19:00Z">
          <w:pPr>
            <w:pStyle w:val="Text"/>
          </w:pPr>
        </w:pPrChange>
      </w:pPr>
    </w:p>
    <w:p w14:paraId="3C39E822" w14:textId="77777777" w:rsidR="00994066" w:rsidDel="00A536FF" w:rsidRDefault="00994066">
      <w:pPr>
        <w:pStyle w:val="Text"/>
        <w:numPr>
          <w:ilvl w:val="0"/>
          <w:numId w:val="127"/>
        </w:numPr>
        <w:rPr>
          <w:del w:id="7885" w:author="Aleksander Hansen" w:date="2013-02-23T11:19:00Z"/>
        </w:rPr>
        <w:pPrChange w:id="7886" w:author="Aleksander Hansen" w:date="2013-02-23T11:19:00Z">
          <w:pPr>
            <w:pStyle w:val="Text"/>
          </w:pPr>
        </w:pPrChange>
      </w:pPr>
      <w:r>
        <w:t>Competitiveness and profitability of nonfinancial market sector</w:t>
      </w:r>
    </w:p>
    <w:p w14:paraId="56D47928" w14:textId="77777777" w:rsidR="00A536FF" w:rsidRDefault="00A536FF">
      <w:pPr>
        <w:pStyle w:val="Text"/>
        <w:numPr>
          <w:ilvl w:val="0"/>
          <w:numId w:val="127"/>
        </w:numPr>
        <w:rPr>
          <w:ins w:id="7887" w:author="Aleksander Hansen" w:date="2013-02-23T11:19:00Z"/>
        </w:rPr>
        <w:pPrChange w:id="7888" w:author="Aleksander Hansen" w:date="2013-02-23T11:19:00Z">
          <w:pPr>
            <w:pStyle w:val="Text"/>
          </w:pPr>
        </w:pPrChange>
      </w:pPr>
    </w:p>
    <w:p w14:paraId="3708DADC" w14:textId="77777777" w:rsidR="00BE497E" w:rsidDel="00A536FF" w:rsidRDefault="00BE497E">
      <w:pPr>
        <w:pStyle w:val="Text"/>
        <w:numPr>
          <w:ilvl w:val="0"/>
          <w:numId w:val="127"/>
        </w:numPr>
        <w:rPr>
          <w:del w:id="7889" w:author="Aleksander Hansen" w:date="2013-02-23T11:19:00Z"/>
        </w:rPr>
        <w:pPrChange w:id="7890" w:author="Aleksander Hansen" w:date="2013-02-23T11:19:00Z">
          <w:pPr>
            <w:pStyle w:val="Text"/>
          </w:pPr>
        </w:pPrChange>
      </w:pPr>
    </w:p>
    <w:p w14:paraId="148B2AFC" w14:textId="77777777" w:rsidR="00994066" w:rsidDel="00A536FF" w:rsidRDefault="00994066">
      <w:pPr>
        <w:pStyle w:val="Text"/>
        <w:numPr>
          <w:ilvl w:val="0"/>
          <w:numId w:val="127"/>
        </w:numPr>
        <w:rPr>
          <w:del w:id="7891" w:author="Aleksander Hansen" w:date="2013-02-23T11:19:00Z"/>
        </w:rPr>
        <w:pPrChange w:id="7892" w:author="Aleksander Hansen" w:date="2013-02-23T11:19:00Z">
          <w:pPr>
            <w:pStyle w:val="Text"/>
          </w:pPr>
        </w:pPrChange>
      </w:pPr>
      <w:r>
        <w:t>Efficiency of public sector</w:t>
      </w:r>
    </w:p>
    <w:p w14:paraId="1756B8FF" w14:textId="77777777" w:rsidR="00A536FF" w:rsidRDefault="00A536FF">
      <w:pPr>
        <w:pStyle w:val="Text"/>
        <w:numPr>
          <w:ilvl w:val="0"/>
          <w:numId w:val="127"/>
        </w:numPr>
        <w:rPr>
          <w:ins w:id="7893" w:author="Aleksander Hansen" w:date="2013-02-23T11:19:00Z"/>
        </w:rPr>
        <w:pPrChange w:id="7894" w:author="Aleksander Hansen" w:date="2013-02-23T11:19:00Z">
          <w:pPr>
            <w:pStyle w:val="Text"/>
          </w:pPr>
        </w:pPrChange>
      </w:pPr>
    </w:p>
    <w:p w14:paraId="69C0FCB7" w14:textId="77777777" w:rsidR="00BE497E" w:rsidDel="00A536FF" w:rsidRDefault="00BE497E">
      <w:pPr>
        <w:pStyle w:val="Text"/>
        <w:numPr>
          <w:ilvl w:val="0"/>
          <w:numId w:val="127"/>
        </w:numPr>
        <w:rPr>
          <w:del w:id="7895" w:author="Aleksander Hansen" w:date="2013-02-23T11:19:00Z"/>
        </w:rPr>
        <w:pPrChange w:id="7896" w:author="Aleksander Hansen" w:date="2013-02-23T11:19:00Z">
          <w:pPr>
            <w:pStyle w:val="Text"/>
          </w:pPr>
        </w:pPrChange>
      </w:pPr>
    </w:p>
    <w:p w14:paraId="39FCB5BA" w14:textId="77777777" w:rsidR="00994066" w:rsidDel="00A536FF" w:rsidRDefault="00994066">
      <w:pPr>
        <w:pStyle w:val="Text"/>
        <w:numPr>
          <w:ilvl w:val="0"/>
          <w:numId w:val="127"/>
        </w:numPr>
        <w:rPr>
          <w:del w:id="7897" w:author="Aleksander Hansen" w:date="2013-02-23T11:20:00Z"/>
        </w:rPr>
        <w:pPrChange w:id="7898" w:author="Aleksander Hansen" w:date="2013-02-23T11:20:00Z">
          <w:pPr>
            <w:pStyle w:val="Text"/>
          </w:pPr>
        </w:pPrChange>
      </w:pPr>
      <w:r>
        <w:t>Protectionism &amp; other nonmarket inﬂuences</w:t>
      </w:r>
      <w:r w:rsidRPr="00FB2516">
        <w:rPr>
          <w:noProof/>
          <w:lang w:val="en-IN" w:eastAsia="en-IN" w:bidi="ar-SA"/>
        </w:rPr>
        <w:t xml:space="preserve"> </w:t>
      </w:r>
    </w:p>
    <w:p w14:paraId="6FCE93EF" w14:textId="77777777" w:rsidR="00A536FF" w:rsidRDefault="00A536FF">
      <w:pPr>
        <w:pStyle w:val="Text"/>
        <w:numPr>
          <w:ilvl w:val="0"/>
          <w:numId w:val="127"/>
        </w:numPr>
        <w:rPr>
          <w:ins w:id="7899" w:author="Aleksander Hansen" w:date="2013-02-23T11:20:00Z"/>
        </w:rPr>
        <w:pPrChange w:id="7900" w:author="Aleksander Hansen" w:date="2013-02-23T11:19:00Z">
          <w:pPr>
            <w:pStyle w:val="Text"/>
          </w:pPr>
        </w:pPrChange>
      </w:pPr>
    </w:p>
    <w:p w14:paraId="2BABEDAB" w14:textId="77777777" w:rsidR="00BE497E" w:rsidDel="00A536FF" w:rsidRDefault="00BE497E">
      <w:pPr>
        <w:pStyle w:val="Text"/>
        <w:numPr>
          <w:ilvl w:val="0"/>
          <w:numId w:val="127"/>
        </w:numPr>
        <w:rPr>
          <w:del w:id="7901" w:author="Aleksander Hansen" w:date="2013-02-23T11:20:00Z"/>
        </w:rPr>
        <w:pPrChange w:id="7902" w:author="Aleksander Hansen" w:date="2013-02-23T11:20:00Z">
          <w:pPr>
            <w:pStyle w:val="Text"/>
          </w:pPr>
        </w:pPrChange>
      </w:pPr>
    </w:p>
    <w:p w14:paraId="2ED4728B" w14:textId="77777777" w:rsidR="00994066" w:rsidRDefault="00994066">
      <w:pPr>
        <w:pStyle w:val="Text"/>
        <w:numPr>
          <w:ilvl w:val="0"/>
          <w:numId w:val="127"/>
        </w:numPr>
        <w:pPrChange w:id="7903" w:author="Aleksander Hansen" w:date="2013-02-23T11:20:00Z">
          <w:pPr>
            <w:pStyle w:val="Text"/>
          </w:pPr>
        </w:pPrChange>
      </w:pPr>
      <w:r>
        <w:t>Labor ﬂexibility</w:t>
      </w:r>
    </w:p>
    <w:p w14:paraId="7DC99641" w14:textId="77777777" w:rsidR="00BE497E" w:rsidRDefault="00BE497E" w:rsidP="00DB35B4">
      <w:pPr>
        <w:pStyle w:val="Text"/>
      </w:pPr>
    </w:p>
    <w:p w14:paraId="273B0D66" w14:textId="77777777" w:rsidR="00994066" w:rsidRDefault="00994066">
      <w:pPr>
        <w:pStyle w:val="Heading3SubGTNI"/>
        <w:pPrChange w:id="7904" w:author="Aleksander Hansen" w:date="2013-02-23T11:20:00Z">
          <w:pPr>
            <w:pStyle w:val="Text"/>
          </w:pPr>
        </w:pPrChange>
      </w:pPr>
      <w:bookmarkStart w:id="7905" w:name="_Toc223340425"/>
      <w:r>
        <w:t>Economic Growth Prospects</w:t>
      </w:r>
      <w:bookmarkEnd w:id="7905"/>
    </w:p>
    <w:p w14:paraId="39963359" w14:textId="77777777" w:rsidR="00BE497E" w:rsidDel="00A536FF" w:rsidRDefault="00BE497E" w:rsidP="00DB35B4">
      <w:pPr>
        <w:pStyle w:val="Text"/>
        <w:rPr>
          <w:del w:id="7906" w:author="Aleksander Hansen" w:date="2013-02-23T11:20:00Z"/>
        </w:rPr>
      </w:pPr>
    </w:p>
    <w:p w14:paraId="56921ED1" w14:textId="27E9688B" w:rsidR="00A536FF" w:rsidRDefault="00A536FF" w:rsidP="00A536FF">
      <w:pPr>
        <w:pStyle w:val="Text"/>
        <w:numPr>
          <w:ilvl w:val="0"/>
          <w:numId w:val="127"/>
        </w:numPr>
        <w:rPr>
          <w:ins w:id="7907" w:author="Aleksander Hansen" w:date="2013-02-23T11:21:00Z"/>
        </w:rPr>
      </w:pPr>
      <w:ins w:id="7908" w:author="Aleksander Hansen" w:date="2013-02-23T11:20:00Z">
        <w:r>
          <w:t>Size and composition of savings and investment</w:t>
        </w:r>
      </w:ins>
    </w:p>
    <w:p w14:paraId="68E11BAB" w14:textId="77777777" w:rsidR="00A536FF" w:rsidRDefault="00A536FF" w:rsidP="00A536FF">
      <w:pPr>
        <w:pStyle w:val="Text"/>
        <w:numPr>
          <w:ilvl w:val="0"/>
          <w:numId w:val="127"/>
        </w:numPr>
        <w:rPr>
          <w:ins w:id="7909" w:author="Aleksander Hansen" w:date="2013-02-23T11:21:00Z"/>
        </w:rPr>
      </w:pPr>
      <w:ins w:id="7910" w:author="Aleksander Hansen" w:date="2013-02-23T11:21:00Z">
        <w:r>
          <w:t>Rate and pattern of economic growth</w:t>
        </w:r>
      </w:ins>
    </w:p>
    <w:p w14:paraId="1F7DBFCC" w14:textId="2F6514F5" w:rsidR="00994066" w:rsidDel="00A536FF" w:rsidRDefault="00994066" w:rsidP="00A536FF">
      <w:pPr>
        <w:pStyle w:val="Text"/>
        <w:rPr>
          <w:del w:id="7911" w:author="Aleksander Hansen" w:date="2013-02-23T11:20:00Z"/>
        </w:rPr>
      </w:pPr>
      <w:del w:id="7912" w:author="Aleksander Hansen" w:date="2013-02-23T11:20:00Z">
        <w:r w:rsidDel="00A536FF">
          <w:delText>Size and composition of savings and investment</w:delText>
        </w:r>
      </w:del>
    </w:p>
    <w:p w14:paraId="523CC136" w14:textId="77777777" w:rsidR="00BE497E" w:rsidDel="00A536FF" w:rsidRDefault="00BE497E" w:rsidP="00DB35B4">
      <w:pPr>
        <w:pStyle w:val="Text"/>
        <w:rPr>
          <w:del w:id="7913" w:author="Aleksander Hansen" w:date="2013-02-23T11:20:00Z"/>
        </w:rPr>
      </w:pPr>
    </w:p>
    <w:p w14:paraId="3633C25D" w14:textId="1EEF67FC" w:rsidR="00994066" w:rsidDel="00A536FF" w:rsidRDefault="00994066" w:rsidP="00DB35B4">
      <w:pPr>
        <w:pStyle w:val="Text"/>
        <w:rPr>
          <w:del w:id="7914" w:author="Aleksander Hansen" w:date="2013-02-23T11:21:00Z"/>
        </w:rPr>
      </w:pPr>
      <w:del w:id="7915" w:author="Aleksander Hansen" w:date="2013-02-23T11:21:00Z">
        <w:r w:rsidDel="00A536FF">
          <w:delText>Rate and pattern of economic growth</w:delText>
        </w:r>
      </w:del>
    </w:p>
    <w:p w14:paraId="7FCD1353" w14:textId="77777777" w:rsidR="00BE497E" w:rsidRDefault="00BE497E" w:rsidP="00DB35B4">
      <w:pPr>
        <w:pStyle w:val="Text"/>
      </w:pPr>
    </w:p>
    <w:p w14:paraId="7AB427AC" w14:textId="77777777" w:rsidR="00994066" w:rsidRDefault="00994066">
      <w:pPr>
        <w:pStyle w:val="Heading3SubGTNI"/>
        <w:pPrChange w:id="7916" w:author="Aleksander Hansen" w:date="2013-02-23T11:21:00Z">
          <w:pPr>
            <w:pStyle w:val="Text"/>
          </w:pPr>
        </w:pPrChange>
      </w:pPr>
      <w:bookmarkStart w:id="7917" w:name="_Toc223340426"/>
      <w:r>
        <w:t>Fiscal Flexibility</w:t>
      </w:r>
      <w:bookmarkEnd w:id="7917"/>
    </w:p>
    <w:p w14:paraId="3C384C34" w14:textId="77777777" w:rsidR="00E453BD" w:rsidRDefault="00E453BD" w:rsidP="00E453BD">
      <w:pPr>
        <w:pStyle w:val="Text"/>
        <w:numPr>
          <w:ilvl w:val="0"/>
          <w:numId w:val="128"/>
        </w:numPr>
        <w:rPr>
          <w:ins w:id="7918" w:author="Aleksander Hansen" w:date="2013-02-23T11:25:00Z"/>
        </w:rPr>
      </w:pPr>
      <w:ins w:id="7919" w:author="Aleksander Hansen" w:date="2013-02-23T11:25:00Z">
        <w:r>
          <w:t>General government revenue, expenditure, and surplus/ deficit trends</w:t>
        </w:r>
      </w:ins>
    </w:p>
    <w:p w14:paraId="3203C605" w14:textId="77777777" w:rsidR="00E453BD" w:rsidDel="00E453BD" w:rsidRDefault="00E453BD">
      <w:pPr>
        <w:pStyle w:val="Text"/>
        <w:numPr>
          <w:ilvl w:val="0"/>
          <w:numId w:val="128"/>
        </w:numPr>
        <w:rPr>
          <w:del w:id="7920" w:author="Aleksander Hansen" w:date="2013-02-23T11:26:00Z"/>
        </w:rPr>
        <w:pPrChange w:id="7921" w:author="Aleksander Hansen" w:date="2013-02-23T11:26:00Z">
          <w:pPr>
            <w:pStyle w:val="Text"/>
          </w:pPr>
        </w:pPrChange>
      </w:pPr>
      <w:moveToRangeStart w:id="7922" w:author="Aleksander Hansen" w:date="2013-02-23T11:26:00Z" w:name="move223238095"/>
      <w:moveTo w:id="7923" w:author="Aleksander Hansen" w:date="2013-02-23T11:26:00Z">
        <w:r>
          <w:t>Revenue-raising ﬂexibility and efficiency</w:t>
        </w:r>
      </w:moveTo>
    </w:p>
    <w:p w14:paraId="177E2D34" w14:textId="77777777" w:rsidR="00E453BD" w:rsidRDefault="00E453BD" w:rsidP="00E453BD">
      <w:pPr>
        <w:pStyle w:val="Text"/>
        <w:numPr>
          <w:ilvl w:val="0"/>
          <w:numId w:val="128"/>
        </w:numPr>
        <w:rPr>
          <w:ins w:id="7924" w:author="Aleksander Hansen" w:date="2013-02-23T11:26:00Z"/>
        </w:rPr>
      </w:pPr>
    </w:p>
    <w:moveToRangeEnd w:id="7922"/>
    <w:p w14:paraId="0F28B27A" w14:textId="77777777" w:rsidR="00E453BD" w:rsidRDefault="00E453BD" w:rsidP="00E453BD">
      <w:pPr>
        <w:pStyle w:val="Text"/>
        <w:numPr>
          <w:ilvl w:val="0"/>
          <w:numId w:val="128"/>
        </w:numPr>
        <w:rPr>
          <w:ins w:id="7925" w:author="Aleksander Hansen" w:date="2013-02-23T11:26:00Z"/>
        </w:rPr>
      </w:pPr>
      <w:ins w:id="7926" w:author="Aleksander Hansen" w:date="2013-02-23T11:26:00Z">
        <w:r>
          <w:t>Timeliness, coverage, and transparency in reporting</w:t>
        </w:r>
        <w:r w:rsidRPr="00FB2516">
          <w:rPr>
            <w:noProof/>
            <w:lang w:val="en-IN" w:eastAsia="en-IN" w:bidi="ar-SA"/>
          </w:rPr>
          <w:t xml:space="preserve"> </w:t>
        </w:r>
      </w:ins>
    </w:p>
    <w:p w14:paraId="522C1285" w14:textId="77777777" w:rsidR="00E453BD" w:rsidRDefault="00E453BD" w:rsidP="00E453BD">
      <w:pPr>
        <w:pStyle w:val="Text"/>
        <w:numPr>
          <w:ilvl w:val="0"/>
          <w:numId w:val="128"/>
        </w:numPr>
      </w:pPr>
      <w:moveToRangeStart w:id="7927" w:author="Aleksander Hansen" w:date="2013-02-23T11:27:00Z" w:name="move223238157"/>
      <w:moveTo w:id="7928" w:author="Aleksander Hansen" w:date="2013-02-23T11:27:00Z">
        <w:r>
          <w:t>Pension obligations</w:t>
        </w:r>
      </w:moveTo>
    </w:p>
    <w:moveToRangeEnd w:id="7927"/>
    <w:p w14:paraId="796B47C4" w14:textId="7FE63F5E" w:rsidR="00BE497E" w:rsidDel="00A536FF" w:rsidRDefault="00BE497E">
      <w:pPr>
        <w:pStyle w:val="Text"/>
        <w:rPr>
          <w:del w:id="7929" w:author="Aleksander Hansen" w:date="2013-02-23T11:21:00Z"/>
        </w:rPr>
      </w:pPr>
    </w:p>
    <w:p w14:paraId="6C62F308" w14:textId="3F19EC63" w:rsidR="00994066" w:rsidDel="00E453BD" w:rsidRDefault="00994066">
      <w:pPr>
        <w:pStyle w:val="Text"/>
        <w:ind w:left="360"/>
        <w:rPr>
          <w:del w:id="7930" w:author="Aleksander Hansen" w:date="2013-02-23T11:26:00Z"/>
        </w:rPr>
        <w:pPrChange w:id="7931" w:author="Aleksander Hansen" w:date="2013-02-23T11:27:00Z">
          <w:pPr>
            <w:pStyle w:val="Text"/>
          </w:pPr>
        </w:pPrChange>
      </w:pPr>
      <w:del w:id="7932" w:author="Aleksander Hansen" w:date="2013-02-16T23:38:00Z">
        <w:r w:rsidDel="00906D1D">
          <w:rPr>
            <w:noProof/>
          </w:rPr>
          <w:drawing>
            <wp:anchor distT="0" distB="0" distL="114300" distR="114300" simplePos="0" relativeHeight="251802112" behindDoc="1" locked="0" layoutInCell="1" allowOverlap="1" wp14:anchorId="1A5B774F" wp14:editId="1A78AB67">
              <wp:simplePos x="5913755" y="7967980"/>
              <wp:positionH relativeFrom="margin">
                <wp:align>right</wp:align>
              </wp:positionH>
              <wp:positionV relativeFrom="margin">
                <wp:align>bottom</wp:align>
              </wp:positionV>
              <wp:extent cx="1353185" cy="735965"/>
              <wp:effectExtent l="0" t="0" r="0" b="6985"/>
              <wp:wrapSquare wrapText="bothSides"/>
              <wp:docPr id="74" name="Picture 7"/>
              <wp:cNvGraphicFramePr/>
              <a:graphic xmlns:a="http://schemas.openxmlformats.org/drawingml/2006/main">
                <a:graphicData uri="http://schemas.openxmlformats.org/drawingml/2006/picture">
                  <pic:pic xmlns:pic="http://schemas.openxmlformats.org/drawingml/2006/picture">
                    <pic:nvPicPr>
                      <pic:cNvPr id="66561" name="Picture 1"/>
                      <pic:cNvPicPr>
                        <a:picLocks noChangeAspect="1" noChangeArrowheads="1"/>
                      </pic:cNvPicPr>
                    </pic:nvPicPr>
                    <pic:blipFill>
                      <a:blip r:embed="rId215" cstate="print"/>
                      <a:srcRect/>
                      <a:stretch>
                        <a:fillRect/>
                      </a:stretch>
                    </pic:blipFill>
                    <pic:spPr bwMode="auto">
                      <a:xfrm>
                        <a:off x="0" y="0"/>
                        <a:ext cx="1353185" cy="735965"/>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del>
      <w:del w:id="7933" w:author="Aleksander Hansen" w:date="2013-02-23T11:21:00Z">
        <w:r w:rsidDel="00A536FF">
          <w:delText>G</w:delText>
        </w:r>
      </w:del>
      <w:del w:id="7934" w:author="Aleksander Hansen" w:date="2013-02-23T11:26:00Z">
        <w:r w:rsidDel="00E453BD">
          <w:delText>eneral government revenue, expenditure, and surplus/ deficit trends</w:delText>
        </w:r>
      </w:del>
    </w:p>
    <w:p w14:paraId="23AD2AB5" w14:textId="77777777" w:rsidR="00BE497E" w:rsidDel="00E453BD" w:rsidRDefault="00BE497E">
      <w:pPr>
        <w:pStyle w:val="Text"/>
        <w:ind w:left="360"/>
        <w:rPr>
          <w:del w:id="7935" w:author="Aleksander Hansen" w:date="2013-02-23T11:32:00Z"/>
        </w:rPr>
        <w:pPrChange w:id="7936" w:author="Aleksander Hansen" w:date="2013-02-23T11:27:00Z">
          <w:pPr>
            <w:pStyle w:val="Text"/>
          </w:pPr>
        </w:pPrChange>
      </w:pPr>
    </w:p>
    <w:p w14:paraId="2B127C5C" w14:textId="0C1F90D4" w:rsidR="00994066" w:rsidDel="00E453BD" w:rsidRDefault="00994066" w:rsidP="00DB35B4">
      <w:pPr>
        <w:pStyle w:val="Text"/>
      </w:pPr>
      <w:moveFromRangeStart w:id="7937" w:author="Aleksander Hansen" w:date="2013-02-23T11:26:00Z" w:name="move223238095"/>
      <w:moveFrom w:id="7938" w:author="Aleksander Hansen" w:date="2013-02-23T11:26:00Z">
        <w:r w:rsidDel="00E453BD">
          <w:t>Revenue-raising ﬂexibility and efficiency</w:t>
        </w:r>
      </w:moveFrom>
    </w:p>
    <w:moveFromRangeEnd w:id="7937"/>
    <w:p w14:paraId="454C2903" w14:textId="77777777" w:rsidR="00BE497E" w:rsidRDefault="00BE497E" w:rsidP="00DB35B4">
      <w:pPr>
        <w:pStyle w:val="Text"/>
      </w:pPr>
    </w:p>
    <w:p w14:paraId="7F399209" w14:textId="3AC0576A" w:rsidR="00994066" w:rsidDel="00E453BD" w:rsidRDefault="00994066" w:rsidP="00DB35B4">
      <w:pPr>
        <w:pStyle w:val="Text"/>
        <w:rPr>
          <w:del w:id="7939" w:author="Aleksander Hansen" w:date="2013-02-23T11:26:00Z"/>
        </w:rPr>
      </w:pPr>
      <w:del w:id="7940" w:author="Aleksander Hansen" w:date="2013-02-23T11:26:00Z">
        <w:r w:rsidDel="00E453BD">
          <w:delText>Expenditure effectiveness and pressures</w:delText>
        </w:r>
      </w:del>
    </w:p>
    <w:p w14:paraId="15CE27F7" w14:textId="77777777" w:rsidR="00BE497E" w:rsidDel="00E453BD" w:rsidRDefault="00BE497E" w:rsidP="00DB35B4">
      <w:pPr>
        <w:pStyle w:val="Text"/>
        <w:rPr>
          <w:del w:id="7941" w:author="Aleksander Hansen" w:date="2013-02-23T11:26:00Z"/>
        </w:rPr>
      </w:pPr>
    </w:p>
    <w:p w14:paraId="5EA46172" w14:textId="6C01766A" w:rsidR="00994066" w:rsidDel="00E453BD" w:rsidRDefault="00994066" w:rsidP="00DB35B4">
      <w:pPr>
        <w:pStyle w:val="Text"/>
        <w:rPr>
          <w:del w:id="7942" w:author="Aleksander Hansen" w:date="2013-02-23T11:26:00Z"/>
        </w:rPr>
      </w:pPr>
      <w:del w:id="7943" w:author="Aleksander Hansen" w:date="2013-02-23T11:26:00Z">
        <w:r w:rsidDel="00E453BD">
          <w:delText>Timeliness, coverage, and transparency in reporting</w:delText>
        </w:r>
        <w:r w:rsidRPr="00FB2516" w:rsidDel="00E453BD">
          <w:rPr>
            <w:noProof/>
            <w:lang w:val="en-IN" w:eastAsia="en-IN" w:bidi="ar-SA"/>
          </w:rPr>
          <w:delText xml:space="preserve"> </w:delText>
        </w:r>
      </w:del>
    </w:p>
    <w:p w14:paraId="20DFFA56" w14:textId="77777777" w:rsidR="00BE497E" w:rsidDel="00E453BD" w:rsidRDefault="00BE497E" w:rsidP="00DB35B4">
      <w:pPr>
        <w:pStyle w:val="Text"/>
        <w:rPr>
          <w:del w:id="7944" w:author="Aleksander Hansen" w:date="2013-02-23T11:32:00Z"/>
        </w:rPr>
      </w:pPr>
    </w:p>
    <w:p w14:paraId="633B4E1E" w14:textId="50A4826B" w:rsidR="00994066" w:rsidDel="00E453BD" w:rsidRDefault="00994066">
      <w:pPr>
        <w:pStyle w:val="Heading3SubGTNI"/>
        <w:pPrChange w:id="7945" w:author="Aleksander Hansen" w:date="2013-02-23T11:29:00Z">
          <w:pPr>
            <w:pStyle w:val="Text"/>
          </w:pPr>
        </w:pPrChange>
      </w:pPr>
      <w:moveFromRangeStart w:id="7946" w:author="Aleksander Hansen" w:date="2013-02-23T11:27:00Z" w:name="move223238157"/>
      <w:moveFrom w:id="7947" w:author="Aleksander Hansen" w:date="2013-02-23T11:27:00Z">
        <w:r w:rsidDel="00E453BD">
          <w:t>Pension obligations</w:t>
        </w:r>
      </w:moveFrom>
    </w:p>
    <w:moveFromRangeEnd w:id="7946"/>
    <w:p w14:paraId="7530D0D4" w14:textId="23643EBE" w:rsidR="00994066" w:rsidDel="00E453BD" w:rsidRDefault="00994066">
      <w:pPr>
        <w:pStyle w:val="Heading3SubGTNI"/>
        <w:rPr>
          <w:del w:id="7948" w:author="Aleksander Hansen" w:date="2013-02-23T11:27:00Z"/>
        </w:rPr>
        <w:pPrChange w:id="7949" w:author="Aleksander Hansen" w:date="2013-02-23T11:29:00Z">
          <w:pPr>
            <w:pStyle w:val="Text"/>
          </w:pPr>
        </w:pPrChange>
      </w:pPr>
      <w:del w:id="7950" w:author="Aleksander Hansen" w:date="2013-02-16T23:38:00Z">
        <w:r w:rsidRPr="0051240F" w:rsidDel="00906D1D">
          <w:drawing>
            <wp:anchor distT="0" distB="0" distL="114300" distR="114300" simplePos="0" relativeHeight="251803136" behindDoc="1" locked="0" layoutInCell="1" allowOverlap="1" wp14:anchorId="1CB737E5" wp14:editId="57C7B45F">
              <wp:simplePos x="5141595" y="2885440"/>
              <wp:positionH relativeFrom="margin">
                <wp:align>right</wp:align>
              </wp:positionH>
              <wp:positionV relativeFrom="margin">
                <wp:posOffset>2569210</wp:posOffset>
              </wp:positionV>
              <wp:extent cx="1581912" cy="978408"/>
              <wp:effectExtent l="0" t="0" r="0" b="0"/>
              <wp:wrapTight wrapText="left">
                <wp:wrapPolygon edited="0">
                  <wp:start x="0" y="0"/>
                  <wp:lineTo x="0" y="21039"/>
                  <wp:lineTo x="21331" y="21039"/>
                  <wp:lineTo x="21331" y="0"/>
                  <wp:lineTo x="0" y="0"/>
                </wp:wrapPolygon>
              </wp:wrapTight>
              <wp:docPr id="75" name="Picture 8" descr="C:\Users\David Harper\Downloads\iStock_000003637738XSmall.jpg"/>
              <wp:cNvGraphicFramePr/>
              <a:graphic xmlns:a="http://schemas.openxmlformats.org/drawingml/2006/main">
                <a:graphicData uri="http://schemas.openxmlformats.org/drawingml/2006/picture">
                  <pic:pic xmlns:pic="http://schemas.openxmlformats.org/drawingml/2006/picture">
                    <pic:nvPicPr>
                      <pic:cNvPr id="64513" name="Picture 1" descr="C:\Users\David Harper\Downloads\iStock_000003637738XSmall.jpg"/>
                      <pic:cNvPicPr>
                        <a:picLocks noChangeAspect="1" noChangeArrowheads="1"/>
                      </pic:cNvPicPr>
                    </pic:nvPicPr>
                    <pic:blipFill>
                      <a:blip r:embed="rId216" cstate="print"/>
                      <a:srcRect/>
                      <a:stretch>
                        <a:fillRect/>
                      </a:stretch>
                    </pic:blipFill>
                    <pic:spPr bwMode="auto">
                      <a:xfrm>
                        <a:off x="0" y="0"/>
                        <a:ext cx="1581912" cy="978408"/>
                      </a:xfrm>
                      <a:prstGeom prst="rect">
                        <a:avLst/>
                      </a:prstGeom>
                      <a:noFill/>
                    </pic:spPr>
                  </pic:pic>
                </a:graphicData>
              </a:graphic>
              <wp14:sizeRelH relativeFrom="margin">
                <wp14:pctWidth>0</wp14:pctWidth>
              </wp14:sizeRelH>
              <wp14:sizeRelV relativeFrom="margin">
                <wp14:pctHeight>0</wp14:pctHeight>
              </wp14:sizeRelV>
            </wp:anchor>
          </w:drawing>
        </w:r>
      </w:del>
      <w:bookmarkStart w:id="7951" w:name="_Toc223340427"/>
      <w:r>
        <w:t>General Government Debt Burden</w:t>
      </w:r>
      <w:bookmarkEnd w:id="7951"/>
    </w:p>
    <w:p w14:paraId="1E9AFB2E" w14:textId="2A8407EF" w:rsidR="00E453BD" w:rsidRDefault="00E453BD">
      <w:pPr>
        <w:pStyle w:val="Heading3SubGTNI"/>
        <w:rPr>
          <w:ins w:id="7952" w:author="Aleksander Hansen" w:date="2013-02-23T11:28:00Z"/>
        </w:rPr>
        <w:pPrChange w:id="7953" w:author="Aleksander Hansen" w:date="2013-02-23T11:29:00Z">
          <w:pPr>
            <w:pStyle w:val="Text"/>
            <w:numPr>
              <w:numId w:val="127"/>
            </w:numPr>
            <w:ind w:left="720" w:hanging="360"/>
          </w:pPr>
        </w:pPrChange>
      </w:pPr>
    </w:p>
    <w:p w14:paraId="7A8EA97C" w14:textId="77777777" w:rsidR="00E453BD" w:rsidRDefault="00E453BD" w:rsidP="00E453BD">
      <w:pPr>
        <w:pStyle w:val="ListParagraph"/>
        <w:numPr>
          <w:ilvl w:val="0"/>
          <w:numId w:val="127"/>
        </w:numPr>
        <w:rPr>
          <w:ins w:id="7954" w:author="Aleksander Hansen" w:date="2013-02-23T11:28:00Z"/>
        </w:rPr>
      </w:pPr>
      <w:ins w:id="7955" w:author="Aleksander Hansen" w:date="2013-02-23T11:28:00Z">
        <w:r>
          <w:t xml:space="preserve">General government gross and net (of assets) debt </w:t>
        </w:r>
      </w:ins>
    </w:p>
    <w:p w14:paraId="4BD38EFE" w14:textId="77777777" w:rsidR="00E453BD" w:rsidRDefault="00E453BD" w:rsidP="00E453BD">
      <w:pPr>
        <w:pStyle w:val="Text"/>
        <w:numPr>
          <w:ilvl w:val="0"/>
          <w:numId w:val="127"/>
        </w:numPr>
        <w:rPr>
          <w:ins w:id="7956" w:author="Aleksander Hansen" w:date="2013-02-23T11:28:00Z"/>
        </w:rPr>
      </w:pPr>
      <w:ins w:id="7957" w:author="Aleksander Hansen" w:date="2013-02-23T11:28:00Z">
        <w:r>
          <w:t>Share of revenue devoted to interest</w:t>
        </w:r>
      </w:ins>
    </w:p>
    <w:p w14:paraId="6771ECB5" w14:textId="77777777" w:rsidR="00E453BD" w:rsidRDefault="00E453BD" w:rsidP="00E453BD">
      <w:pPr>
        <w:pStyle w:val="Text"/>
        <w:numPr>
          <w:ilvl w:val="0"/>
          <w:numId w:val="127"/>
        </w:numPr>
        <w:rPr>
          <w:ins w:id="7958" w:author="Aleksander Hansen" w:date="2013-02-23T11:29:00Z"/>
        </w:rPr>
      </w:pPr>
      <w:ins w:id="7959" w:author="Aleksander Hansen" w:date="2013-02-23T11:29:00Z">
        <w:r>
          <w:t>Currency composition and maturity proﬁle</w:t>
        </w:r>
      </w:ins>
    </w:p>
    <w:p w14:paraId="244CACF9" w14:textId="77777777" w:rsidR="00E453BD" w:rsidRDefault="00E453BD" w:rsidP="00E453BD">
      <w:pPr>
        <w:pStyle w:val="Text"/>
        <w:numPr>
          <w:ilvl w:val="0"/>
          <w:numId w:val="127"/>
        </w:numPr>
      </w:pPr>
      <w:moveToRangeStart w:id="7960" w:author="Aleksander Hansen" w:date="2013-02-23T11:29:00Z" w:name="move223238296"/>
      <w:moveTo w:id="7961" w:author="Aleksander Hansen" w:date="2013-02-23T11:29:00Z">
        <w:r>
          <w:t>Depth and breadth of local capital markets</w:t>
        </w:r>
      </w:moveTo>
    </w:p>
    <w:moveToRangeEnd w:id="7960"/>
    <w:p w14:paraId="4B937348" w14:textId="3B34D6DD" w:rsidR="00BE497E" w:rsidDel="00E453BD" w:rsidRDefault="00BE497E">
      <w:pPr>
        <w:rPr>
          <w:del w:id="7962" w:author="Aleksander Hansen" w:date="2013-02-23T11:27:00Z"/>
        </w:rPr>
        <w:pPrChange w:id="7963" w:author="Aleksander Hansen" w:date="2013-02-23T11:27:00Z">
          <w:pPr>
            <w:pStyle w:val="Text"/>
          </w:pPr>
        </w:pPrChange>
      </w:pPr>
    </w:p>
    <w:p w14:paraId="6CC83F7C" w14:textId="6B3A98E4" w:rsidR="00994066" w:rsidDel="00E453BD" w:rsidRDefault="00994066">
      <w:pPr>
        <w:rPr>
          <w:del w:id="7964" w:author="Aleksander Hansen" w:date="2013-02-23T11:28:00Z"/>
        </w:rPr>
        <w:pPrChange w:id="7965" w:author="Aleksander Hansen" w:date="2013-02-23T11:27:00Z">
          <w:pPr>
            <w:pStyle w:val="Text"/>
          </w:pPr>
        </w:pPrChange>
      </w:pPr>
      <w:del w:id="7966" w:author="Aleksander Hansen" w:date="2013-02-23T11:28:00Z">
        <w:r w:rsidDel="00E453BD">
          <w:delText xml:space="preserve">General government gross and net (of assets) debt </w:delText>
        </w:r>
      </w:del>
    </w:p>
    <w:p w14:paraId="72BA7A47" w14:textId="77777777" w:rsidR="00BE497E" w:rsidDel="00E453BD" w:rsidRDefault="00BE497E" w:rsidP="00DB35B4">
      <w:pPr>
        <w:pStyle w:val="Text"/>
        <w:rPr>
          <w:del w:id="7967" w:author="Aleksander Hansen" w:date="2013-02-23T11:28:00Z"/>
        </w:rPr>
      </w:pPr>
    </w:p>
    <w:p w14:paraId="59387C98" w14:textId="758D611D" w:rsidR="00994066" w:rsidDel="00E453BD" w:rsidRDefault="00994066" w:rsidP="00DB35B4">
      <w:pPr>
        <w:pStyle w:val="Text"/>
        <w:rPr>
          <w:del w:id="7968" w:author="Aleksander Hansen" w:date="2013-02-23T11:28:00Z"/>
        </w:rPr>
      </w:pPr>
      <w:del w:id="7969" w:author="Aleksander Hansen" w:date="2013-02-23T11:28:00Z">
        <w:r w:rsidDel="00E453BD">
          <w:delText>Share of revenue devoted to interest</w:delText>
        </w:r>
      </w:del>
    </w:p>
    <w:p w14:paraId="76F1EFEC" w14:textId="77777777" w:rsidR="00BE497E" w:rsidDel="00E453BD" w:rsidRDefault="00BE497E" w:rsidP="00DB35B4">
      <w:pPr>
        <w:pStyle w:val="Text"/>
        <w:rPr>
          <w:del w:id="7970" w:author="Aleksander Hansen" w:date="2013-02-23T11:29:00Z"/>
        </w:rPr>
      </w:pPr>
    </w:p>
    <w:p w14:paraId="6710B97E" w14:textId="4857B2C4" w:rsidR="00994066" w:rsidDel="00E453BD" w:rsidRDefault="00994066" w:rsidP="00DB35B4">
      <w:pPr>
        <w:pStyle w:val="Text"/>
        <w:rPr>
          <w:del w:id="7971" w:author="Aleksander Hansen" w:date="2013-02-23T11:29:00Z"/>
        </w:rPr>
      </w:pPr>
      <w:del w:id="7972" w:author="Aleksander Hansen" w:date="2013-02-23T11:29:00Z">
        <w:r w:rsidDel="00E453BD">
          <w:delText>Currency composition and maturity proﬁle</w:delText>
        </w:r>
      </w:del>
    </w:p>
    <w:p w14:paraId="3A8E33C9" w14:textId="77777777" w:rsidR="00BE497E" w:rsidRDefault="00BE497E" w:rsidP="00DB35B4">
      <w:pPr>
        <w:pStyle w:val="Text"/>
      </w:pPr>
    </w:p>
    <w:p w14:paraId="07A914A8" w14:textId="508F4B68" w:rsidR="00994066" w:rsidDel="00E453BD" w:rsidRDefault="00994066" w:rsidP="00DB35B4">
      <w:pPr>
        <w:pStyle w:val="Text"/>
        <w:rPr>
          <w:del w:id="7973" w:author="Aleksander Hansen" w:date="2013-02-23T11:29:00Z"/>
        </w:rPr>
      </w:pPr>
      <w:moveFromRangeStart w:id="7974" w:author="Aleksander Hansen" w:date="2013-02-23T11:29:00Z" w:name="move223238296"/>
      <w:moveFrom w:id="7975" w:author="Aleksander Hansen" w:date="2013-02-23T11:29:00Z">
        <w:r w:rsidDel="00E453BD">
          <w:t>Depth and breadth of local capital mark</w:t>
        </w:r>
        <w:del w:id="7976" w:author="Aleksander Hansen" w:date="2013-02-23T11:29:00Z">
          <w:r w:rsidDel="00E453BD">
            <w:delText>ets</w:delText>
          </w:r>
        </w:del>
      </w:moveFrom>
    </w:p>
    <w:moveFromRangeEnd w:id="7974"/>
    <w:p w14:paraId="7C657404" w14:textId="77777777" w:rsidR="00BE497E" w:rsidDel="00E453BD" w:rsidRDefault="00BE497E" w:rsidP="00DB35B4">
      <w:pPr>
        <w:pStyle w:val="Text"/>
        <w:rPr>
          <w:del w:id="7977" w:author="Aleksander Hansen" w:date="2013-02-23T11:29:00Z"/>
        </w:rPr>
      </w:pPr>
    </w:p>
    <w:p w14:paraId="7C8A2A7F" w14:textId="77777777" w:rsidR="00994066" w:rsidDel="00E453BD" w:rsidRDefault="00994066">
      <w:pPr>
        <w:pStyle w:val="Heading3SubGTNI"/>
        <w:rPr>
          <w:del w:id="7978" w:author="Aleksander Hansen" w:date="2013-02-23T11:30:00Z"/>
        </w:rPr>
        <w:pPrChange w:id="7979" w:author="Aleksander Hansen" w:date="2013-02-23T11:22:00Z">
          <w:pPr>
            <w:pStyle w:val="Text"/>
          </w:pPr>
        </w:pPrChange>
      </w:pPr>
      <w:bookmarkStart w:id="7980" w:name="_Toc223340428"/>
      <w:r>
        <w:t>Offshore and Contingent Liabilities</w:t>
      </w:r>
      <w:bookmarkEnd w:id="7980"/>
    </w:p>
    <w:p w14:paraId="53E5FEDE" w14:textId="6118B977" w:rsidR="00E453BD" w:rsidRDefault="00E453BD">
      <w:pPr>
        <w:pStyle w:val="Heading3SubGTNI"/>
        <w:rPr>
          <w:ins w:id="7981" w:author="Aleksander Hansen" w:date="2013-02-23T11:30:00Z"/>
        </w:rPr>
        <w:pPrChange w:id="7982" w:author="Aleksander Hansen" w:date="2013-02-23T11:30:00Z">
          <w:pPr>
            <w:pStyle w:val="ListParagraph"/>
            <w:numPr>
              <w:numId w:val="127"/>
            </w:numPr>
            <w:ind w:hanging="360"/>
          </w:pPr>
        </w:pPrChange>
      </w:pPr>
    </w:p>
    <w:p w14:paraId="6E1F7059" w14:textId="77777777" w:rsidR="00E453BD" w:rsidRDefault="00E453BD" w:rsidP="00E453BD">
      <w:pPr>
        <w:pStyle w:val="Text"/>
        <w:numPr>
          <w:ilvl w:val="0"/>
          <w:numId w:val="127"/>
        </w:numPr>
        <w:rPr>
          <w:ins w:id="7983" w:author="Aleksander Hansen" w:date="2013-02-23T11:30:00Z"/>
        </w:rPr>
      </w:pPr>
      <w:ins w:id="7984" w:author="Aleksander Hansen" w:date="2013-02-23T11:30:00Z">
        <w:r>
          <w:t>Size and health of NFPEs</w:t>
        </w:r>
      </w:ins>
    </w:p>
    <w:p w14:paraId="02D630EC" w14:textId="00512232" w:rsidR="00E453BD" w:rsidRDefault="00E453BD">
      <w:pPr>
        <w:pStyle w:val="Text"/>
        <w:numPr>
          <w:ilvl w:val="0"/>
          <w:numId w:val="127"/>
        </w:numPr>
        <w:rPr>
          <w:ins w:id="7985" w:author="Aleksander Hansen" w:date="2013-02-23T11:30:00Z"/>
        </w:rPr>
        <w:pPrChange w:id="7986" w:author="Aleksander Hansen" w:date="2013-02-23T11:30:00Z">
          <w:pPr>
            <w:pStyle w:val="ListParagraph"/>
            <w:numPr>
              <w:numId w:val="127"/>
            </w:numPr>
            <w:ind w:hanging="360"/>
          </w:pPr>
        </w:pPrChange>
      </w:pPr>
      <w:ins w:id="7987" w:author="Aleksander Hansen" w:date="2013-02-23T11:30:00Z">
        <w:r>
          <w:t>Robustness of financial sector</w:t>
        </w:r>
        <w:r w:rsidRPr="00FB2516">
          <w:rPr>
            <w:noProof/>
            <w:lang w:val="en-IN" w:eastAsia="en-IN" w:bidi="ar-SA"/>
          </w:rPr>
          <w:t xml:space="preserve"> </w:t>
        </w:r>
      </w:ins>
    </w:p>
    <w:p w14:paraId="5B20C107" w14:textId="77777777" w:rsidR="00BE497E" w:rsidDel="00E453BD" w:rsidRDefault="00BE497E">
      <w:pPr>
        <w:pStyle w:val="Text"/>
        <w:numPr>
          <w:ilvl w:val="0"/>
          <w:numId w:val="129"/>
        </w:numPr>
        <w:rPr>
          <w:del w:id="7988" w:author="Aleksander Hansen" w:date="2013-02-23T11:29:00Z"/>
        </w:rPr>
        <w:pPrChange w:id="7989" w:author="Aleksander Hansen" w:date="2013-02-23T11:29:00Z">
          <w:pPr>
            <w:pStyle w:val="Text"/>
          </w:pPr>
        </w:pPrChange>
      </w:pPr>
    </w:p>
    <w:p w14:paraId="5B8D568D" w14:textId="185CE3E1" w:rsidR="00994066" w:rsidDel="00E453BD" w:rsidRDefault="00994066" w:rsidP="00DB35B4">
      <w:pPr>
        <w:pStyle w:val="Text"/>
        <w:rPr>
          <w:del w:id="7990" w:author="Aleksander Hansen" w:date="2013-02-23T11:30:00Z"/>
        </w:rPr>
      </w:pPr>
      <w:del w:id="7991" w:author="Aleksander Hansen" w:date="2013-02-23T11:30:00Z">
        <w:r w:rsidDel="00E453BD">
          <w:delText>Size and health of NFPEs</w:delText>
        </w:r>
      </w:del>
    </w:p>
    <w:p w14:paraId="129A01E3" w14:textId="77777777" w:rsidR="00BE497E" w:rsidDel="00E453BD" w:rsidRDefault="00BE497E" w:rsidP="00DB35B4">
      <w:pPr>
        <w:pStyle w:val="Text"/>
        <w:rPr>
          <w:del w:id="7992" w:author="Aleksander Hansen" w:date="2013-02-23T11:30:00Z"/>
        </w:rPr>
      </w:pPr>
    </w:p>
    <w:p w14:paraId="583E4832" w14:textId="7495EA0C" w:rsidR="00994066" w:rsidRPr="00FB2516" w:rsidDel="00E453BD" w:rsidRDefault="00994066" w:rsidP="00DB35B4">
      <w:pPr>
        <w:pStyle w:val="Text"/>
        <w:rPr>
          <w:del w:id="7993" w:author="Aleksander Hansen" w:date="2013-02-23T11:30:00Z"/>
        </w:rPr>
      </w:pPr>
      <w:del w:id="7994" w:author="Aleksander Hansen" w:date="2013-02-23T11:30:00Z">
        <w:r w:rsidDel="00E453BD">
          <w:delText>Robustness of financial sector</w:delText>
        </w:r>
        <w:r w:rsidRPr="00FB2516" w:rsidDel="00E453BD">
          <w:rPr>
            <w:noProof/>
            <w:lang w:val="en-IN" w:eastAsia="en-IN" w:bidi="ar-SA"/>
          </w:rPr>
          <w:delText xml:space="preserve"> </w:delText>
        </w:r>
      </w:del>
    </w:p>
    <w:p w14:paraId="39471ADC" w14:textId="77777777" w:rsidR="00BE497E" w:rsidRDefault="00BE497E" w:rsidP="00DB35B4">
      <w:pPr>
        <w:pStyle w:val="Text"/>
      </w:pPr>
    </w:p>
    <w:p w14:paraId="6864925C" w14:textId="77777777" w:rsidR="00994066" w:rsidRDefault="00994066">
      <w:pPr>
        <w:pStyle w:val="Heading3SubGTNI"/>
        <w:pPrChange w:id="7995" w:author="Aleksander Hansen" w:date="2013-02-23T11:22:00Z">
          <w:pPr>
            <w:pStyle w:val="Text"/>
          </w:pPr>
        </w:pPrChange>
      </w:pPr>
      <w:bookmarkStart w:id="7996" w:name="_Toc223340429"/>
      <w:r>
        <w:t>Monetary Flexibility</w:t>
      </w:r>
      <w:bookmarkEnd w:id="7996"/>
    </w:p>
    <w:p w14:paraId="17F33F9C" w14:textId="77777777" w:rsidR="00E453BD" w:rsidRDefault="00E453BD" w:rsidP="00E453BD">
      <w:pPr>
        <w:pStyle w:val="Text"/>
        <w:numPr>
          <w:ilvl w:val="0"/>
          <w:numId w:val="127"/>
        </w:numPr>
        <w:rPr>
          <w:ins w:id="7997" w:author="Aleksander Hansen" w:date="2013-02-23T11:31:00Z"/>
        </w:rPr>
      </w:pPr>
      <w:ins w:id="7998" w:author="Aleksander Hansen" w:date="2013-02-23T11:31:00Z">
        <w:r>
          <w:t>Price behavior in economic cycles</w:t>
        </w:r>
      </w:ins>
    </w:p>
    <w:p w14:paraId="434D6DF9" w14:textId="77777777" w:rsidR="00E453BD" w:rsidRDefault="00E453BD" w:rsidP="00E453BD">
      <w:pPr>
        <w:pStyle w:val="Text"/>
        <w:numPr>
          <w:ilvl w:val="0"/>
          <w:numId w:val="127"/>
        </w:numPr>
        <w:rPr>
          <w:ins w:id="7999" w:author="Aleksander Hansen" w:date="2013-02-23T11:31:00Z"/>
        </w:rPr>
      </w:pPr>
      <w:moveToRangeStart w:id="8000" w:author="Aleksander Hansen" w:date="2013-02-23T11:31:00Z" w:name="move223238410"/>
      <w:moveTo w:id="8001" w:author="Aleksander Hansen" w:date="2013-02-23T11:31:00Z">
        <w:r>
          <w:t>Money and credit expansion</w:t>
        </w:r>
      </w:moveTo>
    </w:p>
    <w:p w14:paraId="4A5E38C9" w14:textId="77777777" w:rsidR="00E453BD" w:rsidRDefault="00E453BD" w:rsidP="00E453BD">
      <w:pPr>
        <w:pStyle w:val="Text"/>
        <w:numPr>
          <w:ilvl w:val="0"/>
          <w:numId w:val="127"/>
        </w:numPr>
        <w:rPr>
          <w:ins w:id="8002" w:author="Aleksander Hansen" w:date="2013-02-23T11:31:00Z"/>
        </w:rPr>
      </w:pPr>
      <w:ins w:id="8003" w:author="Aleksander Hansen" w:date="2013-02-23T11:31:00Z">
        <w:r>
          <w:t>Compatibility of exchange-rate regime and monetary goals</w:t>
        </w:r>
      </w:ins>
    </w:p>
    <w:p w14:paraId="1FFEA234" w14:textId="77777777" w:rsidR="00E453BD" w:rsidRDefault="00E453BD" w:rsidP="00E453BD">
      <w:pPr>
        <w:pStyle w:val="Text"/>
        <w:numPr>
          <w:ilvl w:val="0"/>
          <w:numId w:val="127"/>
        </w:numPr>
        <w:rPr>
          <w:ins w:id="8004" w:author="Aleksander Hansen" w:date="2013-02-23T11:31:00Z"/>
        </w:rPr>
      </w:pPr>
      <w:ins w:id="8005" w:author="Aleksander Hansen" w:date="2013-02-23T11:31:00Z">
        <w:r>
          <w:t>Institutional factors, such as central bank independence</w:t>
        </w:r>
        <w:r w:rsidRPr="00FB2516">
          <w:rPr>
            <w:noProof/>
            <w:lang w:val="en-IN" w:eastAsia="en-IN" w:bidi="ar-SA"/>
          </w:rPr>
          <w:t xml:space="preserve"> </w:t>
        </w:r>
      </w:ins>
    </w:p>
    <w:p w14:paraId="6873A839" w14:textId="79099E60" w:rsidR="00E453BD" w:rsidRDefault="00E453BD" w:rsidP="00537294">
      <w:pPr>
        <w:pStyle w:val="Text"/>
        <w:numPr>
          <w:ilvl w:val="0"/>
          <w:numId w:val="127"/>
        </w:numPr>
      </w:pPr>
      <w:ins w:id="8006" w:author="Aleksander Hansen" w:date="2013-02-23T11:31:00Z">
        <w:r>
          <w:t>Range and efficiency of monetary policy tools</w:t>
        </w:r>
      </w:ins>
    </w:p>
    <w:moveToRangeEnd w:id="8000"/>
    <w:p w14:paraId="77DE4901" w14:textId="77777777" w:rsidR="00BE497E" w:rsidDel="00E453BD" w:rsidRDefault="00BE497E" w:rsidP="00DB35B4">
      <w:pPr>
        <w:pStyle w:val="Text"/>
        <w:rPr>
          <w:del w:id="8007" w:author="Aleksander Hansen" w:date="2013-02-23T11:30:00Z"/>
        </w:rPr>
      </w:pPr>
    </w:p>
    <w:p w14:paraId="754FB859" w14:textId="69DBFA84" w:rsidR="00994066" w:rsidRDefault="00994066" w:rsidP="00DB35B4">
      <w:pPr>
        <w:pStyle w:val="Text"/>
      </w:pPr>
      <w:del w:id="8008" w:author="Aleksander Hansen" w:date="2013-02-23T11:31:00Z">
        <w:r w:rsidDel="00E453BD">
          <w:delText>Price behavior in economic cycles</w:delText>
        </w:r>
      </w:del>
    </w:p>
    <w:p w14:paraId="25A39876" w14:textId="77777777" w:rsidR="00BE497E" w:rsidDel="00E453BD" w:rsidRDefault="00BE497E" w:rsidP="00DB35B4">
      <w:pPr>
        <w:pStyle w:val="Text"/>
        <w:rPr>
          <w:del w:id="8009" w:author="Aleksander Hansen" w:date="2013-02-23T11:31:00Z"/>
        </w:rPr>
      </w:pPr>
    </w:p>
    <w:p w14:paraId="0E6021E0" w14:textId="5EBB44CA" w:rsidR="00994066" w:rsidDel="00E453BD" w:rsidRDefault="00994066" w:rsidP="00DB35B4">
      <w:pPr>
        <w:pStyle w:val="Text"/>
        <w:rPr>
          <w:del w:id="8010" w:author="Aleksander Hansen" w:date="2013-02-23T11:31:00Z"/>
        </w:rPr>
      </w:pPr>
      <w:moveFromRangeStart w:id="8011" w:author="Aleksander Hansen" w:date="2013-02-23T11:31:00Z" w:name="move223238410"/>
      <w:moveFrom w:id="8012" w:author="Aleksander Hansen" w:date="2013-02-23T11:31:00Z">
        <w:r w:rsidDel="00E453BD">
          <w:t>Money and credit expansion</w:t>
        </w:r>
      </w:moveFrom>
    </w:p>
    <w:moveFromRangeEnd w:id="8011"/>
    <w:p w14:paraId="101CAC54" w14:textId="77777777" w:rsidR="00BE497E" w:rsidDel="00E453BD" w:rsidRDefault="00BE497E" w:rsidP="00DB35B4">
      <w:pPr>
        <w:pStyle w:val="Text"/>
        <w:rPr>
          <w:del w:id="8013" w:author="Aleksander Hansen" w:date="2013-02-23T11:31:00Z"/>
        </w:rPr>
      </w:pPr>
    </w:p>
    <w:p w14:paraId="1900454D" w14:textId="45019310" w:rsidR="00994066" w:rsidDel="00E453BD" w:rsidRDefault="00994066" w:rsidP="00DB35B4">
      <w:pPr>
        <w:pStyle w:val="Text"/>
        <w:rPr>
          <w:del w:id="8014" w:author="Aleksander Hansen" w:date="2013-02-23T11:31:00Z"/>
        </w:rPr>
      </w:pPr>
      <w:del w:id="8015" w:author="Aleksander Hansen" w:date="2013-02-23T11:31:00Z">
        <w:r w:rsidDel="00E453BD">
          <w:delText>Compatibility of exchange-rate regime and monetary goals</w:delText>
        </w:r>
      </w:del>
    </w:p>
    <w:p w14:paraId="370BD49A" w14:textId="77777777" w:rsidR="00BE497E" w:rsidDel="00E453BD" w:rsidRDefault="00BE497E" w:rsidP="00DB35B4">
      <w:pPr>
        <w:pStyle w:val="Text"/>
        <w:rPr>
          <w:del w:id="8016" w:author="Aleksander Hansen" w:date="2013-02-23T11:31:00Z"/>
        </w:rPr>
      </w:pPr>
    </w:p>
    <w:p w14:paraId="3A6F53EB" w14:textId="5C115534" w:rsidR="00994066" w:rsidDel="00E453BD" w:rsidRDefault="00994066" w:rsidP="00DB35B4">
      <w:pPr>
        <w:pStyle w:val="Text"/>
        <w:rPr>
          <w:del w:id="8017" w:author="Aleksander Hansen" w:date="2013-02-23T11:31:00Z"/>
        </w:rPr>
      </w:pPr>
      <w:del w:id="8018" w:author="Aleksander Hansen" w:date="2013-02-23T11:31:00Z">
        <w:r w:rsidDel="00E453BD">
          <w:delText>Institutional factors, such as central bank independence</w:delText>
        </w:r>
        <w:r w:rsidRPr="00FB2516" w:rsidDel="00E453BD">
          <w:rPr>
            <w:noProof/>
            <w:lang w:val="en-IN" w:eastAsia="en-IN" w:bidi="ar-SA"/>
          </w:rPr>
          <w:delText xml:space="preserve"> </w:delText>
        </w:r>
      </w:del>
    </w:p>
    <w:p w14:paraId="5BE7F9BA" w14:textId="77777777" w:rsidR="00BE497E" w:rsidDel="00E453BD" w:rsidRDefault="00BE497E" w:rsidP="00DB35B4">
      <w:pPr>
        <w:pStyle w:val="Text"/>
        <w:rPr>
          <w:del w:id="8019" w:author="Aleksander Hansen" w:date="2013-02-23T11:32:00Z"/>
        </w:rPr>
      </w:pPr>
    </w:p>
    <w:p w14:paraId="5BF33A02" w14:textId="3107FD4E" w:rsidR="00994066" w:rsidDel="00E453BD" w:rsidRDefault="00994066" w:rsidP="00DB35B4">
      <w:pPr>
        <w:pStyle w:val="Text"/>
        <w:rPr>
          <w:del w:id="8020" w:author="Aleksander Hansen" w:date="2013-02-23T11:31:00Z"/>
        </w:rPr>
      </w:pPr>
      <w:del w:id="8021" w:author="Aleksander Hansen" w:date="2013-02-23T11:31:00Z">
        <w:r w:rsidDel="00E453BD">
          <w:delText>Range and efficiency of monetary policy tools</w:delText>
        </w:r>
      </w:del>
    </w:p>
    <w:p w14:paraId="6D642FFB" w14:textId="77777777" w:rsidR="00BE497E" w:rsidDel="00E453BD" w:rsidRDefault="00BE497E" w:rsidP="00DB35B4">
      <w:pPr>
        <w:pStyle w:val="Text"/>
        <w:rPr>
          <w:del w:id="8022" w:author="Aleksander Hansen" w:date="2013-02-23T11:31:00Z"/>
        </w:rPr>
      </w:pPr>
    </w:p>
    <w:p w14:paraId="1D053E30" w14:textId="77777777" w:rsidR="00994066" w:rsidDel="00A536FF" w:rsidRDefault="00994066">
      <w:pPr>
        <w:pStyle w:val="Heading3SubGTNI"/>
        <w:rPr>
          <w:del w:id="8023" w:author="Aleksander Hansen" w:date="2013-02-23T11:23:00Z"/>
        </w:rPr>
        <w:pPrChange w:id="8024" w:author="Aleksander Hansen" w:date="2013-02-23T11:22:00Z">
          <w:pPr>
            <w:pStyle w:val="Text"/>
          </w:pPr>
        </w:pPrChange>
      </w:pPr>
      <w:bookmarkStart w:id="8025" w:name="_Toc223340430"/>
      <w:r>
        <w:t>External Liquidity</w:t>
      </w:r>
      <w:bookmarkEnd w:id="8025"/>
    </w:p>
    <w:p w14:paraId="3791A11A" w14:textId="77777777" w:rsidR="00BE497E" w:rsidRDefault="00BE497E">
      <w:pPr>
        <w:pStyle w:val="Heading3SubGTNI"/>
        <w:pPrChange w:id="8026" w:author="Aleksander Hansen" w:date="2013-02-23T11:23:00Z">
          <w:pPr>
            <w:pStyle w:val="Text"/>
          </w:pPr>
        </w:pPrChange>
      </w:pPr>
    </w:p>
    <w:p w14:paraId="6D2F7AA5" w14:textId="77777777" w:rsidR="00994066" w:rsidDel="00A536FF" w:rsidRDefault="00994066">
      <w:pPr>
        <w:pStyle w:val="Text"/>
        <w:numPr>
          <w:ilvl w:val="0"/>
          <w:numId w:val="128"/>
        </w:numPr>
        <w:rPr>
          <w:del w:id="8027" w:author="Aleksander Hansen" w:date="2013-02-23T11:23:00Z"/>
        </w:rPr>
        <w:pPrChange w:id="8028" w:author="Aleksander Hansen" w:date="2013-02-23T11:23:00Z">
          <w:pPr>
            <w:pStyle w:val="Text"/>
          </w:pPr>
        </w:pPrChange>
      </w:pPr>
      <w:r>
        <w:t>Impact of fiscal and monetary policies on external accounts</w:t>
      </w:r>
    </w:p>
    <w:p w14:paraId="2EA86E9D" w14:textId="77777777" w:rsidR="00A536FF" w:rsidRDefault="00A536FF">
      <w:pPr>
        <w:pStyle w:val="Text"/>
        <w:numPr>
          <w:ilvl w:val="0"/>
          <w:numId w:val="128"/>
        </w:numPr>
        <w:rPr>
          <w:ins w:id="8029" w:author="Aleksander Hansen" w:date="2013-02-23T11:23:00Z"/>
        </w:rPr>
        <w:pPrChange w:id="8030" w:author="Aleksander Hansen" w:date="2013-02-23T11:22:00Z">
          <w:pPr>
            <w:pStyle w:val="Text"/>
          </w:pPr>
        </w:pPrChange>
      </w:pPr>
    </w:p>
    <w:p w14:paraId="68DE3218" w14:textId="77777777" w:rsidR="00BE497E" w:rsidDel="00A536FF" w:rsidRDefault="00BE497E">
      <w:pPr>
        <w:pStyle w:val="Text"/>
        <w:numPr>
          <w:ilvl w:val="0"/>
          <w:numId w:val="128"/>
        </w:numPr>
        <w:rPr>
          <w:del w:id="8031" w:author="Aleksander Hansen" w:date="2013-02-23T11:23:00Z"/>
        </w:rPr>
        <w:pPrChange w:id="8032" w:author="Aleksander Hansen" w:date="2013-02-23T11:23:00Z">
          <w:pPr>
            <w:pStyle w:val="Text"/>
          </w:pPr>
        </w:pPrChange>
      </w:pPr>
    </w:p>
    <w:p w14:paraId="51810985" w14:textId="77777777" w:rsidR="00994066" w:rsidDel="00A536FF" w:rsidRDefault="00994066">
      <w:pPr>
        <w:pStyle w:val="Text"/>
        <w:numPr>
          <w:ilvl w:val="0"/>
          <w:numId w:val="128"/>
        </w:numPr>
        <w:rPr>
          <w:del w:id="8033" w:author="Aleksander Hansen" w:date="2013-02-23T11:23:00Z"/>
        </w:rPr>
        <w:pPrChange w:id="8034" w:author="Aleksander Hansen" w:date="2013-02-23T11:23:00Z">
          <w:pPr>
            <w:pStyle w:val="Text"/>
          </w:pPr>
        </w:pPrChange>
      </w:pPr>
      <w:r>
        <w:t>Structure of the current account</w:t>
      </w:r>
    </w:p>
    <w:p w14:paraId="25CA8038" w14:textId="77777777" w:rsidR="00A536FF" w:rsidRDefault="00A536FF">
      <w:pPr>
        <w:pStyle w:val="Text"/>
        <w:numPr>
          <w:ilvl w:val="0"/>
          <w:numId w:val="128"/>
        </w:numPr>
        <w:rPr>
          <w:ins w:id="8035" w:author="Aleksander Hansen" w:date="2013-02-23T11:23:00Z"/>
        </w:rPr>
        <w:pPrChange w:id="8036" w:author="Aleksander Hansen" w:date="2013-02-23T11:23:00Z">
          <w:pPr>
            <w:pStyle w:val="Text"/>
          </w:pPr>
        </w:pPrChange>
      </w:pPr>
    </w:p>
    <w:p w14:paraId="2F349FC8" w14:textId="77777777" w:rsidR="00BE497E" w:rsidDel="00A536FF" w:rsidRDefault="00BE497E">
      <w:pPr>
        <w:pStyle w:val="Text"/>
        <w:numPr>
          <w:ilvl w:val="0"/>
          <w:numId w:val="128"/>
        </w:numPr>
        <w:rPr>
          <w:del w:id="8037" w:author="Aleksander Hansen" w:date="2013-02-23T11:23:00Z"/>
        </w:rPr>
        <w:pPrChange w:id="8038" w:author="Aleksander Hansen" w:date="2013-02-23T11:23:00Z">
          <w:pPr>
            <w:pStyle w:val="Text"/>
          </w:pPr>
        </w:pPrChange>
      </w:pPr>
    </w:p>
    <w:p w14:paraId="5E571DA3" w14:textId="77777777" w:rsidR="00994066" w:rsidDel="00A536FF" w:rsidRDefault="00994066">
      <w:pPr>
        <w:pStyle w:val="Text"/>
        <w:numPr>
          <w:ilvl w:val="0"/>
          <w:numId w:val="128"/>
        </w:numPr>
        <w:rPr>
          <w:del w:id="8039" w:author="Aleksander Hansen" w:date="2013-02-23T11:23:00Z"/>
        </w:rPr>
        <w:pPrChange w:id="8040" w:author="Aleksander Hansen" w:date="2013-02-23T11:23:00Z">
          <w:pPr>
            <w:pStyle w:val="Text"/>
          </w:pPr>
        </w:pPrChange>
      </w:pPr>
      <w:r>
        <w:t>Composition of capital flows</w:t>
      </w:r>
    </w:p>
    <w:p w14:paraId="15D2934C" w14:textId="77777777" w:rsidR="00A536FF" w:rsidRDefault="00A536FF">
      <w:pPr>
        <w:pStyle w:val="Text"/>
        <w:numPr>
          <w:ilvl w:val="0"/>
          <w:numId w:val="128"/>
        </w:numPr>
        <w:rPr>
          <w:ins w:id="8041" w:author="Aleksander Hansen" w:date="2013-02-23T11:23:00Z"/>
        </w:rPr>
        <w:pPrChange w:id="8042" w:author="Aleksander Hansen" w:date="2013-02-23T11:23:00Z">
          <w:pPr>
            <w:pStyle w:val="Text"/>
          </w:pPr>
        </w:pPrChange>
      </w:pPr>
    </w:p>
    <w:p w14:paraId="10E28610" w14:textId="77777777" w:rsidR="00BE497E" w:rsidDel="00A536FF" w:rsidRDefault="00BE497E">
      <w:pPr>
        <w:pStyle w:val="Text"/>
        <w:numPr>
          <w:ilvl w:val="0"/>
          <w:numId w:val="128"/>
        </w:numPr>
        <w:rPr>
          <w:del w:id="8043" w:author="Aleksander Hansen" w:date="2013-02-23T11:23:00Z"/>
        </w:rPr>
        <w:pPrChange w:id="8044" w:author="Aleksander Hansen" w:date="2013-02-23T11:23:00Z">
          <w:pPr>
            <w:pStyle w:val="Text"/>
          </w:pPr>
        </w:pPrChange>
      </w:pPr>
    </w:p>
    <w:p w14:paraId="4F18ECC0" w14:textId="77777777" w:rsidR="00994066" w:rsidRDefault="00994066">
      <w:pPr>
        <w:pStyle w:val="Text"/>
        <w:numPr>
          <w:ilvl w:val="0"/>
          <w:numId w:val="128"/>
        </w:numPr>
        <w:pPrChange w:id="8045" w:author="Aleksander Hansen" w:date="2013-02-23T11:23:00Z">
          <w:pPr>
            <w:pStyle w:val="Text"/>
          </w:pPr>
        </w:pPrChange>
      </w:pPr>
      <w:r>
        <w:t>Reserve adequacy</w:t>
      </w:r>
    </w:p>
    <w:p w14:paraId="5D3DD573" w14:textId="77777777" w:rsidR="00BE497E" w:rsidRDefault="00BE497E" w:rsidP="00DB35B4">
      <w:pPr>
        <w:pStyle w:val="Text"/>
      </w:pPr>
    </w:p>
    <w:p w14:paraId="0A3F693B" w14:textId="22544498" w:rsidR="00994066" w:rsidDel="00A536FF" w:rsidRDefault="00994066">
      <w:pPr>
        <w:pStyle w:val="Heading3SubGTNI"/>
        <w:rPr>
          <w:del w:id="8046" w:author="Aleksander Hansen" w:date="2013-02-23T11:23:00Z"/>
        </w:rPr>
        <w:pPrChange w:id="8047" w:author="Aleksander Hansen" w:date="2013-02-23T11:23:00Z">
          <w:pPr>
            <w:pStyle w:val="Text"/>
          </w:pPr>
        </w:pPrChange>
      </w:pPr>
      <w:del w:id="8048" w:author="Aleksander Hansen" w:date="2013-02-16T23:38:00Z">
        <w:r w:rsidRPr="0051240F" w:rsidDel="00906D1D">
          <w:drawing>
            <wp:anchor distT="0" distB="0" distL="114300" distR="114300" simplePos="0" relativeHeight="251804160" behindDoc="1" locked="0" layoutInCell="1" allowOverlap="1" wp14:anchorId="530ADDF5" wp14:editId="15D83B36">
              <wp:simplePos x="0" y="0"/>
              <wp:positionH relativeFrom="margin">
                <wp:posOffset>4303395</wp:posOffset>
              </wp:positionH>
              <wp:positionV relativeFrom="margin">
                <wp:posOffset>5453380</wp:posOffset>
              </wp:positionV>
              <wp:extent cx="1445260" cy="925830"/>
              <wp:effectExtent l="0" t="0" r="2540" b="7620"/>
              <wp:wrapTight wrapText="left">
                <wp:wrapPolygon edited="0">
                  <wp:start x="0" y="0"/>
                  <wp:lineTo x="0" y="21333"/>
                  <wp:lineTo x="21353" y="21333"/>
                  <wp:lineTo x="21353" y="0"/>
                  <wp:lineTo x="0" y="0"/>
                </wp:wrapPolygon>
              </wp:wrapTight>
              <wp:docPr id="76" name="Picture 9"/>
              <wp:cNvGraphicFramePr/>
              <a:graphic xmlns:a="http://schemas.openxmlformats.org/drawingml/2006/main">
                <a:graphicData uri="http://schemas.openxmlformats.org/drawingml/2006/picture">
                  <pic:pic xmlns:pic="http://schemas.openxmlformats.org/drawingml/2006/picture">
                    <pic:nvPicPr>
                      <pic:cNvPr id="62465" name="Picture 1"/>
                      <pic:cNvPicPr>
                        <a:picLocks noChangeAspect="1" noChangeArrowheads="1"/>
                      </pic:cNvPicPr>
                    </pic:nvPicPr>
                    <pic:blipFill>
                      <a:blip r:embed="rId217" cstate="print"/>
                      <a:srcRect/>
                      <a:stretch>
                        <a:fillRect/>
                      </a:stretch>
                    </pic:blipFill>
                    <pic:spPr bwMode="auto">
                      <a:xfrm>
                        <a:off x="0" y="0"/>
                        <a:ext cx="1445260" cy="92583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del>
      <w:bookmarkStart w:id="8049" w:name="_Toc223340431"/>
      <w:r w:rsidRPr="007D0166">
        <w:t>External Debt Burden</w:t>
      </w:r>
      <w:bookmarkEnd w:id="8049"/>
    </w:p>
    <w:p w14:paraId="4A69958A" w14:textId="77777777" w:rsidR="00A536FF" w:rsidRPr="00537294" w:rsidRDefault="00A536FF">
      <w:pPr>
        <w:pStyle w:val="Heading3SubGTNI"/>
        <w:rPr>
          <w:ins w:id="8050" w:author="Aleksander Hansen" w:date="2013-02-23T11:23:00Z"/>
        </w:rPr>
        <w:pPrChange w:id="8051" w:author="Aleksander Hansen" w:date="2013-02-23T11:23:00Z">
          <w:pPr>
            <w:pStyle w:val="Text"/>
          </w:pPr>
        </w:pPrChange>
      </w:pPr>
    </w:p>
    <w:p w14:paraId="048376F1" w14:textId="77777777" w:rsidR="00A536FF" w:rsidRDefault="00A536FF" w:rsidP="00A536FF">
      <w:pPr>
        <w:pStyle w:val="ListParagraph"/>
        <w:numPr>
          <w:ilvl w:val="0"/>
          <w:numId w:val="128"/>
        </w:numPr>
        <w:rPr>
          <w:ins w:id="8052" w:author="Aleksander Hansen" w:date="2013-02-23T11:24:00Z"/>
        </w:rPr>
      </w:pPr>
      <w:ins w:id="8053" w:author="Aleksander Hansen" w:date="2013-02-23T11:24:00Z">
        <w:r>
          <w:t>Gross &amp; net external debt, incl. deposits &amp; structured debt</w:t>
        </w:r>
      </w:ins>
    </w:p>
    <w:p w14:paraId="486E6A01" w14:textId="77777777" w:rsidR="00A536FF" w:rsidRDefault="00A536FF" w:rsidP="00A536FF">
      <w:pPr>
        <w:pStyle w:val="Text"/>
        <w:numPr>
          <w:ilvl w:val="0"/>
          <w:numId w:val="128"/>
        </w:numPr>
        <w:rPr>
          <w:ins w:id="8054" w:author="Aleksander Hansen" w:date="2013-02-23T11:32:00Z"/>
        </w:rPr>
      </w:pPr>
      <w:ins w:id="8055" w:author="Aleksander Hansen" w:date="2013-02-23T11:24:00Z">
        <w:r>
          <w:t>Maturity profile, currency composition, &amp; interest rate sensitivity</w:t>
        </w:r>
      </w:ins>
    </w:p>
    <w:p w14:paraId="181865E2" w14:textId="7B093B9B" w:rsidR="00E453BD" w:rsidRDefault="00E453BD" w:rsidP="00A536FF">
      <w:pPr>
        <w:pStyle w:val="Text"/>
        <w:numPr>
          <w:ilvl w:val="0"/>
          <w:numId w:val="128"/>
        </w:numPr>
        <w:rPr>
          <w:ins w:id="8056" w:author="Aleksander Hansen" w:date="2013-02-23T11:32:00Z"/>
        </w:rPr>
      </w:pPr>
      <w:ins w:id="8057" w:author="Aleksander Hansen" w:date="2013-02-23T11:32:00Z">
        <w:r>
          <w:t>Access to concessional funding</w:t>
        </w:r>
      </w:ins>
    </w:p>
    <w:p w14:paraId="0CCDD1B5" w14:textId="77777777" w:rsidR="00E453BD" w:rsidRPr="00E5190E" w:rsidRDefault="00E453BD" w:rsidP="00E453BD">
      <w:pPr>
        <w:pStyle w:val="Text"/>
        <w:numPr>
          <w:ilvl w:val="0"/>
          <w:numId w:val="128"/>
        </w:numPr>
        <w:rPr>
          <w:rFonts w:asciiTheme="majorHAnsi" w:eastAsiaTheme="majorEastAsia" w:hAnsiTheme="majorHAnsi" w:cstheme="majorBidi"/>
          <w:b/>
          <w:bCs/>
          <w:position w:val="6"/>
          <w:sz w:val="26"/>
          <w:szCs w:val="26"/>
        </w:rPr>
      </w:pPr>
      <w:moveToRangeStart w:id="8058" w:author="Aleksander Hansen" w:date="2013-02-23T11:32:00Z" w:name="move223238493"/>
      <w:moveTo w:id="8059" w:author="Aleksander Hansen" w:date="2013-02-23T11:32:00Z">
        <w:r>
          <w:t>Debt service burden</w:t>
        </w:r>
      </w:moveTo>
    </w:p>
    <w:moveToRangeEnd w:id="8058"/>
    <w:p w14:paraId="1C9149ED" w14:textId="77777777" w:rsidR="00E453BD" w:rsidRDefault="00E453BD">
      <w:pPr>
        <w:pStyle w:val="Text"/>
        <w:ind w:left="720"/>
        <w:rPr>
          <w:ins w:id="8060" w:author="Aleksander Hansen" w:date="2013-02-23T11:24:00Z"/>
        </w:rPr>
        <w:pPrChange w:id="8061" w:author="Aleksander Hansen" w:date="2013-02-23T11:32:00Z">
          <w:pPr>
            <w:pStyle w:val="Text"/>
            <w:numPr>
              <w:numId w:val="128"/>
            </w:numPr>
            <w:ind w:left="720" w:hanging="360"/>
          </w:pPr>
        </w:pPrChange>
      </w:pPr>
    </w:p>
    <w:p w14:paraId="28327B1D" w14:textId="77777777" w:rsidR="00BE497E" w:rsidDel="00A536FF" w:rsidRDefault="00BE497E">
      <w:pPr>
        <w:rPr>
          <w:del w:id="8062" w:author="Aleksander Hansen" w:date="2013-02-23T11:23:00Z"/>
        </w:rPr>
        <w:pPrChange w:id="8063" w:author="Aleksander Hansen" w:date="2013-02-23T11:23:00Z">
          <w:pPr>
            <w:pStyle w:val="Text"/>
          </w:pPr>
        </w:pPrChange>
      </w:pPr>
    </w:p>
    <w:p w14:paraId="3DB4A9FE" w14:textId="776600F2" w:rsidR="00994066" w:rsidDel="00A536FF" w:rsidRDefault="00994066">
      <w:pPr>
        <w:rPr>
          <w:del w:id="8064" w:author="Aleksander Hansen" w:date="2013-02-23T11:24:00Z"/>
        </w:rPr>
        <w:pPrChange w:id="8065" w:author="Aleksander Hansen" w:date="2013-02-23T11:23:00Z">
          <w:pPr>
            <w:pStyle w:val="Text"/>
          </w:pPr>
        </w:pPrChange>
      </w:pPr>
      <w:del w:id="8066" w:author="Aleksander Hansen" w:date="2013-02-23T11:24:00Z">
        <w:r w:rsidDel="00A536FF">
          <w:delText>Gross &amp; net external debt, incl. deposits &amp; structured debt</w:delText>
        </w:r>
      </w:del>
    </w:p>
    <w:p w14:paraId="33A9D550" w14:textId="77777777" w:rsidR="00BE497E" w:rsidDel="00A536FF" w:rsidRDefault="00BE497E" w:rsidP="00DB35B4">
      <w:pPr>
        <w:pStyle w:val="Text"/>
        <w:rPr>
          <w:del w:id="8067" w:author="Aleksander Hansen" w:date="2013-02-23T11:24:00Z"/>
        </w:rPr>
      </w:pPr>
    </w:p>
    <w:p w14:paraId="56EA3988" w14:textId="5D4558D9" w:rsidR="00994066" w:rsidDel="00A536FF" w:rsidRDefault="00994066" w:rsidP="00DB35B4">
      <w:pPr>
        <w:pStyle w:val="Text"/>
        <w:rPr>
          <w:del w:id="8068" w:author="Aleksander Hansen" w:date="2013-02-23T11:24:00Z"/>
        </w:rPr>
      </w:pPr>
      <w:del w:id="8069" w:author="Aleksander Hansen" w:date="2013-02-23T11:24:00Z">
        <w:r w:rsidDel="00A536FF">
          <w:delText>Maturity profile, currency composition, &amp; interest rate sensitivity</w:delText>
        </w:r>
      </w:del>
    </w:p>
    <w:p w14:paraId="1569265F" w14:textId="77777777" w:rsidR="00BE497E" w:rsidDel="00E453BD" w:rsidRDefault="00BE497E" w:rsidP="00DB35B4">
      <w:pPr>
        <w:pStyle w:val="Text"/>
        <w:rPr>
          <w:del w:id="8070" w:author="Aleksander Hansen" w:date="2013-02-23T11:32:00Z"/>
        </w:rPr>
      </w:pPr>
    </w:p>
    <w:p w14:paraId="72AE0273" w14:textId="295AB682" w:rsidR="00994066" w:rsidDel="00E453BD" w:rsidRDefault="00994066" w:rsidP="00DB35B4">
      <w:pPr>
        <w:pStyle w:val="Text"/>
        <w:rPr>
          <w:del w:id="8071" w:author="Aleksander Hansen" w:date="2013-02-23T11:25:00Z"/>
        </w:rPr>
      </w:pPr>
      <w:del w:id="8072" w:author="Aleksander Hansen" w:date="2013-02-23T11:32:00Z">
        <w:r w:rsidDel="00E453BD">
          <w:delText>Access to concessional fundin</w:delText>
        </w:r>
      </w:del>
      <w:del w:id="8073" w:author="Aleksander Hansen" w:date="2013-02-23T11:25:00Z">
        <w:r w:rsidDel="00E453BD">
          <w:delText>g</w:delText>
        </w:r>
      </w:del>
    </w:p>
    <w:p w14:paraId="2DD36CA0" w14:textId="77777777" w:rsidR="00455E6F" w:rsidRDefault="00455E6F" w:rsidP="00DB35B4">
      <w:pPr>
        <w:pStyle w:val="Text"/>
        <w:rPr>
          <w:ins w:id="8074" w:author="Aleksander Hansen" w:date="2013-02-23T11:14:00Z"/>
        </w:rPr>
        <w:sectPr w:rsidR="00455E6F" w:rsidSect="00455E6F">
          <w:type w:val="continuous"/>
          <w:pgSz w:w="12240" w:h="15840" w:code="1"/>
          <w:pgMar w:top="994" w:right="990" w:bottom="1440" w:left="2160" w:header="576" w:footer="576" w:gutter="0"/>
          <w:pgNumType w:chapStyle="1"/>
          <w:cols w:num="2" w:space="708"/>
          <w:titlePg/>
          <w:docGrid w:linePitch="360"/>
          <w:sectPrChange w:id="8075" w:author="Aleksander Hansen" w:date="2013-02-23T11:14:00Z">
            <w:sectPr w:rsidR="00455E6F" w:rsidSect="00455E6F">
              <w:pgMar w:top="994" w:right="990" w:bottom="1440" w:left="2160" w:header="576" w:footer="576" w:gutter="0"/>
              <w:cols w:num="1"/>
            </w:sectPr>
          </w:sectPrChange>
        </w:sectPr>
      </w:pPr>
    </w:p>
    <w:p w14:paraId="18A0F323" w14:textId="4F056219" w:rsidR="00994066" w:rsidRPr="00E5190E" w:rsidDel="00E453BD" w:rsidRDefault="00994066" w:rsidP="00DB35B4">
      <w:pPr>
        <w:pStyle w:val="Text"/>
        <w:rPr>
          <w:rFonts w:asciiTheme="majorHAnsi" w:eastAsiaTheme="majorEastAsia" w:hAnsiTheme="majorHAnsi" w:cstheme="majorBidi"/>
          <w:b/>
          <w:bCs/>
          <w:position w:val="6"/>
          <w:sz w:val="26"/>
          <w:szCs w:val="26"/>
        </w:rPr>
      </w:pPr>
      <w:moveFromRangeStart w:id="8076" w:author="Aleksander Hansen" w:date="2013-02-23T11:32:00Z" w:name="move223238493"/>
      <w:moveFrom w:id="8077" w:author="Aleksander Hansen" w:date="2013-02-23T11:32:00Z">
        <w:r w:rsidDel="00E453BD">
          <w:t>Debt service burden</w:t>
        </w:r>
      </w:moveFrom>
    </w:p>
    <w:p w14:paraId="10A425FA" w14:textId="77777777" w:rsidR="00994066" w:rsidRDefault="00994066" w:rsidP="00BE497E">
      <w:pPr>
        <w:pStyle w:val="Heading2"/>
      </w:pPr>
      <w:bookmarkStart w:id="8078" w:name="_Toc223340432"/>
      <w:moveFromRangeEnd w:id="8076"/>
      <w:r>
        <w:t>Compare and contrast corporate and sovereign historical default rate patterns∙</w:t>
      </w:r>
      <w:bookmarkEnd w:id="8078"/>
    </w:p>
    <w:p w14:paraId="0451A3B1" w14:textId="77777777" w:rsidR="00994066" w:rsidRDefault="00994066" w:rsidP="00DB35B4">
      <w:pPr>
        <w:pStyle w:val="Text"/>
      </w:pPr>
      <w:r w:rsidRPr="00FB2516">
        <w:t>Moody’s and S&amp;P report “similar in most cases” but small number of sovereign defaults esp. in higher grades</w:t>
      </w:r>
    </w:p>
    <w:p w14:paraId="3FB331D5" w14:textId="77777777" w:rsidR="00BE497E" w:rsidRDefault="00BE497E" w:rsidP="00DB35B4">
      <w:pPr>
        <w:pStyle w:val="Text"/>
      </w:pPr>
    </w:p>
    <w:tbl>
      <w:tblPr>
        <w:tblW w:w="9104" w:type="dxa"/>
        <w:jc w:val="center"/>
        <w:tblInd w:w="2115" w:type="dxa"/>
        <w:tblCellMar>
          <w:left w:w="0" w:type="dxa"/>
          <w:right w:w="0" w:type="dxa"/>
        </w:tblCellMar>
        <w:tblLook w:val="04A0" w:firstRow="1" w:lastRow="0" w:firstColumn="1" w:lastColumn="0" w:noHBand="0" w:noVBand="1"/>
      </w:tblPr>
      <w:tblGrid>
        <w:gridCol w:w="2112"/>
        <w:gridCol w:w="1221"/>
        <w:gridCol w:w="1100"/>
        <w:gridCol w:w="272"/>
        <w:gridCol w:w="1089"/>
        <w:gridCol w:w="1089"/>
        <w:gridCol w:w="219"/>
        <w:gridCol w:w="1142"/>
        <w:gridCol w:w="860"/>
        <w:tblGridChange w:id="8079">
          <w:tblGrid>
            <w:gridCol w:w="2112"/>
            <w:gridCol w:w="99"/>
            <w:gridCol w:w="1122"/>
            <w:gridCol w:w="990"/>
            <w:gridCol w:w="110"/>
            <w:gridCol w:w="272"/>
            <w:gridCol w:w="1089"/>
            <w:gridCol w:w="1089"/>
            <w:gridCol w:w="219"/>
            <w:gridCol w:w="1142"/>
            <w:gridCol w:w="860"/>
            <w:gridCol w:w="1351"/>
            <w:gridCol w:w="860"/>
          </w:tblGrid>
        </w:tblGridChange>
      </w:tblGrid>
      <w:tr w:rsidR="00994066" w:rsidRPr="00942D9D" w14:paraId="124DE513" w14:textId="77777777" w:rsidTr="006B12F7">
        <w:trPr>
          <w:trHeight w:val="300"/>
          <w:jc w:val="center"/>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
          <w:p w14:paraId="4B0175CC" w14:textId="77777777" w:rsidR="00994066" w:rsidRPr="00942D9D" w:rsidRDefault="00994066" w:rsidP="00DB35B4">
            <w:pPr>
              <w:pStyle w:val="Text"/>
              <w:rPr>
                <w:rStyle w:val="Strong"/>
              </w:rPr>
            </w:pPr>
            <w:r w:rsidRPr="00942D9D">
              <w:t xml:space="preserve">TABLE 23.2 </w:t>
            </w:r>
          </w:p>
        </w:tc>
        <w:tc>
          <w:tcPr>
            <w:tcW w:w="6132" w:type="dxa"/>
            <w:gridSpan w:val="7"/>
            <w:tcBorders>
              <w:top w:val="nil"/>
              <w:left w:val="nil"/>
              <w:bottom w:val="nil"/>
              <w:right w:val="nil"/>
            </w:tcBorders>
            <w:shd w:val="clear" w:color="auto" w:fill="auto"/>
            <w:tcMar>
              <w:top w:w="12" w:type="dxa"/>
              <w:left w:w="12" w:type="dxa"/>
              <w:bottom w:w="0" w:type="dxa"/>
              <w:right w:w="12" w:type="dxa"/>
            </w:tcMar>
            <w:vAlign w:val="bottom"/>
            <w:hideMark/>
          </w:tcPr>
          <w:p w14:paraId="1210EB4E" w14:textId="77777777" w:rsidR="00994066" w:rsidRPr="00942D9D" w:rsidRDefault="00994066" w:rsidP="00DB35B4">
            <w:pPr>
              <w:pStyle w:val="Text"/>
              <w:rPr>
                <w:rStyle w:val="Strong"/>
              </w:rPr>
            </w:pPr>
            <w:r w:rsidRPr="00942D9D">
              <w:t xml:space="preserve">Sovereign &amp; Corporate Default Rate Comparison </w:t>
            </w:r>
            <w:r w:rsidRPr="00FC3197">
              <w:t>(S&amp;P)</w:t>
            </w:r>
          </w:p>
        </w:tc>
        <w:tc>
          <w:tcPr>
            <w:tcW w:w="860" w:type="dxa"/>
            <w:tcBorders>
              <w:top w:val="nil"/>
              <w:left w:val="nil"/>
              <w:bottom w:val="nil"/>
              <w:right w:val="nil"/>
            </w:tcBorders>
            <w:shd w:val="clear" w:color="auto" w:fill="auto"/>
            <w:tcMar>
              <w:top w:w="12" w:type="dxa"/>
              <w:left w:w="12" w:type="dxa"/>
              <w:bottom w:w="0" w:type="dxa"/>
              <w:right w:w="12" w:type="dxa"/>
            </w:tcMar>
            <w:vAlign w:val="bottom"/>
            <w:hideMark/>
          </w:tcPr>
          <w:p w14:paraId="2E1FBACC" w14:textId="77777777" w:rsidR="00994066" w:rsidRPr="00942D9D" w:rsidRDefault="00994066" w:rsidP="006B12F7">
            <w:pPr>
              <w:pStyle w:val="Paragraph"/>
              <w:rPr>
                <w:rFonts w:ascii="Calibri" w:hAnsi="Calibri" w:cs="Calibri"/>
                <w:sz w:val="24"/>
                <w:szCs w:val="24"/>
              </w:rPr>
            </w:pPr>
          </w:p>
        </w:tc>
      </w:tr>
      <w:tr w:rsidR="00994066" w:rsidRPr="00942D9D" w14:paraId="10AAFEAC" w14:textId="77777777" w:rsidTr="00475B78">
        <w:tblPrEx>
          <w:tblW w:w="9104" w:type="dxa"/>
          <w:jc w:val="center"/>
          <w:tblInd w:w="2115" w:type="dxa"/>
          <w:tblCellMar>
            <w:left w:w="0" w:type="dxa"/>
            <w:right w:w="0" w:type="dxa"/>
          </w:tblCellMar>
          <w:tblPrExChange w:id="8080" w:author="Aleksander Hansen" w:date="2013-02-16T23:39:00Z">
            <w:tblPrEx>
              <w:tblW w:w="9104" w:type="dxa"/>
              <w:jc w:val="center"/>
              <w:tblInd w:w="2115" w:type="dxa"/>
              <w:tblCellMar>
                <w:left w:w="0" w:type="dxa"/>
                <w:right w:w="0" w:type="dxa"/>
              </w:tblCellMar>
            </w:tblPrEx>
          </w:tblPrExChange>
        </w:tblPrEx>
        <w:trPr>
          <w:trHeight w:val="263"/>
          <w:jc w:val="center"/>
          <w:trPrChange w:id="8081" w:author="Aleksander Hansen" w:date="2013-02-16T23:39:00Z">
            <w:trPr>
              <w:gridAfter w:val="0"/>
              <w:trHeight w:val="263"/>
              <w:jc w:val="center"/>
            </w:trPr>
          </w:trPrChange>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Change w:id="8082" w:author="Aleksander Hansen" w:date="2013-02-16T23:39:00Z">
              <w:tcPr>
                <w:tcW w:w="211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5159CFE2" w14:textId="77777777" w:rsidR="00994066" w:rsidRPr="00942D9D" w:rsidRDefault="00994066" w:rsidP="00DB35B4">
            <w:pPr>
              <w:pStyle w:val="Text"/>
              <w:rPr>
                <w:rStyle w:val="Strong"/>
              </w:rPr>
            </w:pPr>
            <w:r w:rsidRPr="00942D9D">
              <w:t>Percent of</w:t>
            </w:r>
          </w:p>
        </w:tc>
        <w:tc>
          <w:tcPr>
            <w:tcW w:w="1221" w:type="dxa"/>
            <w:tcBorders>
              <w:top w:val="nil"/>
              <w:left w:val="nil"/>
              <w:right w:val="nil"/>
            </w:tcBorders>
            <w:shd w:val="clear" w:color="auto" w:fill="auto"/>
            <w:tcMar>
              <w:top w:w="12" w:type="dxa"/>
              <w:left w:w="12" w:type="dxa"/>
              <w:bottom w:w="0" w:type="dxa"/>
              <w:right w:w="12" w:type="dxa"/>
            </w:tcMar>
            <w:vAlign w:val="bottom"/>
            <w:hideMark/>
            <w:tcPrChange w:id="8083" w:author="Aleksander Hansen" w:date="2013-02-16T23:39:00Z">
              <w:tcPr>
                <w:tcW w:w="122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D8903F7" w14:textId="77777777" w:rsidR="00994066" w:rsidRPr="00942D9D" w:rsidRDefault="00994066" w:rsidP="006B12F7">
            <w:pPr>
              <w:pStyle w:val="Paragraph"/>
              <w:rPr>
                <w:rFonts w:ascii="Calibri" w:hAnsi="Calibri" w:cs="Calibri"/>
                <w:sz w:val="24"/>
                <w:szCs w:val="24"/>
              </w:rPr>
            </w:pPr>
          </w:p>
        </w:tc>
        <w:tc>
          <w:tcPr>
            <w:tcW w:w="1100" w:type="dxa"/>
            <w:tcBorders>
              <w:top w:val="nil"/>
              <w:left w:val="nil"/>
              <w:right w:val="nil"/>
            </w:tcBorders>
            <w:shd w:val="clear" w:color="auto" w:fill="auto"/>
            <w:tcMar>
              <w:top w:w="12" w:type="dxa"/>
              <w:left w:w="12" w:type="dxa"/>
              <w:bottom w:w="0" w:type="dxa"/>
              <w:right w:w="12" w:type="dxa"/>
            </w:tcMar>
            <w:vAlign w:val="bottom"/>
            <w:hideMark/>
            <w:tcPrChange w:id="8084" w:author="Aleksander Hansen" w:date="2013-02-16T23:39:00Z">
              <w:tcPr>
                <w:tcW w:w="110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0C6A0608" w14:textId="77777777" w:rsidR="00994066" w:rsidRPr="00942D9D" w:rsidRDefault="00994066" w:rsidP="006B12F7">
            <w:pPr>
              <w:pStyle w:val="Paragraph"/>
              <w:rPr>
                <w:rFonts w:ascii="Calibri" w:hAnsi="Calibri" w:cs="Calibri"/>
                <w:sz w:val="24"/>
                <w:szCs w:val="24"/>
              </w:rPr>
            </w:pPr>
          </w:p>
        </w:tc>
        <w:tc>
          <w:tcPr>
            <w:tcW w:w="272" w:type="dxa"/>
            <w:tcBorders>
              <w:top w:val="nil"/>
              <w:left w:val="nil"/>
              <w:right w:val="nil"/>
            </w:tcBorders>
            <w:shd w:val="clear" w:color="auto" w:fill="auto"/>
            <w:tcMar>
              <w:top w:w="12" w:type="dxa"/>
              <w:left w:w="12" w:type="dxa"/>
              <w:bottom w:w="0" w:type="dxa"/>
              <w:right w:w="12" w:type="dxa"/>
            </w:tcMar>
            <w:vAlign w:val="bottom"/>
            <w:hideMark/>
            <w:tcPrChange w:id="8085" w:author="Aleksander Hansen" w:date="2013-02-16T23:39:00Z">
              <w:tcPr>
                <w:tcW w:w="27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5A761894" w14:textId="77777777" w:rsidR="00994066" w:rsidRPr="00942D9D" w:rsidRDefault="00994066" w:rsidP="006B12F7">
            <w:pPr>
              <w:pStyle w:val="Paragraph"/>
              <w:rPr>
                <w:rFonts w:ascii="Calibri" w:hAnsi="Calibri" w:cs="Calibri"/>
                <w:sz w:val="24"/>
                <w:szCs w:val="24"/>
              </w:rPr>
            </w:pPr>
          </w:p>
        </w:tc>
        <w:tc>
          <w:tcPr>
            <w:tcW w:w="1089" w:type="dxa"/>
            <w:tcBorders>
              <w:top w:val="nil"/>
              <w:left w:val="nil"/>
              <w:right w:val="nil"/>
            </w:tcBorders>
            <w:shd w:val="clear" w:color="auto" w:fill="auto"/>
            <w:tcMar>
              <w:top w:w="12" w:type="dxa"/>
              <w:left w:w="12" w:type="dxa"/>
              <w:bottom w:w="0" w:type="dxa"/>
              <w:right w:w="12" w:type="dxa"/>
            </w:tcMar>
            <w:vAlign w:val="bottom"/>
            <w:hideMark/>
            <w:tcPrChange w:id="8086" w:author="Aleksander Hansen" w:date="2013-02-16T23:39:00Z">
              <w:tcPr>
                <w:tcW w:w="108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7F99BE07" w14:textId="77777777" w:rsidR="00994066" w:rsidRPr="00942D9D" w:rsidRDefault="00994066" w:rsidP="006B12F7">
            <w:pPr>
              <w:pStyle w:val="Paragraph"/>
              <w:rPr>
                <w:rFonts w:ascii="Calibri" w:hAnsi="Calibri" w:cs="Calibri"/>
                <w:sz w:val="24"/>
                <w:szCs w:val="24"/>
              </w:rPr>
            </w:pPr>
          </w:p>
        </w:tc>
        <w:tc>
          <w:tcPr>
            <w:tcW w:w="1089" w:type="dxa"/>
            <w:tcBorders>
              <w:top w:val="nil"/>
              <w:left w:val="nil"/>
              <w:right w:val="nil"/>
            </w:tcBorders>
            <w:shd w:val="clear" w:color="auto" w:fill="auto"/>
            <w:tcMar>
              <w:top w:w="12" w:type="dxa"/>
              <w:left w:w="12" w:type="dxa"/>
              <w:bottom w:w="0" w:type="dxa"/>
              <w:right w:w="12" w:type="dxa"/>
            </w:tcMar>
            <w:vAlign w:val="bottom"/>
            <w:hideMark/>
            <w:tcPrChange w:id="8087" w:author="Aleksander Hansen" w:date="2013-02-16T23:39:00Z">
              <w:tcPr>
                <w:tcW w:w="108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81C11B2" w14:textId="77777777" w:rsidR="00994066" w:rsidRPr="00942D9D" w:rsidRDefault="00994066" w:rsidP="006B12F7">
            <w:pPr>
              <w:pStyle w:val="Paragraph"/>
              <w:rPr>
                <w:rFonts w:ascii="Calibri" w:hAnsi="Calibri" w:cs="Calibri"/>
                <w:sz w:val="24"/>
                <w:szCs w:val="24"/>
              </w:rPr>
            </w:pPr>
          </w:p>
        </w:tc>
        <w:tc>
          <w:tcPr>
            <w:tcW w:w="219" w:type="dxa"/>
            <w:tcBorders>
              <w:top w:val="nil"/>
              <w:left w:val="nil"/>
              <w:right w:val="nil"/>
            </w:tcBorders>
            <w:shd w:val="clear" w:color="auto" w:fill="auto"/>
            <w:tcMar>
              <w:top w:w="12" w:type="dxa"/>
              <w:left w:w="12" w:type="dxa"/>
              <w:bottom w:w="0" w:type="dxa"/>
              <w:right w:w="12" w:type="dxa"/>
            </w:tcMar>
            <w:vAlign w:val="bottom"/>
            <w:hideMark/>
            <w:tcPrChange w:id="8088" w:author="Aleksander Hansen" w:date="2013-02-16T23:39:00Z">
              <w:tcPr>
                <w:tcW w:w="21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77DFBCF1" w14:textId="77777777" w:rsidR="00994066" w:rsidRPr="00942D9D" w:rsidRDefault="00994066" w:rsidP="006B12F7">
            <w:pPr>
              <w:pStyle w:val="Paragraph"/>
              <w:rPr>
                <w:rFonts w:ascii="Calibri" w:hAnsi="Calibri" w:cs="Calibri"/>
                <w:sz w:val="24"/>
                <w:szCs w:val="24"/>
              </w:rPr>
            </w:pPr>
          </w:p>
        </w:tc>
        <w:tc>
          <w:tcPr>
            <w:tcW w:w="1142" w:type="dxa"/>
            <w:tcBorders>
              <w:top w:val="nil"/>
              <w:left w:val="nil"/>
              <w:right w:val="nil"/>
            </w:tcBorders>
            <w:shd w:val="clear" w:color="auto" w:fill="auto"/>
            <w:tcMar>
              <w:top w:w="12" w:type="dxa"/>
              <w:left w:w="12" w:type="dxa"/>
              <w:bottom w:w="0" w:type="dxa"/>
              <w:right w:w="12" w:type="dxa"/>
            </w:tcMar>
            <w:vAlign w:val="bottom"/>
            <w:hideMark/>
            <w:tcPrChange w:id="8089" w:author="Aleksander Hansen" w:date="2013-02-16T23:39:00Z">
              <w:tcPr>
                <w:tcW w:w="114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5D605D3D" w14:textId="77777777" w:rsidR="00994066" w:rsidRPr="00942D9D" w:rsidRDefault="00994066" w:rsidP="006B12F7">
            <w:pPr>
              <w:pStyle w:val="Paragraph"/>
              <w:rPr>
                <w:rFonts w:ascii="Calibri" w:hAnsi="Calibri" w:cs="Calibri"/>
                <w:sz w:val="24"/>
                <w:szCs w:val="24"/>
              </w:rPr>
            </w:pPr>
          </w:p>
        </w:tc>
        <w:tc>
          <w:tcPr>
            <w:tcW w:w="860" w:type="dxa"/>
            <w:tcBorders>
              <w:top w:val="nil"/>
              <w:left w:val="nil"/>
              <w:right w:val="nil"/>
            </w:tcBorders>
            <w:shd w:val="clear" w:color="auto" w:fill="auto"/>
            <w:tcMar>
              <w:top w:w="12" w:type="dxa"/>
              <w:left w:w="12" w:type="dxa"/>
              <w:bottom w:w="0" w:type="dxa"/>
              <w:right w:w="12" w:type="dxa"/>
            </w:tcMar>
            <w:vAlign w:val="bottom"/>
            <w:hideMark/>
            <w:tcPrChange w:id="8090" w:author="Aleksander Hansen" w:date="2013-02-16T23:39:00Z">
              <w:tcPr>
                <w:tcW w:w="86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54E5D862" w14:textId="77777777" w:rsidR="00994066" w:rsidRPr="00942D9D" w:rsidRDefault="00994066" w:rsidP="006B12F7">
            <w:pPr>
              <w:pStyle w:val="Paragraph"/>
              <w:rPr>
                <w:rFonts w:ascii="Calibri" w:hAnsi="Calibri" w:cs="Calibri"/>
                <w:sz w:val="24"/>
                <w:szCs w:val="24"/>
              </w:rPr>
            </w:pPr>
          </w:p>
        </w:tc>
      </w:tr>
      <w:tr w:rsidR="00994066" w:rsidRPr="00942D9D" w14:paraId="75A52C85" w14:textId="77777777" w:rsidTr="00475B78">
        <w:tblPrEx>
          <w:tblW w:w="9104" w:type="dxa"/>
          <w:jc w:val="center"/>
          <w:tblInd w:w="2115" w:type="dxa"/>
          <w:tblCellMar>
            <w:left w:w="0" w:type="dxa"/>
            <w:right w:w="0" w:type="dxa"/>
          </w:tblCellMar>
          <w:tblPrExChange w:id="8091" w:author="Aleksander Hansen" w:date="2013-02-16T23:39:00Z">
            <w:tblPrEx>
              <w:tblW w:w="9104" w:type="dxa"/>
              <w:jc w:val="center"/>
              <w:tblInd w:w="2115" w:type="dxa"/>
              <w:tblCellMar>
                <w:left w:w="0" w:type="dxa"/>
                <w:right w:w="0" w:type="dxa"/>
              </w:tblCellMar>
            </w:tblPrEx>
          </w:tblPrExChange>
        </w:tblPrEx>
        <w:trPr>
          <w:trHeight w:val="245"/>
          <w:jc w:val="center"/>
          <w:trPrChange w:id="8092" w:author="Aleksander Hansen" w:date="2013-02-16T23:39:00Z">
            <w:trPr>
              <w:gridAfter w:val="0"/>
              <w:trHeight w:val="245"/>
              <w:jc w:val="center"/>
            </w:trPr>
          </w:trPrChange>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Change w:id="8093" w:author="Aleksander Hansen" w:date="2013-02-16T23:39:00Z">
              <w:tcPr>
                <w:tcW w:w="211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0AF8C283" w14:textId="77777777" w:rsidR="00994066" w:rsidRPr="00942D9D" w:rsidRDefault="00994066" w:rsidP="00DB35B4">
            <w:pPr>
              <w:pStyle w:val="Text"/>
              <w:rPr>
                <w:rStyle w:val="Strong"/>
              </w:rPr>
            </w:pPr>
            <w:r w:rsidRPr="00942D9D">
              <w:t>Rated</w:t>
            </w:r>
          </w:p>
        </w:tc>
        <w:tc>
          <w:tcPr>
            <w:tcW w:w="2321" w:type="dxa"/>
            <w:gridSpan w:val="2"/>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8094" w:author="Aleksander Hansen" w:date="2013-02-16T23:39:00Z">
              <w:tcPr>
                <w:tcW w:w="2321" w:type="dxa"/>
                <w:gridSpan w:val="4"/>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044ACDA5" w14:textId="77777777" w:rsidR="00994066" w:rsidRPr="00942D9D" w:rsidRDefault="00994066" w:rsidP="00DB35B4">
            <w:pPr>
              <w:pStyle w:val="Text"/>
              <w:rPr>
                <w:rStyle w:val="Strong"/>
              </w:rPr>
            </w:pPr>
            <w:r w:rsidRPr="00942D9D">
              <w:t>One-year</w:t>
            </w:r>
          </w:p>
        </w:tc>
        <w:tc>
          <w:tcPr>
            <w:tcW w:w="272"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8095" w:author="Aleksander Hansen" w:date="2013-02-16T23:39:00Z">
              <w:tcPr>
                <w:tcW w:w="272" w:type="dxa"/>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44BFF34E" w14:textId="77777777" w:rsidR="00994066" w:rsidRPr="00942D9D" w:rsidRDefault="00994066" w:rsidP="00DB35B4">
            <w:pPr>
              <w:pStyle w:val="Text"/>
              <w:rPr>
                <w:rStyle w:val="Strong"/>
              </w:rPr>
            </w:pPr>
            <w:r w:rsidRPr="00942D9D">
              <w:t> </w:t>
            </w:r>
          </w:p>
        </w:tc>
        <w:tc>
          <w:tcPr>
            <w:tcW w:w="2178" w:type="dxa"/>
            <w:gridSpan w:val="2"/>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8096" w:author="Aleksander Hansen" w:date="2013-02-16T23:39:00Z">
              <w:tcPr>
                <w:tcW w:w="2178"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12E5D24D" w14:textId="77777777" w:rsidR="00994066" w:rsidRPr="00942D9D" w:rsidRDefault="00994066" w:rsidP="00DB35B4">
            <w:pPr>
              <w:pStyle w:val="Text"/>
              <w:rPr>
                <w:rStyle w:val="Strong"/>
              </w:rPr>
            </w:pPr>
            <w:r w:rsidRPr="00942D9D">
              <w:t>Three-year</w:t>
            </w:r>
          </w:p>
        </w:tc>
        <w:tc>
          <w:tcPr>
            <w:tcW w:w="219"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8097" w:author="Aleksander Hansen" w:date="2013-02-16T23:39:00Z">
              <w:tcPr>
                <w:tcW w:w="219" w:type="dxa"/>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15C19B15" w14:textId="77777777" w:rsidR="00994066" w:rsidRPr="00942D9D" w:rsidRDefault="00994066" w:rsidP="00DB35B4">
            <w:pPr>
              <w:pStyle w:val="Text"/>
              <w:rPr>
                <w:rStyle w:val="Strong"/>
              </w:rPr>
            </w:pPr>
            <w:r w:rsidRPr="00942D9D">
              <w:t> </w:t>
            </w:r>
          </w:p>
        </w:tc>
        <w:tc>
          <w:tcPr>
            <w:tcW w:w="2002" w:type="dxa"/>
            <w:gridSpan w:val="2"/>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8098" w:author="Aleksander Hansen" w:date="2013-02-16T23:39:00Z">
              <w:tcPr>
                <w:tcW w:w="2002"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3F673691" w14:textId="77777777" w:rsidR="00994066" w:rsidRPr="00942D9D" w:rsidRDefault="00994066" w:rsidP="00DB35B4">
            <w:pPr>
              <w:pStyle w:val="Text"/>
              <w:rPr>
                <w:rStyle w:val="Strong"/>
              </w:rPr>
            </w:pPr>
            <w:r w:rsidRPr="00942D9D">
              <w:t>Five-year</w:t>
            </w:r>
          </w:p>
        </w:tc>
      </w:tr>
      <w:tr w:rsidR="00994066" w:rsidRPr="00942D9D" w14:paraId="4F12C164" w14:textId="77777777" w:rsidTr="00475B78">
        <w:tblPrEx>
          <w:tblW w:w="9104" w:type="dxa"/>
          <w:jc w:val="center"/>
          <w:tblInd w:w="2115" w:type="dxa"/>
          <w:tblCellMar>
            <w:left w:w="0" w:type="dxa"/>
            <w:right w:w="0" w:type="dxa"/>
          </w:tblCellMar>
          <w:tblPrExChange w:id="8099" w:author="Aleksander Hansen" w:date="2013-02-16T23:39:00Z">
            <w:tblPrEx>
              <w:tblW w:w="9104" w:type="dxa"/>
              <w:jc w:val="center"/>
              <w:tblInd w:w="2115" w:type="dxa"/>
              <w:tblCellMar>
                <w:left w:w="0" w:type="dxa"/>
                <w:right w:w="0" w:type="dxa"/>
              </w:tblCellMar>
            </w:tblPrEx>
          </w:tblPrExChange>
        </w:tblPrEx>
        <w:trPr>
          <w:trHeight w:val="226"/>
          <w:jc w:val="center"/>
          <w:trPrChange w:id="8100" w:author="Aleksander Hansen" w:date="2013-02-16T23:39:00Z">
            <w:trPr>
              <w:gridAfter w:val="0"/>
              <w:trHeight w:val="226"/>
              <w:jc w:val="center"/>
            </w:trPr>
          </w:trPrChange>
        </w:trPr>
        <w:tc>
          <w:tcPr>
            <w:tcW w:w="2112" w:type="dxa"/>
            <w:tcBorders>
              <w:top w:val="nil"/>
              <w:left w:val="nil"/>
              <w:bottom w:val="single" w:sz="4" w:space="0" w:color="000000"/>
              <w:right w:val="nil"/>
            </w:tcBorders>
            <w:shd w:val="clear" w:color="auto" w:fill="auto"/>
            <w:tcMar>
              <w:top w:w="12" w:type="dxa"/>
              <w:left w:w="12" w:type="dxa"/>
              <w:bottom w:w="0" w:type="dxa"/>
              <w:right w:w="12" w:type="dxa"/>
            </w:tcMar>
            <w:vAlign w:val="bottom"/>
            <w:hideMark/>
            <w:tcPrChange w:id="8101" w:author="Aleksander Hansen" w:date="2013-02-16T23:39:00Z">
              <w:tcPr>
                <w:tcW w:w="2112" w:type="dxa"/>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5CA9CDF8" w14:textId="77777777" w:rsidR="00994066" w:rsidRPr="00942D9D" w:rsidRDefault="00994066" w:rsidP="00DB35B4">
            <w:pPr>
              <w:pStyle w:val="Text"/>
              <w:rPr>
                <w:rStyle w:val="Strong"/>
              </w:rPr>
            </w:pPr>
            <w:r w:rsidRPr="00942D9D">
              <w:t>Issuers</w:t>
            </w:r>
          </w:p>
        </w:tc>
        <w:tc>
          <w:tcPr>
            <w:tcW w:w="1221" w:type="dxa"/>
            <w:tcBorders>
              <w:top w:val="single" w:sz="4" w:space="0" w:color="000000"/>
              <w:left w:val="nil"/>
              <w:bottom w:val="single" w:sz="4" w:space="0" w:color="000000"/>
              <w:right w:val="nil"/>
            </w:tcBorders>
            <w:shd w:val="clear" w:color="auto" w:fill="A2B593"/>
            <w:tcMar>
              <w:top w:w="12" w:type="dxa"/>
              <w:left w:w="12" w:type="dxa"/>
              <w:bottom w:w="0" w:type="dxa"/>
              <w:right w:w="12" w:type="dxa"/>
            </w:tcMar>
            <w:vAlign w:val="bottom"/>
            <w:hideMark/>
            <w:tcPrChange w:id="8102" w:author="Aleksander Hansen" w:date="2013-02-16T23:39:00Z">
              <w:tcPr>
                <w:tcW w:w="1221" w:type="dxa"/>
                <w:gridSpan w:val="2"/>
                <w:tcBorders>
                  <w:top w:val="single" w:sz="4" w:space="0" w:color="000000"/>
                  <w:left w:val="nil"/>
                  <w:bottom w:val="single" w:sz="4" w:space="0" w:color="000000"/>
                  <w:right w:val="nil"/>
                </w:tcBorders>
                <w:shd w:val="clear" w:color="auto" w:fill="FDEADA"/>
                <w:tcMar>
                  <w:top w:w="12" w:type="dxa"/>
                  <w:left w:w="12" w:type="dxa"/>
                  <w:bottom w:w="0" w:type="dxa"/>
                  <w:right w:w="12" w:type="dxa"/>
                </w:tcMar>
                <w:vAlign w:val="bottom"/>
                <w:hideMark/>
              </w:tcPr>
            </w:tcPrChange>
          </w:tcPr>
          <w:p w14:paraId="794F9342" w14:textId="77777777" w:rsidR="00994066" w:rsidRPr="00FC3197" w:rsidRDefault="00994066" w:rsidP="00DB35B4">
            <w:pPr>
              <w:pStyle w:val="Text"/>
            </w:pPr>
            <w:proofErr w:type="spellStart"/>
            <w:r w:rsidRPr="00FC3197">
              <w:t>Sov</w:t>
            </w:r>
            <w:proofErr w:type="spellEnd"/>
            <w:r w:rsidRPr="00FC3197">
              <w:t>. (S)</w:t>
            </w:r>
          </w:p>
        </w:tc>
        <w:tc>
          <w:tcPr>
            <w:tcW w:w="1100" w:type="dxa"/>
            <w:tcBorders>
              <w:top w:val="single" w:sz="4" w:space="0" w:color="000000"/>
              <w:left w:val="nil"/>
              <w:bottom w:val="single" w:sz="4" w:space="0" w:color="000000"/>
              <w:right w:val="nil"/>
            </w:tcBorders>
            <w:shd w:val="clear" w:color="auto" w:fill="A2B593"/>
            <w:tcMar>
              <w:top w:w="12" w:type="dxa"/>
              <w:left w:w="12" w:type="dxa"/>
              <w:bottom w:w="0" w:type="dxa"/>
              <w:right w:w="12" w:type="dxa"/>
            </w:tcMar>
            <w:vAlign w:val="bottom"/>
            <w:hideMark/>
            <w:tcPrChange w:id="8103" w:author="Aleksander Hansen" w:date="2013-02-16T23:39:00Z">
              <w:tcPr>
                <w:tcW w:w="1100" w:type="dxa"/>
                <w:gridSpan w:val="2"/>
                <w:tcBorders>
                  <w:top w:val="single" w:sz="4" w:space="0" w:color="000000"/>
                  <w:left w:val="nil"/>
                  <w:bottom w:val="single" w:sz="4" w:space="0" w:color="000000"/>
                  <w:right w:val="nil"/>
                </w:tcBorders>
                <w:shd w:val="clear" w:color="auto" w:fill="B7DEE8"/>
                <w:tcMar>
                  <w:top w:w="12" w:type="dxa"/>
                  <w:left w:w="12" w:type="dxa"/>
                  <w:bottom w:w="0" w:type="dxa"/>
                  <w:right w:w="12" w:type="dxa"/>
                </w:tcMar>
                <w:vAlign w:val="bottom"/>
                <w:hideMark/>
              </w:tcPr>
            </w:tcPrChange>
          </w:tcPr>
          <w:p w14:paraId="7CD147F4" w14:textId="77777777" w:rsidR="00994066" w:rsidRPr="00FC3197" w:rsidRDefault="00994066" w:rsidP="00DB35B4">
            <w:pPr>
              <w:pStyle w:val="Text"/>
            </w:pPr>
            <w:r w:rsidRPr="00FC3197">
              <w:t>Corp (C)</w:t>
            </w:r>
          </w:p>
        </w:tc>
        <w:tc>
          <w:tcPr>
            <w:tcW w:w="272" w:type="dxa"/>
            <w:tcBorders>
              <w:top w:val="single" w:sz="4" w:space="0" w:color="000000"/>
              <w:left w:val="nil"/>
              <w:bottom w:val="single" w:sz="4" w:space="0" w:color="000000"/>
              <w:right w:val="nil"/>
            </w:tcBorders>
            <w:shd w:val="clear" w:color="auto" w:fill="A2B593"/>
            <w:tcMar>
              <w:top w:w="12" w:type="dxa"/>
              <w:left w:w="12" w:type="dxa"/>
              <w:bottom w:w="0" w:type="dxa"/>
              <w:right w:w="12" w:type="dxa"/>
            </w:tcMar>
            <w:vAlign w:val="bottom"/>
            <w:hideMark/>
            <w:tcPrChange w:id="8104" w:author="Aleksander Hansen" w:date="2013-02-16T23:39:00Z">
              <w:tcPr>
                <w:tcW w:w="272" w:type="dxa"/>
                <w:tcBorders>
                  <w:top w:val="single" w:sz="4" w:space="0" w:color="000000"/>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03C25AF3" w14:textId="77777777" w:rsidR="00994066" w:rsidRPr="00FC3197" w:rsidRDefault="00994066" w:rsidP="00DB35B4">
            <w:pPr>
              <w:pStyle w:val="Text"/>
            </w:pPr>
            <w:r w:rsidRPr="00FC3197">
              <w:t> </w:t>
            </w:r>
          </w:p>
        </w:tc>
        <w:tc>
          <w:tcPr>
            <w:tcW w:w="1089" w:type="dxa"/>
            <w:tcBorders>
              <w:top w:val="single" w:sz="4" w:space="0" w:color="000000"/>
              <w:left w:val="nil"/>
              <w:bottom w:val="single" w:sz="4" w:space="0" w:color="000000"/>
              <w:right w:val="nil"/>
            </w:tcBorders>
            <w:shd w:val="clear" w:color="auto" w:fill="A2B593"/>
            <w:tcMar>
              <w:top w:w="12" w:type="dxa"/>
              <w:left w:w="12" w:type="dxa"/>
              <w:bottom w:w="0" w:type="dxa"/>
              <w:right w:w="12" w:type="dxa"/>
            </w:tcMar>
            <w:vAlign w:val="bottom"/>
            <w:hideMark/>
            <w:tcPrChange w:id="8105" w:author="Aleksander Hansen" w:date="2013-02-16T23:39:00Z">
              <w:tcPr>
                <w:tcW w:w="1089" w:type="dxa"/>
                <w:tcBorders>
                  <w:top w:val="single" w:sz="4" w:space="0" w:color="000000"/>
                  <w:left w:val="nil"/>
                  <w:bottom w:val="single" w:sz="4" w:space="0" w:color="000000"/>
                  <w:right w:val="nil"/>
                </w:tcBorders>
                <w:shd w:val="clear" w:color="auto" w:fill="FDEADA"/>
                <w:tcMar>
                  <w:top w:w="12" w:type="dxa"/>
                  <w:left w:w="12" w:type="dxa"/>
                  <w:bottom w:w="0" w:type="dxa"/>
                  <w:right w:w="12" w:type="dxa"/>
                </w:tcMar>
                <w:vAlign w:val="bottom"/>
                <w:hideMark/>
              </w:tcPr>
            </w:tcPrChange>
          </w:tcPr>
          <w:p w14:paraId="5227C0C4" w14:textId="77777777" w:rsidR="00994066" w:rsidRPr="00FC3197" w:rsidRDefault="00994066" w:rsidP="00DB35B4">
            <w:pPr>
              <w:pStyle w:val="Text"/>
            </w:pPr>
            <w:r w:rsidRPr="00FC3197">
              <w:t>S</w:t>
            </w:r>
          </w:p>
        </w:tc>
        <w:tc>
          <w:tcPr>
            <w:tcW w:w="1089" w:type="dxa"/>
            <w:tcBorders>
              <w:top w:val="single" w:sz="4" w:space="0" w:color="000000"/>
              <w:left w:val="nil"/>
              <w:bottom w:val="single" w:sz="4" w:space="0" w:color="000000"/>
              <w:right w:val="nil"/>
            </w:tcBorders>
            <w:shd w:val="clear" w:color="auto" w:fill="A2B593"/>
            <w:tcMar>
              <w:top w:w="12" w:type="dxa"/>
              <w:left w:w="12" w:type="dxa"/>
              <w:bottom w:w="0" w:type="dxa"/>
              <w:right w:w="12" w:type="dxa"/>
            </w:tcMar>
            <w:vAlign w:val="bottom"/>
            <w:hideMark/>
            <w:tcPrChange w:id="8106" w:author="Aleksander Hansen" w:date="2013-02-16T23:39:00Z">
              <w:tcPr>
                <w:tcW w:w="1089" w:type="dxa"/>
                <w:tcBorders>
                  <w:top w:val="single" w:sz="4" w:space="0" w:color="000000"/>
                  <w:left w:val="nil"/>
                  <w:bottom w:val="single" w:sz="4" w:space="0" w:color="000000"/>
                  <w:right w:val="nil"/>
                </w:tcBorders>
                <w:shd w:val="clear" w:color="auto" w:fill="B7DEE8"/>
                <w:tcMar>
                  <w:top w:w="12" w:type="dxa"/>
                  <w:left w:w="12" w:type="dxa"/>
                  <w:bottom w:w="0" w:type="dxa"/>
                  <w:right w:w="12" w:type="dxa"/>
                </w:tcMar>
                <w:vAlign w:val="bottom"/>
                <w:hideMark/>
              </w:tcPr>
            </w:tcPrChange>
          </w:tcPr>
          <w:p w14:paraId="5A1B0AA6" w14:textId="77777777" w:rsidR="00994066" w:rsidRPr="00FC3197" w:rsidRDefault="00994066" w:rsidP="00DB35B4">
            <w:pPr>
              <w:pStyle w:val="Text"/>
            </w:pPr>
            <w:r w:rsidRPr="00FC3197">
              <w:t>C</w:t>
            </w:r>
          </w:p>
        </w:tc>
        <w:tc>
          <w:tcPr>
            <w:tcW w:w="219" w:type="dxa"/>
            <w:tcBorders>
              <w:top w:val="single" w:sz="4" w:space="0" w:color="000000"/>
              <w:left w:val="nil"/>
              <w:bottom w:val="single" w:sz="4" w:space="0" w:color="000000"/>
              <w:right w:val="nil"/>
            </w:tcBorders>
            <w:shd w:val="clear" w:color="auto" w:fill="A2B593"/>
            <w:tcMar>
              <w:top w:w="12" w:type="dxa"/>
              <w:left w:w="12" w:type="dxa"/>
              <w:bottom w:w="0" w:type="dxa"/>
              <w:right w:w="12" w:type="dxa"/>
            </w:tcMar>
            <w:vAlign w:val="bottom"/>
            <w:hideMark/>
            <w:tcPrChange w:id="8107" w:author="Aleksander Hansen" w:date="2013-02-16T23:39:00Z">
              <w:tcPr>
                <w:tcW w:w="219" w:type="dxa"/>
                <w:tcBorders>
                  <w:top w:val="single" w:sz="4" w:space="0" w:color="000000"/>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5A746E46" w14:textId="77777777" w:rsidR="00994066" w:rsidRPr="00FC3197" w:rsidRDefault="00994066" w:rsidP="00DB35B4">
            <w:pPr>
              <w:pStyle w:val="Text"/>
            </w:pPr>
            <w:r w:rsidRPr="00FC3197">
              <w:t> </w:t>
            </w:r>
          </w:p>
        </w:tc>
        <w:tc>
          <w:tcPr>
            <w:tcW w:w="1142" w:type="dxa"/>
            <w:tcBorders>
              <w:top w:val="single" w:sz="4" w:space="0" w:color="000000"/>
              <w:left w:val="nil"/>
              <w:bottom w:val="single" w:sz="4" w:space="0" w:color="000000"/>
              <w:right w:val="nil"/>
            </w:tcBorders>
            <w:shd w:val="clear" w:color="auto" w:fill="A2B593"/>
            <w:tcMar>
              <w:top w:w="12" w:type="dxa"/>
              <w:left w:w="12" w:type="dxa"/>
              <w:bottom w:w="0" w:type="dxa"/>
              <w:right w:w="12" w:type="dxa"/>
            </w:tcMar>
            <w:vAlign w:val="bottom"/>
            <w:hideMark/>
            <w:tcPrChange w:id="8108" w:author="Aleksander Hansen" w:date="2013-02-16T23:39:00Z">
              <w:tcPr>
                <w:tcW w:w="1142" w:type="dxa"/>
                <w:tcBorders>
                  <w:top w:val="single" w:sz="4" w:space="0" w:color="000000"/>
                  <w:left w:val="nil"/>
                  <w:bottom w:val="single" w:sz="4" w:space="0" w:color="000000"/>
                  <w:right w:val="nil"/>
                </w:tcBorders>
                <w:shd w:val="clear" w:color="auto" w:fill="FDEADA"/>
                <w:tcMar>
                  <w:top w:w="12" w:type="dxa"/>
                  <w:left w:w="12" w:type="dxa"/>
                  <w:bottom w:w="0" w:type="dxa"/>
                  <w:right w:w="12" w:type="dxa"/>
                </w:tcMar>
                <w:vAlign w:val="bottom"/>
                <w:hideMark/>
              </w:tcPr>
            </w:tcPrChange>
          </w:tcPr>
          <w:p w14:paraId="3FB769D1" w14:textId="77777777" w:rsidR="00994066" w:rsidRPr="00FC3197" w:rsidRDefault="00994066" w:rsidP="00DB35B4">
            <w:pPr>
              <w:pStyle w:val="Text"/>
            </w:pPr>
            <w:r w:rsidRPr="00FC3197">
              <w:t>S</w:t>
            </w:r>
          </w:p>
        </w:tc>
        <w:tc>
          <w:tcPr>
            <w:tcW w:w="860" w:type="dxa"/>
            <w:tcBorders>
              <w:top w:val="single" w:sz="4" w:space="0" w:color="000000"/>
              <w:left w:val="nil"/>
              <w:bottom w:val="single" w:sz="4" w:space="0" w:color="000000"/>
              <w:right w:val="nil"/>
            </w:tcBorders>
            <w:shd w:val="clear" w:color="auto" w:fill="A2B593"/>
            <w:tcMar>
              <w:top w:w="12" w:type="dxa"/>
              <w:left w:w="12" w:type="dxa"/>
              <w:bottom w:w="0" w:type="dxa"/>
              <w:right w:w="12" w:type="dxa"/>
            </w:tcMar>
            <w:vAlign w:val="bottom"/>
            <w:hideMark/>
            <w:tcPrChange w:id="8109" w:author="Aleksander Hansen" w:date="2013-02-16T23:39:00Z">
              <w:tcPr>
                <w:tcW w:w="860" w:type="dxa"/>
                <w:tcBorders>
                  <w:top w:val="single" w:sz="4" w:space="0" w:color="000000"/>
                  <w:left w:val="nil"/>
                  <w:bottom w:val="single" w:sz="4" w:space="0" w:color="000000"/>
                  <w:right w:val="nil"/>
                </w:tcBorders>
                <w:shd w:val="clear" w:color="auto" w:fill="B7DEE8"/>
                <w:tcMar>
                  <w:top w:w="12" w:type="dxa"/>
                  <w:left w:w="12" w:type="dxa"/>
                  <w:bottom w:w="0" w:type="dxa"/>
                  <w:right w:w="12" w:type="dxa"/>
                </w:tcMar>
                <w:vAlign w:val="bottom"/>
                <w:hideMark/>
              </w:tcPr>
            </w:tcPrChange>
          </w:tcPr>
          <w:p w14:paraId="7A635076" w14:textId="77777777" w:rsidR="00994066" w:rsidRPr="00FC3197" w:rsidRDefault="00994066" w:rsidP="00DB35B4">
            <w:pPr>
              <w:pStyle w:val="Text"/>
            </w:pPr>
            <w:r w:rsidRPr="00FC3197">
              <w:t>C</w:t>
            </w:r>
          </w:p>
        </w:tc>
      </w:tr>
      <w:tr w:rsidR="00994066" w:rsidRPr="00942D9D" w14:paraId="26998669" w14:textId="77777777" w:rsidTr="00475B78">
        <w:tblPrEx>
          <w:tblW w:w="9104" w:type="dxa"/>
          <w:jc w:val="center"/>
          <w:tblInd w:w="2115" w:type="dxa"/>
          <w:tblCellMar>
            <w:left w:w="0" w:type="dxa"/>
            <w:right w:w="0" w:type="dxa"/>
          </w:tblCellMar>
          <w:tblPrExChange w:id="8110" w:author="Aleksander Hansen" w:date="2013-02-16T23:38:00Z">
            <w:tblPrEx>
              <w:tblW w:w="9104" w:type="dxa"/>
              <w:jc w:val="center"/>
              <w:tblInd w:w="2115" w:type="dxa"/>
              <w:tblCellMar>
                <w:left w:w="0" w:type="dxa"/>
                <w:right w:w="0" w:type="dxa"/>
              </w:tblCellMar>
            </w:tblPrEx>
          </w:tblPrExChange>
        </w:tblPrEx>
        <w:trPr>
          <w:trHeight w:val="190"/>
          <w:jc w:val="center"/>
          <w:trPrChange w:id="8111" w:author="Aleksander Hansen" w:date="2013-02-16T23:38:00Z">
            <w:trPr>
              <w:gridAfter w:val="0"/>
              <w:trHeight w:val="190"/>
              <w:jc w:val="center"/>
            </w:trPr>
          </w:trPrChange>
        </w:trPr>
        <w:tc>
          <w:tcPr>
            <w:tcW w:w="2112"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8112" w:author="Aleksander Hansen" w:date="2013-02-16T23:38:00Z">
              <w:tcPr>
                <w:tcW w:w="2112"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1D920334" w14:textId="77777777" w:rsidR="00994066" w:rsidRPr="00942D9D" w:rsidRDefault="00994066" w:rsidP="00DB35B4">
            <w:pPr>
              <w:pStyle w:val="Text"/>
              <w:rPr>
                <w:rStyle w:val="Strong"/>
              </w:rPr>
            </w:pPr>
            <w:r w:rsidRPr="00942D9D">
              <w:t>AAA</w:t>
            </w:r>
          </w:p>
        </w:tc>
        <w:tc>
          <w:tcPr>
            <w:tcW w:w="1221"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8113" w:author="Aleksander Hansen" w:date="2013-02-16T23:38:00Z">
              <w:tcPr>
                <w:tcW w:w="1221" w:type="dxa"/>
                <w:gridSpan w:val="2"/>
                <w:tcBorders>
                  <w:top w:val="single" w:sz="4" w:space="0" w:color="000000"/>
                  <w:left w:val="nil"/>
                  <w:bottom w:val="nil"/>
                  <w:right w:val="nil"/>
                </w:tcBorders>
                <w:shd w:val="clear" w:color="auto" w:fill="FDEADA"/>
                <w:tcMar>
                  <w:top w:w="12" w:type="dxa"/>
                  <w:left w:w="12" w:type="dxa"/>
                  <w:bottom w:w="0" w:type="dxa"/>
                  <w:right w:w="12" w:type="dxa"/>
                </w:tcMar>
                <w:vAlign w:val="bottom"/>
                <w:hideMark/>
              </w:tcPr>
            </w:tcPrChange>
          </w:tcPr>
          <w:p w14:paraId="0591AE9F" w14:textId="77777777" w:rsidR="00994066" w:rsidRPr="00FC3197" w:rsidRDefault="00994066" w:rsidP="00DB35B4">
            <w:pPr>
              <w:pStyle w:val="Text"/>
            </w:pPr>
            <w:r w:rsidRPr="00FC3197">
              <w:t>0.0</w:t>
            </w:r>
          </w:p>
        </w:tc>
        <w:tc>
          <w:tcPr>
            <w:tcW w:w="1100"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8114" w:author="Aleksander Hansen" w:date="2013-02-16T23:38:00Z">
              <w:tcPr>
                <w:tcW w:w="1100" w:type="dxa"/>
                <w:gridSpan w:val="2"/>
                <w:tcBorders>
                  <w:top w:val="single" w:sz="4" w:space="0" w:color="000000"/>
                  <w:left w:val="nil"/>
                  <w:bottom w:val="nil"/>
                  <w:right w:val="nil"/>
                </w:tcBorders>
                <w:shd w:val="clear" w:color="auto" w:fill="B7DEE8"/>
                <w:tcMar>
                  <w:top w:w="12" w:type="dxa"/>
                  <w:left w:w="12" w:type="dxa"/>
                  <w:bottom w:w="0" w:type="dxa"/>
                  <w:right w:w="12" w:type="dxa"/>
                </w:tcMar>
                <w:vAlign w:val="bottom"/>
                <w:hideMark/>
              </w:tcPr>
            </w:tcPrChange>
          </w:tcPr>
          <w:p w14:paraId="40E4BD3D" w14:textId="77777777" w:rsidR="00994066" w:rsidRPr="00FC3197" w:rsidRDefault="00994066" w:rsidP="00DB35B4">
            <w:pPr>
              <w:pStyle w:val="Text"/>
            </w:pPr>
            <w:r w:rsidRPr="00FC3197">
              <w:t>0.0</w:t>
            </w:r>
          </w:p>
        </w:tc>
        <w:tc>
          <w:tcPr>
            <w:tcW w:w="272"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8115" w:author="Aleksander Hansen" w:date="2013-02-16T23:38:00Z">
              <w:tcPr>
                <w:tcW w:w="272"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223C9ED6" w14:textId="77777777" w:rsidR="00994066" w:rsidRPr="00942D9D" w:rsidRDefault="00994066" w:rsidP="006B12F7">
            <w:pPr>
              <w:pStyle w:val="Paragraph"/>
              <w:rPr>
                <w:rFonts w:ascii="Calibri" w:hAnsi="Calibri" w:cs="Calibri"/>
                <w:sz w:val="24"/>
                <w:szCs w:val="24"/>
              </w:rPr>
            </w:pPr>
          </w:p>
        </w:tc>
        <w:tc>
          <w:tcPr>
            <w:tcW w:w="1089"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8116" w:author="Aleksander Hansen" w:date="2013-02-16T23:38:00Z">
              <w:tcPr>
                <w:tcW w:w="1089" w:type="dxa"/>
                <w:tcBorders>
                  <w:top w:val="single" w:sz="4" w:space="0" w:color="000000"/>
                  <w:left w:val="nil"/>
                  <w:bottom w:val="nil"/>
                  <w:right w:val="nil"/>
                </w:tcBorders>
                <w:shd w:val="clear" w:color="auto" w:fill="FDEADA"/>
                <w:tcMar>
                  <w:top w:w="12" w:type="dxa"/>
                  <w:left w:w="12" w:type="dxa"/>
                  <w:bottom w:w="0" w:type="dxa"/>
                  <w:right w:w="12" w:type="dxa"/>
                </w:tcMar>
                <w:vAlign w:val="bottom"/>
                <w:hideMark/>
              </w:tcPr>
            </w:tcPrChange>
          </w:tcPr>
          <w:p w14:paraId="0AA62AC6" w14:textId="77777777" w:rsidR="00994066" w:rsidRPr="00FC3197" w:rsidRDefault="00994066" w:rsidP="00DB35B4">
            <w:pPr>
              <w:pStyle w:val="Text"/>
            </w:pPr>
            <w:r w:rsidRPr="00FC3197">
              <w:t>0.0</w:t>
            </w:r>
          </w:p>
        </w:tc>
        <w:tc>
          <w:tcPr>
            <w:tcW w:w="1089"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8117" w:author="Aleksander Hansen" w:date="2013-02-16T23:38:00Z">
              <w:tcPr>
                <w:tcW w:w="1089" w:type="dxa"/>
                <w:tcBorders>
                  <w:top w:val="single" w:sz="4" w:space="0" w:color="000000"/>
                  <w:left w:val="nil"/>
                  <w:bottom w:val="nil"/>
                  <w:right w:val="nil"/>
                </w:tcBorders>
                <w:shd w:val="clear" w:color="auto" w:fill="B7DEE8"/>
                <w:tcMar>
                  <w:top w:w="12" w:type="dxa"/>
                  <w:left w:w="12" w:type="dxa"/>
                  <w:bottom w:w="0" w:type="dxa"/>
                  <w:right w:w="12" w:type="dxa"/>
                </w:tcMar>
                <w:vAlign w:val="bottom"/>
                <w:hideMark/>
              </w:tcPr>
            </w:tcPrChange>
          </w:tcPr>
          <w:p w14:paraId="23C395CB" w14:textId="77777777" w:rsidR="00994066" w:rsidRPr="00FC3197" w:rsidRDefault="00994066" w:rsidP="00DB35B4">
            <w:pPr>
              <w:pStyle w:val="Text"/>
            </w:pPr>
            <w:r w:rsidRPr="00FC3197">
              <w:t>0.1</w:t>
            </w:r>
          </w:p>
        </w:tc>
        <w:tc>
          <w:tcPr>
            <w:tcW w:w="219"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8118" w:author="Aleksander Hansen" w:date="2013-02-16T23:38:00Z">
              <w:tcPr>
                <w:tcW w:w="219"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21565880" w14:textId="77777777" w:rsidR="00994066" w:rsidRPr="00942D9D" w:rsidRDefault="00994066" w:rsidP="006B12F7">
            <w:pPr>
              <w:pStyle w:val="Paragraph"/>
              <w:rPr>
                <w:rFonts w:ascii="Calibri" w:hAnsi="Calibri" w:cs="Calibri"/>
                <w:sz w:val="24"/>
                <w:szCs w:val="24"/>
              </w:rPr>
            </w:pPr>
          </w:p>
        </w:tc>
        <w:tc>
          <w:tcPr>
            <w:tcW w:w="1142"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8119" w:author="Aleksander Hansen" w:date="2013-02-16T23:38:00Z">
              <w:tcPr>
                <w:tcW w:w="1142" w:type="dxa"/>
                <w:tcBorders>
                  <w:top w:val="single" w:sz="4" w:space="0" w:color="000000"/>
                  <w:left w:val="nil"/>
                  <w:bottom w:val="nil"/>
                  <w:right w:val="nil"/>
                </w:tcBorders>
                <w:shd w:val="clear" w:color="auto" w:fill="FDEADA"/>
                <w:tcMar>
                  <w:top w:w="12" w:type="dxa"/>
                  <w:left w:w="12" w:type="dxa"/>
                  <w:bottom w:w="0" w:type="dxa"/>
                  <w:right w:w="12" w:type="dxa"/>
                </w:tcMar>
                <w:vAlign w:val="bottom"/>
                <w:hideMark/>
              </w:tcPr>
            </w:tcPrChange>
          </w:tcPr>
          <w:p w14:paraId="088DF27B" w14:textId="77777777" w:rsidR="00994066" w:rsidRPr="00FC3197" w:rsidRDefault="00994066" w:rsidP="00DB35B4">
            <w:pPr>
              <w:pStyle w:val="Text"/>
            </w:pPr>
            <w:r w:rsidRPr="00FC3197">
              <w:t>0.0</w:t>
            </w:r>
          </w:p>
        </w:tc>
        <w:tc>
          <w:tcPr>
            <w:tcW w:w="860"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8120" w:author="Aleksander Hansen" w:date="2013-02-16T23:38:00Z">
              <w:tcPr>
                <w:tcW w:w="860" w:type="dxa"/>
                <w:tcBorders>
                  <w:top w:val="single" w:sz="4" w:space="0" w:color="000000"/>
                  <w:left w:val="nil"/>
                  <w:bottom w:val="nil"/>
                  <w:right w:val="nil"/>
                </w:tcBorders>
                <w:shd w:val="clear" w:color="auto" w:fill="B7DEE8"/>
                <w:tcMar>
                  <w:top w:w="12" w:type="dxa"/>
                  <w:left w:w="12" w:type="dxa"/>
                  <w:bottom w:w="0" w:type="dxa"/>
                  <w:right w:w="12" w:type="dxa"/>
                </w:tcMar>
                <w:vAlign w:val="bottom"/>
                <w:hideMark/>
              </w:tcPr>
            </w:tcPrChange>
          </w:tcPr>
          <w:p w14:paraId="489C1334" w14:textId="77777777" w:rsidR="00994066" w:rsidRPr="00FC3197" w:rsidRDefault="00994066" w:rsidP="00DB35B4">
            <w:pPr>
              <w:pStyle w:val="Text"/>
            </w:pPr>
            <w:r w:rsidRPr="00FC3197">
              <w:t>0.3</w:t>
            </w:r>
          </w:p>
        </w:tc>
      </w:tr>
      <w:tr w:rsidR="00994066" w:rsidRPr="00942D9D" w14:paraId="3CAB4378" w14:textId="77777777" w:rsidTr="00475B78">
        <w:tblPrEx>
          <w:tblW w:w="9104" w:type="dxa"/>
          <w:jc w:val="center"/>
          <w:tblInd w:w="2115" w:type="dxa"/>
          <w:tblCellMar>
            <w:left w:w="0" w:type="dxa"/>
            <w:right w:w="0" w:type="dxa"/>
          </w:tblCellMar>
          <w:tblPrExChange w:id="8121" w:author="Aleksander Hansen" w:date="2013-02-16T23:38:00Z">
            <w:tblPrEx>
              <w:tblW w:w="9104" w:type="dxa"/>
              <w:jc w:val="center"/>
              <w:tblInd w:w="2115" w:type="dxa"/>
              <w:tblCellMar>
                <w:left w:w="0" w:type="dxa"/>
                <w:right w:w="0" w:type="dxa"/>
              </w:tblCellMar>
            </w:tblPrEx>
          </w:tblPrExChange>
        </w:tblPrEx>
        <w:trPr>
          <w:trHeight w:val="68"/>
          <w:jc w:val="center"/>
          <w:trPrChange w:id="8122" w:author="Aleksander Hansen" w:date="2013-02-16T23:38:00Z">
            <w:trPr>
              <w:gridAfter w:val="0"/>
              <w:trHeight w:val="68"/>
              <w:jc w:val="center"/>
            </w:trPr>
          </w:trPrChange>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Change w:id="8123" w:author="Aleksander Hansen" w:date="2013-02-16T23:38:00Z">
              <w:tcPr>
                <w:tcW w:w="211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AC63FC9" w14:textId="77777777" w:rsidR="00994066" w:rsidRPr="00942D9D" w:rsidRDefault="00994066" w:rsidP="00DB35B4">
            <w:pPr>
              <w:pStyle w:val="Text"/>
              <w:rPr>
                <w:rStyle w:val="Strong"/>
              </w:rPr>
            </w:pPr>
            <w:r w:rsidRPr="00942D9D">
              <w:t>AA</w:t>
            </w:r>
          </w:p>
        </w:tc>
        <w:tc>
          <w:tcPr>
            <w:tcW w:w="1221" w:type="dxa"/>
            <w:tcBorders>
              <w:top w:val="nil"/>
              <w:left w:val="nil"/>
              <w:bottom w:val="nil"/>
              <w:right w:val="nil"/>
            </w:tcBorders>
            <w:shd w:val="clear" w:color="auto" w:fill="auto"/>
            <w:tcMar>
              <w:top w:w="12" w:type="dxa"/>
              <w:left w:w="12" w:type="dxa"/>
              <w:bottom w:w="0" w:type="dxa"/>
              <w:right w:w="12" w:type="dxa"/>
            </w:tcMar>
            <w:vAlign w:val="bottom"/>
            <w:hideMark/>
            <w:tcPrChange w:id="8124" w:author="Aleksander Hansen" w:date="2013-02-16T23:38:00Z">
              <w:tcPr>
                <w:tcW w:w="1221" w:type="dxa"/>
                <w:gridSpan w:val="2"/>
                <w:tcBorders>
                  <w:top w:val="nil"/>
                  <w:left w:val="nil"/>
                  <w:bottom w:val="nil"/>
                  <w:right w:val="nil"/>
                </w:tcBorders>
                <w:shd w:val="clear" w:color="auto" w:fill="FDEADA"/>
                <w:tcMar>
                  <w:top w:w="12" w:type="dxa"/>
                  <w:left w:w="12" w:type="dxa"/>
                  <w:bottom w:w="0" w:type="dxa"/>
                  <w:right w:w="12" w:type="dxa"/>
                </w:tcMar>
                <w:vAlign w:val="bottom"/>
                <w:hideMark/>
              </w:tcPr>
            </w:tcPrChange>
          </w:tcPr>
          <w:p w14:paraId="5289F376" w14:textId="77777777" w:rsidR="00994066" w:rsidRPr="00FC3197" w:rsidRDefault="00994066" w:rsidP="00DB35B4">
            <w:pPr>
              <w:pStyle w:val="Text"/>
            </w:pPr>
            <w:r w:rsidRPr="00FC3197">
              <w:t>0.0</w:t>
            </w:r>
          </w:p>
        </w:tc>
        <w:tc>
          <w:tcPr>
            <w:tcW w:w="1100" w:type="dxa"/>
            <w:tcBorders>
              <w:top w:val="nil"/>
              <w:left w:val="nil"/>
              <w:bottom w:val="nil"/>
              <w:right w:val="nil"/>
            </w:tcBorders>
            <w:shd w:val="clear" w:color="auto" w:fill="auto"/>
            <w:tcMar>
              <w:top w:w="12" w:type="dxa"/>
              <w:left w:w="12" w:type="dxa"/>
              <w:bottom w:w="0" w:type="dxa"/>
              <w:right w:w="12" w:type="dxa"/>
            </w:tcMar>
            <w:vAlign w:val="bottom"/>
            <w:hideMark/>
            <w:tcPrChange w:id="8125" w:author="Aleksander Hansen" w:date="2013-02-16T23:38:00Z">
              <w:tcPr>
                <w:tcW w:w="1100" w:type="dxa"/>
                <w:gridSpan w:val="2"/>
                <w:tcBorders>
                  <w:top w:val="nil"/>
                  <w:left w:val="nil"/>
                  <w:bottom w:val="nil"/>
                  <w:right w:val="nil"/>
                </w:tcBorders>
                <w:shd w:val="clear" w:color="auto" w:fill="B7DEE8"/>
                <w:tcMar>
                  <w:top w:w="12" w:type="dxa"/>
                  <w:left w:w="12" w:type="dxa"/>
                  <w:bottom w:w="0" w:type="dxa"/>
                  <w:right w:w="12" w:type="dxa"/>
                </w:tcMar>
                <w:vAlign w:val="bottom"/>
                <w:hideMark/>
              </w:tcPr>
            </w:tcPrChange>
          </w:tcPr>
          <w:p w14:paraId="114DCFDC" w14:textId="77777777" w:rsidR="00994066" w:rsidRPr="00FC3197" w:rsidRDefault="00994066" w:rsidP="00DB35B4">
            <w:pPr>
              <w:pStyle w:val="Text"/>
            </w:pPr>
            <w:r w:rsidRPr="00FC3197">
              <w:t>0.0</w:t>
            </w:r>
          </w:p>
        </w:tc>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8126" w:author="Aleksander Hansen" w:date="2013-02-16T23:38:00Z">
              <w:tcPr>
                <w:tcW w:w="27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712BE42A" w14:textId="77777777" w:rsidR="00994066" w:rsidRPr="00942D9D" w:rsidRDefault="00994066" w:rsidP="006B12F7">
            <w:pPr>
              <w:pStyle w:val="Paragraph"/>
              <w:rPr>
                <w:rFonts w:ascii="Calibri" w:hAnsi="Calibri" w:cs="Calibri"/>
                <w:sz w:val="24"/>
                <w:szCs w:val="24"/>
              </w:rPr>
            </w:pP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127" w:author="Aleksander Hansen" w:date="2013-02-16T23:38:00Z">
              <w:tcPr>
                <w:tcW w:w="1089"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BDD16C5" w14:textId="77777777" w:rsidR="00994066" w:rsidRPr="00FC3197" w:rsidRDefault="00994066" w:rsidP="00DB35B4">
            <w:pPr>
              <w:pStyle w:val="Text"/>
            </w:pPr>
            <w:r w:rsidRPr="00FC3197">
              <w:t>0.0</w:t>
            </w: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128" w:author="Aleksander Hansen" w:date="2013-02-16T23:38:00Z">
              <w:tcPr>
                <w:tcW w:w="1089"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2BBF529E" w14:textId="77777777" w:rsidR="00994066" w:rsidRPr="00FC3197" w:rsidRDefault="00994066" w:rsidP="00DB35B4">
            <w:pPr>
              <w:pStyle w:val="Text"/>
            </w:pPr>
            <w:r w:rsidRPr="00FC3197">
              <w:t>0.1</w:t>
            </w:r>
          </w:p>
        </w:tc>
        <w:tc>
          <w:tcPr>
            <w:tcW w:w="219" w:type="dxa"/>
            <w:tcBorders>
              <w:top w:val="nil"/>
              <w:left w:val="nil"/>
              <w:bottom w:val="nil"/>
              <w:right w:val="nil"/>
            </w:tcBorders>
            <w:shd w:val="clear" w:color="auto" w:fill="auto"/>
            <w:tcMar>
              <w:top w:w="12" w:type="dxa"/>
              <w:left w:w="12" w:type="dxa"/>
              <w:bottom w:w="0" w:type="dxa"/>
              <w:right w:w="12" w:type="dxa"/>
            </w:tcMar>
            <w:vAlign w:val="bottom"/>
            <w:hideMark/>
            <w:tcPrChange w:id="8129" w:author="Aleksander Hansen" w:date="2013-02-16T23:38:00Z">
              <w:tcPr>
                <w:tcW w:w="21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5D14313" w14:textId="77777777" w:rsidR="00994066" w:rsidRPr="00942D9D" w:rsidRDefault="00994066" w:rsidP="006B12F7">
            <w:pPr>
              <w:pStyle w:val="Paragraph"/>
              <w:rPr>
                <w:rFonts w:ascii="Calibri" w:hAnsi="Calibri" w:cs="Calibri"/>
                <w:sz w:val="24"/>
                <w:szCs w:val="24"/>
              </w:rPr>
            </w:pPr>
          </w:p>
        </w:tc>
        <w:tc>
          <w:tcPr>
            <w:tcW w:w="1142" w:type="dxa"/>
            <w:tcBorders>
              <w:top w:val="nil"/>
              <w:left w:val="nil"/>
              <w:bottom w:val="nil"/>
              <w:right w:val="nil"/>
            </w:tcBorders>
            <w:shd w:val="clear" w:color="auto" w:fill="auto"/>
            <w:tcMar>
              <w:top w:w="12" w:type="dxa"/>
              <w:left w:w="12" w:type="dxa"/>
              <w:bottom w:w="0" w:type="dxa"/>
              <w:right w:w="12" w:type="dxa"/>
            </w:tcMar>
            <w:vAlign w:val="bottom"/>
            <w:hideMark/>
            <w:tcPrChange w:id="8130" w:author="Aleksander Hansen" w:date="2013-02-16T23:38:00Z">
              <w:tcPr>
                <w:tcW w:w="1142"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28071B47" w14:textId="77777777" w:rsidR="00994066" w:rsidRPr="00FC3197" w:rsidRDefault="00994066" w:rsidP="00DB35B4">
            <w:pPr>
              <w:pStyle w:val="Text"/>
            </w:pPr>
            <w:r w:rsidRPr="00FC3197">
              <w:t>0.0</w:t>
            </w:r>
          </w:p>
        </w:tc>
        <w:tc>
          <w:tcPr>
            <w:tcW w:w="860" w:type="dxa"/>
            <w:tcBorders>
              <w:top w:val="nil"/>
              <w:left w:val="nil"/>
              <w:bottom w:val="nil"/>
              <w:right w:val="nil"/>
            </w:tcBorders>
            <w:shd w:val="clear" w:color="auto" w:fill="auto"/>
            <w:tcMar>
              <w:top w:w="12" w:type="dxa"/>
              <w:left w:w="12" w:type="dxa"/>
              <w:bottom w:w="0" w:type="dxa"/>
              <w:right w:w="12" w:type="dxa"/>
            </w:tcMar>
            <w:vAlign w:val="bottom"/>
            <w:hideMark/>
            <w:tcPrChange w:id="8131" w:author="Aleksander Hansen" w:date="2013-02-16T23:38:00Z">
              <w:tcPr>
                <w:tcW w:w="860"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33AE316F" w14:textId="77777777" w:rsidR="00994066" w:rsidRPr="00FC3197" w:rsidRDefault="00994066" w:rsidP="00DB35B4">
            <w:pPr>
              <w:pStyle w:val="Text"/>
            </w:pPr>
            <w:r w:rsidRPr="00FC3197">
              <w:t>0.3</w:t>
            </w:r>
          </w:p>
        </w:tc>
      </w:tr>
      <w:tr w:rsidR="00994066" w:rsidRPr="00942D9D" w14:paraId="2908BE99" w14:textId="77777777" w:rsidTr="00475B78">
        <w:tblPrEx>
          <w:tblW w:w="9104" w:type="dxa"/>
          <w:jc w:val="center"/>
          <w:tblInd w:w="2115" w:type="dxa"/>
          <w:tblCellMar>
            <w:left w:w="0" w:type="dxa"/>
            <w:right w:w="0" w:type="dxa"/>
          </w:tblCellMar>
          <w:tblPrExChange w:id="8132" w:author="Aleksander Hansen" w:date="2013-02-16T23:38:00Z">
            <w:tblPrEx>
              <w:tblW w:w="9104" w:type="dxa"/>
              <w:jc w:val="center"/>
              <w:tblInd w:w="2115" w:type="dxa"/>
              <w:tblCellMar>
                <w:left w:w="0" w:type="dxa"/>
                <w:right w:w="0" w:type="dxa"/>
              </w:tblCellMar>
            </w:tblPrEx>
          </w:tblPrExChange>
        </w:tblPrEx>
        <w:trPr>
          <w:trHeight w:val="68"/>
          <w:jc w:val="center"/>
          <w:trPrChange w:id="8133" w:author="Aleksander Hansen" w:date="2013-02-16T23:38:00Z">
            <w:trPr>
              <w:gridAfter w:val="0"/>
              <w:trHeight w:val="68"/>
              <w:jc w:val="center"/>
            </w:trPr>
          </w:trPrChange>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Change w:id="8134" w:author="Aleksander Hansen" w:date="2013-02-16T23:38:00Z">
              <w:tcPr>
                <w:tcW w:w="211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11482BC3" w14:textId="77777777" w:rsidR="00994066" w:rsidRPr="00942D9D" w:rsidRDefault="00994066" w:rsidP="00DB35B4">
            <w:pPr>
              <w:pStyle w:val="Text"/>
              <w:rPr>
                <w:rStyle w:val="Strong"/>
              </w:rPr>
            </w:pPr>
            <w:r w:rsidRPr="00942D9D">
              <w:t>A</w:t>
            </w:r>
          </w:p>
        </w:tc>
        <w:tc>
          <w:tcPr>
            <w:tcW w:w="1221" w:type="dxa"/>
            <w:tcBorders>
              <w:top w:val="nil"/>
              <w:left w:val="nil"/>
              <w:bottom w:val="nil"/>
              <w:right w:val="nil"/>
            </w:tcBorders>
            <w:shd w:val="clear" w:color="auto" w:fill="auto"/>
            <w:tcMar>
              <w:top w:w="12" w:type="dxa"/>
              <w:left w:w="12" w:type="dxa"/>
              <w:bottom w:w="0" w:type="dxa"/>
              <w:right w:w="12" w:type="dxa"/>
            </w:tcMar>
            <w:vAlign w:val="bottom"/>
            <w:hideMark/>
            <w:tcPrChange w:id="8135" w:author="Aleksander Hansen" w:date="2013-02-16T23:38:00Z">
              <w:tcPr>
                <w:tcW w:w="1221" w:type="dxa"/>
                <w:gridSpan w:val="2"/>
                <w:tcBorders>
                  <w:top w:val="nil"/>
                  <w:left w:val="nil"/>
                  <w:bottom w:val="nil"/>
                  <w:right w:val="nil"/>
                </w:tcBorders>
                <w:shd w:val="clear" w:color="auto" w:fill="FDEADA"/>
                <w:tcMar>
                  <w:top w:w="12" w:type="dxa"/>
                  <w:left w:w="12" w:type="dxa"/>
                  <w:bottom w:w="0" w:type="dxa"/>
                  <w:right w:w="12" w:type="dxa"/>
                </w:tcMar>
                <w:vAlign w:val="bottom"/>
                <w:hideMark/>
              </w:tcPr>
            </w:tcPrChange>
          </w:tcPr>
          <w:p w14:paraId="18C3912A" w14:textId="77777777" w:rsidR="00994066" w:rsidRPr="00FC3197" w:rsidRDefault="00994066" w:rsidP="00DB35B4">
            <w:pPr>
              <w:pStyle w:val="Text"/>
            </w:pPr>
            <w:r w:rsidRPr="00FC3197">
              <w:t>0.0</w:t>
            </w:r>
          </w:p>
        </w:tc>
        <w:tc>
          <w:tcPr>
            <w:tcW w:w="1100" w:type="dxa"/>
            <w:tcBorders>
              <w:top w:val="nil"/>
              <w:left w:val="nil"/>
              <w:bottom w:val="nil"/>
              <w:right w:val="nil"/>
            </w:tcBorders>
            <w:shd w:val="clear" w:color="auto" w:fill="auto"/>
            <w:tcMar>
              <w:top w:w="12" w:type="dxa"/>
              <w:left w:w="12" w:type="dxa"/>
              <w:bottom w:w="0" w:type="dxa"/>
              <w:right w:w="12" w:type="dxa"/>
            </w:tcMar>
            <w:vAlign w:val="bottom"/>
            <w:hideMark/>
            <w:tcPrChange w:id="8136" w:author="Aleksander Hansen" w:date="2013-02-16T23:38:00Z">
              <w:tcPr>
                <w:tcW w:w="1100" w:type="dxa"/>
                <w:gridSpan w:val="2"/>
                <w:tcBorders>
                  <w:top w:val="nil"/>
                  <w:left w:val="nil"/>
                  <w:bottom w:val="nil"/>
                  <w:right w:val="nil"/>
                </w:tcBorders>
                <w:shd w:val="clear" w:color="auto" w:fill="B7DEE8"/>
                <w:tcMar>
                  <w:top w:w="12" w:type="dxa"/>
                  <w:left w:w="12" w:type="dxa"/>
                  <w:bottom w:w="0" w:type="dxa"/>
                  <w:right w:w="12" w:type="dxa"/>
                </w:tcMar>
                <w:vAlign w:val="bottom"/>
                <w:hideMark/>
              </w:tcPr>
            </w:tcPrChange>
          </w:tcPr>
          <w:p w14:paraId="21A4AA03" w14:textId="77777777" w:rsidR="00994066" w:rsidRPr="00FC3197" w:rsidRDefault="00994066" w:rsidP="00DB35B4">
            <w:pPr>
              <w:pStyle w:val="Text"/>
            </w:pPr>
            <w:r w:rsidRPr="00FC3197">
              <w:t>0.1</w:t>
            </w:r>
          </w:p>
        </w:tc>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8137" w:author="Aleksander Hansen" w:date="2013-02-16T23:38:00Z">
              <w:tcPr>
                <w:tcW w:w="27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51AFFF1" w14:textId="77777777" w:rsidR="00994066" w:rsidRPr="00942D9D" w:rsidRDefault="00994066" w:rsidP="006B12F7">
            <w:pPr>
              <w:pStyle w:val="Paragraph"/>
              <w:rPr>
                <w:rFonts w:ascii="Calibri" w:hAnsi="Calibri" w:cs="Calibri"/>
                <w:sz w:val="24"/>
                <w:szCs w:val="24"/>
              </w:rPr>
            </w:pP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138" w:author="Aleksander Hansen" w:date="2013-02-16T23:38:00Z">
              <w:tcPr>
                <w:tcW w:w="1089"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7D9AC00" w14:textId="77777777" w:rsidR="00994066" w:rsidRPr="00FC3197" w:rsidRDefault="00994066" w:rsidP="00DB35B4">
            <w:pPr>
              <w:pStyle w:val="Text"/>
            </w:pPr>
            <w:r w:rsidRPr="00FC3197">
              <w:t>0.0</w:t>
            </w: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139" w:author="Aleksander Hansen" w:date="2013-02-16T23:38:00Z">
              <w:tcPr>
                <w:tcW w:w="1089"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34A8419C" w14:textId="77777777" w:rsidR="00994066" w:rsidRPr="00FC3197" w:rsidRDefault="00994066" w:rsidP="00DB35B4">
            <w:pPr>
              <w:pStyle w:val="Text"/>
            </w:pPr>
            <w:r w:rsidRPr="00FC3197">
              <w:t>0.3</w:t>
            </w:r>
          </w:p>
        </w:tc>
        <w:tc>
          <w:tcPr>
            <w:tcW w:w="219" w:type="dxa"/>
            <w:tcBorders>
              <w:top w:val="nil"/>
              <w:left w:val="nil"/>
              <w:bottom w:val="nil"/>
              <w:right w:val="nil"/>
            </w:tcBorders>
            <w:shd w:val="clear" w:color="auto" w:fill="auto"/>
            <w:tcMar>
              <w:top w:w="12" w:type="dxa"/>
              <w:left w:w="12" w:type="dxa"/>
              <w:bottom w:w="0" w:type="dxa"/>
              <w:right w:w="12" w:type="dxa"/>
            </w:tcMar>
            <w:vAlign w:val="bottom"/>
            <w:hideMark/>
            <w:tcPrChange w:id="8140" w:author="Aleksander Hansen" w:date="2013-02-16T23:38:00Z">
              <w:tcPr>
                <w:tcW w:w="21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35E9CDB2" w14:textId="77777777" w:rsidR="00994066" w:rsidRPr="00942D9D" w:rsidRDefault="00994066" w:rsidP="006B12F7">
            <w:pPr>
              <w:pStyle w:val="Paragraph"/>
              <w:rPr>
                <w:rFonts w:ascii="Calibri" w:hAnsi="Calibri" w:cs="Calibri"/>
                <w:sz w:val="24"/>
                <w:szCs w:val="24"/>
              </w:rPr>
            </w:pPr>
          </w:p>
        </w:tc>
        <w:tc>
          <w:tcPr>
            <w:tcW w:w="1142" w:type="dxa"/>
            <w:tcBorders>
              <w:top w:val="nil"/>
              <w:left w:val="nil"/>
              <w:bottom w:val="nil"/>
              <w:right w:val="nil"/>
            </w:tcBorders>
            <w:shd w:val="clear" w:color="auto" w:fill="auto"/>
            <w:tcMar>
              <w:top w:w="12" w:type="dxa"/>
              <w:left w:w="12" w:type="dxa"/>
              <w:bottom w:w="0" w:type="dxa"/>
              <w:right w:w="12" w:type="dxa"/>
            </w:tcMar>
            <w:vAlign w:val="bottom"/>
            <w:hideMark/>
            <w:tcPrChange w:id="8141" w:author="Aleksander Hansen" w:date="2013-02-16T23:38:00Z">
              <w:tcPr>
                <w:tcW w:w="1142"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6584FF34" w14:textId="77777777" w:rsidR="00994066" w:rsidRPr="00FC3197" w:rsidRDefault="00994066" w:rsidP="00DB35B4">
            <w:pPr>
              <w:pStyle w:val="Text"/>
            </w:pPr>
            <w:r w:rsidRPr="00FC3197">
              <w:t>0.0</w:t>
            </w:r>
          </w:p>
        </w:tc>
        <w:tc>
          <w:tcPr>
            <w:tcW w:w="860" w:type="dxa"/>
            <w:tcBorders>
              <w:top w:val="nil"/>
              <w:left w:val="nil"/>
              <w:bottom w:val="nil"/>
              <w:right w:val="nil"/>
            </w:tcBorders>
            <w:shd w:val="clear" w:color="auto" w:fill="auto"/>
            <w:tcMar>
              <w:top w:w="12" w:type="dxa"/>
              <w:left w:w="12" w:type="dxa"/>
              <w:bottom w:w="0" w:type="dxa"/>
              <w:right w:w="12" w:type="dxa"/>
            </w:tcMar>
            <w:vAlign w:val="bottom"/>
            <w:hideMark/>
            <w:tcPrChange w:id="8142" w:author="Aleksander Hansen" w:date="2013-02-16T23:38:00Z">
              <w:tcPr>
                <w:tcW w:w="860"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3A3F4A0E" w14:textId="77777777" w:rsidR="00994066" w:rsidRPr="00FC3197" w:rsidRDefault="00994066" w:rsidP="00DB35B4">
            <w:pPr>
              <w:pStyle w:val="Text"/>
            </w:pPr>
            <w:r w:rsidRPr="00FC3197">
              <w:t>0.7</w:t>
            </w:r>
          </w:p>
        </w:tc>
      </w:tr>
      <w:tr w:rsidR="00994066" w:rsidRPr="00942D9D" w14:paraId="4C9E4B6A" w14:textId="77777777" w:rsidTr="00475B78">
        <w:tblPrEx>
          <w:tblW w:w="9104" w:type="dxa"/>
          <w:jc w:val="center"/>
          <w:tblInd w:w="2115" w:type="dxa"/>
          <w:tblCellMar>
            <w:left w:w="0" w:type="dxa"/>
            <w:right w:w="0" w:type="dxa"/>
          </w:tblCellMar>
          <w:tblPrExChange w:id="8143" w:author="Aleksander Hansen" w:date="2013-02-16T23:38:00Z">
            <w:tblPrEx>
              <w:tblW w:w="9104" w:type="dxa"/>
              <w:jc w:val="center"/>
              <w:tblInd w:w="2115" w:type="dxa"/>
              <w:tblCellMar>
                <w:left w:w="0" w:type="dxa"/>
                <w:right w:w="0" w:type="dxa"/>
              </w:tblCellMar>
            </w:tblPrEx>
          </w:tblPrExChange>
        </w:tblPrEx>
        <w:trPr>
          <w:trHeight w:val="68"/>
          <w:jc w:val="center"/>
          <w:trPrChange w:id="8144" w:author="Aleksander Hansen" w:date="2013-02-16T23:38:00Z">
            <w:trPr>
              <w:gridAfter w:val="0"/>
              <w:trHeight w:val="68"/>
              <w:jc w:val="center"/>
            </w:trPr>
          </w:trPrChange>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Change w:id="8145" w:author="Aleksander Hansen" w:date="2013-02-16T23:38:00Z">
              <w:tcPr>
                <w:tcW w:w="211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F84C04F" w14:textId="77777777" w:rsidR="00994066" w:rsidRPr="00942D9D" w:rsidRDefault="00994066" w:rsidP="00DB35B4">
            <w:pPr>
              <w:pStyle w:val="Text"/>
              <w:rPr>
                <w:rStyle w:val="Strong"/>
              </w:rPr>
            </w:pPr>
            <w:r w:rsidRPr="00942D9D">
              <w:t>BBB</w:t>
            </w:r>
          </w:p>
        </w:tc>
        <w:tc>
          <w:tcPr>
            <w:tcW w:w="1221" w:type="dxa"/>
            <w:tcBorders>
              <w:top w:val="nil"/>
              <w:left w:val="nil"/>
              <w:bottom w:val="nil"/>
              <w:right w:val="nil"/>
            </w:tcBorders>
            <w:shd w:val="clear" w:color="auto" w:fill="auto"/>
            <w:tcMar>
              <w:top w:w="12" w:type="dxa"/>
              <w:left w:w="12" w:type="dxa"/>
              <w:bottom w:w="0" w:type="dxa"/>
              <w:right w:w="12" w:type="dxa"/>
            </w:tcMar>
            <w:vAlign w:val="bottom"/>
            <w:hideMark/>
            <w:tcPrChange w:id="8146" w:author="Aleksander Hansen" w:date="2013-02-16T23:38:00Z">
              <w:tcPr>
                <w:tcW w:w="1221" w:type="dxa"/>
                <w:gridSpan w:val="2"/>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2D2708A" w14:textId="77777777" w:rsidR="00994066" w:rsidRPr="00FC3197" w:rsidRDefault="00994066" w:rsidP="00DB35B4">
            <w:pPr>
              <w:pStyle w:val="Text"/>
            </w:pPr>
            <w:r w:rsidRPr="00FC3197">
              <w:t>0.0</w:t>
            </w:r>
          </w:p>
        </w:tc>
        <w:tc>
          <w:tcPr>
            <w:tcW w:w="1100" w:type="dxa"/>
            <w:tcBorders>
              <w:top w:val="nil"/>
              <w:left w:val="nil"/>
              <w:bottom w:val="nil"/>
              <w:right w:val="nil"/>
            </w:tcBorders>
            <w:shd w:val="clear" w:color="auto" w:fill="auto"/>
            <w:tcMar>
              <w:top w:w="12" w:type="dxa"/>
              <w:left w:w="12" w:type="dxa"/>
              <w:bottom w:w="0" w:type="dxa"/>
              <w:right w:w="12" w:type="dxa"/>
            </w:tcMar>
            <w:vAlign w:val="bottom"/>
            <w:hideMark/>
            <w:tcPrChange w:id="8147" w:author="Aleksander Hansen" w:date="2013-02-16T23:38:00Z">
              <w:tcPr>
                <w:tcW w:w="1100" w:type="dxa"/>
                <w:gridSpan w:val="2"/>
                <w:tcBorders>
                  <w:top w:val="nil"/>
                  <w:left w:val="nil"/>
                  <w:bottom w:val="nil"/>
                  <w:right w:val="nil"/>
                </w:tcBorders>
                <w:shd w:val="clear" w:color="auto" w:fill="B7DEE8"/>
                <w:tcMar>
                  <w:top w:w="12" w:type="dxa"/>
                  <w:left w:w="12" w:type="dxa"/>
                  <w:bottom w:w="0" w:type="dxa"/>
                  <w:right w:w="12" w:type="dxa"/>
                </w:tcMar>
                <w:vAlign w:val="bottom"/>
                <w:hideMark/>
              </w:tcPr>
            </w:tcPrChange>
          </w:tcPr>
          <w:p w14:paraId="4E342FCE" w14:textId="77777777" w:rsidR="00994066" w:rsidRPr="00FC3197" w:rsidRDefault="00994066" w:rsidP="00DB35B4">
            <w:pPr>
              <w:pStyle w:val="Text"/>
            </w:pPr>
            <w:r w:rsidRPr="00FC3197">
              <w:t>0.2</w:t>
            </w:r>
          </w:p>
        </w:tc>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8148" w:author="Aleksander Hansen" w:date="2013-02-16T23:38:00Z">
              <w:tcPr>
                <w:tcW w:w="27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31ACB3A" w14:textId="77777777" w:rsidR="00994066" w:rsidRPr="00942D9D" w:rsidRDefault="00994066" w:rsidP="006B12F7">
            <w:pPr>
              <w:pStyle w:val="Paragraph"/>
              <w:rPr>
                <w:rFonts w:ascii="Calibri" w:hAnsi="Calibri" w:cs="Calibri"/>
                <w:sz w:val="24"/>
                <w:szCs w:val="24"/>
              </w:rPr>
            </w:pP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149" w:author="Aleksander Hansen" w:date="2013-02-16T23:38:00Z">
              <w:tcPr>
                <w:tcW w:w="1089"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75F33E4B" w14:textId="77777777" w:rsidR="00994066" w:rsidRPr="00FC3197" w:rsidRDefault="00994066" w:rsidP="00DB35B4">
            <w:pPr>
              <w:pStyle w:val="Text"/>
            </w:pPr>
            <w:r w:rsidRPr="00FC3197">
              <w:t>2.0</w:t>
            </w: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150" w:author="Aleksander Hansen" w:date="2013-02-16T23:38:00Z">
              <w:tcPr>
                <w:tcW w:w="1089"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0FA9B55D" w14:textId="77777777" w:rsidR="00994066" w:rsidRPr="00FC3197" w:rsidRDefault="00994066" w:rsidP="00DB35B4">
            <w:pPr>
              <w:pStyle w:val="Text"/>
            </w:pPr>
            <w:r w:rsidRPr="00FC3197">
              <w:t>1.2</w:t>
            </w:r>
          </w:p>
        </w:tc>
        <w:tc>
          <w:tcPr>
            <w:tcW w:w="219" w:type="dxa"/>
            <w:tcBorders>
              <w:top w:val="nil"/>
              <w:left w:val="nil"/>
              <w:bottom w:val="nil"/>
              <w:right w:val="nil"/>
            </w:tcBorders>
            <w:shd w:val="clear" w:color="auto" w:fill="auto"/>
            <w:tcMar>
              <w:top w:w="12" w:type="dxa"/>
              <w:left w:w="12" w:type="dxa"/>
              <w:bottom w:w="0" w:type="dxa"/>
              <w:right w:w="12" w:type="dxa"/>
            </w:tcMar>
            <w:vAlign w:val="bottom"/>
            <w:hideMark/>
            <w:tcPrChange w:id="8151" w:author="Aleksander Hansen" w:date="2013-02-16T23:38:00Z">
              <w:tcPr>
                <w:tcW w:w="21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7C9F7CD6" w14:textId="77777777" w:rsidR="00994066" w:rsidRPr="00942D9D" w:rsidRDefault="00994066" w:rsidP="006B12F7">
            <w:pPr>
              <w:pStyle w:val="Paragraph"/>
              <w:rPr>
                <w:rFonts w:ascii="Calibri" w:hAnsi="Calibri" w:cs="Calibri"/>
                <w:sz w:val="24"/>
                <w:szCs w:val="24"/>
              </w:rPr>
            </w:pPr>
          </w:p>
        </w:tc>
        <w:tc>
          <w:tcPr>
            <w:tcW w:w="1142" w:type="dxa"/>
            <w:tcBorders>
              <w:top w:val="nil"/>
              <w:left w:val="nil"/>
              <w:bottom w:val="nil"/>
              <w:right w:val="nil"/>
            </w:tcBorders>
            <w:shd w:val="clear" w:color="auto" w:fill="auto"/>
            <w:tcMar>
              <w:top w:w="12" w:type="dxa"/>
              <w:left w:w="12" w:type="dxa"/>
              <w:bottom w:w="0" w:type="dxa"/>
              <w:right w:w="12" w:type="dxa"/>
            </w:tcMar>
            <w:vAlign w:val="bottom"/>
            <w:hideMark/>
            <w:tcPrChange w:id="8152" w:author="Aleksander Hansen" w:date="2013-02-16T23:38:00Z">
              <w:tcPr>
                <w:tcW w:w="1142"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0D850599" w14:textId="77777777" w:rsidR="00994066" w:rsidRPr="00FC3197" w:rsidRDefault="00994066" w:rsidP="00DB35B4">
            <w:pPr>
              <w:pStyle w:val="Text"/>
            </w:pPr>
            <w:r w:rsidRPr="00FC3197">
              <w:t>5.1</w:t>
            </w:r>
          </w:p>
        </w:tc>
        <w:tc>
          <w:tcPr>
            <w:tcW w:w="860" w:type="dxa"/>
            <w:tcBorders>
              <w:top w:val="nil"/>
              <w:left w:val="nil"/>
              <w:bottom w:val="nil"/>
              <w:right w:val="nil"/>
            </w:tcBorders>
            <w:shd w:val="clear" w:color="auto" w:fill="auto"/>
            <w:tcMar>
              <w:top w:w="12" w:type="dxa"/>
              <w:left w:w="12" w:type="dxa"/>
              <w:bottom w:w="0" w:type="dxa"/>
              <w:right w:w="12" w:type="dxa"/>
            </w:tcMar>
            <w:vAlign w:val="bottom"/>
            <w:hideMark/>
            <w:tcPrChange w:id="8153" w:author="Aleksander Hansen" w:date="2013-02-16T23:38:00Z">
              <w:tcPr>
                <w:tcW w:w="860"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4334689E" w14:textId="77777777" w:rsidR="00994066" w:rsidRPr="00FC3197" w:rsidRDefault="00994066" w:rsidP="00DB35B4">
            <w:pPr>
              <w:pStyle w:val="Text"/>
            </w:pPr>
            <w:r w:rsidRPr="00FC3197">
              <w:t>2.6</w:t>
            </w:r>
          </w:p>
        </w:tc>
      </w:tr>
      <w:tr w:rsidR="00994066" w:rsidRPr="00942D9D" w14:paraId="66C5F68A" w14:textId="77777777" w:rsidTr="00475B78">
        <w:tblPrEx>
          <w:tblW w:w="9104" w:type="dxa"/>
          <w:jc w:val="center"/>
          <w:tblInd w:w="2115" w:type="dxa"/>
          <w:tblCellMar>
            <w:left w:w="0" w:type="dxa"/>
            <w:right w:w="0" w:type="dxa"/>
          </w:tblCellMar>
          <w:tblPrExChange w:id="8154" w:author="Aleksander Hansen" w:date="2013-02-16T23:38:00Z">
            <w:tblPrEx>
              <w:tblW w:w="9104" w:type="dxa"/>
              <w:jc w:val="center"/>
              <w:tblInd w:w="2115" w:type="dxa"/>
              <w:tblCellMar>
                <w:left w:w="0" w:type="dxa"/>
                <w:right w:w="0" w:type="dxa"/>
              </w:tblCellMar>
            </w:tblPrEx>
          </w:tblPrExChange>
        </w:tblPrEx>
        <w:trPr>
          <w:trHeight w:val="68"/>
          <w:jc w:val="center"/>
          <w:trPrChange w:id="8155" w:author="Aleksander Hansen" w:date="2013-02-16T23:38:00Z">
            <w:trPr>
              <w:gridAfter w:val="0"/>
              <w:trHeight w:val="68"/>
              <w:jc w:val="center"/>
            </w:trPr>
          </w:trPrChange>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Change w:id="8156" w:author="Aleksander Hansen" w:date="2013-02-16T23:38:00Z">
              <w:tcPr>
                <w:tcW w:w="211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FC00F6D" w14:textId="77777777" w:rsidR="00994066" w:rsidRPr="00942D9D" w:rsidRDefault="00994066" w:rsidP="00DB35B4">
            <w:pPr>
              <w:pStyle w:val="Text"/>
              <w:rPr>
                <w:rStyle w:val="Strong"/>
              </w:rPr>
            </w:pPr>
            <w:r w:rsidRPr="00942D9D">
              <w:t>BB</w:t>
            </w:r>
          </w:p>
        </w:tc>
        <w:tc>
          <w:tcPr>
            <w:tcW w:w="1221" w:type="dxa"/>
            <w:tcBorders>
              <w:top w:val="nil"/>
              <w:left w:val="nil"/>
              <w:bottom w:val="nil"/>
              <w:right w:val="nil"/>
            </w:tcBorders>
            <w:shd w:val="clear" w:color="auto" w:fill="auto"/>
            <w:tcMar>
              <w:top w:w="12" w:type="dxa"/>
              <w:left w:w="12" w:type="dxa"/>
              <w:bottom w:w="0" w:type="dxa"/>
              <w:right w:w="12" w:type="dxa"/>
            </w:tcMar>
            <w:vAlign w:val="bottom"/>
            <w:hideMark/>
            <w:tcPrChange w:id="8157" w:author="Aleksander Hansen" w:date="2013-02-16T23:38:00Z">
              <w:tcPr>
                <w:tcW w:w="1221" w:type="dxa"/>
                <w:gridSpan w:val="2"/>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61CB458" w14:textId="77777777" w:rsidR="00994066" w:rsidRPr="00FC3197" w:rsidRDefault="00994066" w:rsidP="00DB35B4">
            <w:pPr>
              <w:pStyle w:val="Text"/>
            </w:pPr>
            <w:r w:rsidRPr="00FC3197">
              <w:t>1.0</w:t>
            </w:r>
          </w:p>
        </w:tc>
        <w:tc>
          <w:tcPr>
            <w:tcW w:w="1100" w:type="dxa"/>
            <w:tcBorders>
              <w:top w:val="nil"/>
              <w:left w:val="nil"/>
              <w:bottom w:val="nil"/>
              <w:right w:val="nil"/>
            </w:tcBorders>
            <w:shd w:val="clear" w:color="auto" w:fill="auto"/>
            <w:tcMar>
              <w:top w:w="12" w:type="dxa"/>
              <w:left w:w="12" w:type="dxa"/>
              <w:bottom w:w="0" w:type="dxa"/>
              <w:right w:w="12" w:type="dxa"/>
            </w:tcMar>
            <w:vAlign w:val="bottom"/>
            <w:hideMark/>
            <w:tcPrChange w:id="8158" w:author="Aleksander Hansen" w:date="2013-02-16T23:38:00Z">
              <w:tcPr>
                <w:tcW w:w="1100" w:type="dxa"/>
                <w:gridSpan w:val="2"/>
                <w:tcBorders>
                  <w:top w:val="nil"/>
                  <w:left w:val="nil"/>
                  <w:bottom w:val="nil"/>
                  <w:right w:val="nil"/>
                </w:tcBorders>
                <w:shd w:val="clear" w:color="auto" w:fill="B7DEE8"/>
                <w:tcMar>
                  <w:top w:w="12" w:type="dxa"/>
                  <w:left w:w="12" w:type="dxa"/>
                  <w:bottom w:w="0" w:type="dxa"/>
                  <w:right w:w="12" w:type="dxa"/>
                </w:tcMar>
                <w:vAlign w:val="bottom"/>
                <w:hideMark/>
              </w:tcPr>
            </w:tcPrChange>
          </w:tcPr>
          <w:p w14:paraId="063F7574" w14:textId="77777777" w:rsidR="00994066" w:rsidRPr="00FC3197" w:rsidRDefault="00994066" w:rsidP="00DB35B4">
            <w:pPr>
              <w:pStyle w:val="Text"/>
            </w:pPr>
            <w:r w:rsidRPr="00FC3197">
              <w:t>1.1</w:t>
            </w:r>
          </w:p>
        </w:tc>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8159" w:author="Aleksander Hansen" w:date="2013-02-16T23:38:00Z">
              <w:tcPr>
                <w:tcW w:w="27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B89A2AE" w14:textId="77777777" w:rsidR="00994066" w:rsidRPr="00942D9D" w:rsidRDefault="00994066" w:rsidP="006B12F7">
            <w:pPr>
              <w:pStyle w:val="Paragraph"/>
              <w:rPr>
                <w:rFonts w:ascii="Calibri" w:hAnsi="Calibri" w:cs="Calibri"/>
                <w:sz w:val="24"/>
                <w:szCs w:val="24"/>
              </w:rPr>
            </w:pP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160" w:author="Aleksander Hansen" w:date="2013-02-16T23:38:00Z">
              <w:tcPr>
                <w:tcW w:w="1089"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7A32C83F" w14:textId="77777777" w:rsidR="00994066" w:rsidRPr="00FC3197" w:rsidRDefault="00994066" w:rsidP="00DB35B4">
            <w:pPr>
              <w:pStyle w:val="Text"/>
            </w:pPr>
            <w:r w:rsidRPr="00FC3197">
              <w:t>5.0</w:t>
            </w: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161" w:author="Aleksander Hansen" w:date="2013-02-16T23:38:00Z">
              <w:tcPr>
                <w:tcW w:w="1089"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09390D54" w14:textId="77777777" w:rsidR="00994066" w:rsidRPr="00FC3197" w:rsidRDefault="00994066" w:rsidP="00DB35B4">
            <w:pPr>
              <w:pStyle w:val="Text"/>
            </w:pPr>
            <w:r w:rsidRPr="00FC3197">
              <w:t>5.6</w:t>
            </w:r>
          </w:p>
        </w:tc>
        <w:tc>
          <w:tcPr>
            <w:tcW w:w="219" w:type="dxa"/>
            <w:tcBorders>
              <w:top w:val="nil"/>
              <w:left w:val="nil"/>
              <w:bottom w:val="nil"/>
              <w:right w:val="nil"/>
            </w:tcBorders>
            <w:shd w:val="clear" w:color="auto" w:fill="auto"/>
            <w:tcMar>
              <w:top w:w="12" w:type="dxa"/>
              <w:left w:w="12" w:type="dxa"/>
              <w:bottom w:w="0" w:type="dxa"/>
              <w:right w:w="12" w:type="dxa"/>
            </w:tcMar>
            <w:vAlign w:val="bottom"/>
            <w:hideMark/>
            <w:tcPrChange w:id="8162" w:author="Aleksander Hansen" w:date="2013-02-16T23:38:00Z">
              <w:tcPr>
                <w:tcW w:w="21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CC10D54" w14:textId="77777777" w:rsidR="00994066" w:rsidRPr="00942D9D" w:rsidRDefault="00994066" w:rsidP="006B12F7">
            <w:pPr>
              <w:pStyle w:val="Paragraph"/>
              <w:rPr>
                <w:rFonts w:ascii="Calibri" w:hAnsi="Calibri" w:cs="Calibri"/>
                <w:sz w:val="24"/>
                <w:szCs w:val="24"/>
              </w:rPr>
            </w:pPr>
          </w:p>
        </w:tc>
        <w:tc>
          <w:tcPr>
            <w:tcW w:w="1142" w:type="dxa"/>
            <w:tcBorders>
              <w:top w:val="nil"/>
              <w:left w:val="nil"/>
              <w:bottom w:val="nil"/>
              <w:right w:val="nil"/>
            </w:tcBorders>
            <w:shd w:val="clear" w:color="auto" w:fill="auto"/>
            <w:tcMar>
              <w:top w:w="12" w:type="dxa"/>
              <w:left w:w="12" w:type="dxa"/>
              <w:bottom w:w="0" w:type="dxa"/>
              <w:right w:w="12" w:type="dxa"/>
            </w:tcMar>
            <w:vAlign w:val="bottom"/>
            <w:hideMark/>
            <w:tcPrChange w:id="8163" w:author="Aleksander Hansen" w:date="2013-02-16T23:38:00Z">
              <w:tcPr>
                <w:tcW w:w="1142"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45294A19" w14:textId="77777777" w:rsidR="00994066" w:rsidRPr="00FC3197" w:rsidRDefault="00994066" w:rsidP="00DB35B4">
            <w:pPr>
              <w:pStyle w:val="Text"/>
            </w:pPr>
            <w:r w:rsidRPr="00FC3197">
              <w:t>8.7</w:t>
            </w:r>
          </w:p>
        </w:tc>
        <w:tc>
          <w:tcPr>
            <w:tcW w:w="860" w:type="dxa"/>
            <w:tcBorders>
              <w:top w:val="nil"/>
              <w:left w:val="nil"/>
              <w:bottom w:val="nil"/>
              <w:right w:val="nil"/>
            </w:tcBorders>
            <w:shd w:val="clear" w:color="auto" w:fill="auto"/>
            <w:tcMar>
              <w:top w:w="12" w:type="dxa"/>
              <w:left w:w="12" w:type="dxa"/>
              <w:bottom w:w="0" w:type="dxa"/>
              <w:right w:w="12" w:type="dxa"/>
            </w:tcMar>
            <w:vAlign w:val="bottom"/>
            <w:hideMark/>
            <w:tcPrChange w:id="8164" w:author="Aleksander Hansen" w:date="2013-02-16T23:38:00Z">
              <w:tcPr>
                <w:tcW w:w="860"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5C0C8137" w14:textId="77777777" w:rsidR="00994066" w:rsidRPr="00FC3197" w:rsidRDefault="00994066" w:rsidP="00DB35B4">
            <w:pPr>
              <w:pStyle w:val="Text"/>
            </w:pPr>
            <w:r w:rsidRPr="00FC3197">
              <w:t>10.1</w:t>
            </w:r>
          </w:p>
        </w:tc>
      </w:tr>
      <w:tr w:rsidR="00994066" w:rsidRPr="00942D9D" w14:paraId="7225E17A" w14:textId="77777777" w:rsidTr="00475B78">
        <w:tblPrEx>
          <w:tblW w:w="9104" w:type="dxa"/>
          <w:jc w:val="center"/>
          <w:tblInd w:w="2115" w:type="dxa"/>
          <w:tblCellMar>
            <w:left w:w="0" w:type="dxa"/>
            <w:right w:w="0" w:type="dxa"/>
          </w:tblCellMar>
          <w:tblPrExChange w:id="8165" w:author="Aleksander Hansen" w:date="2013-02-16T23:38:00Z">
            <w:tblPrEx>
              <w:tblW w:w="9104" w:type="dxa"/>
              <w:jc w:val="center"/>
              <w:tblInd w:w="2115" w:type="dxa"/>
              <w:tblCellMar>
                <w:left w:w="0" w:type="dxa"/>
                <w:right w:w="0" w:type="dxa"/>
              </w:tblCellMar>
            </w:tblPrEx>
          </w:tblPrExChange>
        </w:tblPrEx>
        <w:trPr>
          <w:trHeight w:val="353"/>
          <w:jc w:val="center"/>
          <w:trPrChange w:id="8166" w:author="Aleksander Hansen" w:date="2013-02-16T23:38:00Z">
            <w:trPr>
              <w:gridAfter w:val="0"/>
              <w:trHeight w:val="353"/>
              <w:jc w:val="center"/>
            </w:trPr>
          </w:trPrChange>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Change w:id="8167" w:author="Aleksander Hansen" w:date="2013-02-16T23:38:00Z">
              <w:tcPr>
                <w:tcW w:w="211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53900AFC" w14:textId="77777777" w:rsidR="00994066" w:rsidRPr="00942D9D" w:rsidRDefault="00994066" w:rsidP="00DB35B4">
            <w:pPr>
              <w:pStyle w:val="Text"/>
              <w:rPr>
                <w:rStyle w:val="Strong"/>
              </w:rPr>
            </w:pPr>
            <w:r w:rsidRPr="00942D9D">
              <w:t>B</w:t>
            </w:r>
          </w:p>
        </w:tc>
        <w:tc>
          <w:tcPr>
            <w:tcW w:w="1221" w:type="dxa"/>
            <w:tcBorders>
              <w:top w:val="nil"/>
              <w:left w:val="nil"/>
              <w:bottom w:val="nil"/>
              <w:right w:val="nil"/>
            </w:tcBorders>
            <w:shd w:val="clear" w:color="auto" w:fill="auto"/>
            <w:tcMar>
              <w:top w:w="12" w:type="dxa"/>
              <w:left w:w="12" w:type="dxa"/>
              <w:bottom w:w="0" w:type="dxa"/>
              <w:right w:w="12" w:type="dxa"/>
            </w:tcMar>
            <w:vAlign w:val="bottom"/>
            <w:hideMark/>
            <w:tcPrChange w:id="8168" w:author="Aleksander Hansen" w:date="2013-02-16T23:38:00Z">
              <w:tcPr>
                <w:tcW w:w="1221" w:type="dxa"/>
                <w:gridSpan w:val="2"/>
                <w:tcBorders>
                  <w:top w:val="nil"/>
                  <w:left w:val="nil"/>
                  <w:bottom w:val="nil"/>
                  <w:right w:val="nil"/>
                </w:tcBorders>
                <w:shd w:val="clear" w:color="auto" w:fill="FDEADA"/>
                <w:tcMar>
                  <w:top w:w="12" w:type="dxa"/>
                  <w:left w:w="12" w:type="dxa"/>
                  <w:bottom w:w="0" w:type="dxa"/>
                  <w:right w:w="12" w:type="dxa"/>
                </w:tcMar>
                <w:vAlign w:val="bottom"/>
                <w:hideMark/>
              </w:tcPr>
            </w:tcPrChange>
          </w:tcPr>
          <w:p w14:paraId="5802533E" w14:textId="77777777" w:rsidR="00994066" w:rsidRPr="00FC3197" w:rsidRDefault="00994066" w:rsidP="00DB35B4">
            <w:pPr>
              <w:pStyle w:val="Text"/>
            </w:pPr>
            <w:r w:rsidRPr="00FC3197">
              <w:t>1.9</w:t>
            </w:r>
          </w:p>
        </w:tc>
        <w:tc>
          <w:tcPr>
            <w:tcW w:w="1100" w:type="dxa"/>
            <w:tcBorders>
              <w:top w:val="nil"/>
              <w:left w:val="nil"/>
              <w:bottom w:val="nil"/>
              <w:right w:val="nil"/>
            </w:tcBorders>
            <w:shd w:val="clear" w:color="auto" w:fill="auto"/>
            <w:tcMar>
              <w:top w:w="12" w:type="dxa"/>
              <w:left w:w="12" w:type="dxa"/>
              <w:bottom w:w="0" w:type="dxa"/>
              <w:right w:w="12" w:type="dxa"/>
            </w:tcMar>
            <w:vAlign w:val="bottom"/>
            <w:hideMark/>
            <w:tcPrChange w:id="8169" w:author="Aleksander Hansen" w:date="2013-02-16T23:38:00Z">
              <w:tcPr>
                <w:tcW w:w="1100" w:type="dxa"/>
                <w:gridSpan w:val="2"/>
                <w:tcBorders>
                  <w:top w:val="nil"/>
                  <w:left w:val="nil"/>
                  <w:bottom w:val="nil"/>
                  <w:right w:val="nil"/>
                </w:tcBorders>
                <w:shd w:val="clear" w:color="auto" w:fill="B7DEE8"/>
                <w:tcMar>
                  <w:top w:w="12" w:type="dxa"/>
                  <w:left w:w="12" w:type="dxa"/>
                  <w:bottom w:w="0" w:type="dxa"/>
                  <w:right w:w="12" w:type="dxa"/>
                </w:tcMar>
                <w:vAlign w:val="bottom"/>
                <w:hideMark/>
              </w:tcPr>
            </w:tcPrChange>
          </w:tcPr>
          <w:p w14:paraId="6C40485D" w14:textId="77777777" w:rsidR="00994066" w:rsidRPr="00FC3197" w:rsidRDefault="00994066" w:rsidP="00DB35B4">
            <w:pPr>
              <w:pStyle w:val="Text"/>
            </w:pPr>
            <w:r w:rsidRPr="00FC3197">
              <w:t>5.0</w:t>
            </w:r>
          </w:p>
        </w:tc>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8170" w:author="Aleksander Hansen" w:date="2013-02-16T23:38:00Z">
              <w:tcPr>
                <w:tcW w:w="27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792505A0" w14:textId="77777777" w:rsidR="00994066" w:rsidRPr="00942D9D" w:rsidRDefault="00994066" w:rsidP="006B12F7">
            <w:pPr>
              <w:pStyle w:val="Paragraph"/>
              <w:rPr>
                <w:rFonts w:ascii="Calibri" w:hAnsi="Calibri" w:cs="Calibri"/>
                <w:sz w:val="24"/>
                <w:szCs w:val="24"/>
              </w:rPr>
            </w:pP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171" w:author="Aleksander Hansen" w:date="2013-02-16T23:38:00Z">
              <w:tcPr>
                <w:tcW w:w="1089"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1C55D645" w14:textId="77777777" w:rsidR="00994066" w:rsidRPr="00FC3197" w:rsidRDefault="00994066" w:rsidP="00DB35B4">
            <w:pPr>
              <w:pStyle w:val="Text"/>
            </w:pPr>
            <w:r w:rsidRPr="00FC3197">
              <w:t>8.5</w:t>
            </w: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172" w:author="Aleksander Hansen" w:date="2013-02-16T23:38:00Z">
              <w:tcPr>
                <w:tcW w:w="1089"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2409D462" w14:textId="77777777" w:rsidR="00994066" w:rsidRPr="00FC3197" w:rsidRDefault="00994066" w:rsidP="00DB35B4">
            <w:pPr>
              <w:pStyle w:val="Text"/>
            </w:pPr>
            <w:r w:rsidRPr="00FC3197">
              <w:t>15.9</w:t>
            </w:r>
          </w:p>
        </w:tc>
        <w:tc>
          <w:tcPr>
            <w:tcW w:w="219" w:type="dxa"/>
            <w:tcBorders>
              <w:top w:val="nil"/>
              <w:left w:val="nil"/>
              <w:bottom w:val="nil"/>
              <w:right w:val="nil"/>
            </w:tcBorders>
            <w:shd w:val="clear" w:color="auto" w:fill="auto"/>
            <w:tcMar>
              <w:top w:w="12" w:type="dxa"/>
              <w:left w:w="12" w:type="dxa"/>
              <w:bottom w:w="0" w:type="dxa"/>
              <w:right w:w="12" w:type="dxa"/>
            </w:tcMar>
            <w:vAlign w:val="bottom"/>
            <w:hideMark/>
            <w:tcPrChange w:id="8173" w:author="Aleksander Hansen" w:date="2013-02-16T23:38:00Z">
              <w:tcPr>
                <w:tcW w:w="21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82579BC" w14:textId="77777777" w:rsidR="00994066" w:rsidRPr="00942D9D" w:rsidRDefault="00994066" w:rsidP="006B12F7">
            <w:pPr>
              <w:pStyle w:val="Paragraph"/>
              <w:rPr>
                <w:rFonts w:ascii="Calibri" w:hAnsi="Calibri" w:cs="Calibri"/>
                <w:sz w:val="24"/>
                <w:szCs w:val="24"/>
              </w:rPr>
            </w:pPr>
          </w:p>
        </w:tc>
        <w:tc>
          <w:tcPr>
            <w:tcW w:w="1142" w:type="dxa"/>
            <w:tcBorders>
              <w:top w:val="nil"/>
              <w:left w:val="nil"/>
              <w:bottom w:val="nil"/>
              <w:right w:val="nil"/>
            </w:tcBorders>
            <w:shd w:val="clear" w:color="auto" w:fill="auto"/>
            <w:tcMar>
              <w:top w:w="12" w:type="dxa"/>
              <w:left w:w="12" w:type="dxa"/>
              <w:bottom w:w="0" w:type="dxa"/>
              <w:right w:w="12" w:type="dxa"/>
            </w:tcMar>
            <w:vAlign w:val="bottom"/>
            <w:hideMark/>
            <w:tcPrChange w:id="8174" w:author="Aleksander Hansen" w:date="2013-02-16T23:38:00Z">
              <w:tcPr>
                <w:tcW w:w="1142"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40BBFBBC" w14:textId="77777777" w:rsidR="00994066" w:rsidRPr="00FC3197" w:rsidRDefault="00994066" w:rsidP="00DB35B4">
            <w:pPr>
              <w:pStyle w:val="Text"/>
            </w:pPr>
            <w:r w:rsidRPr="00FC3197">
              <w:t>16.8</w:t>
            </w:r>
          </w:p>
        </w:tc>
        <w:tc>
          <w:tcPr>
            <w:tcW w:w="860" w:type="dxa"/>
            <w:tcBorders>
              <w:top w:val="nil"/>
              <w:left w:val="nil"/>
              <w:bottom w:val="nil"/>
              <w:right w:val="nil"/>
            </w:tcBorders>
            <w:shd w:val="clear" w:color="auto" w:fill="auto"/>
            <w:tcMar>
              <w:top w:w="12" w:type="dxa"/>
              <w:left w:w="12" w:type="dxa"/>
              <w:bottom w:w="0" w:type="dxa"/>
              <w:right w:w="12" w:type="dxa"/>
            </w:tcMar>
            <w:vAlign w:val="bottom"/>
            <w:hideMark/>
            <w:tcPrChange w:id="8175" w:author="Aleksander Hansen" w:date="2013-02-16T23:38:00Z">
              <w:tcPr>
                <w:tcW w:w="860"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06B53E5B" w14:textId="77777777" w:rsidR="00994066" w:rsidRPr="00FC3197" w:rsidRDefault="00994066" w:rsidP="00DB35B4">
            <w:pPr>
              <w:pStyle w:val="Text"/>
            </w:pPr>
            <w:r w:rsidRPr="00FC3197">
              <w:t>22.6</w:t>
            </w:r>
          </w:p>
        </w:tc>
      </w:tr>
      <w:tr w:rsidR="00994066" w:rsidRPr="00942D9D" w14:paraId="1A189C4E" w14:textId="77777777" w:rsidTr="00475B78">
        <w:tblPrEx>
          <w:tblW w:w="9104" w:type="dxa"/>
          <w:jc w:val="center"/>
          <w:tblInd w:w="2115" w:type="dxa"/>
          <w:tblCellMar>
            <w:left w:w="0" w:type="dxa"/>
            <w:right w:w="0" w:type="dxa"/>
          </w:tblCellMar>
          <w:tblPrExChange w:id="8176" w:author="Aleksander Hansen" w:date="2013-02-16T23:38:00Z">
            <w:tblPrEx>
              <w:tblW w:w="9104" w:type="dxa"/>
              <w:jc w:val="center"/>
              <w:tblInd w:w="2115" w:type="dxa"/>
              <w:tblCellMar>
                <w:left w:w="0" w:type="dxa"/>
                <w:right w:w="0" w:type="dxa"/>
              </w:tblCellMar>
            </w:tblPrEx>
          </w:tblPrExChange>
        </w:tblPrEx>
        <w:trPr>
          <w:trHeight w:val="68"/>
          <w:jc w:val="center"/>
          <w:trPrChange w:id="8177" w:author="Aleksander Hansen" w:date="2013-02-16T23:38:00Z">
            <w:trPr>
              <w:gridAfter w:val="0"/>
              <w:trHeight w:val="68"/>
              <w:jc w:val="center"/>
            </w:trPr>
          </w:trPrChange>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Change w:id="8178" w:author="Aleksander Hansen" w:date="2013-02-16T23:38:00Z">
              <w:tcPr>
                <w:tcW w:w="211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3247FCE8" w14:textId="77777777" w:rsidR="00994066" w:rsidRPr="00942D9D" w:rsidRDefault="00994066" w:rsidP="00DB35B4">
            <w:pPr>
              <w:pStyle w:val="Text"/>
              <w:rPr>
                <w:rStyle w:val="Strong"/>
              </w:rPr>
            </w:pPr>
            <w:r w:rsidRPr="00942D9D">
              <w:t>CCC/CC</w:t>
            </w:r>
          </w:p>
        </w:tc>
        <w:tc>
          <w:tcPr>
            <w:tcW w:w="1221" w:type="dxa"/>
            <w:tcBorders>
              <w:top w:val="nil"/>
              <w:left w:val="nil"/>
              <w:bottom w:val="nil"/>
              <w:right w:val="nil"/>
            </w:tcBorders>
            <w:shd w:val="clear" w:color="auto" w:fill="auto"/>
            <w:tcMar>
              <w:top w:w="12" w:type="dxa"/>
              <w:left w:w="12" w:type="dxa"/>
              <w:bottom w:w="0" w:type="dxa"/>
              <w:right w:w="12" w:type="dxa"/>
            </w:tcMar>
            <w:vAlign w:val="bottom"/>
            <w:hideMark/>
            <w:tcPrChange w:id="8179" w:author="Aleksander Hansen" w:date="2013-02-16T23:38:00Z">
              <w:tcPr>
                <w:tcW w:w="1221" w:type="dxa"/>
                <w:gridSpan w:val="2"/>
                <w:tcBorders>
                  <w:top w:val="nil"/>
                  <w:left w:val="nil"/>
                  <w:bottom w:val="nil"/>
                  <w:right w:val="nil"/>
                </w:tcBorders>
                <w:shd w:val="clear" w:color="auto" w:fill="FDEADA"/>
                <w:tcMar>
                  <w:top w:w="12" w:type="dxa"/>
                  <w:left w:w="12" w:type="dxa"/>
                  <w:bottom w:w="0" w:type="dxa"/>
                  <w:right w:w="12" w:type="dxa"/>
                </w:tcMar>
                <w:vAlign w:val="bottom"/>
                <w:hideMark/>
              </w:tcPr>
            </w:tcPrChange>
          </w:tcPr>
          <w:p w14:paraId="0EBE263A" w14:textId="77777777" w:rsidR="00994066" w:rsidRPr="00FC3197" w:rsidRDefault="00994066" w:rsidP="00DB35B4">
            <w:pPr>
              <w:pStyle w:val="Text"/>
            </w:pPr>
            <w:r w:rsidRPr="00FC3197">
              <w:t>41.2</w:t>
            </w:r>
          </w:p>
        </w:tc>
        <w:tc>
          <w:tcPr>
            <w:tcW w:w="1100" w:type="dxa"/>
            <w:tcBorders>
              <w:top w:val="nil"/>
              <w:left w:val="nil"/>
              <w:bottom w:val="nil"/>
              <w:right w:val="nil"/>
            </w:tcBorders>
            <w:shd w:val="clear" w:color="auto" w:fill="auto"/>
            <w:tcMar>
              <w:top w:w="12" w:type="dxa"/>
              <w:left w:w="12" w:type="dxa"/>
              <w:bottom w:w="0" w:type="dxa"/>
              <w:right w:w="12" w:type="dxa"/>
            </w:tcMar>
            <w:vAlign w:val="bottom"/>
            <w:hideMark/>
            <w:tcPrChange w:id="8180" w:author="Aleksander Hansen" w:date="2013-02-16T23:38:00Z">
              <w:tcPr>
                <w:tcW w:w="1100" w:type="dxa"/>
                <w:gridSpan w:val="2"/>
                <w:tcBorders>
                  <w:top w:val="nil"/>
                  <w:left w:val="nil"/>
                  <w:bottom w:val="nil"/>
                  <w:right w:val="nil"/>
                </w:tcBorders>
                <w:shd w:val="clear" w:color="auto" w:fill="B7DEE8"/>
                <w:tcMar>
                  <w:top w:w="12" w:type="dxa"/>
                  <w:left w:w="12" w:type="dxa"/>
                  <w:bottom w:w="0" w:type="dxa"/>
                  <w:right w:w="12" w:type="dxa"/>
                </w:tcMar>
                <w:vAlign w:val="bottom"/>
                <w:hideMark/>
              </w:tcPr>
            </w:tcPrChange>
          </w:tcPr>
          <w:p w14:paraId="2FCD3FA9" w14:textId="77777777" w:rsidR="00994066" w:rsidRPr="00FC3197" w:rsidRDefault="00994066" w:rsidP="00DB35B4">
            <w:pPr>
              <w:pStyle w:val="Text"/>
            </w:pPr>
            <w:r w:rsidRPr="00FC3197">
              <w:t>26.3</w:t>
            </w:r>
          </w:p>
        </w:tc>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8181" w:author="Aleksander Hansen" w:date="2013-02-16T23:38:00Z">
              <w:tcPr>
                <w:tcW w:w="27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700FFFE6" w14:textId="77777777" w:rsidR="00994066" w:rsidRPr="00942D9D" w:rsidRDefault="00994066" w:rsidP="006B12F7">
            <w:pPr>
              <w:pStyle w:val="Paragraph"/>
              <w:rPr>
                <w:rFonts w:ascii="Calibri" w:hAnsi="Calibri" w:cs="Calibri"/>
                <w:sz w:val="24"/>
                <w:szCs w:val="24"/>
              </w:rPr>
            </w:pP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182" w:author="Aleksander Hansen" w:date="2013-02-16T23:38:00Z">
              <w:tcPr>
                <w:tcW w:w="1089"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0D8FBAA" w14:textId="77777777" w:rsidR="00994066" w:rsidRPr="00FC3197" w:rsidRDefault="00994066" w:rsidP="00DB35B4">
            <w:pPr>
              <w:pStyle w:val="Text"/>
            </w:pPr>
            <w:r w:rsidRPr="00FC3197">
              <w:t>58.8</w:t>
            </w: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183" w:author="Aleksander Hansen" w:date="2013-02-16T23:38:00Z">
              <w:tcPr>
                <w:tcW w:w="1089"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0F3B6BD2" w14:textId="77777777" w:rsidR="00994066" w:rsidRPr="00FC3197" w:rsidRDefault="00994066" w:rsidP="00DB35B4">
            <w:pPr>
              <w:pStyle w:val="Text"/>
            </w:pPr>
            <w:r w:rsidRPr="00FC3197">
              <w:t>40.0</w:t>
            </w:r>
          </w:p>
        </w:tc>
        <w:tc>
          <w:tcPr>
            <w:tcW w:w="219" w:type="dxa"/>
            <w:tcBorders>
              <w:top w:val="nil"/>
              <w:left w:val="nil"/>
              <w:bottom w:val="nil"/>
              <w:right w:val="nil"/>
            </w:tcBorders>
            <w:shd w:val="clear" w:color="auto" w:fill="auto"/>
            <w:tcMar>
              <w:top w:w="12" w:type="dxa"/>
              <w:left w:w="12" w:type="dxa"/>
              <w:bottom w:w="0" w:type="dxa"/>
              <w:right w:w="12" w:type="dxa"/>
            </w:tcMar>
            <w:vAlign w:val="bottom"/>
            <w:hideMark/>
            <w:tcPrChange w:id="8184" w:author="Aleksander Hansen" w:date="2013-02-16T23:38:00Z">
              <w:tcPr>
                <w:tcW w:w="21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75A42091" w14:textId="77777777" w:rsidR="00994066" w:rsidRPr="00942D9D" w:rsidRDefault="00994066" w:rsidP="006B12F7">
            <w:pPr>
              <w:pStyle w:val="Paragraph"/>
              <w:rPr>
                <w:rFonts w:ascii="Calibri" w:hAnsi="Calibri" w:cs="Calibri"/>
                <w:sz w:val="24"/>
                <w:szCs w:val="24"/>
              </w:rPr>
            </w:pPr>
          </w:p>
        </w:tc>
        <w:tc>
          <w:tcPr>
            <w:tcW w:w="1142" w:type="dxa"/>
            <w:tcBorders>
              <w:top w:val="nil"/>
              <w:left w:val="nil"/>
              <w:bottom w:val="nil"/>
              <w:right w:val="nil"/>
            </w:tcBorders>
            <w:shd w:val="clear" w:color="auto" w:fill="auto"/>
            <w:tcMar>
              <w:top w:w="12" w:type="dxa"/>
              <w:left w:w="12" w:type="dxa"/>
              <w:bottom w:w="0" w:type="dxa"/>
              <w:right w:w="12" w:type="dxa"/>
            </w:tcMar>
            <w:vAlign w:val="bottom"/>
            <w:hideMark/>
            <w:tcPrChange w:id="8185" w:author="Aleksander Hansen" w:date="2013-02-16T23:38:00Z">
              <w:tcPr>
                <w:tcW w:w="1142"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4824D3E" w14:textId="77777777" w:rsidR="00994066" w:rsidRPr="00FC3197" w:rsidRDefault="00994066" w:rsidP="00DB35B4">
            <w:pPr>
              <w:pStyle w:val="Text"/>
            </w:pPr>
            <w:r w:rsidRPr="00FC3197">
              <w:t>58.8</w:t>
            </w:r>
          </w:p>
        </w:tc>
        <w:tc>
          <w:tcPr>
            <w:tcW w:w="860" w:type="dxa"/>
            <w:tcBorders>
              <w:top w:val="nil"/>
              <w:left w:val="nil"/>
              <w:bottom w:val="nil"/>
              <w:right w:val="nil"/>
            </w:tcBorders>
            <w:shd w:val="clear" w:color="auto" w:fill="auto"/>
            <w:tcMar>
              <w:top w:w="12" w:type="dxa"/>
              <w:left w:w="12" w:type="dxa"/>
              <w:bottom w:w="0" w:type="dxa"/>
              <w:right w:w="12" w:type="dxa"/>
            </w:tcMar>
            <w:vAlign w:val="bottom"/>
            <w:hideMark/>
            <w:tcPrChange w:id="8186" w:author="Aleksander Hansen" w:date="2013-02-16T23:38:00Z">
              <w:tcPr>
                <w:tcW w:w="860"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05DA1307" w14:textId="77777777" w:rsidR="00994066" w:rsidRPr="00FC3197" w:rsidRDefault="00994066" w:rsidP="00DB35B4">
            <w:pPr>
              <w:pStyle w:val="Text"/>
            </w:pPr>
            <w:r w:rsidRPr="00FC3197">
              <w:t>46.2</w:t>
            </w:r>
          </w:p>
        </w:tc>
      </w:tr>
    </w:tbl>
    <w:p w14:paraId="588B7BBD" w14:textId="77777777" w:rsidR="00BE497E" w:rsidRDefault="00BE497E" w:rsidP="00DB35B4">
      <w:pPr>
        <w:pStyle w:val="Text"/>
      </w:pPr>
    </w:p>
    <w:p w14:paraId="7A16E6CF" w14:textId="5BA19BA4" w:rsidR="00BE497E" w:rsidRDefault="00BE497E" w:rsidP="00BE497E">
      <w:pPr>
        <w:pStyle w:val="Heading2"/>
        <w:rPr>
          <w:ins w:id="8187" w:author="Aleksander Hansen" w:date="2013-02-23T11:33:00Z"/>
        </w:rPr>
      </w:pPr>
      <w:bookmarkStart w:id="8188" w:name="_Toc223340433"/>
      <w:r>
        <w:t>Explain approaches for and challenges in assessing country risk.</w:t>
      </w:r>
      <w:bookmarkEnd w:id="8188"/>
    </w:p>
    <w:p w14:paraId="31671516" w14:textId="0BFB16B9" w:rsidR="00773C96" w:rsidRDefault="00FD0F3D" w:rsidP="00537294">
      <w:pPr>
        <w:pStyle w:val="Paragraph"/>
        <w:rPr>
          <w:ins w:id="8189" w:author="Aleksander Hansen" w:date="2013-02-23T11:41:00Z"/>
        </w:rPr>
      </w:pPr>
      <w:ins w:id="8190" w:author="Aleksander Hansen" w:date="2013-02-23T11:33:00Z">
        <w:r>
          <w:t xml:space="preserve">Assessing country risk can be </w:t>
        </w:r>
      </w:ins>
      <w:ins w:id="8191" w:author="Aleksander Hansen" w:date="2013-02-23T11:44:00Z">
        <w:r w:rsidR="00773C96">
          <w:t>challenging,</w:t>
        </w:r>
      </w:ins>
      <w:ins w:id="8192" w:author="Aleksander Hansen" w:date="2013-02-23T11:33:00Z">
        <w:r>
          <w:t xml:space="preserve"> as the data is limited: defaults have occurred on a consistent basis, however the number of countries that have defaulted over the years is </w:t>
        </w:r>
      </w:ins>
      <w:ins w:id="8193" w:author="Aleksander Hansen" w:date="2013-02-23T11:35:00Z">
        <w:r w:rsidR="00773C96">
          <w:t xml:space="preserve">small in a statistical sense. Moreover, using macroeconomics analysis alone to </w:t>
        </w:r>
      </w:ins>
      <w:ins w:id="8194" w:author="Aleksander Hansen" w:date="2013-02-23T11:36:00Z">
        <w:r w:rsidR="00773C96">
          <w:t>analyze</w:t>
        </w:r>
      </w:ins>
      <w:ins w:id="8195" w:author="Aleksander Hansen" w:date="2013-02-23T11:35:00Z">
        <w:r w:rsidR="00773C96">
          <w:t xml:space="preserve"> co</w:t>
        </w:r>
      </w:ins>
      <w:ins w:id="8196" w:author="Aleksander Hansen" w:date="2013-02-23T11:36:00Z">
        <w:r w:rsidR="00773C96">
          <w:t>untry risk is not sufficient. As with companies, there are principal-agent problems that can affect political outcomes. In the context</w:t>
        </w:r>
      </w:ins>
      <w:ins w:id="8197" w:author="Aleksander Hansen" w:date="2013-02-23T11:37:00Z">
        <w:r w:rsidR="00773C96">
          <w:t xml:space="preserve"> of public policy, this is a </w:t>
        </w:r>
      </w:ins>
      <w:ins w:id="8198" w:author="Aleksander Hansen" w:date="2013-02-23T11:38:00Z">
        <w:r w:rsidR="00773C96">
          <w:t xml:space="preserve">relatively new and active field of research in economics called </w:t>
        </w:r>
        <w:r w:rsidR="00773C96" w:rsidRPr="00773C96">
          <w:rPr>
            <w:i/>
            <w:rPrChange w:id="8199" w:author="Aleksander Hansen" w:date="2013-02-23T11:39:00Z">
              <w:rPr/>
            </w:rPrChange>
          </w:rPr>
          <w:t>public choice theory</w:t>
        </w:r>
      </w:ins>
      <w:ins w:id="8200" w:author="Aleksander Hansen" w:date="2013-02-23T11:39:00Z">
        <w:r w:rsidR="00773C96">
          <w:t xml:space="preserve">, which describes the rent-seeking </w:t>
        </w:r>
      </w:ins>
      <w:ins w:id="8201" w:author="Aleksander Hansen" w:date="2013-02-23T11:40:00Z">
        <w:r w:rsidR="00773C96">
          <w:t xml:space="preserve">behavior and self-interest </w:t>
        </w:r>
      </w:ins>
      <w:ins w:id="8202" w:author="Aleksander Hansen" w:date="2013-02-23T11:39:00Z">
        <w:r w:rsidR="00773C96">
          <w:t>of those who hold office. Public choice theory is likely to become increasingly important when assessing country risk.</w:t>
        </w:r>
      </w:ins>
    </w:p>
    <w:p w14:paraId="59D661FD" w14:textId="5BBB6145" w:rsidR="00FD0F3D" w:rsidRPr="00537294" w:rsidRDefault="00773C96" w:rsidP="007D0166">
      <w:pPr>
        <w:pStyle w:val="Paragraph"/>
      </w:pPr>
      <w:ins w:id="8203" w:author="Aleksander Hansen" w:date="2013-02-23T11:41:00Z">
        <w:r>
          <w:t xml:space="preserve">Furthermore, problems such as model risk in econometrics and the fact that data is only available after a significant </w:t>
        </w:r>
      </w:ins>
      <w:ins w:id="8204" w:author="Aleksander Hansen" w:date="2013-02-23T11:43:00Z">
        <w:r>
          <w:t xml:space="preserve">time </w:t>
        </w:r>
      </w:ins>
      <w:ins w:id="8205" w:author="Aleksander Hansen" w:date="2013-02-23T11:44:00Z">
        <w:r>
          <w:t>lag</w:t>
        </w:r>
      </w:ins>
      <w:ins w:id="8206" w:author="Aleksander Hansen" w:date="2013-02-23T11:41:00Z">
        <w:r>
          <w:t xml:space="preserve"> make it hard to construct models with predictive power. There is also the notion that analysts do not want to raise criticism when times seem to be good so as not to sound alarmist.</w:t>
        </w:r>
      </w:ins>
      <w:ins w:id="8207" w:author="Aleksander Hansen" w:date="2013-02-23T11:36:00Z">
        <w:r>
          <w:t xml:space="preserve"> </w:t>
        </w:r>
      </w:ins>
    </w:p>
    <w:p w14:paraId="3D312EFB" w14:textId="77777777" w:rsidR="00994066" w:rsidRPr="00386342" w:rsidRDefault="00994066" w:rsidP="00BE497E">
      <w:pPr>
        <w:pStyle w:val="Heading2"/>
      </w:pPr>
      <w:bookmarkStart w:id="8208" w:name="_Toc223340434"/>
      <w:r w:rsidRPr="00386342">
        <w:t>Describe how country risk ratings are used in lending and investment decisions.</w:t>
      </w:r>
      <w:bookmarkEnd w:id="8208"/>
    </w:p>
    <w:p w14:paraId="22E43A70" w14:textId="77777777" w:rsidR="00994066" w:rsidDel="00413F30" w:rsidRDefault="00994066">
      <w:pPr>
        <w:pStyle w:val="Text"/>
        <w:numPr>
          <w:ilvl w:val="0"/>
          <w:numId w:val="131"/>
        </w:numPr>
        <w:rPr>
          <w:del w:id="8209" w:author="Aleksander Hansen" w:date="2013-02-23T11:57:00Z"/>
        </w:rPr>
        <w:pPrChange w:id="8210" w:author="Aleksander Hansen" w:date="2013-02-23T11:57:00Z">
          <w:pPr>
            <w:pStyle w:val="Text"/>
          </w:pPr>
        </w:pPrChange>
      </w:pPr>
      <w:r w:rsidRPr="00386342">
        <w:t xml:space="preserve">Once a country risk rating approach has been established, often using a combination of rating sources, </w:t>
      </w:r>
    </w:p>
    <w:p w14:paraId="616297B5" w14:textId="77777777" w:rsidR="00413F30" w:rsidRPr="00386342" w:rsidRDefault="00413F30">
      <w:pPr>
        <w:pStyle w:val="Text"/>
        <w:numPr>
          <w:ilvl w:val="0"/>
          <w:numId w:val="131"/>
        </w:numPr>
        <w:rPr>
          <w:ins w:id="8211" w:author="Aleksander Hansen" w:date="2013-02-23T11:57:00Z"/>
        </w:rPr>
        <w:pPrChange w:id="8212" w:author="Aleksander Hansen" w:date="2013-02-23T11:57:00Z">
          <w:pPr>
            <w:pStyle w:val="Text"/>
          </w:pPr>
        </w:pPrChange>
      </w:pPr>
    </w:p>
    <w:p w14:paraId="70A1B396" w14:textId="77777777" w:rsidR="00BE497E" w:rsidDel="00413F30" w:rsidRDefault="00BE497E">
      <w:pPr>
        <w:pStyle w:val="Text"/>
        <w:numPr>
          <w:ilvl w:val="0"/>
          <w:numId w:val="131"/>
        </w:numPr>
        <w:rPr>
          <w:del w:id="8213" w:author="Aleksander Hansen" w:date="2013-02-23T11:57:00Z"/>
        </w:rPr>
        <w:pPrChange w:id="8214" w:author="Aleksander Hansen" w:date="2013-02-23T11:57:00Z">
          <w:pPr>
            <w:pStyle w:val="Text"/>
          </w:pPr>
        </w:pPrChange>
      </w:pPr>
    </w:p>
    <w:p w14:paraId="28A299B4" w14:textId="77777777" w:rsidR="00994066" w:rsidDel="00413F30" w:rsidRDefault="00994066">
      <w:pPr>
        <w:pStyle w:val="Text"/>
        <w:numPr>
          <w:ilvl w:val="0"/>
          <w:numId w:val="131"/>
        </w:numPr>
        <w:rPr>
          <w:del w:id="8215" w:author="Aleksander Hansen" w:date="2013-02-23T11:57:00Z"/>
        </w:rPr>
        <w:pPrChange w:id="8216" w:author="Aleksander Hansen" w:date="2013-02-23T11:57:00Z">
          <w:pPr>
            <w:pStyle w:val="Text"/>
          </w:pPr>
        </w:pPrChange>
      </w:pPr>
      <w:r w:rsidRPr="00386342">
        <w:t xml:space="preserve">Lenders use the risk rating to </w:t>
      </w:r>
      <w:r w:rsidRPr="00FC3197">
        <w:t>create a scale to limit their country risk and transfer risk exposures</w:t>
      </w:r>
      <w:r w:rsidRPr="00386342">
        <w:t>. Typically an overall country</w:t>
      </w:r>
    </w:p>
    <w:p w14:paraId="255DFC78" w14:textId="77777777" w:rsidR="00413F30" w:rsidRPr="00386342" w:rsidRDefault="00413F30">
      <w:pPr>
        <w:pStyle w:val="Text"/>
        <w:numPr>
          <w:ilvl w:val="0"/>
          <w:numId w:val="131"/>
        </w:numPr>
        <w:rPr>
          <w:ins w:id="8217" w:author="Aleksander Hansen" w:date="2013-02-23T11:57:00Z"/>
        </w:rPr>
        <w:pPrChange w:id="8218" w:author="Aleksander Hansen" w:date="2013-02-23T11:57:00Z">
          <w:pPr>
            <w:pStyle w:val="Text"/>
          </w:pPr>
        </w:pPrChange>
      </w:pPr>
    </w:p>
    <w:p w14:paraId="067374D0" w14:textId="77777777" w:rsidR="00BE497E" w:rsidDel="00413F30" w:rsidRDefault="00BE497E">
      <w:pPr>
        <w:pStyle w:val="Text"/>
        <w:numPr>
          <w:ilvl w:val="0"/>
          <w:numId w:val="131"/>
        </w:numPr>
        <w:rPr>
          <w:del w:id="8219" w:author="Aleksander Hansen" w:date="2013-02-23T11:57:00Z"/>
        </w:rPr>
        <w:pPrChange w:id="8220" w:author="Aleksander Hansen" w:date="2013-02-23T11:57:00Z">
          <w:pPr>
            <w:pStyle w:val="Text"/>
          </w:pPr>
        </w:pPrChange>
      </w:pPr>
    </w:p>
    <w:p w14:paraId="00EF5F05" w14:textId="3C44B5FC" w:rsidR="00994066" w:rsidRPr="00386342" w:rsidRDefault="00994066">
      <w:pPr>
        <w:pStyle w:val="Text"/>
        <w:numPr>
          <w:ilvl w:val="0"/>
          <w:numId w:val="131"/>
        </w:numPr>
        <w:pPrChange w:id="8221" w:author="Aleksander Hansen" w:date="2013-02-23T11:57:00Z">
          <w:pPr>
            <w:pStyle w:val="Text"/>
          </w:pPr>
        </w:pPrChange>
      </w:pPr>
      <w:r w:rsidRPr="00386342">
        <w:t xml:space="preserve">The </w:t>
      </w:r>
      <w:del w:id="8222" w:author="Aleksander Hansen" w:date="2013-02-16T23:39:00Z">
        <w:r w:rsidRPr="00386342" w:rsidDel="00475B78">
          <w:delText>size of the overall limits are</w:delText>
        </w:r>
      </w:del>
      <w:ins w:id="8223" w:author="Aleksander Hansen" w:date="2013-02-16T23:39:00Z">
        <w:r w:rsidR="00475B78" w:rsidRPr="00386342">
          <w:t>size of the overall limits is</w:t>
        </w:r>
      </w:ins>
      <w:r w:rsidRPr="00386342">
        <w:t xml:space="preserve"> proportional to the lending institution’s risk appetite and to the ratings. Low ratings would permit only small exposures with short tenors</w:t>
      </w:r>
    </w:p>
    <w:p w14:paraId="7A1CE102" w14:textId="77777777" w:rsidR="00994066" w:rsidRPr="00386342" w:rsidRDefault="00994066" w:rsidP="00BE497E">
      <w:pPr>
        <w:pStyle w:val="Heading2"/>
      </w:pPr>
      <w:bookmarkStart w:id="8224" w:name="_Toc223340435"/>
      <w:r w:rsidRPr="00386342">
        <w:t>Describe some of the challenges in country risk analysis.</w:t>
      </w:r>
      <w:bookmarkEnd w:id="8224"/>
    </w:p>
    <w:p w14:paraId="40F111A6" w14:textId="77777777" w:rsidR="00994066" w:rsidRPr="00386342" w:rsidRDefault="00994066">
      <w:pPr>
        <w:pStyle w:val="Heading3SubGTNI"/>
        <w:pPrChange w:id="8225" w:author="Aleksander Hansen" w:date="2013-02-16T23:39:00Z">
          <w:pPr>
            <w:pStyle w:val="Text"/>
          </w:pPr>
        </w:pPrChange>
      </w:pPr>
      <w:bookmarkStart w:id="8226" w:name="_Toc223340436"/>
      <w:r w:rsidRPr="00386342">
        <w:t>Small number of actual defaulting countries</w:t>
      </w:r>
      <w:bookmarkEnd w:id="8226"/>
    </w:p>
    <w:p w14:paraId="6DFC5063" w14:textId="77777777" w:rsidR="00BE497E" w:rsidRDefault="00BE497E" w:rsidP="00DB35B4">
      <w:pPr>
        <w:pStyle w:val="Text"/>
      </w:pPr>
    </w:p>
    <w:p w14:paraId="7B3EDF59" w14:textId="77777777" w:rsidR="00994066" w:rsidRPr="00386342" w:rsidRDefault="00994066" w:rsidP="00DB35B4">
      <w:pPr>
        <w:pStyle w:val="Text"/>
      </w:pPr>
      <w:r w:rsidRPr="00386342">
        <w:t>Interdependencies of variables in country analysis can be so complex that it is difficult, if not impossible, to model or anticipate outcomes.</w:t>
      </w:r>
    </w:p>
    <w:p w14:paraId="03A4CD25" w14:textId="77777777" w:rsidR="00BE497E" w:rsidRDefault="00BE497E" w:rsidP="00DB35B4">
      <w:pPr>
        <w:pStyle w:val="Text"/>
      </w:pPr>
    </w:p>
    <w:p w14:paraId="360B5590" w14:textId="77777777" w:rsidR="00994066" w:rsidRPr="00386342" w:rsidRDefault="00994066">
      <w:pPr>
        <w:pStyle w:val="Heading3SubGTNI"/>
        <w:pPrChange w:id="8227" w:author="Aleksander Hansen" w:date="2013-02-16T23:39:00Z">
          <w:pPr>
            <w:pStyle w:val="Text"/>
          </w:pPr>
        </w:pPrChange>
      </w:pPr>
      <w:bookmarkStart w:id="8228" w:name="_Toc223340437"/>
      <w:r w:rsidRPr="00386342">
        <w:t>Can be difficult to get data</w:t>
      </w:r>
      <w:bookmarkEnd w:id="8228"/>
    </w:p>
    <w:p w14:paraId="645EBC90" w14:textId="77777777" w:rsidR="00BE497E" w:rsidRDefault="00BE497E" w:rsidP="00DB35B4">
      <w:pPr>
        <w:pStyle w:val="Text"/>
      </w:pPr>
    </w:p>
    <w:p w14:paraId="6BDE554B" w14:textId="77777777" w:rsidR="00994066" w:rsidRPr="00386342" w:rsidRDefault="00994066" w:rsidP="00DB35B4">
      <w:pPr>
        <w:pStyle w:val="Text"/>
      </w:pPr>
      <w:r w:rsidRPr="00386342">
        <w:t>Country-level information available only after a significant delay</w:t>
      </w:r>
    </w:p>
    <w:p w14:paraId="4B7B123C" w14:textId="77777777" w:rsidR="00994066" w:rsidRPr="00386342" w:rsidRDefault="00994066" w:rsidP="00DB35B4">
      <w:pPr>
        <w:pStyle w:val="Text"/>
      </w:pPr>
      <w:r w:rsidRPr="00386342">
        <w:t>Geopolitical factors can shape/shift business environment abruptly and dramatically</w:t>
      </w:r>
    </w:p>
    <w:p w14:paraId="5DF4E495" w14:textId="77777777" w:rsidR="00455E6F" w:rsidRDefault="00455E6F">
      <w:pPr>
        <w:rPr>
          <w:ins w:id="8229" w:author="Aleksander Hansen" w:date="2013-02-23T11:12:00Z"/>
        </w:rPr>
      </w:pPr>
      <w:ins w:id="8230" w:author="Aleksander Hansen" w:date="2013-02-23T11:12:00Z">
        <w:r>
          <w:br w:type="page"/>
        </w:r>
      </w:ins>
    </w:p>
    <w:p w14:paraId="602DB724" w14:textId="77777777" w:rsidR="00455E6F" w:rsidRDefault="00455E6F">
      <w:pPr>
        <w:pStyle w:val="Heading2"/>
        <w:rPr>
          <w:ins w:id="8231" w:author="Aleksander Hansen" w:date="2013-02-23T11:12:00Z"/>
        </w:rPr>
        <w:pPrChange w:id="8232" w:author="Aleksander Hansen" w:date="2013-02-23T11:12:00Z">
          <w:pPr/>
        </w:pPrChange>
      </w:pPr>
      <w:bookmarkStart w:id="8233" w:name="_Toc223340438"/>
      <w:ins w:id="8234" w:author="Aleksander Hansen" w:date="2013-02-23T11:12:00Z">
        <w:r>
          <w:t>Chapter Summary</w:t>
        </w:r>
        <w:bookmarkEnd w:id="8233"/>
      </w:ins>
    </w:p>
    <w:p w14:paraId="11A9DACC" w14:textId="77777777" w:rsidR="0051524F" w:rsidRDefault="00773C96" w:rsidP="0051524F">
      <w:pPr>
        <w:pStyle w:val="Text"/>
        <w:rPr>
          <w:ins w:id="8235" w:author="Aleksander Hansen" w:date="2013-02-23T11:45:00Z"/>
        </w:rPr>
      </w:pPr>
      <w:ins w:id="8236" w:author="Aleksander Hansen" w:date="2013-02-23T11:44:00Z">
        <w:r>
          <w:t xml:space="preserve">Country risk is the broadest and most inclusive level of credit risk. It involves the risk that the full and timely servicing of obligations may be adversely affected by the normal, ambient country-speciﬁc economic factors, and also by transfer risk. </w:t>
        </w:r>
      </w:ins>
      <w:ins w:id="8237" w:author="Aleksander Hansen" w:date="2013-02-23T11:45:00Z">
        <w:r w:rsidR="0051524F">
          <w:t xml:space="preserve"> Transfer risk arises when credit and counterparty obligations are extended across national borders and involve different currencies, different legal systems and different sovereign governments.</w:t>
        </w:r>
      </w:ins>
    </w:p>
    <w:p w14:paraId="3CFD68E8" w14:textId="7D752217" w:rsidR="00773C96" w:rsidRDefault="00773C96">
      <w:pPr>
        <w:pStyle w:val="Text"/>
        <w:rPr>
          <w:ins w:id="8238" w:author="Aleksander Hansen" w:date="2013-02-23T11:44:00Z"/>
        </w:rPr>
        <w:pPrChange w:id="8239" w:author="Aleksander Hansen" w:date="2013-02-23T11:44:00Z">
          <w:pPr>
            <w:pStyle w:val="Text"/>
            <w:numPr>
              <w:numId w:val="125"/>
            </w:numPr>
            <w:ind w:left="720" w:hanging="360"/>
          </w:pPr>
        </w:pPrChange>
      </w:pPr>
    </w:p>
    <w:p w14:paraId="53F3B1D9" w14:textId="64322ECE" w:rsidR="00413F30" w:rsidRDefault="0051524F">
      <w:pPr>
        <w:pStyle w:val="Paragraph"/>
        <w:rPr>
          <w:ins w:id="8240" w:author="Aleksander Hansen" w:date="2013-02-23T11:56:00Z"/>
        </w:rPr>
        <w:pPrChange w:id="8241" w:author="Aleksander Hansen" w:date="2013-02-23T11:55:00Z">
          <w:pPr/>
        </w:pPrChange>
      </w:pPr>
      <w:ins w:id="8242" w:author="Aleksander Hansen" w:date="2013-02-23T11:54:00Z">
        <w:r>
          <w:rPr>
            <w:lang w:bidi="ar-SA"/>
          </w:rPr>
          <w:t xml:space="preserve">Over the years, there </w:t>
        </w:r>
      </w:ins>
      <w:ins w:id="8243" w:author="Aleksander Hansen" w:date="2013-02-23T11:57:00Z">
        <w:r w:rsidR="004D42CA">
          <w:rPr>
            <w:lang w:bidi="ar-SA"/>
          </w:rPr>
          <w:t>have</w:t>
        </w:r>
      </w:ins>
      <w:ins w:id="8244" w:author="Aleksander Hansen" w:date="2013-02-23T11:54:00Z">
        <w:r>
          <w:rPr>
            <w:lang w:bidi="ar-SA"/>
          </w:rPr>
          <w:t xml:space="preserve"> been incidences of sovereign default and a long history of cross-border lending.  Sovereign defaults were high in the periods:</w:t>
        </w:r>
      </w:ins>
      <w:ins w:id="8245" w:author="Aleksander Hansen" w:date="2013-02-23T11:55:00Z">
        <w:r w:rsidR="00413F30">
          <w:rPr>
            <w:lang w:bidi="ar-SA"/>
          </w:rPr>
          <w:t xml:space="preserve"> </w:t>
        </w:r>
      </w:ins>
      <w:ins w:id="8246" w:author="Aleksander Hansen" w:date="2013-02-23T11:54:00Z">
        <w:r>
          <w:rPr>
            <w:lang w:bidi="ar-SA"/>
          </w:rPr>
          <w:t>1820-1990</w:t>
        </w:r>
      </w:ins>
      <w:ins w:id="8247" w:author="Aleksander Hansen" w:date="2013-02-23T11:55:00Z">
        <w:r w:rsidR="00413F30">
          <w:rPr>
            <w:lang w:bidi="ar-SA"/>
          </w:rPr>
          <w:t xml:space="preserve">; </w:t>
        </w:r>
      </w:ins>
      <w:ins w:id="8248" w:author="Aleksander Hansen" w:date="2013-02-23T11:54:00Z">
        <w:r>
          <w:rPr>
            <w:lang w:bidi="ar-SA"/>
          </w:rPr>
          <w:t>Asi</w:t>
        </w:r>
        <w:r w:rsidR="00413F30">
          <w:rPr>
            <w:lang w:bidi="ar-SA"/>
          </w:rPr>
          <w:t>an countries and Russia defaulted</w:t>
        </w:r>
        <w:r>
          <w:rPr>
            <w:lang w:bidi="ar-SA"/>
          </w:rPr>
          <w:t xml:space="preserve"> in the late 1990s</w:t>
        </w:r>
        <w:r w:rsidR="00413F30">
          <w:rPr>
            <w:lang w:bidi="ar-SA"/>
          </w:rPr>
          <w:t xml:space="preserve">; and </w:t>
        </w:r>
        <w:r>
          <w:rPr>
            <w:lang w:bidi="ar-SA"/>
          </w:rPr>
          <w:t>Argentina defaulted in 2001</w:t>
        </w:r>
        <w:r w:rsidR="00413F30">
          <w:rPr>
            <w:lang w:bidi="ar-SA"/>
          </w:rPr>
          <w:t xml:space="preserve">. </w:t>
        </w:r>
        <w:r>
          <w:t xml:space="preserve">However, over the past several years net capital flows have been increasing substantially year over year, and the cost and terms of borrowing declined before the 2007 financial crisis. Following the crisis it is unclear how this trend will continue. </w:t>
        </w:r>
      </w:ins>
    </w:p>
    <w:p w14:paraId="5AC0C203" w14:textId="77777777" w:rsidR="00A3009E" w:rsidRDefault="00413F30">
      <w:pPr>
        <w:pStyle w:val="Paragraph"/>
        <w:rPr>
          <w:ins w:id="8249" w:author="Aleksander Hansen" w:date="2013-02-23T11:58:00Z"/>
        </w:rPr>
        <w:pPrChange w:id="8250" w:author="Aleksander Hansen" w:date="2013-02-23T11:58:00Z">
          <w:pPr>
            <w:pStyle w:val="Text"/>
          </w:pPr>
        </w:pPrChange>
      </w:pPr>
      <w:ins w:id="8251" w:author="Aleksander Hansen" w:date="2013-02-23T11:56:00Z">
        <w:r>
          <w:t xml:space="preserve">Assessing country risk can be challenging, as the data is limited: defaults have occurred on a consistent basis, however the number of countries that have defaulted over the years is small in a statistical sense. Moreover, using macroeconomics analysis alone to analyze country risk is not sufficient. As with companies, there are principal-agent problems that can affect political outcomes. In the context of public policy, this is a relatively new and active field of research in economics called </w:t>
        </w:r>
        <w:r w:rsidRPr="00F16089">
          <w:rPr>
            <w:i/>
          </w:rPr>
          <w:t>public choice theory</w:t>
        </w:r>
        <w:r>
          <w:t xml:space="preserve">, which describes the rent-seeking behavior and self-interest of those who hold office. </w:t>
        </w:r>
      </w:ins>
    </w:p>
    <w:p w14:paraId="387797C5" w14:textId="77777777" w:rsidR="00A3009E" w:rsidRDefault="00A3009E">
      <w:pPr>
        <w:pStyle w:val="Paragraph"/>
        <w:rPr>
          <w:ins w:id="8252" w:author="Aleksander Hansen" w:date="2013-02-23T11:58:00Z"/>
        </w:rPr>
        <w:pPrChange w:id="8253" w:author="Aleksander Hansen" w:date="2013-02-23T11:58:00Z">
          <w:pPr>
            <w:pStyle w:val="Text"/>
          </w:pPr>
        </w:pPrChange>
      </w:pPr>
    </w:p>
    <w:p w14:paraId="5F063037" w14:textId="77777777" w:rsidR="00A3009E" w:rsidRDefault="00A3009E">
      <w:pPr>
        <w:pStyle w:val="Paragraph"/>
        <w:rPr>
          <w:ins w:id="8254" w:author="Aleksander Hansen" w:date="2013-02-23T11:58:00Z"/>
        </w:rPr>
        <w:pPrChange w:id="8255" w:author="Aleksander Hansen" w:date="2013-02-23T11:58:00Z">
          <w:pPr>
            <w:pStyle w:val="Text"/>
          </w:pPr>
        </w:pPrChange>
      </w:pPr>
    </w:p>
    <w:p w14:paraId="0B748B0C" w14:textId="77777777" w:rsidR="00A3009E" w:rsidRDefault="00A3009E">
      <w:pPr>
        <w:pStyle w:val="Paragraph"/>
        <w:rPr>
          <w:ins w:id="8256" w:author="Aleksander Hansen" w:date="2013-02-23T11:58:00Z"/>
        </w:rPr>
        <w:pPrChange w:id="8257" w:author="Aleksander Hansen" w:date="2013-02-23T11:58:00Z">
          <w:pPr>
            <w:pStyle w:val="Text"/>
          </w:pPr>
        </w:pPrChange>
      </w:pPr>
    </w:p>
    <w:p w14:paraId="1106EF67" w14:textId="77777777" w:rsidR="00A3009E" w:rsidRDefault="00A3009E">
      <w:pPr>
        <w:pStyle w:val="Paragraph"/>
        <w:rPr>
          <w:ins w:id="8258" w:author="Aleksander Hansen" w:date="2013-02-23T11:58:00Z"/>
        </w:rPr>
        <w:pPrChange w:id="8259" w:author="Aleksander Hansen" w:date="2013-02-23T11:58:00Z">
          <w:pPr>
            <w:pStyle w:val="Text"/>
          </w:pPr>
        </w:pPrChange>
      </w:pPr>
    </w:p>
    <w:p w14:paraId="521B040E" w14:textId="77777777" w:rsidR="00A3009E" w:rsidRDefault="00A3009E">
      <w:pPr>
        <w:pStyle w:val="Paragraph"/>
        <w:rPr>
          <w:ins w:id="8260" w:author="Aleksander Hansen" w:date="2013-02-23T11:58:00Z"/>
        </w:rPr>
        <w:pPrChange w:id="8261" w:author="Aleksander Hansen" w:date="2013-02-23T11:58:00Z">
          <w:pPr>
            <w:pStyle w:val="Text"/>
          </w:pPr>
        </w:pPrChange>
      </w:pPr>
    </w:p>
    <w:p w14:paraId="71776B6B" w14:textId="77777777" w:rsidR="00A3009E" w:rsidRDefault="00A3009E">
      <w:pPr>
        <w:pStyle w:val="Paragraph"/>
        <w:rPr>
          <w:ins w:id="8262" w:author="Aleksander Hansen" w:date="2013-02-23T11:58:00Z"/>
        </w:rPr>
        <w:pPrChange w:id="8263" w:author="Aleksander Hansen" w:date="2013-02-23T11:58:00Z">
          <w:pPr>
            <w:pStyle w:val="Text"/>
          </w:pPr>
        </w:pPrChange>
      </w:pPr>
    </w:p>
    <w:p w14:paraId="4B776887" w14:textId="2FDFD192" w:rsidR="00994066" w:rsidRPr="00386342" w:rsidRDefault="00CA417E">
      <w:pPr>
        <w:pStyle w:val="Paragraph"/>
        <w:rPr>
          <w:lang w:bidi="ar-SA"/>
        </w:rPr>
        <w:pPrChange w:id="8264" w:author="Aleksander Hansen" w:date="2013-02-23T11:58:00Z">
          <w:pPr>
            <w:pStyle w:val="Text"/>
          </w:pPr>
        </w:pPrChange>
      </w:pPr>
      <w:ins w:id="8265" w:author="Aleksander Hansen" w:date="2013-02-17T14:20:00Z">
        <w:r w:rsidRPr="00386342">
          <w:t xml:space="preserve"> </w:t>
        </w:r>
      </w:ins>
      <w:r w:rsidR="00994066" w:rsidRPr="00386342">
        <w:br w:type="page"/>
      </w:r>
    </w:p>
    <w:p w14:paraId="3EF1EFFD" w14:textId="77777777" w:rsidR="00994066" w:rsidRPr="00386342" w:rsidRDefault="00994066">
      <w:pPr>
        <w:pStyle w:val="Heading1"/>
      </w:pPr>
      <w:bookmarkStart w:id="8266" w:name="_Toc318025273"/>
      <w:bookmarkStart w:id="8267" w:name="_Toc223340439"/>
      <w:r w:rsidRPr="00386342">
        <w:t>de Servigny, Chapter 2: External and Internal Ratings</w:t>
      </w:r>
      <w:bookmarkEnd w:id="7770"/>
      <w:bookmarkEnd w:id="8266"/>
      <w:bookmarkEnd w:id="8267"/>
    </w:p>
    <w:p w14:paraId="409D18DC" w14:textId="77777777" w:rsidR="00BE497E" w:rsidRDefault="00BE497E" w:rsidP="00DB35B4">
      <w:pPr>
        <w:pStyle w:val="Text"/>
      </w:pPr>
    </w:p>
    <w:p w14:paraId="50B0758B" w14:textId="026ACBD2" w:rsidR="00BE497E" w:rsidRDefault="00BE497E" w:rsidP="00DB35B4">
      <w:pPr>
        <w:pStyle w:val="Text"/>
      </w:pPr>
      <w:r w:rsidRPr="008568A7">
        <w:rPr>
          <w:noProof/>
          <w:lang w:bidi="ar-SA"/>
        </w:rPr>
        <mc:AlternateContent>
          <mc:Choice Requires="wps">
            <w:drawing>
              <wp:inline distT="0" distB="0" distL="0" distR="0" wp14:anchorId="5619F5DA" wp14:editId="082EB425">
                <wp:extent cx="5772150" cy="4301837"/>
                <wp:effectExtent l="0" t="0" r="0" b="3810"/>
                <wp:docPr id="42" name="Text Box 42"/>
                <wp:cNvGraphicFramePr/>
                <a:graphic xmlns:a="http://schemas.openxmlformats.org/drawingml/2006/main">
                  <a:graphicData uri="http://schemas.microsoft.com/office/word/2010/wordprocessingShape">
                    <wps:wsp>
                      <wps:cNvSpPr txBox="1"/>
                      <wps:spPr>
                        <a:xfrm>
                          <a:off x="0" y="0"/>
                          <a:ext cx="5772150" cy="4301837"/>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E29C6A" w14:textId="77777777" w:rsidR="00BD0D89" w:rsidRPr="006F0942" w:rsidRDefault="00BD0D89" w:rsidP="006F0942">
                            <w:pPr>
                              <w:pStyle w:val="Text"/>
                              <w:rPr>
                                <w:b/>
                              </w:rPr>
                            </w:pPr>
                            <w:r w:rsidRPr="006F0942">
                              <w:rPr>
                                <w:b/>
                              </w:rPr>
                              <w:t>Learning Outcomes:</w:t>
                            </w:r>
                          </w:p>
                          <w:p w14:paraId="1A3895CD" w14:textId="77777777" w:rsidR="00BD0D89" w:rsidRDefault="00BD0D89" w:rsidP="006F0942">
                            <w:pPr>
                              <w:pStyle w:val="Text"/>
                            </w:pPr>
                          </w:p>
                          <w:p w14:paraId="419780A0" w14:textId="77777777" w:rsidR="00BD0D89" w:rsidRPr="00386342" w:rsidRDefault="00BD0D89" w:rsidP="006F0942">
                            <w:pPr>
                              <w:pStyle w:val="Text"/>
                            </w:pPr>
                            <w:r w:rsidRPr="006F0942">
                              <w:rPr>
                                <w:b/>
                              </w:rPr>
                              <w:t xml:space="preserve">Describe </w:t>
                            </w:r>
                            <w:r w:rsidRPr="00386342">
                              <w:t>external rating scales, the rating process, and the link between ratings and default.</w:t>
                            </w:r>
                          </w:p>
                          <w:p w14:paraId="07D7AA53" w14:textId="77777777" w:rsidR="00BD0D89" w:rsidRDefault="00BD0D89" w:rsidP="006F0942">
                            <w:pPr>
                              <w:pStyle w:val="Text"/>
                            </w:pPr>
                          </w:p>
                          <w:p w14:paraId="6C2E461A" w14:textId="34E729D6" w:rsidR="00BD0D89" w:rsidRPr="00386342" w:rsidRDefault="00BD0D89" w:rsidP="006F0942">
                            <w:pPr>
                              <w:pStyle w:val="Text"/>
                            </w:pPr>
                            <w:r>
                              <w:rPr>
                                <w:b/>
                              </w:rPr>
                              <w:t>De</w:t>
                            </w:r>
                            <w:r w:rsidRPr="006F0942">
                              <w:rPr>
                                <w:b/>
                              </w:rPr>
                              <w:t>s</w:t>
                            </w:r>
                            <w:r>
                              <w:rPr>
                                <w:b/>
                              </w:rPr>
                              <w:t>cribe</w:t>
                            </w:r>
                            <w:r w:rsidRPr="00386342">
                              <w:t xml:space="preserve"> the impact of time horizon, economic cycle, industry, and geography on external ratings.</w:t>
                            </w:r>
                          </w:p>
                          <w:p w14:paraId="77ADE540" w14:textId="77777777" w:rsidR="00BD0D89" w:rsidRDefault="00BD0D89" w:rsidP="006F0942">
                            <w:pPr>
                              <w:pStyle w:val="Text"/>
                            </w:pPr>
                          </w:p>
                          <w:p w14:paraId="46443454" w14:textId="77777777" w:rsidR="00BD0D89" w:rsidRPr="00386342" w:rsidRDefault="00BD0D89" w:rsidP="006F0942">
                            <w:pPr>
                              <w:pStyle w:val="Text"/>
                            </w:pPr>
                            <w:r w:rsidRPr="006F0942">
                              <w:rPr>
                                <w:b/>
                              </w:rPr>
                              <w:t>Review</w:t>
                            </w:r>
                            <w:r w:rsidRPr="00386342">
                              <w:t xml:space="preserve"> the results and explanation of the impact of ratings changes on bond and stock prices.</w:t>
                            </w:r>
                          </w:p>
                          <w:p w14:paraId="6540C3CE" w14:textId="77777777" w:rsidR="00BD0D89" w:rsidRDefault="00BD0D89" w:rsidP="006F0942">
                            <w:pPr>
                              <w:pStyle w:val="Text"/>
                            </w:pPr>
                          </w:p>
                          <w:p w14:paraId="41984F1C" w14:textId="77777777" w:rsidR="00BD0D89" w:rsidRPr="00386342" w:rsidRDefault="00BD0D89" w:rsidP="006F0942">
                            <w:pPr>
                              <w:pStyle w:val="Text"/>
                            </w:pPr>
                            <w:r w:rsidRPr="006F0942">
                              <w:rPr>
                                <w:b/>
                              </w:rPr>
                              <w:t>Compare</w:t>
                            </w:r>
                            <w:r w:rsidRPr="00386342">
                              <w:t xml:space="preserve"> external and internal ratings approaches.</w:t>
                            </w:r>
                          </w:p>
                          <w:p w14:paraId="00A4A3E9" w14:textId="77777777" w:rsidR="00BD0D89" w:rsidRDefault="00BD0D89" w:rsidP="006F0942">
                            <w:pPr>
                              <w:pStyle w:val="Text"/>
                            </w:pPr>
                          </w:p>
                          <w:p w14:paraId="0B1FC1C9" w14:textId="77777777" w:rsidR="00BD0D89" w:rsidRPr="00386342" w:rsidRDefault="00BD0D89" w:rsidP="006F0942">
                            <w:pPr>
                              <w:pStyle w:val="Text"/>
                            </w:pPr>
                            <w:r w:rsidRPr="006F0942">
                              <w:rPr>
                                <w:b/>
                              </w:rPr>
                              <w:t>Explain and compare</w:t>
                            </w:r>
                            <w:r w:rsidRPr="00386342">
                              <w:t xml:space="preserve"> the through‐the‐cycle and at‐the‐point approaches to score a company.</w:t>
                            </w:r>
                          </w:p>
                          <w:p w14:paraId="4730CE9A" w14:textId="77777777" w:rsidR="00BD0D89" w:rsidRDefault="00BD0D89" w:rsidP="006F0942">
                            <w:pPr>
                              <w:pStyle w:val="Text"/>
                            </w:pPr>
                          </w:p>
                          <w:p w14:paraId="5C5A02FA" w14:textId="77777777" w:rsidR="00BD0D89" w:rsidRPr="00386342" w:rsidRDefault="00BD0D89" w:rsidP="006F0942">
                            <w:pPr>
                              <w:pStyle w:val="Text"/>
                            </w:pPr>
                            <w:r w:rsidRPr="006F0942">
                              <w:rPr>
                                <w:b/>
                              </w:rPr>
                              <w:t>Define and explain</w:t>
                            </w:r>
                            <w:r w:rsidRPr="00386342">
                              <w:t xml:space="preserve"> a ratings transition matrix and its elements.</w:t>
                            </w:r>
                          </w:p>
                          <w:p w14:paraId="3672C330" w14:textId="77777777" w:rsidR="00BD0D89" w:rsidRDefault="00BD0D89" w:rsidP="006F0942">
                            <w:pPr>
                              <w:pStyle w:val="Text"/>
                            </w:pPr>
                          </w:p>
                          <w:p w14:paraId="04310B30" w14:textId="77777777" w:rsidR="00BD0D89" w:rsidRPr="00386342" w:rsidRDefault="00BD0D89" w:rsidP="006F0942">
                            <w:pPr>
                              <w:pStyle w:val="Text"/>
                            </w:pPr>
                            <w:r w:rsidRPr="006F0942">
                              <w:rPr>
                                <w:b/>
                              </w:rPr>
                              <w:t xml:space="preserve">Describe </w:t>
                            </w:r>
                            <w:r w:rsidRPr="00386342">
                              <w:t>the process for and issues with building, calibrating and back testing an internal rating system.</w:t>
                            </w:r>
                          </w:p>
                          <w:p w14:paraId="3A0138DE" w14:textId="77777777" w:rsidR="00BD0D89" w:rsidRDefault="00BD0D89" w:rsidP="006F0942">
                            <w:pPr>
                              <w:pStyle w:val="Text"/>
                            </w:pPr>
                          </w:p>
                          <w:p w14:paraId="6886E629" w14:textId="77777777" w:rsidR="00BD0D89" w:rsidRPr="00386342" w:rsidRDefault="00BD0D89" w:rsidP="006F0942">
                            <w:pPr>
                              <w:pStyle w:val="Text"/>
                            </w:pPr>
                            <w:r w:rsidRPr="006F0942">
                              <w:rPr>
                                <w:b/>
                              </w:rPr>
                              <w:t>Identify and describe</w:t>
                            </w:r>
                            <w:r w:rsidRPr="00386342">
                              <w:t xml:space="preserve"> the biases that may affect a rating system.</w:t>
                            </w:r>
                          </w:p>
                          <w:p w14:paraId="0EA2462C" w14:textId="4DAFA1E5" w:rsidR="00BD0D89" w:rsidRPr="00974E1C" w:rsidRDefault="00BD0D89" w:rsidP="00BE497E">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2" o:spid="_x0000_s1059" type="#_x0000_t202" style="width:454.5pt;height:338.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" fillcolor="#b1c2a3" stroked="f">
                <v:textbox>
                  <w:txbxContent>
                    <w:p w14:paraId="65E29C6A" w14:textId="77777777" w:rsidR="00BD0D89" w:rsidRPr="006F0942" w:rsidRDefault="00BD0D89" w:rsidP="006F0942">
                      <w:pPr>
                        <w:pStyle w:val="Text"/>
                        <w:rPr>
                          <w:b/>
                        </w:rPr>
                      </w:pPr>
                      <w:r w:rsidRPr="006F0942">
                        <w:rPr>
                          <w:b/>
                        </w:rPr>
                        <w:t>Learning Outcomes:</w:t>
                      </w:r>
                    </w:p>
                    <w:p w14:paraId="1A3895CD" w14:textId="77777777" w:rsidR="00BD0D89" w:rsidRDefault="00BD0D89" w:rsidP="006F0942">
                      <w:pPr>
                        <w:pStyle w:val="Text"/>
                      </w:pPr>
                    </w:p>
                    <w:p w14:paraId="419780A0" w14:textId="77777777" w:rsidR="00BD0D89" w:rsidRPr="00386342" w:rsidRDefault="00BD0D89" w:rsidP="006F0942">
                      <w:pPr>
                        <w:pStyle w:val="Text"/>
                      </w:pPr>
                      <w:r w:rsidRPr="006F0942">
                        <w:rPr>
                          <w:b/>
                        </w:rPr>
                        <w:t xml:space="preserve">Describe </w:t>
                      </w:r>
                      <w:r w:rsidRPr="00386342">
                        <w:t>external rating scales, the rating process, and the link between ratings and default.</w:t>
                      </w:r>
                    </w:p>
                    <w:p w14:paraId="07D7AA53" w14:textId="77777777" w:rsidR="00BD0D89" w:rsidRDefault="00BD0D89" w:rsidP="006F0942">
                      <w:pPr>
                        <w:pStyle w:val="Text"/>
                      </w:pPr>
                    </w:p>
                    <w:p w14:paraId="6C2E461A" w14:textId="34E729D6" w:rsidR="00BD0D89" w:rsidRPr="00386342" w:rsidRDefault="00BD0D89" w:rsidP="006F0942">
                      <w:pPr>
                        <w:pStyle w:val="Text"/>
                      </w:pPr>
                      <w:r>
                        <w:rPr>
                          <w:b/>
                        </w:rPr>
                        <w:t>De</w:t>
                      </w:r>
                      <w:r w:rsidRPr="006F0942">
                        <w:rPr>
                          <w:b/>
                        </w:rPr>
                        <w:t>s</w:t>
                      </w:r>
                      <w:r>
                        <w:rPr>
                          <w:b/>
                        </w:rPr>
                        <w:t>cribe</w:t>
                      </w:r>
                      <w:r w:rsidRPr="00386342">
                        <w:t xml:space="preserve"> the impact of time horizon, economic cycle, industry, and geography on external ratings.</w:t>
                      </w:r>
                    </w:p>
                    <w:p w14:paraId="77ADE540" w14:textId="77777777" w:rsidR="00BD0D89" w:rsidRDefault="00BD0D89" w:rsidP="006F0942">
                      <w:pPr>
                        <w:pStyle w:val="Text"/>
                      </w:pPr>
                    </w:p>
                    <w:p w14:paraId="46443454" w14:textId="77777777" w:rsidR="00BD0D89" w:rsidRPr="00386342" w:rsidRDefault="00BD0D89" w:rsidP="006F0942">
                      <w:pPr>
                        <w:pStyle w:val="Text"/>
                      </w:pPr>
                      <w:r w:rsidRPr="006F0942">
                        <w:rPr>
                          <w:b/>
                        </w:rPr>
                        <w:t>Review</w:t>
                      </w:r>
                      <w:r w:rsidRPr="00386342">
                        <w:t xml:space="preserve"> the results and explanation of the impact of ratings changes on bond and stock prices.</w:t>
                      </w:r>
                    </w:p>
                    <w:p w14:paraId="6540C3CE" w14:textId="77777777" w:rsidR="00BD0D89" w:rsidRDefault="00BD0D89" w:rsidP="006F0942">
                      <w:pPr>
                        <w:pStyle w:val="Text"/>
                      </w:pPr>
                    </w:p>
                    <w:p w14:paraId="41984F1C" w14:textId="77777777" w:rsidR="00BD0D89" w:rsidRPr="00386342" w:rsidRDefault="00BD0D89" w:rsidP="006F0942">
                      <w:pPr>
                        <w:pStyle w:val="Text"/>
                      </w:pPr>
                      <w:r w:rsidRPr="006F0942">
                        <w:rPr>
                          <w:b/>
                        </w:rPr>
                        <w:t>Compare</w:t>
                      </w:r>
                      <w:r w:rsidRPr="00386342">
                        <w:t xml:space="preserve"> external and internal ratings approaches.</w:t>
                      </w:r>
                    </w:p>
                    <w:p w14:paraId="00A4A3E9" w14:textId="77777777" w:rsidR="00BD0D89" w:rsidRDefault="00BD0D89" w:rsidP="006F0942">
                      <w:pPr>
                        <w:pStyle w:val="Text"/>
                      </w:pPr>
                    </w:p>
                    <w:p w14:paraId="0B1FC1C9" w14:textId="77777777" w:rsidR="00BD0D89" w:rsidRPr="00386342" w:rsidRDefault="00BD0D89" w:rsidP="006F0942">
                      <w:pPr>
                        <w:pStyle w:val="Text"/>
                      </w:pPr>
                      <w:r w:rsidRPr="006F0942">
                        <w:rPr>
                          <w:b/>
                        </w:rPr>
                        <w:t>Explain and compare</w:t>
                      </w:r>
                      <w:r w:rsidRPr="00386342">
                        <w:t xml:space="preserve"> the through‐the‐cycle and at‐the‐point approaches to score a company.</w:t>
                      </w:r>
                    </w:p>
                    <w:p w14:paraId="4730CE9A" w14:textId="77777777" w:rsidR="00BD0D89" w:rsidRDefault="00BD0D89" w:rsidP="006F0942">
                      <w:pPr>
                        <w:pStyle w:val="Text"/>
                      </w:pPr>
                    </w:p>
                    <w:p w14:paraId="5C5A02FA" w14:textId="77777777" w:rsidR="00BD0D89" w:rsidRPr="00386342" w:rsidRDefault="00BD0D89" w:rsidP="006F0942">
                      <w:pPr>
                        <w:pStyle w:val="Text"/>
                      </w:pPr>
                      <w:r w:rsidRPr="006F0942">
                        <w:rPr>
                          <w:b/>
                        </w:rPr>
                        <w:t>Define and explain</w:t>
                      </w:r>
                      <w:r w:rsidRPr="00386342">
                        <w:t xml:space="preserve"> a ratings transition matrix and its elements.</w:t>
                      </w:r>
                    </w:p>
                    <w:p w14:paraId="3672C330" w14:textId="77777777" w:rsidR="00BD0D89" w:rsidRDefault="00BD0D89" w:rsidP="006F0942">
                      <w:pPr>
                        <w:pStyle w:val="Text"/>
                      </w:pPr>
                    </w:p>
                    <w:p w14:paraId="04310B30" w14:textId="77777777" w:rsidR="00BD0D89" w:rsidRPr="00386342" w:rsidRDefault="00BD0D89" w:rsidP="006F0942">
                      <w:pPr>
                        <w:pStyle w:val="Text"/>
                      </w:pPr>
                      <w:r w:rsidRPr="006F0942">
                        <w:rPr>
                          <w:b/>
                        </w:rPr>
                        <w:t xml:space="preserve">Describe </w:t>
                      </w:r>
                      <w:r w:rsidRPr="00386342">
                        <w:t>the process for and issues with building, calibrating and back testing an internal rating system.</w:t>
                      </w:r>
                    </w:p>
                    <w:p w14:paraId="3A0138DE" w14:textId="77777777" w:rsidR="00BD0D89" w:rsidRDefault="00BD0D89" w:rsidP="006F0942">
                      <w:pPr>
                        <w:pStyle w:val="Text"/>
                      </w:pPr>
                    </w:p>
                    <w:p w14:paraId="6886E629" w14:textId="77777777" w:rsidR="00BD0D89" w:rsidRPr="00386342" w:rsidRDefault="00BD0D89" w:rsidP="006F0942">
                      <w:pPr>
                        <w:pStyle w:val="Text"/>
                      </w:pPr>
                      <w:r w:rsidRPr="006F0942">
                        <w:rPr>
                          <w:b/>
                        </w:rPr>
                        <w:t>Identify and describe</w:t>
                      </w:r>
                      <w:r w:rsidRPr="00386342">
                        <w:t xml:space="preserve"> the biases that may affect a rating system.</w:t>
                      </w:r>
                    </w:p>
                    <w:p w14:paraId="0EA2462C" w14:textId="4DAFA1E5" w:rsidR="00BD0D89" w:rsidRPr="00974E1C" w:rsidRDefault="00BD0D89" w:rsidP="00BE497E">
                      <w:pPr>
                        <w:pStyle w:val="Text"/>
                      </w:pPr>
                    </w:p>
                  </w:txbxContent>
                </v:textbox>
                <w10:anchorlock/>
              </v:shape>
            </w:pict>
          </mc:Fallback>
        </mc:AlternateContent>
      </w:r>
    </w:p>
    <w:p w14:paraId="233CB42F" w14:textId="77777777" w:rsidR="006F0942" w:rsidRDefault="006F0942" w:rsidP="00DB35B4">
      <w:pPr>
        <w:pStyle w:val="Text"/>
      </w:pPr>
    </w:p>
    <w:p w14:paraId="02D7121A" w14:textId="77777777" w:rsidR="00994066" w:rsidRPr="00386342" w:rsidRDefault="00994066">
      <w:pPr>
        <w:pStyle w:val="Heading3SubGTNI"/>
        <w:pPrChange w:id="8268" w:author="Aleksander Hansen" w:date="2013-02-16T23:40:00Z">
          <w:pPr>
            <w:pStyle w:val="Text"/>
          </w:pPr>
        </w:pPrChange>
      </w:pPr>
      <w:bookmarkStart w:id="8269" w:name="_Toc223340440"/>
      <w:r w:rsidRPr="00386342">
        <w:t>Traditional Credit Analysis</w:t>
      </w:r>
      <w:bookmarkEnd w:id="8269"/>
    </w:p>
    <w:p w14:paraId="6AD946D0" w14:textId="77777777" w:rsidR="006F0942" w:rsidRDefault="006F0942" w:rsidP="00DB35B4">
      <w:pPr>
        <w:pStyle w:val="Text"/>
      </w:pPr>
    </w:p>
    <w:p w14:paraId="0FDE25EC" w14:textId="77777777" w:rsidR="00994066" w:rsidRPr="00386342" w:rsidRDefault="00994066" w:rsidP="00DB35B4">
      <w:pPr>
        <w:pStyle w:val="Text"/>
      </w:pPr>
      <w:r w:rsidRPr="00386342">
        <w:t>Classic credit analysis is an “expert system” that relies on the subjective judgment of trained, experienced professionals. In such an expert system, knowledge tends to warehouse among tenured professionals:</w:t>
      </w:r>
    </w:p>
    <w:p w14:paraId="2C7E8E4D" w14:textId="77777777" w:rsidR="006F0942" w:rsidRDefault="006F0942" w:rsidP="00DB35B4">
      <w:pPr>
        <w:pStyle w:val="Text"/>
      </w:pPr>
    </w:p>
    <w:p w14:paraId="5861843C" w14:textId="18BD1DBE" w:rsidR="00994066" w:rsidRPr="00386342" w:rsidRDefault="00994066" w:rsidP="00DB35B4">
      <w:pPr>
        <w:pStyle w:val="Text"/>
      </w:pPr>
      <w:r w:rsidRPr="00386342">
        <w:t xml:space="preserve">The senior lender understands the institution’s “culture credit” and the </w:t>
      </w:r>
      <w:del w:id="8270" w:author="Aleksander Hansen" w:date="2013-02-22T14:27:00Z">
        <w:r w:rsidRPr="00386342" w:rsidDel="0009783F">
          <w:delText>boundaries which</w:delText>
        </w:r>
      </w:del>
      <w:ins w:id="8271" w:author="Aleksander Hansen" w:date="2013-02-22T14:27:00Z">
        <w:r w:rsidR="0009783F" w:rsidRPr="00386342">
          <w:t>boundaries that</w:t>
        </w:r>
      </w:ins>
      <w:r w:rsidRPr="00386342">
        <w:t xml:space="preserve"> are shaped by tradition.</w:t>
      </w:r>
    </w:p>
    <w:p w14:paraId="0E25F9AA" w14:textId="77777777" w:rsidR="006F0942" w:rsidRDefault="006F0942" w:rsidP="00DB35B4">
      <w:pPr>
        <w:pStyle w:val="Text"/>
      </w:pPr>
    </w:p>
    <w:p w14:paraId="301AD6CD" w14:textId="77777777" w:rsidR="00994066" w:rsidRPr="00386342" w:rsidRDefault="00994066" w:rsidP="00DB35B4">
      <w:pPr>
        <w:pStyle w:val="Text"/>
      </w:pPr>
      <w:r w:rsidRPr="00386342">
        <w:t>The senior lender is a source of “rules of thumb.”</w:t>
      </w:r>
    </w:p>
    <w:p w14:paraId="61E7B27E" w14:textId="77777777" w:rsidR="006F0942" w:rsidRDefault="006F0942" w:rsidP="00DB35B4">
      <w:pPr>
        <w:pStyle w:val="Text"/>
      </w:pPr>
    </w:p>
    <w:p w14:paraId="10AF4A9F" w14:textId="77777777" w:rsidR="00994066" w:rsidRPr="00386342" w:rsidRDefault="00994066" w:rsidP="00DB35B4">
      <w:pPr>
        <w:pStyle w:val="Text"/>
      </w:pPr>
      <w:r w:rsidRPr="00386342">
        <w:t>Banks rely on their senior lending officers to zero in on the most important issues under which the bank will make the loan.</w:t>
      </w:r>
    </w:p>
    <w:p w14:paraId="10B76D69" w14:textId="77777777" w:rsidR="006F0942" w:rsidRDefault="006F0942" w:rsidP="00DB35B4">
      <w:pPr>
        <w:pStyle w:val="Text"/>
      </w:pPr>
    </w:p>
    <w:p w14:paraId="2FCE6890" w14:textId="77777777" w:rsidR="00994066" w:rsidRPr="00386342" w:rsidRDefault="00994066" w:rsidP="00DB35B4">
      <w:pPr>
        <w:pStyle w:val="Text"/>
      </w:pPr>
      <w:r w:rsidRPr="00386342">
        <w:t>Emphasis Shifted from Balance Sheet toward Cash Flow</w:t>
      </w:r>
    </w:p>
    <w:p w14:paraId="67ECFC41" w14:textId="77777777" w:rsidR="006F0942" w:rsidRDefault="006F0942" w:rsidP="00DB35B4">
      <w:pPr>
        <w:pStyle w:val="Text"/>
      </w:pPr>
    </w:p>
    <w:p w14:paraId="1C8E3C00" w14:textId="77777777" w:rsidR="00994066" w:rsidRPr="00386342" w:rsidRDefault="00994066" w:rsidP="00DB35B4">
      <w:pPr>
        <w:pStyle w:val="Text"/>
      </w:pPr>
      <w:r w:rsidRPr="00386342">
        <w:t xml:space="preserve">Historically, banks made loans against the borrower’s inventories and receivables—collateral that could be liquidated. But more recently, banks expanded to financing fixed assets and collateral that does not have liquid markets. This shift renders collateralization </w:t>
      </w:r>
      <w:r w:rsidRPr="00386342">
        <w:rPr>
          <w:b/>
        </w:rPr>
        <w:t>less relevant</w:t>
      </w:r>
      <w:r w:rsidRPr="00386342">
        <w:t xml:space="preserve"> to the credit process. </w:t>
      </w:r>
    </w:p>
    <w:p w14:paraId="099642C7" w14:textId="77777777" w:rsidR="006F0942" w:rsidRDefault="006F0942" w:rsidP="00DB35B4">
      <w:pPr>
        <w:pStyle w:val="Text"/>
      </w:pPr>
    </w:p>
    <w:p w14:paraId="17A07DC1" w14:textId="77777777" w:rsidR="00994066" w:rsidRPr="00386342" w:rsidRDefault="00994066" w:rsidP="00DB35B4">
      <w:pPr>
        <w:pStyle w:val="Text"/>
      </w:pPr>
      <w:r w:rsidRPr="00386342">
        <w:t xml:space="preserve">Since debt must be repaid in cash, banks need to focus on the borrower’s cash flow. Cash flow from operations (CFO) defines the company’s liquidity; i.e., is it able to generate sufficient cash from internal operations to service its debt. Cash flow lending replaced secured lending as the principal activity of a commercial bank. </w:t>
      </w:r>
    </w:p>
    <w:p w14:paraId="648C74C1" w14:textId="77777777" w:rsidR="006F0942" w:rsidRDefault="006F0942" w:rsidP="00DB35B4">
      <w:pPr>
        <w:pStyle w:val="Text"/>
      </w:pPr>
    </w:p>
    <w:p w14:paraId="03051FF8" w14:textId="77777777" w:rsidR="00994066" w:rsidRPr="00386342" w:rsidRDefault="00994066" w:rsidP="00DB35B4">
      <w:pPr>
        <w:pStyle w:val="Text"/>
      </w:pPr>
      <w:r w:rsidRPr="00386342">
        <w:t>Traditional credit analysis is associated with the “three Cs”: character (the borrower’s willingness to repay), capacity (the borrower’s ability to repay) and capital (either the borrower’s capital cushion or their avenues to alternative forms of repayment).</w:t>
      </w:r>
    </w:p>
    <w:p w14:paraId="7B67ED3F" w14:textId="77777777" w:rsidR="006F0942" w:rsidRDefault="006F0942" w:rsidP="00DB35B4">
      <w:pPr>
        <w:pStyle w:val="Text"/>
      </w:pPr>
    </w:p>
    <w:p w14:paraId="76A8322D" w14:textId="77777777" w:rsidR="00994066" w:rsidRPr="00386342" w:rsidRDefault="00994066">
      <w:pPr>
        <w:pStyle w:val="Heading3SubGTNI"/>
        <w:pPrChange w:id="8272" w:author="Aleksander Hansen" w:date="2013-02-16T23:40:00Z">
          <w:pPr>
            <w:pStyle w:val="Text"/>
          </w:pPr>
        </w:pPrChange>
      </w:pPr>
      <w:bookmarkStart w:id="8273" w:name="_Toc223340441"/>
      <w:r w:rsidRPr="00386342">
        <w:t>Major Rating Agencies</w:t>
      </w:r>
      <w:bookmarkEnd w:id="8273"/>
    </w:p>
    <w:p w14:paraId="5D05819F" w14:textId="77777777" w:rsidR="006F0942" w:rsidRDefault="006F0942" w:rsidP="00DB35B4">
      <w:pPr>
        <w:pStyle w:val="Text"/>
      </w:pPr>
    </w:p>
    <w:p w14:paraId="374A94A4" w14:textId="77777777" w:rsidR="006F0942" w:rsidRDefault="00994066" w:rsidP="00DB35B4">
      <w:pPr>
        <w:pStyle w:val="Text"/>
      </w:pPr>
      <w:r w:rsidRPr="00386342">
        <w:t xml:space="preserve">When the assigned reading was published, there were five agencies designated by the SEC as “nationally recognized statistical rating organizations” (NRSROs). Now there are at least nine </w:t>
      </w:r>
    </w:p>
    <w:p w14:paraId="2D99D453" w14:textId="4335364A" w:rsidR="00994066" w:rsidRPr="00386342" w:rsidRDefault="00994066" w:rsidP="00DB35B4">
      <w:pPr>
        <w:pStyle w:val="Text"/>
      </w:pPr>
      <w:r w:rsidRPr="00386342">
        <w:t>NRSROs:</w:t>
      </w:r>
    </w:p>
    <w:p w14:paraId="6B707F22" w14:textId="77777777" w:rsidR="006F0942" w:rsidRDefault="006F0942" w:rsidP="00DB35B4">
      <w:pPr>
        <w:pStyle w:val="Text"/>
      </w:pPr>
    </w:p>
    <w:p w14:paraId="017334D2" w14:textId="77777777" w:rsidR="00994066" w:rsidRPr="00386342" w:rsidRDefault="00994066" w:rsidP="00DB35B4">
      <w:pPr>
        <w:pStyle w:val="Text"/>
      </w:pPr>
      <w:r w:rsidRPr="00386342">
        <w:t>A.M. Best Company, Inc.</w:t>
      </w:r>
    </w:p>
    <w:p w14:paraId="55CA3BC7" w14:textId="77777777" w:rsidR="006F0942" w:rsidRDefault="006F0942" w:rsidP="00DB35B4">
      <w:pPr>
        <w:pStyle w:val="Text"/>
      </w:pPr>
    </w:p>
    <w:p w14:paraId="3BBE0666" w14:textId="77777777" w:rsidR="00994066" w:rsidRPr="00386342" w:rsidRDefault="00994066" w:rsidP="00DB35B4">
      <w:pPr>
        <w:pStyle w:val="Text"/>
      </w:pPr>
      <w:r w:rsidRPr="00386342">
        <w:t>Dominion Bond Rating Service Limited</w:t>
      </w:r>
    </w:p>
    <w:p w14:paraId="4A6427DF" w14:textId="77777777" w:rsidR="006F0942" w:rsidRDefault="006F0942" w:rsidP="00DB35B4">
      <w:pPr>
        <w:pStyle w:val="Text"/>
      </w:pPr>
    </w:p>
    <w:p w14:paraId="0408540C" w14:textId="77777777" w:rsidR="00994066" w:rsidRPr="00386342" w:rsidRDefault="00994066" w:rsidP="00DB35B4">
      <w:pPr>
        <w:pStyle w:val="Text"/>
      </w:pPr>
      <w:r w:rsidRPr="00386342">
        <w:t>Fitch, Inc.—Independent</w:t>
      </w:r>
    </w:p>
    <w:p w14:paraId="7F5A6309" w14:textId="77777777" w:rsidR="006F0942" w:rsidRDefault="006F0942" w:rsidP="00DB35B4">
      <w:pPr>
        <w:pStyle w:val="Text"/>
      </w:pPr>
    </w:p>
    <w:p w14:paraId="4E8CF8E5" w14:textId="77777777" w:rsidR="00994066" w:rsidRPr="00386342" w:rsidRDefault="00994066" w:rsidP="00DB35B4">
      <w:pPr>
        <w:pStyle w:val="Text"/>
      </w:pPr>
      <w:r w:rsidRPr="00386342">
        <w:t>Moody’s Investors Service—Subsidiary of Dun and Bradstreet</w:t>
      </w:r>
    </w:p>
    <w:p w14:paraId="499645FB" w14:textId="77777777" w:rsidR="006F0942" w:rsidRDefault="006F0942" w:rsidP="00DB35B4">
      <w:pPr>
        <w:pStyle w:val="Text"/>
      </w:pPr>
    </w:p>
    <w:p w14:paraId="11354D4C" w14:textId="77777777" w:rsidR="00994066" w:rsidRPr="00386342" w:rsidRDefault="00994066" w:rsidP="00DB35B4">
      <w:pPr>
        <w:pStyle w:val="Text"/>
      </w:pPr>
      <w:r w:rsidRPr="00386342">
        <w:t>Standard &amp; Poor’s (S&amp;</w:t>
      </w:r>
      <w:proofErr w:type="gramStart"/>
      <w:r w:rsidRPr="00386342">
        <w:t>P )</w:t>
      </w:r>
      <w:proofErr w:type="gramEnd"/>
      <w:r w:rsidRPr="00386342">
        <w:t>—Division of the McGraw Hill</w:t>
      </w:r>
    </w:p>
    <w:p w14:paraId="250795D0" w14:textId="77777777" w:rsidR="006F0942" w:rsidRDefault="006F0942" w:rsidP="00DB35B4">
      <w:pPr>
        <w:pStyle w:val="Text"/>
      </w:pPr>
    </w:p>
    <w:p w14:paraId="44E329DC" w14:textId="77777777" w:rsidR="00994066" w:rsidRPr="00386342" w:rsidRDefault="00994066" w:rsidP="00DB35B4">
      <w:pPr>
        <w:pStyle w:val="Text"/>
      </w:pPr>
      <w:r w:rsidRPr="00386342">
        <w:t>Japan Credit Rating Agency, Ltd</w:t>
      </w:r>
    </w:p>
    <w:p w14:paraId="2F0B080F" w14:textId="77777777" w:rsidR="006F0942" w:rsidRDefault="006F0942" w:rsidP="00DB35B4">
      <w:pPr>
        <w:pStyle w:val="Text"/>
      </w:pPr>
    </w:p>
    <w:p w14:paraId="59C9C12D" w14:textId="77777777" w:rsidR="00994066" w:rsidRPr="00386342" w:rsidRDefault="00994066" w:rsidP="00DB35B4">
      <w:pPr>
        <w:pStyle w:val="Text"/>
      </w:pPr>
      <w:proofErr w:type="gramStart"/>
      <w:r w:rsidRPr="00386342">
        <w:t>R&amp;I, Inc.</w:t>
      </w:r>
      <w:proofErr w:type="gramEnd"/>
    </w:p>
    <w:p w14:paraId="5540E377" w14:textId="77777777" w:rsidR="006F0942" w:rsidRDefault="006F0942" w:rsidP="00DB35B4">
      <w:pPr>
        <w:pStyle w:val="Text"/>
      </w:pPr>
    </w:p>
    <w:p w14:paraId="2C04B689" w14:textId="77777777" w:rsidR="00994066" w:rsidRPr="00386342" w:rsidRDefault="00994066" w:rsidP="00DB35B4">
      <w:pPr>
        <w:pStyle w:val="Text"/>
      </w:pPr>
      <w:r w:rsidRPr="00386342">
        <w:t>Egan-Jones Ratings Company</w:t>
      </w:r>
    </w:p>
    <w:p w14:paraId="35633907" w14:textId="77777777" w:rsidR="006F0942" w:rsidRDefault="006F0942" w:rsidP="00DB35B4">
      <w:pPr>
        <w:pStyle w:val="Text"/>
      </w:pPr>
    </w:p>
    <w:p w14:paraId="4BDB81C8" w14:textId="77777777" w:rsidR="00994066" w:rsidRPr="00386342" w:rsidRDefault="00994066" w:rsidP="00DB35B4">
      <w:pPr>
        <w:pStyle w:val="Text"/>
      </w:pPr>
      <w:r w:rsidRPr="00386342">
        <w:t>LACE Financial</w:t>
      </w:r>
    </w:p>
    <w:p w14:paraId="3A8F917E" w14:textId="77777777" w:rsidR="006F0942" w:rsidRDefault="006F0942" w:rsidP="00DB35B4">
      <w:pPr>
        <w:pStyle w:val="Text"/>
      </w:pPr>
    </w:p>
    <w:p w14:paraId="3F0EB198" w14:textId="77777777" w:rsidR="00994066" w:rsidRPr="00386342" w:rsidRDefault="00994066" w:rsidP="00DB35B4">
      <w:pPr>
        <w:pStyle w:val="Text"/>
      </w:pPr>
      <w:r w:rsidRPr="00386342">
        <w:t>In June 2007, the SEC promulgated rules (Oversight of Credit Rating Agencies Registered as Nationally Recognized Statistical Rating Organizations) that enacted provisions of the Credit Rating Agency Reform Act.</w:t>
      </w:r>
    </w:p>
    <w:p w14:paraId="30CD6158" w14:textId="77777777" w:rsidR="006F0942" w:rsidRDefault="006F0942" w:rsidP="00DB35B4">
      <w:pPr>
        <w:pStyle w:val="Text"/>
      </w:pPr>
    </w:p>
    <w:p w14:paraId="31BFE930" w14:textId="77777777" w:rsidR="00994066" w:rsidRPr="00386342" w:rsidRDefault="00994066">
      <w:pPr>
        <w:pStyle w:val="Heading3SubGTNI"/>
        <w:pPrChange w:id="8274" w:author="Aleksander Hansen" w:date="2013-02-16T23:40:00Z">
          <w:pPr>
            <w:pStyle w:val="Text"/>
          </w:pPr>
        </w:pPrChange>
      </w:pPr>
      <w:bookmarkStart w:id="8275" w:name="_Toc223340442"/>
      <w:r w:rsidRPr="00386342">
        <w:t>Delegated Monitoring Function</w:t>
      </w:r>
      <w:bookmarkEnd w:id="8275"/>
    </w:p>
    <w:p w14:paraId="521C4D40" w14:textId="77777777" w:rsidR="006F0942" w:rsidRDefault="006F0942" w:rsidP="00DB35B4">
      <w:pPr>
        <w:pStyle w:val="Text"/>
      </w:pPr>
    </w:p>
    <w:p w14:paraId="2A61AF87" w14:textId="77777777" w:rsidR="00994066" w:rsidRPr="00386342" w:rsidRDefault="00994066" w:rsidP="00DB35B4">
      <w:pPr>
        <w:pStyle w:val="Text"/>
      </w:pPr>
      <w:r w:rsidRPr="00386342">
        <w:t xml:space="preserve">Rating agencies are “delegated monitors”: they issue an independent credit opinion based on the application of consistent criteria. The ratings are not recommendations to buy or sell, but rather opinions. A rating is a broad indicator or broad bucket of the probability of default. </w:t>
      </w:r>
    </w:p>
    <w:p w14:paraId="54E53CB6" w14:textId="77777777" w:rsidR="00994066" w:rsidRPr="00386342" w:rsidRDefault="00994066">
      <w:pPr>
        <w:pStyle w:val="Heading3SubGTNI"/>
        <w:pPrChange w:id="8276" w:author="Aleksander Hansen" w:date="2013-02-16T23:40:00Z">
          <w:pPr>
            <w:pStyle w:val="Text"/>
          </w:pPr>
        </w:pPrChange>
      </w:pPr>
      <w:bookmarkStart w:id="8277" w:name="_Toc223340443"/>
      <w:r w:rsidRPr="00386342">
        <w:t>Style Differences among Firms</w:t>
      </w:r>
      <w:bookmarkEnd w:id="8277"/>
    </w:p>
    <w:p w14:paraId="19678B00" w14:textId="77777777" w:rsidR="006F0942" w:rsidRDefault="006F0942" w:rsidP="00DB35B4">
      <w:pPr>
        <w:pStyle w:val="Text"/>
      </w:pPr>
    </w:p>
    <w:p w14:paraId="795702F5" w14:textId="77777777" w:rsidR="00994066" w:rsidRPr="00386342" w:rsidRDefault="00994066" w:rsidP="00DB35B4">
      <w:pPr>
        <w:pStyle w:val="Text"/>
      </w:pPr>
      <w:r w:rsidRPr="00386342">
        <w:t>Style varies by firm:</w:t>
      </w:r>
    </w:p>
    <w:p w14:paraId="344C4715" w14:textId="77777777" w:rsidR="006F0942" w:rsidRDefault="006F0942" w:rsidP="00DB35B4">
      <w:pPr>
        <w:pStyle w:val="Text"/>
      </w:pPr>
    </w:p>
    <w:p w14:paraId="1A196B70" w14:textId="77777777" w:rsidR="00994066" w:rsidRPr="00386342" w:rsidRDefault="00994066" w:rsidP="00DB35B4">
      <w:pPr>
        <w:pStyle w:val="Text"/>
      </w:pPr>
      <w:r w:rsidRPr="00386342">
        <w:t xml:space="preserve">Standard &amp; Poor’s (S&amp;P) tends to refer to the likelihood of default. S&amp;P assigns greater weight to industry risk; i.e., the strength and stability of the industry in which the firm operates. </w:t>
      </w:r>
    </w:p>
    <w:p w14:paraId="6D4FC06D" w14:textId="77777777" w:rsidR="006F0942" w:rsidRDefault="006F0942" w:rsidP="00DB35B4">
      <w:pPr>
        <w:pStyle w:val="Text"/>
      </w:pPr>
    </w:p>
    <w:p w14:paraId="5C3B79E2" w14:textId="4BBE2739" w:rsidR="00994066" w:rsidRPr="00386342" w:rsidRDefault="00994066" w:rsidP="00DB35B4">
      <w:pPr>
        <w:pStyle w:val="Text"/>
      </w:pPr>
      <w:r w:rsidRPr="00386342">
        <w:t xml:space="preserve">Moody’s tends to refer to expected loss. Moody’s ratings place weight on “business fundamentals such as demand-supply characteristics, market leadership, and cost positions.” Expected loss (EL) = probability of default </w:t>
      </w:r>
      <w:r w:rsidRPr="00386342">
        <w:t> loss severity</w:t>
      </w:r>
    </w:p>
    <w:p w14:paraId="15DFF4C7" w14:textId="77777777" w:rsidR="006F0942" w:rsidRDefault="006F0942" w:rsidP="00DB35B4">
      <w:pPr>
        <w:pStyle w:val="Text"/>
      </w:pPr>
    </w:p>
    <w:p w14:paraId="70BFB6E7" w14:textId="77777777" w:rsidR="00994066" w:rsidRPr="00386342" w:rsidRDefault="00994066" w:rsidP="00DB35B4">
      <w:pPr>
        <w:pStyle w:val="Text"/>
      </w:pPr>
      <w:r w:rsidRPr="00386342">
        <w:t>Duff and Phelps prioritizes the company’s presentation to their rating committee.</w:t>
      </w:r>
    </w:p>
    <w:p w14:paraId="05D8BA07" w14:textId="77777777" w:rsidR="00994066" w:rsidRPr="00386342" w:rsidRDefault="00994066" w:rsidP="00DB35B4">
      <w:pPr>
        <w:pStyle w:val="Text"/>
      </w:pPr>
    </w:p>
    <w:p w14:paraId="666546A1" w14:textId="77777777" w:rsidR="00994066" w:rsidRPr="00386342" w:rsidRDefault="00994066" w:rsidP="00DB35B4">
      <w:pPr>
        <w:pStyle w:val="Text"/>
      </w:pPr>
      <w:r w:rsidRPr="00386342">
        <w:t>An S&amp;P rating tends to correspond to a probability of default (PD), while a Moody’s rating tends to refer to expected loss (EL) where EL = PD * LGD.</w:t>
      </w:r>
    </w:p>
    <w:p w14:paraId="56536F25" w14:textId="77777777" w:rsidR="00994066" w:rsidRPr="00386342" w:rsidRDefault="00994066" w:rsidP="006F0942">
      <w:pPr>
        <w:pStyle w:val="Heading2"/>
      </w:pPr>
      <w:bookmarkStart w:id="8278" w:name="_Toc223340444"/>
      <w:r w:rsidRPr="00386342">
        <w:t>Describe external rating scales, the rating process, and the link between ratings and default.</w:t>
      </w:r>
      <w:bookmarkEnd w:id="8278"/>
    </w:p>
    <w:p w14:paraId="59DBC46B" w14:textId="77777777" w:rsidR="00994066" w:rsidRPr="00386342" w:rsidRDefault="00994066" w:rsidP="00DB35B4">
      <w:pPr>
        <w:pStyle w:val="Text"/>
      </w:pPr>
      <w:r w:rsidRPr="00386342">
        <w:t>Rating Scales</w:t>
      </w:r>
    </w:p>
    <w:p w14:paraId="58F380A2" w14:textId="77777777" w:rsidR="006F0942" w:rsidRDefault="006F0942" w:rsidP="00DB35B4">
      <w:pPr>
        <w:pStyle w:val="Text"/>
      </w:pPr>
    </w:p>
    <w:p w14:paraId="5F0B1EE0" w14:textId="77777777" w:rsidR="00994066" w:rsidRPr="00386342" w:rsidRDefault="00994066" w:rsidP="00DB35B4">
      <w:pPr>
        <w:pStyle w:val="Text"/>
      </w:pPr>
      <w:r w:rsidRPr="00386342">
        <w:t>Long and short-term instruments</w:t>
      </w:r>
    </w:p>
    <w:p w14:paraId="109AB945" w14:textId="77777777" w:rsidR="006F0942" w:rsidRDefault="006F0942" w:rsidP="00DB35B4">
      <w:pPr>
        <w:pStyle w:val="Text"/>
      </w:pPr>
    </w:p>
    <w:p w14:paraId="48AC67B1" w14:textId="77777777" w:rsidR="00994066" w:rsidRPr="00386342" w:rsidRDefault="00994066" w:rsidP="00DB35B4">
      <w:pPr>
        <w:pStyle w:val="Text"/>
      </w:pPr>
      <w:r w:rsidRPr="00386342">
        <w:t>Issue-specific or issuer-specific</w:t>
      </w:r>
    </w:p>
    <w:p w14:paraId="6E666990" w14:textId="77777777" w:rsidR="006F0942" w:rsidRDefault="006F0942" w:rsidP="00DB35B4">
      <w:pPr>
        <w:pStyle w:val="Text"/>
      </w:pPr>
    </w:p>
    <w:p w14:paraId="1912D5DB" w14:textId="77777777" w:rsidR="00994066" w:rsidRPr="00386342" w:rsidRDefault="00994066" w:rsidP="00DB35B4">
      <w:pPr>
        <w:pStyle w:val="Text"/>
      </w:pPr>
      <w:r w:rsidRPr="00386342">
        <w:t>Opinions into categories, not buy/sell recommendations</w:t>
      </w:r>
    </w:p>
    <w:p w14:paraId="02A30343" w14:textId="280A9C11" w:rsidR="00994066" w:rsidRPr="00386342" w:rsidRDefault="00994066" w:rsidP="00DB35B4">
      <w:pPr>
        <w:pStyle w:val="Text"/>
      </w:pPr>
      <w:r w:rsidRPr="00386342">
        <w:t>S&amp;P tends to reflect view on probability of default (PD) - Moody’s tends to reflect view on expected loss</w:t>
      </w:r>
    </w:p>
    <w:p w14:paraId="3A11F398" w14:textId="77777777" w:rsidR="006F0942" w:rsidRDefault="006F0942" w:rsidP="00DB35B4">
      <w:pPr>
        <w:pStyle w:val="Text"/>
      </w:pPr>
    </w:p>
    <w:p w14:paraId="42C0C681" w14:textId="77777777" w:rsidR="00994066" w:rsidRPr="006F0942" w:rsidRDefault="00994066" w:rsidP="006F0942">
      <w:pPr>
        <w:pStyle w:val="Text"/>
      </w:pPr>
      <w:r w:rsidRPr="006F0942">
        <w:t>Rating scales can be short-term or long-term and they can apply to specific obligations or instruments (i.e., issue-specific credit ratings) or to an issuer’s general creditworthiness (i.e., issuer credit ratings). The bond universe is broadly divided into investment grade and non-investment grade bonds.</w:t>
      </w:r>
    </w:p>
    <w:p w14:paraId="64DF835A" w14:textId="77777777" w:rsidR="006F0942" w:rsidRDefault="006F0942" w:rsidP="006F0942">
      <w:pPr>
        <w:pStyle w:val="Text"/>
      </w:pPr>
    </w:p>
    <w:p w14:paraId="788C204C" w14:textId="77777777" w:rsidR="00994066" w:rsidRPr="006F0942" w:rsidRDefault="00994066" w:rsidP="006F0942">
      <w:pPr>
        <w:pStyle w:val="Text"/>
      </w:pPr>
      <w:r w:rsidRPr="006F0942">
        <w:t xml:space="preserve">In rating long-term debt, each agency uses a system of letter grades that locate an issuer or issue on a spectrum of credit quality from the very highest (triple-A) to the very lowest (D). </w:t>
      </w:r>
    </w:p>
    <w:p w14:paraId="6DBF1026" w14:textId="77777777" w:rsidR="006F0942" w:rsidRDefault="006F0942" w:rsidP="006F0942">
      <w:pPr>
        <w:pStyle w:val="Text"/>
        <w:rPr>
          <w:highlight w:val="yellow"/>
        </w:rPr>
      </w:pPr>
    </w:p>
    <w:p w14:paraId="32C007DC" w14:textId="77777777" w:rsidR="00994066" w:rsidRPr="00475B78" w:rsidRDefault="00994066" w:rsidP="006F0942">
      <w:pPr>
        <w:pStyle w:val="Text"/>
        <w:rPr>
          <w:rPrChange w:id="8279" w:author="Aleksander Hansen" w:date="2013-02-16T23:41:00Z">
            <w:rPr>
              <w:highlight w:val="yellow"/>
            </w:rPr>
          </w:rPrChange>
        </w:rPr>
      </w:pPr>
      <w:r w:rsidRPr="00475B78">
        <w:rPr>
          <w:rPrChange w:id="8280" w:author="Aleksander Hansen" w:date="2013-02-16T23:41:00Z">
            <w:rPr>
              <w:highlight w:val="yellow"/>
            </w:rPr>
          </w:rPrChange>
        </w:rPr>
        <w:t xml:space="preserve">Investment grade = rated Baa3 or BBB- and above </w:t>
      </w:r>
    </w:p>
    <w:p w14:paraId="55DB76B1" w14:textId="77777777" w:rsidR="006F0942" w:rsidRPr="00475B78" w:rsidRDefault="006F0942" w:rsidP="006F0942">
      <w:pPr>
        <w:pStyle w:val="Text"/>
        <w:rPr>
          <w:rPrChange w:id="8281" w:author="Aleksander Hansen" w:date="2013-02-16T23:41:00Z">
            <w:rPr>
              <w:highlight w:val="yellow"/>
            </w:rPr>
          </w:rPrChange>
        </w:rPr>
      </w:pPr>
    </w:p>
    <w:p w14:paraId="0BFA4D54" w14:textId="77777777" w:rsidR="00994066" w:rsidRPr="00475B78" w:rsidRDefault="00994066" w:rsidP="006F0942">
      <w:pPr>
        <w:pStyle w:val="Text"/>
        <w:rPr>
          <w:rPrChange w:id="8282" w:author="Aleksander Hansen" w:date="2013-02-16T23:41:00Z">
            <w:rPr>
              <w:highlight w:val="yellow"/>
            </w:rPr>
          </w:rPrChange>
        </w:rPr>
      </w:pPr>
      <w:r w:rsidRPr="00475B78">
        <w:rPr>
          <w:rPrChange w:id="8283" w:author="Aleksander Hansen" w:date="2013-02-16T23:41:00Z">
            <w:rPr>
              <w:highlight w:val="yellow"/>
            </w:rPr>
          </w:rPrChange>
        </w:rPr>
        <w:t>Speculative or non-investment grade = issues rated Ba1 or BB + and below</w:t>
      </w:r>
    </w:p>
    <w:p w14:paraId="5F654BED" w14:textId="77777777" w:rsidR="006F0942" w:rsidRDefault="006F0942" w:rsidP="006F0942">
      <w:pPr>
        <w:pStyle w:val="Text"/>
      </w:pPr>
    </w:p>
    <w:p w14:paraId="1C755128" w14:textId="77777777" w:rsidR="00994066" w:rsidRPr="006F0942" w:rsidRDefault="00994066" w:rsidP="006F0942">
      <w:pPr>
        <w:pStyle w:val="Text"/>
      </w:pPr>
      <w:r w:rsidRPr="006F0942">
        <w:t>Investment grade (S&amp;P)</w:t>
      </w:r>
    </w:p>
    <w:p w14:paraId="5BB72380" w14:textId="77777777" w:rsidR="00994066" w:rsidRDefault="00994066" w:rsidP="00DB35B4">
      <w:pPr>
        <w:pStyle w:val="Text"/>
      </w:pPr>
      <w:r>
        <w:rPr>
          <w:noProof/>
          <w:lang w:bidi="ar-SA"/>
        </w:rPr>
        <w:drawing>
          <wp:inline distT="0" distB="0" distL="0" distR="0" wp14:anchorId="75C8A7E9" wp14:editId="2DDE8AC2">
            <wp:extent cx="5091193" cy="2639657"/>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18" cstate="print"/>
                    <a:srcRect/>
                    <a:stretch>
                      <a:fillRect/>
                    </a:stretch>
                  </pic:blipFill>
                  <pic:spPr bwMode="auto">
                    <a:xfrm>
                      <a:off x="0" y="0"/>
                      <a:ext cx="5088342" cy="2638179"/>
                    </a:xfrm>
                    <a:prstGeom prst="rect">
                      <a:avLst/>
                    </a:prstGeom>
                    <a:noFill/>
                    <a:ln w="9525">
                      <a:noFill/>
                      <a:miter lim="800000"/>
                      <a:headEnd/>
                      <a:tailEnd/>
                    </a:ln>
                  </pic:spPr>
                </pic:pic>
              </a:graphicData>
            </a:graphic>
          </wp:inline>
        </w:drawing>
      </w:r>
    </w:p>
    <w:tbl>
      <w:tblPr>
        <w:tblStyle w:val="MediumShading1-Accent3"/>
        <w:tblW w:w="9159" w:type="dxa"/>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Change w:id="8284" w:author="Aleksander Hansen" w:date="2013-02-16T23:42:00Z">
          <w:tblPr>
            <w:tblStyle w:val="MediumShading1-Accent3"/>
            <w:tblW w:w="9159" w:type="dxa"/>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PrChange>
      </w:tblPr>
      <w:tblGrid>
        <w:gridCol w:w="3556"/>
        <w:gridCol w:w="889"/>
        <w:gridCol w:w="222"/>
        <w:gridCol w:w="1092"/>
        <w:gridCol w:w="3400"/>
        <w:tblGridChange w:id="8285">
          <w:tblGrid>
            <w:gridCol w:w="3556"/>
            <w:gridCol w:w="889"/>
            <w:gridCol w:w="222"/>
            <w:gridCol w:w="1092"/>
            <w:gridCol w:w="3400"/>
          </w:tblGrid>
        </w:tblGridChange>
      </w:tblGrid>
      <w:tr w:rsidR="00994066" w:rsidRPr="00861AF9" w14:paraId="0F7F30E3" w14:textId="77777777" w:rsidTr="00475B78">
        <w:trPr>
          <w:cnfStyle w:val="100000000000" w:firstRow="1" w:lastRow="0" w:firstColumn="0" w:lastColumn="0" w:oddVBand="0" w:evenVBand="0" w:oddHBand="0" w:evenHBand="0" w:firstRowFirstColumn="0" w:firstRowLastColumn="0" w:lastRowFirstColumn="0" w:lastRowLastColumn="0"/>
          <w:trHeight w:val="479"/>
          <w:jc w:val="center"/>
          <w:trPrChange w:id="8286" w:author="Aleksander Hansen" w:date="2013-02-16T23:42:00Z">
            <w:trPr>
              <w:trHeight w:val="479"/>
              <w:jc w:val="center"/>
            </w:trPr>
          </w:trPrChange>
        </w:trPr>
        <w:tc>
          <w:tcPr>
            <w:cnfStyle w:val="001000000000" w:firstRow="0" w:lastRow="0" w:firstColumn="1" w:lastColumn="0" w:oddVBand="0" w:evenVBand="0" w:oddHBand="0" w:evenHBand="0" w:firstRowFirstColumn="0" w:firstRowLastColumn="0" w:lastRowFirstColumn="0" w:lastRowLastColumn="0"/>
            <w:tcW w:w="9159" w:type="dxa"/>
            <w:gridSpan w:val="5"/>
            <w:tcBorders>
              <w:top w:val="none" w:sz="0" w:space="0" w:color="auto"/>
              <w:left w:val="none" w:sz="0" w:space="0" w:color="auto"/>
              <w:bottom w:val="none" w:sz="0" w:space="0" w:color="auto"/>
              <w:right w:val="none" w:sz="0" w:space="0" w:color="auto"/>
            </w:tcBorders>
            <w:shd w:val="clear" w:color="auto" w:fill="A2B593"/>
            <w:vAlign w:val="center"/>
            <w:hideMark/>
            <w:tcPrChange w:id="8287" w:author="Aleksander Hansen" w:date="2013-02-16T23:42:00Z">
              <w:tcPr>
                <w:tcW w:w="9159" w:type="dxa"/>
                <w:gridSpan w:val="5"/>
                <w:tcBorders>
                  <w:top w:val="none" w:sz="0" w:space="0" w:color="auto"/>
                  <w:left w:val="none" w:sz="0" w:space="0" w:color="auto"/>
                  <w:bottom w:val="none" w:sz="0" w:space="0" w:color="auto"/>
                  <w:right w:val="none" w:sz="0" w:space="0" w:color="auto"/>
                </w:tcBorders>
                <w:shd w:val="clear" w:color="auto" w:fill="EAF1DD" w:themeFill="accent3" w:themeFillTint="33"/>
                <w:vAlign w:val="center"/>
                <w:hideMark/>
              </w:tcPr>
            </w:tcPrChange>
          </w:tcPr>
          <w:p w14:paraId="1BD9D9A4" w14:textId="77777777" w:rsidR="00994066" w:rsidRPr="0020718E" w:rsidRDefault="00994066" w:rsidP="006F0942">
            <w:pPr>
              <w:pStyle w:val="Text"/>
              <w:cnfStyle w:val="101000000000" w:firstRow="1" w:lastRow="0" w:firstColumn="1" w:lastColumn="0" w:oddVBand="0" w:evenVBand="0" w:oddHBand="0" w:evenHBand="0" w:firstRowFirstColumn="0" w:firstRowLastColumn="0" w:lastRowFirstColumn="0" w:lastRowLastColumn="0"/>
              <w:rPr>
                <w:rStyle w:val="Strong"/>
                <w:rFonts w:asciiTheme="majorHAnsi" w:hAnsiTheme="majorHAnsi"/>
                <w:b/>
              </w:rPr>
            </w:pPr>
            <w:r w:rsidRPr="00756A65">
              <w:t>Investment Grade Ratings</w:t>
            </w:r>
          </w:p>
        </w:tc>
      </w:tr>
      <w:tr w:rsidR="00994066" w:rsidRPr="00861AF9" w14:paraId="5466C506" w14:textId="77777777" w:rsidTr="00475B78">
        <w:trPr>
          <w:cnfStyle w:val="000000100000" w:firstRow="0" w:lastRow="0" w:firstColumn="0" w:lastColumn="0" w:oddVBand="0" w:evenVBand="0" w:oddHBand="1" w:evenHBand="0" w:firstRowFirstColumn="0" w:firstRowLastColumn="0" w:lastRowFirstColumn="0" w:lastRowLastColumn="0"/>
          <w:trHeight w:hRule="exact" w:val="622"/>
          <w:jc w:val="center"/>
          <w:trPrChange w:id="8288" w:author="Aleksander Hansen" w:date="2013-02-16T23:42:00Z">
            <w:trPr>
              <w:trHeight w:hRule="exact" w:val="622"/>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bottom w:val="single" w:sz="4" w:space="0" w:color="auto"/>
              <w:right w:val="none" w:sz="0" w:space="0" w:color="auto"/>
            </w:tcBorders>
            <w:shd w:val="clear" w:color="auto" w:fill="A2B593"/>
            <w:vAlign w:val="center"/>
            <w:hideMark/>
            <w:tcPrChange w:id="8289" w:author="Aleksander Hansen" w:date="2013-02-16T23:42:00Z">
              <w:tcPr>
                <w:tcW w:w="3557" w:type="dxa"/>
                <w:tcBorders>
                  <w:bottom w:val="single" w:sz="4" w:space="0" w:color="auto"/>
                  <w:right w:val="none" w:sz="0" w:space="0" w:color="auto"/>
                </w:tcBorders>
                <w:shd w:val="clear" w:color="auto" w:fill="EAF1DD" w:themeFill="accent3" w:themeFillTint="33"/>
                <w:vAlign w:val="center"/>
                <w:hideMark/>
              </w:tcPr>
            </w:tcPrChange>
          </w:tcPr>
          <w:p w14:paraId="1D8332CF" w14:textId="77777777" w:rsidR="00994066" w:rsidRPr="00FC3197" w:rsidRDefault="00994066" w:rsidP="006F0942">
            <w:pPr>
              <w:pStyle w:val="Text"/>
              <w:cnfStyle w:val="001000100000" w:firstRow="0" w:lastRow="0" w:firstColumn="1" w:lastColumn="0" w:oddVBand="0" w:evenVBand="0" w:oddHBand="1" w:evenHBand="0" w:firstRowFirstColumn="0" w:firstRowLastColumn="0" w:lastRowFirstColumn="0" w:lastRowLastColumn="0"/>
            </w:pPr>
            <w:r w:rsidRPr="00FC3197">
              <w:t xml:space="preserve">Interpretation (abridged) </w:t>
            </w:r>
          </w:p>
        </w:tc>
        <w:tc>
          <w:tcPr>
            <w:tcW w:w="889" w:type="dxa"/>
            <w:tcBorders>
              <w:left w:val="none" w:sz="0" w:space="0" w:color="auto"/>
              <w:bottom w:val="single" w:sz="4" w:space="0" w:color="auto"/>
              <w:right w:val="none" w:sz="0" w:space="0" w:color="auto"/>
            </w:tcBorders>
            <w:shd w:val="clear" w:color="auto" w:fill="A2B593"/>
            <w:vAlign w:val="center"/>
            <w:hideMark/>
            <w:tcPrChange w:id="8290" w:author="Aleksander Hansen" w:date="2013-02-16T23:42:00Z">
              <w:tcPr>
                <w:tcW w:w="889" w:type="dxa"/>
                <w:tcBorders>
                  <w:left w:val="none" w:sz="0" w:space="0" w:color="auto"/>
                  <w:bottom w:val="single" w:sz="4" w:space="0" w:color="auto"/>
                  <w:right w:val="none" w:sz="0" w:space="0" w:color="auto"/>
                </w:tcBorders>
                <w:shd w:val="clear" w:color="auto" w:fill="EAF1DD" w:themeFill="accent3" w:themeFillTint="33"/>
                <w:vAlign w:val="center"/>
                <w:hideMark/>
              </w:tcPr>
            </w:tcPrChange>
          </w:tcPr>
          <w:p w14:paraId="4D40E778"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b/>
                <w:rPrChange w:id="8291" w:author="Aleksander Hansen" w:date="2013-02-16T23:43:00Z">
                  <w:rPr>
                    <w:sz w:val="24"/>
                    <w:szCs w:val="24"/>
                  </w:rPr>
                </w:rPrChange>
              </w:rPr>
            </w:pPr>
            <w:r w:rsidRPr="00475B78">
              <w:rPr>
                <w:b/>
                <w:rPrChange w:id="8292" w:author="Aleksander Hansen" w:date="2013-02-16T23:43:00Z">
                  <w:rPr/>
                </w:rPrChange>
              </w:rPr>
              <w:t xml:space="preserve">S&amp;P </w:t>
            </w:r>
          </w:p>
          <w:p w14:paraId="4DFCD03E"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b/>
                <w:rPrChange w:id="8293" w:author="Aleksander Hansen" w:date="2013-02-16T23:43:00Z">
                  <w:rPr>
                    <w:rFonts w:asciiTheme="majorHAnsi" w:hAnsiTheme="majorHAnsi"/>
                    <w:sz w:val="24"/>
                    <w:szCs w:val="24"/>
                  </w:rPr>
                </w:rPrChange>
              </w:rPr>
            </w:pPr>
            <w:r w:rsidRPr="00475B78">
              <w:rPr>
                <w:b/>
                <w:rPrChange w:id="8294" w:author="Aleksander Hansen" w:date="2013-02-16T23:43:00Z">
                  <w:rPr/>
                </w:rPrChange>
              </w:rPr>
              <w:t xml:space="preserve">Rating </w:t>
            </w:r>
          </w:p>
        </w:tc>
        <w:tc>
          <w:tcPr>
            <w:tcW w:w="220" w:type="dxa"/>
            <w:tcBorders>
              <w:left w:val="none" w:sz="0" w:space="0" w:color="auto"/>
              <w:bottom w:val="single" w:sz="4" w:space="0" w:color="auto"/>
              <w:right w:val="none" w:sz="0" w:space="0" w:color="auto"/>
            </w:tcBorders>
            <w:shd w:val="clear" w:color="auto" w:fill="A2B593"/>
            <w:vAlign w:val="center"/>
            <w:hideMark/>
            <w:tcPrChange w:id="8295" w:author="Aleksander Hansen" w:date="2013-02-16T23:42:00Z">
              <w:tcPr>
                <w:tcW w:w="220" w:type="dxa"/>
                <w:tcBorders>
                  <w:left w:val="none" w:sz="0" w:space="0" w:color="auto"/>
                  <w:bottom w:val="single" w:sz="4" w:space="0" w:color="auto"/>
                  <w:right w:val="none" w:sz="0" w:space="0" w:color="auto"/>
                </w:tcBorders>
                <w:shd w:val="clear" w:color="auto" w:fill="EAF1DD" w:themeFill="accent3" w:themeFillTint="33"/>
                <w:vAlign w:val="center"/>
                <w:hideMark/>
              </w:tcPr>
            </w:tcPrChange>
          </w:tcPr>
          <w:p w14:paraId="76CDB8B5"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b/>
                <w:rPrChange w:id="8296" w:author="Aleksander Hansen" w:date="2013-02-16T23:43:00Z">
                  <w:rPr>
                    <w:rFonts w:asciiTheme="majorHAnsi" w:hAnsiTheme="majorHAnsi"/>
                    <w:sz w:val="24"/>
                    <w:szCs w:val="24"/>
                  </w:rPr>
                </w:rPrChange>
              </w:rPr>
            </w:pPr>
          </w:p>
        </w:tc>
        <w:tc>
          <w:tcPr>
            <w:tcW w:w="1092" w:type="dxa"/>
            <w:tcBorders>
              <w:left w:val="none" w:sz="0" w:space="0" w:color="auto"/>
              <w:bottom w:val="single" w:sz="4" w:space="0" w:color="auto"/>
              <w:right w:val="none" w:sz="0" w:space="0" w:color="auto"/>
            </w:tcBorders>
            <w:shd w:val="clear" w:color="auto" w:fill="A2B593"/>
            <w:vAlign w:val="center"/>
            <w:hideMark/>
            <w:tcPrChange w:id="8297" w:author="Aleksander Hansen" w:date="2013-02-16T23:42:00Z">
              <w:tcPr>
                <w:tcW w:w="1092" w:type="dxa"/>
                <w:tcBorders>
                  <w:left w:val="none" w:sz="0" w:space="0" w:color="auto"/>
                  <w:bottom w:val="single" w:sz="4" w:space="0" w:color="auto"/>
                  <w:right w:val="none" w:sz="0" w:space="0" w:color="auto"/>
                </w:tcBorders>
                <w:shd w:val="clear" w:color="auto" w:fill="EAF1DD" w:themeFill="accent3" w:themeFillTint="33"/>
                <w:vAlign w:val="center"/>
                <w:hideMark/>
              </w:tcPr>
            </w:tcPrChange>
          </w:tcPr>
          <w:p w14:paraId="4D33DDF5"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b/>
                <w:rPrChange w:id="8298" w:author="Aleksander Hansen" w:date="2013-02-16T23:43:00Z">
                  <w:rPr>
                    <w:sz w:val="24"/>
                    <w:szCs w:val="24"/>
                  </w:rPr>
                </w:rPrChange>
              </w:rPr>
            </w:pPr>
            <w:r w:rsidRPr="00475B78">
              <w:rPr>
                <w:b/>
                <w:rPrChange w:id="8299" w:author="Aleksander Hansen" w:date="2013-02-16T23:43:00Z">
                  <w:rPr/>
                </w:rPrChange>
              </w:rPr>
              <w:t>Moody’s</w:t>
            </w:r>
          </w:p>
          <w:p w14:paraId="59D6D08D"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b/>
                <w:rPrChange w:id="8300" w:author="Aleksander Hansen" w:date="2013-02-16T23:43:00Z">
                  <w:rPr>
                    <w:rFonts w:asciiTheme="majorHAnsi" w:hAnsiTheme="majorHAnsi"/>
                    <w:sz w:val="24"/>
                    <w:szCs w:val="24"/>
                  </w:rPr>
                </w:rPrChange>
              </w:rPr>
            </w:pPr>
            <w:r w:rsidRPr="00475B78">
              <w:rPr>
                <w:b/>
                <w:rPrChange w:id="8301" w:author="Aleksander Hansen" w:date="2013-02-16T23:43:00Z">
                  <w:rPr/>
                </w:rPrChange>
              </w:rPr>
              <w:t xml:space="preserve">Rating </w:t>
            </w:r>
          </w:p>
        </w:tc>
        <w:tc>
          <w:tcPr>
            <w:tcW w:w="3400" w:type="dxa"/>
            <w:tcBorders>
              <w:left w:val="none" w:sz="0" w:space="0" w:color="auto"/>
              <w:bottom w:val="single" w:sz="4" w:space="0" w:color="auto"/>
            </w:tcBorders>
            <w:shd w:val="clear" w:color="auto" w:fill="A2B593"/>
            <w:vAlign w:val="center"/>
            <w:hideMark/>
            <w:tcPrChange w:id="8302" w:author="Aleksander Hansen" w:date="2013-02-16T23:42:00Z">
              <w:tcPr>
                <w:tcW w:w="3400" w:type="dxa"/>
                <w:tcBorders>
                  <w:left w:val="none" w:sz="0" w:space="0" w:color="auto"/>
                  <w:bottom w:val="single" w:sz="4" w:space="0" w:color="auto"/>
                </w:tcBorders>
                <w:shd w:val="clear" w:color="auto" w:fill="EAF1DD" w:themeFill="accent3" w:themeFillTint="33"/>
                <w:vAlign w:val="center"/>
                <w:hideMark/>
              </w:tcPr>
            </w:tcPrChange>
          </w:tcPr>
          <w:p w14:paraId="210B952E"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b/>
                <w:rPrChange w:id="8303" w:author="Aleksander Hansen" w:date="2013-02-16T23:43:00Z">
                  <w:rPr>
                    <w:sz w:val="24"/>
                    <w:szCs w:val="24"/>
                  </w:rPr>
                </w:rPrChange>
              </w:rPr>
            </w:pPr>
            <w:r w:rsidRPr="00475B78">
              <w:rPr>
                <w:b/>
                <w:rPrChange w:id="8304" w:author="Aleksander Hansen" w:date="2013-02-16T23:43:00Z">
                  <w:rPr/>
                </w:rPrChange>
              </w:rPr>
              <w:t xml:space="preserve">Interpretation (abridged) </w:t>
            </w:r>
          </w:p>
        </w:tc>
      </w:tr>
      <w:tr w:rsidR="00994066" w:rsidRPr="00861AF9" w14:paraId="4D10B656" w14:textId="77777777" w:rsidTr="00475B78">
        <w:trPr>
          <w:cnfStyle w:val="000000010000" w:firstRow="0" w:lastRow="0" w:firstColumn="0" w:lastColumn="0" w:oddVBand="0" w:evenVBand="0" w:oddHBand="0" w:evenHBand="1" w:firstRowFirstColumn="0" w:firstRowLastColumn="0" w:lastRowFirstColumn="0" w:lastRowLastColumn="0"/>
          <w:trHeight w:hRule="exact" w:val="582"/>
          <w:jc w:val="center"/>
          <w:trPrChange w:id="8305"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top w:val="single" w:sz="4" w:space="0" w:color="auto"/>
              <w:right w:val="none" w:sz="0" w:space="0" w:color="auto"/>
            </w:tcBorders>
            <w:vAlign w:val="center"/>
            <w:hideMark/>
            <w:tcPrChange w:id="8306" w:author="Aleksander Hansen" w:date="2013-02-16T23:42:00Z">
              <w:tcPr>
                <w:tcW w:w="3557" w:type="dxa"/>
                <w:tcBorders>
                  <w:top w:val="single" w:sz="4" w:space="0" w:color="auto"/>
                  <w:right w:val="none" w:sz="0" w:space="0" w:color="auto"/>
                </w:tcBorders>
                <w:vAlign w:val="center"/>
                <w:hideMark/>
              </w:tcPr>
            </w:tcPrChange>
          </w:tcPr>
          <w:p w14:paraId="05A163AE" w14:textId="77777777" w:rsidR="00994066" w:rsidRPr="00FC3197" w:rsidRDefault="00994066" w:rsidP="006F0942">
            <w:pPr>
              <w:pStyle w:val="Text"/>
              <w:cnfStyle w:val="001000010000" w:firstRow="0" w:lastRow="0" w:firstColumn="1" w:lastColumn="0" w:oddVBand="0" w:evenVBand="0" w:oddHBand="0" w:evenHBand="1" w:firstRowFirstColumn="0" w:firstRowLastColumn="0" w:lastRowFirstColumn="0" w:lastRowLastColumn="0"/>
            </w:pPr>
            <w:r w:rsidRPr="00FC3197">
              <w:t xml:space="preserve">Highest rating. Extremely strong capacity to meet obligations </w:t>
            </w:r>
          </w:p>
        </w:tc>
        <w:tc>
          <w:tcPr>
            <w:tcW w:w="889" w:type="dxa"/>
            <w:tcBorders>
              <w:top w:val="single" w:sz="4" w:space="0" w:color="auto"/>
              <w:left w:val="none" w:sz="0" w:space="0" w:color="auto"/>
              <w:right w:val="none" w:sz="0" w:space="0" w:color="auto"/>
            </w:tcBorders>
            <w:vAlign w:val="center"/>
            <w:hideMark/>
            <w:tcPrChange w:id="8307" w:author="Aleksander Hansen" w:date="2013-02-16T23:42:00Z">
              <w:tcPr>
                <w:tcW w:w="889" w:type="dxa"/>
                <w:tcBorders>
                  <w:top w:val="single" w:sz="4" w:space="0" w:color="auto"/>
                  <w:left w:val="none" w:sz="0" w:space="0" w:color="auto"/>
                  <w:right w:val="none" w:sz="0" w:space="0" w:color="auto"/>
                </w:tcBorders>
                <w:vAlign w:val="center"/>
                <w:hideMark/>
              </w:tcPr>
            </w:tcPrChange>
          </w:tcPr>
          <w:p w14:paraId="1B79BE4A"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308" w:author="Aleksander Hansen" w:date="2013-02-16T23:43:00Z">
                  <w:rPr>
                    <w:sz w:val="24"/>
                    <w:szCs w:val="24"/>
                  </w:rPr>
                </w:rPrChange>
              </w:rPr>
            </w:pPr>
            <w:r w:rsidRPr="00475B78">
              <w:rPr>
                <w:b/>
                <w:rPrChange w:id="8309" w:author="Aleksander Hansen" w:date="2013-02-16T23:43:00Z">
                  <w:rPr/>
                </w:rPrChange>
              </w:rPr>
              <w:t xml:space="preserve">AAA </w:t>
            </w:r>
          </w:p>
        </w:tc>
        <w:tc>
          <w:tcPr>
            <w:tcW w:w="220" w:type="dxa"/>
            <w:tcBorders>
              <w:top w:val="single" w:sz="4" w:space="0" w:color="auto"/>
              <w:left w:val="none" w:sz="0" w:space="0" w:color="auto"/>
              <w:right w:val="none" w:sz="0" w:space="0" w:color="auto"/>
            </w:tcBorders>
            <w:vAlign w:val="center"/>
            <w:hideMark/>
            <w:tcPrChange w:id="8310" w:author="Aleksander Hansen" w:date="2013-02-16T23:42:00Z">
              <w:tcPr>
                <w:tcW w:w="220" w:type="dxa"/>
                <w:tcBorders>
                  <w:top w:val="single" w:sz="4" w:space="0" w:color="auto"/>
                  <w:left w:val="none" w:sz="0" w:space="0" w:color="auto"/>
                  <w:right w:val="none" w:sz="0" w:space="0" w:color="auto"/>
                </w:tcBorders>
                <w:vAlign w:val="center"/>
                <w:hideMark/>
              </w:tcPr>
            </w:tcPrChange>
          </w:tcPr>
          <w:p w14:paraId="2885D994"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rFonts w:asciiTheme="majorHAnsi" w:hAnsiTheme="majorHAnsi"/>
                <w:b/>
                <w:rPrChange w:id="8311" w:author="Aleksander Hansen" w:date="2013-02-16T23:43:00Z">
                  <w:rPr>
                    <w:rFonts w:asciiTheme="majorHAnsi" w:hAnsiTheme="majorHAnsi"/>
                    <w:sz w:val="24"/>
                    <w:szCs w:val="24"/>
                  </w:rPr>
                </w:rPrChange>
              </w:rPr>
            </w:pPr>
          </w:p>
        </w:tc>
        <w:tc>
          <w:tcPr>
            <w:tcW w:w="1092" w:type="dxa"/>
            <w:tcBorders>
              <w:top w:val="single" w:sz="4" w:space="0" w:color="auto"/>
              <w:left w:val="none" w:sz="0" w:space="0" w:color="auto"/>
              <w:right w:val="none" w:sz="0" w:space="0" w:color="auto"/>
            </w:tcBorders>
            <w:vAlign w:val="center"/>
            <w:hideMark/>
            <w:tcPrChange w:id="8312" w:author="Aleksander Hansen" w:date="2013-02-16T23:42:00Z">
              <w:tcPr>
                <w:tcW w:w="1092" w:type="dxa"/>
                <w:tcBorders>
                  <w:top w:val="single" w:sz="4" w:space="0" w:color="auto"/>
                  <w:left w:val="none" w:sz="0" w:space="0" w:color="auto"/>
                  <w:right w:val="none" w:sz="0" w:space="0" w:color="auto"/>
                </w:tcBorders>
                <w:vAlign w:val="center"/>
                <w:hideMark/>
              </w:tcPr>
            </w:tcPrChange>
          </w:tcPr>
          <w:p w14:paraId="31F8BB30"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313" w:author="Aleksander Hansen" w:date="2013-02-16T23:43:00Z">
                  <w:rPr>
                    <w:sz w:val="24"/>
                    <w:szCs w:val="24"/>
                  </w:rPr>
                </w:rPrChange>
              </w:rPr>
            </w:pPr>
            <w:r w:rsidRPr="00475B78">
              <w:rPr>
                <w:b/>
                <w:rPrChange w:id="8314" w:author="Aleksander Hansen" w:date="2013-02-16T23:43:00Z">
                  <w:rPr/>
                </w:rPrChange>
              </w:rPr>
              <w:t xml:space="preserve">Aaa </w:t>
            </w:r>
          </w:p>
        </w:tc>
        <w:tc>
          <w:tcPr>
            <w:tcW w:w="3400" w:type="dxa"/>
            <w:tcBorders>
              <w:top w:val="single" w:sz="4" w:space="0" w:color="auto"/>
              <w:left w:val="none" w:sz="0" w:space="0" w:color="auto"/>
            </w:tcBorders>
            <w:vAlign w:val="center"/>
            <w:hideMark/>
            <w:tcPrChange w:id="8315" w:author="Aleksander Hansen" w:date="2013-02-16T23:42:00Z">
              <w:tcPr>
                <w:tcW w:w="3400" w:type="dxa"/>
                <w:tcBorders>
                  <w:top w:val="single" w:sz="4" w:space="0" w:color="auto"/>
                  <w:left w:val="none" w:sz="0" w:space="0" w:color="auto"/>
                </w:tcBorders>
                <w:vAlign w:val="center"/>
                <w:hideMark/>
              </w:tcPr>
            </w:tcPrChange>
          </w:tcPr>
          <w:p w14:paraId="2E31F1A9"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316" w:author="Aleksander Hansen" w:date="2013-02-16T23:43:00Z">
                  <w:rPr>
                    <w:sz w:val="24"/>
                    <w:szCs w:val="24"/>
                  </w:rPr>
                </w:rPrChange>
              </w:rPr>
            </w:pPr>
            <w:r w:rsidRPr="00475B78">
              <w:rPr>
                <w:b/>
                <w:rPrChange w:id="8317" w:author="Aleksander Hansen" w:date="2013-02-16T23:43:00Z">
                  <w:rPr/>
                </w:rPrChange>
              </w:rPr>
              <w:t xml:space="preserve">Highest quality, with minimal credit risk </w:t>
            </w:r>
          </w:p>
        </w:tc>
      </w:tr>
      <w:tr w:rsidR="00994066" w:rsidRPr="00861AF9" w14:paraId="5ABAF012" w14:textId="77777777" w:rsidTr="00475B78">
        <w:trPr>
          <w:cnfStyle w:val="000000100000" w:firstRow="0" w:lastRow="0" w:firstColumn="0" w:lastColumn="0" w:oddVBand="0" w:evenVBand="0" w:oddHBand="1" w:evenHBand="0" w:firstRowFirstColumn="0" w:firstRowLastColumn="0" w:lastRowFirstColumn="0" w:lastRowLastColumn="0"/>
          <w:trHeight w:hRule="exact" w:val="468"/>
          <w:jc w:val="center"/>
          <w:trPrChange w:id="8318"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shd w:val="clear" w:color="auto" w:fill="auto"/>
            <w:vAlign w:val="center"/>
            <w:hideMark/>
            <w:tcPrChange w:id="8319" w:author="Aleksander Hansen" w:date="2013-02-16T23:42:00Z">
              <w:tcPr>
                <w:tcW w:w="3557" w:type="dxa"/>
                <w:tcBorders>
                  <w:right w:val="none" w:sz="0" w:space="0" w:color="auto"/>
                </w:tcBorders>
                <w:vAlign w:val="center"/>
                <w:hideMark/>
              </w:tcPr>
            </w:tcPrChange>
          </w:tcPr>
          <w:p w14:paraId="152FE832" w14:textId="77777777" w:rsidR="00994066" w:rsidRPr="00861AF9" w:rsidRDefault="00994066" w:rsidP="006F0942">
            <w:pPr>
              <w:pStyle w:val="Text"/>
              <w:cnfStyle w:val="001000100000" w:firstRow="0" w:lastRow="0" w:firstColumn="1" w:lastColumn="0" w:oddVBand="0" w:evenVBand="0" w:oddHBand="1" w:evenHBand="0" w:firstRowFirstColumn="0" w:firstRowLastColumn="0" w:lastRowFirstColumn="0" w:lastRowLastColumn="0"/>
              <w:rPr>
                <w:rFonts w:asciiTheme="majorHAnsi" w:hAnsiTheme="majorHAnsi"/>
              </w:rPr>
            </w:pPr>
          </w:p>
        </w:tc>
        <w:tc>
          <w:tcPr>
            <w:tcW w:w="889" w:type="dxa"/>
            <w:tcBorders>
              <w:left w:val="none" w:sz="0" w:space="0" w:color="auto"/>
              <w:right w:val="none" w:sz="0" w:space="0" w:color="auto"/>
            </w:tcBorders>
            <w:shd w:val="clear" w:color="auto" w:fill="auto"/>
            <w:vAlign w:val="center"/>
            <w:hideMark/>
            <w:tcPrChange w:id="8320" w:author="Aleksander Hansen" w:date="2013-02-16T23:42:00Z">
              <w:tcPr>
                <w:tcW w:w="889" w:type="dxa"/>
                <w:tcBorders>
                  <w:left w:val="none" w:sz="0" w:space="0" w:color="auto"/>
                  <w:right w:val="none" w:sz="0" w:space="0" w:color="auto"/>
                </w:tcBorders>
                <w:vAlign w:val="center"/>
                <w:hideMark/>
              </w:tcPr>
            </w:tcPrChange>
          </w:tcPr>
          <w:p w14:paraId="69EB8FAB" w14:textId="77777777" w:rsidR="00994066" w:rsidRPr="00FC3197" w:rsidRDefault="00994066" w:rsidP="006F0942">
            <w:pPr>
              <w:pStyle w:val="Text"/>
              <w:cnfStyle w:val="000000100000" w:firstRow="0" w:lastRow="0" w:firstColumn="0" w:lastColumn="0" w:oddVBand="0" w:evenVBand="0" w:oddHBand="1" w:evenHBand="0" w:firstRowFirstColumn="0" w:firstRowLastColumn="0" w:lastRowFirstColumn="0" w:lastRowLastColumn="0"/>
            </w:pPr>
            <w:r w:rsidRPr="00FC3197">
              <w:t xml:space="preserve">AA+ </w:t>
            </w:r>
          </w:p>
        </w:tc>
        <w:tc>
          <w:tcPr>
            <w:tcW w:w="220" w:type="dxa"/>
            <w:tcBorders>
              <w:left w:val="none" w:sz="0" w:space="0" w:color="auto"/>
              <w:right w:val="none" w:sz="0" w:space="0" w:color="auto"/>
            </w:tcBorders>
            <w:shd w:val="clear" w:color="auto" w:fill="auto"/>
            <w:vAlign w:val="center"/>
            <w:hideMark/>
            <w:tcPrChange w:id="8321" w:author="Aleksander Hansen" w:date="2013-02-16T23:42:00Z">
              <w:tcPr>
                <w:tcW w:w="220" w:type="dxa"/>
                <w:tcBorders>
                  <w:left w:val="none" w:sz="0" w:space="0" w:color="auto"/>
                  <w:right w:val="none" w:sz="0" w:space="0" w:color="auto"/>
                </w:tcBorders>
                <w:vAlign w:val="center"/>
                <w:hideMark/>
              </w:tcPr>
            </w:tcPrChange>
          </w:tcPr>
          <w:p w14:paraId="0CF3743B" w14:textId="77777777" w:rsidR="00994066" w:rsidRPr="00861AF9"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092" w:type="dxa"/>
            <w:tcBorders>
              <w:left w:val="none" w:sz="0" w:space="0" w:color="auto"/>
              <w:right w:val="none" w:sz="0" w:space="0" w:color="auto"/>
            </w:tcBorders>
            <w:shd w:val="clear" w:color="auto" w:fill="auto"/>
            <w:vAlign w:val="center"/>
            <w:hideMark/>
            <w:tcPrChange w:id="8322" w:author="Aleksander Hansen" w:date="2013-02-16T23:42:00Z">
              <w:tcPr>
                <w:tcW w:w="1092" w:type="dxa"/>
                <w:tcBorders>
                  <w:left w:val="none" w:sz="0" w:space="0" w:color="auto"/>
                  <w:right w:val="none" w:sz="0" w:space="0" w:color="auto"/>
                </w:tcBorders>
                <w:vAlign w:val="center"/>
                <w:hideMark/>
              </w:tcPr>
            </w:tcPrChange>
          </w:tcPr>
          <w:p w14:paraId="72BEBE7E" w14:textId="77777777" w:rsidR="00994066" w:rsidRPr="00FC3197" w:rsidRDefault="00994066" w:rsidP="006F0942">
            <w:pPr>
              <w:pStyle w:val="Text"/>
              <w:cnfStyle w:val="000000100000" w:firstRow="0" w:lastRow="0" w:firstColumn="0" w:lastColumn="0" w:oddVBand="0" w:evenVBand="0" w:oddHBand="1" w:evenHBand="0" w:firstRowFirstColumn="0" w:firstRowLastColumn="0" w:lastRowFirstColumn="0" w:lastRowLastColumn="0"/>
            </w:pPr>
            <w:r w:rsidRPr="00FC3197">
              <w:t xml:space="preserve">Aa1 </w:t>
            </w:r>
          </w:p>
        </w:tc>
        <w:tc>
          <w:tcPr>
            <w:tcW w:w="3400" w:type="dxa"/>
            <w:tcBorders>
              <w:left w:val="none" w:sz="0" w:space="0" w:color="auto"/>
            </w:tcBorders>
            <w:shd w:val="clear" w:color="auto" w:fill="auto"/>
            <w:vAlign w:val="center"/>
            <w:hideMark/>
            <w:tcPrChange w:id="8323" w:author="Aleksander Hansen" w:date="2013-02-16T23:42:00Z">
              <w:tcPr>
                <w:tcW w:w="3400" w:type="dxa"/>
                <w:tcBorders>
                  <w:left w:val="none" w:sz="0" w:space="0" w:color="auto"/>
                </w:tcBorders>
                <w:vAlign w:val="center"/>
                <w:hideMark/>
              </w:tcPr>
            </w:tcPrChange>
          </w:tcPr>
          <w:p w14:paraId="1A9ED76B" w14:textId="77777777" w:rsidR="00994066" w:rsidRPr="00861AF9"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994066" w:rsidRPr="00861AF9" w14:paraId="4D09F2C7" w14:textId="77777777" w:rsidTr="00475B78">
        <w:trPr>
          <w:cnfStyle w:val="000000010000" w:firstRow="0" w:lastRow="0" w:firstColumn="0" w:lastColumn="0" w:oddVBand="0" w:evenVBand="0" w:oddHBand="0" w:evenHBand="1" w:firstRowFirstColumn="0" w:firstRowLastColumn="0" w:lastRowFirstColumn="0" w:lastRowLastColumn="0"/>
          <w:trHeight w:hRule="exact" w:val="599"/>
          <w:jc w:val="center"/>
          <w:trPrChange w:id="8324"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vAlign w:val="center"/>
            <w:hideMark/>
            <w:tcPrChange w:id="8325" w:author="Aleksander Hansen" w:date="2013-02-16T23:42:00Z">
              <w:tcPr>
                <w:tcW w:w="3557" w:type="dxa"/>
                <w:tcBorders>
                  <w:right w:val="none" w:sz="0" w:space="0" w:color="auto"/>
                </w:tcBorders>
                <w:vAlign w:val="center"/>
                <w:hideMark/>
              </w:tcPr>
            </w:tcPrChange>
          </w:tcPr>
          <w:p w14:paraId="5098D853" w14:textId="77777777" w:rsidR="00994066" w:rsidRPr="00FC3197" w:rsidRDefault="00994066" w:rsidP="006F0942">
            <w:pPr>
              <w:pStyle w:val="Text"/>
              <w:cnfStyle w:val="001000010000" w:firstRow="0" w:lastRow="0" w:firstColumn="1" w:lastColumn="0" w:oddVBand="0" w:evenVBand="0" w:oddHBand="0" w:evenHBand="1" w:firstRowFirstColumn="0" w:firstRowLastColumn="0" w:lastRowFirstColumn="0" w:lastRowLastColumn="0"/>
            </w:pPr>
            <w:r w:rsidRPr="00FC3197">
              <w:t xml:space="preserve">Capacity to meet its financial obligation is very strong </w:t>
            </w:r>
          </w:p>
        </w:tc>
        <w:tc>
          <w:tcPr>
            <w:tcW w:w="889" w:type="dxa"/>
            <w:tcBorders>
              <w:left w:val="none" w:sz="0" w:space="0" w:color="auto"/>
              <w:right w:val="none" w:sz="0" w:space="0" w:color="auto"/>
            </w:tcBorders>
            <w:vAlign w:val="center"/>
            <w:hideMark/>
            <w:tcPrChange w:id="8326" w:author="Aleksander Hansen" w:date="2013-02-16T23:42:00Z">
              <w:tcPr>
                <w:tcW w:w="889" w:type="dxa"/>
                <w:tcBorders>
                  <w:left w:val="none" w:sz="0" w:space="0" w:color="auto"/>
                  <w:right w:val="none" w:sz="0" w:space="0" w:color="auto"/>
                </w:tcBorders>
                <w:vAlign w:val="center"/>
                <w:hideMark/>
              </w:tcPr>
            </w:tcPrChange>
          </w:tcPr>
          <w:p w14:paraId="12AFD6AD"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327" w:author="Aleksander Hansen" w:date="2013-02-16T23:43:00Z">
                  <w:rPr>
                    <w:sz w:val="24"/>
                    <w:szCs w:val="24"/>
                  </w:rPr>
                </w:rPrChange>
              </w:rPr>
            </w:pPr>
            <w:r w:rsidRPr="00475B78">
              <w:rPr>
                <w:b/>
                <w:rPrChange w:id="8328" w:author="Aleksander Hansen" w:date="2013-02-16T23:43:00Z">
                  <w:rPr/>
                </w:rPrChange>
              </w:rPr>
              <w:t xml:space="preserve">AA </w:t>
            </w:r>
          </w:p>
        </w:tc>
        <w:tc>
          <w:tcPr>
            <w:tcW w:w="220" w:type="dxa"/>
            <w:tcBorders>
              <w:left w:val="none" w:sz="0" w:space="0" w:color="auto"/>
              <w:right w:val="none" w:sz="0" w:space="0" w:color="auto"/>
            </w:tcBorders>
            <w:vAlign w:val="center"/>
            <w:hideMark/>
            <w:tcPrChange w:id="8329" w:author="Aleksander Hansen" w:date="2013-02-16T23:42:00Z">
              <w:tcPr>
                <w:tcW w:w="220" w:type="dxa"/>
                <w:tcBorders>
                  <w:left w:val="none" w:sz="0" w:space="0" w:color="auto"/>
                  <w:right w:val="none" w:sz="0" w:space="0" w:color="auto"/>
                </w:tcBorders>
                <w:vAlign w:val="center"/>
                <w:hideMark/>
              </w:tcPr>
            </w:tcPrChange>
          </w:tcPr>
          <w:p w14:paraId="7ECB5B3F"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rFonts w:asciiTheme="majorHAnsi" w:hAnsiTheme="majorHAnsi"/>
                <w:b/>
                <w:rPrChange w:id="8330" w:author="Aleksander Hansen" w:date="2013-02-16T23:43:00Z">
                  <w:rPr>
                    <w:rFonts w:asciiTheme="majorHAnsi" w:hAnsiTheme="majorHAnsi"/>
                    <w:sz w:val="24"/>
                    <w:szCs w:val="24"/>
                  </w:rPr>
                </w:rPrChange>
              </w:rPr>
            </w:pPr>
          </w:p>
        </w:tc>
        <w:tc>
          <w:tcPr>
            <w:tcW w:w="1092" w:type="dxa"/>
            <w:tcBorders>
              <w:left w:val="none" w:sz="0" w:space="0" w:color="auto"/>
              <w:right w:val="none" w:sz="0" w:space="0" w:color="auto"/>
            </w:tcBorders>
            <w:vAlign w:val="center"/>
            <w:hideMark/>
            <w:tcPrChange w:id="8331" w:author="Aleksander Hansen" w:date="2013-02-16T23:42:00Z">
              <w:tcPr>
                <w:tcW w:w="1092" w:type="dxa"/>
                <w:tcBorders>
                  <w:left w:val="none" w:sz="0" w:space="0" w:color="auto"/>
                  <w:right w:val="none" w:sz="0" w:space="0" w:color="auto"/>
                </w:tcBorders>
                <w:vAlign w:val="center"/>
                <w:hideMark/>
              </w:tcPr>
            </w:tcPrChange>
          </w:tcPr>
          <w:p w14:paraId="5A788D20"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332" w:author="Aleksander Hansen" w:date="2013-02-16T23:43:00Z">
                  <w:rPr>
                    <w:sz w:val="24"/>
                    <w:szCs w:val="24"/>
                  </w:rPr>
                </w:rPrChange>
              </w:rPr>
            </w:pPr>
            <w:r w:rsidRPr="00475B78">
              <w:rPr>
                <w:b/>
                <w:rPrChange w:id="8333" w:author="Aleksander Hansen" w:date="2013-02-16T23:43:00Z">
                  <w:rPr/>
                </w:rPrChange>
              </w:rPr>
              <w:t xml:space="preserve">Aa2 </w:t>
            </w:r>
          </w:p>
        </w:tc>
        <w:tc>
          <w:tcPr>
            <w:tcW w:w="3400" w:type="dxa"/>
            <w:tcBorders>
              <w:left w:val="none" w:sz="0" w:space="0" w:color="auto"/>
            </w:tcBorders>
            <w:vAlign w:val="center"/>
            <w:hideMark/>
            <w:tcPrChange w:id="8334" w:author="Aleksander Hansen" w:date="2013-02-16T23:42:00Z">
              <w:tcPr>
                <w:tcW w:w="3400" w:type="dxa"/>
                <w:tcBorders>
                  <w:left w:val="none" w:sz="0" w:space="0" w:color="auto"/>
                </w:tcBorders>
                <w:vAlign w:val="center"/>
                <w:hideMark/>
              </w:tcPr>
            </w:tcPrChange>
          </w:tcPr>
          <w:p w14:paraId="5DCAED99"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335" w:author="Aleksander Hansen" w:date="2013-02-16T23:43:00Z">
                  <w:rPr>
                    <w:sz w:val="24"/>
                    <w:szCs w:val="24"/>
                  </w:rPr>
                </w:rPrChange>
              </w:rPr>
            </w:pPr>
            <w:r w:rsidRPr="00475B78">
              <w:rPr>
                <w:b/>
                <w:rPrChange w:id="8336" w:author="Aleksander Hansen" w:date="2013-02-16T23:43:00Z">
                  <w:rPr/>
                </w:rPrChange>
              </w:rPr>
              <w:t xml:space="preserve">High quality and subject to very low credit risk </w:t>
            </w:r>
          </w:p>
        </w:tc>
      </w:tr>
      <w:tr w:rsidR="00994066" w:rsidRPr="00861AF9" w14:paraId="2B1998A3" w14:textId="77777777" w:rsidTr="00475B78">
        <w:trPr>
          <w:cnfStyle w:val="000000100000" w:firstRow="0" w:lastRow="0" w:firstColumn="0" w:lastColumn="0" w:oddVBand="0" w:evenVBand="0" w:oddHBand="1" w:evenHBand="0" w:firstRowFirstColumn="0" w:firstRowLastColumn="0" w:lastRowFirstColumn="0" w:lastRowLastColumn="0"/>
          <w:trHeight w:hRule="exact" w:val="468"/>
          <w:jc w:val="center"/>
          <w:trPrChange w:id="8337"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shd w:val="clear" w:color="auto" w:fill="auto"/>
            <w:vAlign w:val="center"/>
            <w:hideMark/>
            <w:tcPrChange w:id="8338" w:author="Aleksander Hansen" w:date="2013-02-16T23:42:00Z">
              <w:tcPr>
                <w:tcW w:w="3557" w:type="dxa"/>
                <w:tcBorders>
                  <w:right w:val="none" w:sz="0" w:space="0" w:color="auto"/>
                </w:tcBorders>
                <w:vAlign w:val="center"/>
                <w:hideMark/>
              </w:tcPr>
            </w:tcPrChange>
          </w:tcPr>
          <w:p w14:paraId="11B3A139" w14:textId="77777777" w:rsidR="00994066" w:rsidRPr="00861AF9" w:rsidRDefault="00994066" w:rsidP="006F0942">
            <w:pPr>
              <w:pStyle w:val="Text"/>
              <w:cnfStyle w:val="001000100000" w:firstRow="0" w:lastRow="0" w:firstColumn="1" w:lastColumn="0" w:oddVBand="0" w:evenVBand="0" w:oddHBand="1" w:evenHBand="0" w:firstRowFirstColumn="0" w:firstRowLastColumn="0" w:lastRowFirstColumn="0" w:lastRowLastColumn="0"/>
              <w:rPr>
                <w:rFonts w:asciiTheme="majorHAnsi" w:hAnsiTheme="majorHAnsi"/>
              </w:rPr>
            </w:pPr>
          </w:p>
        </w:tc>
        <w:tc>
          <w:tcPr>
            <w:tcW w:w="889" w:type="dxa"/>
            <w:tcBorders>
              <w:left w:val="none" w:sz="0" w:space="0" w:color="auto"/>
              <w:right w:val="none" w:sz="0" w:space="0" w:color="auto"/>
            </w:tcBorders>
            <w:shd w:val="clear" w:color="auto" w:fill="auto"/>
            <w:vAlign w:val="center"/>
            <w:hideMark/>
            <w:tcPrChange w:id="8339" w:author="Aleksander Hansen" w:date="2013-02-16T23:42:00Z">
              <w:tcPr>
                <w:tcW w:w="889" w:type="dxa"/>
                <w:tcBorders>
                  <w:left w:val="none" w:sz="0" w:space="0" w:color="auto"/>
                  <w:right w:val="none" w:sz="0" w:space="0" w:color="auto"/>
                </w:tcBorders>
                <w:vAlign w:val="center"/>
                <w:hideMark/>
              </w:tcPr>
            </w:tcPrChange>
          </w:tcPr>
          <w:p w14:paraId="333CD4E2" w14:textId="77777777" w:rsidR="00994066" w:rsidRPr="00FC3197" w:rsidRDefault="00994066" w:rsidP="006F0942">
            <w:pPr>
              <w:pStyle w:val="Text"/>
              <w:cnfStyle w:val="000000100000" w:firstRow="0" w:lastRow="0" w:firstColumn="0" w:lastColumn="0" w:oddVBand="0" w:evenVBand="0" w:oddHBand="1" w:evenHBand="0" w:firstRowFirstColumn="0" w:firstRowLastColumn="0" w:lastRowFirstColumn="0" w:lastRowLastColumn="0"/>
            </w:pPr>
            <w:r w:rsidRPr="00FC3197">
              <w:t xml:space="preserve">AA- </w:t>
            </w:r>
          </w:p>
        </w:tc>
        <w:tc>
          <w:tcPr>
            <w:tcW w:w="220" w:type="dxa"/>
            <w:tcBorders>
              <w:left w:val="none" w:sz="0" w:space="0" w:color="auto"/>
              <w:right w:val="none" w:sz="0" w:space="0" w:color="auto"/>
            </w:tcBorders>
            <w:shd w:val="clear" w:color="auto" w:fill="auto"/>
            <w:vAlign w:val="center"/>
            <w:hideMark/>
            <w:tcPrChange w:id="8340" w:author="Aleksander Hansen" w:date="2013-02-16T23:42:00Z">
              <w:tcPr>
                <w:tcW w:w="220" w:type="dxa"/>
                <w:tcBorders>
                  <w:left w:val="none" w:sz="0" w:space="0" w:color="auto"/>
                  <w:right w:val="none" w:sz="0" w:space="0" w:color="auto"/>
                </w:tcBorders>
                <w:vAlign w:val="center"/>
                <w:hideMark/>
              </w:tcPr>
            </w:tcPrChange>
          </w:tcPr>
          <w:p w14:paraId="3FBFBF63" w14:textId="77777777" w:rsidR="00994066" w:rsidRPr="00861AF9"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092" w:type="dxa"/>
            <w:tcBorders>
              <w:left w:val="none" w:sz="0" w:space="0" w:color="auto"/>
              <w:right w:val="none" w:sz="0" w:space="0" w:color="auto"/>
            </w:tcBorders>
            <w:shd w:val="clear" w:color="auto" w:fill="auto"/>
            <w:vAlign w:val="center"/>
            <w:hideMark/>
            <w:tcPrChange w:id="8341" w:author="Aleksander Hansen" w:date="2013-02-16T23:42:00Z">
              <w:tcPr>
                <w:tcW w:w="1092" w:type="dxa"/>
                <w:tcBorders>
                  <w:left w:val="none" w:sz="0" w:space="0" w:color="auto"/>
                  <w:right w:val="none" w:sz="0" w:space="0" w:color="auto"/>
                </w:tcBorders>
                <w:vAlign w:val="center"/>
                <w:hideMark/>
              </w:tcPr>
            </w:tcPrChange>
          </w:tcPr>
          <w:p w14:paraId="3A1E1846" w14:textId="77777777" w:rsidR="00994066" w:rsidRPr="00FC3197" w:rsidRDefault="00994066" w:rsidP="006F0942">
            <w:pPr>
              <w:pStyle w:val="Text"/>
              <w:cnfStyle w:val="000000100000" w:firstRow="0" w:lastRow="0" w:firstColumn="0" w:lastColumn="0" w:oddVBand="0" w:evenVBand="0" w:oddHBand="1" w:evenHBand="0" w:firstRowFirstColumn="0" w:firstRowLastColumn="0" w:lastRowFirstColumn="0" w:lastRowLastColumn="0"/>
            </w:pPr>
            <w:r w:rsidRPr="00FC3197">
              <w:t xml:space="preserve">Aa3 </w:t>
            </w:r>
          </w:p>
        </w:tc>
        <w:tc>
          <w:tcPr>
            <w:tcW w:w="3400" w:type="dxa"/>
            <w:tcBorders>
              <w:left w:val="none" w:sz="0" w:space="0" w:color="auto"/>
            </w:tcBorders>
            <w:shd w:val="clear" w:color="auto" w:fill="auto"/>
            <w:vAlign w:val="center"/>
            <w:hideMark/>
            <w:tcPrChange w:id="8342" w:author="Aleksander Hansen" w:date="2013-02-16T23:42:00Z">
              <w:tcPr>
                <w:tcW w:w="3400" w:type="dxa"/>
                <w:tcBorders>
                  <w:left w:val="none" w:sz="0" w:space="0" w:color="auto"/>
                </w:tcBorders>
                <w:vAlign w:val="center"/>
                <w:hideMark/>
              </w:tcPr>
            </w:tcPrChange>
          </w:tcPr>
          <w:p w14:paraId="2F961111" w14:textId="77777777" w:rsidR="00994066" w:rsidRPr="00861AF9"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994066" w:rsidRPr="00861AF9" w14:paraId="48EDEF38" w14:textId="77777777" w:rsidTr="00475B78">
        <w:trPr>
          <w:cnfStyle w:val="000000010000" w:firstRow="0" w:lastRow="0" w:firstColumn="0" w:lastColumn="0" w:oddVBand="0" w:evenVBand="0" w:oddHBand="0" w:evenHBand="1" w:firstRowFirstColumn="0" w:firstRowLastColumn="0" w:lastRowFirstColumn="0" w:lastRowLastColumn="0"/>
          <w:trHeight w:hRule="exact" w:val="468"/>
          <w:jc w:val="center"/>
          <w:trPrChange w:id="8343"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vAlign w:val="center"/>
            <w:hideMark/>
            <w:tcPrChange w:id="8344" w:author="Aleksander Hansen" w:date="2013-02-16T23:42:00Z">
              <w:tcPr>
                <w:tcW w:w="3557" w:type="dxa"/>
                <w:tcBorders>
                  <w:right w:val="none" w:sz="0" w:space="0" w:color="auto"/>
                </w:tcBorders>
                <w:vAlign w:val="center"/>
                <w:hideMark/>
              </w:tcPr>
            </w:tcPrChange>
          </w:tcPr>
          <w:p w14:paraId="1001686E" w14:textId="77777777" w:rsidR="00994066" w:rsidRPr="00861AF9" w:rsidRDefault="00994066" w:rsidP="006F0942">
            <w:pPr>
              <w:pStyle w:val="Text"/>
              <w:cnfStyle w:val="001000010000" w:firstRow="0" w:lastRow="0" w:firstColumn="1" w:lastColumn="0" w:oddVBand="0" w:evenVBand="0" w:oddHBand="0" w:evenHBand="1" w:firstRowFirstColumn="0" w:firstRowLastColumn="0" w:lastRowFirstColumn="0" w:lastRowLastColumn="0"/>
              <w:rPr>
                <w:rFonts w:asciiTheme="majorHAnsi" w:hAnsiTheme="majorHAnsi"/>
              </w:rPr>
            </w:pPr>
          </w:p>
        </w:tc>
        <w:tc>
          <w:tcPr>
            <w:tcW w:w="889" w:type="dxa"/>
            <w:tcBorders>
              <w:left w:val="none" w:sz="0" w:space="0" w:color="auto"/>
              <w:right w:val="none" w:sz="0" w:space="0" w:color="auto"/>
            </w:tcBorders>
            <w:vAlign w:val="center"/>
            <w:hideMark/>
            <w:tcPrChange w:id="8345" w:author="Aleksander Hansen" w:date="2013-02-16T23:42:00Z">
              <w:tcPr>
                <w:tcW w:w="889" w:type="dxa"/>
                <w:tcBorders>
                  <w:left w:val="none" w:sz="0" w:space="0" w:color="auto"/>
                  <w:right w:val="none" w:sz="0" w:space="0" w:color="auto"/>
                </w:tcBorders>
                <w:vAlign w:val="center"/>
                <w:hideMark/>
              </w:tcPr>
            </w:tcPrChange>
          </w:tcPr>
          <w:p w14:paraId="210FF4D1" w14:textId="77777777" w:rsidR="00994066" w:rsidRPr="00FC3197" w:rsidRDefault="00994066" w:rsidP="006F0942">
            <w:pPr>
              <w:pStyle w:val="Text"/>
              <w:cnfStyle w:val="000000010000" w:firstRow="0" w:lastRow="0" w:firstColumn="0" w:lastColumn="0" w:oddVBand="0" w:evenVBand="0" w:oddHBand="0" w:evenHBand="1" w:firstRowFirstColumn="0" w:firstRowLastColumn="0" w:lastRowFirstColumn="0" w:lastRowLastColumn="0"/>
            </w:pPr>
            <w:r w:rsidRPr="00FC3197">
              <w:t xml:space="preserve">A+ </w:t>
            </w:r>
          </w:p>
        </w:tc>
        <w:tc>
          <w:tcPr>
            <w:tcW w:w="220" w:type="dxa"/>
            <w:tcBorders>
              <w:left w:val="none" w:sz="0" w:space="0" w:color="auto"/>
              <w:right w:val="none" w:sz="0" w:space="0" w:color="auto"/>
            </w:tcBorders>
            <w:vAlign w:val="center"/>
            <w:hideMark/>
            <w:tcPrChange w:id="8346" w:author="Aleksander Hansen" w:date="2013-02-16T23:42:00Z">
              <w:tcPr>
                <w:tcW w:w="220" w:type="dxa"/>
                <w:tcBorders>
                  <w:left w:val="none" w:sz="0" w:space="0" w:color="auto"/>
                  <w:right w:val="none" w:sz="0" w:space="0" w:color="auto"/>
                </w:tcBorders>
                <w:vAlign w:val="center"/>
                <w:hideMark/>
              </w:tcPr>
            </w:tcPrChange>
          </w:tcPr>
          <w:p w14:paraId="7C2FB9E2" w14:textId="77777777" w:rsidR="00994066" w:rsidRPr="00861AF9" w:rsidRDefault="00994066" w:rsidP="006F0942">
            <w:pPr>
              <w:pStyle w:val="Text"/>
              <w:cnfStyle w:val="000000010000" w:firstRow="0" w:lastRow="0" w:firstColumn="0" w:lastColumn="0" w:oddVBand="0" w:evenVBand="0" w:oddHBand="0" w:evenHBand="1" w:firstRowFirstColumn="0" w:firstRowLastColumn="0" w:lastRowFirstColumn="0" w:lastRowLastColumn="0"/>
              <w:rPr>
                <w:rFonts w:asciiTheme="majorHAnsi" w:hAnsiTheme="majorHAnsi"/>
              </w:rPr>
            </w:pPr>
          </w:p>
        </w:tc>
        <w:tc>
          <w:tcPr>
            <w:tcW w:w="1092" w:type="dxa"/>
            <w:tcBorders>
              <w:left w:val="none" w:sz="0" w:space="0" w:color="auto"/>
              <w:right w:val="none" w:sz="0" w:space="0" w:color="auto"/>
            </w:tcBorders>
            <w:vAlign w:val="center"/>
            <w:hideMark/>
            <w:tcPrChange w:id="8347" w:author="Aleksander Hansen" w:date="2013-02-16T23:42:00Z">
              <w:tcPr>
                <w:tcW w:w="1092" w:type="dxa"/>
                <w:tcBorders>
                  <w:left w:val="none" w:sz="0" w:space="0" w:color="auto"/>
                  <w:right w:val="none" w:sz="0" w:space="0" w:color="auto"/>
                </w:tcBorders>
                <w:vAlign w:val="center"/>
                <w:hideMark/>
              </w:tcPr>
            </w:tcPrChange>
          </w:tcPr>
          <w:p w14:paraId="4DFB09A3" w14:textId="77777777" w:rsidR="00994066" w:rsidRPr="00FC3197" w:rsidRDefault="00994066" w:rsidP="006F0942">
            <w:pPr>
              <w:pStyle w:val="Text"/>
              <w:cnfStyle w:val="000000010000" w:firstRow="0" w:lastRow="0" w:firstColumn="0" w:lastColumn="0" w:oddVBand="0" w:evenVBand="0" w:oddHBand="0" w:evenHBand="1" w:firstRowFirstColumn="0" w:firstRowLastColumn="0" w:lastRowFirstColumn="0" w:lastRowLastColumn="0"/>
            </w:pPr>
            <w:r w:rsidRPr="00FC3197">
              <w:t xml:space="preserve">A1 </w:t>
            </w:r>
          </w:p>
        </w:tc>
        <w:tc>
          <w:tcPr>
            <w:tcW w:w="3400" w:type="dxa"/>
            <w:tcBorders>
              <w:left w:val="none" w:sz="0" w:space="0" w:color="auto"/>
            </w:tcBorders>
            <w:vAlign w:val="center"/>
            <w:hideMark/>
            <w:tcPrChange w:id="8348" w:author="Aleksander Hansen" w:date="2013-02-16T23:42:00Z">
              <w:tcPr>
                <w:tcW w:w="3400" w:type="dxa"/>
                <w:tcBorders>
                  <w:left w:val="none" w:sz="0" w:space="0" w:color="auto"/>
                </w:tcBorders>
                <w:vAlign w:val="center"/>
                <w:hideMark/>
              </w:tcPr>
            </w:tcPrChange>
          </w:tcPr>
          <w:p w14:paraId="32AD99B1" w14:textId="77777777" w:rsidR="00994066" w:rsidRPr="00861AF9" w:rsidRDefault="00994066" w:rsidP="006F0942">
            <w:pPr>
              <w:pStyle w:val="Text"/>
              <w:cnfStyle w:val="000000010000" w:firstRow="0" w:lastRow="0" w:firstColumn="0" w:lastColumn="0" w:oddVBand="0" w:evenVBand="0" w:oddHBand="0" w:evenHBand="1" w:firstRowFirstColumn="0" w:firstRowLastColumn="0" w:lastRowFirstColumn="0" w:lastRowLastColumn="0"/>
              <w:rPr>
                <w:rFonts w:asciiTheme="majorHAnsi" w:hAnsiTheme="majorHAnsi"/>
              </w:rPr>
            </w:pPr>
          </w:p>
        </w:tc>
      </w:tr>
      <w:tr w:rsidR="00994066" w:rsidRPr="00861AF9" w14:paraId="3289ECA3" w14:textId="77777777" w:rsidTr="00475B78">
        <w:trPr>
          <w:cnfStyle w:val="000000100000" w:firstRow="0" w:lastRow="0" w:firstColumn="0" w:lastColumn="0" w:oddVBand="0" w:evenVBand="0" w:oddHBand="1" w:evenHBand="0" w:firstRowFirstColumn="0" w:firstRowLastColumn="0" w:lastRowFirstColumn="0" w:lastRowLastColumn="0"/>
          <w:trHeight w:val="795"/>
          <w:jc w:val="center"/>
          <w:trPrChange w:id="8349" w:author="Aleksander Hansen" w:date="2013-02-16T23:42:00Z">
            <w:trPr>
              <w:trHeight w:val="795"/>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shd w:val="clear" w:color="auto" w:fill="auto"/>
            <w:vAlign w:val="center"/>
            <w:hideMark/>
            <w:tcPrChange w:id="8350" w:author="Aleksander Hansen" w:date="2013-02-16T23:42:00Z">
              <w:tcPr>
                <w:tcW w:w="3557" w:type="dxa"/>
                <w:tcBorders>
                  <w:right w:val="none" w:sz="0" w:space="0" w:color="auto"/>
                </w:tcBorders>
                <w:vAlign w:val="center"/>
                <w:hideMark/>
              </w:tcPr>
            </w:tcPrChange>
          </w:tcPr>
          <w:p w14:paraId="6AFF21F7" w14:textId="77777777" w:rsidR="00994066" w:rsidRPr="00FC3197" w:rsidRDefault="00994066" w:rsidP="006F0942">
            <w:pPr>
              <w:pStyle w:val="Text"/>
              <w:cnfStyle w:val="001000100000" w:firstRow="0" w:lastRow="0" w:firstColumn="1" w:lastColumn="0" w:oddVBand="0" w:evenVBand="0" w:oddHBand="1" w:evenHBand="0" w:firstRowFirstColumn="0" w:firstRowLastColumn="0" w:lastRowFirstColumn="0" w:lastRowLastColumn="0"/>
            </w:pPr>
            <w:r w:rsidRPr="00FC3197">
              <w:t xml:space="preserve">Capacity to meet obligation still strong but susceptible to adverse changes in economic conditions </w:t>
            </w:r>
          </w:p>
        </w:tc>
        <w:tc>
          <w:tcPr>
            <w:tcW w:w="889" w:type="dxa"/>
            <w:tcBorders>
              <w:left w:val="none" w:sz="0" w:space="0" w:color="auto"/>
              <w:right w:val="none" w:sz="0" w:space="0" w:color="auto"/>
            </w:tcBorders>
            <w:shd w:val="clear" w:color="auto" w:fill="auto"/>
            <w:vAlign w:val="center"/>
            <w:hideMark/>
            <w:tcPrChange w:id="8351" w:author="Aleksander Hansen" w:date="2013-02-16T23:42:00Z">
              <w:tcPr>
                <w:tcW w:w="889" w:type="dxa"/>
                <w:tcBorders>
                  <w:left w:val="none" w:sz="0" w:space="0" w:color="auto"/>
                  <w:right w:val="none" w:sz="0" w:space="0" w:color="auto"/>
                </w:tcBorders>
                <w:vAlign w:val="center"/>
                <w:hideMark/>
              </w:tcPr>
            </w:tcPrChange>
          </w:tcPr>
          <w:p w14:paraId="58C6ECC7"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b/>
                <w:rPrChange w:id="8352" w:author="Aleksander Hansen" w:date="2013-02-16T23:43:00Z">
                  <w:rPr>
                    <w:sz w:val="24"/>
                    <w:szCs w:val="24"/>
                  </w:rPr>
                </w:rPrChange>
              </w:rPr>
            </w:pPr>
            <w:r w:rsidRPr="00475B78">
              <w:rPr>
                <w:b/>
                <w:rPrChange w:id="8353" w:author="Aleksander Hansen" w:date="2013-02-16T23:43:00Z">
                  <w:rPr/>
                </w:rPrChange>
              </w:rPr>
              <w:t xml:space="preserve">A </w:t>
            </w:r>
          </w:p>
        </w:tc>
        <w:tc>
          <w:tcPr>
            <w:tcW w:w="220" w:type="dxa"/>
            <w:tcBorders>
              <w:left w:val="none" w:sz="0" w:space="0" w:color="auto"/>
              <w:right w:val="none" w:sz="0" w:space="0" w:color="auto"/>
            </w:tcBorders>
            <w:shd w:val="clear" w:color="auto" w:fill="auto"/>
            <w:vAlign w:val="center"/>
            <w:hideMark/>
            <w:tcPrChange w:id="8354" w:author="Aleksander Hansen" w:date="2013-02-16T23:42:00Z">
              <w:tcPr>
                <w:tcW w:w="220" w:type="dxa"/>
                <w:tcBorders>
                  <w:left w:val="none" w:sz="0" w:space="0" w:color="auto"/>
                  <w:right w:val="none" w:sz="0" w:space="0" w:color="auto"/>
                </w:tcBorders>
                <w:vAlign w:val="center"/>
                <w:hideMark/>
              </w:tcPr>
            </w:tcPrChange>
          </w:tcPr>
          <w:p w14:paraId="62766548"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b/>
                <w:rPrChange w:id="8355" w:author="Aleksander Hansen" w:date="2013-02-16T23:43:00Z">
                  <w:rPr>
                    <w:rFonts w:asciiTheme="majorHAnsi" w:hAnsiTheme="majorHAnsi"/>
                    <w:sz w:val="24"/>
                    <w:szCs w:val="24"/>
                  </w:rPr>
                </w:rPrChange>
              </w:rPr>
            </w:pPr>
          </w:p>
        </w:tc>
        <w:tc>
          <w:tcPr>
            <w:tcW w:w="1092" w:type="dxa"/>
            <w:tcBorders>
              <w:left w:val="none" w:sz="0" w:space="0" w:color="auto"/>
              <w:right w:val="none" w:sz="0" w:space="0" w:color="auto"/>
            </w:tcBorders>
            <w:shd w:val="clear" w:color="auto" w:fill="auto"/>
            <w:vAlign w:val="center"/>
            <w:hideMark/>
            <w:tcPrChange w:id="8356" w:author="Aleksander Hansen" w:date="2013-02-16T23:42:00Z">
              <w:tcPr>
                <w:tcW w:w="1092" w:type="dxa"/>
                <w:tcBorders>
                  <w:left w:val="none" w:sz="0" w:space="0" w:color="auto"/>
                  <w:right w:val="none" w:sz="0" w:space="0" w:color="auto"/>
                </w:tcBorders>
                <w:vAlign w:val="center"/>
                <w:hideMark/>
              </w:tcPr>
            </w:tcPrChange>
          </w:tcPr>
          <w:p w14:paraId="731876EF"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b/>
                <w:rPrChange w:id="8357" w:author="Aleksander Hansen" w:date="2013-02-16T23:43:00Z">
                  <w:rPr>
                    <w:sz w:val="24"/>
                    <w:szCs w:val="24"/>
                  </w:rPr>
                </w:rPrChange>
              </w:rPr>
            </w:pPr>
            <w:r w:rsidRPr="00475B78">
              <w:rPr>
                <w:b/>
                <w:rPrChange w:id="8358" w:author="Aleksander Hansen" w:date="2013-02-16T23:43:00Z">
                  <w:rPr/>
                </w:rPrChange>
              </w:rPr>
              <w:t xml:space="preserve">A2 </w:t>
            </w:r>
          </w:p>
        </w:tc>
        <w:tc>
          <w:tcPr>
            <w:tcW w:w="3400" w:type="dxa"/>
            <w:tcBorders>
              <w:left w:val="none" w:sz="0" w:space="0" w:color="auto"/>
            </w:tcBorders>
            <w:shd w:val="clear" w:color="auto" w:fill="auto"/>
            <w:vAlign w:val="center"/>
            <w:hideMark/>
            <w:tcPrChange w:id="8359" w:author="Aleksander Hansen" w:date="2013-02-16T23:42:00Z">
              <w:tcPr>
                <w:tcW w:w="3400" w:type="dxa"/>
                <w:tcBorders>
                  <w:left w:val="none" w:sz="0" w:space="0" w:color="auto"/>
                </w:tcBorders>
                <w:vAlign w:val="center"/>
                <w:hideMark/>
              </w:tcPr>
            </w:tcPrChange>
          </w:tcPr>
          <w:p w14:paraId="0C97B1BA"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b/>
                <w:rPrChange w:id="8360" w:author="Aleksander Hansen" w:date="2013-02-16T23:43:00Z">
                  <w:rPr>
                    <w:sz w:val="24"/>
                    <w:szCs w:val="24"/>
                  </w:rPr>
                </w:rPrChange>
              </w:rPr>
            </w:pPr>
            <w:r w:rsidRPr="00475B78">
              <w:rPr>
                <w:b/>
                <w:rPrChange w:id="8361" w:author="Aleksander Hansen" w:date="2013-02-16T23:43:00Z">
                  <w:rPr/>
                </w:rPrChange>
              </w:rPr>
              <w:t xml:space="preserve">Considered upper-medium grade and subject to low credit risk </w:t>
            </w:r>
          </w:p>
        </w:tc>
      </w:tr>
      <w:tr w:rsidR="00994066" w:rsidRPr="00861AF9" w14:paraId="607A1391" w14:textId="77777777" w:rsidTr="00475B78">
        <w:trPr>
          <w:cnfStyle w:val="000000010000" w:firstRow="0" w:lastRow="0" w:firstColumn="0" w:lastColumn="0" w:oddVBand="0" w:evenVBand="0" w:oddHBand="0" w:evenHBand="1" w:firstRowFirstColumn="0" w:firstRowLastColumn="0" w:lastRowFirstColumn="0" w:lastRowLastColumn="0"/>
          <w:trHeight w:hRule="exact" w:val="468"/>
          <w:jc w:val="center"/>
          <w:trPrChange w:id="8362"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vAlign w:val="center"/>
            <w:hideMark/>
            <w:tcPrChange w:id="8363" w:author="Aleksander Hansen" w:date="2013-02-16T23:42:00Z">
              <w:tcPr>
                <w:tcW w:w="3557" w:type="dxa"/>
                <w:tcBorders>
                  <w:right w:val="none" w:sz="0" w:space="0" w:color="auto"/>
                </w:tcBorders>
                <w:vAlign w:val="center"/>
                <w:hideMark/>
              </w:tcPr>
            </w:tcPrChange>
          </w:tcPr>
          <w:p w14:paraId="7047E84D" w14:textId="77777777" w:rsidR="00994066" w:rsidRPr="00861AF9" w:rsidRDefault="00994066" w:rsidP="006F0942">
            <w:pPr>
              <w:pStyle w:val="Text"/>
              <w:cnfStyle w:val="001000010000" w:firstRow="0" w:lastRow="0" w:firstColumn="1" w:lastColumn="0" w:oddVBand="0" w:evenVBand="0" w:oddHBand="0" w:evenHBand="1" w:firstRowFirstColumn="0" w:firstRowLastColumn="0" w:lastRowFirstColumn="0" w:lastRowLastColumn="0"/>
              <w:rPr>
                <w:rFonts w:asciiTheme="majorHAnsi" w:hAnsiTheme="majorHAnsi"/>
              </w:rPr>
            </w:pPr>
          </w:p>
        </w:tc>
        <w:tc>
          <w:tcPr>
            <w:tcW w:w="889" w:type="dxa"/>
            <w:tcBorders>
              <w:left w:val="none" w:sz="0" w:space="0" w:color="auto"/>
              <w:right w:val="none" w:sz="0" w:space="0" w:color="auto"/>
            </w:tcBorders>
            <w:vAlign w:val="center"/>
            <w:hideMark/>
            <w:tcPrChange w:id="8364" w:author="Aleksander Hansen" w:date="2013-02-16T23:42:00Z">
              <w:tcPr>
                <w:tcW w:w="889" w:type="dxa"/>
                <w:tcBorders>
                  <w:left w:val="none" w:sz="0" w:space="0" w:color="auto"/>
                  <w:right w:val="none" w:sz="0" w:space="0" w:color="auto"/>
                </w:tcBorders>
                <w:vAlign w:val="center"/>
                <w:hideMark/>
              </w:tcPr>
            </w:tcPrChange>
          </w:tcPr>
          <w:p w14:paraId="11A7CFEE" w14:textId="77777777" w:rsidR="00994066" w:rsidRPr="00FC3197" w:rsidRDefault="00994066" w:rsidP="006F0942">
            <w:pPr>
              <w:pStyle w:val="Text"/>
              <w:cnfStyle w:val="000000010000" w:firstRow="0" w:lastRow="0" w:firstColumn="0" w:lastColumn="0" w:oddVBand="0" w:evenVBand="0" w:oddHBand="0" w:evenHBand="1" w:firstRowFirstColumn="0" w:firstRowLastColumn="0" w:lastRowFirstColumn="0" w:lastRowLastColumn="0"/>
            </w:pPr>
            <w:r w:rsidRPr="00FC3197">
              <w:t xml:space="preserve">A- </w:t>
            </w:r>
          </w:p>
        </w:tc>
        <w:tc>
          <w:tcPr>
            <w:tcW w:w="220" w:type="dxa"/>
            <w:tcBorders>
              <w:left w:val="none" w:sz="0" w:space="0" w:color="auto"/>
              <w:right w:val="none" w:sz="0" w:space="0" w:color="auto"/>
            </w:tcBorders>
            <w:vAlign w:val="center"/>
            <w:hideMark/>
            <w:tcPrChange w:id="8365" w:author="Aleksander Hansen" w:date="2013-02-16T23:42:00Z">
              <w:tcPr>
                <w:tcW w:w="220" w:type="dxa"/>
                <w:tcBorders>
                  <w:left w:val="none" w:sz="0" w:space="0" w:color="auto"/>
                  <w:right w:val="none" w:sz="0" w:space="0" w:color="auto"/>
                </w:tcBorders>
                <w:vAlign w:val="center"/>
                <w:hideMark/>
              </w:tcPr>
            </w:tcPrChange>
          </w:tcPr>
          <w:p w14:paraId="6DE09DF9" w14:textId="77777777" w:rsidR="00994066" w:rsidRPr="00861AF9" w:rsidRDefault="00994066" w:rsidP="006F0942">
            <w:pPr>
              <w:pStyle w:val="Text"/>
              <w:cnfStyle w:val="000000010000" w:firstRow="0" w:lastRow="0" w:firstColumn="0" w:lastColumn="0" w:oddVBand="0" w:evenVBand="0" w:oddHBand="0" w:evenHBand="1" w:firstRowFirstColumn="0" w:firstRowLastColumn="0" w:lastRowFirstColumn="0" w:lastRowLastColumn="0"/>
              <w:rPr>
                <w:rFonts w:asciiTheme="majorHAnsi" w:hAnsiTheme="majorHAnsi"/>
              </w:rPr>
            </w:pPr>
          </w:p>
        </w:tc>
        <w:tc>
          <w:tcPr>
            <w:tcW w:w="1092" w:type="dxa"/>
            <w:tcBorders>
              <w:left w:val="none" w:sz="0" w:space="0" w:color="auto"/>
              <w:right w:val="none" w:sz="0" w:space="0" w:color="auto"/>
            </w:tcBorders>
            <w:vAlign w:val="center"/>
            <w:hideMark/>
            <w:tcPrChange w:id="8366" w:author="Aleksander Hansen" w:date="2013-02-16T23:42:00Z">
              <w:tcPr>
                <w:tcW w:w="1092" w:type="dxa"/>
                <w:tcBorders>
                  <w:left w:val="none" w:sz="0" w:space="0" w:color="auto"/>
                  <w:right w:val="none" w:sz="0" w:space="0" w:color="auto"/>
                </w:tcBorders>
                <w:vAlign w:val="center"/>
                <w:hideMark/>
              </w:tcPr>
            </w:tcPrChange>
          </w:tcPr>
          <w:p w14:paraId="5D19425B" w14:textId="77777777" w:rsidR="00994066" w:rsidRPr="00FC3197" w:rsidRDefault="00994066" w:rsidP="006F0942">
            <w:pPr>
              <w:pStyle w:val="Text"/>
              <w:cnfStyle w:val="000000010000" w:firstRow="0" w:lastRow="0" w:firstColumn="0" w:lastColumn="0" w:oddVBand="0" w:evenVBand="0" w:oddHBand="0" w:evenHBand="1" w:firstRowFirstColumn="0" w:firstRowLastColumn="0" w:lastRowFirstColumn="0" w:lastRowLastColumn="0"/>
            </w:pPr>
            <w:r w:rsidRPr="00FC3197">
              <w:t xml:space="preserve">A3 </w:t>
            </w:r>
          </w:p>
        </w:tc>
        <w:tc>
          <w:tcPr>
            <w:tcW w:w="3400" w:type="dxa"/>
            <w:tcBorders>
              <w:left w:val="none" w:sz="0" w:space="0" w:color="auto"/>
            </w:tcBorders>
            <w:vAlign w:val="center"/>
            <w:hideMark/>
            <w:tcPrChange w:id="8367" w:author="Aleksander Hansen" w:date="2013-02-16T23:42:00Z">
              <w:tcPr>
                <w:tcW w:w="3400" w:type="dxa"/>
                <w:tcBorders>
                  <w:left w:val="none" w:sz="0" w:space="0" w:color="auto"/>
                </w:tcBorders>
                <w:vAlign w:val="center"/>
                <w:hideMark/>
              </w:tcPr>
            </w:tcPrChange>
          </w:tcPr>
          <w:p w14:paraId="2D13824A" w14:textId="77777777" w:rsidR="00994066" w:rsidRPr="00861AF9" w:rsidRDefault="00994066" w:rsidP="006F0942">
            <w:pPr>
              <w:pStyle w:val="Text"/>
              <w:cnfStyle w:val="000000010000" w:firstRow="0" w:lastRow="0" w:firstColumn="0" w:lastColumn="0" w:oddVBand="0" w:evenVBand="0" w:oddHBand="0" w:evenHBand="1" w:firstRowFirstColumn="0" w:firstRowLastColumn="0" w:lastRowFirstColumn="0" w:lastRowLastColumn="0"/>
              <w:rPr>
                <w:rFonts w:asciiTheme="majorHAnsi" w:hAnsiTheme="majorHAnsi"/>
              </w:rPr>
            </w:pPr>
          </w:p>
        </w:tc>
      </w:tr>
      <w:tr w:rsidR="00994066" w:rsidRPr="00861AF9" w14:paraId="68889495" w14:textId="77777777" w:rsidTr="00475B78">
        <w:trPr>
          <w:cnfStyle w:val="000000100000" w:firstRow="0" w:lastRow="0" w:firstColumn="0" w:lastColumn="0" w:oddVBand="0" w:evenVBand="0" w:oddHBand="1" w:evenHBand="0" w:firstRowFirstColumn="0" w:firstRowLastColumn="0" w:lastRowFirstColumn="0" w:lastRowLastColumn="0"/>
          <w:trHeight w:hRule="exact" w:val="468"/>
          <w:jc w:val="center"/>
          <w:trPrChange w:id="8368"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shd w:val="clear" w:color="auto" w:fill="auto"/>
            <w:vAlign w:val="center"/>
            <w:hideMark/>
            <w:tcPrChange w:id="8369" w:author="Aleksander Hansen" w:date="2013-02-16T23:42:00Z">
              <w:tcPr>
                <w:tcW w:w="3557" w:type="dxa"/>
                <w:tcBorders>
                  <w:right w:val="none" w:sz="0" w:space="0" w:color="auto"/>
                </w:tcBorders>
                <w:vAlign w:val="center"/>
                <w:hideMark/>
              </w:tcPr>
            </w:tcPrChange>
          </w:tcPr>
          <w:p w14:paraId="464D94D7" w14:textId="77777777" w:rsidR="00994066" w:rsidRPr="00861AF9" w:rsidRDefault="00994066" w:rsidP="006F0942">
            <w:pPr>
              <w:pStyle w:val="Text"/>
              <w:cnfStyle w:val="001000100000" w:firstRow="0" w:lastRow="0" w:firstColumn="1" w:lastColumn="0" w:oddVBand="0" w:evenVBand="0" w:oddHBand="1" w:evenHBand="0" w:firstRowFirstColumn="0" w:firstRowLastColumn="0" w:lastRowFirstColumn="0" w:lastRowLastColumn="0"/>
              <w:rPr>
                <w:rFonts w:asciiTheme="majorHAnsi" w:hAnsiTheme="majorHAnsi"/>
              </w:rPr>
            </w:pPr>
          </w:p>
        </w:tc>
        <w:tc>
          <w:tcPr>
            <w:tcW w:w="889" w:type="dxa"/>
            <w:tcBorders>
              <w:left w:val="none" w:sz="0" w:space="0" w:color="auto"/>
              <w:right w:val="none" w:sz="0" w:space="0" w:color="auto"/>
            </w:tcBorders>
            <w:shd w:val="clear" w:color="auto" w:fill="auto"/>
            <w:vAlign w:val="center"/>
            <w:hideMark/>
            <w:tcPrChange w:id="8370" w:author="Aleksander Hansen" w:date="2013-02-16T23:42:00Z">
              <w:tcPr>
                <w:tcW w:w="889" w:type="dxa"/>
                <w:tcBorders>
                  <w:left w:val="none" w:sz="0" w:space="0" w:color="auto"/>
                  <w:right w:val="none" w:sz="0" w:space="0" w:color="auto"/>
                </w:tcBorders>
                <w:vAlign w:val="center"/>
                <w:hideMark/>
              </w:tcPr>
            </w:tcPrChange>
          </w:tcPr>
          <w:p w14:paraId="2953DCEA" w14:textId="77777777" w:rsidR="00994066" w:rsidRPr="00FC3197" w:rsidRDefault="00994066" w:rsidP="006F0942">
            <w:pPr>
              <w:pStyle w:val="Text"/>
              <w:cnfStyle w:val="000000100000" w:firstRow="0" w:lastRow="0" w:firstColumn="0" w:lastColumn="0" w:oddVBand="0" w:evenVBand="0" w:oddHBand="1" w:evenHBand="0" w:firstRowFirstColumn="0" w:firstRowLastColumn="0" w:lastRowFirstColumn="0" w:lastRowLastColumn="0"/>
            </w:pPr>
            <w:r w:rsidRPr="00FC3197">
              <w:t xml:space="preserve">BBB+ </w:t>
            </w:r>
          </w:p>
        </w:tc>
        <w:tc>
          <w:tcPr>
            <w:tcW w:w="220" w:type="dxa"/>
            <w:tcBorders>
              <w:left w:val="none" w:sz="0" w:space="0" w:color="auto"/>
              <w:right w:val="none" w:sz="0" w:space="0" w:color="auto"/>
            </w:tcBorders>
            <w:shd w:val="clear" w:color="auto" w:fill="auto"/>
            <w:vAlign w:val="center"/>
            <w:hideMark/>
            <w:tcPrChange w:id="8371" w:author="Aleksander Hansen" w:date="2013-02-16T23:42:00Z">
              <w:tcPr>
                <w:tcW w:w="220" w:type="dxa"/>
                <w:tcBorders>
                  <w:left w:val="none" w:sz="0" w:space="0" w:color="auto"/>
                  <w:right w:val="none" w:sz="0" w:space="0" w:color="auto"/>
                </w:tcBorders>
                <w:vAlign w:val="center"/>
                <w:hideMark/>
              </w:tcPr>
            </w:tcPrChange>
          </w:tcPr>
          <w:p w14:paraId="114ECA90" w14:textId="77777777" w:rsidR="00994066" w:rsidRPr="00861AF9"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092" w:type="dxa"/>
            <w:tcBorders>
              <w:left w:val="none" w:sz="0" w:space="0" w:color="auto"/>
              <w:right w:val="none" w:sz="0" w:space="0" w:color="auto"/>
            </w:tcBorders>
            <w:shd w:val="clear" w:color="auto" w:fill="auto"/>
            <w:vAlign w:val="center"/>
            <w:hideMark/>
            <w:tcPrChange w:id="8372" w:author="Aleksander Hansen" w:date="2013-02-16T23:42:00Z">
              <w:tcPr>
                <w:tcW w:w="1092" w:type="dxa"/>
                <w:tcBorders>
                  <w:left w:val="none" w:sz="0" w:space="0" w:color="auto"/>
                  <w:right w:val="none" w:sz="0" w:space="0" w:color="auto"/>
                </w:tcBorders>
                <w:vAlign w:val="center"/>
                <w:hideMark/>
              </w:tcPr>
            </w:tcPrChange>
          </w:tcPr>
          <w:p w14:paraId="16BDA9B7" w14:textId="77777777" w:rsidR="00994066" w:rsidRPr="00FC3197" w:rsidRDefault="00994066" w:rsidP="006F0942">
            <w:pPr>
              <w:pStyle w:val="Text"/>
              <w:cnfStyle w:val="000000100000" w:firstRow="0" w:lastRow="0" w:firstColumn="0" w:lastColumn="0" w:oddVBand="0" w:evenVBand="0" w:oddHBand="1" w:evenHBand="0" w:firstRowFirstColumn="0" w:firstRowLastColumn="0" w:lastRowFirstColumn="0" w:lastRowLastColumn="0"/>
            </w:pPr>
            <w:r w:rsidRPr="00FC3197">
              <w:t xml:space="preserve">Baa1 </w:t>
            </w:r>
          </w:p>
        </w:tc>
        <w:tc>
          <w:tcPr>
            <w:tcW w:w="3400" w:type="dxa"/>
            <w:tcBorders>
              <w:left w:val="none" w:sz="0" w:space="0" w:color="auto"/>
            </w:tcBorders>
            <w:shd w:val="clear" w:color="auto" w:fill="auto"/>
            <w:vAlign w:val="center"/>
            <w:hideMark/>
            <w:tcPrChange w:id="8373" w:author="Aleksander Hansen" w:date="2013-02-16T23:42:00Z">
              <w:tcPr>
                <w:tcW w:w="3400" w:type="dxa"/>
                <w:tcBorders>
                  <w:left w:val="none" w:sz="0" w:space="0" w:color="auto"/>
                </w:tcBorders>
                <w:vAlign w:val="center"/>
                <w:hideMark/>
              </w:tcPr>
            </w:tcPrChange>
          </w:tcPr>
          <w:p w14:paraId="05249C30" w14:textId="77777777" w:rsidR="00994066" w:rsidRPr="00861AF9"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994066" w:rsidRPr="00861AF9" w14:paraId="277216AB" w14:textId="77777777" w:rsidTr="00475B78">
        <w:trPr>
          <w:cnfStyle w:val="000000010000" w:firstRow="0" w:lastRow="0" w:firstColumn="0" w:lastColumn="0" w:oddVBand="0" w:evenVBand="0" w:oddHBand="0" w:evenHBand="1" w:firstRowFirstColumn="0" w:firstRowLastColumn="0" w:lastRowFirstColumn="0" w:lastRowLastColumn="0"/>
          <w:trHeight w:hRule="exact" w:val="626"/>
          <w:jc w:val="center"/>
          <w:trPrChange w:id="8374"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vAlign w:val="center"/>
            <w:hideMark/>
            <w:tcPrChange w:id="8375" w:author="Aleksander Hansen" w:date="2013-02-16T23:42:00Z">
              <w:tcPr>
                <w:tcW w:w="3557" w:type="dxa"/>
                <w:tcBorders>
                  <w:right w:val="none" w:sz="0" w:space="0" w:color="auto"/>
                </w:tcBorders>
                <w:vAlign w:val="center"/>
                <w:hideMark/>
              </w:tcPr>
            </w:tcPrChange>
          </w:tcPr>
          <w:p w14:paraId="5AB90C57" w14:textId="77777777" w:rsidR="00994066" w:rsidRPr="00475B78" w:rsidRDefault="00994066" w:rsidP="006F0942">
            <w:pPr>
              <w:pStyle w:val="Text"/>
              <w:cnfStyle w:val="001000010000" w:firstRow="0" w:lastRow="0" w:firstColumn="1" w:lastColumn="0" w:oddVBand="0" w:evenVBand="0" w:oddHBand="0" w:evenHBand="1" w:firstRowFirstColumn="0" w:firstRowLastColumn="0" w:lastRowFirstColumn="0" w:lastRowLastColumn="0"/>
              <w:rPr>
                <w:rPrChange w:id="8376" w:author="Aleksander Hansen" w:date="2013-02-16T23:43:00Z">
                  <w:rPr>
                    <w:b w:val="0"/>
                    <w:bCs w:val="0"/>
                    <w:sz w:val="24"/>
                    <w:szCs w:val="24"/>
                  </w:rPr>
                </w:rPrChange>
              </w:rPr>
            </w:pPr>
            <w:r w:rsidRPr="00475B78">
              <w:t xml:space="preserve">Exhibits adequate “protection parameters” </w:t>
            </w:r>
          </w:p>
        </w:tc>
        <w:tc>
          <w:tcPr>
            <w:tcW w:w="889" w:type="dxa"/>
            <w:tcBorders>
              <w:left w:val="none" w:sz="0" w:space="0" w:color="auto"/>
              <w:right w:val="none" w:sz="0" w:space="0" w:color="auto"/>
            </w:tcBorders>
            <w:vAlign w:val="center"/>
            <w:hideMark/>
            <w:tcPrChange w:id="8377" w:author="Aleksander Hansen" w:date="2013-02-16T23:42:00Z">
              <w:tcPr>
                <w:tcW w:w="889" w:type="dxa"/>
                <w:tcBorders>
                  <w:left w:val="none" w:sz="0" w:space="0" w:color="auto"/>
                  <w:right w:val="none" w:sz="0" w:space="0" w:color="auto"/>
                </w:tcBorders>
                <w:vAlign w:val="center"/>
                <w:hideMark/>
              </w:tcPr>
            </w:tcPrChange>
          </w:tcPr>
          <w:p w14:paraId="081B5B3F"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378" w:author="Aleksander Hansen" w:date="2013-02-16T23:43:00Z">
                  <w:rPr>
                    <w:sz w:val="24"/>
                    <w:szCs w:val="24"/>
                  </w:rPr>
                </w:rPrChange>
              </w:rPr>
            </w:pPr>
            <w:r w:rsidRPr="00475B78">
              <w:rPr>
                <w:b/>
                <w:rPrChange w:id="8379" w:author="Aleksander Hansen" w:date="2013-02-16T23:43:00Z">
                  <w:rPr/>
                </w:rPrChange>
              </w:rPr>
              <w:t xml:space="preserve">BBB </w:t>
            </w:r>
          </w:p>
        </w:tc>
        <w:tc>
          <w:tcPr>
            <w:tcW w:w="220" w:type="dxa"/>
            <w:tcBorders>
              <w:left w:val="none" w:sz="0" w:space="0" w:color="auto"/>
              <w:right w:val="none" w:sz="0" w:space="0" w:color="auto"/>
            </w:tcBorders>
            <w:vAlign w:val="center"/>
            <w:hideMark/>
            <w:tcPrChange w:id="8380" w:author="Aleksander Hansen" w:date="2013-02-16T23:42:00Z">
              <w:tcPr>
                <w:tcW w:w="220" w:type="dxa"/>
                <w:tcBorders>
                  <w:left w:val="none" w:sz="0" w:space="0" w:color="auto"/>
                  <w:right w:val="none" w:sz="0" w:space="0" w:color="auto"/>
                </w:tcBorders>
                <w:vAlign w:val="center"/>
                <w:hideMark/>
              </w:tcPr>
            </w:tcPrChange>
          </w:tcPr>
          <w:p w14:paraId="1C883A1C"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rFonts w:asciiTheme="majorHAnsi" w:hAnsiTheme="majorHAnsi"/>
                <w:b/>
                <w:rPrChange w:id="8381" w:author="Aleksander Hansen" w:date="2013-02-16T23:43:00Z">
                  <w:rPr>
                    <w:rFonts w:asciiTheme="majorHAnsi" w:hAnsiTheme="majorHAnsi"/>
                    <w:sz w:val="24"/>
                    <w:szCs w:val="24"/>
                  </w:rPr>
                </w:rPrChange>
              </w:rPr>
            </w:pPr>
          </w:p>
        </w:tc>
        <w:tc>
          <w:tcPr>
            <w:tcW w:w="1092" w:type="dxa"/>
            <w:tcBorders>
              <w:left w:val="none" w:sz="0" w:space="0" w:color="auto"/>
              <w:right w:val="none" w:sz="0" w:space="0" w:color="auto"/>
            </w:tcBorders>
            <w:vAlign w:val="center"/>
            <w:hideMark/>
            <w:tcPrChange w:id="8382" w:author="Aleksander Hansen" w:date="2013-02-16T23:42:00Z">
              <w:tcPr>
                <w:tcW w:w="1092" w:type="dxa"/>
                <w:tcBorders>
                  <w:left w:val="none" w:sz="0" w:space="0" w:color="auto"/>
                  <w:right w:val="none" w:sz="0" w:space="0" w:color="auto"/>
                </w:tcBorders>
                <w:vAlign w:val="center"/>
                <w:hideMark/>
              </w:tcPr>
            </w:tcPrChange>
          </w:tcPr>
          <w:p w14:paraId="3129FCD2"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383" w:author="Aleksander Hansen" w:date="2013-02-16T23:43:00Z">
                  <w:rPr>
                    <w:sz w:val="24"/>
                    <w:szCs w:val="24"/>
                  </w:rPr>
                </w:rPrChange>
              </w:rPr>
            </w:pPr>
            <w:r w:rsidRPr="00475B78">
              <w:rPr>
                <w:b/>
                <w:rPrChange w:id="8384" w:author="Aleksander Hansen" w:date="2013-02-16T23:43:00Z">
                  <w:rPr/>
                </w:rPrChange>
              </w:rPr>
              <w:t xml:space="preserve">Baa2 </w:t>
            </w:r>
          </w:p>
        </w:tc>
        <w:tc>
          <w:tcPr>
            <w:tcW w:w="3400" w:type="dxa"/>
            <w:tcBorders>
              <w:left w:val="none" w:sz="0" w:space="0" w:color="auto"/>
            </w:tcBorders>
            <w:vAlign w:val="center"/>
            <w:hideMark/>
            <w:tcPrChange w:id="8385" w:author="Aleksander Hansen" w:date="2013-02-16T23:42:00Z">
              <w:tcPr>
                <w:tcW w:w="3400" w:type="dxa"/>
                <w:tcBorders>
                  <w:left w:val="none" w:sz="0" w:space="0" w:color="auto"/>
                </w:tcBorders>
                <w:vAlign w:val="center"/>
                <w:hideMark/>
              </w:tcPr>
            </w:tcPrChange>
          </w:tcPr>
          <w:p w14:paraId="32D4C40E"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386" w:author="Aleksander Hansen" w:date="2013-02-16T23:43:00Z">
                  <w:rPr>
                    <w:sz w:val="24"/>
                    <w:szCs w:val="24"/>
                  </w:rPr>
                </w:rPrChange>
              </w:rPr>
            </w:pPr>
            <w:r w:rsidRPr="00475B78">
              <w:rPr>
                <w:b/>
                <w:rPrChange w:id="8387" w:author="Aleksander Hansen" w:date="2013-02-16T23:43:00Z">
                  <w:rPr/>
                </w:rPrChange>
              </w:rPr>
              <w:t xml:space="preserve">Subject to moderate credit risk </w:t>
            </w:r>
          </w:p>
        </w:tc>
      </w:tr>
      <w:tr w:rsidR="00994066" w:rsidRPr="00861AF9" w14:paraId="062383E0" w14:textId="77777777" w:rsidTr="00475B78">
        <w:trPr>
          <w:cnfStyle w:val="000000100000" w:firstRow="0" w:lastRow="0" w:firstColumn="0" w:lastColumn="0" w:oddVBand="0" w:evenVBand="0" w:oddHBand="1" w:evenHBand="0" w:firstRowFirstColumn="0" w:firstRowLastColumn="0" w:lastRowFirstColumn="0" w:lastRowLastColumn="0"/>
          <w:trHeight w:hRule="exact" w:val="468"/>
          <w:jc w:val="center"/>
          <w:trPrChange w:id="8388"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shd w:val="clear" w:color="auto" w:fill="auto"/>
            <w:vAlign w:val="center"/>
            <w:hideMark/>
            <w:tcPrChange w:id="8389" w:author="Aleksander Hansen" w:date="2013-02-16T23:42:00Z">
              <w:tcPr>
                <w:tcW w:w="3557" w:type="dxa"/>
                <w:tcBorders>
                  <w:right w:val="none" w:sz="0" w:space="0" w:color="auto"/>
                </w:tcBorders>
                <w:vAlign w:val="center"/>
                <w:hideMark/>
              </w:tcPr>
            </w:tcPrChange>
          </w:tcPr>
          <w:p w14:paraId="5EDC5FD5" w14:textId="77777777" w:rsidR="00994066" w:rsidRPr="00861AF9" w:rsidRDefault="00994066" w:rsidP="006F0942">
            <w:pPr>
              <w:pStyle w:val="Text"/>
              <w:cnfStyle w:val="001000100000" w:firstRow="0" w:lastRow="0" w:firstColumn="1" w:lastColumn="0" w:oddVBand="0" w:evenVBand="0" w:oddHBand="1" w:evenHBand="0" w:firstRowFirstColumn="0" w:firstRowLastColumn="0" w:lastRowFirstColumn="0" w:lastRowLastColumn="0"/>
              <w:rPr>
                <w:rFonts w:asciiTheme="majorHAnsi" w:hAnsiTheme="majorHAnsi"/>
              </w:rPr>
            </w:pPr>
          </w:p>
        </w:tc>
        <w:tc>
          <w:tcPr>
            <w:tcW w:w="889" w:type="dxa"/>
            <w:tcBorders>
              <w:left w:val="none" w:sz="0" w:space="0" w:color="auto"/>
              <w:right w:val="none" w:sz="0" w:space="0" w:color="auto"/>
            </w:tcBorders>
            <w:shd w:val="clear" w:color="auto" w:fill="auto"/>
            <w:vAlign w:val="center"/>
            <w:hideMark/>
            <w:tcPrChange w:id="8390" w:author="Aleksander Hansen" w:date="2013-02-16T23:42:00Z">
              <w:tcPr>
                <w:tcW w:w="889" w:type="dxa"/>
                <w:tcBorders>
                  <w:left w:val="none" w:sz="0" w:space="0" w:color="auto"/>
                  <w:right w:val="none" w:sz="0" w:space="0" w:color="auto"/>
                </w:tcBorders>
                <w:vAlign w:val="center"/>
                <w:hideMark/>
              </w:tcPr>
            </w:tcPrChange>
          </w:tcPr>
          <w:p w14:paraId="475553AF" w14:textId="77777777" w:rsidR="00994066" w:rsidRPr="00FC3197" w:rsidRDefault="00994066" w:rsidP="006F0942">
            <w:pPr>
              <w:pStyle w:val="Text"/>
              <w:cnfStyle w:val="000000100000" w:firstRow="0" w:lastRow="0" w:firstColumn="0" w:lastColumn="0" w:oddVBand="0" w:evenVBand="0" w:oddHBand="1" w:evenHBand="0" w:firstRowFirstColumn="0" w:firstRowLastColumn="0" w:lastRowFirstColumn="0" w:lastRowLastColumn="0"/>
            </w:pPr>
            <w:r w:rsidRPr="00FC3197">
              <w:t xml:space="preserve">BBB- </w:t>
            </w:r>
          </w:p>
        </w:tc>
        <w:tc>
          <w:tcPr>
            <w:tcW w:w="220" w:type="dxa"/>
            <w:tcBorders>
              <w:left w:val="none" w:sz="0" w:space="0" w:color="auto"/>
              <w:right w:val="none" w:sz="0" w:space="0" w:color="auto"/>
            </w:tcBorders>
            <w:shd w:val="clear" w:color="auto" w:fill="auto"/>
            <w:vAlign w:val="center"/>
            <w:hideMark/>
            <w:tcPrChange w:id="8391" w:author="Aleksander Hansen" w:date="2013-02-16T23:42:00Z">
              <w:tcPr>
                <w:tcW w:w="220" w:type="dxa"/>
                <w:tcBorders>
                  <w:left w:val="none" w:sz="0" w:space="0" w:color="auto"/>
                  <w:right w:val="none" w:sz="0" w:space="0" w:color="auto"/>
                </w:tcBorders>
                <w:vAlign w:val="center"/>
                <w:hideMark/>
              </w:tcPr>
            </w:tcPrChange>
          </w:tcPr>
          <w:p w14:paraId="2F782A3B" w14:textId="77777777" w:rsidR="00994066" w:rsidRPr="00861AF9"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092" w:type="dxa"/>
            <w:tcBorders>
              <w:left w:val="none" w:sz="0" w:space="0" w:color="auto"/>
              <w:right w:val="none" w:sz="0" w:space="0" w:color="auto"/>
            </w:tcBorders>
            <w:shd w:val="clear" w:color="auto" w:fill="auto"/>
            <w:vAlign w:val="center"/>
            <w:hideMark/>
            <w:tcPrChange w:id="8392" w:author="Aleksander Hansen" w:date="2013-02-16T23:42:00Z">
              <w:tcPr>
                <w:tcW w:w="1092" w:type="dxa"/>
                <w:tcBorders>
                  <w:left w:val="none" w:sz="0" w:space="0" w:color="auto"/>
                  <w:right w:val="none" w:sz="0" w:space="0" w:color="auto"/>
                </w:tcBorders>
                <w:vAlign w:val="center"/>
                <w:hideMark/>
              </w:tcPr>
            </w:tcPrChange>
          </w:tcPr>
          <w:p w14:paraId="2FF8E21E" w14:textId="77777777" w:rsidR="00994066" w:rsidRPr="00FC3197" w:rsidRDefault="00994066" w:rsidP="006F0942">
            <w:pPr>
              <w:pStyle w:val="Text"/>
              <w:cnfStyle w:val="000000100000" w:firstRow="0" w:lastRow="0" w:firstColumn="0" w:lastColumn="0" w:oddVBand="0" w:evenVBand="0" w:oddHBand="1" w:evenHBand="0" w:firstRowFirstColumn="0" w:firstRowLastColumn="0" w:lastRowFirstColumn="0" w:lastRowLastColumn="0"/>
            </w:pPr>
            <w:r w:rsidRPr="00FC3197">
              <w:t xml:space="preserve">Baa3 </w:t>
            </w:r>
          </w:p>
        </w:tc>
        <w:tc>
          <w:tcPr>
            <w:tcW w:w="3400" w:type="dxa"/>
            <w:tcBorders>
              <w:left w:val="none" w:sz="0" w:space="0" w:color="auto"/>
            </w:tcBorders>
            <w:shd w:val="clear" w:color="auto" w:fill="auto"/>
            <w:vAlign w:val="center"/>
            <w:hideMark/>
            <w:tcPrChange w:id="8393" w:author="Aleksander Hansen" w:date="2013-02-16T23:42:00Z">
              <w:tcPr>
                <w:tcW w:w="3400" w:type="dxa"/>
                <w:tcBorders>
                  <w:left w:val="none" w:sz="0" w:space="0" w:color="auto"/>
                </w:tcBorders>
                <w:vAlign w:val="center"/>
                <w:hideMark/>
              </w:tcPr>
            </w:tcPrChange>
          </w:tcPr>
          <w:p w14:paraId="7A0753B7" w14:textId="77777777" w:rsidR="00994066" w:rsidRPr="00861AF9"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bl>
    <w:p w14:paraId="71B1031D" w14:textId="77777777" w:rsidR="006F0942" w:rsidRDefault="006F0942" w:rsidP="00DB35B4">
      <w:pPr>
        <w:pStyle w:val="Text"/>
      </w:pPr>
    </w:p>
    <w:p w14:paraId="1B86ED89" w14:textId="77777777" w:rsidR="00994066" w:rsidRDefault="00994066" w:rsidP="00DB35B4">
      <w:pPr>
        <w:pStyle w:val="Text"/>
      </w:pPr>
      <w:r>
        <w:t>Non-investment grade (speculative) (S&amp;P)</w:t>
      </w:r>
    </w:p>
    <w:p w14:paraId="22536D59" w14:textId="77777777" w:rsidR="00994066" w:rsidRDefault="00994066" w:rsidP="00DB35B4">
      <w:pPr>
        <w:pStyle w:val="Text"/>
      </w:pPr>
      <w:r>
        <w:rPr>
          <w:noProof/>
          <w:lang w:bidi="ar-SA"/>
        </w:rPr>
        <w:drawing>
          <wp:inline distT="0" distB="0" distL="0" distR="0" wp14:anchorId="4D7E0AB8" wp14:editId="776E114D">
            <wp:extent cx="5210175" cy="2839085"/>
            <wp:effectExtent l="19050" t="0" r="9525" b="0"/>
            <wp:docPr id="1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19" cstate="print"/>
                    <a:srcRect/>
                    <a:stretch>
                      <a:fillRect/>
                    </a:stretch>
                  </pic:blipFill>
                  <pic:spPr bwMode="auto">
                    <a:xfrm>
                      <a:off x="0" y="0"/>
                      <a:ext cx="5210175" cy="2839085"/>
                    </a:xfrm>
                    <a:prstGeom prst="rect">
                      <a:avLst/>
                    </a:prstGeom>
                    <a:noFill/>
                    <a:ln w="9525">
                      <a:noFill/>
                      <a:miter lim="800000"/>
                      <a:headEnd/>
                      <a:tailEnd/>
                    </a:ln>
                  </pic:spPr>
                </pic:pic>
              </a:graphicData>
            </a:graphic>
          </wp:inline>
        </w:drawing>
      </w:r>
    </w:p>
    <w:tbl>
      <w:tblPr>
        <w:tblW w:w="9290" w:type="dxa"/>
        <w:jc w:val="center"/>
        <w:tblCellMar>
          <w:left w:w="0" w:type="dxa"/>
          <w:right w:w="0" w:type="dxa"/>
        </w:tblCellMar>
        <w:tblLook w:val="04A0" w:firstRow="1" w:lastRow="0" w:firstColumn="1" w:lastColumn="0" w:noHBand="0" w:noVBand="1"/>
        <w:tblPrChange w:id="8394" w:author="Aleksander Hansen" w:date="2013-02-16T23:44:00Z">
          <w:tblPr>
            <w:tblW w:w="9290" w:type="dxa"/>
            <w:jc w:val="center"/>
            <w:tblCellMar>
              <w:left w:w="0" w:type="dxa"/>
              <w:right w:w="0" w:type="dxa"/>
            </w:tblCellMar>
            <w:tblLook w:val="04A0" w:firstRow="1" w:lastRow="0" w:firstColumn="1" w:lastColumn="0" w:noHBand="0" w:noVBand="1"/>
          </w:tblPr>
        </w:tblPrChange>
      </w:tblPr>
      <w:tblGrid>
        <w:gridCol w:w="4074"/>
        <w:gridCol w:w="918"/>
        <w:gridCol w:w="287"/>
        <w:gridCol w:w="884"/>
        <w:gridCol w:w="3127"/>
        <w:tblGridChange w:id="8395">
          <w:tblGrid>
            <w:gridCol w:w="1080"/>
            <w:gridCol w:w="2994"/>
            <w:gridCol w:w="918"/>
            <w:gridCol w:w="162"/>
            <w:gridCol w:w="125"/>
            <w:gridCol w:w="793"/>
            <w:gridCol w:w="91"/>
            <w:gridCol w:w="196"/>
            <w:gridCol w:w="884"/>
            <w:gridCol w:w="2047"/>
            <w:gridCol w:w="1080"/>
          </w:tblGrid>
        </w:tblGridChange>
      </w:tblGrid>
      <w:tr w:rsidR="00994066" w:rsidRPr="00FA574C" w14:paraId="3299C6B6" w14:textId="77777777" w:rsidTr="00855446">
        <w:trPr>
          <w:trHeight w:val="542"/>
          <w:jc w:val="center"/>
          <w:trPrChange w:id="8396" w:author="Aleksander Hansen" w:date="2013-02-16T23:44:00Z">
            <w:trPr>
              <w:gridBefore w:val="1"/>
              <w:trHeight w:val="542"/>
              <w:jc w:val="center"/>
            </w:trPr>
          </w:trPrChange>
        </w:trPr>
        <w:tc>
          <w:tcPr>
            <w:tcW w:w="9290" w:type="dxa"/>
            <w:gridSpan w:val="5"/>
            <w:shd w:val="clear" w:color="auto" w:fill="CF5A51"/>
            <w:tcMar>
              <w:top w:w="12" w:type="dxa"/>
              <w:left w:w="108" w:type="dxa"/>
              <w:bottom w:w="0" w:type="dxa"/>
              <w:right w:w="108" w:type="dxa"/>
            </w:tcMar>
            <w:vAlign w:val="center"/>
            <w:hideMark/>
            <w:tcPrChange w:id="8397" w:author="Aleksander Hansen" w:date="2013-02-16T23:44:00Z">
              <w:tcPr>
                <w:tcW w:w="9290" w:type="dxa"/>
                <w:gridSpan w:val="10"/>
                <w:shd w:val="clear" w:color="auto" w:fill="F2DBDB" w:themeFill="accent2" w:themeFillTint="33"/>
                <w:tcMar>
                  <w:top w:w="12" w:type="dxa"/>
                  <w:left w:w="108" w:type="dxa"/>
                  <w:bottom w:w="0" w:type="dxa"/>
                  <w:right w:w="108" w:type="dxa"/>
                </w:tcMar>
                <w:vAlign w:val="center"/>
                <w:hideMark/>
              </w:tcPr>
            </w:tcPrChange>
          </w:tcPr>
          <w:p w14:paraId="7596BB3B" w14:textId="77777777" w:rsidR="00994066" w:rsidRPr="00E32933" w:rsidRDefault="00994066" w:rsidP="00DB35B4">
            <w:pPr>
              <w:pStyle w:val="Text"/>
              <w:rPr>
                <w:rStyle w:val="Strong"/>
                <w:b w:val="0"/>
                <w:sz w:val="32"/>
                <w:szCs w:val="32"/>
              </w:rPr>
            </w:pPr>
            <w:r w:rsidRPr="00354BB2">
              <w:rPr>
                <w:b/>
              </w:rPr>
              <w:t>Speculative Grade Ratings</w:t>
            </w:r>
          </w:p>
        </w:tc>
      </w:tr>
      <w:tr w:rsidR="00994066" w:rsidRPr="00FA574C" w14:paraId="51C8D0D0" w14:textId="77777777" w:rsidTr="00855446">
        <w:trPr>
          <w:trHeight w:val="361"/>
          <w:jc w:val="center"/>
          <w:trPrChange w:id="8398" w:author="Aleksander Hansen" w:date="2013-02-16T23:44:00Z">
            <w:trPr>
              <w:gridBefore w:val="1"/>
              <w:trHeight w:val="361"/>
              <w:jc w:val="center"/>
            </w:trPr>
          </w:trPrChange>
        </w:trPr>
        <w:tc>
          <w:tcPr>
            <w:tcW w:w="4074" w:type="dxa"/>
            <w:tcBorders>
              <w:bottom w:val="single" w:sz="6" w:space="0" w:color="auto"/>
            </w:tcBorders>
            <w:shd w:val="clear" w:color="auto" w:fill="CF5A51"/>
            <w:tcMar>
              <w:top w:w="12" w:type="dxa"/>
              <w:left w:w="108" w:type="dxa"/>
              <w:bottom w:w="0" w:type="dxa"/>
              <w:right w:w="108" w:type="dxa"/>
            </w:tcMar>
            <w:vAlign w:val="center"/>
            <w:hideMark/>
            <w:tcPrChange w:id="8399" w:author="Aleksander Hansen" w:date="2013-02-16T23:44:00Z">
              <w:tcPr>
                <w:tcW w:w="4074" w:type="dxa"/>
                <w:gridSpan w:val="3"/>
                <w:tcBorders>
                  <w:bottom w:val="single" w:sz="6" w:space="0" w:color="auto"/>
                </w:tcBorders>
                <w:shd w:val="clear" w:color="auto" w:fill="F2DBDB" w:themeFill="accent2" w:themeFillTint="33"/>
                <w:tcMar>
                  <w:top w:w="12" w:type="dxa"/>
                  <w:left w:w="108" w:type="dxa"/>
                  <w:bottom w:w="0" w:type="dxa"/>
                  <w:right w:w="108" w:type="dxa"/>
                </w:tcMar>
                <w:vAlign w:val="center"/>
                <w:hideMark/>
              </w:tcPr>
            </w:tcPrChange>
          </w:tcPr>
          <w:p w14:paraId="50690CC2" w14:textId="77777777" w:rsidR="00994066" w:rsidRPr="00855446" w:rsidRDefault="00994066" w:rsidP="00DB35B4">
            <w:pPr>
              <w:pStyle w:val="Text"/>
              <w:keepNext/>
              <w:keepLines/>
              <w:spacing w:before="200"/>
              <w:outlineLvl w:val="6"/>
              <w:rPr>
                <w:b/>
                <w:rPrChange w:id="8400" w:author="Aleksander Hansen" w:date="2013-02-16T23:44:00Z">
                  <w:rPr>
                    <w:rFonts w:eastAsiaTheme="majorEastAsia"/>
                    <w:i/>
                    <w:iCs/>
                  </w:rPr>
                </w:rPrChange>
              </w:rPr>
            </w:pPr>
            <w:r w:rsidRPr="00855446">
              <w:rPr>
                <w:b/>
                <w:rPrChange w:id="8401" w:author="Aleksander Hansen" w:date="2013-02-16T23:44:00Z">
                  <w:rPr/>
                </w:rPrChange>
              </w:rPr>
              <w:t xml:space="preserve">Interpretation (abridged) </w:t>
            </w:r>
          </w:p>
        </w:tc>
        <w:tc>
          <w:tcPr>
            <w:tcW w:w="918" w:type="dxa"/>
            <w:tcBorders>
              <w:bottom w:val="single" w:sz="6" w:space="0" w:color="auto"/>
            </w:tcBorders>
            <w:shd w:val="clear" w:color="auto" w:fill="CF5A51"/>
            <w:tcMar>
              <w:top w:w="12" w:type="dxa"/>
              <w:left w:w="108" w:type="dxa"/>
              <w:bottom w:w="0" w:type="dxa"/>
              <w:right w:w="108" w:type="dxa"/>
            </w:tcMar>
            <w:vAlign w:val="center"/>
            <w:hideMark/>
            <w:tcPrChange w:id="8402" w:author="Aleksander Hansen" w:date="2013-02-16T23:44:00Z">
              <w:tcPr>
                <w:tcW w:w="918" w:type="dxa"/>
                <w:gridSpan w:val="2"/>
                <w:tcBorders>
                  <w:bottom w:val="single" w:sz="6" w:space="0" w:color="auto"/>
                </w:tcBorders>
                <w:shd w:val="clear" w:color="auto" w:fill="F2DBDB" w:themeFill="accent2" w:themeFillTint="33"/>
                <w:tcMar>
                  <w:top w:w="12" w:type="dxa"/>
                  <w:left w:w="108" w:type="dxa"/>
                  <w:bottom w:w="0" w:type="dxa"/>
                  <w:right w:w="108" w:type="dxa"/>
                </w:tcMar>
                <w:vAlign w:val="center"/>
                <w:hideMark/>
              </w:tcPr>
            </w:tcPrChange>
          </w:tcPr>
          <w:p w14:paraId="691B43BE" w14:textId="77777777" w:rsidR="00994066" w:rsidRPr="00855446" w:rsidRDefault="00994066" w:rsidP="00DB35B4">
            <w:pPr>
              <w:pStyle w:val="Text"/>
              <w:keepNext/>
              <w:keepLines/>
              <w:spacing w:before="200"/>
              <w:outlineLvl w:val="6"/>
              <w:rPr>
                <w:b/>
                <w:rPrChange w:id="8403" w:author="Aleksander Hansen" w:date="2013-02-16T23:44:00Z">
                  <w:rPr>
                    <w:rFonts w:eastAsiaTheme="majorEastAsia"/>
                    <w:i/>
                    <w:iCs/>
                  </w:rPr>
                </w:rPrChange>
              </w:rPr>
            </w:pPr>
            <w:r w:rsidRPr="00855446">
              <w:rPr>
                <w:b/>
                <w:rPrChange w:id="8404" w:author="Aleksander Hansen" w:date="2013-02-16T23:44:00Z">
                  <w:rPr/>
                </w:rPrChange>
              </w:rPr>
              <w:t xml:space="preserve">S&amp;P </w:t>
            </w:r>
          </w:p>
        </w:tc>
        <w:tc>
          <w:tcPr>
            <w:tcW w:w="287" w:type="dxa"/>
            <w:tcBorders>
              <w:bottom w:val="single" w:sz="6" w:space="0" w:color="auto"/>
            </w:tcBorders>
            <w:shd w:val="clear" w:color="auto" w:fill="CF5A51"/>
            <w:tcMar>
              <w:top w:w="12" w:type="dxa"/>
              <w:left w:w="108" w:type="dxa"/>
              <w:bottom w:w="0" w:type="dxa"/>
              <w:right w:w="108" w:type="dxa"/>
            </w:tcMar>
            <w:vAlign w:val="center"/>
            <w:hideMark/>
            <w:tcPrChange w:id="8405" w:author="Aleksander Hansen" w:date="2013-02-16T23:44:00Z">
              <w:tcPr>
                <w:tcW w:w="287" w:type="dxa"/>
                <w:gridSpan w:val="2"/>
                <w:tcBorders>
                  <w:bottom w:val="single" w:sz="6" w:space="0" w:color="auto"/>
                </w:tcBorders>
                <w:shd w:val="clear" w:color="auto" w:fill="F2DBDB" w:themeFill="accent2" w:themeFillTint="33"/>
                <w:tcMar>
                  <w:top w:w="12" w:type="dxa"/>
                  <w:left w:w="108" w:type="dxa"/>
                  <w:bottom w:w="0" w:type="dxa"/>
                  <w:right w:w="108" w:type="dxa"/>
                </w:tcMar>
                <w:vAlign w:val="center"/>
                <w:hideMark/>
              </w:tcPr>
            </w:tcPrChange>
          </w:tcPr>
          <w:p w14:paraId="5602C4FC" w14:textId="77777777" w:rsidR="00994066" w:rsidRPr="00855446" w:rsidRDefault="00994066" w:rsidP="006B12F7">
            <w:pPr>
              <w:pStyle w:val="Paragraph"/>
              <w:rPr>
                <w:b/>
              </w:rPr>
            </w:pPr>
          </w:p>
        </w:tc>
        <w:tc>
          <w:tcPr>
            <w:tcW w:w="4011" w:type="dxa"/>
            <w:gridSpan w:val="2"/>
            <w:tcBorders>
              <w:bottom w:val="single" w:sz="6" w:space="0" w:color="auto"/>
            </w:tcBorders>
            <w:shd w:val="clear" w:color="auto" w:fill="CF5A51"/>
            <w:tcMar>
              <w:top w:w="12" w:type="dxa"/>
              <w:left w:w="108" w:type="dxa"/>
              <w:bottom w:w="0" w:type="dxa"/>
              <w:right w:w="108" w:type="dxa"/>
            </w:tcMar>
            <w:vAlign w:val="center"/>
            <w:hideMark/>
            <w:tcPrChange w:id="8406" w:author="Aleksander Hansen" w:date="2013-02-16T23:44:00Z">
              <w:tcPr>
                <w:tcW w:w="4011" w:type="dxa"/>
                <w:gridSpan w:val="3"/>
                <w:tcBorders>
                  <w:bottom w:val="single" w:sz="6" w:space="0" w:color="auto"/>
                </w:tcBorders>
                <w:shd w:val="clear" w:color="auto" w:fill="F2DBDB" w:themeFill="accent2" w:themeFillTint="33"/>
                <w:tcMar>
                  <w:top w:w="12" w:type="dxa"/>
                  <w:left w:w="108" w:type="dxa"/>
                  <w:bottom w:w="0" w:type="dxa"/>
                  <w:right w:w="108" w:type="dxa"/>
                </w:tcMar>
                <w:vAlign w:val="center"/>
                <w:hideMark/>
              </w:tcPr>
            </w:tcPrChange>
          </w:tcPr>
          <w:p w14:paraId="434BE624" w14:textId="77777777" w:rsidR="00994066" w:rsidRPr="00855446" w:rsidRDefault="00994066" w:rsidP="00DB35B4">
            <w:pPr>
              <w:pStyle w:val="Text"/>
              <w:keepNext/>
              <w:keepLines/>
              <w:spacing w:before="200"/>
              <w:outlineLvl w:val="6"/>
              <w:rPr>
                <w:b/>
                <w:rPrChange w:id="8407" w:author="Aleksander Hansen" w:date="2013-02-16T23:44:00Z">
                  <w:rPr>
                    <w:rFonts w:eastAsiaTheme="majorEastAsia"/>
                    <w:i/>
                    <w:iCs/>
                  </w:rPr>
                </w:rPrChange>
              </w:rPr>
            </w:pPr>
            <w:r w:rsidRPr="00855446">
              <w:rPr>
                <w:b/>
                <w:rPrChange w:id="8408" w:author="Aleksander Hansen" w:date="2013-02-16T23:44:00Z">
                  <w:rPr/>
                </w:rPrChange>
              </w:rPr>
              <w:t xml:space="preserve">Moody’s </w:t>
            </w:r>
          </w:p>
        </w:tc>
      </w:tr>
      <w:tr w:rsidR="00994066" w:rsidRPr="00FA574C" w14:paraId="093C033B" w14:textId="77777777" w:rsidTr="00855446">
        <w:trPr>
          <w:trHeight w:val="361"/>
          <w:jc w:val="center"/>
          <w:trPrChange w:id="8409" w:author="Aleksander Hansen" w:date="2013-02-16T23:44:00Z">
            <w:trPr>
              <w:gridBefore w:val="1"/>
              <w:trHeight w:val="361"/>
              <w:jc w:val="center"/>
            </w:trPr>
          </w:trPrChange>
        </w:trPr>
        <w:tc>
          <w:tcPr>
            <w:tcW w:w="4074" w:type="dxa"/>
            <w:tcBorders>
              <w:top w:val="single" w:sz="6" w:space="0" w:color="auto"/>
            </w:tcBorders>
            <w:shd w:val="clear" w:color="auto" w:fill="auto"/>
            <w:tcMar>
              <w:top w:w="12" w:type="dxa"/>
              <w:left w:w="108" w:type="dxa"/>
              <w:bottom w:w="0" w:type="dxa"/>
              <w:right w:w="108" w:type="dxa"/>
            </w:tcMar>
            <w:vAlign w:val="center"/>
            <w:hideMark/>
            <w:tcPrChange w:id="8410" w:author="Aleksander Hansen" w:date="2013-02-16T23:44:00Z">
              <w:tcPr>
                <w:tcW w:w="4074" w:type="dxa"/>
                <w:gridSpan w:val="3"/>
                <w:tcBorders>
                  <w:top w:val="single" w:sz="6" w:space="0" w:color="auto"/>
                </w:tcBorders>
                <w:shd w:val="clear" w:color="auto" w:fill="auto"/>
                <w:tcMar>
                  <w:top w:w="12" w:type="dxa"/>
                  <w:left w:w="108" w:type="dxa"/>
                  <w:bottom w:w="0" w:type="dxa"/>
                  <w:right w:w="108" w:type="dxa"/>
                </w:tcMar>
                <w:vAlign w:val="center"/>
                <w:hideMark/>
              </w:tcPr>
            </w:tcPrChange>
          </w:tcPr>
          <w:p w14:paraId="1FFF9E52" w14:textId="77777777" w:rsidR="00994066" w:rsidRPr="00FA574C" w:rsidRDefault="00994066" w:rsidP="006B12F7">
            <w:pPr>
              <w:pStyle w:val="Paragraph"/>
            </w:pPr>
          </w:p>
        </w:tc>
        <w:tc>
          <w:tcPr>
            <w:tcW w:w="918" w:type="dxa"/>
            <w:tcBorders>
              <w:top w:val="single" w:sz="6" w:space="0" w:color="auto"/>
            </w:tcBorders>
            <w:shd w:val="clear" w:color="auto" w:fill="auto"/>
            <w:tcMar>
              <w:top w:w="12" w:type="dxa"/>
              <w:left w:w="108" w:type="dxa"/>
              <w:bottom w:w="0" w:type="dxa"/>
              <w:right w:w="108" w:type="dxa"/>
            </w:tcMar>
            <w:vAlign w:val="center"/>
            <w:hideMark/>
            <w:tcPrChange w:id="8411" w:author="Aleksander Hansen" w:date="2013-02-16T23:44:00Z">
              <w:tcPr>
                <w:tcW w:w="918" w:type="dxa"/>
                <w:gridSpan w:val="2"/>
                <w:tcBorders>
                  <w:top w:val="single" w:sz="6" w:space="0" w:color="auto"/>
                </w:tcBorders>
                <w:shd w:val="clear" w:color="auto" w:fill="auto"/>
                <w:tcMar>
                  <w:top w:w="12" w:type="dxa"/>
                  <w:left w:w="108" w:type="dxa"/>
                  <w:bottom w:w="0" w:type="dxa"/>
                  <w:right w:w="108" w:type="dxa"/>
                </w:tcMar>
                <w:vAlign w:val="center"/>
                <w:hideMark/>
              </w:tcPr>
            </w:tcPrChange>
          </w:tcPr>
          <w:p w14:paraId="2C6972B4" w14:textId="77777777" w:rsidR="00994066" w:rsidRPr="00FC3197" w:rsidRDefault="00994066" w:rsidP="00DB35B4">
            <w:pPr>
              <w:pStyle w:val="Text"/>
            </w:pPr>
            <w:r w:rsidRPr="00FC3197">
              <w:t xml:space="preserve">BB+ </w:t>
            </w:r>
          </w:p>
        </w:tc>
        <w:tc>
          <w:tcPr>
            <w:tcW w:w="287" w:type="dxa"/>
            <w:tcBorders>
              <w:top w:val="single" w:sz="6" w:space="0" w:color="auto"/>
            </w:tcBorders>
            <w:shd w:val="clear" w:color="auto" w:fill="auto"/>
            <w:tcMar>
              <w:top w:w="12" w:type="dxa"/>
              <w:left w:w="108" w:type="dxa"/>
              <w:bottom w:w="0" w:type="dxa"/>
              <w:right w:w="108" w:type="dxa"/>
            </w:tcMar>
            <w:vAlign w:val="center"/>
            <w:hideMark/>
            <w:tcPrChange w:id="8412" w:author="Aleksander Hansen" w:date="2013-02-16T23:44:00Z">
              <w:tcPr>
                <w:tcW w:w="287" w:type="dxa"/>
                <w:gridSpan w:val="2"/>
                <w:tcBorders>
                  <w:top w:val="single" w:sz="6" w:space="0" w:color="auto"/>
                </w:tcBorders>
                <w:shd w:val="clear" w:color="auto" w:fill="auto"/>
                <w:tcMar>
                  <w:top w:w="12" w:type="dxa"/>
                  <w:left w:w="108" w:type="dxa"/>
                  <w:bottom w:w="0" w:type="dxa"/>
                  <w:right w:w="108" w:type="dxa"/>
                </w:tcMar>
                <w:vAlign w:val="center"/>
                <w:hideMark/>
              </w:tcPr>
            </w:tcPrChange>
          </w:tcPr>
          <w:p w14:paraId="64621EBB" w14:textId="77777777" w:rsidR="00994066" w:rsidRPr="00FA574C" w:rsidRDefault="00994066" w:rsidP="006B12F7">
            <w:pPr>
              <w:pStyle w:val="Paragraph"/>
            </w:pPr>
          </w:p>
        </w:tc>
        <w:tc>
          <w:tcPr>
            <w:tcW w:w="884" w:type="dxa"/>
            <w:tcBorders>
              <w:top w:val="single" w:sz="6" w:space="0" w:color="auto"/>
            </w:tcBorders>
            <w:shd w:val="clear" w:color="auto" w:fill="auto"/>
            <w:tcMar>
              <w:top w:w="12" w:type="dxa"/>
              <w:left w:w="108" w:type="dxa"/>
              <w:bottom w:w="0" w:type="dxa"/>
              <w:right w:w="108" w:type="dxa"/>
            </w:tcMar>
            <w:vAlign w:val="center"/>
            <w:hideMark/>
            <w:tcPrChange w:id="8413" w:author="Aleksander Hansen" w:date="2013-02-16T23:44:00Z">
              <w:tcPr>
                <w:tcW w:w="884" w:type="dxa"/>
                <w:tcBorders>
                  <w:top w:val="single" w:sz="6" w:space="0" w:color="auto"/>
                </w:tcBorders>
                <w:shd w:val="clear" w:color="auto" w:fill="auto"/>
                <w:tcMar>
                  <w:top w:w="12" w:type="dxa"/>
                  <w:left w:w="108" w:type="dxa"/>
                  <w:bottom w:w="0" w:type="dxa"/>
                  <w:right w:w="108" w:type="dxa"/>
                </w:tcMar>
                <w:vAlign w:val="center"/>
                <w:hideMark/>
              </w:tcPr>
            </w:tcPrChange>
          </w:tcPr>
          <w:p w14:paraId="2341E6BE" w14:textId="77777777" w:rsidR="00994066" w:rsidRPr="00FC3197" w:rsidRDefault="00994066" w:rsidP="00DB35B4">
            <w:pPr>
              <w:pStyle w:val="Text"/>
            </w:pPr>
            <w:r w:rsidRPr="00FC3197">
              <w:t xml:space="preserve">Ba1 </w:t>
            </w:r>
          </w:p>
        </w:tc>
        <w:tc>
          <w:tcPr>
            <w:tcW w:w="3127" w:type="dxa"/>
            <w:tcBorders>
              <w:top w:val="single" w:sz="6" w:space="0" w:color="auto"/>
            </w:tcBorders>
            <w:shd w:val="clear" w:color="auto" w:fill="auto"/>
            <w:tcMar>
              <w:top w:w="12" w:type="dxa"/>
              <w:left w:w="108" w:type="dxa"/>
              <w:bottom w:w="0" w:type="dxa"/>
              <w:right w:w="108" w:type="dxa"/>
            </w:tcMar>
            <w:vAlign w:val="center"/>
            <w:hideMark/>
            <w:tcPrChange w:id="8414" w:author="Aleksander Hansen" w:date="2013-02-16T23:44:00Z">
              <w:tcPr>
                <w:tcW w:w="3127" w:type="dxa"/>
                <w:gridSpan w:val="2"/>
                <w:tcBorders>
                  <w:top w:val="single" w:sz="6" w:space="0" w:color="auto"/>
                </w:tcBorders>
                <w:shd w:val="clear" w:color="auto" w:fill="auto"/>
                <w:tcMar>
                  <w:top w:w="12" w:type="dxa"/>
                  <w:left w:w="108" w:type="dxa"/>
                  <w:bottom w:w="0" w:type="dxa"/>
                  <w:right w:w="108" w:type="dxa"/>
                </w:tcMar>
                <w:vAlign w:val="center"/>
                <w:hideMark/>
              </w:tcPr>
            </w:tcPrChange>
          </w:tcPr>
          <w:p w14:paraId="323DD5B3" w14:textId="77777777" w:rsidR="00994066" w:rsidRPr="00FA574C" w:rsidRDefault="00994066" w:rsidP="006B12F7">
            <w:pPr>
              <w:pStyle w:val="Paragraph"/>
            </w:pPr>
          </w:p>
        </w:tc>
      </w:tr>
      <w:tr w:rsidR="00994066" w:rsidRPr="00FA574C" w14:paraId="34CB0CDD" w14:textId="77777777" w:rsidTr="00855446">
        <w:trPr>
          <w:trHeight w:val="1084"/>
          <w:jc w:val="center"/>
          <w:trPrChange w:id="8415" w:author="Aleksander Hansen" w:date="2013-02-16T23:44:00Z">
            <w:trPr>
              <w:gridBefore w:val="1"/>
              <w:trHeight w:val="1084"/>
              <w:jc w:val="center"/>
            </w:trPr>
          </w:trPrChange>
        </w:trPr>
        <w:tc>
          <w:tcPr>
            <w:tcW w:w="4074" w:type="dxa"/>
            <w:shd w:val="clear" w:color="auto" w:fill="auto"/>
            <w:tcMar>
              <w:top w:w="12" w:type="dxa"/>
              <w:left w:w="108" w:type="dxa"/>
              <w:bottom w:w="0" w:type="dxa"/>
              <w:right w:w="108" w:type="dxa"/>
            </w:tcMar>
            <w:vAlign w:val="center"/>
            <w:hideMark/>
            <w:tcPrChange w:id="8416" w:author="Aleksander Hansen" w:date="2013-02-16T23:44:00Z">
              <w:tcPr>
                <w:tcW w:w="4074" w:type="dxa"/>
                <w:gridSpan w:val="3"/>
                <w:shd w:val="clear" w:color="auto" w:fill="F2DBDB"/>
                <w:tcMar>
                  <w:top w:w="12" w:type="dxa"/>
                  <w:left w:w="108" w:type="dxa"/>
                  <w:bottom w:w="0" w:type="dxa"/>
                  <w:right w:w="108" w:type="dxa"/>
                </w:tcMar>
                <w:vAlign w:val="center"/>
                <w:hideMark/>
              </w:tcPr>
            </w:tcPrChange>
          </w:tcPr>
          <w:p w14:paraId="5E54A1AF" w14:textId="77777777" w:rsidR="00994066" w:rsidRPr="00855446" w:rsidRDefault="00994066" w:rsidP="00DB35B4">
            <w:pPr>
              <w:pStyle w:val="Text"/>
            </w:pPr>
            <w:r w:rsidRPr="00855446">
              <w:t xml:space="preserve">Less vulnerable to nonpayment than other speculative issues but faces “major ongoing uncertainties” </w:t>
            </w:r>
          </w:p>
        </w:tc>
        <w:tc>
          <w:tcPr>
            <w:tcW w:w="918" w:type="dxa"/>
            <w:shd w:val="clear" w:color="auto" w:fill="auto"/>
            <w:tcMar>
              <w:top w:w="12" w:type="dxa"/>
              <w:left w:w="108" w:type="dxa"/>
              <w:bottom w:w="0" w:type="dxa"/>
              <w:right w:w="108" w:type="dxa"/>
            </w:tcMar>
            <w:vAlign w:val="center"/>
            <w:hideMark/>
            <w:tcPrChange w:id="8417" w:author="Aleksander Hansen" w:date="2013-02-16T23:44:00Z">
              <w:tcPr>
                <w:tcW w:w="918" w:type="dxa"/>
                <w:gridSpan w:val="2"/>
                <w:shd w:val="clear" w:color="auto" w:fill="F2DBDB"/>
                <w:tcMar>
                  <w:top w:w="12" w:type="dxa"/>
                  <w:left w:w="108" w:type="dxa"/>
                  <w:bottom w:w="0" w:type="dxa"/>
                  <w:right w:w="108" w:type="dxa"/>
                </w:tcMar>
                <w:vAlign w:val="center"/>
                <w:hideMark/>
              </w:tcPr>
            </w:tcPrChange>
          </w:tcPr>
          <w:p w14:paraId="6FCB99B4" w14:textId="77777777" w:rsidR="00994066" w:rsidRPr="00855446" w:rsidRDefault="00994066" w:rsidP="00DB35B4">
            <w:pPr>
              <w:pStyle w:val="Text"/>
            </w:pPr>
            <w:r w:rsidRPr="00855446">
              <w:t xml:space="preserve">BB </w:t>
            </w:r>
          </w:p>
        </w:tc>
        <w:tc>
          <w:tcPr>
            <w:tcW w:w="287" w:type="dxa"/>
            <w:shd w:val="clear" w:color="auto" w:fill="auto"/>
            <w:tcMar>
              <w:top w:w="12" w:type="dxa"/>
              <w:left w:w="108" w:type="dxa"/>
              <w:bottom w:w="0" w:type="dxa"/>
              <w:right w:w="108" w:type="dxa"/>
            </w:tcMar>
            <w:vAlign w:val="center"/>
            <w:hideMark/>
            <w:tcPrChange w:id="8418" w:author="Aleksander Hansen" w:date="2013-02-16T23:44:00Z">
              <w:tcPr>
                <w:tcW w:w="287" w:type="dxa"/>
                <w:gridSpan w:val="2"/>
                <w:shd w:val="clear" w:color="auto" w:fill="F2DBDB"/>
                <w:tcMar>
                  <w:top w:w="12" w:type="dxa"/>
                  <w:left w:w="108" w:type="dxa"/>
                  <w:bottom w:w="0" w:type="dxa"/>
                  <w:right w:w="108" w:type="dxa"/>
                </w:tcMar>
                <w:vAlign w:val="center"/>
                <w:hideMark/>
              </w:tcPr>
            </w:tcPrChange>
          </w:tcPr>
          <w:p w14:paraId="70D47424" w14:textId="77777777" w:rsidR="00994066" w:rsidRPr="00855446" w:rsidRDefault="00994066" w:rsidP="006B12F7">
            <w:pPr>
              <w:pStyle w:val="Paragraph"/>
            </w:pPr>
          </w:p>
        </w:tc>
        <w:tc>
          <w:tcPr>
            <w:tcW w:w="884" w:type="dxa"/>
            <w:shd w:val="clear" w:color="auto" w:fill="auto"/>
            <w:tcMar>
              <w:top w:w="12" w:type="dxa"/>
              <w:left w:w="108" w:type="dxa"/>
              <w:bottom w:w="0" w:type="dxa"/>
              <w:right w:w="108" w:type="dxa"/>
            </w:tcMar>
            <w:vAlign w:val="center"/>
            <w:hideMark/>
            <w:tcPrChange w:id="8419" w:author="Aleksander Hansen" w:date="2013-02-16T23:44:00Z">
              <w:tcPr>
                <w:tcW w:w="884" w:type="dxa"/>
                <w:shd w:val="clear" w:color="auto" w:fill="F2DBDB"/>
                <w:tcMar>
                  <w:top w:w="12" w:type="dxa"/>
                  <w:left w:w="108" w:type="dxa"/>
                  <w:bottom w:w="0" w:type="dxa"/>
                  <w:right w:w="108" w:type="dxa"/>
                </w:tcMar>
                <w:vAlign w:val="center"/>
                <w:hideMark/>
              </w:tcPr>
            </w:tcPrChange>
          </w:tcPr>
          <w:p w14:paraId="21787C8B" w14:textId="77777777" w:rsidR="00994066" w:rsidRPr="00855446" w:rsidRDefault="00994066" w:rsidP="00DB35B4">
            <w:pPr>
              <w:pStyle w:val="Text"/>
            </w:pPr>
            <w:r w:rsidRPr="00855446">
              <w:t xml:space="preserve">Ba2 </w:t>
            </w:r>
          </w:p>
        </w:tc>
        <w:tc>
          <w:tcPr>
            <w:tcW w:w="3127" w:type="dxa"/>
            <w:shd w:val="clear" w:color="auto" w:fill="auto"/>
            <w:tcMar>
              <w:top w:w="12" w:type="dxa"/>
              <w:left w:w="108" w:type="dxa"/>
              <w:bottom w:w="0" w:type="dxa"/>
              <w:right w:w="108" w:type="dxa"/>
            </w:tcMar>
            <w:vAlign w:val="center"/>
            <w:hideMark/>
            <w:tcPrChange w:id="8420" w:author="Aleksander Hansen" w:date="2013-02-16T23:44:00Z">
              <w:tcPr>
                <w:tcW w:w="3127" w:type="dxa"/>
                <w:gridSpan w:val="2"/>
                <w:shd w:val="clear" w:color="auto" w:fill="F2DBDB"/>
                <w:tcMar>
                  <w:top w:w="12" w:type="dxa"/>
                  <w:left w:w="108" w:type="dxa"/>
                  <w:bottom w:w="0" w:type="dxa"/>
                  <w:right w:w="108" w:type="dxa"/>
                </w:tcMar>
                <w:vAlign w:val="center"/>
                <w:hideMark/>
              </w:tcPr>
            </w:tcPrChange>
          </w:tcPr>
          <w:p w14:paraId="264EB6E4" w14:textId="77777777" w:rsidR="00994066" w:rsidRPr="00855446" w:rsidRDefault="00994066" w:rsidP="00DB35B4">
            <w:pPr>
              <w:pStyle w:val="Text"/>
            </w:pPr>
            <w:r w:rsidRPr="00855446">
              <w:t xml:space="preserve">Judged to have speculative elements and are subject to substantial credit risk </w:t>
            </w:r>
          </w:p>
        </w:tc>
      </w:tr>
      <w:tr w:rsidR="00994066" w:rsidRPr="00FA574C" w14:paraId="3E14EE00" w14:textId="77777777" w:rsidTr="006B12F7">
        <w:trPr>
          <w:trHeight w:val="361"/>
          <w:jc w:val="center"/>
        </w:trPr>
        <w:tc>
          <w:tcPr>
            <w:tcW w:w="4074" w:type="dxa"/>
            <w:shd w:val="clear" w:color="auto" w:fill="auto"/>
            <w:tcMar>
              <w:top w:w="12" w:type="dxa"/>
              <w:left w:w="108" w:type="dxa"/>
              <w:bottom w:w="0" w:type="dxa"/>
              <w:right w:w="108" w:type="dxa"/>
            </w:tcMar>
            <w:vAlign w:val="center"/>
            <w:hideMark/>
          </w:tcPr>
          <w:p w14:paraId="6CB9516D" w14:textId="77777777" w:rsidR="00994066" w:rsidRPr="00FA574C" w:rsidRDefault="00994066" w:rsidP="006B12F7">
            <w:pPr>
              <w:pStyle w:val="Paragraph"/>
            </w:pPr>
          </w:p>
        </w:tc>
        <w:tc>
          <w:tcPr>
            <w:tcW w:w="918" w:type="dxa"/>
            <w:shd w:val="clear" w:color="auto" w:fill="auto"/>
            <w:tcMar>
              <w:top w:w="12" w:type="dxa"/>
              <w:left w:w="108" w:type="dxa"/>
              <w:bottom w:w="0" w:type="dxa"/>
              <w:right w:w="108" w:type="dxa"/>
            </w:tcMar>
            <w:vAlign w:val="center"/>
            <w:hideMark/>
          </w:tcPr>
          <w:p w14:paraId="1C75A5F4" w14:textId="77777777" w:rsidR="00994066" w:rsidRPr="00FC3197" w:rsidRDefault="00994066" w:rsidP="00DB35B4">
            <w:pPr>
              <w:pStyle w:val="Text"/>
            </w:pPr>
            <w:r w:rsidRPr="00FC3197">
              <w:t xml:space="preserve">BB- </w:t>
            </w:r>
          </w:p>
        </w:tc>
        <w:tc>
          <w:tcPr>
            <w:tcW w:w="287" w:type="dxa"/>
            <w:shd w:val="clear" w:color="auto" w:fill="auto"/>
            <w:tcMar>
              <w:top w:w="12" w:type="dxa"/>
              <w:left w:w="108" w:type="dxa"/>
              <w:bottom w:w="0" w:type="dxa"/>
              <w:right w:w="108" w:type="dxa"/>
            </w:tcMar>
            <w:vAlign w:val="center"/>
            <w:hideMark/>
          </w:tcPr>
          <w:p w14:paraId="686C55EF" w14:textId="77777777" w:rsidR="00994066" w:rsidRPr="00FA574C" w:rsidRDefault="00994066" w:rsidP="006B12F7">
            <w:pPr>
              <w:pStyle w:val="Paragraph"/>
            </w:pPr>
          </w:p>
        </w:tc>
        <w:tc>
          <w:tcPr>
            <w:tcW w:w="884" w:type="dxa"/>
            <w:shd w:val="clear" w:color="auto" w:fill="auto"/>
            <w:tcMar>
              <w:top w:w="12" w:type="dxa"/>
              <w:left w:w="108" w:type="dxa"/>
              <w:bottom w:w="0" w:type="dxa"/>
              <w:right w:w="108" w:type="dxa"/>
            </w:tcMar>
            <w:vAlign w:val="center"/>
            <w:hideMark/>
          </w:tcPr>
          <w:p w14:paraId="1F2998EE" w14:textId="77777777" w:rsidR="00994066" w:rsidRPr="00FC3197" w:rsidRDefault="00994066" w:rsidP="00DB35B4">
            <w:pPr>
              <w:pStyle w:val="Text"/>
            </w:pPr>
            <w:r w:rsidRPr="00FC3197">
              <w:t xml:space="preserve">Ba3 </w:t>
            </w:r>
          </w:p>
        </w:tc>
        <w:tc>
          <w:tcPr>
            <w:tcW w:w="3127" w:type="dxa"/>
            <w:shd w:val="clear" w:color="auto" w:fill="auto"/>
            <w:tcMar>
              <w:top w:w="12" w:type="dxa"/>
              <w:left w:w="108" w:type="dxa"/>
              <w:bottom w:w="0" w:type="dxa"/>
              <w:right w:w="108" w:type="dxa"/>
            </w:tcMar>
            <w:vAlign w:val="center"/>
            <w:hideMark/>
          </w:tcPr>
          <w:p w14:paraId="19DC938B" w14:textId="77777777" w:rsidR="00994066" w:rsidRPr="00FA574C" w:rsidRDefault="00994066" w:rsidP="006B12F7">
            <w:pPr>
              <w:pStyle w:val="Paragraph"/>
            </w:pPr>
          </w:p>
        </w:tc>
      </w:tr>
      <w:tr w:rsidR="00994066" w:rsidRPr="00FA574C" w14:paraId="1157EC8F" w14:textId="77777777" w:rsidTr="006B12F7">
        <w:trPr>
          <w:trHeight w:val="361"/>
          <w:jc w:val="center"/>
        </w:trPr>
        <w:tc>
          <w:tcPr>
            <w:tcW w:w="4074" w:type="dxa"/>
            <w:shd w:val="clear" w:color="auto" w:fill="auto"/>
            <w:tcMar>
              <w:top w:w="12" w:type="dxa"/>
              <w:left w:w="108" w:type="dxa"/>
              <w:bottom w:w="0" w:type="dxa"/>
              <w:right w:w="108" w:type="dxa"/>
            </w:tcMar>
            <w:vAlign w:val="center"/>
            <w:hideMark/>
          </w:tcPr>
          <w:p w14:paraId="43FB39CF" w14:textId="77777777" w:rsidR="00994066" w:rsidRPr="00FA574C" w:rsidRDefault="00994066" w:rsidP="006B12F7">
            <w:pPr>
              <w:pStyle w:val="Paragraph"/>
            </w:pPr>
          </w:p>
        </w:tc>
        <w:tc>
          <w:tcPr>
            <w:tcW w:w="918" w:type="dxa"/>
            <w:shd w:val="clear" w:color="auto" w:fill="auto"/>
            <w:tcMar>
              <w:top w:w="12" w:type="dxa"/>
              <w:left w:w="108" w:type="dxa"/>
              <w:bottom w:w="0" w:type="dxa"/>
              <w:right w:w="108" w:type="dxa"/>
            </w:tcMar>
            <w:vAlign w:val="center"/>
            <w:hideMark/>
          </w:tcPr>
          <w:p w14:paraId="17E5A2CD" w14:textId="77777777" w:rsidR="00994066" w:rsidRPr="00FC3197" w:rsidRDefault="00994066" w:rsidP="00DB35B4">
            <w:pPr>
              <w:pStyle w:val="Text"/>
            </w:pPr>
            <w:r w:rsidRPr="00FC3197">
              <w:t xml:space="preserve">B+ </w:t>
            </w:r>
          </w:p>
        </w:tc>
        <w:tc>
          <w:tcPr>
            <w:tcW w:w="287" w:type="dxa"/>
            <w:shd w:val="clear" w:color="auto" w:fill="auto"/>
            <w:tcMar>
              <w:top w:w="12" w:type="dxa"/>
              <w:left w:w="108" w:type="dxa"/>
              <w:bottom w:w="0" w:type="dxa"/>
              <w:right w:w="108" w:type="dxa"/>
            </w:tcMar>
            <w:vAlign w:val="center"/>
            <w:hideMark/>
          </w:tcPr>
          <w:p w14:paraId="5FA35BD3" w14:textId="77777777" w:rsidR="00994066" w:rsidRPr="00FA574C" w:rsidRDefault="00994066" w:rsidP="006B12F7">
            <w:pPr>
              <w:pStyle w:val="Paragraph"/>
            </w:pPr>
          </w:p>
        </w:tc>
        <w:tc>
          <w:tcPr>
            <w:tcW w:w="884" w:type="dxa"/>
            <w:shd w:val="clear" w:color="auto" w:fill="auto"/>
            <w:tcMar>
              <w:top w:w="12" w:type="dxa"/>
              <w:left w:w="108" w:type="dxa"/>
              <w:bottom w:w="0" w:type="dxa"/>
              <w:right w:w="108" w:type="dxa"/>
            </w:tcMar>
            <w:vAlign w:val="center"/>
            <w:hideMark/>
          </w:tcPr>
          <w:p w14:paraId="1906A730" w14:textId="77777777" w:rsidR="00994066" w:rsidRPr="00FC3197" w:rsidRDefault="00994066" w:rsidP="00DB35B4">
            <w:pPr>
              <w:pStyle w:val="Text"/>
            </w:pPr>
            <w:r w:rsidRPr="00FC3197">
              <w:t xml:space="preserve">B1 </w:t>
            </w:r>
          </w:p>
        </w:tc>
        <w:tc>
          <w:tcPr>
            <w:tcW w:w="3127" w:type="dxa"/>
            <w:shd w:val="clear" w:color="auto" w:fill="auto"/>
            <w:tcMar>
              <w:top w:w="12" w:type="dxa"/>
              <w:left w:w="108" w:type="dxa"/>
              <w:bottom w:w="0" w:type="dxa"/>
              <w:right w:w="108" w:type="dxa"/>
            </w:tcMar>
            <w:vAlign w:val="center"/>
            <w:hideMark/>
          </w:tcPr>
          <w:p w14:paraId="2F48A7BE" w14:textId="77777777" w:rsidR="00994066" w:rsidRPr="00FA574C" w:rsidRDefault="00994066" w:rsidP="006B12F7">
            <w:pPr>
              <w:pStyle w:val="Paragraph"/>
            </w:pPr>
          </w:p>
        </w:tc>
      </w:tr>
      <w:tr w:rsidR="00994066" w:rsidRPr="00FA574C" w14:paraId="4BC5FF26" w14:textId="77777777" w:rsidTr="00855446">
        <w:trPr>
          <w:trHeight w:val="1084"/>
          <w:jc w:val="center"/>
          <w:trPrChange w:id="8421" w:author="Aleksander Hansen" w:date="2013-02-16T23:44:00Z">
            <w:trPr>
              <w:gridBefore w:val="1"/>
              <w:trHeight w:val="1084"/>
              <w:jc w:val="center"/>
            </w:trPr>
          </w:trPrChange>
        </w:trPr>
        <w:tc>
          <w:tcPr>
            <w:tcW w:w="4074" w:type="dxa"/>
            <w:shd w:val="clear" w:color="auto" w:fill="auto"/>
            <w:tcMar>
              <w:top w:w="12" w:type="dxa"/>
              <w:left w:w="108" w:type="dxa"/>
              <w:bottom w:w="0" w:type="dxa"/>
              <w:right w:w="108" w:type="dxa"/>
            </w:tcMar>
            <w:vAlign w:val="center"/>
            <w:hideMark/>
            <w:tcPrChange w:id="8422" w:author="Aleksander Hansen" w:date="2013-02-16T23:44:00Z">
              <w:tcPr>
                <w:tcW w:w="4074" w:type="dxa"/>
                <w:gridSpan w:val="3"/>
                <w:shd w:val="clear" w:color="auto" w:fill="F2DBDB"/>
                <w:tcMar>
                  <w:top w:w="12" w:type="dxa"/>
                  <w:left w:w="108" w:type="dxa"/>
                  <w:bottom w:w="0" w:type="dxa"/>
                  <w:right w:w="108" w:type="dxa"/>
                </w:tcMar>
                <w:vAlign w:val="center"/>
                <w:hideMark/>
              </w:tcPr>
            </w:tcPrChange>
          </w:tcPr>
          <w:p w14:paraId="751AD6D4" w14:textId="77777777" w:rsidR="00994066" w:rsidRPr="00855446" w:rsidRDefault="00994066" w:rsidP="00DB35B4">
            <w:pPr>
              <w:pStyle w:val="Text"/>
            </w:pPr>
            <w:r w:rsidRPr="00855446">
              <w:t xml:space="preserve">More vulnerable to nonpayment than ‘BB’ but currently has the capacity to meet its financial obligation </w:t>
            </w:r>
          </w:p>
        </w:tc>
        <w:tc>
          <w:tcPr>
            <w:tcW w:w="918" w:type="dxa"/>
            <w:shd w:val="clear" w:color="auto" w:fill="auto"/>
            <w:tcMar>
              <w:top w:w="12" w:type="dxa"/>
              <w:left w:w="108" w:type="dxa"/>
              <w:bottom w:w="0" w:type="dxa"/>
              <w:right w:w="108" w:type="dxa"/>
            </w:tcMar>
            <w:vAlign w:val="center"/>
            <w:hideMark/>
            <w:tcPrChange w:id="8423" w:author="Aleksander Hansen" w:date="2013-02-16T23:44:00Z">
              <w:tcPr>
                <w:tcW w:w="918" w:type="dxa"/>
                <w:gridSpan w:val="2"/>
                <w:shd w:val="clear" w:color="auto" w:fill="F2DBDB"/>
                <w:tcMar>
                  <w:top w:w="12" w:type="dxa"/>
                  <w:left w:w="108" w:type="dxa"/>
                  <w:bottom w:w="0" w:type="dxa"/>
                  <w:right w:w="108" w:type="dxa"/>
                </w:tcMar>
                <w:vAlign w:val="center"/>
                <w:hideMark/>
              </w:tcPr>
            </w:tcPrChange>
          </w:tcPr>
          <w:p w14:paraId="21B07BA7" w14:textId="77777777" w:rsidR="00994066" w:rsidRPr="00855446" w:rsidRDefault="00994066" w:rsidP="00DB35B4">
            <w:pPr>
              <w:pStyle w:val="Text"/>
            </w:pPr>
            <w:r w:rsidRPr="00855446">
              <w:t xml:space="preserve">B </w:t>
            </w:r>
          </w:p>
        </w:tc>
        <w:tc>
          <w:tcPr>
            <w:tcW w:w="287" w:type="dxa"/>
            <w:shd w:val="clear" w:color="auto" w:fill="auto"/>
            <w:tcMar>
              <w:top w:w="12" w:type="dxa"/>
              <w:left w:w="108" w:type="dxa"/>
              <w:bottom w:w="0" w:type="dxa"/>
              <w:right w:w="108" w:type="dxa"/>
            </w:tcMar>
            <w:vAlign w:val="center"/>
            <w:hideMark/>
            <w:tcPrChange w:id="8424" w:author="Aleksander Hansen" w:date="2013-02-16T23:44:00Z">
              <w:tcPr>
                <w:tcW w:w="287" w:type="dxa"/>
                <w:gridSpan w:val="2"/>
                <w:shd w:val="clear" w:color="auto" w:fill="F2DBDB"/>
                <w:tcMar>
                  <w:top w:w="12" w:type="dxa"/>
                  <w:left w:w="108" w:type="dxa"/>
                  <w:bottom w:w="0" w:type="dxa"/>
                  <w:right w:w="108" w:type="dxa"/>
                </w:tcMar>
                <w:vAlign w:val="center"/>
                <w:hideMark/>
              </w:tcPr>
            </w:tcPrChange>
          </w:tcPr>
          <w:p w14:paraId="0A847A15" w14:textId="77777777" w:rsidR="00994066" w:rsidRPr="00855446" w:rsidRDefault="00994066" w:rsidP="006B12F7">
            <w:pPr>
              <w:pStyle w:val="Paragraph"/>
            </w:pPr>
          </w:p>
        </w:tc>
        <w:tc>
          <w:tcPr>
            <w:tcW w:w="884" w:type="dxa"/>
            <w:shd w:val="clear" w:color="auto" w:fill="auto"/>
            <w:tcMar>
              <w:top w:w="12" w:type="dxa"/>
              <w:left w:w="108" w:type="dxa"/>
              <w:bottom w:w="0" w:type="dxa"/>
              <w:right w:w="108" w:type="dxa"/>
            </w:tcMar>
            <w:vAlign w:val="center"/>
            <w:hideMark/>
            <w:tcPrChange w:id="8425" w:author="Aleksander Hansen" w:date="2013-02-16T23:44:00Z">
              <w:tcPr>
                <w:tcW w:w="884" w:type="dxa"/>
                <w:shd w:val="clear" w:color="auto" w:fill="F2DBDB"/>
                <w:tcMar>
                  <w:top w:w="12" w:type="dxa"/>
                  <w:left w:w="108" w:type="dxa"/>
                  <w:bottom w:w="0" w:type="dxa"/>
                  <w:right w:w="108" w:type="dxa"/>
                </w:tcMar>
                <w:vAlign w:val="center"/>
                <w:hideMark/>
              </w:tcPr>
            </w:tcPrChange>
          </w:tcPr>
          <w:p w14:paraId="174C24E3" w14:textId="77777777" w:rsidR="00994066" w:rsidRPr="00855446" w:rsidRDefault="00994066" w:rsidP="00DB35B4">
            <w:pPr>
              <w:pStyle w:val="Text"/>
            </w:pPr>
            <w:r w:rsidRPr="00855446">
              <w:t xml:space="preserve">B2 </w:t>
            </w:r>
          </w:p>
        </w:tc>
        <w:tc>
          <w:tcPr>
            <w:tcW w:w="3127" w:type="dxa"/>
            <w:shd w:val="clear" w:color="auto" w:fill="auto"/>
            <w:tcMar>
              <w:top w:w="12" w:type="dxa"/>
              <w:left w:w="108" w:type="dxa"/>
              <w:bottom w:w="0" w:type="dxa"/>
              <w:right w:w="108" w:type="dxa"/>
            </w:tcMar>
            <w:vAlign w:val="center"/>
            <w:hideMark/>
            <w:tcPrChange w:id="8426" w:author="Aleksander Hansen" w:date="2013-02-16T23:44:00Z">
              <w:tcPr>
                <w:tcW w:w="3127" w:type="dxa"/>
                <w:gridSpan w:val="2"/>
                <w:shd w:val="clear" w:color="auto" w:fill="F2DBDB"/>
                <w:tcMar>
                  <w:top w:w="12" w:type="dxa"/>
                  <w:left w:w="108" w:type="dxa"/>
                  <w:bottom w:w="0" w:type="dxa"/>
                  <w:right w:w="108" w:type="dxa"/>
                </w:tcMar>
                <w:vAlign w:val="center"/>
                <w:hideMark/>
              </w:tcPr>
            </w:tcPrChange>
          </w:tcPr>
          <w:p w14:paraId="5F2FE737" w14:textId="77777777" w:rsidR="00994066" w:rsidRPr="00855446" w:rsidRDefault="00994066" w:rsidP="00DB35B4">
            <w:pPr>
              <w:pStyle w:val="Text"/>
            </w:pPr>
            <w:r w:rsidRPr="00855446">
              <w:t xml:space="preserve">Considered speculative and are subject to high credit risk </w:t>
            </w:r>
          </w:p>
        </w:tc>
      </w:tr>
      <w:tr w:rsidR="00994066" w:rsidRPr="00FA574C" w14:paraId="34952730" w14:textId="77777777" w:rsidTr="006B12F7">
        <w:trPr>
          <w:trHeight w:val="361"/>
          <w:jc w:val="center"/>
        </w:trPr>
        <w:tc>
          <w:tcPr>
            <w:tcW w:w="4074" w:type="dxa"/>
            <w:shd w:val="clear" w:color="auto" w:fill="auto"/>
            <w:tcMar>
              <w:top w:w="12" w:type="dxa"/>
              <w:left w:w="108" w:type="dxa"/>
              <w:bottom w:w="0" w:type="dxa"/>
              <w:right w:w="108" w:type="dxa"/>
            </w:tcMar>
            <w:vAlign w:val="center"/>
            <w:hideMark/>
          </w:tcPr>
          <w:p w14:paraId="05DA2A4D" w14:textId="77777777" w:rsidR="00994066" w:rsidRPr="00FA574C" w:rsidRDefault="00994066" w:rsidP="006B12F7">
            <w:pPr>
              <w:pStyle w:val="Paragraph"/>
            </w:pPr>
          </w:p>
        </w:tc>
        <w:tc>
          <w:tcPr>
            <w:tcW w:w="918" w:type="dxa"/>
            <w:shd w:val="clear" w:color="auto" w:fill="auto"/>
            <w:tcMar>
              <w:top w:w="12" w:type="dxa"/>
              <w:left w:w="108" w:type="dxa"/>
              <w:bottom w:w="0" w:type="dxa"/>
              <w:right w:w="108" w:type="dxa"/>
            </w:tcMar>
            <w:vAlign w:val="center"/>
            <w:hideMark/>
          </w:tcPr>
          <w:p w14:paraId="1D95891E" w14:textId="77777777" w:rsidR="00994066" w:rsidRPr="00FC3197" w:rsidRDefault="00994066" w:rsidP="00DB35B4">
            <w:pPr>
              <w:pStyle w:val="Text"/>
            </w:pPr>
            <w:r w:rsidRPr="00FC3197">
              <w:t xml:space="preserve">B- </w:t>
            </w:r>
          </w:p>
        </w:tc>
        <w:tc>
          <w:tcPr>
            <w:tcW w:w="287" w:type="dxa"/>
            <w:shd w:val="clear" w:color="auto" w:fill="auto"/>
            <w:tcMar>
              <w:top w:w="12" w:type="dxa"/>
              <w:left w:w="108" w:type="dxa"/>
              <w:bottom w:w="0" w:type="dxa"/>
              <w:right w:w="108" w:type="dxa"/>
            </w:tcMar>
            <w:vAlign w:val="center"/>
            <w:hideMark/>
          </w:tcPr>
          <w:p w14:paraId="0CB9FFC5" w14:textId="77777777" w:rsidR="00994066" w:rsidRPr="00FA574C" w:rsidRDefault="00994066" w:rsidP="006B12F7">
            <w:pPr>
              <w:pStyle w:val="Paragraph"/>
            </w:pPr>
          </w:p>
        </w:tc>
        <w:tc>
          <w:tcPr>
            <w:tcW w:w="884" w:type="dxa"/>
            <w:shd w:val="clear" w:color="auto" w:fill="auto"/>
            <w:tcMar>
              <w:top w:w="12" w:type="dxa"/>
              <w:left w:w="108" w:type="dxa"/>
              <w:bottom w:w="0" w:type="dxa"/>
              <w:right w:w="108" w:type="dxa"/>
            </w:tcMar>
            <w:vAlign w:val="center"/>
            <w:hideMark/>
          </w:tcPr>
          <w:p w14:paraId="5695E110" w14:textId="77777777" w:rsidR="00994066" w:rsidRPr="00FC3197" w:rsidRDefault="00994066" w:rsidP="00DB35B4">
            <w:pPr>
              <w:pStyle w:val="Text"/>
            </w:pPr>
            <w:r w:rsidRPr="00FC3197">
              <w:t xml:space="preserve">B3 </w:t>
            </w:r>
          </w:p>
        </w:tc>
        <w:tc>
          <w:tcPr>
            <w:tcW w:w="3127" w:type="dxa"/>
            <w:shd w:val="clear" w:color="auto" w:fill="auto"/>
            <w:tcMar>
              <w:top w:w="12" w:type="dxa"/>
              <w:left w:w="108" w:type="dxa"/>
              <w:bottom w:w="0" w:type="dxa"/>
              <w:right w:w="108" w:type="dxa"/>
            </w:tcMar>
            <w:vAlign w:val="center"/>
            <w:hideMark/>
          </w:tcPr>
          <w:p w14:paraId="4EE7FB01" w14:textId="77777777" w:rsidR="00994066" w:rsidRPr="00FA574C" w:rsidRDefault="00994066" w:rsidP="006B12F7">
            <w:pPr>
              <w:pStyle w:val="Paragraph"/>
            </w:pPr>
          </w:p>
        </w:tc>
      </w:tr>
      <w:tr w:rsidR="00994066" w:rsidRPr="00FA574C" w14:paraId="091693CD" w14:textId="77777777" w:rsidTr="006B12F7">
        <w:trPr>
          <w:trHeight w:val="361"/>
          <w:jc w:val="center"/>
        </w:trPr>
        <w:tc>
          <w:tcPr>
            <w:tcW w:w="4074" w:type="dxa"/>
            <w:shd w:val="clear" w:color="auto" w:fill="auto"/>
            <w:tcMar>
              <w:top w:w="12" w:type="dxa"/>
              <w:left w:w="108" w:type="dxa"/>
              <w:bottom w:w="0" w:type="dxa"/>
              <w:right w:w="108" w:type="dxa"/>
            </w:tcMar>
            <w:vAlign w:val="center"/>
            <w:hideMark/>
          </w:tcPr>
          <w:p w14:paraId="590D1D66" w14:textId="77777777" w:rsidR="00994066" w:rsidRPr="00FA574C" w:rsidRDefault="00994066" w:rsidP="006B12F7">
            <w:pPr>
              <w:pStyle w:val="Paragraph"/>
            </w:pPr>
          </w:p>
        </w:tc>
        <w:tc>
          <w:tcPr>
            <w:tcW w:w="918" w:type="dxa"/>
            <w:shd w:val="clear" w:color="auto" w:fill="auto"/>
            <w:tcMar>
              <w:top w:w="12" w:type="dxa"/>
              <w:left w:w="108" w:type="dxa"/>
              <w:bottom w:w="0" w:type="dxa"/>
              <w:right w:w="108" w:type="dxa"/>
            </w:tcMar>
            <w:vAlign w:val="center"/>
            <w:hideMark/>
          </w:tcPr>
          <w:p w14:paraId="672DBE66" w14:textId="77777777" w:rsidR="00994066" w:rsidRPr="00FC3197" w:rsidRDefault="00994066" w:rsidP="00DB35B4">
            <w:pPr>
              <w:pStyle w:val="Text"/>
            </w:pPr>
            <w:r w:rsidRPr="00FC3197">
              <w:t xml:space="preserve">CCC+ </w:t>
            </w:r>
          </w:p>
        </w:tc>
        <w:tc>
          <w:tcPr>
            <w:tcW w:w="287" w:type="dxa"/>
            <w:shd w:val="clear" w:color="auto" w:fill="auto"/>
            <w:tcMar>
              <w:top w:w="12" w:type="dxa"/>
              <w:left w:w="108" w:type="dxa"/>
              <w:bottom w:w="0" w:type="dxa"/>
              <w:right w:w="108" w:type="dxa"/>
            </w:tcMar>
            <w:vAlign w:val="center"/>
            <w:hideMark/>
          </w:tcPr>
          <w:p w14:paraId="60EE41EB" w14:textId="77777777" w:rsidR="00994066" w:rsidRPr="00FA574C" w:rsidRDefault="00994066" w:rsidP="006B12F7">
            <w:pPr>
              <w:pStyle w:val="Paragraph"/>
            </w:pPr>
          </w:p>
        </w:tc>
        <w:tc>
          <w:tcPr>
            <w:tcW w:w="884" w:type="dxa"/>
            <w:shd w:val="clear" w:color="auto" w:fill="auto"/>
            <w:tcMar>
              <w:top w:w="12" w:type="dxa"/>
              <w:left w:w="108" w:type="dxa"/>
              <w:bottom w:w="0" w:type="dxa"/>
              <w:right w:w="108" w:type="dxa"/>
            </w:tcMar>
            <w:vAlign w:val="center"/>
            <w:hideMark/>
          </w:tcPr>
          <w:p w14:paraId="2F63BFAB" w14:textId="77777777" w:rsidR="00994066" w:rsidRPr="00FC3197" w:rsidRDefault="00994066" w:rsidP="00DB35B4">
            <w:pPr>
              <w:pStyle w:val="Text"/>
            </w:pPr>
            <w:r w:rsidRPr="00FC3197">
              <w:t xml:space="preserve">Caa1 </w:t>
            </w:r>
          </w:p>
        </w:tc>
        <w:tc>
          <w:tcPr>
            <w:tcW w:w="3127" w:type="dxa"/>
            <w:shd w:val="clear" w:color="auto" w:fill="auto"/>
            <w:tcMar>
              <w:top w:w="12" w:type="dxa"/>
              <w:left w:w="108" w:type="dxa"/>
              <w:bottom w:w="0" w:type="dxa"/>
              <w:right w:w="108" w:type="dxa"/>
            </w:tcMar>
            <w:vAlign w:val="center"/>
            <w:hideMark/>
          </w:tcPr>
          <w:p w14:paraId="20BCE129" w14:textId="77777777" w:rsidR="00994066" w:rsidRPr="00FA574C" w:rsidRDefault="00994066" w:rsidP="006B12F7">
            <w:pPr>
              <w:pStyle w:val="Paragraph"/>
            </w:pPr>
          </w:p>
        </w:tc>
      </w:tr>
      <w:tr w:rsidR="00994066" w:rsidRPr="00FA574C" w14:paraId="1E0C0B48" w14:textId="77777777" w:rsidTr="00855446">
        <w:trPr>
          <w:trHeight w:val="361"/>
          <w:jc w:val="center"/>
          <w:trPrChange w:id="8427" w:author="Aleksander Hansen" w:date="2013-02-16T23:44:00Z">
            <w:trPr>
              <w:gridBefore w:val="1"/>
              <w:trHeight w:val="361"/>
              <w:jc w:val="center"/>
            </w:trPr>
          </w:trPrChange>
        </w:trPr>
        <w:tc>
          <w:tcPr>
            <w:tcW w:w="4074" w:type="dxa"/>
            <w:shd w:val="clear" w:color="auto" w:fill="auto"/>
            <w:tcMar>
              <w:top w:w="12" w:type="dxa"/>
              <w:left w:w="108" w:type="dxa"/>
              <w:bottom w:w="0" w:type="dxa"/>
              <w:right w:w="108" w:type="dxa"/>
            </w:tcMar>
            <w:vAlign w:val="center"/>
            <w:hideMark/>
            <w:tcPrChange w:id="8428" w:author="Aleksander Hansen" w:date="2013-02-16T23:44:00Z">
              <w:tcPr>
                <w:tcW w:w="4074" w:type="dxa"/>
                <w:gridSpan w:val="3"/>
                <w:shd w:val="clear" w:color="auto" w:fill="F2DBDB"/>
                <w:tcMar>
                  <w:top w:w="12" w:type="dxa"/>
                  <w:left w:w="108" w:type="dxa"/>
                  <w:bottom w:w="0" w:type="dxa"/>
                  <w:right w:w="108" w:type="dxa"/>
                </w:tcMar>
                <w:vAlign w:val="center"/>
                <w:hideMark/>
              </w:tcPr>
            </w:tcPrChange>
          </w:tcPr>
          <w:p w14:paraId="4230D1E6" w14:textId="77777777" w:rsidR="00994066" w:rsidRPr="00855446" w:rsidRDefault="00994066" w:rsidP="00DB35B4">
            <w:pPr>
              <w:pStyle w:val="Text"/>
            </w:pPr>
            <w:r w:rsidRPr="00855446">
              <w:t xml:space="preserve">Vulnerable to nonpayment </w:t>
            </w:r>
          </w:p>
        </w:tc>
        <w:tc>
          <w:tcPr>
            <w:tcW w:w="918" w:type="dxa"/>
            <w:shd w:val="clear" w:color="auto" w:fill="auto"/>
            <w:tcMar>
              <w:top w:w="12" w:type="dxa"/>
              <w:left w:w="108" w:type="dxa"/>
              <w:bottom w:w="0" w:type="dxa"/>
              <w:right w:w="108" w:type="dxa"/>
            </w:tcMar>
            <w:vAlign w:val="center"/>
            <w:hideMark/>
            <w:tcPrChange w:id="8429" w:author="Aleksander Hansen" w:date="2013-02-16T23:44:00Z">
              <w:tcPr>
                <w:tcW w:w="918" w:type="dxa"/>
                <w:gridSpan w:val="2"/>
                <w:shd w:val="clear" w:color="auto" w:fill="F2DBDB"/>
                <w:tcMar>
                  <w:top w:w="12" w:type="dxa"/>
                  <w:left w:w="108" w:type="dxa"/>
                  <w:bottom w:w="0" w:type="dxa"/>
                  <w:right w:w="108" w:type="dxa"/>
                </w:tcMar>
                <w:vAlign w:val="center"/>
                <w:hideMark/>
              </w:tcPr>
            </w:tcPrChange>
          </w:tcPr>
          <w:p w14:paraId="65F147C2" w14:textId="77777777" w:rsidR="00994066" w:rsidRPr="00855446" w:rsidRDefault="00994066" w:rsidP="00DB35B4">
            <w:pPr>
              <w:pStyle w:val="Text"/>
            </w:pPr>
            <w:r w:rsidRPr="00855446">
              <w:t xml:space="preserve">CCC </w:t>
            </w:r>
          </w:p>
        </w:tc>
        <w:tc>
          <w:tcPr>
            <w:tcW w:w="287" w:type="dxa"/>
            <w:shd w:val="clear" w:color="auto" w:fill="auto"/>
            <w:tcMar>
              <w:top w:w="12" w:type="dxa"/>
              <w:left w:w="108" w:type="dxa"/>
              <w:bottom w:w="0" w:type="dxa"/>
              <w:right w:w="108" w:type="dxa"/>
            </w:tcMar>
            <w:vAlign w:val="center"/>
            <w:hideMark/>
            <w:tcPrChange w:id="8430" w:author="Aleksander Hansen" w:date="2013-02-16T23:44:00Z">
              <w:tcPr>
                <w:tcW w:w="287" w:type="dxa"/>
                <w:gridSpan w:val="2"/>
                <w:shd w:val="clear" w:color="auto" w:fill="F2DBDB"/>
                <w:tcMar>
                  <w:top w:w="12" w:type="dxa"/>
                  <w:left w:w="108" w:type="dxa"/>
                  <w:bottom w:w="0" w:type="dxa"/>
                  <w:right w:w="108" w:type="dxa"/>
                </w:tcMar>
                <w:vAlign w:val="center"/>
                <w:hideMark/>
              </w:tcPr>
            </w:tcPrChange>
          </w:tcPr>
          <w:p w14:paraId="745ACA32" w14:textId="77777777" w:rsidR="00994066" w:rsidRPr="00855446" w:rsidRDefault="00994066" w:rsidP="006B12F7">
            <w:pPr>
              <w:pStyle w:val="Paragraph"/>
            </w:pPr>
          </w:p>
        </w:tc>
        <w:tc>
          <w:tcPr>
            <w:tcW w:w="884" w:type="dxa"/>
            <w:shd w:val="clear" w:color="auto" w:fill="auto"/>
            <w:tcMar>
              <w:top w:w="12" w:type="dxa"/>
              <w:left w:w="108" w:type="dxa"/>
              <w:bottom w:w="0" w:type="dxa"/>
              <w:right w:w="108" w:type="dxa"/>
            </w:tcMar>
            <w:vAlign w:val="center"/>
            <w:hideMark/>
            <w:tcPrChange w:id="8431" w:author="Aleksander Hansen" w:date="2013-02-16T23:44:00Z">
              <w:tcPr>
                <w:tcW w:w="884" w:type="dxa"/>
                <w:shd w:val="clear" w:color="auto" w:fill="F2DBDB"/>
                <w:tcMar>
                  <w:top w:w="12" w:type="dxa"/>
                  <w:left w:w="108" w:type="dxa"/>
                  <w:bottom w:w="0" w:type="dxa"/>
                  <w:right w:w="108" w:type="dxa"/>
                </w:tcMar>
                <w:vAlign w:val="center"/>
                <w:hideMark/>
              </w:tcPr>
            </w:tcPrChange>
          </w:tcPr>
          <w:p w14:paraId="5A0BCF82" w14:textId="77777777" w:rsidR="00994066" w:rsidRPr="00855446" w:rsidRDefault="00994066" w:rsidP="00DB35B4">
            <w:pPr>
              <w:pStyle w:val="Text"/>
            </w:pPr>
            <w:r w:rsidRPr="00855446">
              <w:t xml:space="preserve">Caa2 </w:t>
            </w:r>
          </w:p>
        </w:tc>
        <w:tc>
          <w:tcPr>
            <w:tcW w:w="3127" w:type="dxa"/>
            <w:shd w:val="clear" w:color="auto" w:fill="auto"/>
            <w:tcMar>
              <w:top w:w="12" w:type="dxa"/>
              <w:left w:w="108" w:type="dxa"/>
              <w:bottom w:w="0" w:type="dxa"/>
              <w:right w:w="108" w:type="dxa"/>
            </w:tcMar>
            <w:vAlign w:val="center"/>
            <w:hideMark/>
            <w:tcPrChange w:id="8432" w:author="Aleksander Hansen" w:date="2013-02-16T23:44:00Z">
              <w:tcPr>
                <w:tcW w:w="3127" w:type="dxa"/>
                <w:gridSpan w:val="2"/>
                <w:shd w:val="clear" w:color="auto" w:fill="F2DBDB"/>
                <w:tcMar>
                  <w:top w:w="12" w:type="dxa"/>
                  <w:left w:w="108" w:type="dxa"/>
                  <w:bottom w:w="0" w:type="dxa"/>
                  <w:right w:w="108" w:type="dxa"/>
                </w:tcMar>
                <w:vAlign w:val="center"/>
                <w:hideMark/>
              </w:tcPr>
            </w:tcPrChange>
          </w:tcPr>
          <w:p w14:paraId="122484EC" w14:textId="77777777" w:rsidR="00994066" w:rsidRPr="00855446" w:rsidRDefault="00994066" w:rsidP="00DB35B4">
            <w:pPr>
              <w:pStyle w:val="Text"/>
            </w:pPr>
            <w:r w:rsidRPr="00855446">
              <w:t xml:space="preserve">In poor standing </w:t>
            </w:r>
          </w:p>
        </w:tc>
      </w:tr>
      <w:tr w:rsidR="00994066" w:rsidRPr="00FA574C" w14:paraId="0DDA3709" w14:textId="77777777" w:rsidTr="006B12F7">
        <w:trPr>
          <w:trHeight w:val="361"/>
          <w:jc w:val="center"/>
        </w:trPr>
        <w:tc>
          <w:tcPr>
            <w:tcW w:w="4074" w:type="dxa"/>
            <w:shd w:val="clear" w:color="auto" w:fill="auto"/>
            <w:tcMar>
              <w:top w:w="12" w:type="dxa"/>
              <w:left w:w="108" w:type="dxa"/>
              <w:bottom w:w="0" w:type="dxa"/>
              <w:right w:w="108" w:type="dxa"/>
            </w:tcMar>
            <w:vAlign w:val="center"/>
            <w:hideMark/>
          </w:tcPr>
          <w:p w14:paraId="4F198FD0" w14:textId="77777777" w:rsidR="00994066" w:rsidRPr="00FA574C" w:rsidRDefault="00994066" w:rsidP="006B12F7">
            <w:pPr>
              <w:pStyle w:val="Paragraph"/>
            </w:pPr>
          </w:p>
        </w:tc>
        <w:tc>
          <w:tcPr>
            <w:tcW w:w="918" w:type="dxa"/>
            <w:shd w:val="clear" w:color="auto" w:fill="auto"/>
            <w:tcMar>
              <w:top w:w="12" w:type="dxa"/>
              <w:left w:w="108" w:type="dxa"/>
              <w:bottom w:w="0" w:type="dxa"/>
              <w:right w:w="108" w:type="dxa"/>
            </w:tcMar>
            <w:vAlign w:val="center"/>
            <w:hideMark/>
          </w:tcPr>
          <w:p w14:paraId="22AF036B" w14:textId="77777777" w:rsidR="00994066" w:rsidRPr="00FC3197" w:rsidRDefault="00994066" w:rsidP="00DB35B4">
            <w:pPr>
              <w:pStyle w:val="Text"/>
            </w:pPr>
            <w:r w:rsidRPr="00FC3197">
              <w:t xml:space="preserve">CCC- </w:t>
            </w:r>
          </w:p>
        </w:tc>
        <w:tc>
          <w:tcPr>
            <w:tcW w:w="287" w:type="dxa"/>
            <w:shd w:val="clear" w:color="auto" w:fill="auto"/>
            <w:tcMar>
              <w:top w:w="12" w:type="dxa"/>
              <w:left w:w="108" w:type="dxa"/>
              <w:bottom w:w="0" w:type="dxa"/>
              <w:right w:w="108" w:type="dxa"/>
            </w:tcMar>
            <w:vAlign w:val="center"/>
            <w:hideMark/>
          </w:tcPr>
          <w:p w14:paraId="2F22E615" w14:textId="77777777" w:rsidR="00994066" w:rsidRPr="00FA574C" w:rsidRDefault="00994066" w:rsidP="006B12F7">
            <w:pPr>
              <w:pStyle w:val="Paragraph"/>
            </w:pPr>
          </w:p>
        </w:tc>
        <w:tc>
          <w:tcPr>
            <w:tcW w:w="884" w:type="dxa"/>
            <w:shd w:val="clear" w:color="auto" w:fill="auto"/>
            <w:tcMar>
              <w:top w:w="12" w:type="dxa"/>
              <w:left w:w="108" w:type="dxa"/>
              <w:bottom w:w="0" w:type="dxa"/>
              <w:right w:w="108" w:type="dxa"/>
            </w:tcMar>
            <w:vAlign w:val="center"/>
            <w:hideMark/>
          </w:tcPr>
          <w:p w14:paraId="68E16EAC" w14:textId="77777777" w:rsidR="00994066" w:rsidRPr="00FC3197" w:rsidRDefault="00994066" w:rsidP="00DB35B4">
            <w:pPr>
              <w:pStyle w:val="Text"/>
            </w:pPr>
            <w:r w:rsidRPr="00FC3197">
              <w:t xml:space="preserve">Caa3 </w:t>
            </w:r>
          </w:p>
        </w:tc>
        <w:tc>
          <w:tcPr>
            <w:tcW w:w="3127" w:type="dxa"/>
            <w:shd w:val="clear" w:color="auto" w:fill="auto"/>
            <w:tcMar>
              <w:top w:w="12" w:type="dxa"/>
              <w:left w:w="108" w:type="dxa"/>
              <w:bottom w:w="0" w:type="dxa"/>
              <w:right w:w="108" w:type="dxa"/>
            </w:tcMar>
            <w:vAlign w:val="center"/>
            <w:hideMark/>
          </w:tcPr>
          <w:p w14:paraId="2B5F9B6C" w14:textId="77777777" w:rsidR="00994066" w:rsidRPr="00FA574C" w:rsidRDefault="00994066" w:rsidP="006B12F7">
            <w:pPr>
              <w:pStyle w:val="Paragraph"/>
            </w:pPr>
          </w:p>
        </w:tc>
      </w:tr>
      <w:tr w:rsidR="00994066" w:rsidRPr="00FA574C" w14:paraId="4CD50DFC" w14:textId="77777777" w:rsidTr="00855446">
        <w:trPr>
          <w:trHeight w:val="361"/>
          <w:jc w:val="center"/>
          <w:trPrChange w:id="8433" w:author="Aleksander Hansen" w:date="2013-02-16T23:44:00Z">
            <w:trPr>
              <w:gridBefore w:val="1"/>
              <w:trHeight w:val="361"/>
              <w:jc w:val="center"/>
            </w:trPr>
          </w:trPrChange>
        </w:trPr>
        <w:tc>
          <w:tcPr>
            <w:tcW w:w="4074" w:type="dxa"/>
            <w:shd w:val="clear" w:color="auto" w:fill="auto"/>
            <w:tcMar>
              <w:top w:w="12" w:type="dxa"/>
              <w:left w:w="108" w:type="dxa"/>
              <w:bottom w:w="0" w:type="dxa"/>
              <w:right w:w="108" w:type="dxa"/>
            </w:tcMar>
            <w:vAlign w:val="center"/>
            <w:hideMark/>
            <w:tcPrChange w:id="8434" w:author="Aleksander Hansen" w:date="2013-02-16T23:44:00Z">
              <w:tcPr>
                <w:tcW w:w="4074" w:type="dxa"/>
                <w:gridSpan w:val="3"/>
                <w:shd w:val="clear" w:color="auto" w:fill="auto"/>
                <w:tcMar>
                  <w:top w:w="12" w:type="dxa"/>
                  <w:left w:w="108" w:type="dxa"/>
                  <w:bottom w:w="0" w:type="dxa"/>
                  <w:right w:w="108" w:type="dxa"/>
                </w:tcMar>
                <w:vAlign w:val="center"/>
                <w:hideMark/>
              </w:tcPr>
            </w:tcPrChange>
          </w:tcPr>
          <w:p w14:paraId="077DFB9C" w14:textId="77777777" w:rsidR="00994066" w:rsidRPr="00855446" w:rsidRDefault="00994066" w:rsidP="00DB35B4">
            <w:pPr>
              <w:pStyle w:val="Text"/>
            </w:pPr>
            <w:r w:rsidRPr="00855446">
              <w:t xml:space="preserve">Highly vulnerable to nonpayment. </w:t>
            </w:r>
          </w:p>
        </w:tc>
        <w:tc>
          <w:tcPr>
            <w:tcW w:w="918" w:type="dxa"/>
            <w:shd w:val="clear" w:color="auto" w:fill="auto"/>
            <w:tcMar>
              <w:top w:w="12" w:type="dxa"/>
              <w:left w:w="108" w:type="dxa"/>
              <w:bottom w:w="0" w:type="dxa"/>
              <w:right w:w="108" w:type="dxa"/>
            </w:tcMar>
            <w:vAlign w:val="center"/>
            <w:hideMark/>
            <w:tcPrChange w:id="8435" w:author="Aleksander Hansen" w:date="2013-02-16T23:44:00Z">
              <w:tcPr>
                <w:tcW w:w="918" w:type="dxa"/>
                <w:gridSpan w:val="2"/>
                <w:shd w:val="clear" w:color="auto" w:fill="auto"/>
                <w:tcMar>
                  <w:top w:w="12" w:type="dxa"/>
                  <w:left w:w="108" w:type="dxa"/>
                  <w:bottom w:w="0" w:type="dxa"/>
                  <w:right w:w="108" w:type="dxa"/>
                </w:tcMar>
                <w:vAlign w:val="center"/>
                <w:hideMark/>
              </w:tcPr>
            </w:tcPrChange>
          </w:tcPr>
          <w:p w14:paraId="072A5103" w14:textId="77777777" w:rsidR="00994066" w:rsidRPr="00855446" w:rsidRDefault="00994066" w:rsidP="00DB35B4">
            <w:pPr>
              <w:pStyle w:val="Text"/>
            </w:pPr>
            <w:r w:rsidRPr="00855446">
              <w:t xml:space="preserve">CC </w:t>
            </w:r>
          </w:p>
        </w:tc>
        <w:tc>
          <w:tcPr>
            <w:tcW w:w="287" w:type="dxa"/>
            <w:shd w:val="clear" w:color="auto" w:fill="auto"/>
            <w:tcMar>
              <w:top w:w="12" w:type="dxa"/>
              <w:left w:w="108" w:type="dxa"/>
              <w:bottom w:w="0" w:type="dxa"/>
              <w:right w:w="108" w:type="dxa"/>
            </w:tcMar>
            <w:vAlign w:val="center"/>
            <w:hideMark/>
            <w:tcPrChange w:id="8436" w:author="Aleksander Hansen" w:date="2013-02-16T23:44:00Z">
              <w:tcPr>
                <w:tcW w:w="287" w:type="dxa"/>
                <w:gridSpan w:val="2"/>
                <w:shd w:val="clear" w:color="auto" w:fill="auto"/>
                <w:tcMar>
                  <w:top w:w="12" w:type="dxa"/>
                  <w:left w:w="108" w:type="dxa"/>
                  <w:bottom w:w="0" w:type="dxa"/>
                  <w:right w:w="108" w:type="dxa"/>
                </w:tcMar>
                <w:vAlign w:val="center"/>
                <w:hideMark/>
              </w:tcPr>
            </w:tcPrChange>
          </w:tcPr>
          <w:p w14:paraId="7D72A28C" w14:textId="77777777" w:rsidR="00994066" w:rsidRPr="00855446" w:rsidRDefault="00994066" w:rsidP="006B12F7">
            <w:pPr>
              <w:pStyle w:val="Paragraph"/>
            </w:pPr>
          </w:p>
        </w:tc>
        <w:tc>
          <w:tcPr>
            <w:tcW w:w="884" w:type="dxa"/>
            <w:shd w:val="clear" w:color="auto" w:fill="auto"/>
            <w:tcMar>
              <w:top w:w="12" w:type="dxa"/>
              <w:left w:w="108" w:type="dxa"/>
              <w:bottom w:w="0" w:type="dxa"/>
              <w:right w:w="108" w:type="dxa"/>
            </w:tcMar>
            <w:vAlign w:val="center"/>
            <w:hideMark/>
            <w:tcPrChange w:id="8437" w:author="Aleksander Hansen" w:date="2013-02-16T23:44:00Z">
              <w:tcPr>
                <w:tcW w:w="884" w:type="dxa"/>
                <w:shd w:val="clear" w:color="auto" w:fill="auto"/>
                <w:tcMar>
                  <w:top w:w="12" w:type="dxa"/>
                  <w:left w:w="108" w:type="dxa"/>
                  <w:bottom w:w="0" w:type="dxa"/>
                  <w:right w:w="108" w:type="dxa"/>
                </w:tcMar>
                <w:vAlign w:val="center"/>
                <w:hideMark/>
              </w:tcPr>
            </w:tcPrChange>
          </w:tcPr>
          <w:p w14:paraId="31D2D97C" w14:textId="77777777" w:rsidR="00994066" w:rsidRPr="00855446" w:rsidRDefault="00994066" w:rsidP="006B12F7">
            <w:pPr>
              <w:pStyle w:val="Paragraph"/>
            </w:pPr>
          </w:p>
        </w:tc>
        <w:tc>
          <w:tcPr>
            <w:tcW w:w="3127" w:type="dxa"/>
            <w:shd w:val="clear" w:color="auto" w:fill="auto"/>
            <w:tcMar>
              <w:top w:w="12" w:type="dxa"/>
              <w:left w:w="108" w:type="dxa"/>
              <w:bottom w:w="0" w:type="dxa"/>
              <w:right w:w="108" w:type="dxa"/>
            </w:tcMar>
            <w:vAlign w:val="center"/>
            <w:hideMark/>
            <w:tcPrChange w:id="8438" w:author="Aleksander Hansen" w:date="2013-02-16T23:44:00Z">
              <w:tcPr>
                <w:tcW w:w="3127" w:type="dxa"/>
                <w:gridSpan w:val="2"/>
                <w:shd w:val="clear" w:color="auto" w:fill="auto"/>
                <w:tcMar>
                  <w:top w:w="12" w:type="dxa"/>
                  <w:left w:w="108" w:type="dxa"/>
                  <w:bottom w:w="0" w:type="dxa"/>
                  <w:right w:w="108" w:type="dxa"/>
                </w:tcMar>
                <w:vAlign w:val="center"/>
                <w:hideMark/>
              </w:tcPr>
            </w:tcPrChange>
          </w:tcPr>
          <w:p w14:paraId="00EE30DC" w14:textId="77777777" w:rsidR="00994066" w:rsidRPr="00855446" w:rsidRDefault="00994066" w:rsidP="006B12F7">
            <w:pPr>
              <w:pStyle w:val="Paragraph"/>
            </w:pPr>
          </w:p>
        </w:tc>
      </w:tr>
      <w:tr w:rsidR="00994066" w:rsidRPr="00FA574C" w14:paraId="3D81F104" w14:textId="77777777" w:rsidTr="00855446">
        <w:trPr>
          <w:trHeight w:val="723"/>
          <w:jc w:val="center"/>
          <w:trPrChange w:id="8439" w:author="Aleksander Hansen" w:date="2013-02-16T23:44:00Z">
            <w:trPr>
              <w:gridBefore w:val="1"/>
              <w:trHeight w:val="723"/>
              <w:jc w:val="center"/>
            </w:trPr>
          </w:trPrChange>
        </w:trPr>
        <w:tc>
          <w:tcPr>
            <w:tcW w:w="4074" w:type="dxa"/>
            <w:shd w:val="clear" w:color="auto" w:fill="auto"/>
            <w:tcMar>
              <w:top w:w="12" w:type="dxa"/>
              <w:left w:w="108" w:type="dxa"/>
              <w:bottom w:w="0" w:type="dxa"/>
              <w:right w:w="108" w:type="dxa"/>
            </w:tcMar>
            <w:vAlign w:val="center"/>
            <w:hideMark/>
            <w:tcPrChange w:id="8440" w:author="Aleksander Hansen" w:date="2013-02-16T23:44:00Z">
              <w:tcPr>
                <w:tcW w:w="4074" w:type="dxa"/>
                <w:gridSpan w:val="3"/>
                <w:shd w:val="clear" w:color="auto" w:fill="F2DBDB"/>
                <w:tcMar>
                  <w:top w:w="12" w:type="dxa"/>
                  <w:left w:w="108" w:type="dxa"/>
                  <w:bottom w:w="0" w:type="dxa"/>
                  <w:right w:w="108" w:type="dxa"/>
                </w:tcMar>
                <w:vAlign w:val="center"/>
                <w:hideMark/>
              </w:tcPr>
            </w:tcPrChange>
          </w:tcPr>
          <w:p w14:paraId="248660E1" w14:textId="77777777" w:rsidR="00994066" w:rsidRPr="00855446" w:rsidRDefault="00994066" w:rsidP="00DB35B4">
            <w:pPr>
              <w:pStyle w:val="Text"/>
            </w:pPr>
            <w:r w:rsidRPr="00855446">
              <w:t xml:space="preserve">Highly vulnerable to nonpayment </w:t>
            </w:r>
          </w:p>
        </w:tc>
        <w:tc>
          <w:tcPr>
            <w:tcW w:w="918" w:type="dxa"/>
            <w:shd w:val="clear" w:color="auto" w:fill="auto"/>
            <w:tcMar>
              <w:top w:w="12" w:type="dxa"/>
              <w:left w:w="108" w:type="dxa"/>
              <w:bottom w:w="0" w:type="dxa"/>
              <w:right w:w="108" w:type="dxa"/>
            </w:tcMar>
            <w:vAlign w:val="center"/>
            <w:hideMark/>
            <w:tcPrChange w:id="8441" w:author="Aleksander Hansen" w:date="2013-02-16T23:44:00Z">
              <w:tcPr>
                <w:tcW w:w="918" w:type="dxa"/>
                <w:gridSpan w:val="2"/>
                <w:shd w:val="clear" w:color="auto" w:fill="F2DBDB"/>
                <w:tcMar>
                  <w:top w:w="12" w:type="dxa"/>
                  <w:left w:w="108" w:type="dxa"/>
                  <w:bottom w:w="0" w:type="dxa"/>
                  <w:right w:w="108" w:type="dxa"/>
                </w:tcMar>
                <w:vAlign w:val="center"/>
                <w:hideMark/>
              </w:tcPr>
            </w:tcPrChange>
          </w:tcPr>
          <w:p w14:paraId="523F5EFF" w14:textId="77777777" w:rsidR="00994066" w:rsidRPr="00855446" w:rsidRDefault="00994066" w:rsidP="00DB35B4">
            <w:pPr>
              <w:pStyle w:val="Text"/>
            </w:pPr>
            <w:r w:rsidRPr="00855446">
              <w:t xml:space="preserve">C </w:t>
            </w:r>
          </w:p>
        </w:tc>
        <w:tc>
          <w:tcPr>
            <w:tcW w:w="287" w:type="dxa"/>
            <w:shd w:val="clear" w:color="auto" w:fill="auto"/>
            <w:tcMar>
              <w:top w:w="12" w:type="dxa"/>
              <w:left w:w="108" w:type="dxa"/>
              <w:bottom w:w="0" w:type="dxa"/>
              <w:right w:w="108" w:type="dxa"/>
            </w:tcMar>
            <w:vAlign w:val="center"/>
            <w:hideMark/>
            <w:tcPrChange w:id="8442" w:author="Aleksander Hansen" w:date="2013-02-16T23:44:00Z">
              <w:tcPr>
                <w:tcW w:w="287" w:type="dxa"/>
                <w:gridSpan w:val="2"/>
                <w:shd w:val="clear" w:color="auto" w:fill="F2DBDB"/>
                <w:tcMar>
                  <w:top w:w="12" w:type="dxa"/>
                  <w:left w:w="108" w:type="dxa"/>
                  <w:bottom w:w="0" w:type="dxa"/>
                  <w:right w:w="108" w:type="dxa"/>
                </w:tcMar>
                <w:vAlign w:val="center"/>
                <w:hideMark/>
              </w:tcPr>
            </w:tcPrChange>
          </w:tcPr>
          <w:p w14:paraId="642C2C82" w14:textId="77777777" w:rsidR="00994066" w:rsidRPr="00855446" w:rsidRDefault="00994066" w:rsidP="006B12F7">
            <w:pPr>
              <w:pStyle w:val="Paragraph"/>
            </w:pPr>
          </w:p>
        </w:tc>
        <w:tc>
          <w:tcPr>
            <w:tcW w:w="884" w:type="dxa"/>
            <w:shd w:val="clear" w:color="auto" w:fill="auto"/>
            <w:tcMar>
              <w:top w:w="12" w:type="dxa"/>
              <w:left w:w="108" w:type="dxa"/>
              <w:bottom w:w="0" w:type="dxa"/>
              <w:right w:w="108" w:type="dxa"/>
            </w:tcMar>
            <w:vAlign w:val="center"/>
            <w:hideMark/>
            <w:tcPrChange w:id="8443" w:author="Aleksander Hansen" w:date="2013-02-16T23:44:00Z">
              <w:tcPr>
                <w:tcW w:w="884" w:type="dxa"/>
                <w:shd w:val="clear" w:color="auto" w:fill="F2DBDB"/>
                <w:tcMar>
                  <w:top w:w="12" w:type="dxa"/>
                  <w:left w:w="108" w:type="dxa"/>
                  <w:bottom w:w="0" w:type="dxa"/>
                  <w:right w:w="108" w:type="dxa"/>
                </w:tcMar>
                <w:vAlign w:val="center"/>
                <w:hideMark/>
              </w:tcPr>
            </w:tcPrChange>
          </w:tcPr>
          <w:p w14:paraId="0DB46932" w14:textId="77777777" w:rsidR="00994066" w:rsidRPr="00855446" w:rsidRDefault="00994066" w:rsidP="00DB35B4">
            <w:pPr>
              <w:pStyle w:val="Text"/>
            </w:pPr>
            <w:proofErr w:type="spellStart"/>
            <w:r w:rsidRPr="00855446">
              <w:t>Ca</w:t>
            </w:r>
            <w:proofErr w:type="spellEnd"/>
            <w:r w:rsidRPr="00855446">
              <w:t xml:space="preserve"> </w:t>
            </w:r>
          </w:p>
        </w:tc>
        <w:tc>
          <w:tcPr>
            <w:tcW w:w="3127" w:type="dxa"/>
            <w:shd w:val="clear" w:color="auto" w:fill="auto"/>
            <w:tcMar>
              <w:top w:w="12" w:type="dxa"/>
              <w:left w:w="108" w:type="dxa"/>
              <w:bottom w:w="0" w:type="dxa"/>
              <w:right w:w="108" w:type="dxa"/>
            </w:tcMar>
            <w:vAlign w:val="center"/>
            <w:hideMark/>
            <w:tcPrChange w:id="8444" w:author="Aleksander Hansen" w:date="2013-02-16T23:44:00Z">
              <w:tcPr>
                <w:tcW w:w="3127" w:type="dxa"/>
                <w:gridSpan w:val="2"/>
                <w:shd w:val="clear" w:color="auto" w:fill="F2DBDB"/>
                <w:tcMar>
                  <w:top w:w="12" w:type="dxa"/>
                  <w:left w:w="108" w:type="dxa"/>
                  <w:bottom w:w="0" w:type="dxa"/>
                  <w:right w:w="108" w:type="dxa"/>
                </w:tcMar>
                <w:vAlign w:val="center"/>
                <w:hideMark/>
              </w:tcPr>
            </w:tcPrChange>
          </w:tcPr>
          <w:p w14:paraId="5D346134" w14:textId="77777777" w:rsidR="00994066" w:rsidRPr="00855446" w:rsidRDefault="00994066" w:rsidP="00DB35B4">
            <w:pPr>
              <w:pStyle w:val="Text"/>
            </w:pPr>
            <w:r w:rsidRPr="00855446">
              <w:t xml:space="preserve">Highly speculative and likely to default </w:t>
            </w:r>
          </w:p>
        </w:tc>
      </w:tr>
      <w:tr w:rsidR="00994066" w:rsidRPr="00FA574C" w14:paraId="139D02F7" w14:textId="77777777" w:rsidTr="00855446">
        <w:trPr>
          <w:trHeight w:val="1084"/>
          <w:jc w:val="center"/>
          <w:trPrChange w:id="8445" w:author="Aleksander Hansen" w:date="2013-02-16T23:44:00Z">
            <w:trPr>
              <w:gridBefore w:val="1"/>
              <w:trHeight w:val="1084"/>
              <w:jc w:val="center"/>
            </w:trPr>
          </w:trPrChange>
        </w:trPr>
        <w:tc>
          <w:tcPr>
            <w:tcW w:w="4074" w:type="dxa"/>
            <w:shd w:val="clear" w:color="auto" w:fill="auto"/>
            <w:tcMar>
              <w:top w:w="12" w:type="dxa"/>
              <w:left w:w="108" w:type="dxa"/>
              <w:bottom w:w="0" w:type="dxa"/>
              <w:right w:w="108" w:type="dxa"/>
            </w:tcMar>
            <w:vAlign w:val="center"/>
            <w:hideMark/>
            <w:tcPrChange w:id="8446" w:author="Aleksander Hansen" w:date="2013-02-16T23:44:00Z">
              <w:tcPr>
                <w:tcW w:w="4074" w:type="dxa"/>
                <w:gridSpan w:val="3"/>
                <w:shd w:val="clear" w:color="auto" w:fill="F2DBDB"/>
                <w:tcMar>
                  <w:top w:w="12" w:type="dxa"/>
                  <w:left w:w="108" w:type="dxa"/>
                  <w:bottom w:w="0" w:type="dxa"/>
                  <w:right w:w="108" w:type="dxa"/>
                </w:tcMar>
                <w:vAlign w:val="center"/>
                <w:hideMark/>
              </w:tcPr>
            </w:tcPrChange>
          </w:tcPr>
          <w:p w14:paraId="3D07FA39" w14:textId="77777777" w:rsidR="00994066" w:rsidRPr="00855446" w:rsidRDefault="00994066" w:rsidP="00DB35B4">
            <w:pPr>
              <w:pStyle w:val="Text"/>
              <w:keepNext/>
              <w:keepLines/>
              <w:spacing w:before="200"/>
              <w:outlineLvl w:val="6"/>
              <w:rPr>
                <w:b/>
                <w:rPrChange w:id="8447" w:author="Aleksander Hansen" w:date="2013-02-16T23:45:00Z">
                  <w:rPr>
                    <w:rFonts w:eastAsiaTheme="majorEastAsia"/>
                    <w:i/>
                    <w:iCs/>
                  </w:rPr>
                </w:rPrChange>
              </w:rPr>
            </w:pPr>
            <w:r w:rsidRPr="00855446">
              <w:rPr>
                <w:b/>
                <w:rPrChange w:id="8448" w:author="Aleksander Hansen" w:date="2013-02-16T23:45:00Z">
                  <w:rPr/>
                </w:rPrChange>
              </w:rPr>
              <w:t xml:space="preserve">In payment default </w:t>
            </w:r>
          </w:p>
        </w:tc>
        <w:tc>
          <w:tcPr>
            <w:tcW w:w="918" w:type="dxa"/>
            <w:shd w:val="clear" w:color="auto" w:fill="auto"/>
            <w:tcMar>
              <w:top w:w="12" w:type="dxa"/>
              <w:left w:w="108" w:type="dxa"/>
              <w:bottom w:w="0" w:type="dxa"/>
              <w:right w:w="108" w:type="dxa"/>
            </w:tcMar>
            <w:vAlign w:val="center"/>
            <w:hideMark/>
            <w:tcPrChange w:id="8449" w:author="Aleksander Hansen" w:date="2013-02-16T23:44:00Z">
              <w:tcPr>
                <w:tcW w:w="918" w:type="dxa"/>
                <w:gridSpan w:val="2"/>
                <w:shd w:val="clear" w:color="auto" w:fill="F2DBDB"/>
                <w:tcMar>
                  <w:top w:w="12" w:type="dxa"/>
                  <w:left w:w="108" w:type="dxa"/>
                  <w:bottom w:w="0" w:type="dxa"/>
                  <w:right w:w="108" w:type="dxa"/>
                </w:tcMar>
                <w:vAlign w:val="center"/>
                <w:hideMark/>
              </w:tcPr>
            </w:tcPrChange>
          </w:tcPr>
          <w:p w14:paraId="76173964" w14:textId="77777777" w:rsidR="00994066" w:rsidRPr="00855446" w:rsidRDefault="00994066" w:rsidP="00DB35B4">
            <w:pPr>
              <w:pStyle w:val="Text"/>
              <w:keepNext/>
              <w:keepLines/>
              <w:spacing w:before="200"/>
              <w:outlineLvl w:val="6"/>
              <w:rPr>
                <w:b/>
                <w:rPrChange w:id="8450" w:author="Aleksander Hansen" w:date="2013-02-16T23:45:00Z">
                  <w:rPr>
                    <w:rFonts w:eastAsiaTheme="majorEastAsia"/>
                    <w:i/>
                    <w:iCs/>
                  </w:rPr>
                </w:rPrChange>
              </w:rPr>
            </w:pPr>
            <w:r w:rsidRPr="00855446">
              <w:rPr>
                <w:b/>
                <w:rPrChange w:id="8451" w:author="Aleksander Hansen" w:date="2013-02-16T23:45:00Z">
                  <w:rPr/>
                </w:rPrChange>
              </w:rPr>
              <w:t xml:space="preserve">D </w:t>
            </w:r>
          </w:p>
        </w:tc>
        <w:tc>
          <w:tcPr>
            <w:tcW w:w="287" w:type="dxa"/>
            <w:shd w:val="clear" w:color="auto" w:fill="auto"/>
            <w:tcMar>
              <w:top w:w="12" w:type="dxa"/>
              <w:left w:w="108" w:type="dxa"/>
              <w:bottom w:w="0" w:type="dxa"/>
              <w:right w:w="108" w:type="dxa"/>
            </w:tcMar>
            <w:vAlign w:val="center"/>
            <w:hideMark/>
            <w:tcPrChange w:id="8452" w:author="Aleksander Hansen" w:date="2013-02-16T23:44:00Z">
              <w:tcPr>
                <w:tcW w:w="287" w:type="dxa"/>
                <w:gridSpan w:val="2"/>
                <w:shd w:val="clear" w:color="auto" w:fill="F2DBDB"/>
                <w:tcMar>
                  <w:top w:w="12" w:type="dxa"/>
                  <w:left w:w="108" w:type="dxa"/>
                  <w:bottom w:w="0" w:type="dxa"/>
                  <w:right w:w="108" w:type="dxa"/>
                </w:tcMar>
                <w:vAlign w:val="center"/>
                <w:hideMark/>
              </w:tcPr>
            </w:tcPrChange>
          </w:tcPr>
          <w:p w14:paraId="7401A59D" w14:textId="77777777" w:rsidR="00994066" w:rsidRPr="00855446" w:rsidRDefault="00994066" w:rsidP="006B12F7">
            <w:pPr>
              <w:pStyle w:val="Paragraph"/>
              <w:rPr>
                <w:b/>
                <w:rPrChange w:id="8453" w:author="Aleksander Hansen" w:date="2013-02-16T23:45:00Z">
                  <w:rPr/>
                </w:rPrChange>
              </w:rPr>
            </w:pPr>
          </w:p>
        </w:tc>
        <w:tc>
          <w:tcPr>
            <w:tcW w:w="884" w:type="dxa"/>
            <w:shd w:val="clear" w:color="auto" w:fill="auto"/>
            <w:tcMar>
              <w:top w:w="12" w:type="dxa"/>
              <w:left w:w="108" w:type="dxa"/>
              <w:bottom w:w="0" w:type="dxa"/>
              <w:right w:w="108" w:type="dxa"/>
            </w:tcMar>
            <w:vAlign w:val="center"/>
            <w:hideMark/>
            <w:tcPrChange w:id="8454" w:author="Aleksander Hansen" w:date="2013-02-16T23:44:00Z">
              <w:tcPr>
                <w:tcW w:w="884" w:type="dxa"/>
                <w:shd w:val="clear" w:color="auto" w:fill="F2DBDB"/>
                <w:tcMar>
                  <w:top w:w="12" w:type="dxa"/>
                  <w:left w:w="108" w:type="dxa"/>
                  <w:bottom w:w="0" w:type="dxa"/>
                  <w:right w:w="108" w:type="dxa"/>
                </w:tcMar>
                <w:vAlign w:val="center"/>
                <w:hideMark/>
              </w:tcPr>
            </w:tcPrChange>
          </w:tcPr>
          <w:p w14:paraId="7E3B74A3" w14:textId="77777777" w:rsidR="00994066" w:rsidRPr="00855446" w:rsidRDefault="00994066" w:rsidP="00DB35B4">
            <w:pPr>
              <w:pStyle w:val="Text"/>
              <w:keepNext/>
              <w:keepLines/>
              <w:spacing w:before="200"/>
              <w:outlineLvl w:val="6"/>
              <w:rPr>
                <w:b/>
                <w:rPrChange w:id="8455" w:author="Aleksander Hansen" w:date="2013-02-16T23:45:00Z">
                  <w:rPr>
                    <w:rFonts w:eastAsiaTheme="majorEastAsia"/>
                    <w:i/>
                    <w:iCs/>
                  </w:rPr>
                </w:rPrChange>
              </w:rPr>
            </w:pPr>
            <w:r w:rsidRPr="00855446">
              <w:rPr>
                <w:b/>
                <w:rPrChange w:id="8456" w:author="Aleksander Hansen" w:date="2013-02-16T23:45:00Z">
                  <w:rPr/>
                </w:rPrChange>
              </w:rPr>
              <w:t xml:space="preserve">C </w:t>
            </w:r>
          </w:p>
        </w:tc>
        <w:tc>
          <w:tcPr>
            <w:tcW w:w="3127" w:type="dxa"/>
            <w:shd w:val="clear" w:color="auto" w:fill="auto"/>
            <w:tcMar>
              <w:top w:w="12" w:type="dxa"/>
              <w:left w:w="108" w:type="dxa"/>
              <w:bottom w:w="0" w:type="dxa"/>
              <w:right w:w="108" w:type="dxa"/>
            </w:tcMar>
            <w:vAlign w:val="center"/>
            <w:hideMark/>
            <w:tcPrChange w:id="8457" w:author="Aleksander Hansen" w:date="2013-02-16T23:44:00Z">
              <w:tcPr>
                <w:tcW w:w="3127" w:type="dxa"/>
                <w:gridSpan w:val="2"/>
                <w:shd w:val="clear" w:color="auto" w:fill="F2DBDB"/>
                <w:tcMar>
                  <w:top w:w="12" w:type="dxa"/>
                  <w:left w:w="108" w:type="dxa"/>
                  <w:bottom w:w="0" w:type="dxa"/>
                  <w:right w:w="108" w:type="dxa"/>
                </w:tcMar>
                <w:vAlign w:val="center"/>
                <w:hideMark/>
              </w:tcPr>
            </w:tcPrChange>
          </w:tcPr>
          <w:p w14:paraId="49F6941D" w14:textId="77777777" w:rsidR="00994066" w:rsidRPr="00855446" w:rsidRDefault="00994066" w:rsidP="00DB35B4">
            <w:pPr>
              <w:pStyle w:val="Text"/>
              <w:keepNext/>
              <w:keepLines/>
              <w:spacing w:before="200"/>
              <w:outlineLvl w:val="6"/>
              <w:rPr>
                <w:b/>
                <w:rPrChange w:id="8458" w:author="Aleksander Hansen" w:date="2013-02-16T23:45:00Z">
                  <w:rPr>
                    <w:rFonts w:eastAsiaTheme="majorEastAsia"/>
                    <w:i/>
                    <w:iCs/>
                  </w:rPr>
                </w:rPrChange>
              </w:rPr>
            </w:pPr>
            <w:r w:rsidRPr="00855446">
              <w:rPr>
                <w:b/>
                <w:rPrChange w:id="8459" w:author="Aleksander Hansen" w:date="2013-02-16T23:45:00Z">
                  <w:rPr/>
                </w:rPrChange>
              </w:rPr>
              <w:t xml:space="preserve">Lowest rated bonds—typically in default, with little prospect for recovery </w:t>
            </w:r>
          </w:p>
        </w:tc>
      </w:tr>
    </w:tbl>
    <w:p w14:paraId="2ED1762F" w14:textId="77777777" w:rsidR="006F0942" w:rsidRDefault="006F0942" w:rsidP="00DB35B4">
      <w:pPr>
        <w:pStyle w:val="Text"/>
      </w:pPr>
    </w:p>
    <w:p w14:paraId="09877CD3" w14:textId="77777777" w:rsidR="00994066" w:rsidRPr="00386342" w:rsidRDefault="00994066" w:rsidP="00DB35B4">
      <w:pPr>
        <w:pStyle w:val="Text"/>
      </w:pPr>
      <w:r w:rsidRPr="00386342">
        <w:t xml:space="preserve">Note: Moody’s adds numerical modifiers (1, 2, and 3) to each generic rating classification from </w:t>
      </w:r>
      <w:proofErr w:type="spellStart"/>
      <w:r w:rsidRPr="00386342">
        <w:t>Aa</w:t>
      </w:r>
      <w:proofErr w:type="spellEnd"/>
      <w:r w:rsidRPr="00386342">
        <w:t xml:space="preserve"> through </w:t>
      </w:r>
      <w:proofErr w:type="spellStart"/>
      <w:r w:rsidRPr="00386342">
        <w:t>Caa</w:t>
      </w:r>
      <w:proofErr w:type="spellEnd"/>
      <w:r w:rsidRPr="00386342">
        <w:t>, where ‘1’ indicates an obligation that ranks at the higher end of category and ‘3’ indicates the lower end of the category.</w:t>
      </w:r>
    </w:p>
    <w:p w14:paraId="34AFAC49" w14:textId="77777777" w:rsidR="006F0942" w:rsidRDefault="006F0942" w:rsidP="00DB35B4">
      <w:pPr>
        <w:pStyle w:val="Text"/>
      </w:pPr>
    </w:p>
    <w:p w14:paraId="2DCC5BE2" w14:textId="410F981C" w:rsidR="00994066" w:rsidRPr="00386342" w:rsidRDefault="00994066">
      <w:pPr>
        <w:pStyle w:val="Heading3SubGTNI"/>
        <w:pPrChange w:id="8460" w:author="Aleksander Hansen" w:date="2013-02-16T23:46:00Z">
          <w:pPr>
            <w:pStyle w:val="Text"/>
          </w:pPr>
        </w:pPrChange>
      </w:pPr>
      <w:del w:id="8461" w:author="Aleksander Hansen" w:date="2013-02-16T23:46:00Z">
        <w:r w:rsidRPr="00386342" w:rsidDel="00855446">
          <w:delText xml:space="preserve">… </w:delText>
        </w:r>
      </w:del>
      <w:bookmarkStart w:id="8462" w:name="_Toc223340445"/>
      <w:r w:rsidRPr="00386342">
        <w:t>Rating Process</w:t>
      </w:r>
      <w:bookmarkEnd w:id="8462"/>
    </w:p>
    <w:p w14:paraId="527143BC" w14:textId="77777777" w:rsidR="006F0942" w:rsidRDefault="006F0942" w:rsidP="00DB35B4">
      <w:pPr>
        <w:pStyle w:val="Text"/>
      </w:pPr>
    </w:p>
    <w:p w14:paraId="13EDAD8B" w14:textId="77777777" w:rsidR="00994066" w:rsidRPr="00386342" w:rsidRDefault="00994066" w:rsidP="00DB35B4">
      <w:pPr>
        <w:pStyle w:val="Text"/>
      </w:pPr>
      <w:r w:rsidRPr="00386342">
        <w:t>Business reviews and quantitative analysis</w:t>
      </w:r>
    </w:p>
    <w:p w14:paraId="5E406D9E" w14:textId="77777777" w:rsidR="006F0942" w:rsidRDefault="006F0942" w:rsidP="00DB35B4">
      <w:pPr>
        <w:pStyle w:val="Text"/>
      </w:pPr>
    </w:p>
    <w:p w14:paraId="20276911" w14:textId="77777777" w:rsidR="00994066" w:rsidRPr="00386342" w:rsidRDefault="00994066" w:rsidP="00DB35B4">
      <w:pPr>
        <w:pStyle w:val="Text"/>
      </w:pPr>
      <w:r w:rsidRPr="00386342">
        <w:t>Company may appeal</w:t>
      </w:r>
    </w:p>
    <w:p w14:paraId="68BA3CEF" w14:textId="77777777" w:rsidR="006F0942" w:rsidRDefault="006F0942" w:rsidP="00DB35B4">
      <w:pPr>
        <w:pStyle w:val="Text"/>
      </w:pPr>
    </w:p>
    <w:p w14:paraId="22F6742A" w14:textId="77777777" w:rsidR="00994066" w:rsidRPr="00386342" w:rsidRDefault="00994066" w:rsidP="00DB35B4">
      <w:pPr>
        <w:pStyle w:val="Text"/>
      </w:pPr>
      <w:r w:rsidRPr="00386342">
        <w:t>Recently see the “outlook concept” (e.g., “trend is positive”)</w:t>
      </w:r>
    </w:p>
    <w:p w14:paraId="1F5A348C" w14:textId="77777777" w:rsidR="006F0942" w:rsidRDefault="006F0942" w:rsidP="006F0942">
      <w:pPr>
        <w:pStyle w:val="Text"/>
      </w:pPr>
    </w:p>
    <w:p w14:paraId="63D33191" w14:textId="77777777" w:rsidR="00994066" w:rsidRPr="006F0942" w:rsidRDefault="00994066" w:rsidP="006F0942">
      <w:pPr>
        <w:pStyle w:val="Text"/>
      </w:pPr>
      <w:r w:rsidRPr="00386342">
        <w:t xml:space="preserve">Equity analysts focus on shareholders’ perspectives but rating </w:t>
      </w:r>
      <w:r w:rsidRPr="006F0942">
        <w:t>agencies analyze from bondholders’ perspectives. Equity analysis is similar to credit analysis, but rating agencies have a longer time horizon. The rating process is divided into a business review (i.e., qualitative component) and a quantitative analysis. Recently, the “outlook concept” has emerged. The outlook concept refers to a positive or negative trend.</w:t>
      </w:r>
    </w:p>
    <w:p w14:paraId="629E9435" w14:textId="77777777" w:rsidR="006F0942" w:rsidRDefault="006F0942" w:rsidP="006F0942">
      <w:pPr>
        <w:pStyle w:val="Text"/>
      </w:pPr>
    </w:p>
    <w:p w14:paraId="38217E5D" w14:textId="1567D784" w:rsidR="00994066" w:rsidRPr="00386342" w:rsidRDefault="00994066" w:rsidP="006F0942">
      <w:pPr>
        <w:pStyle w:val="Text"/>
      </w:pPr>
      <w:del w:id="8463" w:author="Aleksander Hansen" w:date="2013-02-16T23:46:00Z">
        <w:r w:rsidRPr="006F0942" w:rsidDel="00855446">
          <w:delText>Rating agencies are typically paid by corporate issuers</w:delText>
        </w:r>
      </w:del>
      <w:ins w:id="8464" w:author="Aleksander Hansen" w:date="2013-02-16T23:46:00Z">
        <w:r w:rsidR="00855446" w:rsidRPr="006F0942">
          <w:t>Corporate issuers typically pay rating agencies</w:t>
        </w:r>
      </w:ins>
      <w:r w:rsidRPr="006F0942">
        <w:t>. Some believe this is a conflict, says the text. (And the recent credit crunch has surely heighted the controversy). The text says: agencies have a natural incentive to maintain their reputation; the agencies tend to act more like independent academic research centers than businesses (e.g., analysts do not</w:t>
      </w:r>
      <w:r w:rsidRPr="00386342">
        <w:t xml:space="preserve"> discuss fees).</w:t>
      </w:r>
    </w:p>
    <w:p w14:paraId="78A89BAE" w14:textId="77777777" w:rsidR="006F0942" w:rsidRDefault="006F0942" w:rsidP="006F0942">
      <w:pPr>
        <w:pStyle w:val="Text"/>
      </w:pPr>
    </w:p>
    <w:p w14:paraId="77F984D5" w14:textId="4BC39C93" w:rsidR="00994066" w:rsidRPr="00386342" w:rsidRDefault="00994066">
      <w:pPr>
        <w:pStyle w:val="Heading3SubGTNI"/>
        <w:pPrChange w:id="8465" w:author="Aleksander Hansen" w:date="2013-02-16T23:46:00Z">
          <w:pPr>
            <w:pStyle w:val="Text"/>
          </w:pPr>
        </w:pPrChange>
      </w:pPr>
      <w:del w:id="8466" w:author="Aleksander Hansen" w:date="2013-02-16T23:46:00Z">
        <w:r w:rsidRPr="00386342" w:rsidDel="00855446">
          <w:delText xml:space="preserve">… </w:delText>
        </w:r>
      </w:del>
      <w:bookmarkStart w:id="8467" w:name="_Toc223340446"/>
      <w:r w:rsidRPr="00386342">
        <w:t>Link between ratings and default</w:t>
      </w:r>
      <w:bookmarkEnd w:id="8467"/>
    </w:p>
    <w:p w14:paraId="776947A9" w14:textId="77777777" w:rsidR="006F0942" w:rsidRDefault="006F0942" w:rsidP="006F0942">
      <w:pPr>
        <w:pStyle w:val="Text"/>
      </w:pPr>
    </w:p>
    <w:p w14:paraId="3A69D16C" w14:textId="77777777" w:rsidR="00994066" w:rsidRPr="006F0942" w:rsidRDefault="00994066" w:rsidP="006F0942">
      <w:pPr>
        <w:pStyle w:val="Text"/>
      </w:pPr>
      <w:r w:rsidRPr="006F0942">
        <w:t>The rating agencies do not specify a precise probability of default; instead, ratings are broad risk buckets. Still, in order to use ratings in a quantitative risk management system, we need to map the ratings to numbers—typically, we map the ratings to default probabilities.</w:t>
      </w:r>
    </w:p>
    <w:p w14:paraId="1CEF1C5A" w14:textId="77777777" w:rsidR="006F0942" w:rsidRDefault="006F0942" w:rsidP="006F0942">
      <w:pPr>
        <w:pStyle w:val="Text"/>
      </w:pPr>
    </w:p>
    <w:p w14:paraId="0893E13F" w14:textId="77777777" w:rsidR="00994066" w:rsidRDefault="00994066" w:rsidP="006F0942">
      <w:pPr>
        <w:pStyle w:val="Text"/>
      </w:pPr>
      <w:r w:rsidRPr="006F0942">
        <w:t>Agencies publish cumulative default rates categorized by rating (i.e., the cumulative default rate per rating category) and transition matrices. Transition matrices plot the frequency of rating migrations over time; e.g., how many</w:t>
      </w:r>
      <w:r w:rsidRPr="00386342">
        <w:t xml:space="preserve"> times did obligors rated “AA” migrate to “A?”</w:t>
      </w:r>
    </w:p>
    <w:p w14:paraId="1C1F6936" w14:textId="77777777" w:rsidR="006F0942" w:rsidRPr="00386342" w:rsidRDefault="006F0942" w:rsidP="006F0942">
      <w:pPr>
        <w:pStyle w:val="Text"/>
      </w:pPr>
    </w:p>
    <w:tbl>
      <w:tblPr>
        <w:tblW w:w="7772" w:type="dxa"/>
        <w:jc w:val="center"/>
        <w:tblCellMar>
          <w:left w:w="0" w:type="dxa"/>
          <w:right w:w="0" w:type="dxa"/>
        </w:tblCellMar>
        <w:tblLook w:val="04A0" w:firstRow="1" w:lastRow="0" w:firstColumn="1" w:lastColumn="0" w:noHBand="0" w:noVBand="1"/>
      </w:tblPr>
      <w:tblGrid>
        <w:gridCol w:w="838"/>
        <w:gridCol w:w="1025"/>
        <w:gridCol w:w="966"/>
        <w:gridCol w:w="981"/>
        <w:gridCol w:w="981"/>
        <w:gridCol w:w="371"/>
        <w:gridCol w:w="1469"/>
        <w:gridCol w:w="1141"/>
      </w:tblGrid>
      <w:tr w:rsidR="00994066" w:rsidRPr="00FA1177" w14:paraId="122021AF" w14:textId="77777777" w:rsidTr="006B12F7">
        <w:trPr>
          <w:trHeight w:val="130"/>
          <w:jc w:val="center"/>
        </w:trPr>
        <w:tc>
          <w:tcPr>
            <w:tcW w:w="838" w:type="dxa"/>
            <w:tcBorders>
              <w:top w:val="single" w:sz="8" w:space="0" w:color="FFFFFF"/>
              <w:left w:val="single" w:sz="8" w:space="0" w:color="FFFFFF"/>
              <w:bottom w:val="single" w:sz="24" w:space="0" w:color="FFFFFF"/>
              <w:right w:val="single" w:sz="8" w:space="0" w:color="FFFFFF"/>
            </w:tcBorders>
            <w:shd w:val="clear" w:color="auto" w:fill="CCDDEE"/>
            <w:tcMar>
              <w:top w:w="72" w:type="dxa"/>
              <w:left w:w="144" w:type="dxa"/>
              <w:bottom w:w="72" w:type="dxa"/>
              <w:right w:w="144" w:type="dxa"/>
            </w:tcMar>
            <w:hideMark/>
          </w:tcPr>
          <w:p w14:paraId="2C34EC87" w14:textId="77777777" w:rsidR="00994066" w:rsidRPr="00FA1177" w:rsidRDefault="00994066" w:rsidP="006F0942">
            <w:pPr>
              <w:pStyle w:val="Text"/>
            </w:pPr>
          </w:p>
        </w:tc>
        <w:tc>
          <w:tcPr>
            <w:tcW w:w="1025" w:type="dxa"/>
            <w:tcBorders>
              <w:top w:val="single" w:sz="8" w:space="0" w:color="FFFFFF"/>
              <w:left w:val="single" w:sz="8" w:space="0" w:color="FFFFFF"/>
              <w:bottom w:val="single" w:sz="8" w:space="0" w:color="000000"/>
              <w:right w:val="single" w:sz="8" w:space="0" w:color="FFFFFF"/>
            </w:tcBorders>
            <w:shd w:val="clear" w:color="auto" w:fill="CCDDEE"/>
            <w:tcMar>
              <w:top w:w="72" w:type="dxa"/>
              <w:left w:w="144" w:type="dxa"/>
              <w:bottom w:w="72" w:type="dxa"/>
              <w:right w:w="144" w:type="dxa"/>
            </w:tcMar>
            <w:hideMark/>
          </w:tcPr>
          <w:p w14:paraId="0562CB31" w14:textId="77777777" w:rsidR="00994066" w:rsidRPr="00FA1177" w:rsidRDefault="00994066" w:rsidP="006F0942">
            <w:pPr>
              <w:pStyle w:val="Text"/>
            </w:pPr>
            <w:r w:rsidRPr="00FA1177">
              <w:t xml:space="preserve">AAA </w:t>
            </w:r>
          </w:p>
        </w:tc>
        <w:tc>
          <w:tcPr>
            <w:tcW w:w="966" w:type="dxa"/>
            <w:tcBorders>
              <w:top w:val="single" w:sz="8" w:space="0" w:color="FFFFFF"/>
              <w:left w:val="single" w:sz="8" w:space="0" w:color="FFFFFF"/>
              <w:bottom w:val="single" w:sz="8" w:space="0" w:color="000000"/>
              <w:right w:val="single" w:sz="8" w:space="0" w:color="FFFFFF"/>
            </w:tcBorders>
            <w:shd w:val="clear" w:color="auto" w:fill="CCDDEE"/>
            <w:tcMar>
              <w:top w:w="72" w:type="dxa"/>
              <w:left w:w="144" w:type="dxa"/>
              <w:bottom w:w="72" w:type="dxa"/>
              <w:right w:w="144" w:type="dxa"/>
            </w:tcMar>
            <w:hideMark/>
          </w:tcPr>
          <w:p w14:paraId="3A19C99A" w14:textId="77777777" w:rsidR="00994066" w:rsidRPr="00FA1177" w:rsidRDefault="00994066" w:rsidP="006F0942">
            <w:pPr>
              <w:pStyle w:val="Text"/>
            </w:pPr>
            <w:r w:rsidRPr="00FA1177">
              <w:t xml:space="preserve">AA </w:t>
            </w:r>
          </w:p>
        </w:tc>
        <w:tc>
          <w:tcPr>
            <w:tcW w:w="981" w:type="dxa"/>
            <w:tcBorders>
              <w:top w:val="single" w:sz="8" w:space="0" w:color="FFFFFF"/>
              <w:left w:val="single" w:sz="8" w:space="0" w:color="FFFFFF"/>
              <w:bottom w:val="single" w:sz="8" w:space="0" w:color="000000"/>
              <w:right w:val="single" w:sz="8" w:space="0" w:color="FFFFFF"/>
            </w:tcBorders>
            <w:shd w:val="clear" w:color="auto" w:fill="CCDDEE"/>
            <w:tcMar>
              <w:top w:w="72" w:type="dxa"/>
              <w:left w:w="144" w:type="dxa"/>
              <w:bottom w:w="72" w:type="dxa"/>
              <w:right w:w="144" w:type="dxa"/>
            </w:tcMar>
            <w:hideMark/>
          </w:tcPr>
          <w:p w14:paraId="0A57F8A2" w14:textId="77777777" w:rsidR="00994066" w:rsidRPr="00FA1177" w:rsidRDefault="00994066" w:rsidP="006F0942">
            <w:pPr>
              <w:pStyle w:val="Text"/>
            </w:pPr>
            <w:r w:rsidRPr="00FA1177">
              <w:t xml:space="preserve">A </w:t>
            </w:r>
          </w:p>
        </w:tc>
        <w:tc>
          <w:tcPr>
            <w:tcW w:w="981" w:type="dxa"/>
            <w:tcBorders>
              <w:top w:val="single" w:sz="8" w:space="0" w:color="FFFFFF"/>
              <w:left w:val="single" w:sz="8" w:space="0" w:color="FFFFFF"/>
              <w:bottom w:val="single" w:sz="8" w:space="0" w:color="000000"/>
              <w:right w:val="single" w:sz="8" w:space="0" w:color="FFFFFF"/>
            </w:tcBorders>
            <w:shd w:val="clear" w:color="auto" w:fill="CCDDEE"/>
            <w:tcMar>
              <w:top w:w="72" w:type="dxa"/>
              <w:left w:w="144" w:type="dxa"/>
              <w:bottom w:w="72" w:type="dxa"/>
              <w:right w:w="144" w:type="dxa"/>
            </w:tcMar>
            <w:hideMark/>
          </w:tcPr>
          <w:p w14:paraId="6BEA109A" w14:textId="77777777" w:rsidR="00994066" w:rsidRPr="00FA1177" w:rsidRDefault="00994066" w:rsidP="006F0942">
            <w:pPr>
              <w:pStyle w:val="Text"/>
            </w:pPr>
            <w:r w:rsidRPr="00FA1177">
              <w:t xml:space="preserve">BBB </w:t>
            </w:r>
          </w:p>
        </w:tc>
        <w:tc>
          <w:tcPr>
            <w:tcW w:w="371" w:type="dxa"/>
            <w:tcBorders>
              <w:top w:val="single" w:sz="8" w:space="0" w:color="FFFFFF"/>
              <w:left w:val="single" w:sz="8" w:space="0" w:color="FFFFFF"/>
              <w:bottom w:val="single" w:sz="8" w:space="0" w:color="000000"/>
              <w:right w:val="single" w:sz="8" w:space="0" w:color="FFFFFF"/>
            </w:tcBorders>
            <w:shd w:val="clear" w:color="auto" w:fill="CCDDEE"/>
            <w:tcMar>
              <w:top w:w="72" w:type="dxa"/>
              <w:left w:w="144" w:type="dxa"/>
              <w:bottom w:w="72" w:type="dxa"/>
              <w:right w:w="144" w:type="dxa"/>
            </w:tcMar>
            <w:hideMark/>
          </w:tcPr>
          <w:p w14:paraId="0D8BD52A" w14:textId="77777777" w:rsidR="00994066" w:rsidRPr="00FA1177" w:rsidRDefault="00994066" w:rsidP="006F0942">
            <w:pPr>
              <w:pStyle w:val="Text"/>
            </w:pPr>
          </w:p>
        </w:tc>
        <w:tc>
          <w:tcPr>
            <w:tcW w:w="1469" w:type="dxa"/>
            <w:tcBorders>
              <w:top w:val="single" w:sz="8" w:space="0" w:color="FFFFFF"/>
              <w:left w:val="single" w:sz="8" w:space="0" w:color="FFFFFF"/>
              <w:bottom w:val="single" w:sz="8" w:space="0" w:color="000000"/>
              <w:right w:val="single" w:sz="8" w:space="0" w:color="FFFFFF"/>
            </w:tcBorders>
            <w:shd w:val="clear" w:color="auto" w:fill="CCDDEE"/>
            <w:tcMar>
              <w:top w:w="72" w:type="dxa"/>
              <w:left w:w="144" w:type="dxa"/>
              <w:bottom w:w="72" w:type="dxa"/>
              <w:right w:w="144" w:type="dxa"/>
            </w:tcMar>
            <w:hideMark/>
          </w:tcPr>
          <w:p w14:paraId="487D716B" w14:textId="77777777" w:rsidR="00994066" w:rsidRPr="00FA1177" w:rsidRDefault="00994066" w:rsidP="006F0942">
            <w:pPr>
              <w:pStyle w:val="Text"/>
            </w:pPr>
            <w:r w:rsidRPr="00FA1177">
              <w:t>D*</w:t>
            </w:r>
          </w:p>
        </w:tc>
        <w:tc>
          <w:tcPr>
            <w:tcW w:w="1141" w:type="dxa"/>
            <w:tcBorders>
              <w:top w:val="single" w:sz="8" w:space="0" w:color="FFFFFF"/>
              <w:left w:val="single" w:sz="8" w:space="0" w:color="FFFFFF"/>
              <w:bottom w:val="single" w:sz="8" w:space="0" w:color="000000"/>
              <w:right w:val="single" w:sz="8" w:space="0" w:color="FFFFFF"/>
            </w:tcBorders>
            <w:shd w:val="clear" w:color="auto" w:fill="CCDDEE"/>
            <w:tcMar>
              <w:top w:w="72" w:type="dxa"/>
              <w:left w:w="144" w:type="dxa"/>
              <w:bottom w:w="72" w:type="dxa"/>
              <w:right w:w="144" w:type="dxa"/>
            </w:tcMar>
            <w:hideMark/>
          </w:tcPr>
          <w:p w14:paraId="0F74E273" w14:textId="77777777" w:rsidR="00994066" w:rsidRPr="00FA1177" w:rsidRDefault="00994066" w:rsidP="006F0942">
            <w:pPr>
              <w:pStyle w:val="Text"/>
            </w:pPr>
            <w:r w:rsidRPr="00FA1177">
              <w:t xml:space="preserve">Total </w:t>
            </w:r>
          </w:p>
        </w:tc>
      </w:tr>
      <w:tr w:rsidR="00994066" w:rsidRPr="00FA1177" w14:paraId="01C7948E" w14:textId="77777777" w:rsidTr="006B12F7">
        <w:trPr>
          <w:trHeight w:val="138"/>
          <w:jc w:val="center"/>
        </w:trPr>
        <w:tc>
          <w:tcPr>
            <w:tcW w:w="838" w:type="dxa"/>
            <w:tcBorders>
              <w:top w:val="single" w:sz="24" w:space="0" w:color="FFFFFF"/>
              <w:left w:val="single" w:sz="8" w:space="0" w:color="FFFFFF"/>
              <w:bottom w:val="single" w:sz="8" w:space="0" w:color="FFFFFF"/>
              <w:right w:val="single" w:sz="8" w:space="0" w:color="000000"/>
            </w:tcBorders>
            <w:shd w:val="clear" w:color="auto" w:fill="CCDDEE"/>
            <w:tcMar>
              <w:top w:w="72" w:type="dxa"/>
              <w:left w:w="144" w:type="dxa"/>
              <w:bottom w:w="72" w:type="dxa"/>
              <w:right w:w="144" w:type="dxa"/>
            </w:tcMar>
            <w:hideMark/>
          </w:tcPr>
          <w:p w14:paraId="75B8EA1F" w14:textId="77777777" w:rsidR="00994066" w:rsidRPr="00FA1177" w:rsidRDefault="00994066" w:rsidP="006F0942">
            <w:pPr>
              <w:pStyle w:val="Text"/>
            </w:pPr>
            <w:r w:rsidRPr="00FA1177">
              <w:t xml:space="preserve">AAA </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FAA644" w14:textId="77777777" w:rsidR="00994066" w:rsidRPr="00FA1177" w:rsidRDefault="00994066" w:rsidP="006F0942">
            <w:pPr>
              <w:pStyle w:val="Text"/>
            </w:pPr>
            <w:r w:rsidRPr="00E34DCB">
              <w:t xml:space="preserve">89% </w:t>
            </w:r>
          </w:p>
        </w:tc>
        <w:tc>
          <w:tcPr>
            <w:tcW w:w="9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C9540D" w14:textId="77777777" w:rsidR="00994066" w:rsidRPr="00FA1177" w:rsidRDefault="00994066" w:rsidP="006F0942">
            <w:pPr>
              <w:pStyle w:val="Text"/>
            </w:pPr>
            <w:r w:rsidRPr="00FA1177">
              <w:t xml:space="preserve">6% </w:t>
            </w:r>
          </w:p>
        </w:tc>
        <w:tc>
          <w:tcPr>
            <w:tcW w:w="9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AA25EE" w14:textId="77777777" w:rsidR="00994066" w:rsidRPr="00FA1177" w:rsidRDefault="00994066" w:rsidP="006F0942">
            <w:pPr>
              <w:pStyle w:val="Text"/>
            </w:pPr>
            <w:r w:rsidRPr="00FA1177">
              <w:t xml:space="preserve">3% </w:t>
            </w:r>
          </w:p>
        </w:tc>
        <w:tc>
          <w:tcPr>
            <w:tcW w:w="9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7DDF93" w14:textId="77777777" w:rsidR="00994066" w:rsidRPr="00FA1177" w:rsidRDefault="00994066" w:rsidP="006F0942">
            <w:pPr>
              <w:pStyle w:val="Text"/>
            </w:pPr>
            <w:r w:rsidRPr="00FA1177">
              <w:t xml:space="preserve">1% </w:t>
            </w:r>
          </w:p>
        </w:tc>
        <w:tc>
          <w:tcPr>
            <w:tcW w:w="3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F6C226" w14:textId="77777777" w:rsidR="00994066" w:rsidRPr="00FA1177" w:rsidRDefault="00994066" w:rsidP="006F0942">
            <w:pPr>
              <w:pStyle w:val="Text"/>
            </w:pP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830B09" w14:textId="77777777" w:rsidR="00994066" w:rsidRPr="00FA1177" w:rsidRDefault="00994066" w:rsidP="006F0942">
            <w:pPr>
              <w:pStyle w:val="Text"/>
            </w:pPr>
            <w:r w:rsidRPr="00FA1177">
              <w:t>0</w:t>
            </w:r>
          </w:p>
        </w:tc>
        <w:tc>
          <w:tcPr>
            <w:tcW w:w="11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4B534D" w14:textId="77777777" w:rsidR="00994066" w:rsidRPr="00FA1177" w:rsidRDefault="00994066" w:rsidP="006F0942">
            <w:pPr>
              <w:pStyle w:val="Text"/>
            </w:pPr>
            <w:r w:rsidRPr="00FA1177">
              <w:t xml:space="preserve">100% </w:t>
            </w:r>
          </w:p>
        </w:tc>
      </w:tr>
      <w:tr w:rsidR="00994066" w:rsidRPr="00FA1177" w14:paraId="6E384C77" w14:textId="77777777" w:rsidTr="006B12F7">
        <w:trPr>
          <w:trHeight w:val="146"/>
          <w:jc w:val="center"/>
        </w:trPr>
        <w:tc>
          <w:tcPr>
            <w:tcW w:w="838" w:type="dxa"/>
            <w:tcBorders>
              <w:top w:val="single" w:sz="8" w:space="0" w:color="FFFFFF"/>
              <w:left w:val="single" w:sz="8" w:space="0" w:color="FFFFFF"/>
              <w:bottom w:val="single" w:sz="8" w:space="0" w:color="FFFFFF"/>
              <w:right w:val="single" w:sz="8" w:space="0" w:color="000000"/>
            </w:tcBorders>
            <w:shd w:val="clear" w:color="auto" w:fill="CCDDEE"/>
            <w:tcMar>
              <w:top w:w="72" w:type="dxa"/>
              <w:left w:w="144" w:type="dxa"/>
              <w:bottom w:w="72" w:type="dxa"/>
              <w:right w:w="144" w:type="dxa"/>
            </w:tcMar>
            <w:hideMark/>
          </w:tcPr>
          <w:p w14:paraId="609ACE6C" w14:textId="77777777" w:rsidR="00994066" w:rsidRPr="00FA1177" w:rsidRDefault="00994066" w:rsidP="006F0942">
            <w:pPr>
              <w:pStyle w:val="Text"/>
            </w:pPr>
            <w:r w:rsidRPr="00FA1177">
              <w:t xml:space="preserve">AA </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EDDFFA" w14:textId="77777777" w:rsidR="00994066" w:rsidRPr="00FA1177" w:rsidRDefault="00994066" w:rsidP="006F0942">
            <w:pPr>
              <w:pStyle w:val="Text"/>
            </w:pPr>
            <w:r w:rsidRPr="00FA1177">
              <w:t xml:space="preserve">3% </w:t>
            </w:r>
          </w:p>
        </w:tc>
        <w:tc>
          <w:tcPr>
            <w:tcW w:w="9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B64307" w14:textId="77777777" w:rsidR="00994066" w:rsidRPr="00FA1177" w:rsidRDefault="00994066" w:rsidP="006F0942">
            <w:pPr>
              <w:pStyle w:val="Text"/>
            </w:pPr>
            <w:r w:rsidRPr="00E34DCB">
              <w:t xml:space="preserve">86% </w:t>
            </w:r>
          </w:p>
        </w:tc>
        <w:tc>
          <w:tcPr>
            <w:tcW w:w="9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3628C8" w14:textId="77777777" w:rsidR="00994066" w:rsidRPr="00FA1177" w:rsidRDefault="00994066" w:rsidP="006F0942">
            <w:pPr>
              <w:pStyle w:val="Text"/>
            </w:pPr>
            <w:r w:rsidRPr="00FA1177">
              <w:t xml:space="preserve">2.5% </w:t>
            </w:r>
          </w:p>
        </w:tc>
        <w:tc>
          <w:tcPr>
            <w:tcW w:w="9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C72DD7" w14:textId="77777777" w:rsidR="00994066" w:rsidRPr="00FA1177" w:rsidRDefault="00994066" w:rsidP="006F0942">
            <w:pPr>
              <w:pStyle w:val="Text"/>
            </w:pPr>
            <w:r w:rsidRPr="00FA1177">
              <w:t xml:space="preserve">2.0% </w:t>
            </w:r>
          </w:p>
        </w:tc>
        <w:tc>
          <w:tcPr>
            <w:tcW w:w="3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3658E3" w14:textId="77777777" w:rsidR="00994066" w:rsidRPr="00FA1177" w:rsidRDefault="00994066" w:rsidP="006F0942">
            <w:pPr>
              <w:pStyle w:val="Text"/>
            </w:pP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FCE523" w14:textId="77777777" w:rsidR="00994066" w:rsidRPr="00FA1177" w:rsidRDefault="00994066" w:rsidP="006F0942">
            <w:pPr>
              <w:pStyle w:val="Text"/>
            </w:pPr>
            <w:r w:rsidRPr="00FA1177">
              <w:t>.01%</w:t>
            </w:r>
          </w:p>
        </w:tc>
        <w:tc>
          <w:tcPr>
            <w:tcW w:w="11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EF6668" w14:textId="77777777" w:rsidR="00994066" w:rsidRPr="00FA1177" w:rsidRDefault="00994066" w:rsidP="006F0942">
            <w:pPr>
              <w:pStyle w:val="Text"/>
            </w:pPr>
            <w:r w:rsidRPr="00FA1177">
              <w:t xml:space="preserve">100% </w:t>
            </w:r>
          </w:p>
        </w:tc>
      </w:tr>
      <w:tr w:rsidR="00994066" w:rsidRPr="00FA1177" w14:paraId="70411820" w14:textId="77777777" w:rsidTr="006B12F7">
        <w:trPr>
          <w:trHeight w:val="126"/>
          <w:jc w:val="center"/>
        </w:trPr>
        <w:tc>
          <w:tcPr>
            <w:tcW w:w="838" w:type="dxa"/>
            <w:tcBorders>
              <w:top w:val="single" w:sz="8" w:space="0" w:color="FFFFFF"/>
              <w:left w:val="single" w:sz="8" w:space="0" w:color="FFFFFF"/>
              <w:bottom w:val="single" w:sz="8" w:space="0" w:color="FFFFFF"/>
              <w:right w:val="single" w:sz="8" w:space="0" w:color="000000"/>
            </w:tcBorders>
            <w:shd w:val="clear" w:color="auto" w:fill="CCDDEE"/>
            <w:tcMar>
              <w:top w:w="72" w:type="dxa"/>
              <w:left w:w="144" w:type="dxa"/>
              <w:bottom w:w="72" w:type="dxa"/>
              <w:right w:w="144" w:type="dxa"/>
            </w:tcMar>
            <w:hideMark/>
          </w:tcPr>
          <w:p w14:paraId="00DA6347" w14:textId="77777777" w:rsidR="00994066" w:rsidRPr="00FA1177" w:rsidRDefault="00994066" w:rsidP="006F0942">
            <w:pPr>
              <w:pStyle w:val="Text"/>
            </w:pPr>
            <w:r w:rsidRPr="00FA1177">
              <w:t xml:space="preserve">A </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1F3970" w14:textId="77777777" w:rsidR="00994066" w:rsidRPr="00FA1177" w:rsidRDefault="00994066" w:rsidP="006F0942">
            <w:pPr>
              <w:pStyle w:val="Text"/>
            </w:pPr>
            <w:r w:rsidRPr="00FA1177">
              <w:t xml:space="preserve">1.5% </w:t>
            </w:r>
          </w:p>
        </w:tc>
        <w:tc>
          <w:tcPr>
            <w:tcW w:w="9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EB62B2" w14:textId="77777777" w:rsidR="00994066" w:rsidRPr="00FA1177" w:rsidRDefault="00994066" w:rsidP="006F0942">
            <w:pPr>
              <w:pStyle w:val="Text"/>
            </w:pPr>
            <w:r w:rsidRPr="00FA1177">
              <w:t xml:space="preserve">4% </w:t>
            </w:r>
          </w:p>
        </w:tc>
        <w:tc>
          <w:tcPr>
            <w:tcW w:w="9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35FFE9" w14:textId="77777777" w:rsidR="00994066" w:rsidRPr="00FA1177" w:rsidRDefault="00994066" w:rsidP="006F0942">
            <w:pPr>
              <w:pStyle w:val="Text"/>
            </w:pPr>
            <w:r w:rsidRPr="00E34DCB">
              <w:t xml:space="preserve">80% </w:t>
            </w:r>
          </w:p>
        </w:tc>
        <w:tc>
          <w:tcPr>
            <w:tcW w:w="9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A75ECB" w14:textId="77777777" w:rsidR="00994066" w:rsidRPr="00FA1177" w:rsidRDefault="00994066" w:rsidP="006F0942">
            <w:pPr>
              <w:pStyle w:val="Text"/>
            </w:pPr>
            <w:r w:rsidRPr="00FA1177">
              <w:t xml:space="preserve">4% </w:t>
            </w:r>
          </w:p>
        </w:tc>
        <w:tc>
          <w:tcPr>
            <w:tcW w:w="3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EC60B8" w14:textId="77777777" w:rsidR="00994066" w:rsidRPr="00FA1177" w:rsidRDefault="00994066" w:rsidP="006F0942">
            <w:pPr>
              <w:pStyle w:val="Text"/>
            </w:pP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475DEB" w14:textId="77777777" w:rsidR="00994066" w:rsidRPr="00FA1177" w:rsidRDefault="00994066" w:rsidP="006F0942">
            <w:pPr>
              <w:pStyle w:val="Text"/>
            </w:pPr>
            <w:r w:rsidRPr="00FA1177">
              <w:t>.06%</w:t>
            </w:r>
          </w:p>
        </w:tc>
        <w:tc>
          <w:tcPr>
            <w:tcW w:w="11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EAC980" w14:textId="77777777" w:rsidR="00994066" w:rsidRPr="00FA1177" w:rsidRDefault="00994066" w:rsidP="006F0942">
            <w:pPr>
              <w:pStyle w:val="Text"/>
            </w:pPr>
            <w:r w:rsidRPr="00FA1177">
              <w:t xml:space="preserve">100% </w:t>
            </w:r>
          </w:p>
        </w:tc>
      </w:tr>
      <w:tr w:rsidR="00994066" w:rsidRPr="00FA1177" w14:paraId="2AB6CE74" w14:textId="77777777" w:rsidTr="006B12F7">
        <w:trPr>
          <w:trHeight w:val="139"/>
          <w:jc w:val="center"/>
        </w:trPr>
        <w:tc>
          <w:tcPr>
            <w:tcW w:w="838" w:type="dxa"/>
            <w:tcBorders>
              <w:top w:val="single" w:sz="8" w:space="0" w:color="FFFFFF"/>
              <w:left w:val="single" w:sz="8" w:space="0" w:color="FFFFFF"/>
              <w:bottom w:val="single" w:sz="8" w:space="0" w:color="FFFFFF"/>
              <w:right w:val="single" w:sz="8" w:space="0" w:color="000000"/>
            </w:tcBorders>
            <w:shd w:val="clear" w:color="auto" w:fill="CCDDEE"/>
            <w:tcMar>
              <w:top w:w="72" w:type="dxa"/>
              <w:left w:w="144" w:type="dxa"/>
              <w:bottom w:w="72" w:type="dxa"/>
              <w:right w:w="144" w:type="dxa"/>
            </w:tcMar>
            <w:hideMark/>
          </w:tcPr>
          <w:p w14:paraId="0C4781A8" w14:textId="77777777" w:rsidR="00994066" w:rsidRPr="00FA1177" w:rsidRDefault="00994066" w:rsidP="006F0942">
            <w:pPr>
              <w:pStyle w:val="Text"/>
            </w:pPr>
            <w:r w:rsidRPr="00FA1177">
              <w:t xml:space="preserve">BBB </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45D170" w14:textId="77777777" w:rsidR="00994066" w:rsidRPr="00FA1177" w:rsidRDefault="00994066" w:rsidP="006F0942">
            <w:pPr>
              <w:pStyle w:val="Text"/>
            </w:pPr>
            <w:r w:rsidRPr="00FA1177">
              <w:t xml:space="preserve">0.02% </w:t>
            </w:r>
          </w:p>
        </w:tc>
        <w:tc>
          <w:tcPr>
            <w:tcW w:w="9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80937F" w14:textId="77777777" w:rsidR="00994066" w:rsidRPr="00FA1177" w:rsidRDefault="00994066" w:rsidP="006F0942">
            <w:pPr>
              <w:pStyle w:val="Text"/>
            </w:pPr>
            <w:r w:rsidRPr="00FA1177">
              <w:t xml:space="preserve">1% </w:t>
            </w:r>
          </w:p>
        </w:tc>
        <w:tc>
          <w:tcPr>
            <w:tcW w:w="9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A758DD" w14:textId="77777777" w:rsidR="00994066" w:rsidRPr="00FA1177" w:rsidRDefault="00994066" w:rsidP="006F0942">
            <w:pPr>
              <w:pStyle w:val="Text"/>
            </w:pPr>
            <w:r w:rsidRPr="00FA1177">
              <w:t xml:space="preserve">3% </w:t>
            </w:r>
          </w:p>
        </w:tc>
        <w:tc>
          <w:tcPr>
            <w:tcW w:w="9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08D513" w14:textId="77777777" w:rsidR="00994066" w:rsidRPr="00FA1177" w:rsidRDefault="00994066" w:rsidP="006F0942">
            <w:pPr>
              <w:pStyle w:val="Text"/>
            </w:pPr>
            <w:r w:rsidRPr="00E34DCB">
              <w:t xml:space="preserve">78% </w:t>
            </w:r>
          </w:p>
        </w:tc>
        <w:tc>
          <w:tcPr>
            <w:tcW w:w="3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E31BFB" w14:textId="77777777" w:rsidR="00994066" w:rsidRPr="00FA1177" w:rsidRDefault="00994066" w:rsidP="006F0942">
            <w:pPr>
              <w:pStyle w:val="Text"/>
            </w:pP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B5638B" w14:textId="77777777" w:rsidR="00994066" w:rsidRPr="00FA1177" w:rsidRDefault="00994066" w:rsidP="006F0942">
            <w:pPr>
              <w:pStyle w:val="Text"/>
            </w:pPr>
            <w:r w:rsidRPr="00FA1177">
              <w:t>.24%</w:t>
            </w:r>
          </w:p>
        </w:tc>
        <w:tc>
          <w:tcPr>
            <w:tcW w:w="11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B8B2F9" w14:textId="77777777" w:rsidR="00994066" w:rsidRPr="00FA1177" w:rsidRDefault="00994066" w:rsidP="006F0942">
            <w:pPr>
              <w:pStyle w:val="Text"/>
            </w:pPr>
            <w:r w:rsidRPr="00FA1177">
              <w:t xml:space="preserve">100% </w:t>
            </w:r>
          </w:p>
        </w:tc>
      </w:tr>
    </w:tbl>
    <w:p w14:paraId="7C13FF26" w14:textId="77777777" w:rsidR="006F0942" w:rsidRDefault="006F0942" w:rsidP="006F0942">
      <w:pPr>
        <w:pStyle w:val="Text"/>
      </w:pPr>
    </w:p>
    <w:p w14:paraId="421B035E" w14:textId="77777777" w:rsidR="00994066" w:rsidRPr="00386342" w:rsidRDefault="00994066" w:rsidP="006F0942">
      <w:pPr>
        <w:pStyle w:val="Text"/>
      </w:pPr>
      <w:r w:rsidRPr="00386342">
        <w:t>Note about the transition matrix:</w:t>
      </w:r>
    </w:p>
    <w:p w14:paraId="215D1514" w14:textId="77777777" w:rsidR="00994066" w:rsidRPr="00386342" w:rsidRDefault="00994066" w:rsidP="006F0942">
      <w:pPr>
        <w:pStyle w:val="Text"/>
      </w:pPr>
      <w:r w:rsidRPr="00386342">
        <w:t xml:space="preserve">Probabilities in a row must sum to 100% (1.0). Each row can be viewed as an empirical distribution. </w:t>
      </w:r>
    </w:p>
    <w:p w14:paraId="26306066" w14:textId="77777777" w:rsidR="006F0942" w:rsidRDefault="006F0942" w:rsidP="006F0942">
      <w:pPr>
        <w:pStyle w:val="Text"/>
      </w:pPr>
    </w:p>
    <w:p w14:paraId="0AFE5146" w14:textId="77777777" w:rsidR="00994066" w:rsidRPr="00386342" w:rsidRDefault="00994066" w:rsidP="006F0942">
      <w:pPr>
        <w:pStyle w:val="Text"/>
      </w:pPr>
      <w:r w:rsidRPr="00386342">
        <w:t xml:space="preserve">The diagonals have the largest numbers as an </w:t>
      </w:r>
      <w:proofErr w:type="gramStart"/>
      <w:r w:rsidRPr="00386342">
        <w:t>obligor rating</w:t>
      </w:r>
      <w:proofErr w:type="gramEnd"/>
      <w:r w:rsidRPr="00386342">
        <w:t xml:space="preserve"> grade is most likely to remain, at least over one period.</w:t>
      </w:r>
    </w:p>
    <w:p w14:paraId="28EEEBD1" w14:textId="77777777" w:rsidR="006F0942" w:rsidRDefault="006F0942" w:rsidP="006F0942">
      <w:pPr>
        <w:pStyle w:val="Text"/>
      </w:pPr>
    </w:p>
    <w:p w14:paraId="598095F6" w14:textId="77777777" w:rsidR="00994066" w:rsidRPr="00386342" w:rsidRDefault="00994066" w:rsidP="006F0942">
      <w:pPr>
        <w:pStyle w:val="Text"/>
      </w:pPr>
      <w:r w:rsidRPr="00386342">
        <w:t>The outcomes are directionally as we expect. It is an ordinal relationship: lower rated obligors tend to default more frequently.</w:t>
      </w:r>
    </w:p>
    <w:p w14:paraId="70D984B1" w14:textId="77777777" w:rsidR="006F0942" w:rsidRDefault="006F0942" w:rsidP="006F0942">
      <w:pPr>
        <w:pStyle w:val="Text"/>
      </w:pPr>
    </w:p>
    <w:p w14:paraId="3505ECAA" w14:textId="77777777" w:rsidR="00994066" w:rsidRPr="00386342" w:rsidRDefault="00994066" w:rsidP="006F0942">
      <w:pPr>
        <w:pStyle w:val="Text"/>
      </w:pPr>
      <w:r w:rsidRPr="00386342">
        <w:t>Better (worse) ratings are associated with lower (higher) default rates</w:t>
      </w:r>
    </w:p>
    <w:p w14:paraId="63C47D59" w14:textId="77777777" w:rsidR="006F0942" w:rsidRDefault="006F0942" w:rsidP="006F0942">
      <w:pPr>
        <w:pStyle w:val="Text"/>
      </w:pPr>
    </w:p>
    <w:p w14:paraId="3F54F79F" w14:textId="77777777" w:rsidR="00994066" w:rsidRPr="00386342" w:rsidRDefault="00994066" w:rsidP="006F0942">
      <w:pPr>
        <w:pStyle w:val="Text"/>
      </w:pPr>
      <w:r w:rsidRPr="00386342">
        <w:t>Ratings tend to have homogenous default rates across industries</w:t>
      </w:r>
    </w:p>
    <w:p w14:paraId="0409B3B3" w14:textId="77777777" w:rsidR="006F0942" w:rsidRDefault="006F0942" w:rsidP="006F0942">
      <w:pPr>
        <w:pStyle w:val="Text"/>
      </w:pPr>
    </w:p>
    <w:p w14:paraId="39AC5BA4" w14:textId="77777777" w:rsidR="00994066" w:rsidRPr="00386342" w:rsidRDefault="00994066" w:rsidP="006F0942">
      <w:pPr>
        <w:pStyle w:val="Text"/>
      </w:pPr>
      <w:r w:rsidRPr="00386342">
        <w:t>There is a big disparity between investment-grade and speculative-grade categories</w:t>
      </w:r>
    </w:p>
    <w:p w14:paraId="033F90E1" w14:textId="77777777" w:rsidR="006F0942" w:rsidRDefault="006F0942" w:rsidP="006F0942">
      <w:pPr>
        <w:pStyle w:val="Text"/>
      </w:pPr>
    </w:p>
    <w:p w14:paraId="244463FE" w14:textId="77777777" w:rsidR="00994066" w:rsidRPr="00386342" w:rsidRDefault="00994066" w:rsidP="006F0942">
      <w:pPr>
        <w:pStyle w:val="Text"/>
      </w:pPr>
      <w:r w:rsidRPr="00386342">
        <w:t>Overall, there is a clear link between default rates and rating categories</w:t>
      </w:r>
    </w:p>
    <w:p w14:paraId="6EBCD0B3" w14:textId="0E64F14F" w:rsidR="00994066" w:rsidRPr="00386342" w:rsidRDefault="006F0942" w:rsidP="006F0942">
      <w:pPr>
        <w:pStyle w:val="Heading2"/>
      </w:pPr>
      <w:bookmarkStart w:id="8468" w:name="_Toc223340447"/>
      <w:r>
        <w:t>Describe</w:t>
      </w:r>
      <w:r w:rsidR="00994066" w:rsidRPr="00386342">
        <w:t xml:space="preserve"> the impact of time horizon, economic cycle, industry, and geography on external ratings.</w:t>
      </w:r>
      <w:bookmarkEnd w:id="8468"/>
    </w:p>
    <w:p w14:paraId="5C9F6387" w14:textId="77777777" w:rsidR="00994066" w:rsidRDefault="00994066" w:rsidP="006F0942">
      <w:pPr>
        <w:pStyle w:val="Text"/>
      </w:pPr>
      <w:r>
        <w:rPr>
          <w:noProof/>
          <w:lang w:bidi="ar-SA"/>
        </w:rPr>
        <w:drawing>
          <wp:inline distT="0" distB="0" distL="0" distR="0" wp14:anchorId="549ABCB8" wp14:editId="0A536AF7">
            <wp:extent cx="5315919" cy="2510726"/>
            <wp:effectExtent l="50800" t="25400" r="18415" b="29845"/>
            <wp:docPr id="84"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0" r:lo="rId221" r:qs="rId222" r:cs="rId223"/>
              </a:graphicData>
            </a:graphic>
          </wp:inline>
        </w:drawing>
      </w:r>
    </w:p>
    <w:p w14:paraId="69BA1FA9" w14:textId="77777777" w:rsidR="00994066" w:rsidRDefault="00994066" w:rsidP="006F0942">
      <w:pPr>
        <w:pStyle w:val="Text"/>
      </w:pPr>
    </w:p>
    <w:p w14:paraId="245D8CA2" w14:textId="77777777" w:rsidR="00994066" w:rsidRPr="00386342" w:rsidRDefault="00994066">
      <w:pPr>
        <w:pStyle w:val="Heading3SubGTNI"/>
        <w:pPrChange w:id="8469" w:author="Aleksander Hansen" w:date="2013-02-16T23:48:00Z">
          <w:pPr>
            <w:pStyle w:val="Text"/>
          </w:pPr>
        </w:pPrChange>
      </w:pPr>
      <w:bookmarkStart w:id="8470" w:name="_Toc223340448"/>
      <w:r w:rsidRPr="00386342">
        <w:t>Time horizon</w:t>
      </w:r>
      <w:bookmarkEnd w:id="8470"/>
    </w:p>
    <w:p w14:paraId="518A27E2" w14:textId="77777777" w:rsidR="006F0942" w:rsidRDefault="006F0942" w:rsidP="006F0942">
      <w:pPr>
        <w:pStyle w:val="Text"/>
      </w:pPr>
    </w:p>
    <w:p w14:paraId="33E8EE75" w14:textId="77777777" w:rsidR="00994066" w:rsidRPr="006F0942" w:rsidRDefault="00994066" w:rsidP="006F0942">
      <w:pPr>
        <w:pStyle w:val="Text"/>
      </w:pPr>
      <w:r w:rsidRPr="006F0942">
        <w:t xml:space="preserve">Agencies issue ratings with a long-term perspective—not a snapshot. However, the use of “through-the-cycle” ratings (see below) may overshoot or undershoot when economic conditions vary significantly from the average. As Moody’s has said, there is a necessary trade-off between rating accuracy and stability. A long time horizon will be more stable but less accurate instantaneously. On the other hand, a structural model like the Merton model may be accurate “in the moment” but will necessarily </w:t>
      </w:r>
      <w:proofErr w:type="gramStart"/>
      <w:r w:rsidRPr="006F0942">
        <w:t>be</w:t>
      </w:r>
      <w:proofErr w:type="gramEnd"/>
      <w:r w:rsidRPr="006F0942">
        <w:t xml:space="preserve"> more volatile.</w:t>
      </w:r>
    </w:p>
    <w:p w14:paraId="3C28EE2E" w14:textId="77777777" w:rsidR="006F0942" w:rsidRDefault="006F0942" w:rsidP="006F0942">
      <w:pPr>
        <w:pStyle w:val="Text"/>
      </w:pPr>
    </w:p>
    <w:p w14:paraId="0A10BC8C" w14:textId="77777777" w:rsidR="00994066" w:rsidRPr="006F0942" w:rsidRDefault="00994066" w:rsidP="006F0942">
      <w:pPr>
        <w:pStyle w:val="Text"/>
      </w:pPr>
      <w:r w:rsidRPr="006F0942">
        <w:t>As we expect, the cumulative probability of default increases with the time horizon (i.e., given more time, an obligor has a greater chance of defaulting). However, the cumulative probability of default increases more rapidly for non-investment grade obligors.</w:t>
      </w:r>
    </w:p>
    <w:p w14:paraId="094635D4" w14:textId="77777777" w:rsidR="006F0942" w:rsidRDefault="006F0942" w:rsidP="006F0942">
      <w:pPr>
        <w:pStyle w:val="Text"/>
      </w:pPr>
    </w:p>
    <w:p w14:paraId="3F1E099F" w14:textId="77777777" w:rsidR="00994066" w:rsidRPr="006F0942" w:rsidRDefault="00994066">
      <w:pPr>
        <w:pStyle w:val="Heading3SubGTNI"/>
        <w:pPrChange w:id="8471" w:author="Aleksander Hansen" w:date="2013-02-16T23:48:00Z">
          <w:pPr>
            <w:pStyle w:val="Text"/>
          </w:pPr>
        </w:pPrChange>
      </w:pPr>
      <w:bookmarkStart w:id="8472" w:name="_Toc223340449"/>
      <w:r w:rsidRPr="006F0942">
        <w:t>Economic cycle</w:t>
      </w:r>
      <w:bookmarkEnd w:id="8472"/>
    </w:p>
    <w:p w14:paraId="658BB4B2" w14:textId="77777777" w:rsidR="006F0942" w:rsidRDefault="006F0942" w:rsidP="006F0942">
      <w:pPr>
        <w:pStyle w:val="Text"/>
      </w:pPr>
    </w:p>
    <w:p w14:paraId="7E63EC87" w14:textId="77777777" w:rsidR="00994066" w:rsidRPr="006F0942" w:rsidRDefault="00994066" w:rsidP="006F0942">
      <w:pPr>
        <w:pStyle w:val="Text"/>
      </w:pPr>
      <w:r w:rsidRPr="006F0942">
        <w:t xml:space="preserve">Downgrades and probability of defaults (PDs) increase significantly during a recession. Migration volatility is higher during a recession and lower during a growth phase. </w:t>
      </w:r>
    </w:p>
    <w:p w14:paraId="3B9FF0B9" w14:textId="77777777" w:rsidR="006F0942" w:rsidRDefault="006F0942" w:rsidP="006F0942">
      <w:pPr>
        <w:pStyle w:val="Text"/>
      </w:pPr>
    </w:p>
    <w:p w14:paraId="5A75FA17" w14:textId="77777777" w:rsidR="00994066" w:rsidRPr="006F0942" w:rsidRDefault="00994066">
      <w:pPr>
        <w:pStyle w:val="Heading3SubGTNI"/>
        <w:pPrChange w:id="8473" w:author="Aleksander Hansen" w:date="2013-02-16T23:48:00Z">
          <w:pPr>
            <w:pStyle w:val="Text"/>
          </w:pPr>
        </w:pPrChange>
      </w:pPr>
      <w:bookmarkStart w:id="8474" w:name="_Toc223340450"/>
      <w:r w:rsidRPr="006F0942">
        <w:t>Industry</w:t>
      </w:r>
      <w:bookmarkEnd w:id="8474"/>
    </w:p>
    <w:p w14:paraId="01E2BDCE" w14:textId="77777777" w:rsidR="006F0942" w:rsidRDefault="006F0942" w:rsidP="006F0942">
      <w:pPr>
        <w:pStyle w:val="Text"/>
      </w:pPr>
    </w:p>
    <w:p w14:paraId="7B0838B7" w14:textId="77777777" w:rsidR="00994066" w:rsidRPr="006F0942" w:rsidRDefault="00994066" w:rsidP="006F0942">
      <w:pPr>
        <w:pStyle w:val="Text"/>
      </w:pPr>
      <w:r w:rsidRPr="006F0942">
        <w:t>Agencies strive for consistency (ratings homogeneity), but there is less ratings consensus among financial firms—probably due to the opacity of these firms’ financials. In general, increased opacity (i.e., lack of transparency, greater ambiguity) is associated with higher ratings variability (i.e., less consensus or consistency).</w:t>
      </w:r>
    </w:p>
    <w:p w14:paraId="72983E15" w14:textId="77777777" w:rsidR="006F0942" w:rsidRDefault="006F0942" w:rsidP="006F0942">
      <w:pPr>
        <w:pStyle w:val="Text"/>
      </w:pPr>
    </w:p>
    <w:p w14:paraId="0574C80F" w14:textId="77777777" w:rsidR="00994066" w:rsidRPr="006F0942" w:rsidRDefault="00994066">
      <w:pPr>
        <w:pStyle w:val="Heading3SubGTNI"/>
        <w:pPrChange w:id="8475" w:author="Aleksander Hansen" w:date="2013-02-16T23:48:00Z">
          <w:pPr>
            <w:pStyle w:val="Text"/>
          </w:pPr>
        </w:pPrChange>
      </w:pPr>
      <w:bookmarkStart w:id="8476" w:name="_Toc223340451"/>
      <w:r w:rsidRPr="006F0942">
        <w:t>Geography</w:t>
      </w:r>
      <w:bookmarkEnd w:id="8476"/>
    </w:p>
    <w:p w14:paraId="559298F3" w14:textId="77777777" w:rsidR="006F0942" w:rsidRDefault="006F0942" w:rsidP="006F0942">
      <w:pPr>
        <w:pStyle w:val="Text"/>
      </w:pPr>
    </w:p>
    <w:p w14:paraId="6C2B996D" w14:textId="342A0819" w:rsidR="00994066" w:rsidRPr="006F0942" w:rsidRDefault="00994066" w:rsidP="006F0942">
      <w:pPr>
        <w:pStyle w:val="Text"/>
      </w:pPr>
      <w:r w:rsidRPr="006F0942">
        <w:t>Because methodologies were developed in the US, non-U.S. methodologies may be biased due to shorter timeframes</w:t>
      </w:r>
    </w:p>
    <w:p w14:paraId="4B8577DB" w14:textId="77777777" w:rsidR="006F0942" w:rsidRDefault="006F0942" w:rsidP="006F0942">
      <w:pPr>
        <w:pStyle w:val="Text"/>
      </w:pPr>
    </w:p>
    <w:p w14:paraId="5FA9CA5B" w14:textId="3D3B4173" w:rsidR="00994066" w:rsidRPr="006F0942" w:rsidRDefault="00994066" w:rsidP="006F0942">
      <w:pPr>
        <w:pStyle w:val="Text"/>
      </w:pPr>
      <w:r w:rsidRPr="006F0942">
        <w:t>Summary of impacts (according to de Servigny)</w:t>
      </w:r>
      <w:ins w:id="8477" w:author="Aleksander Hansen" w:date="2013-02-16T23:48:00Z">
        <w:r w:rsidR="00FD6D7F">
          <w:t>:</w:t>
        </w:r>
      </w:ins>
    </w:p>
    <w:p w14:paraId="5A53DF0E" w14:textId="77777777" w:rsidR="006F0942" w:rsidRDefault="006F0942" w:rsidP="006F0942">
      <w:pPr>
        <w:pStyle w:val="Text"/>
      </w:pPr>
    </w:p>
    <w:p w14:paraId="0FC4E425" w14:textId="77777777" w:rsidR="00994066" w:rsidRPr="006F0942" w:rsidRDefault="00994066">
      <w:pPr>
        <w:pStyle w:val="Text"/>
        <w:numPr>
          <w:ilvl w:val="0"/>
          <w:numId w:val="36"/>
        </w:numPr>
        <w:pPrChange w:id="8478" w:author="Aleksander Hansen" w:date="2013-02-16T23:48:00Z">
          <w:pPr>
            <w:pStyle w:val="Text"/>
          </w:pPr>
        </w:pPrChange>
      </w:pPr>
      <w:r w:rsidRPr="006F0942">
        <w:t>Use of through-the-cycle approach implies more stability but less (temporal) accuracy</w:t>
      </w:r>
    </w:p>
    <w:p w14:paraId="0F71262D" w14:textId="77777777" w:rsidR="00994066" w:rsidDel="00FD6D7F" w:rsidRDefault="00994066">
      <w:pPr>
        <w:pStyle w:val="Text"/>
        <w:numPr>
          <w:ilvl w:val="0"/>
          <w:numId w:val="36"/>
        </w:numPr>
        <w:rPr>
          <w:del w:id="8479" w:author="Aleksander Hansen" w:date="2013-02-16T23:48:00Z"/>
        </w:rPr>
        <w:pPrChange w:id="8480" w:author="Aleksander Hansen" w:date="2013-02-16T23:48:00Z">
          <w:pPr>
            <w:pStyle w:val="Text"/>
          </w:pPr>
        </w:pPrChange>
      </w:pPr>
      <w:r w:rsidRPr="006F0942">
        <w:t>Longer time horizons imply higher cumulative default probability, but even more so for speculative ratings</w:t>
      </w:r>
    </w:p>
    <w:p w14:paraId="0D3AD4BF" w14:textId="77777777" w:rsidR="00FD6D7F" w:rsidRPr="006F0942" w:rsidRDefault="00FD6D7F">
      <w:pPr>
        <w:pStyle w:val="Text"/>
        <w:numPr>
          <w:ilvl w:val="0"/>
          <w:numId w:val="36"/>
        </w:numPr>
        <w:rPr>
          <w:ins w:id="8481" w:author="Aleksander Hansen" w:date="2013-02-16T23:48:00Z"/>
        </w:rPr>
        <w:pPrChange w:id="8482" w:author="Aleksander Hansen" w:date="2013-02-16T23:48:00Z">
          <w:pPr>
            <w:pStyle w:val="Text"/>
          </w:pPr>
        </w:pPrChange>
      </w:pPr>
    </w:p>
    <w:p w14:paraId="5EA0F566" w14:textId="77777777" w:rsidR="006F0942" w:rsidDel="00FD6D7F" w:rsidRDefault="006F0942">
      <w:pPr>
        <w:pStyle w:val="Text"/>
        <w:numPr>
          <w:ilvl w:val="0"/>
          <w:numId w:val="36"/>
        </w:numPr>
        <w:rPr>
          <w:del w:id="8483" w:author="Aleksander Hansen" w:date="2013-02-16T23:48:00Z"/>
        </w:rPr>
        <w:pPrChange w:id="8484" w:author="Aleksander Hansen" w:date="2013-02-16T23:48:00Z">
          <w:pPr>
            <w:pStyle w:val="Text"/>
          </w:pPr>
        </w:pPrChange>
      </w:pPr>
    </w:p>
    <w:p w14:paraId="02D251CF" w14:textId="77777777" w:rsidR="00994066" w:rsidDel="00FD6D7F" w:rsidRDefault="00994066">
      <w:pPr>
        <w:pStyle w:val="Text"/>
        <w:numPr>
          <w:ilvl w:val="0"/>
          <w:numId w:val="36"/>
        </w:numPr>
        <w:rPr>
          <w:del w:id="8485" w:author="Aleksander Hansen" w:date="2013-02-16T23:49:00Z"/>
        </w:rPr>
        <w:pPrChange w:id="8486" w:author="Aleksander Hansen" w:date="2013-02-16T23:49:00Z">
          <w:pPr>
            <w:pStyle w:val="Text"/>
          </w:pPr>
        </w:pPrChange>
      </w:pPr>
      <w:r w:rsidRPr="006F0942">
        <w:t>During a recession, probability of default increases and so does rating migration volatility</w:t>
      </w:r>
    </w:p>
    <w:p w14:paraId="525ED9A3" w14:textId="77777777" w:rsidR="00FD6D7F" w:rsidRPr="006F0942" w:rsidRDefault="00FD6D7F">
      <w:pPr>
        <w:pStyle w:val="Text"/>
        <w:numPr>
          <w:ilvl w:val="0"/>
          <w:numId w:val="36"/>
        </w:numPr>
        <w:rPr>
          <w:ins w:id="8487" w:author="Aleksander Hansen" w:date="2013-02-16T23:49:00Z"/>
        </w:rPr>
        <w:pPrChange w:id="8488" w:author="Aleksander Hansen" w:date="2013-02-16T23:48:00Z">
          <w:pPr>
            <w:pStyle w:val="Text"/>
          </w:pPr>
        </w:pPrChange>
      </w:pPr>
    </w:p>
    <w:p w14:paraId="59993449" w14:textId="77777777" w:rsidR="00994066" w:rsidDel="00FD6D7F" w:rsidRDefault="00994066">
      <w:pPr>
        <w:pStyle w:val="Text"/>
        <w:numPr>
          <w:ilvl w:val="0"/>
          <w:numId w:val="36"/>
        </w:numPr>
        <w:rPr>
          <w:del w:id="8489" w:author="Aleksander Hansen" w:date="2013-02-16T23:49:00Z"/>
        </w:rPr>
        <w:pPrChange w:id="8490" w:author="Aleksander Hansen" w:date="2013-02-16T23:49:00Z">
          <w:pPr>
            <w:pStyle w:val="Text"/>
          </w:pPr>
        </w:pPrChange>
      </w:pPr>
      <w:r w:rsidRPr="006F0942">
        <w:t>Financial firms tend to exhibit less rating consensus (i.e., variability among agencies)</w:t>
      </w:r>
    </w:p>
    <w:p w14:paraId="042F7B19" w14:textId="77777777" w:rsidR="00FD6D7F" w:rsidRPr="006F0942" w:rsidRDefault="00FD6D7F">
      <w:pPr>
        <w:pStyle w:val="Text"/>
        <w:numPr>
          <w:ilvl w:val="0"/>
          <w:numId w:val="36"/>
        </w:numPr>
        <w:rPr>
          <w:ins w:id="8491" w:author="Aleksander Hansen" w:date="2013-02-16T23:49:00Z"/>
        </w:rPr>
        <w:pPrChange w:id="8492" w:author="Aleksander Hansen" w:date="2013-02-16T23:49:00Z">
          <w:pPr>
            <w:pStyle w:val="Text"/>
          </w:pPr>
        </w:pPrChange>
      </w:pPr>
    </w:p>
    <w:p w14:paraId="5FF337AC" w14:textId="77777777" w:rsidR="006F0942" w:rsidDel="00FD6D7F" w:rsidRDefault="006F0942">
      <w:pPr>
        <w:pStyle w:val="Text"/>
        <w:numPr>
          <w:ilvl w:val="0"/>
          <w:numId w:val="36"/>
        </w:numPr>
        <w:rPr>
          <w:del w:id="8493" w:author="Aleksander Hansen" w:date="2013-02-16T23:49:00Z"/>
        </w:rPr>
        <w:pPrChange w:id="8494" w:author="Aleksander Hansen" w:date="2013-02-16T23:49:00Z">
          <w:pPr>
            <w:pStyle w:val="Text"/>
          </w:pPr>
        </w:pPrChange>
      </w:pPr>
    </w:p>
    <w:p w14:paraId="6577B64D" w14:textId="77777777" w:rsidR="00994066" w:rsidRPr="006F0942" w:rsidRDefault="00994066">
      <w:pPr>
        <w:pStyle w:val="Text"/>
        <w:numPr>
          <w:ilvl w:val="0"/>
          <w:numId w:val="36"/>
        </w:numPr>
        <w:pPrChange w:id="8495" w:author="Aleksander Hansen" w:date="2013-02-16T23:49:00Z">
          <w:pPr>
            <w:pStyle w:val="Text"/>
          </w:pPr>
        </w:pPrChange>
      </w:pPr>
      <w:r w:rsidRPr="006F0942">
        <w:t>Non-U.S. methods may be biased due to lack of methodological seasoning</w:t>
      </w:r>
    </w:p>
    <w:p w14:paraId="10ABB7B9" w14:textId="77777777" w:rsidR="006F0942" w:rsidRDefault="006F0942" w:rsidP="006F0942">
      <w:pPr>
        <w:pStyle w:val="Text"/>
      </w:pPr>
    </w:p>
    <w:p w14:paraId="3C999A64" w14:textId="77777777" w:rsidR="00994066" w:rsidRPr="006F0942" w:rsidRDefault="00994066" w:rsidP="006F0942">
      <w:pPr>
        <w:pStyle w:val="Heading2"/>
      </w:pPr>
      <w:bookmarkStart w:id="8496" w:name="_Toc223340452"/>
      <w:r w:rsidRPr="006F0942">
        <w:t>Review the results and explanation of the impact of ratings changes on bond and stock prices.</w:t>
      </w:r>
      <w:bookmarkEnd w:id="8496"/>
    </w:p>
    <w:p w14:paraId="6BC4AFD0" w14:textId="77777777" w:rsidR="00994066" w:rsidRPr="006F0942" w:rsidRDefault="00994066">
      <w:pPr>
        <w:pStyle w:val="Heading3SubGTNI"/>
        <w:pPrChange w:id="8497" w:author="Aleksander Hansen" w:date="2013-02-16T23:49:00Z">
          <w:pPr>
            <w:pStyle w:val="Text"/>
          </w:pPr>
        </w:pPrChange>
      </w:pPr>
      <w:bookmarkStart w:id="8498" w:name="_Toc223340453"/>
      <w:r w:rsidRPr="006F0942">
        <w:t>Ratings change impact bond prices</w:t>
      </w:r>
      <w:bookmarkEnd w:id="8498"/>
      <w:del w:id="8499" w:author="Aleksander Hansen" w:date="2013-02-16T23:49:00Z">
        <w:r w:rsidRPr="006F0942" w:rsidDel="00FD6D7F">
          <w:delText xml:space="preserve">. </w:delText>
        </w:r>
      </w:del>
    </w:p>
    <w:p w14:paraId="62698C9A" w14:textId="77777777" w:rsidR="006F0942" w:rsidRDefault="006F0942" w:rsidP="006F0942">
      <w:pPr>
        <w:pStyle w:val="Text"/>
      </w:pPr>
    </w:p>
    <w:p w14:paraId="7399B552" w14:textId="77777777" w:rsidR="00994066" w:rsidRPr="006F0942" w:rsidRDefault="00994066" w:rsidP="006F0942">
      <w:pPr>
        <w:pStyle w:val="Text"/>
      </w:pPr>
      <w:r w:rsidRPr="006F0942">
        <w:t xml:space="preserve">Downgrades have a negative impact on bond prices; upgrades have a positive impact </w:t>
      </w:r>
    </w:p>
    <w:p w14:paraId="0643D913" w14:textId="77777777" w:rsidR="006F0942" w:rsidRDefault="006F0942" w:rsidP="006F0942">
      <w:pPr>
        <w:pStyle w:val="Text"/>
      </w:pPr>
    </w:p>
    <w:p w14:paraId="6ACE073E" w14:textId="77777777" w:rsidR="00994066" w:rsidRPr="006F0942" w:rsidRDefault="00994066" w:rsidP="006F0942">
      <w:pPr>
        <w:pStyle w:val="Text"/>
      </w:pPr>
      <w:r w:rsidRPr="006F0942">
        <w:t xml:space="preserve">But the relationship is statistically stronger for upgrades than downgrades.  </w:t>
      </w:r>
    </w:p>
    <w:p w14:paraId="73EB5B4E" w14:textId="77777777" w:rsidR="006F0942" w:rsidRDefault="006F0942" w:rsidP="006F0942">
      <w:pPr>
        <w:pStyle w:val="Text"/>
      </w:pPr>
    </w:p>
    <w:p w14:paraId="7CF8CA7C" w14:textId="77777777" w:rsidR="00994066" w:rsidRPr="006F0942" w:rsidRDefault="00994066" w:rsidP="006F0942">
      <w:pPr>
        <w:pStyle w:val="Text"/>
      </w:pPr>
      <w:r w:rsidRPr="006F0942">
        <w:t>How does a rating change impact bond prices?</w:t>
      </w:r>
    </w:p>
    <w:p w14:paraId="271AC263" w14:textId="77777777" w:rsidR="006F0942" w:rsidRDefault="006F0942" w:rsidP="006F0942">
      <w:pPr>
        <w:pStyle w:val="Text"/>
      </w:pPr>
    </w:p>
    <w:p w14:paraId="6F7CE5B7" w14:textId="77777777" w:rsidR="00994066" w:rsidRPr="006F0942" w:rsidRDefault="00994066" w:rsidP="006F0942">
      <w:pPr>
        <w:pStyle w:val="Text"/>
      </w:pPr>
      <w:r w:rsidRPr="006F0942">
        <w:t>There are different reasons a rating change impacts bond price:</w:t>
      </w:r>
    </w:p>
    <w:p w14:paraId="25858243" w14:textId="77777777" w:rsidR="00994066" w:rsidRPr="006F0942" w:rsidRDefault="00994066" w:rsidP="006F0942">
      <w:pPr>
        <w:pStyle w:val="Text"/>
      </w:pPr>
      <w:r w:rsidRPr="006F0942">
        <w:t>Supply and demand (policy asset allocation) policy: Some portfolios by policy may only hold investment grade bonds. For these, if a holding is downgraded to speculative (junk), the position must be sold. Therefore, a bond that is downgraded from investment-grade to speculative will experience less demand. A decrease in demand (or increase in supply) will lower the price.</w:t>
      </w:r>
    </w:p>
    <w:p w14:paraId="48A01DF7" w14:textId="77777777" w:rsidR="006F0942" w:rsidRDefault="006F0942" w:rsidP="006F0942">
      <w:pPr>
        <w:pStyle w:val="Text"/>
      </w:pPr>
    </w:p>
    <w:p w14:paraId="0DE303A8" w14:textId="77777777" w:rsidR="00994066" w:rsidRPr="006F0942" w:rsidRDefault="00994066" w:rsidP="006F0942">
      <w:pPr>
        <w:pStyle w:val="Text"/>
      </w:pPr>
      <w:r w:rsidRPr="006F0942">
        <w:t xml:space="preserve">Supply and demand (Basel I): Under Basel I, all corporate exposures are treated the same. Therefore, a bank must hold the same regulatory capital to cover </w:t>
      </w:r>
      <w:proofErr w:type="gramStart"/>
      <w:r w:rsidRPr="006F0942">
        <w:t>a</w:t>
      </w:r>
      <w:proofErr w:type="gramEnd"/>
      <w:r w:rsidRPr="006F0942">
        <w:t xml:space="preserve"> AAA-rated corporate bond as a BBB-rated corporate bond. Under this assumption, the bank is incentivized to hold the riskier bond because it gives greater yield for the same regulatory capital. Note: this is a point only about Basel I, de Servigny is more hopeful about Basel II.</w:t>
      </w:r>
    </w:p>
    <w:p w14:paraId="41AA69F1" w14:textId="77777777" w:rsidR="006F0942" w:rsidRDefault="006F0942" w:rsidP="006F0942">
      <w:pPr>
        <w:pStyle w:val="Text"/>
      </w:pPr>
    </w:p>
    <w:p w14:paraId="59100A2A" w14:textId="77777777" w:rsidR="00994066" w:rsidRPr="006F0942" w:rsidRDefault="00994066" w:rsidP="006F0942">
      <w:pPr>
        <w:pStyle w:val="Text"/>
      </w:pPr>
      <w:r w:rsidRPr="006F0942">
        <w:t>Ratings triggers are covenants based on the rating; e.g., a rating trigger could cause a step-up bond to increase the coupon. Rating triggers (bond covenants) are very significant because they are self-fulfilling: a downgrade can trigger a covenant, which in turn can “trigger” other triggers.</w:t>
      </w:r>
    </w:p>
    <w:p w14:paraId="41AF1AE4" w14:textId="77777777" w:rsidR="006F0942" w:rsidRDefault="006F0942" w:rsidP="006F0942">
      <w:pPr>
        <w:pStyle w:val="Text"/>
      </w:pPr>
    </w:p>
    <w:p w14:paraId="5762C7B2" w14:textId="62450F34" w:rsidR="00994066" w:rsidRPr="00386342" w:rsidRDefault="00994066" w:rsidP="006F0942">
      <w:pPr>
        <w:pStyle w:val="Text"/>
      </w:pPr>
      <w:r w:rsidRPr="006F0942">
        <w:t>Credit derivatives have (arguably) increased bond price volatility. For example, a buyer of a credit default swap (CDS) is buying protection and synthetically SHORTING the underlying</w:t>
      </w:r>
      <w:r w:rsidRPr="00386342">
        <w:t xml:space="preserve"> bond. De Servigny argues </w:t>
      </w:r>
      <w:del w:id="8500" w:author="Aleksander Hansen" w:date="2013-02-16T23:49:00Z">
        <w:r w:rsidRPr="00386342" w:rsidDel="00FD6D7F">
          <w:delText>this give market players</w:delText>
        </w:r>
      </w:del>
      <w:ins w:id="8501" w:author="Aleksander Hansen" w:date="2013-02-16T23:49:00Z">
        <w:r w:rsidR="00FD6D7F" w:rsidRPr="00386342">
          <w:t>these give market players</w:t>
        </w:r>
      </w:ins>
      <w:r w:rsidRPr="00386342">
        <w:t xml:space="preserve"> more means to (synthetically) short bonds, so this contributes to price volatility. </w:t>
      </w:r>
    </w:p>
    <w:p w14:paraId="75A77C95" w14:textId="77777777" w:rsidR="006F0942" w:rsidRDefault="006F0942" w:rsidP="006F0942">
      <w:pPr>
        <w:pStyle w:val="Text"/>
      </w:pPr>
    </w:p>
    <w:p w14:paraId="0393DAB9" w14:textId="77777777" w:rsidR="00994066" w:rsidRPr="00386342" w:rsidRDefault="00994066" w:rsidP="006F0942">
      <w:pPr>
        <w:pStyle w:val="Text"/>
      </w:pPr>
      <w:r w:rsidRPr="00386342">
        <w:rPr>
          <w:noProof/>
          <w:lang w:bidi="ar-SA"/>
        </w:rPr>
        <mc:AlternateContent>
          <mc:Choice Requires="wps">
            <w:drawing>
              <wp:inline distT="0" distB="0" distL="0" distR="0" wp14:anchorId="687B13FC" wp14:editId="0E6537CD">
                <wp:extent cx="5292639" cy="488197"/>
                <wp:effectExtent l="0" t="0" r="41910" b="45720"/>
                <wp:docPr id="393" name="Text Box 3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2639" cy="488197"/>
                        </a:xfrm>
                        <a:prstGeom prst="rect">
                          <a:avLst/>
                        </a:prstGeom>
                        <a:solidFill>
                          <a:srgbClr val="A2B593"/>
                        </a:solidFill>
                        <a:ln>
                          <a:noFill/>
                        </a:ln>
                        <a:effectLst>
                          <a:outerShdw dist="53882" dir="2700000" algn="ctr" rotWithShape="0">
                            <a:srgbClr val="808080">
                              <a:alpha val="50000"/>
                            </a:srgbClr>
                          </a:outerShdw>
                        </a:effectLst>
                        <a:extLst/>
                      </wps:spPr>
                      <wps:txbx>
                        <w:txbxContent>
                          <w:p w14:paraId="58987175" w14:textId="77777777" w:rsidR="00BD0D89" w:rsidRDefault="00BD0D89" w:rsidP="00994066">
                            <w:pPr>
                              <w:jc w:val="center"/>
                              <w:rPr>
                                <w:rFonts w:ascii="Tahoma" w:hAnsi="Tahoma" w:cs="Tahoma"/>
                                <w:b/>
                              </w:rPr>
                            </w:pPr>
                            <w:proofErr w:type="gramStart"/>
                            <w:r>
                              <w:rPr>
                                <w:rFonts w:ascii="Tahoma" w:hAnsi="Tahoma" w:cs="Tahoma"/>
                                <w:b/>
                              </w:rPr>
                              <w:t>de</w:t>
                            </w:r>
                            <w:proofErr w:type="gramEnd"/>
                            <w:r>
                              <w:rPr>
                                <w:rFonts w:ascii="Tahoma" w:hAnsi="Tahoma" w:cs="Tahoma"/>
                                <w:b/>
                              </w:rPr>
                              <w:t xml:space="preserve"> </w:t>
                            </w:r>
                            <w:r w:rsidRPr="003447A1">
                              <w:rPr>
                                <w:rFonts w:ascii="Tahoma" w:hAnsi="Tahoma" w:cs="Tahoma"/>
                                <w:b/>
                              </w:rPr>
                              <w:t xml:space="preserve">Servigny argues that ratings changes are proof that </w:t>
                            </w:r>
                          </w:p>
                          <w:p w14:paraId="6B458658" w14:textId="77777777" w:rsidR="00BD0D89" w:rsidRPr="003447A1" w:rsidRDefault="00BD0D89" w:rsidP="00994066">
                            <w:pPr>
                              <w:jc w:val="center"/>
                              <w:rPr>
                                <w:rFonts w:ascii="Tahoma" w:hAnsi="Tahoma" w:cs="Tahoma"/>
                                <w:b/>
                              </w:rPr>
                            </w:pPr>
                            <w:proofErr w:type="gramStart"/>
                            <w:r w:rsidRPr="003447A1">
                              <w:rPr>
                                <w:rFonts w:ascii="Tahoma" w:hAnsi="Tahoma" w:cs="Tahoma"/>
                                <w:b/>
                              </w:rPr>
                              <w:t>analysts</w:t>
                            </w:r>
                            <w:proofErr w:type="gramEnd"/>
                            <w:r w:rsidRPr="003447A1">
                              <w:rPr>
                                <w:rFonts w:ascii="Tahoma" w:hAnsi="Tahoma" w:cs="Tahoma"/>
                                <w:b/>
                              </w:rPr>
                              <w:t xml:space="preserve"> bring new information</w:t>
                            </w:r>
                          </w:p>
                        </w:txbxContent>
                      </wps:txbx>
                      <wps:bodyPr rot="0" vert="horz" wrap="square" lIns="91440" tIns="45720" rIns="91440" bIns="45720" anchor="t" anchorCtr="0" upright="1">
                        <a:noAutofit/>
                      </wps:bodyPr>
                    </wps:wsp>
                  </a:graphicData>
                </a:graphic>
              </wp:inline>
            </w:drawing>
          </mc:Choice>
          <mc:Fallback>
            <w:pict>
              <v:shape id="Text Box 3099" o:spid="_x0000_s1060" type="#_x0000_t202" style="width:416.75pt;height:38.4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" fillcolor="#a2b593" stroked="f">
                <v:shadow on="t" color="gray" opacity=".5" mv:blur="0" offset="3pt,3pt"/>
                <v:textbox>
                  <w:txbxContent>
                    <w:p w14:paraId="58987175" w14:textId="77777777" w:rsidR="00BD0D89" w:rsidRDefault="00BD0D89" w:rsidP="00994066">
                      <w:pPr>
                        <w:jc w:val="center"/>
                        <w:rPr>
                          <w:rFonts w:ascii="Tahoma" w:hAnsi="Tahoma" w:cs="Tahoma"/>
                          <w:b/>
                        </w:rPr>
                      </w:pPr>
                      <w:proofErr w:type="gramStart"/>
                      <w:r>
                        <w:rPr>
                          <w:rFonts w:ascii="Tahoma" w:hAnsi="Tahoma" w:cs="Tahoma"/>
                          <w:b/>
                        </w:rPr>
                        <w:t>de</w:t>
                      </w:r>
                      <w:proofErr w:type="gramEnd"/>
                      <w:r>
                        <w:rPr>
                          <w:rFonts w:ascii="Tahoma" w:hAnsi="Tahoma" w:cs="Tahoma"/>
                          <w:b/>
                        </w:rPr>
                        <w:t xml:space="preserve"> </w:t>
                      </w:r>
                      <w:r w:rsidRPr="003447A1">
                        <w:rPr>
                          <w:rFonts w:ascii="Tahoma" w:hAnsi="Tahoma" w:cs="Tahoma"/>
                          <w:b/>
                        </w:rPr>
                        <w:t xml:space="preserve">Servigny argues that ratings changes are proof that </w:t>
                      </w:r>
                    </w:p>
                    <w:p w14:paraId="6B458658" w14:textId="77777777" w:rsidR="00BD0D89" w:rsidRPr="003447A1" w:rsidRDefault="00BD0D89" w:rsidP="00994066">
                      <w:pPr>
                        <w:jc w:val="center"/>
                        <w:rPr>
                          <w:rFonts w:ascii="Tahoma" w:hAnsi="Tahoma" w:cs="Tahoma"/>
                          <w:b/>
                        </w:rPr>
                      </w:pPr>
                      <w:proofErr w:type="gramStart"/>
                      <w:r w:rsidRPr="003447A1">
                        <w:rPr>
                          <w:rFonts w:ascii="Tahoma" w:hAnsi="Tahoma" w:cs="Tahoma"/>
                          <w:b/>
                        </w:rPr>
                        <w:t>analysts</w:t>
                      </w:r>
                      <w:proofErr w:type="gramEnd"/>
                      <w:r w:rsidRPr="003447A1">
                        <w:rPr>
                          <w:rFonts w:ascii="Tahoma" w:hAnsi="Tahoma" w:cs="Tahoma"/>
                          <w:b/>
                        </w:rPr>
                        <w:t xml:space="preserve"> bring new information</w:t>
                      </w:r>
                    </w:p>
                  </w:txbxContent>
                </v:textbox>
                <w10:anchorlock/>
              </v:shape>
            </w:pict>
          </mc:Fallback>
        </mc:AlternateContent>
      </w:r>
    </w:p>
    <w:p w14:paraId="35636594" w14:textId="77777777" w:rsidR="006F0942" w:rsidRDefault="006F0942" w:rsidP="006F0942">
      <w:pPr>
        <w:pStyle w:val="Text"/>
      </w:pPr>
    </w:p>
    <w:p w14:paraId="5A3AA3A0" w14:textId="77777777" w:rsidR="00994066" w:rsidRPr="006F0942" w:rsidRDefault="00994066">
      <w:pPr>
        <w:pStyle w:val="Heading3SubGTNI"/>
        <w:pPrChange w:id="8502" w:author="Aleksander Hansen" w:date="2013-02-16T23:50:00Z">
          <w:pPr>
            <w:pStyle w:val="Text"/>
          </w:pPr>
        </w:pPrChange>
      </w:pPr>
      <w:bookmarkStart w:id="8503" w:name="_Toc223340454"/>
      <w:r w:rsidRPr="006F0942">
        <w:t>How to determine price impact of a ratings change?</w:t>
      </w:r>
      <w:bookmarkEnd w:id="8503"/>
    </w:p>
    <w:p w14:paraId="413CA593" w14:textId="77777777" w:rsidR="006F0942" w:rsidRDefault="006F0942" w:rsidP="006F0942">
      <w:pPr>
        <w:pStyle w:val="Text"/>
      </w:pPr>
    </w:p>
    <w:p w14:paraId="16A428B7" w14:textId="77777777" w:rsidR="00994066" w:rsidRPr="006F0942" w:rsidRDefault="00994066" w:rsidP="006F0942">
      <w:pPr>
        <w:pStyle w:val="Text"/>
      </w:pPr>
      <w:r w:rsidRPr="006F0942">
        <w:t>There are at least four ways to determine the price impact of a rating change:</w:t>
      </w:r>
    </w:p>
    <w:p w14:paraId="4EA8C4D4" w14:textId="77777777" w:rsidR="006F0942" w:rsidRDefault="006F0942" w:rsidP="006F0942">
      <w:pPr>
        <w:pStyle w:val="Text"/>
      </w:pPr>
    </w:p>
    <w:p w14:paraId="32BAA410" w14:textId="77777777" w:rsidR="00994066" w:rsidRPr="006F0942" w:rsidRDefault="00994066">
      <w:pPr>
        <w:pStyle w:val="Text"/>
        <w:numPr>
          <w:ilvl w:val="0"/>
          <w:numId w:val="37"/>
        </w:numPr>
        <w:pPrChange w:id="8504" w:author="Aleksander Hansen" w:date="2013-02-16T23:50:00Z">
          <w:pPr>
            <w:pStyle w:val="Text"/>
          </w:pPr>
        </w:pPrChange>
      </w:pPr>
      <w:r w:rsidRPr="006F0942">
        <w:t xml:space="preserve">Duration: Multiply the change in yield spread between the initial rating and the new rating by the modified duration (the percentage change in price associated with a 100 basis point move in interest rates) of the bond. This methodology utilizes either the average yield-to-maturity or the option (primarily call option) adjusted spread, by bond rating class. </w:t>
      </w:r>
    </w:p>
    <w:p w14:paraId="3B93DD58" w14:textId="77777777" w:rsidR="006F0942" w:rsidRDefault="006F0942" w:rsidP="006F0942">
      <w:pPr>
        <w:pStyle w:val="Text"/>
      </w:pPr>
    </w:p>
    <w:p w14:paraId="3D34BA67" w14:textId="77777777" w:rsidR="00994066" w:rsidRPr="006F0942" w:rsidRDefault="00994066">
      <w:pPr>
        <w:pStyle w:val="Text"/>
        <w:numPr>
          <w:ilvl w:val="0"/>
          <w:numId w:val="37"/>
        </w:numPr>
        <w:pPrChange w:id="8505" w:author="Aleksander Hansen" w:date="2013-02-16T23:50:00Z">
          <w:pPr>
            <w:pStyle w:val="Text"/>
          </w:pPr>
        </w:pPrChange>
      </w:pPr>
      <w:r w:rsidRPr="006F0942">
        <w:t xml:space="preserve">Estimation of rating change: Estimate the possible rating change for the next period (e.g., one year). Then discount the remaining cash flows from that period to maturity using the forward zero coupon curve for the bond in the new rating class. </w:t>
      </w:r>
    </w:p>
    <w:p w14:paraId="329F5B20" w14:textId="77777777" w:rsidR="006F0942" w:rsidRDefault="006F0942" w:rsidP="006F0942">
      <w:pPr>
        <w:pStyle w:val="Text"/>
      </w:pPr>
    </w:p>
    <w:p w14:paraId="2ADFCAED" w14:textId="77777777" w:rsidR="00994066" w:rsidRPr="006F0942" w:rsidRDefault="00994066">
      <w:pPr>
        <w:pStyle w:val="Text"/>
        <w:numPr>
          <w:ilvl w:val="0"/>
          <w:numId w:val="37"/>
        </w:numPr>
        <w:pPrChange w:id="8506" w:author="Aleksander Hansen" w:date="2013-02-16T23:50:00Z">
          <w:pPr>
            <w:pStyle w:val="Text"/>
          </w:pPr>
        </w:pPrChange>
      </w:pPr>
      <w:r w:rsidRPr="006F0942">
        <w:t xml:space="preserve">Direct observation: Direct observation of the price changes of a large sample of bonds of different rating classes. This is a type of so-called “event-study analysis.” </w:t>
      </w:r>
    </w:p>
    <w:p w14:paraId="2677B285" w14:textId="77777777" w:rsidR="006F0942" w:rsidRDefault="006F0942" w:rsidP="006F0942">
      <w:pPr>
        <w:pStyle w:val="Text"/>
      </w:pPr>
    </w:p>
    <w:p w14:paraId="6678A0D7" w14:textId="77777777" w:rsidR="00994066" w:rsidRPr="006F0942" w:rsidRDefault="00994066">
      <w:pPr>
        <w:pStyle w:val="Text"/>
        <w:numPr>
          <w:ilvl w:val="0"/>
          <w:numId w:val="37"/>
        </w:numPr>
        <w:pPrChange w:id="8507" w:author="Aleksander Hansen" w:date="2013-02-16T23:50:00Z">
          <w:pPr>
            <w:pStyle w:val="Text"/>
          </w:pPr>
        </w:pPrChange>
      </w:pPr>
      <w:r w:rsidRPr="006F0942">
        <w:t xml:space="preserve">Spread decomposition: Decompose the observed market spreads of bonds in various rating classes so that you can isolate the impact of expected rating drift. Combined with historical rating drift patterns, these observed spreads </w:t>
      </w:r>
      <w:proofErr w:type="gramStart"/>
      <w:r w:rsidRPr="006F0942">
        <w:t>can</w:t>
      </w:r>
      <w:proofErr w:type="gramEnd"/>
      <w:r w:rsidRPr="006F0942">
        <w:t xml:space="preserve"> reveal the expected economic consequence of a change in rating.</w:t>
      </w:r>
    </w:p>
    <w:p w14:paraId="3CBF4188" w14:textId="77777777" w:rsidR="00994066" w:rsidRPr="006F0942" w:rsidRDefault="00994066" w:rsidP="006F0942">
      <w:pPr>
        <w:pStyle w:val="Heading2"/>
      </w:pPr>
      <w:bookmarkStart w:id="8508" w:name="_Toc223340455"/>
      <w:r w:rsidRPr="006F0942">
        <w:t>Compare external and internal ratings approaches.</w:t>
      </w:r>
      <w:bookmarkEnd w:id="8508"/>
    </w:p>
    <w:p w14:paraId="1041C7B0" w14:textId="77777777" w:rsidR="00994066" w:rsidRPr="006F0942" w:rsidRDefault="00994066" w:rsidP="006F0942">
      <w:pPr>
        <w:pStyle w:val="Text"/>
      </w:pPr>
      <w:r w:rsidRPr="006F0942">
        <w:t>Historically, bank credit produced black/white good/bad credit ratings; i.e., we will either loan to the borrower or not. But this evolved for at least two reasons:</w:t>
      </w:r>
    </w:p>
    <w:p w14:paraId="17D594A8" w14:textId="77777777" w:rsidR="006F0942" w:rsidRDefault="006F0942" w:rsidP="006F0942">
      <w:pPr>
        <w:pStyle w:val="Text"/>
      </w:pPr>
    </w:p>
    <w:p w14:paraId="46967724" w14:textId="77777777" w:rsidR="00994066" w:rsidRPr="006F0942" w:rsidRDefault="00994066" w:rsidP="006F0942">
      <w:pPr>
        <w:pStyle w:val="Text"/>
      </w:pPr>
      <w:r w:rsidRPr="006F0942">
        <w:t>External rating agency scales have become commonplace</w:t>
      </w:r>
    </w:p>
    <w:p w14:paraId="77B4A541" w14:textId="77777777" w:rsidR="006F0942" w:rsidRDefault="006F0942" w:rsidP="006F0942">
      <w:pPr>
        <w:pStyle w:val="Text"/>
      </w:pPr>
    </w:p>
    <w:p w14:paraId="15656F81" w14:textId="77777777" w:rsidR="00994066" w:rsidRPr="00386342" w:rsidRDefault="00994066" w:rsidP="006F0942">
      <w:pPr>
        <w:pStyle w:val="Text"/>
      </w:pPr>
      <w:r w:rsidRPr="00386342">
        <w:t>Basel II rules encouraged refined rating scales</w:t>
      </w:r>
    </w:p>
    <w:p w14:paraId="68349F9A" w14:textId="77777777" w:rsidR="006F0942" w:rsidRDefault="006F0942" w:rsidP="006F0942">
      <w:pPr>
        <w:pStyle w:val="Text"/>
      </w:pPr>
    </w:p>
    <w:p w14:paraId="6F737004" w14:textId="77777777" w:rsidR="00994066" w:rsidRPr="00386342" w:rsidRDefault="00994066" w:rsidP="006F0942">
      <w:pPr>
        <w:pStyle w:val="Text"/>
      </w:pPr>
      <w:r w:rsidRPr="00386342">
        <w:t>An Internal Rating System</w:t>
      </w:r>
    </w:p>
    <w:p w14:paraId="45DBD3DA" w14:textId="77777777" w:rsidR="006F0942" w:rsidRDefault="006F0942" w:rsidP="006F0942">
      <w:pPr>
        <w:pStyle w:val="Text"/>
      </w:pPr>
    </w:p>
    <w:p w14:paraId="3A9D4696" w14:textId="77777777" w:rsidR="00994066" w:rsidRPr="00386342" w:rsidRDefault="00994066" w:rsidP="006F0942">
      <w:pPr>
        <w:pStyle w:val="Text"/>
      </w:pPr>
      <w:r w:rsidRPr="00386342">
        <w:t>A bank can try to mimic the external agencies. Typically, a template assigns weights to credit risk factors (a scorecard) in order to produce a weighted score.</w:t>
      </w:r>
    </w:p>
    <w:p w14:paraId="1D5B242B" w14:textId="77777777" w:rsidR="006F0942" w:rsidRDefault="006F0942" w:rsidP="006F0942">
      <w:pPr>
        <w:pStyle w:val="Text"/>
      </w:pPr>
    </w:p>
    <w:p w14:paraId="3EA9A901" w14:textId="77777777" w:rsidR="00994066" w:rsidRPr="00386342" w:rsidRDefault="00994066" w:rsidP="006F0942">
      <w:pPr>
        <w:pStyle w:val="Text"/>
      </w:pPr>
      <w:r w:rsidRPr="00386342">
        <w:t>When banks build an internal rating system, they have at least two objectives:</w:t>
      </w:r>
    </w:p>
    <w:p w14:paraId="4C875485" w14:textId="77777777" w:rsidR="006F0942" w:rsidRDefault="006F0942" w:rsidP="006F0942">
      <w:pPr>
        <w:pStyle w:val="Text"/>
      </w:pPr>
    </w:p>
    <w:p w14:paraId="0DC57444" w14:textId="77777777" w:rsidR="00994066" w:rsidRPr="00386342" w:rsidRDefault="00994066" w:rsidP="006F0942">
      <w:pPr>
        <w:pStyle w:val="Text"/>
      </w:pPr>
      <w:r w:rsidRPr="00386342">
        <w:t>To assess creditworthiness of companies</w:t>
      </w:r>
    </w:p>
    <w:p w14:paraId="7EC2566B" w14:textId="77777777" w:rsidR="006F0942" w:rsidRDefault="006F0942" w:rsidP="006F0942">
      <w:pPr>
        <w:pStyle w:val="Text"/>
      </w:pPr>
    </w:p>
    <w:p w14:paraId="6B0A1391" w14:textId="77777777" w:rsidR="00994066" w:rsidRPr="00386342" w:rsidRDefault="00994066" w:rsidP="006F0942">
      <w:pPr>
        <w:pStyle w:val="Text"/>
      </w:pPr>
      <w:r w:rsidRPr="00386342">
        <w:t>To input into portfolio tools that determine the amount of needed economic or regulatory capital</w:t>
      </w:r>
    </w:p>
    <w:p w14:paraId="007A3A7D" w14:textId="77777777" w:rsidR="006F0942" w:rsidRDefault="006F0942" w:rsidP="006F0942">
      <w:pPr>
        <w:pStyle w:val="Text"/>
      </w:pPr>
    </w:p>
    <w:p w14:paraId="7C9D8AB9" w14:textId="77777777" w:rsidR="00994066" w:rsidRPr="00386342" w:rsidRDefault="00994066">
      <w:pPr>
        <w:pStyle w:val="Heading3SubGTNI"/>
        <w:pPrChange w:id="8509" w:author="Aleksander Hansen" w:date="2013-02-16T23:50:00Z">
          <w:pPr>
            <w:pStyle w:val="Text"/>
          </w:pPr>
        </w:pPrChange>
      </w:pPr>
      <w:bookmarkStart w:id="8510" w:name="_Toc223340456"/>
      <w:r w:rsidRPr="00386342">
        <w:t>Explain how internal ratings models may create a pro-cyclicality effect.</w:t>
      </w:r>
      <w:bookmarkEnd w:id="8510"/>
    </w:p>
    <w:p w14:paraId="6C228B60" w14:textId="77777777" w:rsidR="006F0942" w:rsidRDefault="006F0942" w:rsidP="006F0942">
      <w:pPr>
        <w:pStyle w:val="Text"/>
      </w:pPr>
    </w:p>
    <w:p w14:paraId="42DFCE5F" w14:textId="77777777" w:rsidR="00994066" w:rsidRPr="006F0942" w:rsidRDefault="00994066" w:rsidP="006F0942">
      <w:pPr>
        <w:pStyle w:val="Text"/>
      </w:pPr>
      <w:r w:rsidRPr="006F0942">
        <w:t>A key concern surrounds the use of internal ratings during (macro-) economic cycles (especially if banks tend to apply point-in-time metrics). Many argue that banks will tend to over-lend in up/strong cycles and under-lend in down/recessionary cycles (as credit rationing contributes to scarce capital).</w:t>
      </w:r>
    </w:p>
    <w:p w14:paraId="0449C409" w14:textId="77777777" w:rsidR="006F0942" w:rsidRDefault="006F0942" w:rsidP="006F0942">
      <w:pPr>
        <w:pStyle w:val="Text"/>
      </w:pPr>
    </w:p>
    <w:p w14:paraId="1EFCF365" w14:textId="77777777" w:rsidR="00994066" w:rsidRPr="006F0942" w:rsidRDefault="00994066" w:rsidP="006F0942">
      <w:pPr>
        <w:pStyle w:val="Text"/>
      </w:pPr>
      <w:r w:rsidRPr="006F0942">
        <w:t>The pro-cyclicality effect therefore refers to the tendency of internal ratings models to (indirectly) reinforce credit and business cycles. In particular:</w:t>
      </w:r>
    </w:p>
    <w:p w14:paraId="1CF24A57" w14:textId="77777777" w:rsidR="006F0942" w:rsidRDefault="006F0942" w:rsidP="006F0942">
      <w:pPr>
        <w:pStyle w:val="Text"/>
      </w:pPr>
    </w:p>
    <w:p w14:paraId="69123E35" w14:textId="77777777" w:rsidR="00994066" w:rsidRPr="006F0942" w:rsidRDefault="00994066" w:rsidP="006F0942">
      <w:pPr>
        <w:pStyle w:val="Text"/>
      </w:pPr>
      <w:r w:rsidRPr="006F0942">
        <w:t>INTERNAL APPROACHES UNDER BASEL II: In regard to Basel II, banks that use an internal system to determine their capital requirements may tend to over-lend in good times and under-lend in bad times</w:t>
      </w:r>
    </w:p>
    <w:p w14:paraId="161AA082" w14:textId="77777777" w:rsidR="006F0942" w:rsidRDefault="006F0942" w:rsidP="006F0942">
      <w:pPr>
        <w:pStyle w:val="Text"/>
      </w:pPr>
    </w:p>
    <w:p w14:paraId="7BE97342" w14:textId="77777777" w:rsidR="00994066" w:rsidRPr="006F0942" w:rsidRDefault="00994066" w:rsidP="006F0942">
      <w:pPr>
        <w:pStyle w:val="Text"/>
      </w:pPr>
      <w:r w:rsidRPr="006F0942">
        <w:t>EXPECTED LOSS RATHER THAN EXPOSURE: Banks that set their internal credit limits in terms of expected loss rather than exposure may create even more pro-cyclicality: expected loss will be volatile due to the high volatility of PDs calculated using at-the-point-in-time methods.</w:t>
      </w:r>
    </w:p>
    <w:p w14:paraId="168C57D9" w14:textId="77777777" w:rsidR="006F0942" w:rsidRDefault="006F0942" w:rsidP="006F0942">
      <w:pPr>
        <w:pStyle w:val="Text"/>
      </w:pPr>
    </w:p>
    <w:p w14:paraId="45F79C6B" w14:textId="77777777" w:rsidR="00994066" w:rsidRPr="006F0942" w:rsidRDefault="00994066" w:rsidP="006F0942">
      <w:pPr>
        <w:pStyle w:val="Text"/>
      </w:pPr>
      <w:r w:rsidRPr="006F0942">
        <w:t>AT-THE-POINT-IN-TIME: At-the-point-in-time measures of risk in economic capital calculations tend to underestimate risk during growth periods; conversely, they tend to over-estimate risk during recessions.</w:t>
      </w:r>
    </w:p>
    <w:p w14:paraId="47388EDC" w14:textId="77777777" w:rsidR="00994066" w:rsidRPr="006F0942" w:rsidRDefault="00994066" w:rsidP="006F0942">
      <w:pPr>
        <w:pStyle w:val="Text"/>
      </w:pPr>
      <w:r w:rsidRPr="006F0942">
        <w:t xml:space="preserve">SHORT-TERM PROJECTS: At-the-point-in-time-measures </w:t>
      </w:r>
      <w:proofErr w:type="gramStart"/>
      <w:r w:rsidRPr="006F0942">
        <w:t>are</w:t>
      </w:r>
      <w:proofErr w:type="gramEnd"/>
      <w:r w:rsidRPr="006F0942">
        <w:t xml:space="preserve"> biased in favor of short-term projects; the selection of short-term projects can lead to suboptimal lending decisions.</w:t>
      </w:r>
    </w:p>
    <w:p w14:paraId="5FCD6D87" w14:textId="77777777" w:rsidR="00994066" w:rsidRPr="006F0942" w:rsidRDefault="00994066" w:rsidP="006F0942">
      <w:pPr>
        <w:pStyle w:val="Heading2"/>
      </w:pPr>
      <w:bookmarkStart w:id="8511" w:name="_Toc223340457"/>
      <w:r w:rsidRPr="006F0942">
        <w:t>Explain and compare the through‐the‐cycle and at‐the‐point approaches to score a company.</w:t>
      </w:r>
      <w:bookmarkEnd w:id="8511"/>
    </w:p>
    <w:p w14:paraId="66EFCB8D" w14:textId="77777777" w:rsidR="00994066" w:rsidRPr="006F0942" w:rsidRDefault="00994066" w:rsidP="006F0942">
      <w:pPr>
        <w:pStyle w:val="Text"/>
      </w:pPr>
      <w:r w:rsidRPr="006F0942">
        <w:t>There are two broad ways to rate or score a company:</w:t>
      </w:r>
    </w:p>
    <w:p w14:paraId="2112D149" w14:textId="77777777" w:rsidR="006F0942" w:rsidRDefault="006F0942" w:rsidP="006F0942">
      <w:pPr>
        <w:pStyle w:val="Text"/>
      </w:pPr>
    </w:p>
    <w:p w14:paraId="1860D590" w14:textId="77777777" w:rsidR="00994066" w:rsidRPr="00386342" w:rsidRDefault="00994066" w:rsidP="006F0942">
      <w:pPr>
        <w:pStyle w:val="Text"/>
      </w:pPr>
      <w:r w:rsidRPr="00386342">
        <w:t>Point-in-time, or</w:t>
      </w:r>
    </w:p>
    <w:p w14:paraId="69F3B2DC" w14:textId="77777777" w:rsidR="006F0942" w:rsidRDefault="006F0942" w:rsidP="006F0942">
      <w:pPr>
        <w:pStyle w:val="Text"/>
      </w:pPr>
    </w:p>
    <w:p w14:paraId="55EDBA05" w14:textId="77777777" w:rsidR="00994066" w:rsidRPr="00386342" w:rsidRDefault="00994066" w:rsidP="006F0942">
      <w:pPr>
        <w:pStyle w:val="Text"/>
      </w:pPr>
      <w:r w:rsidRPr="00386342">
        <w:t>Through-the-cycle</w:t>
      </w:r>
    </w:p>
    <w:p w14:paraId="45219DDA" w14:textId="77777777" w:rsidR="006F0942" w:rsidRDefault="006F0942" w:rsidP="006F0942">
      <w:pPr>
        <w:pStyle w:val="Text"/>
      </w:pPr>
    </w:p>
    <w:p w14:paraId="1C064150" w14:textId="77777777" w:rsidR="00994066" w:rsidRPr="00386342" w:rsidRDefault="00994066" w:rsidP="006F0942">
      <w:pPr>
        <w:pStyle w:val="Text"/>
      </w:pPr>
      <w:r w:rsidRPr="00386342">
        <w:t>Point-in-Time</w:t>
      </w:r>
    </w:p>
    <w:p w14:paraId="37045854" w14:textId="77777777" w:rsidR="00994066" w:rsidRPr="006F0942" w:rsidRDefault="00994066" w:rsidP="006F0942">
      <w:pPr>
        <w:pStyle w:val="Text"/>
      </w:pPr>
      <w:r w:rsidRPr="006F0942">
        <w:rPr>
          <w:noProof/>
          <w:lang w:bidi="ar-SA"/>
        </w:rPr>
        <w:drawing>
          <wp:inline distT="0" distB="0" distL="0" distR="0" wp14:anchorId="144186F3" wp14:editId="30E2C41D">
            <wp:extent cx="4352925" cy="19907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352925" cy="1990725"/>
                    </a:xfrm>
                    <a:prstGeom prst="rect">
                      <a:avLst/>
                    </a:prstGeom>
                  </pic:spPr>
                </pic:pic>
              </a:graphicData>
            </a:graphic>
          </wp:inline>
        </w:drawing>
      </w:r>
    </w:p>
    <w:p w14:paraId="438C86D5" w14:textId="77777777" w:rsidR="006F0942" w:rsidRDefault="006F0942" w:rsidP="006F0942">
      <w:pPr>
        <w:pStyle w:val="Text"/>
      </w:pPr>
    </w:p>
    <w:p w14:paraId="3CBD662F" w14:textId="77777777" w:rsidR="00994066" w:rsidRPr="006F0942" w:rsidRDefault="00994066" w:rsidP="006F0942">
      <w:pPr>
        <w:pStyle w:val="Text"/>
      </w:pPr>
      <w:r w:rsidRPr="006F0942">
        <w:t xml:space="preserve">“At-the-point-in-time” assesses credit quality over the near term; i.e., a few months or one year. This approach is widely used by banks that employ quantitative scoring systems. </w:t>
      </w:r>
    </w:p>
    <w:p w14:paraId="011D7E76" w14:textId="77777777" w:rsidR="006F0942" w:rsidRDefault="006F0942" w:rsidP="006F0942">
      <w:pPr>
        <w:pStyle w:val="Text"/>
      </w:pPr>
    </w:p>
    <w:p w14:paraId="4905E07B" w14:textId="77777777" w:rsidR="00994066" w:rsidRPr="006F0942" w:rsidRDefault="00994066">
      <w:pPr>
        <w:pStyle w:val="Text"/>
        <w:jc w:val="center"/>
        <w:pPrChange w:id="8512" w:author="Aleksander Hansen" w:date="2013-02-16T23:51:00Z">
          <w:pPr>
            <w:pStyle w:val="Text"/>
          </w:pPr>
        </w:pPrChange>
      </w:pPr>
      <w:r w:rsidRPr="006F0942">
        <w:rPr>
          <w:noProof/>
          <w:lang w:bidi="ar-SA"/>
        </w:rPr>
        <mc:AlternateContent>
          <mc:Choice Requires="wps">
            <w:drawing>
              <wp:inline distT="0" distB="0" distL="0" distR="0" wp14:anchorId="068A49FB" wp14:editId="1D741FBC">
                <wp:extent cx="4058920" cy="259080"/>
                <wp:effectExtent l="0" t="0" r="55880" b="45720"/>
                <wp:docPr id="9533" name="Text Box 2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8920" cy="259080"/>
                        </a:xfrm>
                        <a:prstGeom prst="rect">
                          <a:avLst/>
                        </a:prstGeom>
                        <a:solidFill>
                          <a:srgbClr val="A2B593"/>
                        </a:solidFill>
                        <a:ln>
                          <a:noFill/>
                        </a:ln>
                        <a:effectLst>
                          <a:outerShdw dist="53882" dir="2700000" algn="ctr" rotWithShape="0">
                            <a:srgbClr val="808080">
                              <a:alpha val="50000"/>
                            </a:srgbClr>
                          </a:outerShdw>
                        </a:effectLst>
                        <a:extLst/>
                      </wps:spPr>
                      <wps:txbx>
                        <w:txbxContent>
                          <w:p w14:paraId="5BA5ED7A" w14:textId="77777777" w:rsidR="00BD0D89" w:rsidRPr="0020718E" w:rsidRDefault="00BD0D89" w:rsidP="00994066">
                            <w:pPr>
                              <w:rPr>
                                <w:b/>
                                <w:color w:val="000000" w:themeColor="text1"/>
                              </w:rPr>
                            </w:pPr>
                            <w:r w:rsidRPr="0020718E">
                              <w:rPr>
                                <w:b/>
                                <w:color w:val="000000" w:themeColor="text1"/>
                              </w:rPr>
                              <w:t>Includes structural models (e.g., KMV Credit Monitor)</w:t>
                            </w:r>
                          </w:p>
                        </w:txbxContent>
                      </wps:txbx>
                      <wps:bodyPr rot="0" vert="horz" wrap="square" lIns="91440" tIns="45720" rIns="91440" bIns="45720" anchor="t" anchorCtr="0" upright="1">
                        <a:noAutofit/>
                      </wps:bodyPr>
                    </wps:wsp>
                  </a:graphicData>
                </a:graphic>
              </wp:inline>
            </w:drawing>
          </mc:Choice>
          <mc:Fallback>
            <w:pict>
              <v:shape id="Text Box 2528" o:spid="_x0000_s1061" type="#_x0000_t202" style="width:319.6pt;height:20.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" fillcolor="#a2b593" stroked="f">
                <v:shadow on="t" color="gray" opacity=".5" mv:blur="0" offset="3pt,3pt"/>
                <v:textbox>
                  <w:txbxContent>
                    <w:p w14:paraId="5BA5ED7A" w14:textId="77777777" w:rsidR="00BD0D89" w:rsidRPr="0020718E" w:rsidRDefault="00BD0D89" w:rsidP="00994066">
                      <w:pPr>
                        <w:rPr>
                          <w:b/>
                          <w:color w:val="000000" w:themeColor="text1"/>
                        </w:rPr>
                      </w:pPr>
                      <w:r w:rsidRPr="0020718E">
                        <w:rPr>
                          <w:b/>
                          <w:color w:val="000000" w:themeColor="text1"/>
                        </w:rPr>
                        <w:t>Includes structural models (e.g., KMV Credit Monitor)</w:t>
                      </w:r>
                    </w:p>
                  </w:txbxContent>
                </v:textbox>
                <w10:anchorlock/>
              </v:shape>
            </w:pict>
          </mc:Fallback>
        </mc:AlternateContent>
      </w:r>
    </w:p>
    <w:p w14:paraId="6389299D" w14:textId="77777777" w:rsidR="006F0942" w:rsidRDefault="006F0942" w:rsidP="006F0942">
      <w:pPr>
        <w:pStyle w:val="Text"/>
      </w:pPr>
    </w:p>
    <w:p w14:paraId="0181AC7F" w14:textId="77777777" w:rsidR="00994066" w:rsidRPr="006F0942" w:rsidRDefault="00994066" w:rsidP="006F0942">
      <w:pPr>
        <w:pStyle w:val="Text"/>
      </w:pPr>
      <w:r w:rsidRPr="006F0942">
        <w:t>Through-the-cycle</w:t>
      </w:r>
    </w:p>
    <w:p w14:paraId="66C3477F" w14:textId="77777777" w:rsidR="00994066" w:rsidRPr="006F0942" w:rsidRDefault="00994066" w:rsidP="006F0942">
      <w:pPr>
        <w:pStyle w:val="Text"/>
      </w:pPr>
      <w:r w:rsidRPr="006F0942">
        <w:rPr>
          <w:noProof/>
          <w:lang w:bidi="ar-SA"/>
        </w:rPr>
        <w:drawing>
          <wp:inline distT="0" distB="0" distL="0" distR="0" wp14:anchorId="257509B0" wp14:editId="16017EA2">
            <wp:extent cx="4629150" cy="1695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629150" cy="1695450"/>
                    </a:xfrm>
                    <a:prstGeom prst="rect">
                      <a:avLst/>
                    </a:prstGeom>
                  </pic:spPr>
                </pic:pic>
              </a:graphicData>
            </a:graphic>
          </wp:inline>
        </w:drawing>
      </w:r>
    </w:p>
    <w:p w14:paraId="200E6772" w14:textId="77777777" w:rsidR="006F0942" w:rsidRDefault="006F0942" w:rsidP="006F0942">
      <w:pPr>
        <w:pStyle w:val="Text"/>
      </w:pPr>
    </w:p>
    <w:p w14:paraId="6C9AB84A" w14:textId="77777777" w:rsidR="00994066" w:rsidRPr="006F0942" w:rsidRDefault="00994066" w:rsidP="006F0942">
      <w:pPr>
        <w:pStyle w:val="Text"/>
      </w:pPr>
      <w:r w:rsidRPr="006F0942">
        <w:t xml:space="preserve">But agencies try to incorporate business cycles. Ratings are therefore typically considered “through-the-cycle.” Through-the-cycle ratings try to “filter out” cycle fluctuations. Because they incorporate an average, when economic conditions vary from the average, </w:t>
      </w:r>
      <w:proofErr w:type="gramStart"/>
      <w:r w:rsidRPr="006F0942">
        <w:t>through-the-cycle</w:t>
      </w:r>
      <w:proofErr w:type="gramEnd"/>
      <w:r w:rsidRPr="006F0942">
        <w:t xml:space="preserve"> may over- or under-estimate credit quality. Through-the-cycle ratings are more stable.</w:t>
      </w:r>
    </w:p>
    <w:p w14:paraId="069CDC6F" w14:textId="77777777" w:rsidR="00994066" w:rsidRPr="006F0942" w:rsidRDefault="00994066">
      <w:pPr>
        <w:pStyle w:val="Text"/>
        <w:jc w:val="center"/>
        <w:pPrChange w:id="8513" w:author="Aleksander Hansen" w:date="2013-02-16T23:51:00Z">
          <w:pPr>
            <w:pStyle w:val="Text"/>
          </w:pPr>
        </w:pPrChange>
      </w:pPr>
      <w:r w:rsidRPr="006F0942">
        <w:rPr>
          <w:noProof/>
          <w:lang w:bidi="ar-SA"/>
        </w:rPr>
        <mc:AlternateContent>
          <mc:Choice Requires="wps">
            <w:drawing>
              <wp:inline distT="0" distB="0" distL="0" distR="0" wp14:anchorId="5263C13A" wp14:editId="082C8096">
                <wp:extent cx="4121150" cy="259080"/>
                <wp:effectExtent l="0" t="0" r="44450" b="45720"/>
                <wp:docPr id="9524" name="Text Box 2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1150" cy="259080"/>
                        </a:xfrm>
                        <a:prstGeom prst="rect">
                          <a:avLst/>
                        </a:prstGeom>
                        <a:solidFill>
                          <a:srgbClr val="A2B593"/>
                        </a:solidFill>
                        <a:ln>
                          <a:noFill/>
                        </a:ln>
                        <a:effectLst>
                          <a:outerShdw dist="53882" dir="2700000" algn="ctr" rotWithShape="0">
                            <a:srgbClr val="808080">
                              <a:alpha val="50000"/>
                            </a:srgbClr>
                          </a:outerShdw>
                        </a:effectLst>
                        <a:extLst/>
                      </wps:spPr>
                      <wps:txbx>
                        <w:txbxContent>
                          <w:p w14:paraId="5BF94DB6" w14:textId="77777777" w:rsidR="00BD0D89" w:rsidRPr="0020718E" w:rsidRDefault="00BD0D89" w:rsidP="00994066">
                            <w:pPr>
                              <w:jc w:val="center"/>
                              <w:rPr>
                                <w:b/>
                                <w:color w:val="000000" w:themeColor="text1"/>
                              </w:rPr>
                            </w:pPr>
                            <w:r w:rsidRPr="0020718E">
                              <w:rPr>
                                <w:b/>
                                <w:color w:val="000000" w:themeColor="text1"/>
                              </w:rPr>
                              <w:t xml:space="preserve">Agency ratings tend to be </w:t>
                            </w:r>
                            <w:proofErr w:type="gramStart"/>
                            <w:r w:rsidRPr="0020718E">
                              <w:rPr>
                                <w:b/>
                                <w:color w:val="000000" w:themeColor="text1"/>
                              </w:rPr>
                              <w:t>through-the-cycle</w:t>
                            </w:r>
                            <w:proofErr w:type="gramEnd"/>
                          </w:p>
                        </w:txbxContent>
                      </wps:txbx>
                      <wps:bodyPr rot="0" vert="horz" wrap="square" lIns="91440" tIns="45720" rIns="91440" bIns="45720" anchor="t" anchorCtr="0" upright="1">
                        <a:noAutofit/>
                      </wps:bodyPr>
                    </wps:wsp>
                  </a:graphicData>
                </a:graphic>
              </wp:inline>
            </w:drawing>
          </mc:Choice>
          <mc:Fallback>
            <w:pict>
              <v:shape id="Text Box 2529" o:spid="_x0000_s1062" type="#_x0000_t202" style="width:324.5pt;height:20.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" fillcolor="#a2b593" stroked="f">
                <v:shadow on="t" color="gray" opacity=".5" mv:blur="0" offset="3pt,3pt"/>
                <v:textbox>
                  <w:txbxContent>
                    <w:p w14:paraId="5BF94DB6" w14:textId="77777777" w:rsidR="00BD0D89" w:rsidRPr="0020718E" w:rsidRDefault="00BD0D89" w:rsidP="00994066">
                      <w:pPr>
                        <w:jc w:val="center"/>
                        <w:rPr>
                          <w:b/>
                          <w:color w:val="000000" w:themeColor="text1"/>
                        </w:rPr>
                      </w:pPr>
                      <w:r w:rsidRPr="0020718E">
                        <w:rPr>
                          <w:b/>
                          <w:color w:val="000000" w:themeColor="text1"/>
                        </w:rPr>
                        <w:t xml:space="preserve">Agency ratings tend to be </w:t>
                      </w:r>
                      <w:proofErr w:type="gramStart"/>
                      <w:r w:rsidRPr="0020718E">
                        <w:rPr>
                          <w:b/>
                          <w:color w:val="000000" w:themeColor="text1"/>
                        </w:rPr>
                        <w:t>through-the-cycle</w:t>
                      </w:r>
                      <w:proofErr w:type="gramEnd"/>
                    </w:p>
                  </w:txbxContent>
                </v:textbox>
                <w10:anchorlock/>
              </v:shape>
            </w:pict>
          </mc:Fallback>
        </mc:AlternateContent>
      </w:r>
    </w:p>
    <w:p w14:paraId="4AC130DE" w14:textId="77777777" w:rsidR="00994066" w:rsidRPr="006F0942" w:rsidRDefault="00994066" w:rsidP="006F0942">
      <w:pPr>
        <w:pStyle w:val="Text"/>
      </w:pPr>
    </w:p>
    <w:p w14:paraId="707C845F" w14:textId="77777777" w:rsidR="00994066" w:rsidRPr="006F0942" w:rsidRDefault="00994066" w:rsidP="006F0942">
      <w:pPr>
        <w:pStyle w:val="Text"/>
      </w:pPr>
      <w:r w:rsidRPr="006F0942">
        <w:t>Note we can think of pure point-in-time (where a Merton-type model near is more point-in-time) and through-the-cycle as a continuum:</w:t>
      </w:r>
    </w:p>
    <w:p w14:paraId="63A34592" w14:textId="77777777" w:rsidR="006F0942" w:rsidRDefault="006F0942" w:rsidP="006F0942">
      <w:pPr>
        <w:pStyle w:val="Text"/>
      </w:pPr>
    </w:p>
    <w:p w14:paraId="73EF148A" w14:textId="77777777" w:rsidR="00994066" w:rsidRDefault="00994066" w:rsidP="006F0942">
      <w:pPr>
        <w:pStyle w:val="Text"/>
      </w:pPr>
      <w:r>
        <w:rPr>
          <w:noProof/>
          <w:lang w:bidi="ar-SA"/>
        </w:rPr>
        <w:drawing>
          <wp:inline distT="0" distB="0" distL="0" distR="0" wp14:anchorId="791D8983" wp14:editId="7D315FAC">
            <wp:extent cx="5760720" cy="214980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760720" cy="2149807"/>
                    </a:xfrm>
                    <a:prstGeom prst="rect">
                      <a:avLst/>
                    </a:prstGeom>
                  </pic:spPr>
                </pic:pic>
              </a:graphicData>
            </a:graphic>
          </wp:inline>
        </w:drawing>
      </w:r>
    </w:p>
    <w:p w14:paraId="35F3DEDB" w14:textId="77777777" w:rsidR="00994066" w:rsidRPr="00386342" w:rsidRDefault="00994066" w:rsidP="00CA7C23">
      <w:pPr>
        <w:pStyle w:val="Heading2"/>
      </w:pPr>
      <w:bookmarkStart w:id="8514" w:name="_Toc223340458"/>
      <w:r w:rsidRPr="00386342">
        <w:t>Define and explain a ratings transition matrix and its elements.</w:t>
      </w:r>
      <w:bookmarkEnd w:id="8514"/>
    </w:p>
    <w:p w14:paraId="67B9409D" w14:textId="77777777" w:rsidR="00994066" w:rsidRDefault="00994066" w:rsidP="006F0942">
      <w:pPr>
        <w:pStyle w:val="Text"/>
      </w:pPr>
      <w:r w:rsidRPr="00386342">
        <w:t>Transition (a.k.a., migration) matrix gives probability of state change</w:t>
      </w:r>
    </w:p>
    <w:p w14:paraId="1262231C" w14:textId="77777777" w:rsidR="00CA7C23" w:rsidRPr="00386342" w:rsidRDefault="00CA7C23" w:rsidP="006F0942">
      <w:pPr>
        <w:pStyle w:val="Text"/>
      </w:pPr>
    </w:p>
    <w:tbl>
      <w:tblPr>
        <w:tblW w:w="9154" w:type="dxa"/>
        <w:jc w:val="center"/>
        <w:tblCellMar>
          <w:left w:w="0" w:type="dxa"/>
          <w:right w:w="0" w:type="dxa"/>
        </w:tblCellMar>
        <w:tblLook w:val="04A0" w:firstRow="1" w:lastRow="0" w:firstColumn="1" w:lastColumn="0" w:noHBand="0" w:noVBand="1"/>
      </w:tblPr>
      <w:tblGrid>
        <w:gridCol w:w="989"/>
        <w:gridCol w:w="935"/>
        <w:gridCol w:w="935"/>
        <w:gridCol w:w="935"/>
        <w:gridCol w:w="935"/>
        <w:gridCol w:w="935"/>
        <w:gridCol w:w="935"/>
        <w:gridCol w:w="935"/>
        <w:gridCol w:w="1042"/>
        <w:gridCol w:w="578"/>
        <w:tblGridChange w:id="8515">
          <w:tblGrid>
            <w:gridCol w:w="93"/>
            <w:gridCol w:w="896"/>
            <w:gridCol w:w="93"/>
            <w:gridCol w:w="842"/>
            <w:gridCol w:w="93"/>
            <w:gridCol w:w="842"/>
            <w:gridCol w:w="93"/>
            <w:gridCol w:w="842"/>
            <w:gridCol w:w="93"/>
            <w:gridCol w:w="842"/>
            <w:gridCol w:w="93"/>
            <w:gridCol w:w="842"/>
            <w:gridCol w:w="93"/>
            <w:gridCol w:w="842"/>
            <w:gridCol w:w="93"/>
            <w:gridCol w:w="842"/>
            <w:gridCol w:w="93"/>
            <w:gridCol w:w="949"/>
            <w:gridCol w:w="93"/>
            <w:gridCol w:w="485"/>
            <w:gridCol w:w="93"/>
          </w:tblGrid>
        </w:tblGridChange>
      </w:tblGrid>
      <w:tr w:rsidR="00994066" w14:paraId="20AF552D" w14:textId="77777777" w:rsidTr="006B12F7">
        <w:trPr>
          <w:trHeight w:val="270"/>
          <w:jc w:val="center"/>
        </w:trPr>
        <w:tc>
          <w:tcPr>
            <w:tcW w:w="8637" w:type="dxa"/>
            <w:gridSpan w:val="9"/>
            <w:tcBorders>
              <w:top w:val="nil"/>
              <w:left w:val="nil"/>
              <w:bottom w:val="nil"/>
              <w:right w:val="nil"/>
            </w:tcBorders>
            <w:shd w:val="clear" w:color="auto" w:fill="auto"/>
            <w:tcMar>
              <w:top w:w="15" w:type="dxa"/>
              <w:left w:w="15" w:type="dxa"/>
              <w:bottom w:w="0" w:type="dxa"/>
              <w:right w:w="15" w:type="dxa"/>
            </w:tcMar>
            <w:vAlign w:val="bottom"/>
            <w:hideMark/>
          </w:tcPr>
          <w:p w14:paraId="48F0A4B2" w14:textId="77777777" w:rsidR="00994066" w:rsidRPr="003719B3" w:rsidRDefault="00994066" w:rsidP="006F0942">
            <w:pPr>
              <w:pStyle w:val="Text"/>
              <w:rPr>
                <w:rStyle w:val="Strong"/>
              </w:rPr>
            </w:pPr>
            <w:r w:rsidRPr="003719B3">
              <w:t>Moody's (2006): One-Year Average Rating Transition Matrix, 1983-2005</w:t>
            </w: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
          <w:p w14:paraId="52EB1C73" w14:textId="77777777" w:rsidR="00994066" w:rsidRDefault="00994066" w:rsidP="006F0942">
            <w:pPr>
              <w:pStyle w:val="Text"/>
              <w:rPr>
                <w:rFonts w:ascii="Arial" w:hAnsi="Arial"/>
                <w:sz w:val="28"/>
                <w:szCs w:val="36"/>
              </w:rPr>
            </w:pPr>
          </w:p>
        </w:tc>
      </w:tr>
      <w:tr w:rsidR="00994066" w14:paraId="64B3AA3A" w14:textId="77777777" w:rsidTr="006B12F7">
        <w:trPr>
          <w:trHeight w:val="270"/>
          <w:jc w:val="center"/>
        </w:trPr>
        <w:tc>
          <w:tcPr>
            <w:tcW w:w="995" w:type="dxa"/>
            <w:tcBorders>
              <w:top w:val="nil"/>
              <w:left w:val="nil"/>
              <w:bottom w:val="nil"/>
              <w:right w:val="nil"/>
            </w:tcBorders>
            <w:shd w:val="clear" w:color="auto" w:fill="auto"/>
            <w:tcMar>
              <w:top w:w="15" w:type="dxa"/>
              <w:left w:w="15" w:type="dxa"/>
              <w:bottom w:w="0" w:type="dxa"/>
              <w:right w:w="15" w:type="dxa"/>
            </w:tcMar>
            <w:vAlign w:val="bottom"/>
            <w:hideMark/>
          </w:tcPr>
          <w:p w14:paraId="01635A52"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5B8CAD64"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3EE4B89C"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678B1176"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5D29BF12"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25940243"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3A278D52"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1A65597C" w14:textId="77777777" w:rsidR="00994066" w:rsidRDefault="00994066" w:rsidP="006F0942">
            <w:pPr>
              <w:pStyle w:val="Text"/>
              <w:rPr>
                <w:rFonts w:ascii="Arial" w:hAnsi="Arial"/>
                <w:sz w:val="28"/>
                <w:szCs w:val="36"/>
              </w:rPr>
            </w:pPr>
          </w:p>
        </w:tc>
        <w:tc>
          <w:tcPr>
            <w:tcW w:w="1048" w:type="dxa"/>
            <w:tcBorders>
              <w:top w:val="nil"/>
              <w:left w:val="nil"/>
              <w:bottom w:val="nil"/>
              <w:right w:val="nil"/>
            </w:tcBorders>
            <w:shd w:val="clear" w:color="auto" w:fill="auto"/>
            <w:tcMar>
              <w:top w:w="15" w:type="dxa"/>
              <w:left w:w="15" w:type="dxa"/>
              <w:bottom w:w="0" w:type="dxa"/>
              <w:right w:w="15" w:type="dxa"/>
            </w:tcMar>
            <w:vAlign w:val="bottom"/>
            <w:hideMark/>
          </w:tcPr>
          <w:p w14:paraId="3D26A398" w14:textId="77777777" w:rsidR="00994066" w:rsidRDefault="00994066" w:rsidP="006F0942">
            <w:pPr>
              <w:pStyle w:val="Text"/>
              <w:rPr>
                <w:rFonts w:ascii="Arial" w:hAnsi="Arial"/>
                <w:sz w:val="28"/>
                <w:szCs w:val="36"/>
              </w:rPr>
            </w:pP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
          <w:p w14:paraId="0E5EC4E1" w14:textId="77777777" w:rsidR="00994066" w:rsidRDefault="00994066" w:rsidP="006F0942">
            <w:pPr>
              <w:pStyle w:val="Text"/>
              <w:rPr>
                <w:rFonts w:ascii="Arial" w:hAnsi="Arial"/>
                <w:sz w:val="28"/>
                <w:szCs w:val="36"/>
              </w:rPr>
            </w:pPr>
          </w:p>
        </w:tc>
      </w:tr>
      <w:tr w:rsidR="00994066" w14:paraId="0694E94D" w14:textId="77777777" w:rsidTr="006B12F7">
        <w:trPr>
          <w:trHeight w:val="270"/>
          <w:jc w:val="center"/>
        </w:trPr>
        <w:tc>
          <w:tcPr>
            <w:tcW w:w="1937" w:type="dxa"/>
            <w:gridSpan w:val="2"/>
            <w:tcBorders>
              <w:top w:val="nil"/>
              <w:left w:val="nil"/>
              <w:bottom w:val="nil"/>
              <w:right w:val="nil"/>
            </w:tcBorders>
            <w:shd w:val="clear" w:color="auto" w:fill="auto"/>
            <w:tcMar>
              <w:top w:w="15" w:type="dxa"/>
              <w:left w:w="15" w:type="dxa"/>
              <w:bottom w:w="0" w:type="dxa"/>
              <w:right w:w="15" w:type="dxa"/>
            </w:tcMar>
            <w:vAlign w:val="bottom"/>
            <w:hideMark/>
          </w:tcPr>
          <w:p w14:paraId="5B965FA4" w14:textId="77777777" w:rsidR="00994066" w:rsidRPr="003719B3" w:rsidRDefault="00994066" w:rsidP="006F0942">
            <w:pPr>
              <w:pStyle w:val="Text"/>
              <w:rPr>
                <w:rStyle w:val="Strong"/>
              </w:rPr>
            </w:pPr>
            <w:r w:rsidRPr="003719B3">
              <w:t>Beginning</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32DFF7FC"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55395D7B"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14C416D8"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41AD2A2B"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2B379B53"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0F4E819E" w14:textId="77777777" w:rsidR="00994066" w:rsidRDefault="00994066" w:rsidP="006F0942">
            <w:pPr>
              <w:pStyle w:val="Text"/>
              <w:rPr>
                <w:rFonts w:ascii="Arial" w:hAnsi="Arial"/>
                <w:sz w:val="28"/>
                <w:szCs w:val="36"/>
              </w:rPr>
            </w:pPr>
          </w:p>
        </w:tc>
        <w:tc>
          <w:tcPr>
            <w:tcW w:w="1048" w:type="dxa"/>
            <w:tcBorders>
              <w:top w:val="nil"/>
              <w:left w:val="nil"/>
              <w:bottom w:val="nil"/>
              <w:right w:val="nil"/>
            </w:tcBorders>
            <w:shd w:val="clear" w:color="auto" w:fill="auto"/>
            <w:tcMar>
              <w:top w:w="15" w:type="dxa"/>
              <w:left w:w="15" w:type="dxa"/>
              <w:bottom w:w="0" w:type="dxa"/>
              <w:right w:w="15" w:type="dxa"/>
            </w:tcMar>
            <w:vAlign w:val="bottom"/>
            <w:hideMark/>
          </w:tcPr>
          <w:p w14:paraId="51CF424B" w14:textId="77777777" w:rsidR="00994066" w:rsidRDefault="00994066" w:rsidP="006F0942">
            <w:pPr>
              <w:pStyle w:val="Text"/>
              <w:rPr>
                <w:rFonts w:ascii="Arial" w:hAnsi="Arial"/>
                <w:sz w:val="28"/>
                <w:szCs w:val="36"/>
              </w:rPr>
            </w:pP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
          <w:p w14:paraId="172F246B" w14:textId="77777777" w:rsidR="00994066" w:rsidRDefault="00994066" w:rsidP="006F0942">
            <w:pPr>
              <w:pStyle w:val="Text"/>
              <w:rPr>
                <w:rFonts w:ascii="Arial" w:hAnsi="Arial"/>
                <w:sz w:val="28"/>
                <w:szCs w:val="36"/>
              </w:rPr>
            </w:pPr>
          </w:p>
        </w:tc>
      </w:tr>
      <w:tr w:rsidR="00994066" w14:paraId="697A28DC" w14:textId="77777777" w:rsidTr="00FD6D7F">
        <w:tblPrEx>
          <w:tblW w:w="9154" w:type="dxa"/>
          <w:jc w:val="center"/>
          <w:tblCellMar>
            <w:left w:w="0" w:type="dxa"/>
            <w:right w:w="0" w:type="dxa"/>
          </w:tblCellMar>
          <w:tblPrExChange w:id="8516" w:author="Aleksander Hansen" w:date="2013-02-16T23:53:00Z">
            <w:tblPrEx>
              <w:tblW w:w="9154" w:type="dxa"/>
              <w:jc w:val="center"/>
              <w:tblCellMar>
                <w:left w:w="0" w:type="dxa"/>
                <w:right w:w="0" w:type="dxa"/>
              </w:tblCellMar>
            </w:tblPrEx>
          </w:tblPrExChange>
        </w:tblPrEx>
        <w:trPr>
          <w:trHeight w:val="363"/>
          <w:jc w:val="center"/>
          <w:trPrChange w:id="8517" w:author="Aleksander Hansen" w:date="2013-02-16T23:53:00Z">
            <w:trPr>
              <w:gridAfter w:val="0"/>
              <w:trHeight w:val="363"/>
              <w:jc w:val="center"/>
            </w:trPr>
          </w:trPrChange>
        </w:trPr>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8518" w:author="Aleksander Hansen" w:date="2013-02-16T23:53:00Z">
              <w:tcPr>
                <w:tcW w:w="99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9C6ECF1" w14:textId="77777777" w:rsidR="00994066" w:rsidRPr="003719B3" w:rsidRDefault="00994066" w:rsidP="006F0942">
            <w:pPr>
              <w:pStyle w:val="Text"/>
              <w:rPr>
                <w:rStyle w:val="Strong"/>
              </w:rPr>
            </w:pPr>
            <w:proofErr w:type="gramStart"/>
            <w:r w:rsidRPr="003719B3">
              <w:t>of</w:t>
            </w:r>
            <w:proofErr w:type="gramEnd"/>
            <w:r w:rsidRPr="003719B3">
              <w:t xml:space="preserve"> Year</w:t>
            </w:r>
          </w:p>
        </w:tc>
        <w:tc>
          <w:tcPr>
            <w:tcW w:w="8159" w:type="dxa"/>
            <w:gridSpan w:val="9"/>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8519" w:author="Aleksander Hansen" w:date="2013-02-16T23:53:00Z">
              <w:tcPr>
                <w:tcW w:w="8159" w:type="dxa"/>
                <w:gridSpan w:val="18"/>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7F7C9557" w14:textId="77777777" w:rsidR="00994066" w:rsidRPr="003719B3" w:rsidRDefault="00994066" w:rsidP="006F0942">
            <w:pPr>
              <w:pStyle w:val="Text"/>
              <w:rPr>
                <w:rStyle w:val="Strong"/>
              </w:rPr>
            </w:pPr>
            <w:r w:rsidRPr="003719B3">
              <w:t>End of Year Rating</w:t>
            </w:r>
          </w:p>
        </w:tc>
      </w:tr>
      <w:tr w:rsidR="00994066" w14:paraId="23440707" w14:textId="77777777" w:rsidTr="00FD6D7F">
        <w:tblPrEx>
          <w:tblW w:w="9154" w:type="dxa"/>
          <w:jc w:val="center"/>
          <w:tblCellMar>
            <w:left w:w="0" w:type="dxa"/>
            <w:right w:w="0" w:type="dxa"/>
          </w:tblCellMar>
          <w:tblPrExChange w:id="8520" w:author="Aleksander Hansen" w:date="2013-02-16T23:53:00Z">
            <w:tblPrEx>
              <w:tblW w:w="9154" w:type="dxa"/>
              <w:jc w:val="center"/>
              <w:tblCellMar>
                <w:left w:w="0" w:type="dxa"/>
                <w:right w:w="0" w:type="dxa"/>
              </w:tblCellMar>
            </w:tblPrEx>
          </w:tblPrExChange>
        </w:tblPrEx>
        <w:trPr>
          <w:trHeight w:val="270"/>
          <w:jc w:val="center"/>
          <w:trPrChange w:id="8521" w:author="Aleksander Hansen" w:date="2013-02-16T23:53:00Z">
            <w:trPr>
              <w:gridAfter w:val="0"/>
              <w:trHeight w:val="270"/>
              <w:jc w:val="center"/>
            </w:trPr>
          </w:trPrChange>
        </w:trPr>
        <w:tc>
          <w:tcPr>
            <w:tcW w:w="995"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8522" w:author="Aleksander Hansen" w:date="2013-02-16T23:53:00Z">
              <w:tcPr>
                <w:tcW w:w="995"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0E7E5C50" w14:textId="77777777" w:rsidR="00994066" w:rsidRPr="003719B3" w:rsidRDefault="00994066" w:rsidP="006F0942">
            <w:pPr>
              <w:pStyle w:val="Text"/>
              <w:rPr>
                <w:rStyle w:val="Strong"/>
              </w:rPr>
            </w:pPr>
            <w:r w:rsidRPr="003719B3">
              <w:t>Rating</w:t>
            </w:r>
          </w:p>
        </w:tc>
        <w:tc>
          <w:tcPr>
            <w:tcW w:w="942"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8523" w:author="Aleksander Hansen" w:date="2013-02-16T23:53:00Z">
              <w:tcPr>
                <w:tcW w:w="942" w:type="dxa"/>
                <w:gridSpan w:val="2"/>
                <w:tcBorders>
                  <w:top w:val="single" w:sz="4" w:space="0" w:color="000000"/>
                  <w:left w:val="nil"/>
                  <w:bottom w:val="single" w:sz="4" w:space="0" w:color="000000"/>
                  <w:right w:val="nil"/>
                </w:tcBorders>
                <w:shd w:val="clear" w:color="auto" w:fill="00FF00"/>
                <w:tcMar>
                  <w:top w:w="15" w:type="dxa"/>
                  <w:left w:w="15" w:type="dxa"/>
                  <w:bottom w:w="0" w:type="dxa"/>
                  <w:right w:w="15" w:type="dxa"/>
                </w:tcMar>
                <w:vAlign w:val="bottom"/>
                <w:hideMark/>
              </w:tcPr>
            </w:tcPrChange>
          </w:tcPr>
          <w:p w14:paraId="20A81B1E" w14:textId="77777777" w:rsidR="00994066" w:rsidRPr="003719B3" w:rsidRDefault="00994066" w:rsidP="006F0942">
            <w:pPr>
              <w:pStyle w:val="Text"/>
              <w:rPr>
                <w:rStyle w:val="Strong"/>
              </w:rPr>
            </w:pPr>
            <w:r w:rsidRPr="003719B3">
              <w:t>Aaa</w:t>
            </w:r>
          </w:p>
        </w:tc>
        <w:tc>
          <w:tcPr>
            <w:tcW w:w="942"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8524" w:author="Aleksander Hansen" w:date="2013-02-16T23:53:00Z">
              <w:tcPr>
                <w:tcW w:w="942" w:type="dxa"/>
                <w:gridSpan w:val="2"/>
                <w:tcBorders>
                  <w:top w:val="single" w:sz="4" w:space="0" w:color="000000"/>
                  <w:left w:val="nil"/>
                  <w:bottom w:val="single" w:sz="4" w:space="0" w:color="000000"/>
                  <w:right w:val="nil"/>
                </w:tcBorders>
                <w:shd w:val="clear" w:color="auto" w:fill="00FF99"/>
                <w:tcMar>
                  <w:top w:w="15" w:type="dxa"/>
                  <w:left w:w="15" w:type="dxa"/>
                  <w:bottom w:w="0" w:type="dxa"/>
                  <w:right w:w="15" w:type="dxa"/>
                </w:tcMar>
                <w:vAlign w:val="bottom"/>
                <w:hideMark/>
              </w:tcPr>
            </w:tcPrChange>
          </w:tcPr>
          <w:p w14:paraId="6C250E42" w14:textId="77777777" w:rsidR="00994066" w:rsidRPr="003719B3" w:rsidRDefault="00994066" w:rsidP="006F0942">
            <w:pPr>
              <w:pStyle w:val="Text"/>
              <w:rPr>
                <w:rStyle w:val="Strong"/>
              </w:rPr>
            </w:pPr>
            <w:proofErr w:type="spellStart"/>
            <w:r w:rsidRPr="003719B3">
              <w:t>Aa</w:t>
            </w:r>
            <w:proofErr w:type="spellEnd"/>
          </w:p>
        </w:tc>
        <w:tc>
          <w:tcPr>
            <w:tcW w:w="942"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8525" w:author="Aleksander Hansen" w:date="2013-02-16T23:53:00Z">
              <w:tcPr>
                <w:tcW w:w="942" w:type="dxa"/>
                <w:gridSpan w:val="2"/>
                <w:tcBorders>
                  <w:top w:val="single" w:sz="4" w:space="0" w:color="000000"/>
                  <w:left w:val="nil"/>
                  <w:bottom w:val="single" w:sz="4" w:space="0" w:color="000000"/>
                  <w:right w:val="nil"/>
                </w:tcBorders>
                <w:shd w:val="clear" w:color="auto" w:fill="00FFCC"/>
                <w:tcMar>
                  <w:top w:w="15" w:type="dxa"/>
                  <w:left w:w="15" w:type="dxa"/>
                  <w:bottom w:w="0" w:type="dxa"/>
                  <w:right w:w="15" w:type="dxa"/>
                </w:tcMar>
                <w:vAlign w:val="bottom"/>
                <w:hideMark/>
              </w:tcPr>
            </w:tcPrChange>
          </w:tcPr>
          <w:p w14:paraId="64A0FB4D" w14:textId="77777777" w:rsidR="00994066" w:rsidRPr="003719B3" w:rsidRDefault="00994066" w:rsidP="006F0942">
            <w:pPr>
              <w:pStyle w:val="Text"/>
              <w:rPr>
                <w:rStyle w:val="Strong"/>
              </w:rPr>
            </w:pPr>
            <w:r w:rsidRPr="003719B3">
              <w:t>A</w:t>
            </w:r>
          </w:p>
        </w:tc>
        <w:tc>
          <w:tcPr>
            <w:tcW w:w="942"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8526" w:author="Aleksander Hansen" w:date="2013-02-16T23:53:00Z">
              <w:tcPr>
                <w:tcW w:w="942" w:type="dxa"/>
                <w:gridSpan w:val="2"/>
                <w:tcBorders>
                  <w:top w:val="single" w:sz="4" w:space="0" w:color="000000"/>
                  <w:left w:val="nil"/>
                  <w:bottom w:val="single" w:sz="4" w:space="0" w:color="000000"/>
                  <w:right w:val="nil"/>
                </w:tcBorders>
                <w:shd w:val="clear" w:color="auto" w:fill="00CCFF"/>
                <w:tcMar>
                  <w:top w:w="15" w:type="dxa"/>
                  <w:left w:w="15" w:type="dxa"/>
                  <w:bottom w:w="0" w:type="dxa"/>
                  <w:right w:w="15" w:type="dxa"/>
                </w:tcMar>
                <w:vAlign w:val="bottom"/>
                <w:hideMark/>
              </w:tcPr>
            </w:tcPrChange>
          </w:tcPr>
          <w:p w14:paraId="0ED5A672" w14:textId="77777777" w:rsidR="00994066" w:rsidRPr="003719B3" w:rsidRDefault="00994066" w:rsidP="006F0942">
            <w:pPr>
              <w:pStyle w:val="Text"/>
              <w:rPr>
                <w:rStyle w:val="Strong"/>
              </w:rPr>
            </w:pPr>
            <w:r w:rsidRPr="003719B3">
              <w:t>Baa</w:t>
            </w:r>
          </w:p>
        </w:tc>
        <w:tc>
          <w:tcPr>
            <w:tcW w:w="942"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8527" w:author="Aleksander Hansen" w:date="2013-02-16T23:53:00Z">
              <w:tcPr>
                <w:tcW w:w="942" w:type="dxa"/>
                <w:gridSpan w:val="2"/>
                <w:tcBorders>
                  <w:top w:val="single" w:sz="4" w:space="0" w:color="000000"/>
                  <w:left w:val="nil"/>
                  <w:bottom w:val="single" w:sz="4" w:space="0" w:color="000000"/>
                  <w:right w:val="nil"/>
                </w:tcBorders>
                <w:shd w:val="clear" w:color="auto" w:fill="6699FF"/>
                <w:tcMar>
                  <w:top w:w="15" w:type="dxa"/>
                  <w:left w:w="15" w:type="dxa"/>
                  <w:bottom w:w="0" w:type="dxa"/>
                  <w:right w:w="15" w:type="dxa"/>
                </w:tcMar>
                <w:vAlign w:val="bottom"/>
                <w:hideMark/>
              </w:tcPr>
            </w:tcPrChange>
          </w:tcPr>
          <w:p w14:paraId="355F255A" w14:textId="77777777" w:rsidR="00994066" w:rsidRPr="003719B3" w:rsidRDefault="00994066" w:rsidP="006F0942">
            <w:pPr>
              <w:pStyle w:val="Text"/>
              <w:rPr>
                <w:rStyle w:val="Strong"/>
              </w:rPr>
            </w:pPr>
            <w:r w:rsidRPr="003719B3">
              <w:t>Ba</w:t>
            </w:r>
          </w:p>
        </w:tc>
        <w:tc>
          <w:tcPr>
            <w:tcW w:w="942"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8528" w:author="Aleksander Hansen" w:date="2013-02-16T23:53:00Z">
              <w:tcPr>
                <w:tcW w:w="942" w:type="dxa"/>
                <w:gridSpan w:val="2"/>
                <w:tcBorders>
                  <w:top w:val="single" w:sz="4" w:space="0" w:color="000000"/>
                  <w:left w:val="nil"/>
                  <w:bottom w:val="single" w:sz="4" w:space="0" w:color="000000"/>
                  <w:right w:val="nil"/>
                </w:tcBorders>
                <w:shd w:val="clear" w:color="auto" w:fill="9999FF"/>
                <w:tcMar>
                  <w:top w:w="15" w:type="dxa"/>
                  <w:left w:w="15" w:type="dxa"/>
                  <w:bottom w:w="0" w:type="dxa"/>
                  <w:right w:w="15" w:type="dxa"/>
                </w:tcMar>
                <w:vAlign w:val="bottom"/>
                <w:hideMark/>
              </w:tcPr>
            </w:tcPrChange>
          </w:tcPr>
          <w:p w14:paraId="1E28C18B" w14:textId="77777777" w:rsidR="00994066" w:rsidRPr="003719B3" w:rsidRDefault="00994066" w:rsidP="006F0942">
            <w:pPr>
              <w:pStyle w:val="Text"/>
              <w:rPr>
                <w:rStyle w:val="Strong"/>
              </w:rPr>
            </w:pPr>
            <w:r w:rsidRPr="003719B3">
              <w:t>B</w:t>
            </w:r>
          </w:p>
        </w:tc>
        <w:tc>
          <w:tcPr>
            <w:tcW w:w="942"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8529" w:author="Aleksander Hansen" w:date="2013-02-16T23:53:00Z">
              <w:tcPr>
                <w:tcW w:w="942" w:type="dxa"/>
                <w:gridSpan w:val="2"/>
                <w:tcBorders>
                  <w:top w:val="single" w:sz="4" w:space="0" w:color="000000"/>
                  <w:left w:val="nil"/>
                  <w:bottom w:val="single" w:sz="4" w:space="0" w:color="000000"/>
                  <w:right w:val="nil"/>
                </w:tcBorders>
                <w:shd w:val="clear" w:color="auto" w:fill="CC99FF"/>
                <w:tcMar>
                  <w:top w:w="15" w:type="dxa"/>
                  <w:left w:w="15" w:type="dxa"/>
                  <w:bottom w:w="0" w:type="dxa"/>
                  <w:right w:w="15" w:type="dxa"/>
                </w:tcMar>
                <w:vAlign w:val="bottom"/>
                <w:hideMark/>
              </w:tcPr>
            </w:tcPrChange>
          </w:tcPr>
          <w:p w14:paraId="1C95AECA" w14:textId="77777777" w:rsidR="00994066" w:rsidRPr="003719B3" w:rsidRDefault="00994066" w:rsidP="006F0942">
            <w:pPr>
              <w:pStyle w:val="Text"/>
              <w:rPr>
                <w:rStyle w:val="Strong"/>
              </w:rPr>
            </w:pPr>
            <w:proofErr w:type="spellStart"/>
            <w:r w:rsidRPr="003719B3">
              <w:t>Caa</w:t>
            </w:r>
            <w:proofErr w:type="spellEnd"/>
            <w:r w:rsidRPr="003719B3">
              <w:t>-C</w:t>
            </w:r>
          </w:p>
        </w:tc>
        <w:tc>
          <w:tcPr>
            <w:tcW w:w="1048"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8530" w:author="Aleksander Hansen" w:date="2013-02-16T23:53:00Z">
              <w:tcPr>
                <w:tcW w:w="1048" w:type="dxa"/>
                <w:gridSpan w:val="2"/>
                <w:tcBorders>
                  <w:top w:val="single" w:sz="4" w:space="0" w:color="000000"/>
                  <w:left w:val="nil"/>
                  <w:bottom w:val="single" w:sz="4" w:space="0" w:color="000000"/>
                  <w:right w:val="nil"/>
                </w:tcBorders>
                <w:shd w:val="clear" w:color="auto" w:fill="FF99CC"/>
                <w:tcMar>
                  <w:top w:w="15" w:type="dxa"/>
                  <w:left w:w="15" w:type="dxa"/>
                  <w:bottom w:w="0" w:type="dxa"/>
                  <w:right w:w="15" w:type="dxa"/>
                </w:tcMar>
                <w:vAlign w:val="bottom"/>
                <w:hideMark/>
              </w:tcPr>
            </w:tcPrChange>
          </w:tcPr>
          <w:p w14:paraId="355F4530" w14:textId="77777777" w:rsidR="00994066" w:rsidRPr="003719B3" w:rsidRDefault="00994066" w:rsidP="006F0942">
            <w:pPr>
              <w:pStyle w:val="Text"/>
              <w:rPr>
                <w:rStyle w:val="Strong"/>
              </w:rPr>
            </w:pPr>
            <w:r w:rsidRPr="003719B3">
              <w:t>Default</w:t>
            </w:r>
          </w:p>
        </w:tc>
        <w:tc>
          <w:tcPr>
            <w:tcW w:w="517"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8531" w:author="Aleksander Hansen" w:date="2013-02-16T23:53:00Z">
              <w:tcPr>
                <w:tcW w:w="517" w:type="dxa"/>
                <w:gridSpan w:val="2"/>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22EE190F" w14:textId="77777777" w:rsidR="00994066" w:rsidRPr="003719B3" w:rsidRDefault="00994066" w:rsidP="006F0942">
            <w:pPr>
              <w:pStyle w:val="Text"/>
              <w:rPr>
                <w:rStyle w:val="Strong"/>
              </w:rPr>
            </w:pPr>
            <w:r w:rsidRPr="003719B3">
              <w:t>WR</w:t>
            </w:r>
          </w:p>
        </w:tc>
      </w:tr>
      <w:tr w:rsidR="00994066" w14:paraId="7ACEEFCB" w14:textId="77777777" w:rsidTr="00FD6D7F">
        <w:tblPrEx>
          <w:tblW w:w="9154" w:type="dxa"/>
          <w:jc w:val="center"/>
          <w:tblCellMar>
            <w:left w:w="0" w:type="dxa"/>
            <w:right w:w="0" w:type="dxa"/>
          </w:tblCellMar>
          <w:tblPrExChange w:id="8532" w:author="Aleksander Hansen" w:date="2013-02-16T23:53:00Z">
            <w:tblPrEx>
              <w:tblW w:w="9154" w:type="dxa"/>
              <w:jc w:val="center"/>
              <w:tblCellMar>
                <w:left w:w="0" w:type="dxa"/>
                <w:right w:w="0" w:type="dxa"/>
              </w:tblCellMar>
            </w:tblPrEx>
          </w:tblPrExChange>
        </w:tblPrEx>
        <w:trPr>
          <w:trHeight w:val="270"/>
          <w:jc w:val="center"/>
          <w:trPrChange w:id="8533" w:author="Aleksander Hansen" w:date="2013-02-16T23:53:00Z">
            <w:trPr>
              <w:gridAfter w:val="0"/>
              <w:trHeight w:val="270"/>
              <w:jc w:val="center"/>
            </w:trPr>
          </w:trPrChange>
        </w:trPr>
        <w:tc>
          <w:tcPr>
            <w:tcW w:w="995"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8534" w:author="Aleksander Hansen" w:date="2013-02-16T23:53:00Z">
              <w:tcPr>
                <w:tcW w:w="995" w:type="dxa"/>
                <w:gridSpan w:val="2"/>
                <w:tcBorders>
                  <w:top w:val="single" w:sz="4" w:space="0" w:color="000000"/>
                  <w:left w:val="nil"/>
                  <w:bottom w:val="nil"/>
                  <w:right w:val="nil"/>
                </w:tcBorders>
                <w:shd w:val="clear" w:color="auto" w:fill="00FF00"/>
                <w:tcMar>
                  <w:top w:w="15" w:type="dxa"/>
                  <w:left w:w="15" w:type="dxa"/>
                  <w:bottom w:w="0" w:type="dxa"/>
                  <w:right w:w="15" w:type="dxa"/>
                </w:tcMar>
                <w:vAlign w:val="bottom"/>
                <w:hideMark/>
              </w:tcPr>
            </w:tcPrChange>
          </w:tcPr>
          <w:p w14:paraId="03CE6253" w14:textId="77777777" w:rsidR="00994066" w:rsidRPr="003719B3" w:rsidRDefault="00994066" w:rsidP="006F0942">
            <w:pPr>
              <w:pStyle w:val="Text"/>
              <w:rPr>
                <w:rStyle w:val="Strong"/>
              </w:rPr>
            </w:pPr>
            <w:r w:rsidRPr="003719B3">
              <w:t>Aaa</w:t>
            </w:r>
          </w:p>
        </w:tc>
        <w:tc>
          <w:tcPr>
            <w:tcW w:w="9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8535" w:author="Aleksander Hansen" w:date="2013-02-16T23:53:00Z">
              <w:tcPr>
                <w:tcW w:w="942" w:type="dxa"/>
                <w:gridSpan w:val="2"/>
                <w:tcBorders>
                  <w:top w:val="single" w:sz="4" w:space="0" w:color="000000"/>
                  <w:left w:val="nil"/>
                  <w:bottom w:val="nil"/>
                  <w:right w:val="nil"/>
                </w:tcBorders>
                <w:shd w:val="clear" w:color="auto" w:fill="FFFF00"/>
                <w:tcMar>
                  <w:top w:w="15" w:type="dxa"/>
                  <w:left w:w="15" w:type="dxa"/>
                  <w:bottom w:w="0" w:type="dxa"/>
                  <w:right w:w="15" w:type="dxa"/>
                </w:tcMar>
                <w:vAlign w:val="bottom"/>
                <w:hideMark/>
              </w:tcPr>
            </w:tcPrChange>
          </w:tcPr>
          <w:p w14:paraId="1F9EC845" w14:textId="77777777" w:rsidR="00994066" w:rsidRPr="00E32933" w:rsidRDefault="00994066" w:rsidP="006F0942">
            <w:pPr>
              <w:pStyle w:val="Text"/>
              <w:rPr>
                <w:rStyle w:val="Strong"/>
                <w:b w:val="0"/>
              </w:rPr>
            </w:pPr>
            <w:r w:rsidRPr="00354BB2">
              <w:rPr>
                <w:b/>
              </w:rPr>
              <w:t>89.54</w:t>
            </w:r>
          </w:p>
        </w:tc>
        <w:tc>
          <w:tcPr>
            <w:tcW w:w="9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8536" w:author="Aleksander Hansen" w:date="2013-02-16T23:53:00Z">
              <w:tcPr>
                <w:tcW w:w="942"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2975C8CC" w14:textId="77777777" w:rsidR="00994066" w:rsidRDefault="00994066" w:rsidP="006F0942">
            <w:pPr>
              <w:pStyle w:val="Text"/>
              <w:rPr>
                <w:rFonts w:ascii="Arial" w:hAnsi="Arial"/>
                <w:sz w:val="36"/>
                <w:szCs w:val="36"/>
              </w:rPr>
            </w:pPr>
            <w:r>
              <w:t>7.14</w:t>
            </w:r>
          </w:p>
        </w:tc>
        <w:tc>
          <w:tcPr>
            <w:tcW w:w="9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8537" w:author="Aleksander Hansen" w:date="2013-02-16T23:53:00Z">
              <w:tcPr>
                <w:tcW w:w="942"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26A509C3" w14:textId="77777777" w:rsidR="00994066" w:rsidRDefault="00994066" w:rsidP="006F0942">
            <w:pPr>
              <w:pStyle w:val="Text"/>
              <w:rPr>
                <w:rFonts w:ascii="Arial" w:hAnsi="Arial"/>
                <w:sz w:val="36"/>
                <w:szCs w:val="36"/>
              </w:rPr>
            </w:pPr>
            <w:r>
              <w:t>0.41</w:t>
            </w:r>
          </w:p>
        </w:tc>
        <w:tc>
          <w:tcPr>
            <w:tcW w:w="9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8538" w:author="Aleksander Hansen" w:date="2013-02-16T23:53:00Z">
              <w:tcPr>
                <w:tcW w:w="942"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2474348A" w14:textId="77777777" w:rsidR="00994066" w:rsidRDefault="00994066" w:rsidP="006F0942">
            <w:pPr>
              <w:pStyle w:val="Text"/>
              <w:rPr>
                <w:rFonts w:ascii="Arial" w:hAnsi="Arial"/>
                <w:sz w:val="36"/>
                <w:szCs w:val="36"/>
              </w:rPr>
            </w:pPr>
            <w:r>
              <w:t>0.00</w:t>
            </w:r>
          </w:p>
        </w:tc>
        <w:tc>
          <w:tcPr>
            <w:tcW w:w="9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8539" w:author="Aleksander Hansen" w:date="2013-02-16T23:53:00Z">
              <w:tcPr>
                <w:tcW w:w="942"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19105C8A" w14:textId="77777777" w:rsidR="00994066" w:rsidRDefault="00994066" w:rsidP="006F0942">
            <w:pPr>
              <w:pStyle w:val="Text"/>
              <w:rPr>
                <w:rFonts w:ascii="Arial" w:hAnsi="Arial"/>
                <w:sz w:val="36"/>
                <w:szCs w:val="36"/>
              </w:rPr>
            </w:pPr>
            <w:r>
              <w:t>0.02</w:t>
            </w:r>
          </w:p>
        </w:tc>
        <w:tc>
          <w:tcPr>
            <w:tcW w:w="9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8540" w:author="Aleksander Hansen" w:date="2013-02-16T23:53:00Z">
              <w:tcPr>
                <w:tcW w:w="942"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23BADBC6" w14:textId="77777777" w:rsidR="00994066" w:rsidRDefault="00994066" w:rsidP="006F0942">
            <w:pPr>
              <w:pStyle w:val="Text"/>
              <w:rPr>
                <w:rFonts w:ascii="Arial" w:hAnsi="Arial"/>
                <w:sz w:val="36"/>
                <w:szCs w:val="36"/>
              </w:rPr>
            </w:pPr>
            <w:r>
              <w:t>0.00</w:t>
            </w:r>
          </w:p>
        </w:tc>
        <w:tc>
          <w:tcPr>
            <w:tcW w:w="9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8541" w:author="Aleksander Hansen" w:date="2013-02-16T23:53:00Z">
              <w:tcPr>
                <w:tcW w:w="942"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528DF2E6" w14:textId="77777777" w:rsidR="00994066" w:rsidRDefault="00994066" w:rsidP="006F0942">
            <w:pPr>
              <w:pStyle w:val="Text"/>
              <w:rPr>
                <w:rFonts w:ascii="Arial" w:hAnsi="Arial"/>
                <w:sz w:val="36"/>
                <w:szCs w:val="36"/>
              </w:rPr>
            </w:pPr>
            <w:r>
              <w:t>0.00</w:t>
            </w:r>
          </w:p>
        </w:tc>
        <w:tc>
          <w:tcPr>
            <w:tcW w:w="1048"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8542" w:author="Aleksander Hansen" w:date="2013-02-16T23:53:00Z">
              <w:tcPr>
                <w:tcW w:w="1048"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2AAC55B2" w14:textId="77777777" w:rsidR="00994066" w:rsidRDefault="00994066" w:rsidP="006F0942">
            <w:pPr>
              <w:pStyle w:val="Text"/>
              <w:rPr>
                <w:rFonts w:ascii="Arial" w:hAnsi="Arial"/>
                <w:sz w:val="36"/>
                <w:szCs w:val="36"/>
              </w:rPr>
            </w:pPr>
            <w:r>
              <w:t>0.00</w:t>
            </w:r>
          </w:p>
        </w:tc>
        <w:tc>
          <w:tcPr>
            <w:tcW w:w="517"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8543" w:author="Aleksander Hansen" w:date="2013-02-16T23:53:00Z">
              <w:tcPr>
                <w:tcW w:w="517"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306055F9" w14:textId="77777777" w:rsidR="00994066" w:rsidRDefault="00994066" w:rsidP="006F0942">
            <w:pPr>
              <w:pStyle w:val="Text"/>
              <w:rPr>
                <w:rFonts w:ascii="Arial" w:hAnsi="Arial"/>
                <w:sz w:val="36"/>
                <w:szCs w:val="36"/>
              </w:rPr>
            </w:pPr>
            <w:r>
              <w:t>2.89</w:t>
            </w:r>
          </w:p>
        </w:tc>
      </w:tr>
      <w:tr w:rsidR="00994066" w14:paraId="35066518" w14:textId="77777777" w:rsidTr="00FD6D7F">
        <w:tblPrEx>
          <w:tblW w:w="9154" w:type="dxa"/>
          <w:jc w:val="center"/>
          <w:tblCellMar>
            <w:left w:w="0" w:type="dxa"/>
            <w:right w:w="0" w:type="dxa"/>
          </w:tblCellMar>
          <w:tblPrExChange w:id="8544" w:author="Aleksander Hansen" w:date="2013-02-16T23:53:00Z">
            <w:tblPrEx>
              <w:tblW w:w="9154" w:type="dxa"/>
              <w:jc w:val="center"/>
              <w:tblCellMar>
                <w:left w:w="0" w:type="dxa"/>
                <w:right w:w="0" w:type="dxa"/>
              </w:tblCellMar>
            </w:tblPrEx>
          </w:tblPrExChange>
        </w:tblPrEx>
        <w:trPr>
          <w:trHeight w:val="270"/>
          <w:jc w:val="center"/>
          <w:trPrChange w:id="8545" w:author="Aleksander Hansen" w:date="2013-02-16T23:53:00Z">
            <w:trPr>
              <w:gridAfter w:val="0"/>
              <w:trHeight w:val="270"/>
              <w:jc w:val="center"/>
            </w:trPr>
          </w:trPrChange>
        </w:trPr>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8546" w:author="Aleksander Hansen" w:date="2013-02-16T23:53:00Z">
              <w:tcPr>
                <w:tcW w:w="995" w:type="dxa"/>
                <w:gridSpan w:val="2"/>
                <w:tcBorders>
                  <w:top w:val="nil"/>
                  <w:left w:val="nil"/>
                  <w:bottom w:val="nil"/>
                  <w:right w:val="nil"/>
                </w:tcBorders>
                <w:shd w:val="clear" w:color="auto" w:fill="00FF99"/>
                <w:tcMar>
                  <w:top w:w="15" w:type="dxa"/>
                  <w:left w:w="15" w:type="dxa"/>
                  <w:bottom w:w="0" w:type="dxa"/>
                  <w:right w:w="15" w:type="dxa"/>
                </w:tcMar>
                <w:vAlign w:val="bottom"/>
                <w:hideMark/>
              </w:tcPr>
            </w:tcPrChange>
          </w:tcPr>
          <w:p w14:paraId="6FD243BE" w14:textId="77777777" w:rsidR="00994066" w:rsidRPr="003719B3" w:rsidRDefault="00994066" w:rsidP="006F0942">
            <w:pPr>
              <w:pStyle w:val="Text"/>
              <w:rPr>
                <w:rStyle w:val="Strong"/>
              </w:rPr>
            </w:pPr>
            <w:proofErr w:type="spellStart"/>
            <w:r w:rsidRPr="003719B3">
              <w:t>Aa</w:t>
            </w:r>
            <w:proofErr w:type="spellEnd"/>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47"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07DB9BF" w14:textId="77777777" w:rsidR="00994066" w:rsidRDefault="00994066" w:rsidP="006F0942">
            <w:pPr>
              <w:pStyle w:val="Text"/>
              <w:rPr>
                <w:rFonts w:ascii="Arial" w:hAnsi="Arial"/>
                <w:sz w:val="36"/>
                <w:szCs w:val="36"/>
              </w:rPr>
            </w:pPr>
            <w:r>
              <w:t>1.25</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48" w:author="Aleksander Hansen" w:date="2013-02-16T23:53:00Z">
              <w:tcPr>
                <w:tcW w:w="942" w:type="dxa"/>
                <w:gridSpan w:val="2"/>
                <w:tcBorders>
                  <w:top w:val="nil"/>
                  <w:left w:val="nil"/>
                  <w:bottom w:val="nil"/>
                  <w:right w:val="nil"/>
                </w:tcBorders>
                <w:shd w:val="clear" w:color="auto" w:fill="FFFF00"/>
                <w:tcMar>
                  <w:top w:w="15" w:type="dxa"/>
                  <w:left w:w="15" w:type="dxa"/>
                  <w:bottom w:w="0" w:type="dxa"/>
                  <w:right w:w="15" w:type="dxa"/>
                </w:tcMar>
                <w:vAlign w:val="bottom"/>
                <w:hideMark/>
              </w:tcPr>
            </w:tcPrChange>
          </w:tcPr>
          <w:p w14:paraId="224BB99E" w14:textId="77777777" w:rsidR="00994066" w:rsidRPr="00E32933" w:rsidRDefault="00994066" w:rsidP="006F0942">
            <w:pPr>
              <w:pStyle w:val="Text"/>
              <w:rPr>
                <w:rStyle w:val="Strong"/>
                <w:b w:val="0"/>
              </w:rPr>
            </w:pPr>
            <w:r w:rsidRPr="00354BB2">
              <w:rPr>
                <w:b/>
              </w:rPr>
              <w:t>88.82</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49"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E1CA529" w14:textId="77777777" w:rsidR="00994066" w:rsidRDefault="00994066" w:rsidP="006F0942">
            <w:pPr>
              <w:pStyle w:val="Text"/>
              <w:rPr>
                <w:rFonts w:ascii="Arial" w:hAnsi="Arial"/>
                <w:sz w:val="36"/>
                <w:szCs w:val="36"/>
              </w:rPr>
            </w:pPr>
            <w:r>
              <w:t>5.72</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50"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BF8E9AA" w14:textId="77777777" w:rsidR="00994066" w:rsidRDefault="00994066" w:rsidP="006F0942">
            <w:pPr>
              <w:pStyle w:val="Text"/>
              <w:rPr>
                <w:rFonts w:ascii="Arial" w:hAnsi="Arial"/>
                <w:sz w:val="36"/>
                <w:szCs w:val="36"/>
              </w:rPr>
            </w:pPr>
            <w:r>
              <w:t>0.25</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51"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728FB71" w14:textId="77777777" w:rsidR="00994066" w:rsidRDefault="00994066" w:rsidP="006F0942">
            <w:pPr>
              <w:pStyle w:val="Text"/>
              <w:rPr>
                <w:rFonts w:ascii="Arial" w:hAnsi="Arial"/>
                <w:sz w:val="36"/>
                <w:szCs w:val="36"/>
              </w:rPr>
            </w:pPr>
            <w:r>
              <w:t>0.04</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52"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A431257" w14:textId="77777777" w:rsidR="00994066" w:rsidRDefault="00994066" w:rsidP="006F0942">
            <w:pPr>
              <w:pStyle w:val="Text"/>
              <w:rPr>
                <w:rFonts w:ascii="Arial" w:hAnsi="Arial"/>
                <w:sz w:val="36"/>
                <w:szCs w:val="36"/>
              </w:rPr>
            </w:pPr>
            <w:r>
              <w:t>0.02</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53"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A2369D9" w14:textId="77777777" w:rsidR="00994066" w:rsidRDefault="00994066" w:rsidP="006F0942">
            <w:pPr>
              <w:pStyle w:val="Text"/>
              <w:rPr>
                <w:rFonts w:ascii="Arial" w:hAnsi="Arial"/>
                <w:sz w:val="36"/>
                <w:szCs w:val="36"/>
              </w:rPr>
            </w:pPr>
            <w:r>
              <w:t>0.00</w:t>
            </w:r>
          </w:p>
        </w:tc>
        <w:tc>
          <w:tcPr>
            <w:tcW w:w="1048" w:type="dxa"/>
            <w:tcBorders>
              <w:top w:val="nil"/>
              <w:left w:val="nil"/>
              <w:bottom w:val="nil"/>
              <w:right w:val="nil"/>
            </w:tcBorders>
            <w:shd w:val="clear" w:color="auto" w:fill="auto"/>
            <w:tcMar>
              <w:top w:w="15" w:type="dxa"/>
              <w:left w:w="15" w:type="dxa"/>
              <w:bottom w:w="0" w:type="dxa"/>
              <w:right w:w="15" w:type="dxa"/>
            </w:tcMar>
            <w:vAlign w:val="bottom"/>
            <w:hideMark/>
            <w:tcPrChange w:id="8554" w:author="Aleksander Hansen" w:date="2013-02-16T23:53:00Z">
              <w:tcPr>
                <w:tcW w:w="104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BA0864C" w14:textId="77777777" w:rsidR="00994066" w:rsidRDefault="00994066" w:rsidP="006F0942">
            <w:pPr>
              <w:pStyle w:val="Text"/>
              <w:rPr>
                <w:rFonts w:ascii="Arial" w:hAnsi="Arial"/>
                <w:sz w:val="36"/>
                <w:szCs w:val="36"/>
              </w:rPr>
            </w:pPr>
            <w:r>
              <w:t>0.01</w:t>
            </w: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Change w:id="8555" w:author="Aleksander Hansen" w:date="2013-02-16T23:53:00Z">
              <w:tcPr>
                <w:tcW w:w="5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84CCAA0" w14:textId="77777777" w:rsidR="00994066" w:rsidRDefault="00994066" w:rsidP="006F0942">
            <w:pPr>
              <w:pStyle w:val="Text"/>
              <w:rPr>
                <w:rFonts w:ascii="Arial" w:hAnsi="Arial"/>
                <w:sz w:val="36"/>
                <w:szCs w:val="36"/>
              </w:rPr>
            </w:pPr>
            <w:r>
              <w:t>3.89</w:t>
            </w:r>
          </w:p>
        </w:tc>
      </w:tr>
      <w:tr w:rsidR="00994066" w14:paraId="5826919C" w14:textId="77777777" w:rsidTr="00FD6D7F">
        <w:tblPrEx>
          <w:tblW w:w="9154" w:type="dxa"/>
          <w:jc w:val="center"/>
          <w:tblCellMar>
            <w:left w:w="0" w:type="dxa"/>
            <w:right w:w="0" w:type="dxa"/>
          </w:tblCellMar>
          <w:tblPrExChange w:id="8556" w:author="Aleksander Hansen" w:date="2013-02-16T23:53:00Z">
            <w:tblPrEx>
              <w:tblW w:w="9154" w:type="dxa"/>
              <w:jc w:val="center"/>
              <w:tblCellMar>
                <w:left w:w="0" w:type="dxa"/>
                <w:right w:w="0" w:type="dxa"/>
              </w:tblCellMar>
            </w:tblPrEx>
          </w:tblPrExChange>
        </w:tblPrEx>
        <w:trPr>
          <w:trHeight w:val="270"/>
          <w:jc w:val="center"/>
          <w:trPrChange w:id="8557" w:author="Aleksander Hansen" w:date="2013-02-16T23:53:00Z">
            <w:trPr>
              <w:gridAfter w:val="0"/>
              <w:trHeight w:val="270"/>
              <w:jc w:val="center"/>
            </w:trPr>
          </w:trPrChange>
        </w:trPr>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8558" w:author="Aleksander Hansen" w:date="2013-02-16T23:53:00Z">
              <w:tcPr>
                <w:tcW w:w="995" w:type="dxa"/>
                <w:gridSpan w:val="2"/>
                <w:tcBorders>
                  <w:top w:val="nil"/>
                  <w:left w:val="nil"/>
                  <w:bottom w:val="nil"/>
                  <w:right w:val="nil"/>
                </w:tcBorders>
                <w:shd w:val="clear" w:color="auto" w:fill="00FFCC"/>
                <w:tcMar>
                  <w:top w:w="15" w:type="dxa"/>
                  <w:left w:w="15" w:type="dxa"/>
                  <w:bottom w:w="0" w:type="dxa"/>
                  <w:right w:w="15" w:type="dxa"/>
                </w:tcMar>
                <w:vAlign w:val="bottom"/>
                <w:hideMark/>
              </w:tcPr>
            </w:tcPrChange>
          </w:tcPr>
          <w:p w14:paraId="5161250E" w14:textId="77777777" w:rsidR="00994066" w:rsidRPr="003719B3" w:rsidRDefault="00994066" w:rsidP="006F0942">
            <w:pPr>
              <w:pStyle w:val="Text"/>
              <w:rPr>
                <w:rStyle w:val="Strong"/>
              </w:rPr>
            </w:pPr>
            <w:r w:rsidRPr="003719B3">
              <w:t>A</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59"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6D7740A" w14:textId="77777777" w:rsidR="00994066" w:rsidRDefault="00994066" w:rsidP="006F0942">
            <w:pPr>
              <w:pStyle w:val="Text"/>
              <w:rPr>
                <w:rFonts w:ascii="Arial" w:hAnsi="Arial"/>
                <w:sz w:val="36"/>
                <w:szCs w:val="36"/>
              </w:rPr>
            </w:pPr>
            <w:r>
              <w:t>0.05</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60"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28B50F6" w14:textId="77777777" w:rsidR="00994066" w:rsidRDefault="00994066" w:rsidP="006F0942">
            <w:pPr>
              <w:pStyle w:val="Text"/>
              <w:rPr>
                <w:rFonts w:ascii="Arial" w:hAnsi="Arial"/>
                <w:sz w:val="36"/>
                <w:szCs w:val="36"/>
              </w:rPr>
            </w:pPr>
            <w:r>
              <w:t>2.63</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61" w:author="Aleksander Hansen" w:date="2013-02-16T23:53:00Z">
              <w:tcPr>
                <w:tcW w:w="942" w:type="dxa"/>
                <w:gridSpan w:val="2"/>
                <w:tcBorders>
                  <w:top w:val="nil"/>
                  <w:left w:val="nil"/>
                  <w:bottom w:val="nil"/>
                  <w:right w:val="nil"/>
                </w:tcBorders>
                <w:shd w:val="clear" w:color="auto" w:fill="FFFF00"/>
                <w:tcMar>
                  <w:top w:w="15" w:type="dxa"/>
                  <w:left w:w="15" w:type="dxa"/>
                  <w:bottom w:w="0" w:type="dxa"/>
                  <w:right w:w="15" w:type="dxa"/>
                </w:tcMar>
                <w:vAlign w:val="bottom"/>
                <w:hideMark/>
              </w:tcPr>
            </w:tcPrChange>
          </w:tcPr>
          <w:p w14:paraId="15ADE974" w14:textId="77777777" w:rsidR="00994066" w:rsidRPr="00E32933" w:rsidRDefault="00994066" w:rsidP="006F0942">
            <w:pPr>
              <w:pStyle w:val="Text"/>
              <w:rPr>
                <w:rStyle w:val="Strong"/>
                <w:b w:val="0"/>
              </w:rPr>
            </w:pPr>
            <w:r w:rsidRPr="00354BB2">
              <w:rPr>
                <w:b/>
              </w:rPr>
              <w:t>87.35</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62"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BE1B2D3" w14:textId="77777777" w:rsidR="00994066" w:rsidRDefault="00994066" w:rsidP="006F0942">
            <w:pPr>
              <w:pStyle w:val="Text"/>
              <w:rPr>
                <w:rFonts w:ascii="Arial" w:hAnsi="Arial"/>
                <w:sz w:val="36"/>
                <w:szCs w:val="36"/>
              </w:rPr>
            </w:pPr>
            <w:r>
              <w:t>5.29</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63"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C961E86" w14:textId="77777777" w:rsidR="00994066" w:rsidRDefault="00994066" w:rsidP="006F0942">
            <w:pPr>
              <w:pStyle w:val="Text"/>
              <w:rPr>
                <w:rFonts w:ascii="Arial" w:hAnsi="Arial"/>
                <w:sz w:val="36"/>
                <w:szCs w:val="36"/>
              </w:rPr>
            </w:pPr>
            <w:r>
              <w:t>0.59</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64"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61DB44D" w14:textId="77777777" w:rsidR="00994066" w:rsidRDefault="00994066" w:rsidP="006F0942">
            <w:pPr>
              <w:pStyle w:val="Text"/>
              <w:rPr>
                <w:rFonts w:ascii="Arial" w:hAnsi="Arial"/>
                <w:sz w:val="36"/>
                <w:szCs w:val="36"/>
              </w:rPr>
            </w:pPr>
            <w:r>
              <w:t>0.13</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65"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C9ABB9A" w14:textId="77777777" w:rsidR="00994066" w:rsidRDefault="00994066" w:rsidP="006F0942">
            <w:pPr>
              <w:pStyle w:val="Text"/>
              <w:rPr>
                <w:rFonts w:ascii="Arial" w:hAnsi="Arial"/>
                <w:sz w:val="36"/>
                <w:szCs w:val="36"/>
              </w:rPr>
            </w:pPr>
            <w:r>
              <w:t>0.02</w:t>
            </w:r>
          </w:p>
        </w:tc>
        <w:tc>
          <w:tcPr>
            <w:tcW w:w="1048" w:type="dxa"/>
            <w:tcBorders>
              <w:top w:val="nil"/>
              <w:left w:val="nil"/>
              <w:bottom w:val="nil"/>
              <w:right w:val="nil"/>
            </w:tcBorders>
            <w:shd w:val="clear" w:color="auto" w:fill="auto"/>
            <w:tcMar>
              <w:top w:w="15" w:type="dxa"/>
              <w:left w:w="15" w:type="dxa"/>
              <w:bottom w:w="0" w:type="dxa"/>
              <w:right w:w="15" w:type="dxa"/>
            </w:tcMar>
            <w:vAlign w:val="bottom"/>
            <w:hideMark/>
            <w:tcPrChange w:id="8566" w:author="Aleksander Hansen" w:date="2013-02-16T23:53:00Z">
              <w:tcPr>
                <w:tcW w:w="104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71BBD51" w14:textId="77777777" w:rsidR="00994066" w:rsidRDefault="00994066" w:rsidP="006F0942">
            <w:pPr>
              <w:pStyle w:val="Text"/>
              <w:rPr>
                <w:rFonts w:ascii="Arial" w:hAnsi="Arial"/>
                <w:sz w:val="36"/>
                <w:szCs w:val="36"/>
              </w:rPr>
            </w:pPr>
            <w:r>
              <w:t>0.02</w:t>
            </w: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Change w:id="8567" w:author="Aleksander Hansen" w:date="2013-02-16T23:53:00Z">
              <w:tcPr>
                <w:tcW w:w="5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E3A9301" w14:textId="77777777" w:rsidR="00994066" w:rsidRDefault="00994066" w:rsidP="006F0942">
            <w:pPr>
              <w:pStyle w:val="Text"/>
              <w:rPr>
                <w:rFonts w:ascii="Arial" w:hAnsi="Arial"/>
                <w:sz w:val="36"/>
                <w:szCs w:val="36"/>
              </w:rPr>
            </w:pPr>
            <w:r>
              <w:t>3.92</w:t>
            </w:r>
          </w:p>
        </w:tc>
      </w:tr>
      <w:tr w:rsidR="00994066" w14:paraId="26C44CA7" w14:textId="77777777" w:rsidTr="00FD6D7F">
        <w:tblPrEx>
          <w:tblW w:w="9154" w:type="dxa"/>
          <w:jc w:val="center"/>
          <w:tblCellMar>
            <w:left w:w="0" w:type="dxa"/>
            <w:right w:w="0" w:type="dxa"/>
          </w:tblCellMar>
          <w:tblPrExChange w:id="8568" w:author="Aleksander Hansen" w:date="2013-02-16T23:53:00Z">
            <w:tblPrEx>
              <w:tblW w:w="9154" w:type="dxa"/>
              <w:jc w:val="center"/>
              <w:tblCellMar>
                <w:left w:w="0" w:type="dxa"/>
                <w:right w:w="0" w:type="dxa"/>
              </w:tblCellMar>
            </w:tblPrEx>
          </w:tblPrExChange>
        </w:tblPrEx>
        <w:trPr>
          <w:trHeight w:val="270"/>
          <w:jc w:val="center"/>
          <w:trPrChange w:id="8569" w:author="Aleksander Hansen" w:date="2013-02-16T23:53:00Z">
            <w:trPr>
              <w:gridAfter w:val="0"/>
              <w:trHeight w:val="270"/>
              <w:jc w:val="center"/>
            </w:trPr>
          </w:trPrChange>
        </w:trPr>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8570" w:author="Aleksander Hansen" w:date="2013-02-16T23:53:00Z">
              <w:tcPr>
                <w:tcW w:w="995" w:type="dxa"/>
                <w:gridSpan w:val="2"/>
                <w:tcBorders>
                  <w:top w:val="nil"/>
                  <w:left w:val="nil"/>
                  <w:bottom w:val="nil"/>
                  <w:right w:val="nil"/>
                </w:tcBorders>
                <w:shd w:val="clear" w:color="auto" w:fill="00CCFF"/>
                <w:tcMar>
                  <w:top w:w="15" w:type="dxa"/>
                  <w:left w:w="15" w:type="dxa"/>
                  <w:bottom w:w="0" w:type="dxa"/>
                  <w:right w:w="15" w:type="dxa"/>
                </w:tcMar>
                <w:vAlign w:val="bottom"/>
                <w:hideMark/>
              </w:tcPr>
            </w:tcPrChange>
          </w:tcPr>
          <w:p w14:paraId="5AACFE70" w14:textId="77777777" w:rsidR="00994066" w:rsidRPr="003719B3" w:rsidRDefault="00994066" w:rsidP="006F0942">
            <w:pPr>
              <w:pStyle w:val="Text"/>
              <w:rPr>
                <w:rStyle w:val="Strong"/>
              </w:rPr>
            </w:pPr>
            <w:r w:rsidRPr="003719B3">
              <w:t>Baa</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71"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9A9F6B0" w14:textId="77777777" w:rsidR="00994066" w:rsidRDefault="00994066" w:rsidP="006F0942">
            <w:pPr>
              <w:pStyle w:val="Text"/>
              <w:rPr>
                <w:rFonts w:ascii="Arial" w:hAnsi="Arial"/>
                <w:sz w:val="36"/>
                <w:szCs w:val="36"/>
              </w:rPr>
            </w:pPr>
            <w:r>
              <w:t>0.04</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72"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8699C46" w14:textId="77777777" w:rsidR="00994066" w:rsidRDefault="00994066" w:rsidP="006F0942">
            <w:pPr>
              <w:pStyle w:val="Text"/>
              <w:rPr>
                <w:rFonts w:ascii="Arial" w:hAnsi="Arial"/>
                <w:sz w:val="36"/>
                <w:szCs w:val="36"/>
              </w:rPr>
            </w:pPr>
            <w:r>
              <w:t>0.22</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73"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69CF735" w14:textId="77777777" w:rsidR="00994066" w:rsidRDefault="00994066" w:rsidP="006F0942">
            <w:pPr>
              <w:pStyle w:val="Text"/>
              <w:rPr>
                <w:rFonts w:ascii="Arial" w:hAnsi="Arial"/>
                <w:sz w:val="36"/>
                <w:szCs w:val="36"/>
              </w:rPr>
            </w:pPr>
            <w:r>
              <w:t>4.92</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74" w:author="Aleksander Hansen" w:date="2013-02-16T23:53:00Z">
              <w:tcPr>
                <w:tcW w:w="942" w:type="dxa"/>
                <w:gridSpan w:val="2"/>
                <w:tcBorders>
                  <w:top w:val="nil"/>
                  <w:left w:val="nil"/>
                  <w:bottom w:val="nil"/>
                  <w:right w:val="nil"/>
                </w:tcBorders>
                <w:shd w:val="clear" w:color="auto" w:fill="FFFF00"/>
                <w:tcMar>
                  <w:top w:w="15" w:type="dxa"/>
                  <w:left w:w="15" w:type="dxa"/>
                  <w:bottom w:w="0" w:type="dxa"/>
                  <w:right w:w="15" w:type="dxa"/>
                </w:tcMar>
                <w:vAlign w:val="bottom"/>
                <w:hideMark/>
              </w:tcPr>
            </w:tcPrChange>
          </w:tcPr>
          <w:p w14:paraId="1EC47490" w14:textId="77777777" w:rsidR="00994066" w:rsidRPr="00E32933" w:rsidRDefault="00994066" w:rsidP="006F0942">
            <w:pPr>
              <w:pStyle w:val="Text"/>
              <w:rPr>
                <w:rStyle w:val="Strong"/>
                <w:b w:val="0"/>
              </w:rPr>
            </w:pPr>
            <w:r w:rsidRPr="00354BB2">
              <w:rPr>
                <w:b/>
              </w:rPr>
              <w:t>83.95</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75"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1B876A6" w14:textId="77777777" w:rsidR="00994066" w:rsidRDefault="00994066" w:rsidP="006F0942">
            <w:pPr>
              <w:pStyle w:val="Text"/>
              <w:rPr>
                <w:rFonts w:ascii="Arial" w:hAnsi="Arial"/>
                <w:sz w:val="36"/>
                <w:szCs w:val="36"/>
              </w:rPr>
            </w:pPr>
            <w:r>
              <w:t>4.81</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76"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CACC34D" w14:textId="77777777" w:rsidR="00994066" w:rsidRDefault="00994066" w:rsidP="006F0942">
            <w:pPr>
              <w:pStyle w:val="Text"/>
              <w:rPr>
                <w:rFonts w:ascii="Arial" w:hAnsi="Arial"/>
                <w:sz w:val="36"/>
                <w:szCs w:val="36"/>
              </w:rPr>
            </w:pPr>
            <w:r>
              <w:t>0.99</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77"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ACD4AB3" w14:textId="77777777" w:rsidR="00994066" w:rsidRDefault="00994066" w:rsidP="006F0942">
            <w:pPr>
              <w:pStyle w:val="Text"/>
              <w:rPr>
                <w:rFonts w:ascii="Arial" w:hAnsi="Arial"/>
                <w:sz w:val="36"/>
                <w:szCs w:val="36"/>
              </w:rPr>
            </w:pPr>
            <w:r>
              <w:t>0.32</w:t>
            </w:r>
          </w:p>
        </w:tc>
        <w:tc>
          <w:tcPr>
            <w:tcW w:w="1048" w:type="dxa"/>
            <w:tcBorders>
              <w:top w:val="nil"/>
              <w:left w:val="nil"/>
              <w:bottom w:val="nil"/>
              <w:right w:val="nil"/>
            </w:tcBorders>
            <w:shd w:val="clear" w:color="auto" w:fill="auto"/>
            <w:tcMar>
              <w:top w:w="15" w:type="dxa"/>
              <w:left w:w="15" w:type="dxa"/>
              <w:bottom w:w="0" w:type="dxa"/>
              <w:right w:w="15" w:type="dxa"/>
            </w:tcMar>
            <w:vAlign w:val="bottom"/>
            <w:hideMark/>
            <w:tcPrChange w:id="8578" w:author="Aleksander Hansen" w:date="2013-02-16T23:53:00Z">
              <w:tcPr>
                <w:tcW w:w="104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0B773D1" w14:textId="77777777" w:rsidR="00994066" w:rsidRDefault="00994066" w:rsidP="006F0942">
            <w:pPr>
              <w:pStyle w:val="Text"/>
              <w:rPr>
                <w:rFonts w:ascii="Arial" w:hAnsi="Arial"/>
                <w:sz w:val="36"/>
                <w:szCs w:val="36"/>
              </w:rPr>
            </w:pPr>
            <w:r>
              <w:t>0.21</w:t>
            </w: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Change w:id="8579" w:author="Aleksander Hansen" w:date="2013-02-16T23:53:00Z">
              <w:tcPr>
                <w:tcW w:w="5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8E2FB02" w14:textId="77777777" w:rsidR="00994066" w:rsidRDefault="00994066" w:rsidP="006F0942">
            <w:pPr>
              <w:pStyle w:val="Text"/>
              <w:rPr>
                <w:rFonts w:ascii="Arial" w:hAnsi="Arial"/>
                <w:sz w:val="36"/>
                <w:szCs w:val="36"/>
              </w:rPr>
            </w:pPr>
            <w:r>
              <w:t>4.53</w:t>
            </w:r>
          </w:p>
        </w:tc>
      </w:tr>
      <w:tr w:rsidR="00994066" w14:paraId="00B2376D" w14:textId="77777777" w:rsidTr="00FD6D7F">
        <w:tblPrEx>
          <w:tblW w:w="9154" w:type="dxa"/>
          <w:jc w:val="center"/>
          <w:tblCellMar>
            <w:left w:w="0" w:type="dxa"/>
            <w:right w:w="0" w:type="dxa"/>
          </w:tblCellMar>
          <w:tblPrExChange w:id="8580" w:author="Aleksander Hansen" w:date="2013-02-16T23:53:00Z">
            <w:tblPrEx>
              <w:tblW w:w="9154" w:type="dxa"/>
              <w:jc w:val="center"/>
              <w:tblCellMar>
                <w:left w:w="0" w:type="dxa"/>
                <w:right w:w="0" w:type="dxa"/>
              </w:tblCellMar>
            </w:tblPrEx>
          </w:tblPrExChange>
        </w:tblPrEx>
        <w:trPr>
          <w:trHeight w:val="270"/>
          <w:jc w:val="center"/>
          <w:trPrChange w:id="8581" w:author="Aleksander Hansen" w:date="2013-02-16T23:53:00Z">
            <w:trPr>
              <w:gridAfter w:val="0"/>
              <w:trHeight w:val="270"/>
              <w:jc w:val="center"/>
            </w:trPr>
          </w:trPrChange>
        </w:trPr>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8582" w:author="Aleksander Hansen" w:date="2013-02-16T23:53:00Z">
              <w:tcPr>
                <w:tcW w:w="995" w:type="dxa"/>
                <w:gridSpan w:val="2"/>
                <w:tcBorders>
                  <w:top w:val="nil"/>
                  <w:left w:val="nil"/>
                  <w:bottom w:val="nil"/>
                  <w:right w:val="nil"/>
                </w:tcBorders>
                <w:shd w:val="clear" w:color="auto" w:fill="6699FF"/>
                <w:tcMar>
                  <w:top w:w="15" w:type="dxa"/>
                  <w:left w:w="15" w:type="dxa"/>
                  <w:bottom w:w="0" w:type="dxa"/>
                  <w:right w:w="15" w:type="dxa"/>
                </w:tcMar>
                <w:vAlign w:val="bottom"/>
                <w:hideMark/>
              </w:tcPr>
            </w:tcPrChange>
          </w:tcPr>
          <w:p w14:paraId="53BD5CBD" w14:textId="77777777" w:rsidR="00994066" w:rsidRPr="003719B3" w:rsidRDefault="00994066" w:rsidP="006F0942">
            <w:pPr>
              <w:pStyle w:val="Text"/>
              <w:rPr>
                <w:rStyle w:val="Strong"/>
              </w:rPr>
            </w:pPr>
            <w:r w:rsidRPr="003719B3">
              <w:t>Ba</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83"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29B8FBC" w14:textId="77777777" w:rsidR="00994066" w:rsidRDefault="00994066" w:rsidP="006F0942">
            <w:pPr>
              <w:pStyle w:val="Text"/>
              <w:rPr>
                <w:rFonts w:ascii="Arial" w:hAnsi="Arial"/>
                <w:sz w:val="36"/>
                <w:szCs w:val="36"/>
              </w:rPr>
            </w:pPr>
            <w:r>
              <w:t>0.01</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84"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4E5E74E" w14:textId="77777777" w:rsidR="00994066" w:rsidRDefault="00994066" w:rsidP="006F0942">
            <w:pPr>
              <w:pStyle w:val="Text"/>
              <w:rPr>
                <w:rFonts w:ascii="Arial" w:hAnsi="Arial"/>
                <w:sz w:val="36"/>
                <w:szCs w:val="36"/>
              </w:rPr>
            </w:pPr>
            <w:r>
              <w:t>0.06</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85"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2E7642B" w14:textId="77777777" w:rsidR="00994066" w:rsidRDefault="00994066" w:rsidP="006F0942">
            <w:pPr>
              <w:pStyle w:val="Text"/>
              <w:rPr>
                <w:rFonts w:ascii="Arial" w:hAnsi="Arial"/>
                <w:sz w:val="36"/>
                <w:szCs w:val="36"/>
              </w:rPr>
            </w:pPr>
            <w:r>
              <w:t>0.54</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86"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1FA8E60" w14:textId="77777777" w:rsidR="00994066" w:rsidRDefault="00994066" w:rsidP="006F0942">
            <w:pPr>
              <w:pStyle w:val="Text"/>
              <w:rPr>
                <w:rFonts w:ascii="Arial" w:hAnsi="Arial"/>
                <w:sz w:val="36"/>
                <w:szCs w:val="36"/>
              </w:rPr>
            </w:pPr>
            <w:r>
              <w:t>6.10</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87" w:author="Aleksander Hansen" w:date="2013-02-16T23:53:00Z">
              <w:tcPr>
                <w:tcW w:w="942" w:type="dxa"/>
                <w:gridSpan w:val="2"/>
                <w:tcBorders>
                  <w:top w:val="nil"/>
                  <w:left w:val="nil"/>
                  <w:bottom w:val="nil"/>
                  <w:right w:val="nil"/>
                </w:tcBorders>
                <w:shd w:val="clear" w:color="auto" w:fill="FFFF00"/>
                <w:tcMar>
                  <w:top w:w="15" w:type="dxa"/>
                  <w:left w:w="15" w:type="dxa"/>
                  <w:bottom w:w="0" w:type="dxa"/>
                  <w:right w:w="15" w:type="dxa"/>
                </w:tcMar>
                <w:vAlign w:val="bottom"/>
                <w:hideMark/>
              </w:tcPr>
            </w:tcPrChange>
          </w:tcPr>
          <w:p w14:paraId="4434E107" w14:textId="77777777" w:rsidR="00994066" w:rsidRPr="00E32933" w:rsidRDefault="00994066" w:rsidP="006F0942">
            <w:pPr>
              <w:pStyle w:val="Text"/>
              <w:rPr>
                <w:rStyle w:val="Strong"/>
                <w:b w:val="0"/>
              </w:rPr>
            </w:pPr>
            <w:r w:rsidRPr="00354BB2">
              <w:rPr>
                <w:b/>
              </w:rPr>
              <w:t>75.53</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88"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BA98F74" w14:textId="77777777" w:rsidR="00994066" w:rsidRDefault="00994066" w:rsidP="006F0942">
            <w:pPr>
              <w:pStyle w:val="Text"/>
              <w:rPr>
                <w:rFonts w:ascii="Arial" w:hAnsi="Arial"/>
                <w:sz w:val="36"/>
                <w:szCs w:val="36"/>
              </w:rPr>
            </w:pPr>
            <w:r>
              <w:t>7.93</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89"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2F11AAC" w14:textId="77777777" w:rsidR="00994066" w:rsidRDefault="00994066" w:rsidP="006F0942">
            <w:pPr>
              <w:pStyle w:val="Text"/>
              <w:rPr>
                <w:rFonts w:ascii="Arial" w:hAnsi="Arial"/>
                <w:sz w:val="36"/>
                <w:szCs w:val="36"/>
              </w:rPr>
            </w:pPr>
            <w:r>
              <w:t>0.72</w:t>
            </w:r>
          </w:p>
        </w:tc>
        <w:tc>
          <w:tcPr>
            <w:tcW w:w="1048" w:type="dxa"/>
            <w:tcBorders>
              <w:top w:val="nil"/>
              <w:left w:val="nil"/>
              <w:bottom w:val="nil"/>
              <w:right w:val="nil"/>
            </w:tcBorders>
            <w:shd w:val="clear" w:color="auto" w:fill="auto"/>
            <w:tcMar>
              <w:top w:w="15" w:type="dxa"/>
              <w:left w:w="15" w:type="dxa"/>
              <w:bottom w:w="0" w:type="dxa"/>
              <w:right w:w="15" w:type="dxa"/>
            </w:tcMar>
            <w:vAlign w:val="bottom"/>
            <w:hideMark/>
            <w:tcPrChange w:id="8590" w:author="Aleksander Hansen" w:date="2013-02-16T23:53:00Z">
              <w:tcPr>
                <w:tcW w:w="104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69927E8" w14:textId="77777777" w:rsidR="00994066" w:rsidRDefault="00994066" w:rsidP="006F0942">
            <w:pPr>
              <w:pStyle w:val="Text"/>
              <w:rPr>
                <w:rFonts w:ascii="Arial" w:hAnsi="Arial"/>
                <w:sz w:val="36"/>
                <w:szCs w:val="36"/>
              </w:rPr>
            </w:pPr>
            <w:r>
              <w:t>1.15</w:t>
            </w: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Change w:id="8591" w:author="Aleksander Hansen" w:date="2013-02-16T23:53:00Z">
              <w:tcPr>
                <w:tcW w:w="5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C9CA6A7" w14:textId="77777777" w:rsidR="00994066" w:rsidRDefault="00994066" w:rsidP="006F0942">
            <w:pPr>
              <w:pStyle w:val="Text"/>
              <w:rPr>
                <w:rFonts w:ascii="Arial" w:hAnsi="Arial"/>
                <w:sz w:val="36"/>
                <w:szCs w:val="36"/>
              </w:rPr>
            </w:pPr>
            <w:r>
              <w:t>7.98</w:t>
            </w:r>
          </w:p>
        </w:tc>
      </w:tr>
      <w:tr w:rsidR="00994066" w14:paraId="0CAEF5F7" w14:textId="77777777" w:rsidTr="00FD6D7F">
        <w:tblPrEx>
          <w:tblW w:w="9154" w:type="dxa"/>
          <w:jc w:val="center"/>
          <w:tblCellMar>
            <w:left w:w="0" w:type="dxa"/>
            <w:right w:w="0" w:type="dxa"/>
          </w:tblCellMar>
          <w:tblPrExChange w:id="8592" w:author="Aleksander Hansen" w:date="2013-02-16T23:53:00Z">
            <w:tblPrEx>
              <w:tblW w:w="9154" w:type="dxa"/>
              <w:jc w:val="center"/>
              <w:tblCellMar>
                <w:left w:w="0" w:type="dxa"/>
                <w:right w:w="0" w:type="dxa"/>
              </w:tblCellMar>
            </w:tblPrEx>
          </w:tblPrExChange>
        </w:tblPrEx>
        <w:trPr>
          <w:trHeight w:val="270"/>
          <w:jc w:val="center"/>
          <w:trPrChange w:id="8593" w:author="Aleksander Hansen" w:date="2013-02-16T23:53:00Z">
            <w:trPr>
              <w:gridAfter w:val="0"/>
              <w:trHeight w:val="270"/>
              <w:jc w:val="center"/>
            </w:trPr>
          </w:trPrChange>
        </w:trPr>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8594" w:author="Aleksander Hansen" w:date="2013-02-16T23:53:00Z">
              <w:tcPr>
                <w:tcW w:w="995" w:type="dxa"/>
                <w:gridSpan w:val="2"/>
                <w:tcBorders>
                  <w:top w:val="nil"/>
                  <w:left w:val="nil"/>
                  <w:bottom w:val="nil"/>
                  <w:right w:val="nil"/>
                </w:tcBorders>
                <w:shd w:val="clear" w:color="auto" w:fill="9999FF"/>
                <w:tcMar>
                  <w:top w:w="15" w:type="dxa"/>
                  <w:left w:w="15" w:type="dxa"/>
                  <w:bottom w:w="0" w:type="dxa"/>
                  <w:right w:w="15" w:type="dxa"/>
                </w:tcMar>
                <w:vAlign w:val="bottom"/>
                <w:hideMark/>
              </w:tcPr>
            </w:tcPrChange>
          </w:tcPr>
          <w:p w14:paraId="50051382" w14:textId="77777777" w:rsidR="00994066" w:rsidRPr="003719B3" w:rsidRDefault="00994066" w:rsidP="006F0942">
            <w:pPr>
              <w:pStyle w:val="Text"/>
              <w:rPr>
                <w:rStyle w:val="Strong"/>
              </w:rPr>
            </w:pPr>
            <w:r w:rsidRPr="003719B3">
              <w:t>B</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95"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DCA43EF" w14:textId="77777777" w:rsidR="00994066" w:rsidRDefault="00994066" w:rsidP="006F0942">
            <w:pPr>
              <w:pStyle w:val="Text"/>
              <w:rPr>
                <w:rFonts w:ascii="Arial" w:hAnsi="Arial"/>
                <w:sz w:val="36"/>
                <w:szCs w:val="36"/>
              </w:rPr>
            </w:pPr>
            <w:r>
              <w:t>0.01</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96"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39D07BD" w14:textId="77777777" w:rsidR="00994066" w:rsidRDefault="00994066" w:rsidP="006F0942">
            <w:pPr>
              <w:pStyle w:val="Text"/>
              <w:rPr>
                <w:rFonts w:ascii="Arial" w:hAnsi="Arial"/>
                <w:sz w:val="36"/>
                <w:szCs w:val="36"/>
              </w:rPr>
            </w:pPr>
            <w:r>
              <w:t>0.05</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97"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A3E7DF4" w14:textId="77777777" w:rsidR="00994066" w:rsidRDefault="00994066" w:rsidP="006F0942">
            <w:pPr>
              <w:pStyle w:val="Text"/>
              <w:rPr>
                <w:rFonts w:ascii="Arial" w:hAnsi="Arial"/>
                <w:sz w:val="36"/>
                <w:szCs w:val="36"/>
              </w:rPr>
            </w:pPr>
            <w:r>
              <w:t>0.16</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98"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A72DE7F" w14:textId="77777777" w:rsidR="00994066" w:rsidRDefault="00994066" w:rsidP="006F0942">
            <w:pPr>
              <w:pStyle w:val="Text"/>
              <w:rPr>
                <w:rFonts w:ascii="Arial" w:hAnsi="Arial"/>
                <w:sz w:val="36"/>
                <w:szCs w:val="36"/>
              </w:rPr>
            </w:pPr>
            <w:r>
              <w:t>0.41</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599"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3CE7457" w14:textId="77777777" w:rsidR="00994066" w:rsidRDefault="00994066" w:rsidP="006F0942">
            <w:pPr>
              <w:pStyle w:val="Text"/>
              <w:rPr>
                <w:rFonts w:ascii="Arial" w:hAnsi="Arial"/>
                <w:sz w:val="36"/>
                <w:szCs w:val="36"/>
              </w:rPr>
            </w:pPr>
            <w:r>
              <w:t>4.66</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00" w:author="Aleksander Hansen" w:date="2013-02-16T23:53:00Z">
              <w:tcPr>
                <w:tcW w:w="942" w:type="dxa"/>
                <w:gridSpan w:val="2"/>
                <w:tcBorders>
                  <w:top w:val="nil"/>
                  <w:left w:val="nil"/>
                  <w:bottom w:val="nil"/>
                  <w:right w:val="nil"/>
                </w:tcBorders>
                <w:shd w:val="clear" w:color="auto" w:fill="FFFF00"/>
                <w:tcMar>
                  <w:top w:w="15" w:type="dxa"/>
                  <w:left w:w="15" w:type="dxa"/>
                  <w:bottom w:w="0" w:type="dxa"/>
                  <w:right w:w="15" w:type="dxa"/>
                </w:tcMar>
                <w:vAlign w:val="bottom"/>
                <w:hideMark/>
              </w:tcPr>
            </w:tcPrChange>
          </w:tcPr>
          <w:p w14:paraId="52523560" w14:textId="77777777" w:rsidR="00994066" w:rsidRPr="00E32933" w:rsidRDefault="00994066" w:rsidP="006F0942">
            <w:pPr>
              <w:pStyle w:val="Text"/>
              <w:rPr>
                <w:rStyle w:val="Strong"/>
                <w:b w:val="0"/>
              </w:rPr>
            </w:pPr>
            <w:r w:rsidRPr="00354BB2">
              <w:rPr>
                <w:b/>
              </w:rPr>
              <w:t>73.56</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01"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6D682CF" w14:textId="77777777" w:rsidR="00994066" w:rsidRDefault="00994066" w:rsidP="006F0942">
            <w:pPr>
              <w:pStyle w:val="Text"/>
              <w:rPr>
                <w:rFonts w:ascii="Arial" w:hAnsi="Arial"/>
                <w:sz w:val="36"/>
                <w:szCs w:val="36"/>
              </w:rPr>
            </w:pPr>
            <w:r>
              <w:t>6.63</w:t>
            </w:r>
          </w:p>
        </w:tc>
        <w:tc>
          <w:tcPr>
            <w:tcW w:w="1048" w:type="dxa"/>
            <w:tcBorders>
              <w:top w:val="nil"/>
              <w:left w:val="nil"/>
              <w:bottom w:val="nil"/>
              <w:right w:val="nil"/>
            </w:tcBorders>
            <w:shd w:val="clear" w:color="auto" w:fill="auto"/>
            <w:tcMar>
              <w:top w:w="15" w:type="dxa"/>
              <w:left w:w="15" w:type="dxa"/>
              <w:bottom w:w="0" w:type="dxa"/>
              <w:right w:w="15" w:type="dxa"/>
            </w:tcMar>
            <w:vAlign w:val="bottom"/>
            <w:hideMark/>
            <w:tcPrChange w:id="8602" w:author="Aleksander Hansen" w:date="2013-02-16T23:53:00Z">
              <w:tcPr>
                <w:tcW w:w="104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E651E5B" w14:textId="77777777" w:rsidR="00994066" w:rsidRDefault="00994066" w:rsidP="006F0942">
            <w:pPr>
              <w:pStyle w:val="Text"/>
              <w:rPr>
                <w:rFonts w:ascii="Arial" w:hAnsi="Arial"/>
                <w:sz w:val="36"/>
                <w:szCs w:val="36"/>
              </w:rPr>
            </w:pPr>
            <w:r>
              <w:t>5.76</w:t>
            </w: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Change w:id="8603" w:author="Aleksander Hansen" w:date="2013-02-16T23:53:00Z">
              <w:tcPr>
                <w:tcW w:w="5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84A7D1F" w14:textId="77777777" w:rsidR="00994066" w:rsidRDefault="00994066" w:rsidP="006F0942">
            <w:pPr>
              <w:pStyle w:val="Text"/>
              <w:rPr>
                <w:rFonts w:ascii="Arial" w:hAnsi="Arial"/>
                <w:sz w:val="36"/>
                <w:szCs w:val="36"/>
              </w:rPr>
            </w:pPr>
            <w:r>
              <w:t>8.75</w:t>
            </w:r>
          </w:p>
        </w:tc>
      </w:tr>
      <w:tr w:rsidR="00994066" w14:paraId="3BAF90C0" w14:textId="77777777" w:rsidTr="00FD6D7F">
        <w:tblPrEx>
          <w:tblW w:w="9154" w:type="dxa"/>
          <w:jc w:val="center"/>
          <w:tblCellMar>
            <w:left w:w="0" w:type="dxa"/>
            <w:right w:w="0" w:type="dxa"/>
          </w:tblCellMar>
          <w:tblPrExChange w:id="8604" w:author="Aleksander Hansen" w:date="2013-02-16T23:53:00Z">
            <w:tblPrEx>
              <w:tblW w:w="9154" w:type="dxa"/>
              <w:jc w:val="center"/>
              <w:tblCellMar>
                <w:left w:w="0" w:type="dxa"/>
                <w:right w:w="0" w:type="dxa"/>
              </w:tblCellMar>
            </w:tblPrEx>
          </w:tblPrExChange>
        </w:tblPrEx>
        <w:trPr>
          <w:trHeight w:val="270"/>
          <w:jc w:val="center"/>
          <w:trPrChange w:id="8605" w:author="Aleksander Hansen" w:date="2013-02-16T23:53:00Z">
            <w:trPr>
              <w:gridAfter w:val="0"/>
              <w:trHeight w:val="270"/>
              <w:jc w:val="center"/>
            </w:trPr>
          </w:trPrChange>
        </w:trPr>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8606" w:author="Aleksander Hansen" w:date="2013-02-16T23:53:00Z">
              <w:tcPr>
                <w:tcW w:w="995" w:type="dxa"/>
                <w:gridSpan w:val="2"/>
                <w:tcBorders>
                  <w:top w:val="nil"/>
                  <w:left w:val="nil"/>
                  <w:bottom w:val="nil"/>
                  <w:right w:val="nil"/>
                </w:tcBorders>
                <w:shd w:val="clear" w:color="auto" w:fill="CC99FF"/>
                <w:tcMar>
                  <w:top w:w="15" w:type="dxa"/>
                  <w:left w:w="15" w:type="dxa"/>
                  <w:bottom w:w="0" w:type="dxa"/>
                  <w:right w:w="15" w:type="dxa"/>
                </w:tcMar>
                <w:vAlign w:val="bottom"/>
                <w:hideMark/>
              </w:tcPr>
            </w:tcPrChange>
          </w:tcPr>
          <w:p w14:paraId="2F1EC731" w14:textId="77777777" w:rsidR="00994066" w:rsidRPr="003719B3" w:rsidRDefault="00994066" w:rsidP="006F0942">
            <w:pPr>
              <w:pStyle w:val="Text"/>
              <w:rPr>
                <w:rStyle w:val="Strong"/>
              </w:rPr>
            </w:pPr>
            <w:proofErr w:type="spellStart"/>
            <w:r w:rsidRPr="003719B3">
              <w:t>Caa</w:t>
            </w:r>
            <w:proofErr w:type="spellEnd"/>
            <w:r w:rsidRPr="003719B3">
              <w:t>-C</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07"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ACC810F" w14:textId="77777777" w:rsidR="00994066" w:rsidRDefault="00994066" w:rsidP="006F0942">
            <w:pPr>
              <w:pStyle w:val="Text"/>
              <w:rPr>
                <w:rFonts w:ascii="Arial" w:hAnsi="Arial"/>
                <w:sz w:val="36"/>
                <w:szCs w:val="36"/>
              </w:rPr>
            </w:pPr>
            <w:r>
              <w:t>0.00</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08"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280099F" w14:textId="77777777" w:rsidR="00994066" w:rsidRDefault="00994066" w:rsidP="006F0942">
            <w:pPr>
              <w:pStyle w:val="Text"/>
              <w:rPr>
                <w:rFonts w:ascii="Arial" w:hAnsi="Arial"/>
                <w:sz w:val="36"/>
                <w:szCs w:val="36"/>
              </w:rPr>
            </w:pPr>
            <w:r>
              <w:t>0.04</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09"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4FDE531" w14:textId="77777777" w:rsidR="00994066" w:rsidRDefault="00994066" w:rsidP="006F0942">
            <w:pPr>
              <w:pStyle w:val="Text"/>
              <w:rPr>
                <w:rFonts w:ascii="Arial" w:hAnsi="Arial"/>
                <w:sz w:val="36"/>
                <w:szCs w:val="36"/>
              </w:rPr>
            </w:pPr>
            <w:r>
              <w:t>0.03</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10"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B4E46C4" w14:textId="77777777" w:rsidR="00994066" w:rsidRDefault="00994066" w:rsidP="006F0942">
            <w:pPr>
              <w:pStyle w:val="Text"/>
              <w:rPr>
                <w:rFonts w:ascii="Arial" w:hAnsi="Arial"/>
                <w:sz w:val="36"/>
                <w:szCs w:val="36"/>
              </w:rPr>
            </w:pPr>
            <w:r>
              <w:t>0.22</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11"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4FDAF5C" w14:textId="77777777" w:rsidR="00994066" w:rsidRDefault="00994066" w:rsidP="006F0942">
            <w:pPr>
              <w:pStyle w:val="Text"/>
              <w:rPr>
                <w:rFonts w:ascii="Arial" w:hAnsi="Arial"/>
                <w:sz w:val="36"/>
                <w:szCs w:val="36"/>
              </w:rPr>
            </w:pPr>
            <w:r>
              <w:t>0.60</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12"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33D3450" w14:textId="77777777" w:rsidR="00994066" w:rsidRDefault="00994066" w:rsidP="006F0942">
            <w:pPr>
              <w:pStyle w:val="Text"/>
              <w:rPr>
                <w:rFonts w:ascii="Arial" w:hAnsi="Arial"/>
                <w:sz w:val="36"/>
                <w:szCs w:val="36"/>
              </w:rPr>
            </w:pPr>
            <w:r>
              <w:t>5.47</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13" w:author="Aleksander Hansen" w:date="2013-02-16T23:53:00Z">
              <w:tcPr>
                <w:tcW w:w="942" w:type="dxa"/>
                <w:gridSpan w:val="2"/>
                <w:tcBorders>
                  <w:top w:val="nil"/>
                  <w:left w:val="nil"/>
                  <w:bottom w:val="nil"/>
                  <w:right w:val="nil"/>
                </w:tcBorders>
                <w:shd w:val="clear" w:color="auto" w:fill="FFFF00"/>
                <w:tcMar>
                  <w:top w:w="15" w:type="dxa"/>
                  <w:left w:w="15" w:type="dxa"/>
                  <w:bottom w:w="0" w:type="dxa"/>
                  <w:right w:w="15" w:type="dxa"/>
                </w:tcMar>
                <w:vAlign w:val="bottom"/>
                <w:hideMark/>
              </w:tcPr>
            </w:tcPrChange>
          </w:tcPr>
          <w:p w14:paraId="6E0CBD5F" w14:textId="77777777" w:rsidR="00994066" w:rsidRPr="00E32933" w:rsidRDefault="00994066" w:rsidP="006F0942">
            <w:pPr>
              <w:pStyle w:val="Text"/>
              <w:rPr>
                <w:rStyle w:val="Strong"/>
                <w:b w:val="0"/>
              </w:rPr>
            </w:pPr>
            <w:r w:rsidRPr="00354BB2">
              <w:rPr>
                <w:b/>
              </w:rPr>
              <w:t>59.46</w:t>
            </w:r>
          </w:p>
        </w:tc>
        <w:tc>
          <w:tcPr>
            <w:tcW w:w="1048" w:type="dxa"/>
            <w:tcBorders>
              <w:top w:val="nil"/>
              <w:left w:val="nil"/>
              <w:bottom w:val="nil"/>
              <w:right w:val="nil"/>
            </w:tcBorders>
            <w:shd w:val="clear" w:color="auto" w:fill="auto"/>
            <w:tcMar>
              <w:top w:w="15" w:type="dxa"/>
              <w:left w:w="15" w:type="dxa"/>
              <w:bottom w:w="0" w:type="dxa"/>
              <w:right w:w="15" w:type="dxa"/>
            </w:tcMar>
            <w:vAlign w:val="bottom"/>
            <w:hideMark/>
            <w:tcPrChange w:id="8614" w:author="Aleksander Hansen" w:date="2013-02-16T23:53:00Z">
              <w:tcPr>
                <w:tcW w:w="104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9C9DD52" w14:textId="77777777" w:rsidR="00994066" w:rsidRDefault="00994066" w:rsidP="006F0942">
            <w:pPr>
              <w:pStyle w:val="Text"/>
              <w:rPr>
                <w:rFonts w:ascii="Arial" w:hAnsi="Arial"/>
                <w:sz w:val="36"/>
                <w:szCs w:val="36"/>
              </w:rPr>
            </w:pPr>
            <w:r>
              <w:t>10.41</w:t>
            </w: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Change w:id="8615" w:author="Aleksander Hansen" w:date="2013-02-16T23:53:00Z">
              <w:tcPr>
                <w:tcW w:w="5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03C7DB6" w14:textId="77777777" w:rsidR="00994066" w:rsidRDefault="00994066" w:rsidP="006F0942">
            <w:pPr>
              <w:pStyle w:val="Text"/>
              <w:rPr>
                <w:rFonts w:ascii="Arial" w:hAnsi="Arial"/>
                <w:sz w:val="36"/>
                <w:szCs w:val="36"/>
              </w:rPr>
            </w:pPr>
            <w:r>
              <w:t>23.78</w:t>
            </w:r>
          </w:p>
        </w:tc>
      </w:tr>
    </w:tbl>
    <w:p w14:paraId="59E9AEC7" w14:textId="77777777" w:rsidR="00CA7C23" w:rsidRDefault="00CA7C23" w:rsidP="006F0942">
      <w:pPr>
        <w:pStyle w:val="Text"/>
      </w:pPr>
    </w:p>
    <w:p w14:paraId="5950E33A" w14:textId="77777777" w:rsidR="00994066" w:rsidRPr="003719B3" w:rsidRDefault="00994066" w:rsidP="006F0942">
      <w:pPr>
        <w:pStyle w:val="Text"/>
      </w:pPr>
      <w:proofErr w:type="spellStart"/>
      <w:r w:rsidRPr="003719B3">
        <w:t>Nickell</w:t>
      </w:r>
      <w:proofErr w:type="spellEnd"/>
      <w:r w:rsidRPr="003719B3">
        <w:t xml:space="preserve">, </w:t>
      </w:r>
      <w:proofErr w:type="spellStart"/>
      <w:r w:rsidRPr="003719B3">
        <w:t>Perraudin</w:t>
      </w:r>
      <w:proofErr w:type="spellEnd"/>
      <w:r w:rsidRPr="003719B3">
        <w:t xml:space="preserve">, &amp; </w:t>
      </w:r>
      <w:proofErr w:type="spellStart"/>
      <w:r w:rsidRPr="003719B3">
        <w:t>Varotto</w:t>
      </w:r>
      <w:proofErr w:type="spellEnd"/>
      <w:r w:rsidRPr="003719B3">
        <w:t xml:space="preserve"> (2000) found that a single transition matrix is not time stationary. They found transition matrices to be stable within broad homogenous sectors and by geography, but variable across sectors. Further, matrices are less stable during recession and more stable during economic growth phases.  </w:t>
      </w:r>
      <w:proofErr w:type="spellStart"/>
      <w:r w:rsidRPr="003719B3">
        <w:t>Bangia</w:t>
      </w:r>
      <w:proofErr w:type="spellEnd"/>
      <w:r w:rsidRPr="003719B3">
        <w:t xml:space="preserve">, Diebold, </w:t>
      </w:r>
      <w:proofErr w:type="spellStart"/>
      <w:r w:rsidRPr="003719B3">
        <w:t>Kronimus</w:t>
      </w:r>
      <w:proofErr w:type="spellEnd"/>
      <w:r w:rsidRPr="003719B3">
        <w:t xml:space="preserve"> et al (2002) found a longer time horizon associates with a less stable (non-stationary) transition matrix.</w:t>
      </w:r>
    </w:p>
    <w:p w14:paraId="0F29FADF" w14:textId="77777777" w:rsidR="00994066" w:rsidRDefault="00994066" w:rsidP="006F0942">
      <w:pPr>
        <w:pStyle w:val="Text"/>
        <w:rPr>
          <w:rFonts w:asciiTheme="majorHAnsi" w:eastAsiaTheme="majorEastAsia" w:hAnsiTheme="majorHAnsi" w:cstheme="majorBidi"/>
          <w:color w:val="5B5B5B"/>
          <w:position w:val="6"/>
          <w:sz w:val="26"/>
          <w:szCs w:val="26"/>
        </w:rPr>
      </w:pPr>
      <w:r>
        <w:br w:type="page"/>
      </w:r>
    </w:p>
    <w:p w14:paraId="5889E579" w14:textId="77777777" w:rsidR="00994066" w:rsidRDefault="00994066" w:rsidP="00CA7C23">
      <w:pPr>
        <w:pStyle w:val="Heading2"/>
      </w:pPr>
      <w:bookmarkStart w:id="8616" w:name="_Toc223340459"/>
      <w:r>
        <w:t>Describe the process for and issues with building, calibrating and back testing an internal rating system.</w:t>
      </w:r>
      <w:bookmarkEnd w:id="8616"/>
    </w:p>
    <w:p w14:paraId="3D353018" w14:textId="77777777" w:rsidR="00994066" w:rsidRDefault="00994066" w:rsidP="006F0942">
      <w:pPr>
        <w:pStyle w:val="Text"/>
      </w:pPr>
      <w:r>
        <w:t>Rating templates allow banks to calibrate their internal rating process.</w:t>
      </w:r>
    </w:p>
    <w:p w14:paraId="1D14CBFD" w14:textId="77777777" w:rsidR="00CA7C23" w:rsidRDefault="00CA7C23" w:rsidP="006F0942">
      <w:pPr>
        <w:pStyle w:val="Text"/>
      </w:pPr>
    </w:p>
    <w:tbl>
      <w:tblPr>
        <w:tblW w:w="8763" w:type="dxa"/>
        <w:jc w:val="center"/>
        <w:tblCellMar>
          <w:left w:w="0" w:type="dxa"/>
          <w:right w:w="0" w:type="dxa"/>
        </w:tblCellMar>
        <w:tblLook w:val="04A0" w:firstRow="1" w:lastRow="0" w:firstColumn="1" w:lastColumn="0" w:noHBand="0" w:noVBand="1"/>
      </w:tblPr>
      <w:tblGrid>
        <w:gridCol w:w="3566"/>
        <w:gridCol w:w="1716"/>
        <w:gridCol w:w="1858"/>
        <w:gridCol w:w="1623"/>
      </w:tblGrid>
      <w:tr w:rsidR="00994066" w:rsidRPr="006F0942" w14:paraId="44B7D4C0" w14:textId="77777777" w:rsidTr="006B12F7">
        <w:trPr>
          <w:trHeight w:hRule="exact" w:val="552"/>
          <w:jc w:val="center"/>
        </w:trPr>
        <w:tc>
          <w:tcPr>
            <w:tcW w:w="3566" w:type="dxa"/>
            <w:tcBorders>
              <w:left w:val="nil"/>
              <w:bottom w:val="single" w:sz="8" w:space="0" w:color="9BBB59"/>
              <w:right w:val="nil"/>
            </w:tcBorders>
            <w:shd w:val="clear" w:color="auto" w:fill="auto"/>
            <w:tcMar>
              <w:top w:w="72" w:type="dxa"/>
              <w:left w:w="144" w:type="dxa"/>
              <w:bottom w:w="72" w:type="dxa"/>
              <w:right w:w="144" w:type="dxa"/>
            </w:tcMar>
            <w:vAlign w:val="center"/>
            <w:hideMark/>
          </w:tcPr>
          <w:p w14:paraId="3C82DA17" w14:textId="77777777" w:rsidR="00994066" w:rsidRPr="006F0942" w:rsidRDefault="00994066" w:rsidP="006F0942">
            <w:pPr>
              <w:pStyle w:val="Text"/>
            </w:pPr>
          </w:p>
        </w:tc>
        <w:tc>
          <w:tcPr>
            <w:tcW w:w="1716" w:type="dxa"/>
            <w:tcBorders>
              <w:left w:val="nil"/>
              <w:bottom w:val="single" w:sz="8" w:space="0" w:color="000000"/>
              <w:right w:val="nil"/>
            </w:tcBorders>
            <w:shd w:val="clear" w:color="auto" w:fill="auto"/>
            <w:tcMar>
              <w:top w:w="72" w:type="dxa"/>
              <w:left w:w="144" w:type="dxa"/>
              <w:bottom w:w="72" w:type="dxa"/>
              <w:right w:w="144" w:type="dxa"/>
            </w:tcMar>
            <w:vAlign w:val="center"/>
            <w:hideMark/>
          </w:tcPr>
          <w:p w14:paraId="02F5883D" w14:textId="77777777" w:rsidR="00994066" w:rsidRPr="006F0942" w:rsidRDefault="00994066" w:rsidP="006F0942">
            <w:pPr>
              <w:pStyle w:val="Text"/>
              <w:rPr>
                <w:rStyle w:val="Strong"/>
                <w:b w:val="0"/>
                <w:bCs w:val="0"/>
              </w:rPr>
            </w:pPr>
            <w:r w:rsidRPr="006F0942">
              <w:br/>
              <w:t>Weighting</w:t>
            </w:r>
          </w:p>
        </w:tc>
        <w:tc>
          <w:tcPr>
            <w:tcW w:w="1858" w:type="dxa"/>
            <w:tcBorders>
              <w:left w:val="nil"/>
              <w:bottom w:val="single" w:sz="8" w:space="0" w:color="000000"/>
              <w:right w:val="nil"/>
            </w:tcBorders>
            <w:shd w:val="clear" w:color="auto" w:fill="auto"/>
            <w:tcMar>
              <w:top w:w="72" w:type="dxa"/>
              <w:left w:w="144" w:type="dxa"/>
              <w:bottom w:w="72" w:type="dxa"/>
              <w:right w:w="144" w:type="dxa"/>
            </w:tcMar>
            <w:vAlign w:val="center"/>
            <w:hideMark/>
          </w:tcPr>
          <w:p w14:paraId="20784482" w14:textId="77777777" w:rsidR="00994066" w:rsidRPr="006F0942" w:rsidRDefault="00994066" w:rsidP="006F0942">
            <w:pPr>
              <w:pStyle w:val="Text"/>
              <w:rPr>
                <w:rStyle w:val="Strong"/>
                <w:b w:val="0"/>
                <w:bCs w:val="0"/>
              </w:rPr>
            </w:pPr>
            <w:r w:rsidRPr="006F0942">
              <w:t>Scoring</w:t>
            </w:r>
            <w:r w:rsidRPr="006F0942">
              <w:br/>
              <w:t xml:space="preserve"> (0-100)</w:t>
            </w:r>
          </w:p>
        </w:tc>
        <w:tc>
          <w:tcPr>
            <w:tcW w:w="1623" w:type="dxa"/>
            <w:tcBorders>
              <w:left w:val="nil"/>
              <w:bottom w:val="single" w:sz="8" w:space="0" w:color="000000"/>
              <w:right w:val="nil"/>
            </w:tcBorders>
            <w:shd w:val="clear" w:color="auto" w:fill="auto"/>
            <w:tcMar>
              <w:top w:w="72" w:type="dxa"/>
              <w:left w:w="144" w:type="dxa"/>
              <w:bottom w:w="72" w:type="dxa"/>
              <w:right w:w="144" w:type="dxa"/>
            </w:tcMar>
            <w:vAlign w:val="center"/>
            <w:hideMark/>
          </w:tcPr>
          <w:p w14:paraId="40E8F97C" w14:textId="77777777" w:rsidR="00994066" w:rsidRPr="006F0942" w:rsidRDefault="00994066" w:rsidP="006F0942">
            <w:pPr>
              <w:pStyle w:val="Text"/>
              <w:rPr>
                <w:rStyle w:val="Strong"/>
                <w:b w:val="0"/>
                <w:bCs w:val="0"/>
              </w:rPr>
            </w:pPr>
            <w:r w:rsidRPr="006F0942">
              <w:t>Weighted Score</w:t>
            </w:r>
          </w:p>
        </w:tc>
      </w:tr>
      <w:tr w:rsidR="00994066" w:rsidRPr="006F0942" w14:paraId="6D8DD70E" w14:textId="77777777" w:rsidTr="006B12F7">
        <w:trPr>
          <w:trHeight w:hRule="exact" w:val="291"/>
          <w:jc w:val="center"/>
        </w:trPr>
        <w:tc>
          <w:tcPr>
            <w:tcW w:w="3566" w:type="dxa"/>
            <w:tcBorders>
              <w:top w:val="single" w:sz="8" w:space="0" w:color="9BBB59"/>
              <w:left w:val="nil"/>
              <w:bottom w:val="nil"/>
              <w:right w:val="single" w:sz="8" w:space="0" w:color="000000"/>
            </w:tcBorders>
            <w:shd w:val="clear" w:color="auto" w:fill="EFF3EA"/>
            <w:tcMar>
              <w:top w:w="72" w:type="dxa"/>
              <w:left w:w="144" w:type="dxa"/>
              <w:bottom w:w="72" w:type="dxa"/>
              <w:right w:w="144" w:type="dxa"/>
            </w:tcMar>
            <w:vAlign w:val="center"/>
            <w:hideMark/>
          </w:tcPr>
          <w:p w14:paraId="5B69A742" w14:textId="77777777" w:rsidR="00994066" w:rsidRPr="006F0942" w:rsidRDefault="00994066" w:rsidP="006F0942">
            <w:pPr>
              <w:pStyle w:val="Text"/>
            </w:pPr>
            <w:r w:rsidRPr="006F0942">
              <w:t>1. Industry characteristics</w:t>
            </w:r>
          </w:p>
        </w:tc>
        <w:tc>
          <w:tcPr>
            <w:tcW w:w="1716"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7F428330" w14:textId="77777777" w:rsidR="00994066" w:rsidRPr="006F0942" w:rsidRDefault="00994066" w:rsidP="006F0942">
            <w:pPr>
              <w:pStyle w:val="Text"/>
            </w:pPr>
          </w:p>
        </w:tc>
        <w:tc>
          <w:tcPr>
            <w:tcW w:w="1858"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35AFBE13" w14:textId="77777777" w:rsidR="00994066" w:rsidRPr="006F0942" w:rsidRDefault="00994066" w:rsidP="006F0942">
            <w:pPr>
              <w:pStyle w:val="Text"/>
            </w:pPr>
          </w:p>
        </w:tc>
        <w:tc>
          <w:tcPr>
            <w:tcW w:w="1623"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321BBF7C" w14:textId="77777777" w:rsidR="00994066" w:rsidRPr="006F0942" w:rsidRDefault="00994066" w:rsidP="006F0942">
            <w:pPr>
              <w:pStyle w:val="Text"/>
            </w:pPr>
          </w:p>
        </w:tc>
      </w:tr>
      <w:tr w:rsidR="00994066" w:rsidRPr="006F0942" w14:paraId="3036BACC" w14:textId="77777777" w:rsidTr="006B12F7">
        <w:trPr>
          <w:trHeight w:hRule="exact" w:val="291"/>
          <w:jc w:val="center"/>
        </w:trPr>
        <w:tc>
          <w:tcPr>
            <w:tcW w:w="3566"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75801A36" w14:textId="77777777" w:rsidR="00994066" w:rsidRPr="006F0942" w:rsidRDefault="00994066" w:rsidP="006F0942">
            <w:pPr>
              <w:pStyle w:val="Text"/>
            </w:pPr>
            <w:r w:rsidRPr="006F0942">
              <w:t>2. Market position</w:t>
            </w:r>
          </w:p>
        </w:tc>
        <w:tc>
          <w:tcPr>
            <w:tcW w:w="17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E7A79A2" w14:textId="77777777" w:rsidR="00994066" w:rsidRPr="006F0942" w:rsidRDefault="00994066" w:rsidP="006F0942">
            <w:pPr>
              <w:pStyle w:val="Text"/>
            </w:pPr>
          </w:p>
        </w:tc>
        <w:tc>
          <w:tcPr>
            <w:tcW w:w="185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992AF8" w14:textId="77777777" w:rsidR="00994066" w:rsidRPr="006F0942" w:rsidRDefault="00994066" w:rsidP="006F0942">
            <w:pPr>
              <w:pStyle w:val="Text"/>
            </w:pPr>
          </w:p>
        </w:tc>
        <w:tc>
          <w:tcPr>
            <w:tcW w:w="162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E12543E" w14:textId="77777777" w:rsidR="00994066" w:rsidRPr="006F0942" w:rsidRDefault="00994066" w:rsidP="006F0942">
            <w:pPr>
              <w:pStyle w:val="Text"/>
            </w:pPr>
          </w:p>
        </w:tc>
      </w:tr>
      <w:tr w:rsidR="00994066" w:rsidRPr="006F0942" w14:paraId="42146A16" w14:textId="77777777" w:rsidTr="006B12F7">
        <w:trPr>
          <w:trHeight w:hRule="exact" w:val="375"/>
          <w:jc w:val="center"/>
        </w:trPr>
        <w:tc>
          <w:tcPr>
            <w:tcW w:w="3566" w:type="dxa"/>
            <w:tcBorders>
              <w:top w:val="nil"/>
              <w:left w:val="nil"/>
              <w:bottom w:val="nil"/>
              <w:right w:val="single" w:sz="8" w:space="0" w:color="000000"/>
            </w:tcBorders>
            <w:shd w:val="clear" w:color="auto" w:fill="EFF3EA"/>
            <w:tcMar>
              <w:top w:w="72" w:type="dxa"/>
              <w:left w:w="144" w:type="dxa"/>
              <w:bottom w:w="72" w:type="dxa"/>
              <w:right w:w="144" w:type="dxa"/>
            </w:tcMar>
            <w:vAlign w:val="center"/>
            <w:hideMark/>
          </w:tcPr>
          <w:p w14:paraId="3EA8E9A5" w14:textId="77777777" w:rsidR="00994066" w:rsidRPr="006F0942" w:rsidRDefault="00994066" w:rsidP="006F0942">
            <w:pPr>
              <w:pStyle w:val="Text"/>
            </w:pPr>
            <w:r w:rsidRPr="006F0942">
              <w:t>3. Management</w:t>
            </w:r>
          </w:p>
        </w:tc>
        <w:tc>
          <w:tcPr>
            <w:tcW w:w="1716"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711827FE" w14:textId="77777777" w:rsidR="00994066" w:rsidRPr="006F0942" w:rsidRDefault="00994066" w:rsidP="006F0942">
            <w:pPr>
              <w:pStyle w:val="Text"/>
            </w:pPr>
          </w:p>
        </w:tc>
        <w:tc>
          <w:tcPr>
            <w:tcW w:w="1858"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46C33F4C" w14:textId="77777777" w:rsidR="00994066" w:rsidRPr="006F0942" w:rsidRDefault="00994066" w:rsidP="006F0942">
            <w:pPr>
              <w:pStyle w:val="Text"/>
            </w:pPr>
          </w:p>
        </w:tc>
        <w:tc>
          <w:tcPr>
            <w:tcW w:w="1623"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4B602265" w14:textId="77777777" w:rsidR="00994066" w:rsidRPr="006F0942" w:rsidRDefault="00994066" w:rsidP="006F0942">
            <w:pPr>
              <w:pStyle w:val="Text"/>
            </w:pPr>
          </w:p>
        </w:tc>
      </w:tr>
      <w:tr w:rsidR="00994066" w:rsidRPr="006F0942" w14:paraId="226E277E" w14:textId="77777777" w:rsidTr="006B12F7">
        <w:trPr>
          <w:trHeight w:hRule="exact" w:val="486"/>
          <w:jc w:val="center"/>
        </w:trPr>
        <w:tc>
          <w:tcPr>
            <w:tcW w:w="3566"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2436AF53" w14:textId="77777777" w:rsidR="00994066" w:rsidRPr="006F0942" w:rsidRDefault="00994066" w:rsidP="006F0942">
            <w:pPr>
              <w:pStyle w:val="Text"/>
              <w:rPr>
                <w:rStyle w:val="Strong"/>
                <w:b w:val="0"/>
                <w:bCs w:val="0"/>
              </w:rPr>
            </w:pPr>
            <w:r w:rsidRPr="006F0942">
              <w:t>Total for business profile</w:t>
            </w:r>
          </w:p>
        </w:tc>
        <w:tc>
          <w:tcPr>
            <w:tcW w:w="17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0F0DB1E" w14:textId="77777777" w:rsidR="00994066" w:rsidRPr="006F0942" w:rsidRDefault="00994066" w:rsidP="006F0942">
            <w:pPr>
              <w:pStyle w:val="Text"/>
            </w:pPr>
          </w:p>
        </w:tc>
        <w:tc>
          <w:tcPr>
            <w:tcW w:w="185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312F12E" w14:textId="77777777" w:rsidR="00994066" w:rsidRPr="006F0942" w:rsidRDefault="00994066" w:rsidP="006F0942">
            <w:pPr>
              <w:pStyle w:val="Text"/>
            </w:pPr>
          </w:p>
        </w:tc>
        <w:tc>
          <w:tcPr>
            <w:tcW w:w="162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8BB3F09" w14:textId="77777777" w:rsidR="00994066" w:rsidRPr="006F0942" w:rsidRDefault="00994066" w:rsidP="006F0942">
            <w:pPr>
              <w:pStyle w:val="Text"/>
            </w:pPr>
          </w:p>
        </w:tc>
      </w:tr>
      <w:tr w:rsidR="00994066" w:rsidRPr="006F0942" w14:paraId="437E091D" w14:textId="77777777" w:rsidTr="006B12F7">
        <w:trPr>
          <w:trHeight w:hRule="exact" w:val="291"/>
          <w:jc w:val="center"/>
        </w:trPr>
        <w:tc>
          <w:tcPr>
            <w:tcW w:w="3566" w:type="dxa"/>
            <w:tcBorders>
              <w:top w:val="nil"/>
              <w:left w:val="nil"/>
              <w:bottom w:val="nil"/>
              <w:right w:val="single" w:sz="8" w:space="0" w:color="000000"/>
            </w:tcBorders>
            <w:shd w:val="clear" w:color="auto" w:fill="EFF3EA"/>
            <w:tcMar>
              <w:top w:w="72" w:type="dxa"/>
              <w:left w:w="144" w:type="dxa"/>
              <w:bottom w:w="72" w:type="dxa"/>
              <w:right w:w="144" w:type="dxa"/>
            </w:tcMar>
            <w:vAlign w:val="center"/>
            <w:hideMark/>
          </w:tcPr>
          <w:p w14:paraId="76EDE3D6" w14:textId="77777777" w:rsidR="00994066" w:rsidRPr="006F0942" w:rsidRDefault="00994066" w:rsidP="006F0942">
            <w:pPr>
              <w:pStyle w:val="Text"/>
            </w:pPr>
          </w:p>
        </w:tc>
        <w:tc>
          <w:tcPr>
            <w:tcW w:w="1716"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1F4A8B7F" w14:textId="77777777" w:rsidR="00994066" w:rsidRPr="006F0942" w:rsidRDefault="00994066" w:rsidP="006F0942">
            <w:pPr>
              <w:pStyle w:val="Text"/>
            </w:pPr>
          </w:p>
        </w:tc>
        <w:tc>
          <w:tcPr>
            <w:tcW w:w="1858"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09D63944" w14:textId="77777777" w:rsidR="00994066" w:rsidRPr="006F0942" w:rsidRDefault="00994066" w:rsidP="006F0942">
            <w:pPr>
              <w:pStyle w:val="Text"/>
            </w:pPr>
          </w:p>
        </w:tc>
        <w:tc>
          <w:tcPr>
            <w:tcW w:w="1623"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7A5FAD08" w14:textId="77777777" w:rsidR="00994066" w:rsidRPr="006F0942" w:rsidRDefault="00994066" w:rsidP="006F0942">
            <w:pPr>
              <w:pStyle w:val="Text"/>
            </w:pPr>
          </w:p>
        </w:tc>
      </w:tr>
      <w:tr w:rsidR="00994066" w:rsidRPr="006F0942" w14:paraId="77A01E09" w14:textId="77777777" w:rsidTr="006B12F7">
        <w:trPr>
          <w:trHeight w:hRule="exact" w:val="291"/>
          <w:jc w:val="center"/>
        </w:trPr>
        <w:tc>
          <w:tcPr>
            <w:tcW w:w="3566"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55306517" w14:textId="77777777" w:rsidR="00994066" w:rsidRPr="006F0942" w:rsidRDefault="00994066" w:rsidP="006F0942">
            <w:pPr>
              <w:pStyle w:val="Text"/>
            </w:pPr>
            <w:r w:rsidRPr="006F0942">
              <w:t>4. Financial policy</w:t>
            </w:r>
          </w:p>
        </w:tc>
        <w:tc>
          <w:tcPr>
            <w:tcW w:w="17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A30F1A" w14:textId="77777777" w:rsidR="00994066" w:rsidRPr="006F0942" w:rsidRDefault="00994066" w:rsidP="006F0942">
            <w:pPr>
              <w:pStyle w:val="Text"/>
            </w:pPr>
          </w:p>
        </w:tc>
        <w:tc>
          <w:tcPr>
            <w:tcW w:w="185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68739ED" w14:textId="77777777" w:rsidR="00994066" w:rsidRPr="006F0942" w:rsidRDefault="00994066" w:rsidP="006F0942">
            <w:pPr>
              <w:pStyle w:val="Text"/>
            </w:pPr>
          </w:p>
        </w:tc>
        <w:tc>
          <w:tcPr>
            <w:tcW w:w="162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CC61F01" w14:textId="77777777" w:rsidR="00994066" w:rsidRPr="006F0942" w:rsidRDefault="00994066" w:rsidP="006F0942">
            <w:pPr>
              <w:pStyle w:val="Text"/>
            </w:pPr>
          </w:p>
        </w:tc>
      </w:tr>
      <w:tr w:rsidR="00994066" w:rsidRPr="006F0942" w14:paraId="694ABA8C" w14:textId="77777777" w:rsidTr="006B12F7">
        <w:trPr>
          <w:trHeight w:hRule="exact" w:val="291"/>
          <w:jc w:val="center"/>
        </w:trPr>
        <w:tc>
          <w:tcPr>
            <w:tcW w:w="3566" w:type="dxa"/>
            <w:tcBorders>
              <w:top w:val="nil"/>
              <w:left w:val="nil"/>
              <w:bottom w:val="nil"/>
              <w:right w:val="single" w:sz="8" w:space="0" w:color="000000"/>
            </w:tcBorders>
            <w:shd w:val="clear" w:color="auto" w:fill="EFF3EA"/>
            <w:tcMar>
              <w:top w:w="72" w:type="dxa"/>
              <w:left w:w="144" w:type="dxa"/>
              <w:bottom w:w="72" w:type="dxa"/>
              <w:right w:w="144" w:type="dxa"/>
            </w:tcMar>
            <w:vAlign w:val="center"/>
            <w:hideMark/>
          </w:tcPr>
          <w:p w14:paraId="54AD33B5" w14:textId="77777777" w:rsidR="00994066" w:rsidRPr="006F0942" w:rsidRDefault="00994066" w:rsidP="006F0942">
            <w:pPr>
              <w:pStyle w:val="Text"/>
            </w:pPr>
          </w:p>
        </w:tc>
        <w:tc>
          <w:tcPr>
            <w:tcW w:w="1716"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13A58AF0" w14:textId="77777777" w:rsidR="00994066" w:rsidRPr="006F0942" w:rsidRDefault="00994066" w:rsidP="006F0942">
            <w:pPr>
              <w:pStyle w:val="Text"/>
            </w:pPr>
          </w:p>
        </w:tc>
        <w:tc>
          <w:tcPr>
            <w:tcW w:w="1858"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50CFC70B" w14:textId="77777777" w:rsidR="00994066" w:rsidRPr="006F0942" w:rsidRDefault="00994066" w:rsidP="006F0942">
            <w:pPr>
              <w:pStyle w:val="Text"/>
            </w:pPr>
          </w:p>
        </w:tc>
        <w:tc>
          <w:tcPr>
            <w:tcW w:w="1623"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4E13D121" w14:textId="77777777" w:rsidR="00994066" w:rsidRPr="006F0942" w:rsidRDefault="00994066" w:rsidP="006F0942">
            <w:pPr>
              <w:pStyle w:val="Text"/>
            </w:pPr>
          </w:p>
        </w:tc>
      </w:tr>
      <w:tr w:rsidR="00994066" w:rsidRPr="006F0942" w14:paraId="2C8CC41F" w14:textId="77777777" w:rsidTr="006B12F7">
        <w:trPr>
          <w:trHeight w:hRule="exact" w:val="486"/>
          <w:jc w:val="center"/>
        </w:trPr>
        <w:tc>
          <w:tcPr>
            <w:tcW w:w="3566" w:type="dxa"/>
            <w:tcBorders>
              <w:top w:val="nil"/>
              <w:left w:val="nil"/>
              <w:bottom w:val="single" w:sz="8" w:space="0" w:color="9BBB59"/>
              <w:right w:val="single" w:sz="8" w:space="0" w:color="000000"/>
            </w:tcBorders>
            <w:shd w:val="clear" w:color="auto" w:fill="auto"/>
            <w:tcMar>
              <w:top w:w="72" w:type="dxa"/>
              <w:left w:w="144" w:type="dxa"/>
              <w:bottom w:w="72" w:type="dxa"/>
              <w:right w:w="144" w:type="dxa"/>
            </w:tcMar>
            <w:vAlign w:val="center"/>
            <w:hideMark/>
          </w:tcPr>
          <w:p w14:paraId="72E38BB6" w14:textId="77777777" w:rsidR="00994066" w:rsidRPr="006F0942" w:rsidRDefault="00994066" w:rsidP="006F0942">
            <w:pPr>
              <w:pStyle w:val="Text"/>
              <w:rPr>
                <w:rStyle w:val="Strong"/>
                <w:b w:val="0"/>
                <w:bCs w:val="0"/>
              </w:rPr>
            </w:pPr>
            <w:r w:rsidRPr="006F0942">
              <w:t>Total for financial profile</w:t>
            </w:r>
          </w:p>
        </w:tc>
        <w:tc>
          <w:tcPr>
            <w:tcW w:w="17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73B2D1" w14:textId="77777777" w:rsidR="00994066" w:rsidRPr="006F0942" w:rsidRDefault="00994066" w:rsidP="006F0942">
            <w:pPr>
              <w:pStyle w:val="Text"/>
            </w:pPr>
          </w:p>
        </w:tc>
        <w:tc>
          <w:tcPr>
            <w:tcW w:w="185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9FAC67" w14:textId="77777777" w:rsidR="00994066" w:rsidRPr="006F0942" w:rsidRDefault="00994066" w:rsidP="006F0942">
            <w:pPr>
              <w:pStyle w:val="Text"/>
            </w:pPr>
          </w:p>
        </w:tc>
        <w:tc>
          <w:tcPr>
            <w:tcW w:w="162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3A5D944" w14:textId="77777777" w:rsidR="00994066" w:rsidRPr="006F0942" w:rsidRDefault="00994066" w:rsidP="006F0942">
            <w:pPr>
              <w:pStyle w:val="Text"/>
            </w:pPr>
          </w:p>
        </w:tc>
      </w:tr>
    </w:tbl>
    <w:p w14:paraId="41E27364" w14:textId="77777777" w:rsidR="00CA7C23" w:rsidRDefault="00CA7C23" w:rsidP="006F0942">
      <w:pPr>
        <w:pStyle w:val="Text"/>
      </w:pPr>
    </w:p>
    <w:p w14:paraId="2F4C9881" w14:textId="77777777" w:rsidR="00994066" w:rsidRPr="006F0942" w:rsidRDefault="00994066" w:rsidP="006F0942">
      <w:pPr>
        <w:pStyle w:val="Text"/>
      </w:pPr>
      <w:r w:rsidRPr="006F0942">
        <w:t>Banks need to link their internal rating scale to cumulative probabilities of default (PD)</w:t>
      </w:r>
    </w:p>
    <w:p w14:paraId="27718BEF" w14:textId="77777777" w:rsidR="00CA7C23" w:rsidRDefault="00CA7C23" w:rsidP="006F0942">
      <w:pPr>
        <w:pStyle w:val="Text"/>
      </w:pPr>
    </w:p>
    <w:p w14:paraId="28834C08" w14:textId="77777777" w:rsidR="00994066" w:rsidRPr="006F0942" w:rsidRDefault="00994066" w:rsidP="006F0942">
      <w:pPr>
        <w:pStyle w:val="Text"/>
      </w:pPr>
      <w:r w:rsidRPr="006F0942">
        <w:t xml:space="preserve">Need a historical sample to </w:t>
      </w:r>
      <w:proofErr w:type="spellStart"/>
      <w:r w:rsidRPr="006F0942">
        <w:t>backtest</w:t>
      </w:r>
      <w:proofErr w:type="spellEnd"/>
    </w:p>
    <w:p w14:paraId="4A122A0A" w14:textId="77777777" w:rsidR="00CA7C23" w:rsidRDefault="00CA7C23" w:rsidP="006F0942">
      <w:pPr>
        <w:pStyle w:val="Text"/>
      </w:pPr>
    </w:p>
    <w:p w14:paraId="5008871A" w14:textId="77777777" w:rsidR="00994066" w:rsidRPr="006F0942" w:rsidRDefault="00994066" w:rsidP="006F0942">
      <w:pPr>
        <w:pStyle w:val="Text"/>
      </w:pPr>
      <w:r w:rsidRPr="006F0942">
        <w:t>De Servigny: at least (&gt;) 10 years (based on S&amp;P)</w:t>
      </w:r>
    </w:p>
    <w:p w14:paraId="35E38FC9" w14:textId="77777777" w:rsidR="00CA7C23" w:rsidRDefault="00CA7C23" w:rsidP="006F0942">
      <w:pPr>
        <w:pStyle w:val="Text"/>
      </w:pPr>
    </w:p>
    <w:p w14:paraId="7233D320" w14:textId="77777777" w:rsidR="00994066" w:rsidRPr="006F0942" w:rsidRDefault="00994066" w:rsidP="006F0942">
      <w:pPr>
        <w:pStyle w:val="Text"/>
      </w:pPr>
      <w:r w:rsidRPr="006F0942">
        <w:t xml:space="preserve">Carey and </w:t>
      </w:r>
      <w:proofErr w:type="spellStart"/>
      <w:r w:rsidRPr="006F0942">
        <w:t>Hrycay</w:t>
      </w:r>
      <w:proofErr w:type="spellEnd"/>
      <w:r w:rsidRPr="006F0942">
        <w:t>: 11 to 18 year (based on Moody’s)</w:t>
      </w:r>
    </w:p>
    <w:p w14:paraId="493754EE" w14:textId="77777777" w:rsidR="00994066" w:rsidRPr="006F0942" w:rsidRDefault="00994066" w:rsidP="00CA7C23">
      <w:pPr>
        <w:pStyle w:val="Heading2"/>
      </w:pPr>
      <w:bookmarkStart w:id="8617" w:name="_Toc223340460"/>
      <w:r w:rsidRPr="006F0942">
        <w:t>Identify and describe the biases that may affect a rating system.</w:t>
      </w:r>
      <w:bookmarkEnd w:id="8617"/>
    </w:p>
    <w:p w14:paraId="6AC21449" w14:textId="77777777" w:rsidR="00994066" w:rsidRPr="006F0942" w:rsidRDefault="00994066" w:rsidP="006F0942">
      <w:pPr>
        <w:pStyle w:val="Text"/>
      </w:pPr>
      <w:r w:rsidRPr="006F0942">
        <w:t xml:space="preserve">Pro-cyclicality: tendency of internal ratings models to reinforce credit and business cycles. </w:t>
      </w:r>
    </w:p>
    <w:p w14:paraId="32912EF4" w14:textId="77777777" w:rsidR="00994066" w:rsidRPr="006F0942" w:rsidRDefault="00994066" w:rsidP="006F0942">
      <w:pPr>
        <w:pStyle w:val="Text"/>
      </w:pPr>
      <w:r w:rsidRPr="006F0942">
        <w:t xml:space="preserve">Basel II Internal Ratings-Based (IRB) approaches: linking capital requirements to PDs may induce banks to </w:t>
      </w:r>
      <w:proofErr w:type="gramStart"/>
      <w:r w:rsidRPr="006F0942">
        <w:t>over(</w:t>
      </w:r>
      <w:proofErr w:type="gramEnd"/>
      <w:r w:rsidRPr="006F0942">
        <w:t xml:space="preserve">under)-lend in good (bad) times </w:t>
      </w:r>
    </w:p>
    <w:p w14:paraId="11E3D62D" w14:textId="77777777" w:rsidR="00CA7C23" w:rsidRDefault="00CA7C23" w:rsidP="006F0942">
      <w:pPr>
        <w:pStyle w:val="Text"/>
      </w:pPr>
    </w:p>
    <w:p w14:paraId="06C318D7" w14:textId="1C736484" w:rsidR="00994066" w:rsidRPr="006F0942" w:rsidRDefault="00994066" w:rsidP="006F0942">
      <w:pPr>
        <w:pStyle w:val="Text"/>
      </w:pPr>
      <w:r w:rsidRPr="006F0942">
        <w:t>Expected Loss (EL) Rather Than Exposure (EAD):  if banks set their internal credit limits in terms of expected loss, rather than exposure, may create even more pro-cyclicality: expected loss will be volatile due to the high volatility of PDs calculated using at-the-point-in-time methods.</w:t>
      </w:r>
    </w:p>
    <w:p w14:paraId="6C9C34FE" w14:textId="77777777" w:rsidR="00CA7C23" w:rsidRDefault="00CA7C23" w:rsidP="006F0942">
      <w:pPr>
        <w:pStyle w:val="Text"/>
      </w:pPr>
    </w:p>
    <w:p w14:paraId="059CAD8D" w14:textId="77777777" w:rsidR="00994066" w:rsidRPr="006F0942" w:rsidRDefault="00994066" w:rsidP="006F0942">
      <w:pPr>
        <w:pStyle w:val="Text"/>
      </w:pPr>
      <w:r w:rsidRPr="006F0942">
        <w:t>But at-the-point-in-time measures (e.g., structural models) are less stable</w:t>
      </w:r>
    </w:p>
    <w:p w14:paraId="3FA9DA67" w14:textId="77777777" w:rsidR="00CA7C23" w:rsidRDefault="00CA7C23" w:rsidP="006F0942">
      <w:pPr>
        <w:pStyle w:val="Text"/>
      </w:pPr>
    </w:p>
    <w:p w14:paraId="66BAAB99" w14:textId="77777777" w:rsidR="00994066" w:rsidRPr="006F0942" w:rsidRDefault="00994066" w:rsidP="006F0942">
      <w:pPr>
        <w:pStyle w:val="Text"/>
      </w:pPr>
      <w:r w:rsidRPr="006F0942">
        <w:t xml:space="preserve">Economic capital calculations </w:t>
      </w:r>
      <w:r w:rsidRPr="006F0942">
        <w:sym w:font="Wingdings" w:char="F0E0"/>
      </w:r>
      <w:r w:rsidRPr="006F0942">
        <w:t xml:space="preserve"> underestimate risk during growth periods</w:t>
      </w:r>
      <w:proofErr w:type="gramStart"/>
      <w:r w:rsidRPr="006F0942">
        <w:t>;</w:t>
      </w:r>
      <w:proofErr w:type="gramEnd"/>
      <w:r w:rsidRPr="006F0942">
        <w:t xml:space="preserve"> over-estimate risk during recessions. </w:t>
      </w:r>
    </w:p>
    <w:p w14:paraId="722C6B12" w14:textId="77777777" w:rsidR="00CA7C23" w:rsidRDefault="00CA7C23" w:rsidP="006F0942">
      <w:pPr>
        <w:pStyle w:val="Text"/>
      </w:pPr>
    </w:p>
    <w:p w14:paraId="22560153" w14:textId="77777777" w:rsidR="00994066" w:rsidRPr="006F0942" w:rsidRDefault="00994066" w:rsidP="006F0942">
      <w:pPr>
        <w:pStyle w:val="Text"/>
      </w:pPr>
      <w:r w:rsidRPr="006F0942">
        <w:t xml:space="preserve">If banks set internal credit limits ~ f [expected loss] rather than exposure. </w:t>
      </w:r>
      <w:proofErr w:type="gramStart"/>
      <w:r w:rsidRPr="006F0942">
        <w:t>Expected loss more volatile.</w:t>
      </w:r>
      <w:proofErr w:type="gramEnd"/>
    </w:p>
    <w:p w14:paraId="587D807A" w14:textId="77777777" w:rsidR="00994066" w:rsidRPr="006F0942" w:rsidRDefault="00994066" w:rsidP="006F0942">
      <w:pPr>
        <w:pStyle w:val="Text"/>
      </w:pPr>
      <w:r w:rsidRPr="006F0942">
        <w:t xml:space="preserve">Biased in favor of short-term projects </w:t>
      </w:r>
      <w:r w:rsidRPr="006F0942">
        <w:sym w:font="Wingdings" w:char="F0E0"/>
      </w:r>
      <w:r w:rsidRPr="006F0942">
        <w:t xml:space="preserve"> suboptimal lending decisions</w:t>
      </w:r>
      <w:r w:rsidRPr="006F0942">
        <w:br/>
      </w:r>
    </w:p>
    <w:p w14:paraId="61B6B26B" w14:textId="77777777" w:rsidR="00994066" w:rsidRPr="006F0942" w:rsidRDefault="00994066" w:rsidP="006F0942">
      <w:pPr>
        <w:pStyle w:val="Text"/>
      </w:pPr>
      <w:r w:rsidRPr="006F0942">
        <w:t>Key issue with at-the-point-in-time: Credit cycle tends to lag economic cycle (“always a step behind, not predictive”)</w:t>
      </w:r>
    </w:p>
    <w:p w14:paraId="38E79481" w14:textId="77777777" w:rsidR="00994066" w:rsidRDefault="00994066" w:rsidP="00DB35B4">
      <w:pPr>
        <w:pStyle w:val="Text"/>
      </w:pPr>
    </w:p>
    <w:p w14:paraId="2738E657" w14:textId="77777777" w:rsidR="00994066" w:rsidRDefault="00994066" w:rsidP="00DB35B4">
      <w:pPr>
        <w:pStyle w:val="Text"/>
      </w:pPr>
    </w:p>
    <w:p w14:paraId="4CE96A67" w14:textId="77777777" w:rsidR="00994066" w:rsidRDefault="00994066" w:rsidP="00DB35B4">
      <w:pPr>
        <w:pStyle w:val="Text"/>
      </w:pPr>
    </w:p>
    <w:p w14:paraId="63FE0518" w14:textId="77777777" w:rsidR="0032182C" w:rsidRDefault="0032182C">
      <w:pPr>
        <w:rPr>
          <w:ins w:id="8618" w:author="Aleksander Hansen" w:date="2013-02-22T14:25:00Z"/>
        </w:rPr>
      </w:pPr>
      <w:bookmarkStart w:id="8619" w:name="_Toc255472378"/>
      <w:ins w:id="8620" w:author="Aleksander Hansen" w:date="2013-02-22T14:25:00Z">
        <w:r>
          <w:br w:type="page"/>
        </w:r>
      </w:ins>
    </w:p>
    <w:p w14:paraId="42E96807" w14:textId="77777777" w:rsidR="0009783F" w:rsidRDefault="0032182C">
      <w:pPr>
        <w:pStyle w:val="Heading2"/>
        <w:rPr>
          <w:ins w:id="8621" w:author="Aleksander Hansen" w:date="2013-02-22T14:28:00Z"/>
        </w:rPr>
        <w:pPrChange w:id="8622" w:author="Aleksander Hansen" w:date="2013-02-22T14:25:00Z">
          <w:pPr/>
        </w:pPrChange>
      </w:pPr>
      <w:bookmarkStart w:id="8623" w:name="_Toc223340461"/>
      <w:ins w:id="8624" w:author="Aleksander Hansen" w:date="2013-02-22T14:25:00Z">
        <w:r w:rsidRPr="00455E6F">
          <w:t>Chapter Summary</w:t>
        </w:r>
      </w:ins>
      <w:bookmarkEnd w:id="8623"/>
    </w:p>
    <w:p w14:paraId="40F0B9FE" w14:textId="09B45AC0" w:rsidR="0009783F" w:rsidRDefault="0009783F" w:rsidP="0009783F">
      <w:pPr>
        <w:pStyle w:val="Text"/>
        <w:rPr>
          <w:ins w:id="8625" w:author="Aleksander Hansen" w:date="2013-02-22T14:45:00Z"/>
        </w:rPr>
      </w:pPr>
      <w:ins w:id="8626" w:author="Aleksander Hansen" w:date="2013-02-22T14:30:00Z">
        <w:r w:rsidRPr="00386342">
          <w:t xml:space="preserve">Rating agencies issue an independent credit opinion based on the application of consistent criteria. The </w:t>
        </w:r>
        <w:r w:rsidRPr="00845690">
          <w:rPr>
            <w:i/>
            <w:rPrChange w:id="8627" w:author="Aleksander Hansen" w:date="2013-02-22T15:21:00Z">
              <w:rPr/>
            </w:rPrChange>
          </w:rPr>
          <w:t>ratings are not recommendations</w:t>
        </w:r>
        <w:r w:rsidRPr="00386342">
          <w:t xml:space="preserve"> to buy or sell, but rather opinions.</w:t>
        </w:r>
      </w:ins>
      <w:ins w:id="8628" w:author="Aleksander Hansen" w:date="2013-02-22T15:21:00Z">
        <w:r w:rsidR="00845690">
          <w:t xml:space="preserve"> Ratings are more focused on the </w:t>
        </w:r>
      </w:ins>
      <w:ins w:id="8629" w:author="Aleksander Hansen" w:date="2013-02-22T15:22:00Z">
        <w:r w:rsidR="00845690">
          <w:t>likelihood</w:t>
        </w:r>
      </w:ins>
      <w:ins w:id="8630" w:author="Aleksander Hansen" w:date="2013-02-22T15:21:00Z">
        <w:r w:rsidR="00845690">
          <w:t xml:space="preserve"> </w:t>
        </w:r>
      </w:ins>
      <w:ins w:id="8631" w:author="Aleksander Hansen" w:date="2013-02-22T15:22:00Z">
        <w:r w:rsidR="00845690">
          <w:t>of default of an issuer.</w:t>
        </w:r>
      </w:ins>
      <w:ins w:id="8632" w:author="Aleksander Hansen" w:date="2013-02-22T14:30:00Z">
        <w:r w:rsidRPr="00386342">
          <w:t xml:space="preserve"> </w:t>
        </w:r>
      </w:ins>
    </w:p>
    <w:p w14:paraId="7BA8BB9D" w14:textId="77777777" w:rsidR="00B32656" w:rsidRDefault="00B32656" w:rsidP="0009783F">
      <w:pPr>
        <w:pStyle w:val="Text"/>
        <w:rPr>
          <w:ins w:id="8633" w:author="Aleksander Hansen" w:date="2013-02-22T14:31:00Z"/>
        </w:rPr>
      </w:pPr>
    </w:p>
    <w:p w14:paraId="2E68456A" w14:textId="5525CBB0" w:rsidR="0009783F" w:rsidRDefault="0009783F" w:rsidP="0009783F">
      <w:pPr>
        <w:pStyle w:val="Text"/>
        <w:rPr>
          <w:ins w:id="8634" w:author="Aleksander Hansen" w:date="2013-02-22T14:36:00Z"/>
        </w:rPr>
      </w:pPr>
      <w:ins w:id="8635" w:author="Aleksander Hansen" w:date="2013-02-22T14:31:00Z">
        <w:r>
          <w:t>The methodological approach used by the rating agencies varies. S&amp;P</w:t>
        </w:r>
        <w:r w:rsidRPr="00386342">
          <w:t xml:space="preserve"> tends to refer to the likelihood of default. S&amp;P </w:t>
        </w:r>
      </w:ins>
      <w:ins w:id="8636" w:author="Aleksander Hansen" w:date="2013-02-22T14:33:00Z">
        <w:r>
          <w:t xml:space="preserve">tends to </w:t>
        </w:r>
      </w:ins>
      <w:ins w:id="8637" w:author="Aleksander Hansen" w:date="2013-02-22T14:34:00Z">
        <w:r>
          <w:t>emphasize</w:t>
        </w:r>
      </w:ins>
      <w:ins w:id="8638" w:author="Aleksander Hansen" w:date="2013-02-22T14:33:00Z">
        <w:r>
          <w:t xml:space="preserve"> the strength of the </w:t>
        </w:r>
      </w:ins>
      <w:ins w:id="8639" w:author="Aleksander Hansen" w:date="2013-02-22T14:34:00Z">
        <w:r>
          <w:t>(sub)</w:t>
        </w:r>
      </w:ins>
      <w:ins w:id="8640" w:author="Aleksander Hansen" w:date="2013-02-22T14:45:00Z">
        <w:r w:rsidR="00B32656">
          <w:t>-</w:t>
        </w:r>
      </w:ins>
      <w:ins w:id="8641" w:author="Aleksander Hansen" w:date="2013-02-22T14:34:00Z">
        <w:r>
          <w:t>i</w:t>
        </w:r>
      </w:ins>
      <w:ins w:id="8642" w:author="Aleksander Hansen" w:date="2013-02-22T14:33:00Z">
        <w:r>
          <w:t>ndustry classification of the firm</w:t>
        </w:r>
      </w:ins>
      <w:ins w:id="8643" w:author="Aleksander Hansen" w:date="2013-02-22T14:31:00Z">
        <w:r w:rsidRPr="00386342">
          <w:t xml:space="preserve">. Moody’s tends to </w:t>
        </w:r>
        <w:r>
          <w:t xml:space="preserve">emphasize </w:t>
        </w:r>
        <w:r w:rsidRPr="00386342">
          <w:t xml:space="preserve">business fundamentals </w:t>
        </w:r>
      </w:ins>
      <w:ins w:id="8644" w:author="Aleksander Hansen" w:date="2013-02-22T14:36:00Z">
        <w:r>
          <w:t xml:space="preserve">and market leadership. </w:t>
        </w:r>
      </w:ins>
    </w:p>
    <w:p w14:paraId="1CB212FC" w14:textId="77777777" w:rsidR="0009783F" w:rsidRDefault="0009783F" w:rsidP="0009783F">
      <w:pPr>
        <w:pStyle w:val="Text"/>
        <w:rPr>
          <w:ins w:id="8645" w:author="Aleksander Hansen" w:date="2013-02-22T14:36:00Z"/>
        </w:rPr>
      </w:pPr>
      <w:ins w:id="8646" w:author="Aleksander Hansen" w:date="2013-02-22T14:31:00Z">
        <w:r w:rsidRPr="00386342">
          <w:t>Expected loss</w:t>
        </w:r>
        <w:r>
          <w:t xml:space="preserve"> (EL) = probability of default *</w:t>
        </w:r>
        <w:r w:rsidRPr="00386342">
          <w:t xml:space="preserve"> loss severity</w:t>
        </w:r>
      </w:ins>
      <w:ins w:id="8647" w:author="Aleksander Hansen" w:date="2013-02-22T14:32:00Z">
        <w:r>
          <w:t xml:space="preserve">. </w:t>
        </w:r>
      </w:ins>
    </w:p>
    <w:p w14:paraId="61300516" w14:textId="768EFE06" w:rsidR="0009783F" w:rsidRPr="00386342" w:rsidRDefault="0009783F" w:rsidP="0009783F">
      <w:pPr>
        <w:pStyle w:val="Text"/>
        <w:rPr>
          <w:ins w:id="8648" w:author="Aleksander Hansen" w:date="2013-02-22T14:31:00Z"/>
        </w:rPr>
      </w:pPr>
      <w:ins w:id="8649" w:author="Aleksander Hansen" w:date="2013-02-22T14:31:00Z">
        <w:r w:rsidRPr="00386342">
          <w:t xml:space="preserve">An S&amp;P rating tends to correspond to a </w:t>
        </w:r>
        <w:r w:rsidRPr="00B32656">
          <w:rPr>
            <w:i/>
            <w:rPrChange w:id="8650" w:author="Aleksander Hansen" w:date="2013-02-22T14:45:00Z">
              <w:rPr/>
            </w:rPrChange>
          </w:rPr>
          <w:t>probability of default</w:t>
        </w:r>
        <w:r w:rsidRPr="00386342">
          <w:t xml:space="preserve"> (PD), while a Moody’s rating tends to refer to </w:t>
        </w:r>
        <w:r w:rsidRPr="00B32656">
          <w:rPr>
            <w:i/>
            <w:rPrChange w:id="8651" w:author="Aleksander Hansen" w:date="2013-02-22T14:45:00Z">
              <w:rPr/>
            </w:rPrChange>
          </w:rPr>
          <w:t>expected loss</w:t>
        </w:r>
        <w:r w:rsidRPr="00386342">
          <w:t xml:space="preserve"> (EL) where EL = PD * LGD.</w:t>
        </w:r>
      </w:ins>
      <w:ins w:id="8652" w:author="Aleksander Hansen" w:date="2013-02-22T14:32:00Z">
        <w:r>
          <w:t xml:space="preserve"> The latter has had made its appearance in one form or another as a question on the FRM exam multiple times.</w:t>
        </w:r>
      </w:ins>
    </w:p>
    <w:p w14:paraId="4DBF06C2" w14:textId="77777777" w:rsidR="00030091" w:rsidRDefault="00030091" w:rsidP="00030091">
      <w:pPr>
        <w:pStyle w:val="Text"/>
        <w:rPr>
          <w:ins w:id="8653" w:author="Aleksander Hansen" w:date="2013-02-22T14:58:00Z"/>
        </w:rPr>
      </w:pPr>
    </w:p>
    <w:p w14:paraId="430263E4" w14:textId="2E7F6620" w:rsidR="00030091" w:rsidRDefault="00030091" w:rsidP="00030091">
      <w:pPr>
        <w:pStyle w:val="Text"/>
        <w:rPr>
          <w:ins w:id="8654" w:author="Aleksander Hansen" w:date="2013-02-22T15:02:00Z"/>
        </w:rPr>
      </w:pPr>
      <w:ins w:id="8655" w:author="Aleksander Hansen" w:date="2013-02-22T14:59:00Z">
        <w:r>
          <w:t>Ratings are divided into</w:t>
        </w:r>
      </w:ins>
      <w:ins w:id="8656" w:author="Aleksander Hansen" w:date="2013-02-22T14:58:00Z">
        <w:r w:rsidRPr="006F0942">
          <w:t xml:space="preserve"> </w:t>
        </w:r>
        <w:r w:rsidRPr="00030091">
          <w:rPr>
            <w:i/>
            <w:rPrChange w:id="8657" w:author="Aleksander Hansen" w:date="2013-02-22T15:01:00Z">
              <w:rPr/>
            </w:rPrChange>
          </w:rPr>
          <w:t>investment grade</w:t>
        </w:r>
        <w:r w:rsidRPr="006F0942">
          <w:t xml:space="preserve"> and </w:t>
        </w:r>
        <w:r w:rsidRPr="00030091">
          <w:rPr>
            <w:i/>
            <w:rPrChange w:id="8658" w:author="Aleksander Hansen" w:date="2013-02-22T15:01:00Z">
              <w:rPr/>
            </w:rPrChange>
          </w:rPr>
          <w:t xml:space="preserve">non-investment </w:t>
        </w:r>
      </w:ins>
      <w:ins w:id="8659" w:author="Aleksander Hansen" w:date="2013-02-22T14:59:00Z">
        <w:r w:rsidRPr="00030091">
          <w:rPr>
            <w:i/>
            <w:rPrChange w:id="8660" w:author="Aleksander Hansen" w:date="2013-02-22T15:01:00Z">
              <w:rPr/>
            </w:rPrChange>
          </w:rPr>
          <w:t>grade</w:t>
        </w:r>
        <w:r>
          <w:t xml:space="preserve"> issues</w:t>
        </w:r>
      </w:ins>
      <w:ins w:id="8661" w:author="Aleksander Hansen" w:date="2013-02-22T14:58:00Z">
        <w:r w:rsidRPr="006F0942">
          <w:t>.</w:t>
        </w:r>
        <w:r>
          <w:t xml:space="preserve"> </w:t>
        </w:r>
        <w:r w:rsidRPr="006F0942">
          <w:t xml:space="preserve">In rating long-term debt, each agency uses a system of letter grades that locate an issuer or issue on a spectrum of credit quality from the very highest (triple-A) to the very lowest (D). </w:t>
        </w:r>
      </w:ins>
      <w:ins w:id="8662" w:author="Aleksander Hansen" w:date="2013-02-22T14:59:00Z">
        <w:r>
          <w:t xml:space="preserve">Traditionally, only long-term ratings have been the focus of the exam. Note that </w:t>
        </w:r>
      </w:ins>
      <w:ins w:id="8663" w:author="Aleksander Hansen" w:date="2013-02-22T14:58:00Z">
        <w:r>
          <w:t>i</w:t>
        </w:r>
        <w:r w:rsidRPr="001B091A">
          <w:t xml:space="preserve">nvestment grade </w:t>
        </w:r>
      </w:ins>
      <w:ins w:id="8664" w:author="Aleksander Hansen" w:date="2013-02-22T15:00:00Z">
        <w:r>
          <w:t xml:space="preserve">issues are those </w:t>
        </w:r>
      </w:ins>
      <w:ins w:id="8665" w:author="Aleksander Hansen" w:date="2013-02-22T14:58:00Z">
        <w:r>
          <w:t>that are</w:t>
        </w:r>
        <w:r w:rsidRPr="001B091A">
          <w:t xml:space="preserve"> rated Baa3 or BBB- and </w:t>
        </w:r>
        <w:r w:rsidRPr="00030091">
          <w:rPr>
            <w:i/>
            <w:rPrChange w:id="8666" w:author="Aleksander Hansen" w:date="2013-02-22T15:01:00Z">
              <w:rPr/>
            </w:rPrChange>
          </w:rPr>
          <w:t>above</w:t>
        </w:r>
      </w:ins>
      <w:ins w:id="8667" w:author="Aleksander Hansen" w:date="2013-02-22T15:00:00Z">
        <w:r>
          <w:t>, whilst s</w:t>
        </w:r>
      </w:ins>
      <w:ins w:id="8668" w:author="Aleksander Hansen" w:date="2013-02-22T14:58:00Z">
        <w:r w:rsidRPr="001B091A">
          <w:t>peculative</w:t>
        </w:r>
      </w:ins>
      <w:ins w:id="8669" w:author="Aleksander Hansen" w:date="2013-02-22T15:01:00Z">
        <w:r>
          <w:t>,</w:t>
        </w:r>
      </w:ins>
      <w:ins w:id="8670" w:author="Aleksander Hansen" w:date="2013-02-22T14:58:00Z">
        <w:r w:rsidRPr="001B091A">
          <w:t xml:space="preserve"> or non-investment grade</w:t>
        </w:r>
      </w:ins>
      <w:ins w:id="8671" w:author="Aleksander Hansen" w:date="2013-02-22T15:01:00Z">
        <w:r>
          <w:t>,</w:t>
        </w:r>
      </w:ins>
      <w:ins w:id="8672" w:author="Aleksander Hansen" w:date="2013-02-22T14:58:00Z">
        <w:r w:rsidRPr="001B091A">
          <w:t xml:space="preserve"> issues </w:t>
        </w:r>
      </w:ins>
      <w:ins w:id="8673" w:author="Aleksander Hansen" w:date="2013-02-22T15:01:00Z">
        <w:r>
          <w:t xml:space="preserve">are </w:t>
        </w:r>
      </w:ins>
      <w:ins w:id="8674" w:author="Aleksander Hansen" w:date="2013-02-22T14:58:00Z">
        <w:r w:rsidRPr="001B091A">
          <w:t xml:space="preserve">rated Ba1 or BB + and </w:t>
        </w:r>
        <w:r w:rsidRPr="00030091">
          <w:rPr>
            <w:i/>
            <w:rPrChange w:id="8675" w:author="Aleksander Hansen" w:date="2013-02-22T15:01:00Z">
              <w:rPr/>
            </w:rPrChange>
          </w:rPr>
          <w:t>below</w:t>
        </w:r>
      </w:ins>
      <w:ins w:id="8676" w:author="Aleksander Hansen" w:date="2013-02-22T15:01:00Z">
        <w:r>
          <w:t>.</w:t>
        </w:r>
      </w:ins>
    </w:p>
    <w:p w14:paraId="179AF49B" w14:textId="77777777" w:rsidR="009F7DAD" w:rsidRDefault="009F7DAD" w:rsidP="00030091">
      <w:pPr>
        <w:pStyle w:val="Text"/>
        <w:rPr>
          <w:ins w:id="8677" w:author="Aleksander Hansen" w:date="2013-02-22T15:02:00Z"/>
        </w:rPr>
      </w:pPr>
    </w:p>
    <w:p w14:paraId="30286765" w14:textId="2492F7B0" w:rsidR="009F7DAD" w:rsidRPr="006F0942" w:rsidRDefault="009F7DAD" w:rsidP="009F7DAD">
      <w:pPr>
        <w:pStyle w:val="Text"/>
        <w:rPr>
          <w:ins w:id="8678" w:author="Aleksander Hansen" w:date="2013-02-22T15:04:00Z"/>
        </w:rPr>
      </w:pPr>
      <w:ins w:id="8679" w:author="Aleksander Hansen" w:date="2013-02-22T15:04:00Z">
        <w:r>
          <w:t>Ratings changes impact the price of bond issues. A downgrade has</w:t>
        </w:r>
        <w:r w:rsidRPr="006F0942">
          <w:t xml:space="preserve"> a negative </w:t>
        </w:r>
        <w:r>
          <w:t>price impact on bonds</w:t>
        </w:r>
        <w:proofErr w:type="gramStart"/>
        <w:r>
          <w:t>;</w:t>
        </w:r>
        <w:proofErr w:type="gramEnd"/>
        <w:r>
          <w:t xml:space="preserve"> whilst an upgrade has</w:t>
        </w:r>
        <w:r w:rsidRPr="006F0942">
          <w:t xml:space="preserve"> a positive impact</w:t>
        </w:r>
      </w:ins>
      <w:ins w:id="8680" w:author="Aleksander Hansen" w:date="2013-02-22T15:05:00Z">
        <w:r>
          <w:t>. Do note that this relationship is asymmetrical: a ratings downgrade will tend to move prices more than an upgrade, on the other hand, the statistical results show that the data on the relationship between ratings changes is stronger for upgrades.</w:t>
        </w:r>
      </w:ins>
      <w:ins w:id="8681" w:author="Aleksander Hansen" w:date="2013-02-22T15:04:00Z">
        <w:r w:rsidRPr="006F0942">
          <w:t xml:space="preserve"> </w:t>
        </w:r>
      </w:ins>
    </w:p>
    <w:p w14:paraId="19135F84" w14:textId="77777777" w:rsidR="009F7DAD" w:rsidRDefault="009F7DAD" w:rsidP="009F7DAD">
      <w:pPr>
        <w:pStyle w:val="Text"/>
        <w:rPr>
          <w:ins w:id="8682" w:author="Aleksander Hansen" w:date="2013-02-22T15:04:00Z"/>
        </w:rPr>
      </w:pPr>
    </w:p>
    <w:p w14:paraId="17440BEB" w14:textId="25FF441F" w:rsidR="009F7DAD" w:rsidRDefault="00106111" w:rsidP="00106111">
      <w:pPr>
        <w:pStyle w:val="Text"/>
        <w:rPr>
          <w:ins w:id="8683" w:author="Aleksander Hansen" w:date="2013-02-22T15:16:00Z"/>
        </w:rPr>
      </w:pPr>
      <w:ins w:id="8684" w:author="Aleksander Hansen" w:date="2013-02-22T15:08:00Z">
        <w:r>
          <w:t>There is concern that</w:t>
        </w:r>
        <w:r w:rsidRPr="006F0942">
          <w:t xml:space="preserve"> internal ratings during economic cycles </w:t>
        </w:r>
        <w:r>
          <w:t>will lead</w:t>
        </w:r>
        <w:r w:rsidRPr="006F0942">
          <w:t xml:space="preserve"> to over-lend</w:t>
        </w:r>
      </w:ins>
      <w:ins w:id="8685" w:author="Aleksander Hansen" w:date="2013-02-22T15:09:00Z">
        <w:r>
          <w:t>ing</w:t>
        </w:r>
      </w:ins>
      <w:ins w:id="8686" w:author="Aleksander Hansen" w:date="2013-02-22T15:08:00Z">
        <w:r>
          <w:t xml:space="preserve"> during good times and less lending during bad times, such as a recession.</w:t>
        </w:r>
      </w:ins>
      <w:ins w:id="8687" w:author="Aleksander Hansen" w:date="2013-02-22T15:10:00Z">
        <w:r>
          <w:t xml:space="preserve"> </w:t>
        </w:r>
      </w:ins>
      <w:ins w:id="8688" w:author="Aleksander Hansen" w:date="2013-02-22T15:08:00Z">
        <w:r w:rsidRPr="006F0942">
          <w:t>The pro-cyclicality effect therefore refers to the tendency of internal ratings models to (indirectly) reinforce credit and business cycles</w:t>
        </w:r>
      </w:ins>
      <w:ins w:id="8689" w:author="Aleksander Hansen" w:date="2013-02-22T15:11:00Z">
        <w:r>
          <w:t xml:space="preserve"> because they tend to measure credit with </w:t>
        </w:r>
        <w:r w:rsidRPr="00106111">
          <w:rPr>
            <w:i/>
            <w:rPrChange w:id="8690" w:author="Aleksander Hansen" w:date="2013-02-22T15:14:00Z">
              <w:rPr/>
            </w:rPrChange>
          </w:rPr>
          <w:t>point-in-time-rating</w:t>
        </w:r>
        <w:r>
          <w:t>.</w:t>
        </w:r>
      </w:ins>
      <w:ins w:id="8691" w:author="Aleksander Hansen" w:date="2013-02-22T15:12:00Z">
        <w:r w:rsidRPr="00106111">
          <w:t xml:space="preserve"> </w:t>
        </w:r>
        <w:r>
          <w:t>The credit rating</w:t>
        </w:r>
      </w:ins>
      <w:ins w:id="8692" w:author="Aleksander Hansen" w:date="2013-02-22T15:13:00Z">
        <w:r>
          <w:t xml:space="preserve"> a</w:t>
        </w:r>
      </w:ins>
      <w:ins w:id="8693" w:author="Aleksander Hansen" w:date="2013-02-22T15:12:00Z">
        <w:r w:rsidRPr="006F0942">
          <w:t>gencies</w:t>
        </w:r>
      </w:ins>
      <w:ins w:id="8694" w:author="Aleksander Hansen" w:date="2013-02-22T15:13:00Z">
        <w:r>
          <w:t>, on the other hand,</w:t>
        </w:r>
      </w:ins>
      <w:ins w:id="8695" w:author="Aleksander Hansen" w:date="2013-02-22T15:12:00Z">
        <w:r w:rsidRPr="006F0942">
          <w:t xml:space="preserve"> try to incorporate business cycles. Ratings are </w:t>
        </w:r>
        <w:r>
          <w:t xml:space="preserve">therefore typically considered </w:t>
        </w:r>
        <w:proofErr w:type="gramStart"/>
        <w:r w:rsidRPr="00106111">
          <w:rPr>
            <w:i/>
            <w:rPrChange w:id="8696" w:author="Aleksander Hansen" w:date="2013-02-22T15:14:00Z">
              <w:rPr/>
            </w:rPrChange>
          </w:rPr>
          <w:t>through-the-cycle</w:t>
        </w:r>
        <w:proofErr w:type="gramEnd"/>
        <w:r>
          <w:t>:</w:t>
        </w:r>
        <w:r w:rsidRPr="006F0942">
          <w:t xml:space="preserve"> </w:t>
        </w:r>
      </w:ins>
      <w:ins w:id="8697" w:author="Aleksander Hansen" w:date="2013-02-22T15:13:00Z">
        <w:r>
          <w:t xml:space="preserve">they try to </w:t>
        </w:r>
      </w:ins>
      <w:ins w:id="8698" w:author="Aleksander Hansen" w:date="2013-02-22T15:12:00Z">
        <w:r>
          <w:t>filter out</w:t>
        </w:r>
        <w:r w:rsidRPr="006F0942">
          <w:t xml:space="preserve"> cycle fluctuations. </w:t>
        </w:r>
      </w:ins>
      <w:ins w:id="8699" w:author="Aleksander Hansen" w:date="2013-02-22T15:15:00Z">
        <w:r>
          <w:t xml:space="preserve">If </w:t>
        </w:r>
      </w:ins>
      <w:ins w:id="8700" w:author="Aleksander Hansen" w:date="2013-02-22T15:12:00Z">
        <w:r w:rsidRPr="006F0942">
          <w:t xml:space="preserve">economic </w:t>
        </w:r>
        <w:r>
          <w:t xml:space="preserve">conditions deviate from past averages, a </w:t>
        </w:r>
        <w:r w:rsidRPr="006F0942">
          <w:t xml:space="preserve">through-the-cycle </w:t>
        </w:r>
      </w:ins>
      <w:ins w:id="8701" w:author="Aleksander Hansen" w:date="2013-02-22T15:15:00Z">
        <w:r>
          <w:t xml:space="preserve">rating </w:t>
        </w:r>
      </w:ins>
      <w:ins w:id="8702" w:author="Aleksander Hansen" w:date="2013-02-22T15:12:00Z">
        <w:r w:rsidRPr="006F0942">
          <w:t xml:space="preserve">may over- or </w:t>
        </w:r>
        <w:r>
          <w:t xml:space="preserve">under-estimate credit </w:t>
        </w:r>
      </w:ins>
      <w:ins w:id="8703" w:author="Aleksander Hansen" w:date="2013-02-22T15:16:00Z">
        <w:r>
          <w:t>quality,</w:t>
        </w:r>
      </w:ins>
      <w:ins w:id="8704" w:author="Aleksander Hansen" w:date="2013-02-22T15:12:00Z">
        <w:r>
          <w:t xml:space="preserve"> as t</w:t>
        </w:r>
        <w:r w:rsidRPr="006F0942">
          <w:t>hrough-the-cycle ratings are more stable</w:t>
        </w:r>
      </w:ins>
      <w:ins w:id="8705" w:author="Aleksander Hansen" w:date="2013-02-22T15:15:00Z">
        <w:r>
          <w:t>.</w:t>
        </w:r>
      </w:ins>
    </w:p>
    <w:p w14:paraId="0C2D05A3" w14:textId="77777777" w:rsidR="00845690" w:rsidRDefault="00845690" w:rsidP="00106111">
      <w:pPr>
        <w:pStyle w:val="Text"/>
        <w:rPr>
          <w:ins w:id="8706" w:author="Aleksander Hansen" w:date="2013-02-22T15:16:00Z"/>
        </w:rPr>
      </w:pPr>
    </w:p>
    <w:p w14:paraId="0FC29CD7" w14:textId="77777777" w:rsidR="00845690" w:rsidRDefault="00845690" w:rsidP="00106111">
      <w:pPr>
        <w:pStyle w:val="Text"/>
        <w:rPr>
          <w:ins w:id="8707" w:author="Aleksander Hansen" w:date="2013-02-22T15:26:00Z"/>
        </w:rPr>
      </w:pPr>
      <w:ins w:id="8708" w:author="Aleksander Hansen" w:date="2013-02-22T15:17:00Z">
        <w:r>
          <w:t xml:space="preserve">A rating transition matrix </w:t>
        </w:r>
        <w:r w:rsidR="00106111" w:rsidRPr="00386342">
          <w:t xml:space="preserve">gives </w:t>
        </w:r>
        <w:r>
          <w:t xml:space="preserve">the </w:t>
        </w:r>
        <w:r w:rsidR="00106111" w:rsidRPr="00386342">
          <w:t xml:space="preserve">probability of </w:t>
        </w:r>
        <w:r>
          <w:t xml:space="preserve">a </w:t>
        </w:r>
        <w:r w:rsidR="00106111" w:rsidRPr="00386342">
          <w:t>state change</w:t>
        </w:r>
        <w:r>
          <w:t xml:space="preserve">: usually there </w:t>
        </w:r>
      </w:ins>
      <w:ins w:id="8709" w:author="Aleksander Hansen" w:date="2013-02-22T15:23:00Z">
        <w:r>
          <w:t>are</w:t>
        </w:r>
      </w:ins>
      <w:ins w:id="8710" w:author="Aleksander Hansen" w:date="2013-02-22T15:17:00Z">
        <w:r>
          <w:t xml:space="preserve"> one or two questions regarding transition </w:t>
        </w:r>
      </w:ins>
      <w:ins w:id="8711" w:author="Aleksander Hansen" w:date="2013-02-22T15:18:00Z">
        <w:r>
          <w:t>matrixes.</w:t>
        </w:r>
      </w:ins>
      <w:ins w:id="8712" w:author="Aleksander Hansen" w:date="2013-02-22T15:19:00Z">
        <w:r>
          <w:t xml:space="preserve"> Be sure you understand how to calculate the probabilities of different events from a transition matrix.</w:t>
        </w:r>
      </w:ins>
      <w:ins w:id="8713" w:author="Aleksander Hansen" w:date="2013-02-22T15:26:00Z">
        <w:r w:rsidRPr="00845690">
          <w:t xml:space="preserve"> </w:t>
        </w:r>
      </w:ins>
    </w:p>
    <w:p w14:paraId="17EA0E4F" w14:textId="77777777" w:rsidR="00845690" w:rsidRDefault="00845690" w:rsidP="00106111">
      <w:pPr>
        <w:pStyle w:val="Text"/>
        <w:rPr>
          <w:ins w:id="8714" w:author="Aleksander Hansen" w:date="2013-02-22T15:26:00Z"/>
        </w:rPr>
      </w:pPr>
    </w:p>
    <w:p w14:paraId="7C58BDB0" w14:textId="69C3C643" w:rsidR="00106111" w:rsidRPr="006F0942" w:rsidRDefault="00845690" w:rsidP="00106111">
      <w:pPr>
        <w:pStyle w:val="Text"/>
        <w:rPr>
          <w:ins w:id="8715" w:author="Aleksander Hansen" w:date="2013-02-22T15:04:00Z"/>
        </w:rPr>
      </w:pPr>
      <w:ins w:id="8716" w:author="Aleksander Hansen" w:date="2013-02-22T15:26:00Z">
        <w:r>
          <w:t>A</w:t>
        </w:r>
        <w:r w:rsidRPr="003719B3">
          <w:t xml:space="preserve"> single transitio</w:t>
        </w:r>
        <w:r>
          <w:t>n matrix is not time stationary; they are</w:t>
        </w:r>
        <w:r w:rsidRPr="003719B3">
          <w:t xml:space="preserve"> stable within broad homogenous sectors and by geography, but variable </w:t>
        </w:r>
        <w:r w:rsidRPr="00BA5F97">
          <w:rPr>
            <w:i/>
            <w:rPrChange w:id="8717" w:author="Aleksander Hansen" w:date="2013-02-22T15:27:00Z">
              <w:rPr/>
            </w:rPrChange>
          </w:rPr>
          <w:t>across sectors</w:t>
        </w:r>
        <w:r w:rsidRPr="003719B3">
          <w:t xml:space="preserve">. </w:t>
        </w:r>
      </w:ins>
      <w:ins w:id="8718" w:author="Aleksander Hansen" w:date="2013-02-22T15:27:00Z">
        <w:r w:rsidR="00BA5F97">
          <w:t xml:space="preserve">It’s important to note that </w:t>
        </w:r>
      </w:ins>
      <w:ins w:id="8719" w:author="Aleksander Hansen" w:date="2013-02-22T15:26:00Z">
        <w:r w:rsidR="00BA5F97">
          <w:t xml:space="preserve">matrices are </w:t>
        </w:r>
        <w:r w:rsidR="00BA5F97" w:rsidRPr="00BA5F97">
          <w:rPr>
            <w:i/>
            <w:rPrChange w:id="8720" w:author="Aleksander Hansen" w:date="2013-02-22T15:27:00Z">
              <w:rPr/>
            </w:rPrChange>
          </w:rPr>
          <w:t>less stable during a recession</w:t>
        </w:r>
        <w:r w:rsidR="00BA5F97">
          <w:t>.</w:t>
        </w:r>
      </w:ins>
    </w:p>
    <w:p w14:paraId="2EA68D71" w14:textId="77777777" w:rsidR="009F7DAD" w:rsidRPr="001B091A" w:rsidRDefault="009F7DAD" w:rsidP="00030091">
      <w:pPr>
        <w:pStyle w:val="Text"/>
        <w:rPr>
          <w:ins w:id="8721" w:author="Aleksander Hansen" w:date="2013-02-22T14:58:00Z"/>
        </w:rPr>
      </w:pPr>
    </w:p>
    <w:p w14:paraId="6609BE7C" w14:textId="10E7F70C" w:rsidR="00CA417E" w:rsidRPr="0032182C" w:rsidRDefault="00CA417E">
      <w:pPr>
        <w:pStyle w:val="Heading2"/>
        <w:rPr>
          <w:ins w:id="8722" w:author="Aleksander Hansen" w:date="2013-02-17T14:20:00Z"/>
          <w:rPrChange w:id="8723" w:author="Aleksander Hansen" w:date="2013-02-22T14:25:00Z">
            <w:rPr>
              <w:ins w:id="8724" w:author="Aleksander Hansen" w:date="2013-02-17T14:20:00Z"/>
              <w:rFonts w:ascii="Calibri" w:hAnsi="Calibri" w:cs="Calibri"/>
              <w:color w:val="000000"/>
              <w:kern w:val="24"/>
              <w:lang w:bidi="en-US"/>
            </w:rPr>
          </w:rPrChange>
        </w:rPr>
        <w:pPrChange w:id="8725" w:author="Aleksander Hansen" w:date="2013-02-22T14:25:00Z">
          <w:pPr/>
        </w:pPrChange>
      </w:pPr>
      <w:ins w:id="8726" w:author="Aleksander Hansen" w:date="2013-02-17T14:20:00Z">
        <w:r w:rsidRPr="00455E6F">
          <w:br w:type="page"/>
        </w:r>
      </w:ins>
    </w:p>
    <w:p w14:paraId="1EDD7FD4" w14:textId="77777777" w:rsidR="00CA417E" w:rsidRDefault="00CA417E" w:rsidP="00CA417E">
      <w:pPr>
        <w:pStyle w:val="Heading2"/>
        <w:rPr>
          <w:ins w:id="8727" w:author="Aleksander Hansen" w:date="2013-02-17T14:20:00Z"/>
        </w:rPr>
      </w:pPr>
      <w:bookmarkStart w:id="8728" w:name="_Toc223340462"/>
      <w:ins w:id="8729" w:author="Aleksander Hansen" w:date="2013-02-17T14:20:00Z">
        <w:r>
          <w:t>Questions and Answers</w:t>
        </w:r>
        <w:bookmarkEnd w:id="8728"/>
      </w:ins>
    </w:p>
    <w:p w14:paraId="327DA742" w14:textId="77777777" w:rsidR="00CA417E" w:rsidRDefault="00CA417E" w:rsidP="00CA417E">
      <w:pPr>
        <w:pStyle w:val="Heading3SubGTNI"/>
        <w:rPr>
          <w:ins w:id="8730" w:author="Aleksander Hansen" w:date="2013-02-17T14:20:00Z"/>
        </w:rPr>
      </w:pPr>
      <w:bookmarkStart w:id="8731" w:name="_Toc223340463"/>
      <w:ins w:id="8732" w:author="Aleksander Hansen" w:date="2013-02-17T14:20:00Z">
        <w:r>
          <w:t>Questions</w:t>
        </w:r>
        <w:bookmarkEnd w:id="8731"/>
      </w:ins>
    </w:p>
    <w:p w14:paraId="19864E25" w14:textId="77777777" w:rsidR="00CA417E" w:rsidRDefault="00CA417E" w:rsidP="00CA417E">
      <w:pPr>
        <w:rPr>
          <w:ins w:id="8733" w:author="Aleksander Hansen" w:date="2013-02-17T14:20:00Z"/>
          <w:rFonts w:ascii="Trebuchet MS" w:eastAsiaTheme="majorEastAsia" w:hAnsi="Trebuchet MS" w:cstheme="majorBidi"/>
          <w:b/>
          <w:bCs/>
          <w:color w:val="000000" w:themeColor="text1"/>
        </w:rPr>
      </w:pPr>
      <w:ins w:id="8734" w:author="Aleksander Hansen" w:date="2013-02-17T14:20:00Z">
        <w:r>
          <w:br w:type="page"/>
        </w:r>
      </w:ins>
    </w:p>
    <w:p w14:paraId="31A3C03E" w14:textId="0AC2E4E6" w:rsidR="00994066" w:rsidRDefault="00CA417E">
      <w:pPr>
        <w:pStyle w:val="Heading3SubGTNI"/>
        <w:rPr>
          <w:rFonts w:asciiTheme="majorHAnsi" w:hAnsiTheme="majorHAnsi"/>
          <w:color w:val="5B5B5B"/>
          <w:sz w:val="60"/>
          <w:szCs w:val="28"/>
          <w14:shadow w14:blurRad="50800" w14:dist="38100" w14:dir="2700000" w14:sx="100000" w14:sy="100000" w14:kx="0" w14:ky="0" w14:algn="tl">
            <w14:srgbClr w14:val="000000">
              <w14:alpha w14:val="60000"/>
            </w14:srgbClr>
          </w14:shadow>
        </w:rPr>
        <w:pPrChange w:id="8735" w:author="Aleksander Hansen" w:date="2013-02-17T14:20:00Z">
          <w:pPr>
            <w:pStyle w:val="Text"/>
          </w:pPr>
        </w:pPrChange>
      </w:pPr>
      <w:bookmarkStart w:id="8736" w:name="_Toc223340464"/>
      <w:ins w:id="8737" w:author="Aleksander Hansen" w:date="2013-02-17T14:20:00Z">
        <w:r>
          <w:t>Answers</w:t>
        </w:r>
        <w:bookmarkEnd w:id="8736"/>
        <w:r>
          <w:t xml:space="preserve"> </w:t>
        </w:r>
      </w:ins>
      <w:r w:rsidR="00994066">
        <w:br w:type="page"/>
      </w:r>
    </w:p>
    <w:p w14:paraId="7212E7A8" w14:textId="77777777" w:rsidR="00994066" w:rsidRPr="00386342" w:rsidRDefault="00994066" w:rsidP="002E72FE">
      <w:pPr>
        <w:pStyle w:val="Heading1"/>
      </w:pPr>
      <w:bookmarkStart w:id="8738" w:name="_Toc318025274"/>
      <w:bookmarkStart w:id="8739" w:name="_Toc223340465"/>
      <w:r w:rsidRPr="00386342">
        <w:t>Ong, Chapter 4: Loan Portfolios and Expected Loss</w:t>
      </w:r>
      <w:bookmarkEnd w:id="8619"/>
      <w:bookmarkEnd w:id="8738"/>
      <w:bookmarkEnd w:id="8739"/>
    </w:p>
    <w:p w14:paraId="261543BB" w14:textId="77777777" w:rsidR="002E72FE" w:rsidRDefault="002E72FE" w:rsidP="00DB35B4">
      <w:pPr>
        <w:pStyle w:val="Text"/>
      </w:pPr>
    </w:p>
    <w:p w14:paraId="01AE8C7C" w14:textId="3C64C1CC" w:rsidR="002E72FE" w:rsidRDefault="002E72FE" w:rsidP="00DB35B4">
      <w:pPr>
        <w:pStyle w:val="Text"/>
      </w:pPr>
      <w:r w:rsidRPr="008568A7">
        <w:rPr>
          <w:noProof/>
          <w:lang w:bidi="ar-SA"/>
        </w:rPr>
        <mc:AlternateContent>
          <mc:Choice Requires="wps">
            <w:drawing>
              <wp:inline distT="0" distB="0" distL="0" distR="0" wp14:anchorId="006B8FC5" wp14:editId="78FD3CE0">
                <wp:extent cx="5772150" cy="4537075"/>
                <wp:effectExtent l="0" t="0" r="0" b="0"/>
                <wp:docPr id="44" name="Text Box 44"/>
                <wp:cNvGraphicFramePr/>
                <a:graphic xmlns:a="http://schemas.openxmlformats.org/drawingml/2006/main">
                  <a:graphicData uri="http://schemas.microsoft.com/office/word/2010/wordprocessingShape">
                    <wps:wsp>
                      <wps:cNvSpPr txBox="1"/>
                      <wps:spPr>
                        <a:xfrm>
                          <a:off x="0" y="0"/>
                          <a:ext cx="5772150" cy="453707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5401DA" w14:textId="77777777" w:rsidR="00BD0D89" w:rsidRPr="002E72FE" w:rsidRDefault="00BD0D89" w:rsidP="002E72FE">
                            <w:pPr>
                              <w:pStyle w:val="Text"/>
                              <w:rPr>
                                <w:b/>
                              </w:rPr>
                            </w:pPr>
                            <w:r w:rsidRPr="002E72FE">
                              <w:rPr>
                                <w:b/>
                              </w:rPr>
                              <w:t>Learning Outcomes:</w:t>
                            </w:r>
                          </w:p>
                          <w:p w14:paraId="6ED7F01E" w14:textId="77777777" w:rsidR="00BD0D89" w:rsidRPr="00974E1C" w:rsidRDefault="00BD0D89" w:rsidP="002E72FE">
                            <w:pPr>
                              <w:pStyle w:val="Text"/>
                            </w:pPr>
                          </w:p>
                          <w:p w14:paraId="6D23ACA0" w14:textId="77777777" w:rsidR="00BD0D89" w:rsidRPr="00386342" w:rsidRDefault="00BD0D89" w:rsidP="002E72FE">
                            <w:pPr>
                              <w:pStyle w:val="Text"/>
                            </w:pPr>
                            <w:r w:rsidRPr="002E72FE">
                              <w:rPr>
                                <w:b/>
                              </w:rPr>
                              <w:t>Describe</w:t>
                            </w:r>
                            <w:r w:rsidRPr="00386342">
                              <w:t xml:space="preserve"> the objectives of measuring credit risk for a bank’s loan portfolio.</w:t>
                            </w:r>
                          </w:p>
                          <w:p w14:paraId="0CA26E63" w14:textId="77777777" w:rsidR="00BD0D89" w:rsidRDefault="00BD0D89" w:rsidP="002E72FE">
                            <w:pPr>
                              <w:pStyle w:val="Text"/>
                            </w:pPr>
                          </w:p>
                          <w:p w14:paraId="4E7193F8" w14:textId="77777777" w:rsidR="00BD0D89" w:rsidRPr="00386342" w:rsidRDefault="00BD0D89" w:rsidP="002E72FE">
                            <w:pPr>
                              <w:pStyle w:val="Text"/>
                            </w:pPr>
                            <w:r w:rsidRPr="002E72FE">
                              <w:rPr>
                                <w:b/>
                              </w:rPr>
                              <w:t>Define, calculate and interpret</w:t>
                            </w:r>
                            <w:r w:rsidRPr="00386342">
                              <w:t xml:space="preserve"> the expected loss for an individual credit instrument.</w:t>
                            </w:r>
                          </w:p>
                          <w:p w14:paraId="76468049" w14:textId="77777777" w:rsidR="00BD0D89" w:rsidRDefault="00BD0D89" w:rsidP="002E72FE">
                            <w:pPr>
                              <w:pStyle w:val="Text"/>
                            </w:pPr>
                          </w:p>
                          <w:p w14:paraId="09B45FA4" w14:textId="77777777" w:rsidR="00BD0D89" w:rsidRPr="00386342" w:rsidRDefault="00BD0D89" w:rsidP="002E72FE">
                            <w:pPr>
                              <w:pStyle w:val="Text"/>
                            </w:pPr>
                            <w:r w:rsidRPr="002E72FE">
                              <w:rPr>
                                <w:b/>
                              </w:rPr>
                              <w:t>Distinguish</w:t>
                            </w:r>
                            <w:r w:rsidRPr="00386342">
                              <w:t xml:space="preserve"> between loan and bond portfolios.</w:t>
                            </w:r>
                          </w:p>
                          <w:p w14:paraId="67C5D870" w14:textId="77777777" w:rsidR="00BD0D89" w:rsidRDefault="00BD0D89" w:rsidP="002E72FE">
                            <w:pPr>
                              <w:pStyle w:val="Text"/>
                            </w:pPr>
                          </w:p>
                          <w:p w14:paraId="2C0D33EE" w14:textId="77777777" w:rsidR="00BD0D89" w:rsidRPr="00386342" w:rsidRDefault="00BD0D89" w:rsidP="002E72FE">
                            <w:pPr>
                              <w:pStyle w:val="Text"/>
                            </w:pPr>
                            <w:r w:rsidRPr="002E72FE">
                              <w:rPr>
                                <w:b/>
                              </w:rPr>
                              <w:t>Explain</w:t>
                            </w:r>
                            <w:r w:rsidRPr="00386342">
                              <w:t xml:space="preserve"> how a credit downgrade or loan default affects the return of a loan.</w:t>
                            </w:r>
                          </w:p>
                          <w:p w14:paraId="118DF2E0" w14:textId="77777777" w:rsidR="00BD0D89" w:rsidRDefault="00BD0D89" w:rsidP="002E72FE">
                            <w:pPr>
                              <w:pStyle w:val="Text"/>
                            </w:pPr>
                          </w:p>
                          <w:p w14:paraId="0DAB44CF" w14:textId="77777777" w:rsidR="00BD0D89" w:rsidRPr="00386342" w:rsidRDefault="00BD0D89" w:rsidP="002E72FE">
                            <w:pPr>
                              <w:pStyle w:val="Text"/>
                            </w:pPr>
                            <w:r w:rsidRPr="002E72FE">
                              <w:rPr>
                                <w:b/>
                              </w:rPr>
                              <w:t>Distinguish</w:t>
                            </w:r>
                            <w:r w:rsidRPr="00386342">
                              <w:t xml:space="preserve"> between expected and unexpected loss.</w:t>
                            </w:r>
                          </w:p>
                          <w:p w14:paraId="7E7B6CF9" w14:textId="77777777" w:rsidR="00BD0D89" w:rsidRDefault="00BD0D89" w:rsidP="002E72FE">
                            <w:pPr>
                              <w:pStyle w:val="Text"/>
                            </w:pPr>
                          </w:p>
                          <w:p w14:paraId="60107A00" w14:textId="77777777" w:rsidR="00BD0D89" w:rsidRPr="00386342" w:rsidRDefault="00BD0D89" w:rsidP="002E72FE">
                            <w:pPr>
                              <w:pStyle w:val="Text"/>
                            </w:pPr>
                            <w:r w:rsidRPr="002E72FE">
                              <w:rPr>
                                <w:b/>
                              </w:rPr>
                              <w:t>Define</w:t>
                            </w:r>
                            <w:r w:rsidRPr="00386342">
                              <w:t xml:space="preserve"> exposures, adjusted exposures, commitments, covenants, and </w:t>
                            </w:r>
                            <w:proofErr w:type="spellStart"/>
                            <w:r w:rsidRPr="00386342">
                              <w:t>outstandings</w:t>
                            </w:r>
                            <w:proofErr w:type="spellEnd"/>
                            <w:r w:rsidRPr="00386342">
                              <w:t>.</w:t>
                            </w:r>
                          </w:p>
                          <w:p w14:paraId="73254144" w14:textId="77777777" w:rsidR="00BD0D89" w:rsidRDefault="00BD0D89" w:rsidP="002E72FE">
                            <w:pPr>
                              <w:pStyle w:val="Text"/>
                            </w:pPr>
                          </w:p>
                          <w:p w14:paraId="7745C3C9" w14:textId="77777777" w:rsidR="00BD0D89" w:rsidRPr="00386342" w:rsidRDefault="00BD0D89" w:rsidP="002E72FE">
                            <w:pPr>
                              <w:pStyle w:val="Text"/>
                            </w:pPr>
                            <w:r w:rsidRPr="00D31B38">
                              <w:rPr>
                                <w:b/>
                              </w:rPr>
                              <w:t>Explain</w:t>
                            </w:r>
                            <w:r w:rsidRPr="00386342">
                              <w:t xml:space="preserve"> how drawn and undrawn portions of a commitment affect exposure.</w:t>
                            </w:r>
                          </w:p>
                          <w:p w14:paraId="4A750069" w14:textId="77777777" w:rsidR="00BD0D89" w:rsidRDefault="00BD0D89" w:rsidP="002E72FE">
                            <w:pPr>
                              <w:pStyle w:val="Text"/>
                            </w:pPr>
                          </w:p>
                          <w:p w14:paraId="059DA8DF" w14:textId="77777777" w:rsidR="00BD0D89" w:rsidRPr="00386342" w:rsidRDefault="00BD0D89" w:rsidP="002E72FE">
                            <w:pPr>
                              <w:pStyle w:val="Text"/>
                            </w:pPr>
                            <w:r w:rsidRPr="00D31B38">
                              <w:rPr>
                                <w:b/>
                              </w:rPr>
                              <w:t>Explain</w:t>
                            </w:r>
                            <w:r w:rsidRPr="00386342">
                              <w:t xml:space="preserve"> how covenants impact exposures.</w:t>
                            </w:r>
                          </w:p>
                          <w:p w14:paraId="0C6415A2" w14:textId="77777777" w:rsidR="00BD0D89" w:rsidRDefault="00BD0D89" w:rsidP="002E72FE">
                            <w:pPr>
                              <w:pStyle w:val="Text"/>
                            </w:pPr>
                          </w:p>
                          <w:p w14:paraId="769E982D" w14:textId="77777777" w:rsidR="00BD0D89" w:rsidRPr="00386342" w:rsidRDefault="00BD0D89" w:rsidP="002E72FE">
                            <w:pPr>
                              <w:pStyle w:val="Text"/>
                            </w:pPr>
                            <w:r w:rsidRPr="00D31B38">
                              <w:rPr>
                                <w:b/>
                              </w:rPr>
                              <w:t>Define</w:t>
                            </w:r>
                            <w:r w:rsidRPr="00386342">
                              <w:t xml:space="preserve"> usage given default and how it impacts expected and unexpected loss.</w:t>
                            </w:r>
                          </w:p>
                          <w:p w14:paraId="3D40FC9F" w14:textId="77777777" w:rsidR="00BD0D89" w:rsidRDefault="00BD0D89" w:rsidP="002E72FE">
                            <w:pPr>
                              <w:pStyle w:val="Text"/>
                            </w:pPr>
                          </w:p>
                          <w:p w14:paraId="0128266C" w14:textId="64D79989" w:rsidR="00BD0D89" w:rsidRPr="00386342" w:rsidRDefault="00BD0D89" w:rsidP="002E72FE">
                            <w:pPr>
                              <w:pStyle w:val="Text"/>
                            </w:pPr>
                            <w:r w:rsidRPr="00D31B38">
                              <w:rPr>
                                <w:b/>
                              </w:rPr>
                              <w:t>Explain</w:t>
                            </w:r>
                            <w:r w:rsidRPr="00386342">
                              <w:t xml:space="preserve"> </w:t>
                            </w:r>
                            <w:r>
                              <w:t xml:space="preserve">the concept of </w:t>
                            </w:r>
                            <w:r w:rsidRPr="00386342">
                              <w:t>credit optionality.</w:t>
                            </w:r>
                          </w:p>
                          <w:p w14:paraId="7C56BBB9" w14:textId="77777777" w:rsidR="00BD0D89" w:rsidRDefault="00BD0D89" w:rsidP="002E72FE">
                            <w:pPr>
                              <w:pStyle w:val="Text"/>
                            </w:pPr>
                          </w:p>
                          <w:p w14:paraId="266C94C8" w14:textId="77777777" w:rsidR="00BD0D89" w:rsidRPr="00386342" w:rsidRDefault="00BD0D89" w:rsidP="002E72FE">
                            <w:pPr>
                              <w:pStyle w:val="Text"/>
                            </w:pPr>
                            <w:r w:rsidRPr="00D31B38">
                              <w:rPr>
                                <w:b/>
                              </w:rPr>
                              <w:t>Describe</w:t>
                            </w:r>
                            <w:r w:rsidRPr="00386342">
                              <w:t xml:space="preserve"> the process of parameterizing credit risk models and its challenges.</w:t>
                            </w:r>
                          </w:p>
                          <w:p w14:paraId="2E94832A" w14:textId="77777777" w:rsidR="00BD0D89" w:rsidRPr="00974E1C" w:rsidRDefault="00BD0D89" w:rsidP="002E72FE">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4" o:spid="_x0000_s1063" type="#_x0000_t202" style="width:454.5pt;height:357.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" fillcolor="#b1c2a3" stroked="f">
                <v:textbox>
                  <w:txbxContent>
                    <w:p w14:paraId="615401DA" w14:textId="77777777" w:rsidR="00BD0D89" w:rsidRPr="002E72FE" w:rsidRDefault="00BD0D89" w:rsidP="002E72FE">
                      <w:pPr>
                        <w:pStyle w:val="Text"/>
                        <w:rPr>
                          <w:b/>
                        </w:rPr>
                      </w:pPr>
                      <w:r w:rsidRPr="002E72FE">
                        <w:rPr>
                          <w:b/>
                        </w:rPr>
                        <w:t>Learning Outcomes:</w:t>
                      </w:r>
                    </w:p>
                    <w:p w14:paraId="6ED7F01E" w14:textId="77777777" w:rsidR="00BD0D89" w:rsidRPr="00974E1C" w:rsidRDefault="00BD0D89" w:rsidP="002E72FE">
                      <w:pPr>
                        <w:pStyle w:val="Text"/>
                      </w:pPr>
                    </w:p>
                    <w:p w14:paraId="6D23ACA0" w14:textId="77777777" w:rsidR="00BD0D89" w:rsidRPr="00386342" w:rsidRDefault="00BD0D89" w:rsidP="002E72FE">
                      <w:pPr>
                        <w:pStyle w:val="Text"/>
                      </w:pPr>
                      <w:r w:rsidRPr="002E72FE">
                        <w:rPr>
                          <w:b/>
                        </w:rPr>
                        <w:t>Describe</w:t>
                      </w:r>
                      <w:r w:rsidRPr="00386342">
                        <w:t xml:space="preserve"> the objectives of measuring credit risk for a bank’s loan portfolio.</w:t>
                      </w:r>
                    </w:p>
                    <w:p w14:paraId="0CA26E63" w14:textId="77777777" w:rsidR="00BD0D89" w:rsidRDefault="00BD0D89" w:rsidP="002E72FE">
                      <w:pPr>
                        <w:pStyle w:val="Text"/>
                      </w:pPr>
                    </w:p>
                    <w:p w14:paraId="4E7193F8" w14:textId="77777777" w:rsidR="00BD0D89" w:rsidRPr="00386342" w:rsidRDefault="00BD0D89" w:rsidP="002E72FE">
                      <w:pPr>
                        <w:pStyle w:val="Text"/>
                      </w:pPr>
                      <w:r w:rsidRPr="002E72FE">
                        <w:rPr>
                          <w:b/>
                        </w:rPr>
                        <w:t>Define, calculate and interpret</w:t>
                      </w:r>
                      <w:r w:rsidRPr="00386342">
                        <w:t xml:space="preserve"> the expected loss for an individual credit instrument.</w:t>
                      </w:r>
                    </w:p>
                    <w:p w14:paraId="76468049" w14:textId="77777777" w:rsidR="00BD0D89" w:rsidRDefault="00BD0D89" w:rsidP="002E72FE">
                      <w:pPr>
                        <w:pStyle w:val="Text"/>
                      </w:pPr>
                    </w:p>
                    <w:p w14:paraId="09B45FA4" w14:textId="77777777" w:rsidR="00BD0D89" w:rsidRPr="00386342" w:rsidRDefault="00BD0D89" w:rsidP="002E72FE">
                      <w:pPr>
                        <w:pStyle w:val="Text"/>
                      </w:pPr>
                      <w:r w:rsidRPr="002E72FE">
                        <w:rPr>
                          <w:b/>
                        </w:rPr>
                        <w:t>Distinguish</w:t>
                      </w:r>
                      <w:r w:rsidRPr="00386342">
                        <w:t xml:space="preserve"> between loan and bond portfolios.</w:t>
                      </w:r>
                    </w:p>
                    <w:p w14:paraId="67C5D870" w14:textId="77777777" w:rsidR="00BD0D89" w:rsidRDefault="00BD0D89" w:rsidP="002E72FE">
                      <w:pPr>
                        <w:pStyle w:val="Text"/>
                      </w:pPr>
                    </w:p>
                    <w:p w14:paraId="2C0D33EE" w14:textId="77777777" w:rsidR="00BD0D89" w:rsidRPr="00386342" w:rsidRDefault="00BD0D89" w:rsidP="002E72FE">
                      <w:pPr>
                        <w:pStyle w:val="Text"/>
                      </w:pPr>
                      <w:r w:rsidRPr="002E72FE">
                        <w:rPr>
                          <w:b/>
                        </w:rPr>
                        <w:t>Explain</w:t>
                      </w:r>
                      <w:r w:rsidRPr="00386342">
                        <w:t xml:space="preserve"> how a credit downgrade or loan default affects the return of a loan.</w:t>
                      </w:r>
                    </w:p>
                    <w:p w14:paraId="118DF2E0" w14:textId="77777777" w:rsidR="00BD0D89" w:rsidRDefault="00BD0D89" w:rsidP="002E72FE">
                      <w:pPr>
                        <w:pStyle w:val="Text"/>
                      </w:pPr>
                    </w:p>
                    <w:p w14:paraId="0DAB44CF" w14:textId="77777777" w:rsidR="00BD0D89" w:rsidRPr="00386342" w:rsidRDefault="00BD0D89" w:rsidP="002E72FE">
                      <w:pPr>
                        <w:pStyle w:val="Text"/>
                      </w:pPr>
                      <w:r w:rsidRPr="002E72FE">
                        <w:rPr>
                          <w:b/>
                        </w:rPr>
                        <w:t>Distinguish</w:t>
                      </w:r>
                      <w:r w:rsidRPr="00386342">
                        <w:t xml:space="preserve"> between expected and unexpected loss.</w:t>
                      </w:r>
                    </w:p>
                    <w:p w14:paraId="7E7B6CF9" w14:textId="77777777" w:rsidR="00BD0D89" w:rsidRDefault="00BD0D89" w:rsidP="002E72FE">
                      <w:pPr>
                        <w:pStyle w:val="Text"/>
                      </w:pPr>
                    </w:p>
                    <w:p w14:paraId="60107A00" w14:textId="77777777" w:rsidR="00BD0D89" w:rsidRPr="00386342" w:rsidRDefault="00BD0D89" w:rsidP="002E72FE">
                      <w:pPr>
                        <w:pStyle w:val="Text"/>
                      </w:pPr>
                      <w:r w:rsidRPr="002E72FE">
                        <w:rPr>
                          <w:b/>
                        </w:rPr>
                        <w:t>Define</w:t>
                      </w:r>
                      <w:r w:rsidRPr="00386342">
                        <w:t xml:space="preserve"> exposures, adjusted exposures, commitments, covenants, and </w:t>
                      </w:r>
                      <w:proofErr w:type="spellStart"/>
                      <w:r w:rsidRPr="00386342">
                        <w:t>outstandings</w:t>
                      </w:r>
                      <w:proofErr w:type="spellEnd"/>
                      <w:r w:rsidRPr="00386342">
                        <w:t>.</w:t>
                      </w:r>
                    </w:p>
                    <w:p w14:paraId="73254144" w14:textId="77777777" w:rsidR="00BD0D89" w:rsidRDefault="00BD0D89" w:rsidP="002E72FE">
                      <w:pPr>
                        <w:pStyle w:val="Text"/>
                      </w:pPr>
                    </w:p>
                    <w:p w14:paraId="7745C3C9" w14:textId="77777777" w:rsidR="00BD0D89" w:rsidRPr="00386342" w:rsidRDefault="00BD0D89" w:rsidP="002E72FE">
                      <w:pPr>
                        <w:pStyle w:val="Text"/>
                      </w:pPr>
                      <w:r w:rsidRPr="00D31B38">
                        <w:rPr>
                          <w:b/>
                        </w:rPr>
                        <w:t>Explain</w:t>
                      </w:r>
                      <w:r w:rsidRPr="00386342">
                        <w:t xml:space="preserve"> how drawn and undrawn portions of a commitment affect exposure.</w:t>
                      </w:r>
                    </w:p>
                    <w:p w14:paraId="4A750069" w14:textId="77777777" w:rsidR="00BD0D89" w:rsidRDefault="00BD0D89" w:rsidP="002E72FE">
                      <w:pPr>
                        <w:pStyle w:val="Text"/>
                      </w:pPr>
                    </w:p>
                    <w:p w14:paraId="059DA8DF" w14:textId="77777777" w:rsidR="00BD0D89" w:rsidRPr="00386342" w:rsidRDefault="00BD0D89" w:rsidP="002E72FE">
                      <w:pPr>
                        <w:pStyle w:val="Text"/>
                      </w:pPr>
                      <w:r w:rsidRPr="00D31B38">
                        <w:rPr>
                          <w:b/>
                        </w:rPr>
                        <w:t>Explain</w:t>
                      </w:r>
                      <w:r w:rsidRPr="00386342">
                        <w:t xml:space="preserve"> how covenants impact exposures.</w:t>
                      </w:r>
                    </w:p>
                    <w:p w14:paraId="0C6415A2" w14:textId="77777777" w:rsidR="00BD0D89" w:rsidRDefault="00BD0D89" w:rsidP="002E72FE">
                      <w:pPr>
                        <w:pStyle w:val="Text"/>
                      </w:pPr>
                    </w:p>
                    <w:p w14:paraId="769E982D" w14:textId="77777777" w:rsidR="00BD0D89" w:rsidRPr="00386342" w:rsidRDefault="00BD0D89" w:rsidP="002E72FE">
                      <w:pPr>
                        <w:pStyle w:val="Text"/>
                      </w:pPr>
                      <w:r w:rsidRPr="00D31B38">
                        <w:rPr>
                          <w:b/>
                        </w:rPr>
                        <w:t>Define</w:t>
                      </w:r>
                      <w:r w:rsidRPr="00386342">
                        <w:t xml:space="preserve"> usage given default and how it impacts expected and unexpected loss.</w:t>
                      </w:r>
                    </w:p>
                    <w:p w14:paraId="3D40FC9F" w14:textId="77777777" w:rsidR="00BD0D89" w:rsidRDefault="00BD0D89" w:rsidP="002E72FE">
                      <w:pPr>
                        <w:pStyle w:val="Text"/>
                      </w:pPr>
                    </w:p>
                    <w:p w14:paraId="0128266C" w14:textId="64D79989" w:rsidR="00BD0D89" w:rsidRPr="00386342" w:rsidRDefault="00BD0D89" w:rsidP="002E72FE">
                      <w:pPr>
                        <w:pStyle w:val="Text"/>
                      </w:pPr>
                      <w:r w:rsidRPr="00D31B38">
                        <w:rPr>
                          <w:b/>
                        </w:rPr>
                        <w:t>Explain</w:t>
                      </w:r>
                      <w:r w:rsidRPr="00386342">
                        <w:t xml:space="preserve"> </w:t>
                      </w:r>
                      <w:r>
                        <w:t xml:space="preserve">the concept of </w:t>
                      </w:r>
                      <w:r w:rsidRPr="00386342">
                        <w:t>credit optionality.</w:t>
                      </w:r>
                    </w:p>
                    <w:p w14:paraId="7C56BBB9" w14:textId="77777777" w:rsidR="00BD0D89" w:rsidRDefault="00BD0D89" w:rsidP="002E72FE">
                      <w:pPr>
                        <w:pStyle w:val="Text"/>
                      </w:pPr>
                    </w:p>
                    <w:p w14:paraId="266C94C8" w14:textId="77777777" w:rsidR="00BD0D89" w:rsidRPr="00386342" w:rsidRDefault="00BD0D89" w:rsidP="002E72FE">
                      <w:pPr>
                        <w:pStyle w:val="Text"/>
                      </w:pPr>
                      <w:r w:rsidRPr="00D31B38">
                        <w:rPr>
                          <w:b/>
                        </w:rPr>
                        <w:t>Describe</w:t>
                      </w:r>
                      <w:r w:rsidRPr="00386342">
                        <w:t xml:space="preserve"> the process of parameterizing credit risk models and its challenges.</w:t>
                      </w:r>
                    </w:p>
                    <w:p w14:paraId="2E94832A" w14:textId="77777777" w:rsidR="00BD0D89" w:rsidRPr="00974E1C" w:rsidRDefault="00BD0D89" w:rsidP="002E72FE">
                      <w:pPr>
                        <w:pStyle w:val="Text"/>
                      </w:pPr>
                    </w:p>
                  </w:txbxContent>
                </v:textbox>
                <w10:anchorlock/>
              </v:shape>
            </w:pict>
          </mc:Fallback>
        </mc:AlternateContent>
      </w:r>
    </w:p>
    <w:p w14:paraId="3CE04C8C" w14:textId="77777777" w:rsidR="00994066" w:rsidRPr="00386342" w:rsidRDefault="00994066" w:rsidP="00D31B38">
      <w:pPr>
        <w:pStyle w:val="Heading2"/>
      </w:pPr>
      <w:bookmarkStart w:id="8740" w:name="_Toc223340466"/>
      <w:r w:rsidRPr="00386342">
        <w:t>Describe the objectives of measuring credit risk for a bank’s loan portfolio.</w:t>
      </w:r>
      <w:bookmarkEnd w:id="8740"/>
    </w:p>
    <w:p w14:paraId="03E55880" w14:textId="77777777" w:rsidR="00994066" w:rsidRPr="00386342" w:rsidRDefault="00994066" w:rsidP="00DB35B4">
      <w:pPr>
        <w:pStyle w:val="Text"/>
      </w:pPr>
      <w:r w:rsidRPr="00386342">
        <w:t>Despite innovations (e.g., securitization, credit derivatives), banks must inevitably put highly illiquid assets on the balance sheet</w:t>
      </w:r>
    </w:p>
    <w:p w14:paraId="07B1CE55" w14:textId="77777777" w:rsidR="00D31B38" w:rsidRDefault="00D31B38" w:rsidP="00DB35B4">
      <w:pPr>
        <w:pStyle w:val="Text"/>
      </w:pPr>
    </w:p>
    <w:p w14:paraId="1080DE7A" w14:textId="77777777" w:rsidR="00994066" w:rsidRPr="00386342" w:rsidRDefault="00994066" w:rsidP="00DB35B4">
      <w:pPr>
        <w:pStyle w:val="Text"/>
      </w:pPr>
      <w:r w:rsidRPr="00386342">
        <w:t>Ong: Illiquid assets are “loan portfolio”</w:t>
      </w:r>
    </w:p>
    <w:p w14:paraId="4B4535CC" w14:textId="77777777" w:rsidR="00D31B38" w:rsidRDefault="00D31B38" w:rsidP="00DB35B4">
      <w:pPr>
        <w:pStyle w:val="Text"/>
      </w:pPr>
    </w:p>
    <w:p w14:paraId="3AE395BC" w14:textId="77777777" w:rsidR="00994066" w:rsidRPr="00386342" w:rsidRDefault="00994066" w:rsidP="00DB35B4">
      <w:pPr>
        <w:pStyle w:val="Text"/>
      </w:pPr>
      <w:r w:rsidRPr="00386342">
        <w:t>Bank must have a means of quantifying unanticipated change in value of risk assets</w:t>
      </w:r>
    </w:p>
    <w:p w14:paraId="47F4159A" w14:textId="77777777" w:rsidR="00994066" w:rsidRPr="00386342" w:rsidRDefault="00994066" w:rsidP="00DB35B4">
      <w:pPr>
        <w:pStyle w:val="Text"/>
      </w:pPr>
      <w:r w:rsidRPr="00386342">
        <w:t>Motivated by two main objectives:</w:t>
      </w:r>
    </w:p>
    <w:p w14:paraId="392D9F50" w14:textId="77777777" w:rsidR="00D31B38" w:rsidRDefault="00D31B38" w:rsidP="00DB35B4">
      <w:pPr>
        <w:pStyle w:val="Text"/>
      </w:pPr>
    </w:p>
    <w:p w14:paraId="79ED99A5" w14:textId="77777777" w:rsidR="00994066" w:rsidRPr="00386342" w:rsidRDefault="00994066" w:rsidP="00DB35B4">
      <w:pPr>
        <w:pStyle w:val="Text"/>
      </w:pPr>
      <w:r w:rsidRPr="00386342">
        <w:t>Quantify measures of credit risk</w:t>
      </w:r>
    </w:p>
    <w:p w14:paraId="26458F7D" w14:textId="77777777" w:rsidR="00D31B38" w:rsidRDefault="00D31B38" w:rsidP="00DB35B4">
      <w:pPr>
        <w:pStyle w:val="Text"/>
      </w:pPr>
    </w:p>
    <w:p w14:paraId="2B2C53F1" w14:textId="77777777" w:rsidR="00994066" w:rsidRPr="00386342" w:rsidRDefault="00994066" w:rsidP="00DB35B4">
      <w:pPr>
        <w:pStyle w:val="Text"/>
      </w:pPr>
      <w:r w:rsidRPr="00386342">
        <w:t xml:space="preserve">Devise </w:t>
      </w:r>
      <w:r w:rsidRPr="00FC3197">
        <w:t>risk-adjusted return measures</w:t>
      </w:r>
    </w:p>
    <w:p w14:paraId="5E9D07E9" w14:textId="77777777" w:rsidR="00994066" w:rsidRPr="00386342" w:rsidRDefault="00994066" w:rsidP="00D31B38">
      <w:pPr>
        <w:pStyle w:val="Heading2"/>
      </w:pPr>
      <w:bookmarkStart w:id="8741" w:name="_Toc223340467"/>
      <w:r w:rsidRPr="00386342">
        <w:t>Define, calculate and interpret the expected loss for an individual credit instrument.</w:t>
      </w:r>
      <w:bookmarkEnd w:id="8741"/>
    </w:p>
    <w:p w14:paraId="49455ACC" w14:textId="77777777" w:rsidR="00994066" w:rsidRPr="00D31B38" w:rsidRDefault="00994066" w:rsidP="00D31B38">
      <w:pPr>
        <w:pStyle w:val="Text"/>
      </w:pPr>
      <w:r w:rsidRPr="00D31B38">
        <w:t>Expected loss = Assured payment at maturity time T x Loss Given Default (LGD) x Probability that default occurs before maturity T (PD)</w:t>
      </w:r>
    </w:p>
    <w:p w14:paraId="559E7691" w14:textId="77777777" w:rsidR="00D31B38" w:rsidRDefault="00D31B38" w:rsidP="00D31B38">
      <w:pPr>
        <w:pStyle w:val="Text"/>
      </w:pPr>
    </w:p>
    <w:p w14:paraId="3B376F72" w14:textId="77777777" w:rsidR="00D31B38" w:rsidRDefault="00994066" w:rsidP="00D31B38">
      <w:pPr>
        <w:pStyle w:val="Text"/>
      </w:pPr>
      <w:r w:rsidRPr="00D31B38">
        <w:t xml:space="preserve">However, “Assure payment at maturity time T” should be replaced with “Exposure.” </w:t>
      </w:r>
    </w:p>
    <w:p w14:paraId="04B92632" w14:textId="58BB28ED" w:rsidR="00994066" w:rsidRPr="00D31B38" w:rsidRDefault="00994066" w:rsidP="00D31B38">
      <w:pPr>
        <w:pStyle w:val="Text"/>
      </w:pPr>
      <w:r w:rsidRPr="00D31B38">
        <w:t>Therefore, the key formula is given by:</w:t>
      </w:r>
    </w:p>
    <w:p w14:paraId="1F1DF500" w14:textId="77777777" w:rsidR="00D31B38" w:rsidRDefault="00D31B38" w:rsidP="00D31B38">
      <w:pPr>
        <w:pStyle w:val="Text"/>
      </w:pPr>
    </w:p>
    <w:p w14:paraId="4DFAF6B9" w14:textId="77777777" w:rsidR="00994066" w:rsidRPr="00D31B38" w:rsidRDefault="00994066" w:rsidP="00D31B38">
      <w:pPr>
        <w:pStyle w:val="Text"/>
      </w:pPr>
      <w:r w:rsidRPr="00D31B38">
        <w:t>Expected loss = Exposure (at default, EAD) x Loss Given Default (LGD) x Probability of default (PD)</w:t>
      </w:r>
    </w:p>
    <w:p w14:paraId="5B4CBFDD" w14:textId="77777777" w:rsidR="00D31B38" w:rsidRDefault="00D31B38" w:rsidP="00D31B38">
      <w:pPr>
        <w:pStyle w:val="Text"/>
      </w:pPr>
    </w:p>
    <w:p w14:paraId="2FD7F7A4" w14:textId="77777777" w:rsidR="00994066" w:rsidRPr="00D31B38" w:rsidRDefault="00994066" w:rsidP="00D31B38">
      <w:pPr>
        <w:pStyle w:val="Text"/>
      </w:pPr>
      <w:r w:rsidRPr="00D31B38">
        <w:t>Or, equivalently:</w:t>
      </w:r>
    </w:p>
    <w:p w14:paraId="2A696A56" w14:textId="77777777" w:rsidR="00D31B38" w:rsidRDefault="00D31B38" w:rsidP="00D31B38">
      <w:pPr>
        <w:pStyle w:val="Text"/>
      </w:pPr>
    </w:p>
    <w:p w14:paraId="0B441FA7" w14:textId="32509C63" w:rsidR="00994066" w:rsidRPr="00D31B38" w:rsidRDefault="00994066" w:rsidP="00D31B38">
      <w:pPr>
        <w:pStyle w:val="Text"/>
      </w:pPr>
      <w:r w:rsidRPr="00D31B38">
        <w:t>Expected loss = Exposure at default (EAD) x Loss Given Default (LGD) x Expected Default Frequency (EDF)</w:t>
      </w:r>
    </w:p>
    <w:p w14:paraId="598C5BCD" w14:textId="77777777" w:rsidR="00D31B38" w:rsidRDefault="00D31B38" w:rsidP="00DB35B4">
      <w:pPr>
        <w:pStyle w:val="Text"/>
      </w:pPr>
    </w:p>
    <w:p w14:paraId="4F7F11AC" w14:textId="4B0A299F" w:rsidR="00994066" w:rsidRDefault="00994066">
      <w:pPr>
        <w:pStyle w:val="Text"/>
        <w:jc w:val="center"/>
        <w:pPrChange w:id="8742" w:author="Aleksander Hansen" w:date="2013-02-16T23:54:00Z">
          <w:pPr>
            <w:pStyle w:val="Text"/>
          </w:pPr>
        </w:pPrChange>
      </w:pPr>
      <w:r w:rsidRPr="00386342">
        <w:rPr>
          <w:noProof/>
          <w:lang w:bidi="ar-SA"/>
        </w:rPr>
        <mc:AlternateContent>
          <mc:Choice Requires="wps">
            <w:drawing>
              <wp:anchor distT="0" distB="0" distL="114300" distR="114300" simplePos="0" relativeHeight="251773440" behindDoc="0" locked="0" layoutInCell="1" allowOverlap="1" wp14:anchorId="6A3037B4" wp14:editId="56D5D5B9">
                <wp:simplePos x="0" y="0"/>
                <wp:positionH relativeFrom="column">
                  <wp:posOffset>1890395</wp:posOffset>
                </wp:positionH>
                <wp:positionV relativeFrom="paragraph">
                  <wp:posOffset>652780</wp:posOffset>
                </wp:positionV>
                <wp:extent cx="1590040" cy="734060"/>
                <wp:effectExtent l="0" t="0" r="0" b="275590"/>
                <wp:wrapNone/>
                <wp:docPr id="202" name="AutoShape 27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040" cy="734060"/>
                        </a:xfrm>
                        <a:prstGeom prst="wedgeRoundRectCallout">
                          <a:avLst>
                            <a:gd name="adj1" fmla="val -18889"/>
                            <a:gd name="adj2" fmla="val 83995"/>
                            <a:gd name="adj3" fmla="val 16667"/>
                          </a:avLst>
                        </a:prstGeom>
                        <a:solidFill>
                          <a:schemeClr val="accent1">
                            <a:lumMod val="20000"/>
                            <a:lumOff val="80000"/>
                          </a:schemeClr>
                        </a:solidFill>
                        <a:ln w="19050">
                          <a:noFill/>
                          <a:miter lim="800000"/>
                          <a:headEnd/>
                          <a:tailEnd/>
                        </a:ln>
                      </wps:spPr>
                      <wps:txbx>
                        <w:txbxContent>
                          <w:p w14:paraId="294DAEA1" w14:textId="77777777" w:rsidR="00BD0D89" w:rsidRPr="00930C9D" w:rsidRDefault="00BD0D89" w:rsidP="00994066">
                            <w:pPr>
                              <w:rPr>
                                <w:b/>
                                <w:szCs w:val="20"/>
                              </w:rPr>
                            </w:pPr>
                            <w:r w:rsidRPr="00930C9D">
                              <w:rPr>
                                <w:b/>
                                <w:szCs w:val="20"/>
                              </w:rPr>
                              <w:t>Probability of Default (Exp Default Freq.)</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2" coordsize="21600,21600" o:spt="62" adj="1350,25920" path="m3600,0qx0,3600l0@8@12@24,0@9,,18000qy3600,21600l@6,21600@15@27@7,21600,18000,21600qx21600,18000l21600@9@18@30,21600@8,21600,3600qy18000,0l@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2730" o:spid="_x0000_s1064" type="#_x0000_t62" style="position:absolute;left:0;text-align:left;margin-left:148.85pt;margin-top:51.4pt;width:125.2pt;height:57.8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" adj="6720,28943" fillcolor="#dbe5f1 [660]" stroked="f" strokeweight="1.5pt">
                <v:textbox>
                  <w:txbxContent>
                    <w:p w14:paraId="294DAEA1" w14:textId="77777777" w:rsidR="00BD0D89" w:rsidRPr="00930C9D" w:rsidRDefault="00BD0D89" w:rsidP="00994066">
                      <w:pPr>
                        <w:rPr>
                          <w:b/>
                          <w:szCs w:val="20"/>
                        </w:rPr>
                      </w:pPr>
                      <w:r w:rsidRPr="00930C9D">
                        <w:rPr>
                          <w:b/>
                          <w:szCs w:val="20"/>
                        </w:rPr>
                        <w:t>Probability of Default (Exp Default Freq.)</w:t>
                      </w:r>
                    </w:p>
                  </w:txbxContent>
                </v:textbox>
              </v:shape>
            </w:pict>
          </mc:Fallback>
        </mc:AlternateContent>
      </w:r>
      <w:r w:rsidR="0051240F">
        <w:pict w14:anchorId="15E121F3">
          <v:shape id="_x0000_i1144" type="#_x0000_t75" style="width:164.2pt;height:46.9pt">
            <v:imagedata r:id="rId228" o:title=""/>
          </v:shape>
        </w:pict>
      </w:r>
    </w:p>
    <w:p w14:paraId="51CA93E2" w14:textId="77777777" w:rsidR="00D31B38" w:rsidRPr="00386342" w:rsidRDefault="00D31B38" w:rsidP="00DB35B4">
      <w:pPr>
        <w:pStyle w:val="Text"/>
      </w:pPr>
    </w:p>
    <w:p w14:paraId="58D5E2AD" w14:textId="73CB19FD" w:rsidR="00994066" w:rsidRPr="00386342" w:rsidRDefault="00994066" w:rsidP="00DB35B4">
      <w:pPr>
        <w:pStyle w:val="Text"/>
      </w:pPr>
      <w:r w:rsidRPr="00386342">
        <w:rPr>
          <w:noProof/>
          <w:lang w:bidi="ar-SA"/>
        </w:rPr>
        <w:drawing>
          <wp:anchor distT="0" distB="0" distL="114300" distR="114300" simplePos="0" relativeHeight="251724288" behindDoc="0" locked="0" layoutInCell="1" allowOverlap="1" wp14:anchorId="19E8AF08" wp14:editId="0CAB1F22">
            <wp:simplePos x="0" y="0"/>
            <wp:positionH relativeFrom="column">
              <wp:posOffset>84455</wp:posOffset>
            </wp:positionH>
            <wp:positionV relativeFrom="paragraph">
              <wp:posOffset>138430</wp:posOffset>
            </wp:positionV>
            <wp:extent cx="5315585" cy="2061210"/>
            <wp:effectExtent l="0" t="0" r="0" b="0"/>
            <wp:wrapThrough wrapText="bothSides">
              <wp:wrapPolygon edited="0">
                <wp:start x="11870" y="0"/>
                <wp:lineTo x="11870" y="4259"/>
                <wp:lineTo x="0" y="5057"/>
                <wp:lineTo x="0" y="16237"/>
                <wp:lineTo x="11870" y="17035"/>
                <wp:lineTo x="11870" y="21294"/>
                <wp:lineTo x="12386" y="21294"/>
                <wp:lineTo x="12489" y="21294"/>
                <wp:lineTo x="14037" y="17035"/>
                <wp:lineTo x="17753" y="17035"/>
                <wp:lineTo x="20746" y="15172"/>
                <wp:lineTo x="20849" y="6654"/>
                <wp:lineTo x="20023" y="6122"/>
                <wp:lineTo x="14037" y="4259"/>
                <wp:lineTo x="12386" y="0"/>
                <wp:lineTo x="11870" y="0"/>
              </wp:wrapPolygon>
            </wp:wrapThrough>
            <wp:docPr id="9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9" r:lo="rId230" r:qs="rId231" r:cs="rId232"/>
              </a:graphicData>
            </a:graphic>
            <wp14:sizeRelH relativeFrom="margin">
              <wp14:pctWidth>0</wp14:pctWidth>
            </wp14:sizeRelH>
            <wp14:sizeRelV relativeFrom="margin">
              <wp14:pctHeight>0</wp14:pctHeight>
            </wp14:sizeRelV>
          </wp:anchor>
        </w:drawing>
      </w:r>
    </w:p>
    <w:p w14:paraId="2065F5F8" w14:textId="51B0F4C6" w:rsidR="00994066" w:rsidRPr="00386342" w:rsidRDefault="00D31B38" w:rsidP="00DB35B4">
      <w:pPr>
        <w:pStyle w:val="Text"/>
      </w:pPr>
      <w:r w:rsidRPr="00386342">
        <w:rPr>
          <w:noProof/>
          <w:lang w:bidi="ar-SA"/>
        </w:rPr>
        <mc:AlternateContent>
          <mc:Choice Requires="wps">
            <w:drawing>
              <wp:anchor distT="0" distB="0" distL="114300" distR="114300" simplePos="0" relativeHeight="251774464" behindDoc="0" locked="0" layoutInCell="1" allowOverlap="1" wp14:anchorId="6474F22C" wp14:editId="1BD60E9B">
                <wp:simplePos x="0" y="0"/>
                <wp:positionH relativeFrom="column">
                  <wp:posOffset>3716020</wp:posOffset>
                </wp:positionH>
                <wp:positionV relativeFrom="paragraph">
                  <wp:posOffset>143510</wp:posOffset>
                </wp:positionV>
                <wp:extent cx="1510030" cy="383540"/>
                <wp:effectExtent l="0" t="0" r="0" b="226060"/>
                <wp:wrapNone/>
                <wp:docPr id="201" name="AutoShape 27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0030" cy="383540"/>
                        </a:xfrm>
                        <a:prstGeom prst="wedgeRoundRectCallout">
                          <a:avLst>
                            <a:gd name="adj1" fmla="val 20435"/>
                            <a:gd name="adj2" fmla="val 106125"/>
                            <a:gd name="adj3" fmla="val 16667"/>
                          </a:avLst>
                        </a:prstGeom>
                        <a:solidFill>
                          <a:srgbClr val="FFFF00"/>
                        </a:solidFill>
                        <a:ln w="19050">
                          <a:noFill/>
                          <a:miter lim="800000"/>
                          <a:headEnd/>
                          <a:tailEnd/>
                        </a:ln>
                      </wps:spPr>
                      <wps:txbx>
                        <w:txbxContent>
                          <w:p w14:paraId="0ABC5EDC" w14:textId="77777777" w:rsidR="00BD0D89" w:rsidRPr="00815F27" w:rsidRDefault="00BD0D89" w:rsidP="00994066">
                            <w:pPr>
                              <w:jc w:val="center"/>
                              <w:rPr>
                                <w:b/>
                                <w:szCs w:val="20"/>
                              </w:rPr>
                            </w:pPr>
                            <w:r w:rsidRPr="00815F27">
                              <w:rPr>
                                <w:b/>
                                <w:szCs w:val="20"/>
                              </w:rPr>
                              <w:t>Expected Loss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34" o:spid="_x0000_s1065" type="#_x0000_t62" style="position:absolute;margin-left:292.6pt;margin-top:11.3pt;width:118.9pt;height:30.2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" adj="15214,33723" fillcolor="yellow" stroked="f" strokeweight="1.5pt">
                <v:textbox>
                  <w:txbxContent>
                    <w:p w14:paraId="0ABC5EDC" w14:textId="77777777" w:rsidR="00BD0D89" w:rsidRPr="00815F27" w:rsidRDefault="00BD0D89" w:rsidP="00994066">
                      <w:pPr>
                        <w:jc w:val="center"/>
                        <w:rPr>
                          <w:b/>
                          <w:szCs w:val="20"/>
                        </w:rPr>
                      </w:pPr>
                      <w:r w:rsidRPr="00815F27">
                        <w:rPr>
                          <w:b/>
                          <w:szCs w:val="20"/>
                        </w:rPr>
                        <w:t>Expected Loss</w:t>
                      </w:r>
                    </w:p>
                  </w:txbxContent>
                </v:textbox>
              </v:shape>
            </w:pict>
          </mc:Fallback>
        </mc:AlternateContent>
      </w:r>
    </w:p>
    <w:p w14:paraId="0299ECE3" w14:textId="77777777" w:rsidR="00994066" w:rsidRPr="00386342" w:rsidRDefault="00994066" w:rsidP="00DB35B4">
      <w:pPr>
        <w:pStyle w:val="Text"/>
      </w:pPr>
    </w:p>
    <w:p w14:paraId="66216002" w14:textId="77777777" w:rsidR="00994066" w:rsidRPr="00386342" w:rsidRDefault="00994066" w:rsidP="00DB35B4">
      <w:pPr>
        <w:pStyle w:val="Text"/>
      </w:pPr>
    </w:p>
    <w:p w14:paraId="296D18A1" w14:textId="77777777" w:rsidR="00994066" w:rsidRPr="00386342" w:rsidRDefault="00994066" w:rsidP="00DB35B4">
      <w:pPr>
        <w:pStyle w:val="Text"/>
      </w:pPr>
    </w:p>
    <w:p w14:paraId="5956922F" w14:textId="177067ED" w:rsidR="00994066" w:rsidRPr="00386342" w:rsidRDefault="00994066" w:rsidP="00DB35B4">
      <w:pPr>
        <w:pStyle w:val="Text"/>
      </w:pPr>
    </w:p>
    <w:p w14:paraId="6932E9AB" w14:textId="77777777" w:rsidR="00994066" w:rsidRPr="00386342" w:rsidRDefault="00994066" w:rsidP="00DB35B4">
      <w:pPr>
        <w:pStyle w:val="Text"/>
      </w:pPr>
    </w:p>
    <w:p w14:paraId="613B21BB" w14:textId="4E4FA33F" w:rsidR="00994066" w:rsidRPr="00386342" w:rsidRDefault="00D31B38" w:rsidP="00DB35B4">
      <w:pPr>
        <w:pStyle w:val="Text"/>
      </w:pPr>
      <w:r w:rsidRPr="00386342">
        <w:rPr>
          <w:noProof/>
          <w:lang w:bidi="ar-SA"/>
        </w:rPr>
        <mc:AlternateContent>
          <mc:Choice Requires="wps">
            <w:drawing>
              <wp:anchor distT="0" distB="0" distL="114300" distR="114300" simplePos="0" relativeHeight="251776512" behindDoc="0" locked="0" layoutInCell="1" allowOverlap="1" wp14:anchorId="33CB5845" wp14:editId="1596124D">
                <wp:simplePos x="0" y="0"/>
                <wp:positionH relativeFrom="column">
                  <wp:posOffset>-2558127</wp:posOffset>
                </wp:positionH>
                <wp:positionV relativeFrom="paragraph">
                  <wp:posOffset>404091</wp:posOffset>
                </wp:positionV>
                <wp:extent cx="1703070" cy="503555"/>
                <wp:effectExtent l="0" t="285750" r="0" b="0"/>
                <wp:wrapNone/>
                <wp:docPr id="200" name="AutoShape 27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3070" cy="503555"/>
                        </a:xfrm>
                        <a:prstGeom prst="wedgeRoundRectCallout">
                          <a:avLst>
                            <a:gd name="adj1" fmla="val -5444"/>
                            <a:gd name="adj2" fmla="val -107296"/>
                            <a:gd name="adj3" fmla="val 16667"/>
                          </a:avLst>
                        </a:prstGeom>
                        <a:solidFill>
                          <a:schemeClr val="accent1">
                            <a:lumMod val="20000"/>
                            <a:lumOff val="80000"/>
                          </a:schemeClr>
                        </a:solidFill>
                        <a:ln w="19050">
                          <a:noFill/>
                          <a:miter lim="800000"/>
                          <a:headEnd/>
                          <a:tailEnd/>
                        </a:ln>
                      </wps:spPr>
                      <wps:txbx>
                        <w:txbxContent>
                          <w:p w14:paraId="63FF209D" w14:textId="77777777" w:rsidR="00BD0D89" w:rsidRPr="00930C9D" w:rsidRDefault="00BD0D89" w:rsidP="00994066">
                            <w:pPr>
                              <w:rPr>
                                <w:b/>
                                <w:szCs w:val="20"/>
                              </w:rPr>
                            </w:pPr>
                            <w:r w:rsidRPr="00930C9D">
                              <w:rPr>
                                <w:b/>
                                <w:szCs w:val="20"/>
                              </w:rPr>
                              <w:t>Loss Given Default = 1 – Recovery Rate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36" o:spid="_x0000_s1066" type="#_x0000_t62" style="position:absolute;margin-left:-201.4pt;margin-top:31.8pt;width:134.1pt;height:39.6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" adj="9624,-12376" fillcolor="#dbe5f1 [660]" stroked="f" strokeweight="1.5pt">
                <v:textbox>
                  <w:txbxContent>
                    <w:p w14:paraId="63FF209D" w14:textId="77777777" w:rsidR="00BD0D89" w:rsidRPr="00930C9D" w:rsidRDefault="00BD0D89" w:rsidP="00994066">
                      <w:pPr>
                        <w:rPr>
                          <w:b/>
                          <w:szCs w:val="20"/>
                        </w:rPr>
                      </w:pPr>
                      <w:r w:rsidRPr="00930C9D">
                        <w:rPr>
                          <w:b/>
                          <w:szCs w:val="20"/>
                        </w:rPr>
                        <w:t>Loss Given Default = 1 – Recovery Rate</w:t>
                      </w:r>
                    </w:p>
                  </w:txbxContent>
                </v:textbox>
              </v:shape>
            </w:pict>
          </mc:Fallback>
        </mc:AlternateContent>
      </w:r>
      <w:r w:rsidRPr="00386342">
        <w:rPr>
          <w:noProof/>
          <w:lang w:bidi="ar-SA"/>
        </w:rPr>
        <mc:AlternateContent>
          <mc:Choice Requires="wps">
            <w:drawing>
              <wp:anchor distT="0" distB="0" distL="114300" distR="114300" simplePos="0" relativeHeight="251775488" behindDoc="0" locked="0" layoutInCell="1" allowOverlap="1" wp14:anchorId="56BDD98E" wp14:editId="6E691EAC">
                <wp:simplePos x="0" y="0"/>
                <wp:positionH relativeFrom="column">
                  <wp:posOffset>-4921250</wp:posOffset>
                </wp:positionH>
                <wp:positionV relativeFrom="paragraph">
                  <wp:posOffset>177800</wp:posOffset>
                </wp:positionV>
                <wp:extent cx="1527810" cy="511175"/>
                <wp:effectExtent l="0" t="285750" r="0" b="3175"/>
                <wp:wrapNone/>
                <wp:docPr id="199" name="AutoShape 27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7810" cy="511175"/>
                        </a:xfrm>
                        <a:prstGeom prst="wedgeRoundRectCallout">
                          <a:avLst>
                            <a:gd name="adj1" fmla="val -15296"/>
                            <a:gd name="adj2" fmla="val -105454"/>
                            <a:gd name="adj3" fmla="val 16667"/>
                          </a:avLst>
                        </a:prstGeom>
                        <a:solidFill>
                          <a:schemeClr val="accent1">
                            <a:lumMod val="20000"/>
                            <a:lumOff val="80000"/>
                          </a:schemeClr>
                        </a:solidFill>
                        <a:ln w="19050">
                          <a:noFill/>
                          <a:miter lim="800000"/>
                          <a:headEnd/>
                          <a:tailEnd/>
                        </a:ln>
                      </wps:spPr>
                      <wps:txbx>
                        <w:txbxContent>
                          <w:p w14:paraId="1C0E1D9E" w14:textId="77777777" w:rsidR="00BD0D89" w:rsidRPr="00930C9D" w:rsidRDefault="00BD0D89" w:rsidP="00994066">
                            <w:pPr>
                              <w:jc w:val="center"/>
                              <w:rPr>
                                <w:b/>
                                <w:szCs w:val="20"/>
                              </w:rPr>
                            </w:pPr>
                            <w:r w:rsidRPr="00930C9D">
                              <w:rPr>
                                <w:b/>
                                <w:szCs w:val="20"/>
                              </w:rPr>
                              <w:t>Exposure At Default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35" o:spid="_x0000_s1067" type="#_x0000_t62" style="position:absolute;margin-left:-387.45pt;margin-top:14pt;width:120.3pt;height:40.2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" adj="7496,-11978" fillcolor="#dbe5f1 [660]" stroked="f" strokeweight="1.5pt">
                <v:textbox>
                  <w:txbxContent>
                    <w:p w14:paraId="1C0E1D9E" w14:textId="77777777" w:rsidR="00BD0D89" w:rsidRPr="00930C9D" w:rsidRDefault="00BD0D89" w:rsidP="00994066">
                      <w:pPr>
                        <w:jc w:val="center"/>
                        <w:rPr>
                          <w:b/>
                          <w:szCs w:val="20"/>
                        </w:rPr>
                      </w:pPr>
                      <w:r w:rsidRPr="00930C9D">
                        <w:rPr>
                          <w:b/>
                          <w:szCs w:val="20"/>
                        </w:rPr>
                        <w:t>Exposure At Default</w:t>
                      </w:r>
                    </w:p>
                  </w:txbxContent>
                </v:textbox>
              </v:shape>
            </w:pict>
          </mc:Fallback>
        </mc:AlternateContent>
      </w:r>
      <w:r w:rsidR="00994066" w:rsidRPr="00386342">
        <w:t>For example:</w:t>
      </w:r>
    </w:p>
    <w:p w14:paraId="7DFB0D12" w14:textId="77777777" w:rsidR="00D31B38" w:rsidRDefault="00D31B38" w:rsidP="00DB35B4">
      <w:pPr>
        <w:pStyle w:val="Text"/>
      </w:pPr>
    </w:p>
    <w:p w14:paraId="233177A8" w14:textId="77777777" w:rsidR="00D31B38" w:rsidRDefault="00D31B38" w:rsidP="00DB35B4">
      <w:pPr>
        <w:pStyle w:val="Text"/>
      </w:pPr>
    </w:p>
    <w:p w14:paraId="3BC83522" w14:textId="77777777" w:rsidR="00D31B38" w:rsidRDefault="00D31B38" w:rsidP="00DB35B4">
      <w:pPr>
        <w:pStyle w:val="Text"/>
      </w:pPr>
    </w:p>
    <w:p w14:paraId="3489F041" w14:textId="77777777" w:rsidR="00994066" w:rsidRDefault="00994066" w:rsidP="00DB35B4">
      <w:pPr>
        <w:pStyle w:val="Text"/>
      </w:pPr>
      <w:r w:rsidRPr="00386342">
        <w:t>The expected loss is the product of the adjusted exposure (AE), the expected default frequency (EDF), and the loss given default (LGD). From Table 4.2:</w:t>
      </w:r>
    </w:p>
    <w:p w14:paraId="0AAB2FAC" w14:textId="77777777" w:rsidR="00D31B38" w:rsidRPr="00386342" w:rsidRDefault="00D31B38" w:rsidP="00DB35B4">
      <w:pPr>
        <w:pStyle w:val="Text"/>
      </w:pPr>
    </w:p>
    <w:tbl>
      <w:tblPr>
        <w:tblW w:w="5484" w:type="dxa"/>
        <w:tblCellMar>
          <w:left w:w="0" w:type="dxa"/>
          <w:right w:w="0" w:type="dxa"/>
        </w:tblCellMar>
        <w:tblLook w:val="04A0" w:firstRow="1" w:lastRow="0" w:firstColumn="1" w:lastColumn="0" w:noHBand="0" w:noVBand="1"/>
        <w:tblPrChange w:id="8743" w:author="Aleksander Hansen" w:date="2013-02-16T23:55:00Z">
          <w:tblPr>
            <w:tblW w:w="5484" w:type="dxa"/>
            <w:tblCellMar>
              <w:left w:w="0" w:type="dxa"/>
              <w:right w:w="0" w:type="dxa"/>
            </w:tblCellMar>
            <w:tblLook w:val="04A0" w:firstRow="1" w:lastRow="0" w:firstColumn="1" w:lastColumn="0" w:noHBand="0" w:noVBand="1"/>
          </w:tblPr>
        </w:tblPrChange>
      </w:tblPr>
      <w:tblGrid>
        <w:gridCol w:w="3797"/>
        <w:gridCol w:w="1687"/>
        <w:tblGridChange w:id="8744">
          <w:tblGrid>
            <w:gridCol w:w="3797"/>
            <w:gridCol w:w="1687"/>
          </w:tblGrid>
        </w:tblGridChange>
      </w:tblGrid>
      <w:tr w:rsidR="00994066" w:rsidRPr="00EE7BD7" w14:paraId="2A0CB030" w14:textId="77777777" w:rsidTr="00E97868">
        <w:trPr>
          <w:trHeight w:hRule="exact" w:val="292"/>
          <w:trPrChange w:id="8745" w:author="Aleksander Hansen" w:date="2013-02-16T23:55:00Z">
            <w:trPr>
              <w:trHeight w:hRule="exact" w:val="292"/>
            </w:trPr>
          </w:trPrChange>
        </w:trPr>
        <w:tc>
          <w:tcPr>
            <w:tcW w:w="3797" w:type="dxa"/>
            <w:shd w:val="clear" w:color="auto" w:fill="auto"/>
            <w:tcMar>
              <w:top w:w="17" w:type="dxa"/>
              <w:left w:w="17" w:type="dxa"/>
              <w:bottom w:w="0" w:type="dxa"/>
              <w:right w:w="17" w:type="dxa"/>
            </w:tcMar>
            <w:vAlign w:val="bottom"/>
            <w:hideMark/>
            <w:tcPrChange w:id="8746" w:author="Aleksander Hansen" w:date="2013-02-16T23:55:00Z">
              <w:tcPr>
                <w:tcW w:w="379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2AD2C7FA" w14:textId="77777777" w:rsidR="00994066" w:rsidRPr="00EE7BD7" w:rsidRDefault="00994066" w:rsidP="00DB35B4">
            <w:pPr>
              <w:pStyle w:val="Text"/>
              <w:rPr>
                <w:rFonts w:ascii="Arial" w:hAnsi="Arial" w:cs="Arial"/>
                <w:szCs w:val="36"/>
              </w:rPr>
            </w:pPr>
            <w:r w:rsidRPr="00EE7BD7">
              <w:t>Commitment (COM)</w:t>
            </w:r>
          </w:p>
        </w:tc>
        <w:tc>
          <w:tcPr>
            <w:tcW w:w="1687" w:type="dxa"/>
            <w:shd w:val="clear" w:color="auto" w:fill="auto"/>
            <w:tcMar>
              <w:top w:w="17" w:type="dxa"/>
              <w:left w:w="17" w:type="dxa"/>
              <w:bottom w:w="0" w:type="dxa"/>
              <w:right w:w="17" w:type="dxa"/>
            </w:tcMar>
            <w:vAlign w:val="bottom"/>
            <w:hideMark/>
            <w:tcPrChange w:id="8747" w:author="Aleksander Hansen" w:date="2013-02-16T23:55:00Z">
              <w:tcPr>
                <w:tcW w:w="1687" w:type="dxa"/>
                <w:tcBorders>
                  <w:top w:val="nil"/>
                  <w:left w:val="nil"/>
                  <w:bottom w:val="nil"/>
                  <w:right w:val="nil"/>
                </w:tcBorders>
                <w:shd w:val="clear" w:color="auto" w:fill="FFFF00"/>
                <w:tcMar>
                  <w:top w:w="17" w:type="dxa"/>
                  <w:left w:w="17" w:type="dxa"/>
                  <w:bottom w:w="0" w:type="dxa"/>
                  <w:right w:w="17" w:type="dxa"/>
                </w:tcMar>
                <w:vAlign w:val="bottom"/>
                <w:hideMark/>
              </w:tcPr>
            </w:tcPrChange>
          </w:tcPr>
          <w:p w14:paraId="734E9DE8" w14:textId="77777777" w:rsidR="00994066" w:rsidRPr="00EE7BD7" w:rsidRDefault="00994066" w:rsidP="00DB35B4">
            <w:pPr>
              <w:pStyle w:val="Text"/>
              <w:rPr>
                <w:rFonts w:ascii="Arial" w:hAnsi="Arial" w:cs="Arial"/>
                <w:szCs w:val="36"/>
              </w:rPr>
            </w:pPr>
            <w:r w:rsidRPr="00EE7BD7">
              <w:t>$10,000,000</w:t>
            </w:r>
            <w:r w:rsidRPr="00EE7BD7">
              <w:rPr>
                <w:rFonts w:ascii="Constantia" w:hAnsi="Constantia"/>
                <w:szCs w:val="40"/>
              </w:rPr>
              <w:t xml:space="preserve"> </w:t>
            </w:r>
          </w:p>
        </w:tc>
      </w:tr>
      <w:tr w:rsidR="00994066" w:rsidRPr="00EE7BD7" w14:paraId="4C9B9FBD" w14:textId="77777777" w:rsidTr="00E97868">
        <w:trPr>
          <w:trHeight w:hRule="exact" w:val="265"/>
          <w:trPrChange w:id="8748" w:author="Aleksander Hansen" w:date="2013-02-16T23:55:00Z">
            <w:trPr>
              <w:trHeight w:hRule="exact" w:val="265"/>
            </w:trPr>
          </w:trPrChange>
        </w:trPr>
        <w:tc>
          <w:tcPr>
            <w:tcW w:w="3797" w:type="dxa"/>
            <w:shd w:val="clear" w:color="auto" w:fill="auto"/>
            <w:tcMar>
              <w:top w:w="17" w:type="dxa"/>
              <w:left w:w="17" w:type="dxa"/>
              <w:bottom w:w="0" w:type="dxa"/>
              <w:right w:w="17" w:type="dxa"/>
            </w:tcMar>
            <w:vAlign w:val="bottom"/>
            <w:hideMark/>
            <w:tcPrChange w:id="8749" w:author="Aleksander Hansen" w:date="2013-02-16T23:55:00Z">
              <w:tcPr>
                <w:tcW w:w="379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43CFF249" w14:textId="77777777" w:rsidR="00994066" w:rsidRPr="00EE7BD7" w:rsidRDefault="00994066" w:rsidP="00DB35B4">
            <w:pPr>
              <w:pStyle w:val="Text"/>
              <w:rPr>
                <w:rFonts w:ascii="Arial" w:hAnsi="Arial" w:cs="Arial"/>
                <w:szCs w:val="36"/>
              </w:rPr>
            </w:pPr>
            <w:r w:rsidRPr="00EE7BD7">
              <w:t>Outstanding (OS)</w:t>
            </w:r>
            <w:r w:rsidRPr="00EE7BD7">
              <w:rPr>
                <w:rFonts w:ascii="Constantia" w:hAnsi="Constantia"/>
                <w:szCs w:val="40"/>
              </w:rPr>
              <w:t xml:space="preserve"> </w:t>
            </w:r>
          </w:p>
        </w:tc>
        <w:tc>
          <w:tcPr>
            <w:tcW w:w="1687" w:type="dxa"/>
            <w:shd w:val="clear" w:color="auto" w:fill="auto"/>
            <w:tcMar>
              <w:top w:w="17" w:type="dxa"/>
              <w:left w:w="17" w:type="dxa"/>
              <w:bottom w:w="0" w:type="dxa"/>
              <w:right w:w="17" w:type="dxa"/>
            </w:tcMar>
            <w:vAlign w:val="bottom"/>
            <w:hideMark/>
            <w:tcPrChange w:id="8750" w:author="Aleksander Hansen" w:date="2013-02-16T23:55:00Z">
              <w:tcPr>
                <w:tcW w:w="1687" w:type="dxa"/>
                <w:tcBorders>
                  <w:top w:val="nil"/>
                  <w:left w:val="nil"/>
                  <w:bottom w:val="nil"/>
                  <w:right w:val="nil"/>
                </w:tcBorders>
                <w:shd w:val="clear" w:color="auto" w:fill="FFFF00"/>
                <w:tcMar>
                  <w:top w:w="17" w:type="dxa"/>
                  <w:left w:w="17" w:type="dxa"/>
                  <w:bottom w:w="0" w:type="dxa"/>
                  <w:right w:w="17" w:type="dxa"/>
                </w:tcMar>
                <w:vAlign w:val="bottom"/>
                <w:hideMark/>
              </w:tcPr>
            </w:tcPrChange>
          </w:tcPr>
          <w:p w14:paraId="1B8EB3FD" w14:textId="77777777" w:rsidR="00994066" w:rsidRPr="00EE7BD7" w:rsidRDefault="00994066" w:rsidP="00DB35B4">
            <w:pPr>
              <w:pStyle w:val="Text"/>
              <w:rPr>
                <w:rFonts w:ascii="Arial" w:hAnsi="Arial" w:cs="Arial"/>
                <w:szCs w:val="36"/>
              </w:rPr>
            </w:pPr>
            <w:r w:rsidRPr="00EE7BD7">
              <w:t>$5,000,000</w:t>
            </w:r>
            <w:r w:rsidRPr="00EE7BD7">
              <w:rPr>
                <w:rFonts w:ascii="Constantia" w:hAnsi="Constantia"/>
                <w:szCs w:val="40"/>
              </w:rPr>
              <w:t xml:space="preserve"> </w:t>
            </w:r>
          </w:p>
        </w:tc>
      </w:tr>
      <w:tr w:rsidR="00994066" w:rsidRPr="00EE7BD7" w14:paraId="42C25CF6" w14:textId="77777777" w:rsidTr="00E97868">
        <w:trPr>
          <w:trHeight w:hRule="exact" w:val="265"/>
          <w:trPrChange w:id="8751" w:author="Aleksander Hansen" w:date="2013-02-16T23:55:00Z">
            <w:trPr>
              <w:trHeight w:hRule="exact" w:val="265"/>
            </w:trPr>
          </w:trPrChange>
        </w:trPr>
        <w:tc>
          <w:tcPr>
            <w:tcW w:w="3797" w:type="dxa"/>
            <w:shd w:val="clear" w:color="auto" w:fill="auto"/>
            <w:tcMar>
              <w:top w:w="17" w:type="dxa"/>
              <w:left w:w="17" w:type="dxa"/>
              <w:bottom w:w="0" w:type="dxa"/>
              <w:right w:w="17" w:type="dxa"/>
            </w:tcMar>
            <w:vAlign w:val="bottom"/>
            <w:hideMark/>
            <w:tcPrChange w:id="8752" w:author="Aleksander Hansen" w:date="2013-02-16T23:55:00Z">
              <w:tcPr>
                <w:tcW w:w="379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094C03A9" w14:textId="77777777" w:rsidR="00994066" w:rsidRPr="00EE7BD7" w:rsidRDefault="00994066" w:rsidP="00DB35B4">
            <w:pPr>
              <w:pStyle w:val="Text"/>
              <w:rPr>
                <w:rFonts w:ascii="Arial" w:hAnsi="Arial" w:cs="Arial"/>
                <w:szCs w:val="36"/>
              </w:rPr>
            </w:pPr>
            <w:r w:rsidRPr="00EE7BD7">
              <w:t>Unused commitment</w:t>
            </w:r>
            <w:r w:rsidRPr="00EE7BD7">
              <w:rPr>
                <w:rFonts w:ascii="Constantia" w:hAnsi="Constantia"/>
                <w:szCs w:val="40"/>
              </w:rPr>
              <w:t xml:space="preserve"> </w:t>
            </w:r>
          </w:p>
        </w:tc>
        <w:tc>
          <w:tcPr>
            <w:tcW w:w="1687" w:type="dxa"/>
            <w:shd w:val="clear" w:color="auto" w:fill="auto"/>
            <w:tcMar>
              <w:top w:w="17" w:type="dxa"/>
              <w:left w:w="17" w:type="dxa"/>
              <w:bottom w:w="0" w:type="dxa"/>
              <w:right w:w="17" w:type="dxa"/>
            </w:tcMar>
            <w:vAlign w:val="bottom"/>
            <w:hideMark/>
            <w:tcPrChange w:id="8753" w:author="Aleksander Hansen" w:date="2013-02-16T23:55:00Z">
              <w:tcPr>
                <w:tcW w:w="168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44351062" w14:textId="77777777" w:rsidR="00994066" w:rsidRPr="00EE7BD7" w:rsidRDefault="00994066" w:rsidP="00DB35B4">
            <w:pPr>
              <w:pStyle w:val="Text"/>
              <w:rPr>
                <w:rFonts w:ascii="Arial" w:hAnsi="Arial" w:cs="Arial"/>
                <w:szCs w:val="36"/>
              </w:rPr>
            </w:pPr>
            <w:r w:rsidRPr="00EE7BD7">
              <w:t>$5,000,000</w:t>
            </w:r>
            <w:r w:rsidRPr="00EE7BD7">
              <w:rPr>
                <w:rFonts w:ascii="Constantia" w:hAnsi="Constantia"/>
                <w:szCs w:val="40"/>
              </w:rPr>
              <w:t xml:space="preserve"> </w:t>
            </w:r>
          </w:p>
        </w:tc>
      </w:tr>
      <w:tr w:rsidR="00994066" w:rsidRPr="00EE7BD7" w14:paraId="18FEFC57" w14:textId="77777777" w:rsidTr="00E97868">
        <w:trPr>
          <w:trHeight w:hRule="exact" w:val="265"/>
          <w:trPrChange w:id="8754" w:author="Aleksander Hansen" w:date="2013-02-16T23:55:00Z">
            <w:trPr>
              <w:trHeight w:hRule="exact" w:val="265"/>
            </w:trPr>
          </w:trPrChange>
        </w:trPr>
        <w:tc>
          <w:tcPr>
            <w:tcW w:w="3797" w:type="dxa"/>
            <w:shd w:val="clear" w:color="auto" w:fill="auto"/>
            <w:tcMar>
              <w:top w:w="17" w:type="dxa"/>
              <w:left w:w="17" w:type="dxa"/>
              <w:bottom w:w="0" w:type="dxa"/>
              <w:right w:w="17" w:type="dxa"/>
            </w:tcMar>
            <w:vAlign w:val="bottom"/>
            <w:hideMark/>
            <w:tcPrChange w:id="8755" w:author="Aleksander Hansen" w:date="2013-02-16T23:55:00Z">
              <w:tcPr>
                <w:tcW w:w="379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35752FA5" w14:textId="77777777" w:rsidR="00994066" w:rsidRPr="00EE7BD7" w:rsidRDefault="00994066" w:rsidP="00DB35B4">
            <w:pPr>
              <w:pStyle w:val="Text"/>
              <w:rPr>
                <w:rFonts w:ascii="Arial" w:hAnsi="Arial" w:cs="Arial"/>
                <w:szCs w:val="36"/>
              </w:rPr>
            </w:pPr>
            <w:r w:rsidRPr="00EE7BD7">
              <w:t>Rating equivalent</w:t>
            </w:r>
            <w:r w:rsidRPr="00EE7BD7">
              <w:rPr>
                <w:rFonts w:ascii="Constantia" w:hAnsi="Constantia"/>
                <w:szCs w:val="40"/>
              </w:rPr>
              <w:t xml:space="preserve"> </w:t>
            </w:r>
          </w:p>
        </w:tc>
        <w:tc>
          <w:tcPr>
            <w:tcW w:w="1687" w:type="dxa"/>
            <w:shd w:val="clear" w:color="auto" w:fill="auto"/>
            <w:tcMar>
              <w:top w:w="17" w:type="dxa"/>
              <w:left w:w="17" w:type="dxa"/>
              <w:bottom w:w="0" w:type="dxa"/>
              <w:right w:w="17" w:type="dxa"/>
            </w:tcMar>
            <w:vAlign w:val="bottom"/>
            <w:hideMark/>
            <w:tcPrChange w:id="8756" w:author="Aleksander Hansen" w:date="2013-02-16T23:55:00Z">
              <w:tcPr>
                <w:tcW w:w="1687" w:type="dxa"/>
                <w:tcBorders>
                  <w:top w:val="nil"/>
                  <w:left w:val="nil"/>
                  <w:bottom w:val="nil"/>
                  <w:right w:val="nil"/>
                </w:tcBorders>
                <w:shd w:val="clear" w:color="auto" w:fill="FFFF00"/>
                <w:tcMar>
                  <w:top w:w="17" w:type="dxa"/>
                  <w:left w:w="17" w:type="dxa"/>
                  <w:bottom w:w="0" w:type="dxa"/>
                  <w:right w:w="17" w:type="dxa"/>
                </w:tcMar>
                <w:vAlign w:val="bottom"/>
                <w:hideMark/>
              </w:tcPr>
            </w:tcPrChange>
          </w:tcPr>
          <w:p w14:paraId="6BB1A475" w14:textId="77777777" w:rsidR="00994066" w:rsidRPr="00EE7BD7" w:rsidRDefault="00994066" w:rsidP="00DB35B4">
            <w:pPr>
              <w:pStyle w:val="Text"/>
              <w:rPr>
                <w:rFonts w:ascii="Arial" w:hAnsi="Arial" w:cs="Arial"/>
                <w:szCs w:val="36"/>
              </w:rPr>
            </w:pPr>
            <w:r w:rsidRPr="00EE7BD7">
              <w:t>BBB</w:t>
            </w:r>
            <w:r w:rsidRPr="00EE7BD7">
              <w:rPr>
                <w:rFonts w:ascii="Constantia" w:hAnsi="Constantia"/>
                <w:szCs w:val="40"/>
              </w:rPr>
              <w:t xml:space="preserve"> </w:t>
            </w:r>
          </w:p>
        </w:tc>
      </w:tr>
      <w:tr w:rsidR="00994066" w:rsidRPr="00EE7BD7" w14:paraId="2444456F" w14:textId="77777777" w:rsidTr="00E97868">
        <w:trPr>
          <w:trHeight w:hRule="exact" w:val="265"/>
          <w:trPrChange w:id="8757" w:author="Aleksander Hansen" w:date="2013-02-16T23:55:00Z">
            <w:trPr>
              <w:trHeight w:hRule="exact" w:val="265"/>
            </w:trPr>
          </w:trPrChange>
        </w:trPr>
        <w:tc>
          <w:tcPr>
            <w:tcW w:w="3797" w:type="dxa"/>
            <w:shd w:val="clear" w:color="auto" w:fill="auto"/>
            <w:tcMar>
              <w:top w:w="17" w:type="dxa"/>
              <w:left w:w="17" w:type="dxa"/>
              <w:bottom w:w="0" w:type="dxa"/>
              <w:right w:w="17" w:type="dxa"/>
            </w:tcMar>
            <w:vAlign w:val="bottom"/>
            <w:hideMark/>
            <w:tcPrChange w:id="8758" w:author="Aleksander Hansen" w:date="2013-02-16T23:55:00Z">
              <w:tcPr>
                <w:tcW w:w="379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09235560" w14:textId="77777777" w:rsidR="00994066" w:rsidRPr="00EE7BD7" w:rsidRDefault="00994066" w:rsidP="00DB35B4">
            <w:pPr>
              <w:pStyle w:val="Text"/>
              <w:rPr>
                <w:rFonts w:ascii="Arial" w:hAnsi="Arial" w:cs="Arial"/>
                <w:szCs w:val="36"/>
              </w:rPr>
            </w:pPr>
            <w:r w:rsidRPr="00EE7BD7">
              <w:t>UGD</w:t>
            </w:r>
            <w:r w:rsidRPr="00EE7BD7">
              <w:rPr>
                <w:rFonts w:ascii="Constantia" w:hAnsi="Constantia"/>
                <w:szCs w:val="40"/>
              </w:rPr>
              <w:t xml:space="preserve"> </w:t>
            </w:r>
          </w:p>
        </w:tc>
        <w:tc>
          <w:tcPr>
            <w:tcW w:w="1687" w:type="dxa"/>
            <w:shd w:val="clear" w:color="auto" w:fill="auto"/>
            <w:tcMar>
              <w:top w:w="17" w:type="dxa"/>
              <w:left w:w="17" w:type="dxa"/>
              <w:bottom w:w="0" w:type="dxa"/>
              <w:right w:w="17" w:type="dxa"/>
            </w:tcMar>
            <w:vAlign w:val="bottom"/>
            <w:hideMark/>
            <w:tcPrChange w:id="8759" w:author="Aleksander Hansen" w:date="2013-02-16T23:55:00Z">
              <w:tcPr>
                <w:tcW w:w="168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2B8EE718" w14:textId="77777777" w:rsidR="00994066" w:rsidRPr="00EE7BD7" w:rsidRDefault="00994066" w:rsidP="00DB35B4">
            <w:pPr>
              <w:pStyle w:val="Text"/>
              <w:rPr>
                <w:rFonts w:ascii="Arial" w:hAnsi="Arial" w:cs="Arial"/>
                <w:szCs w:val="36"/>
              </w:rPr>
            </w:pPr>
            <w:r w:rsidRPr="00EE7BD7">
              <w:t>65%</w:t>
            </w:r>
            <w:r w:rsidRPr="00EE7BD7">
              <w:rPr>
                <w:rFonts w:ascii="Constantia" w:hAnsi="Constantia"/>
                <w:szCs w:val="40"/>
              </w:rPr>
              <w:t xml:space="preserve"> </w:t>
            </w:r>
          </w:p>
        </w:tc>
      </w:tr>
      <w:tr w:rsidR="00994066" w:rsidRPr="00EE7BD7" w14:paraId="1F7AE61B" w14:textId="77777777" w:rsidTr="00E97868">
        <w:trPr>
          <w:trHeight w:hRule="exact" w:val="265"/>
          <w:trPrChange w:id="8760" w:author="Aleksander Hansen" w:date="2013-02-16T23:55:00Z">
            <w:trPr>
              <w:trHeight w:hRule="exact" w:val="265"/>
            </w:trPr>
          </w:trPrChange>
        </w:trPr>
        <w:tc>
          <w:tcPr>
            <w:tcW w:w="3797" w:type="dxa"/>
            <w:shd w:val="clear" w:color="auto" w:fill="auto"/>
            <w:tcMar>
              <w:top w:w="17" w:type="dxa"/>
              <w:left w:w="17" w:type="dxa"/>
              <w:bottom w:w="0" w:type="dxa"/>
              <w:right w:w="17" w:type="dxa"/>
            </w:tcMar>
            <w:vAlign w:val="bottom"/>
            <w:hideMark/>
            <w:tcPrChange w:id="8761" w:author="Aleksander Hansen" w:date="2013-02-16T23:55:00Z">
              <w:tcPr>
                <w:tcW w:w="379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6A287243" w14:textId="77777777" w:rsidR="00994066" w:rsidRPr="00EE7BD7" w:rsidRDefault="00994066" w:rsidP="00DB35B4">
            <w:pPr>
              <w:pStyle w:val="Text"/>
              <w:rPr>
                <w:rFonts w:ascii="Arial" w:hAnsi="Arial" w:cs="Arial"/>
                <w:szCs w:val="36"/>
              </w:rPr>
            </w:pPr>
            <w:r w:rsidRPr="00EE7BD7">
              <w:t>Adjusted Exposure (AE)</w:t>
            </w:r>
            <w:r w:rsidRPr="00EE7BD7">
              <w:rPr>
                <w:rFonts w:ascii="Constantia" w:hAnsi="Constantia"/>
                <w:szCs w:val="40"/>
              </w:rPr>
              <w:t xml:space="preserve"> </w:t>
            </w:r>
          </w:p>
        </w:tc>
        <w:tc>
          <w:tcPr>
            <w:tcW w:w="1687" w:type="dxa"/>
            <w:shd w:val="clear" w:color="auto" w:fill="auto"/>
            <w:tcMar>
              <w:top w:w="17" w:type="dxa"/>
              <w:left w:w="17" w:type="dxa"/>
              <w:bottom w:w="0" w:type="dxa"/>
              <w:right w:w="17" w:type="dxa"/>
            </w:tcMar>
            <w:vAlign w:val="bottom"/>
            <w:hideMark/>
            <w:tcPrChange w:id="8762" w:author="Aleksander Hansen" w:date="2013-02-16T23:55:00Z">
              <w:tcPr>
                <w:tcW w:w="168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2CB4645C" w14:textId="77777777" w:rsidR="00994066" w:rsidRPr="00EE7BD7" w:rsidRDefault="00994066" w:rsidP="00DB35B4">
            <w:pPr>
              <w:pStyle w:val="Text"/>
              <w:rPr>
                <w:rFonts w:ascii="Arial" w:hAnsi="Arial" w:cs="Arial"/>
                <w:szCs w:val="36"/>
              </w:rPr>
            </w:pPr>
            <w:r w:rsidRPr="00EE7BD7">
              <w:t>$8,250,000</w:t>
            </w:r>
            <w:r w:rsidRPr="00EE7BD7">
              <w:rPr>
                <w:rFonts w:ascii="Constantia" w:hAnsi="Constantia"/>
                <w:szCs w:val="40"/>
              </w:rPr>
              <w:t xml:space="preserve"> </w:t>
            </w:r>
          </w:p>
        </w:tc>
      </w:tr>
      <w:tr w:rsidR="00994066" w:rsidRPr="00EE7BD7" w14:paraId="01B5A97B" w14:textId="77777777" w:rsidTr="00E97868">
        <w:trPr>
          <w:trHeight w:hRule="exact" w:val="265"/>
          <w:trPrChange w:id="8763" w:author="Aleksander Hansen" w:date="2013-02-16T23:55:00Z">
            <w:trPr>
              <w:trHeight w:hRule="exact" w:val="265"/>
            </w:trPr>
          </w:trPrChange>
        </w:trPr>
        <w:tc>
          <w:tcPr>
            <w:tcW w:w="3797" w:type="dxa"/>
            <w:shd w:val="clear" w:color="auto" w:fill="auto"/>
            <w:tcMar>
              <w:top w:w="17" w:type="dxa"/>
              <w:left w:w="17" w:type="dxa"/>
              <w:bottom w:w="0" w:type="dxa"/>
              <w:right w:w="17" w:type="dxa"/>
            </w:tcMar>
            <w:vAlign w:val="bottom"/>
            <w:hideMark/>
            <w:tcPrChange w:id="8764" w:author="Aleksander Hansen" w:date="2013-02-16T23:55:00Z">
              <w:tcPr>
                <w:tcW w:w="379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48DA54A1" w14:textId="77777777" w:rsidR="00994066" w:rsidRPr="00EE7BD7" w:rsidRDefault="00994066" w:rsidP="00DB35B4">
            <w:pPr>
              <w:pStyle w:val="Text"/>
              <w:rPr>
                <w:rFonts w:ascii="Arial" w:hAnsi="Arial" w:cs="Arial"/>
                <w:szCs w:val="36"/>
              </w:rPr>
            </w:pPr>
            <w:r w:rsidRPr="00EE7BD7">
              <w:t>Prob. of default (PD)</w:t>
            </w:r>
            <w:r w:rsidRPr="00EE7BD7">
              <w:rPr>
                <w:rFonts w:ascii="Constantia" w:hAnsi="Constantia"/>
                <w:szCs w:val="40"/>
              </w:rPr>
              <w:t xml:space="preserve"> </w:t>
            </w:r>
          </w:p>
        </w:tc>
        <w:tc>
          <w:tcPr>
            <w:tcW w:w="1687" w:type="dxa"/>
            <w:shd w:val="clear" w:color="auto" w:fill="auto"/>
            <w:tcMar>
              <w:top w:w="17" w:type="dxa"/>
              <w:left w:w="17" w:type="dxa"/>
              <w:bottom w:w="0" w:type="dxa"/>
              <w:right w:w="17" w:type="dxa"/>
            </w:tcMar>
            <w:vAlign w:val="bottom"/>
            <w:hideMark/>
            <w:tcPrChange w:id="8765" w:author="Aleksander Hansen" w:date="2013-02-16T23:55:00Z">
              <w:tcPr>
                <w:tcW w:w="1687" w:type="dxa"/>
                <w:tcBorders>
                  <w:top w:val="nil"/>
                  <w:left w:val="nil"/>
                  <w:bottom w:val="nil"/>
                  <w:right w:val="nil"/>
                </w:tcBorders>
                <w:shd w:val="clear" w:color="auto" w:fill="FFFF00"/>
                <w:tcMar>
                  <w:top w:w="17" w:type="dxa"/>
                  <w:left w:w="17" w:type="dxa"/>
                  <w:bottom w:w="0" w:type="dxa"/>
                  <w:right w:w="17" w:type="dxa"/>
                </w:tcMar>
                <w:vAlign w:val="bottom"/>
                <w:hideMark/>
              </w:tcPr>
            </w:tcPrChange>
          </w:tcPr>
          <w:p w14:paraId="7AED6E84" w14:textId="77777777" w:rsidR="00994066" w:rsidRPr="00EE7BD7" w:rsidRDefault="00994066" w:rsidP="00DB35B4">
            <w:pPr>
              <w:pStyle w:val="Text"/>
              <w:rPr>
                <w:rFonts w:ascii="Arial" w:hAnsi="Arial" w:cs="Arial"/>
                <w:szCs w:val="36"/>
              </w:rPr>
            </w:pPr>
            <w:r w:rsidRPr="00EE7BD7">
              <w:t>0.15%</w:t>
            </w:r>
            <w:r w:rsidRPr="00EE7BD7">
              <w:rPr>
                <w:rFonts w:ascii="Constantia" w:hAnsi="Constantia"/>
                <w:szCs w:val="40"/>
              </w:rPr>
              <w:t xml:space="preserve"> </w:t>
            </w:r>
          </w:p>
        </w:tc>
      </w:tr>
      <w:tr w:rsidR="00994066" w:rsidRPr="00EE7BD7" w14:paraId="56413B4F" w14:textId="77777777" w:rsidTr="00E97868">
        <w:trPr>
          <w:trHeight w:hRule="exact" w:val="265"/>
          <w:trPrChange w:id="8766" w:author="Aleksander Hansen" w:date="2013-02-16T23:56:00Z">
            <w:trPr>
              <w:trHeight w:hRule="exact" w:val="265"/>
            </w:trPr>
          </w:trPrChange>
        </w:trPr>
        <w:tc>
          <w:tcPr>
            <w:tcW w:w="3797" w:type="dxa"/>
            <w:tcBorders>
              <w:bottom w:val="single" w:sz="4" w:space="0" w:color="000000"/>
            </w:tcBorders>
            <w:shd w:val="clear" w:color="auto" w:fill="auto"/>
            <w:tcMar>
              <w:top w:w="17" w:type="dxa"/>
              <w:left w:w="17" w:type="dxa"/>
              <w:bottom w:w="0" w:type="dxa"/>
              <w:right w:w="17" w:type="dxa"/>
            </w:tcMar>
            <w:vAlign w:val="bottom"/>
            <w:hideMark/>
            <w:tcPrChange w:id="8767" w:author="Aleksander Hansen" w:date="2013-02-16T23:56:00Z">
              <w:tcPr>
                <w:tcW w:w="379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313379F9" w14:textId="77777777" w:rsidR="00994066" w:rsidRPr="00EE7BD7" w:rsidRDefault="00994066" w:rsidP="00DB35B4">
            <w:pPr>
              <w:pStyle w:val="Text"/>
              <w:rPr>
                <w:rFonts w:ascii="Arial" w:hAnsi="Arial" w:cs="Arial"/>
                <w:szCs w:val="36"/>
              </w:rPr>
            </w:pPr>
            <w:r w:rsidRPr="00EE7BD7">
              <w:t>Loss given default (LGD)</w:t>
            </w:r>
            <w:r w:rsidRPr="00EE7BD7">
              <w:rPr>
                <w:rFonts w:ascii="Constantia" w:hAnsi="Constantia"/>
                <w:szCs w:val="40"/>
              </w:rPr>
              <w:t xml:space="preserve"> </w:t>
            </w:r>
          </w:p>
        </w:tc>
        <w:tc>
          <w:tcPr>
            <w:tcW w:w="1687" w:type="dxa"/>
            <w:tcBorders>
              <w:bottom w:val="single" w:sz="4" w:space="0" w:color="000000"/>
            </w:tcBorders>
            <w:shd w:val="clear" w:color="auto" w:fill="auto"/>
            <w:tcMar>
              <w:top w:w="17" w:type="dxa"/>
              <w:left w:w="17" w:type="dxa"/>
              <w:bottom w:w="0" w:type="dxa"/>
              <w:right w:w="17" w:type="dxa"/>
            </w:tcMar>
            <w:vAlign w:val="bottom"/>
            <w:hideMark/>
            <w:tcPrChange w:id="8768" w:author="Aleksander Hansen" w:date="2013-02-16T23:56:00Z">
              <w:tcPr>
                <w:tcW w:w="1687" w:type="dxa"/>
                <w:tcBorders>
                  <w:top w:val="nil"/>
                  <w:left w:val="nil"/>
                  <w:bottom w:val="nil"/>
                  <w:right w:val="nil"/>
                </w:tcBorders>
                <w:shd w:val="clear" w:color="auto" w:fill="FFFF00"/>
                <w:tcMar>
                  <w:top w:w="17" w:type="dxa"/>
                  <w:left w:w="17" w:type="dxa"/>
                  <w:bottom w:w="0" w:type="dxa"/>
                  <w:right w:w="17" w:type="dxa"/>
                </w:tcMar>
                <w:vAlign w:val="bottom"/>
                <w:hideMark/>
              </w:tcPr>
            </w:tcPrChange>
          </w:tcPr>
          <w:p w14:paraId="1EDB1855" w14:textId="77777777" w:rsidR="00994066" w:rsidRPr="00EE7BD7" w:rsidRDefault="00994066" w:rsidP="00DB35B4">
            <w:pPr>
              <w:pStyle w:val="Text"/>
              <w:rPr>
                <w:rFonts w:ascii="Arial" w:hAnsi="Arial" w:cs="Arial"/>
                <w:szCs w:val="36"/>
              </w:rPr>
            </w:pPr>
            <w:r w:rsidRPr="00EE7BD7">
              <w:t>50%</w:t>
            </w:r>
            <w:r w:rsidRPr="00EE7BD7">
              <w:rPr>
                <w:rFonts w:ascii="Constantia" w:hAnsi="Constantia"/>
                <w:szCs w:val="40"/>
              </w:rPr>
              <w:t xml:space="preserve"> </w:t>
            </w:r>
          </w:p>
        </w:tc>
      </w:tr>
      <w:tr w:rsidR="00994066" w:rsidRPr="00EE7BD7" w14:paraId="366660AE" w14:textId="77777777" w:rsidTr="00E97868">
        <w:trPr>
          <w:trHeight w:hRule="exact" w:val="392"/>
          <w:trPrChange w:id="8769" w:author="Aleksander Hansen" w:date="2013-02-16T23:56:00Z">
            <w:trPr>
              <w:trHeight w:hRule="exact" w:val="312"/>
            </w:trPr>
          </w:trPrChange>
        </w:trPr>
        <w:tc>
          <w:tcPr>
            <w:tcW w:w="3797" w:type="dxa"/>
            <w:tcBorders>
              <w:top w:val="single" w:sz="4" w:space="0" w:color="000000"/>
              <w:bottom w:val="single" w:sz="4" w:space="0" w:color="000000"/>
            </w:tcBorders>
            <w:shd w:val="clear" w:color="auto" w:fill="auto"/>
            <w:tcMar>
              <w:top w:w="17" w:type="dxa"/>
              <w:left w:w="17" w:type="dxa"/>
              <w:bottom w:w="0" w:type="dxa"/>
              <w:right w:w="17" w:type="dxa"/>
            </w:tcMar>
            <w:vAlign w:val="bottom"/>
            <w:hideMark/>
            <w:tcPrChange w:id="8770" w:author="Aleksander Hansen" w:date="2013-02-16T23:56:00Z">
              <w:tcPr>
                <w:tcW w:w="3797" w:type="dxa"/>
                <w:tcBorders>
                  <w:top w:val="nil"/>
                  <w:left w:val="nil"/>
                  <w:bottom w:val="nil"/>
                  <w:right w:val="nil"/>
                </w:tcBorders>
                <w:shd w:val="clear" w:color="auto" w:fill="EAF1DD" w:themeFill="accent3" w:themeFillTint="33"/>
                <w:tcMar>
                  <w:top w:w="17" w:type="dxa"/>
                  <w:left w:w="17" w:type="dxa"/>
                  <w:bottom w:w="0" w:type="dxa"/>
                  <w:right w:w="17" w:type="dxa"/>
                </w:tcMar>
                <w:vAlign w:val="bottom"/>
                <w:hideMark/>
              </w:tcPr>
            </w:tcPrChange>
          </w:tcPr>
          <w:p w14:paraId="1F8D3C03" w14:textId="77777777" w:rsidR="00994066" w:rsidRPr="00815F27" w:rsidRDefault="00994066" w:rsidP="00DB35B4">
            <w:pPr>
              <w:pStyle w:val="Text"/>
              <w:rPr>
                <w:rFonts w:ascii="Arial" w:hAnsi="Arial" w:cs="Arial"/>
                <w:szCs w:val="36"/>
              </w:rPr>
            </w:pPr>
            <w:r w:rsidRPr="00815F27">
              <w:t>Expected Loss = (AE)(EDF)(LGD)</w:t>
            </w:r>
            <w:r w:rsidRPr="00815F27">
              <w:rPr>
                <w:rFonts w:ascii="Constantia" w:hAnsi="Constantia"/>
                <w:szCs w:val="40"/>
              </w:rPr>
              <w:t xml:space="preserve"> </w:t>
            </w:r>
          </w:p>
        </w:tc>
        <w:tc>
          <w:tcPr>
            <w:tcW w:w="1687" w:type="dxa"/>
            <w:tcBorders>
              <w:top w:val="single" w:sz="4" w:space="0" w:color="000000"/>
              <w:bottom w:val="single" w:sz="4" w:space="0" w:color="000000"/>
            </w:tcBorders>
            <w:shd w:val="clear" w:color="auto" w:fill="auto"/>
            <w:tcMar>
              <w:top w:w="17" w:type="dxa"/>
              <w:left w:w="17" w:type="dxa"/>
              <w:bottom w:w="0" w:type="dxa"/>
              <w:right w:w="17" w:type="dxa"/>
            </w:tcMar>
            <w:vAlign w:val="bottom"/>
            <w:hideMark/>
            <w:tcPrChange w:id="8771" w:author="Aleksander Hansen" w:date="2013-02-16T23:56:00Z">
              <w:tcPr>
                <w:tcW w:w="1687" w:type="dxa"/>
                <w:tcBorders>
                  <w:top w:val="nil"/>
                  <w:left w:val="nil"/>
                  <w:bottom w:val="nil"/>
                  <w:right w:val="nil"/>
                </w:tcBorders>
                <w:shd w:val="clear" w:color="auto" w:fill="EAF1DD" w:themeFill="accent3" w:themeFillTint="33"/>
                <w:tcMar>
                  <w:top w:w="17" w:type="dxa"/>
                  <w:left w:w="17" w:type="dxa"/>
                  <w:bottom w:w="0" w:type="dxa"/>
                  <w:right w:w="17" w:type="dxa"/>
                </w:tcMar>
                <w:vAlign w:val="bottom"/>
                <w:hideMark/>
              </w:tcPr>
            </w:tcPrChange>
          </w:tcPr>
          <w:p w14:paraId="084411AA" w14:textId="77777777" w:rsidR="00994066" w:rsidRPr="00815F27" w:rsidRDefault="00994066" w:rsidP="00DB35B4">
            <w:pPr>
              <w:pStyle w:val="Text"/>
              <w:rPr>
                <w:rFonts w:ascii="Arial" w:hAnsi="Arial" w:cs="Arial"/>
                <w:szCs w:val="36"/>
              </w:rPr>
            </w:pPr>
            <w:r w:rsidRPr="00815F27">
              <w:t>$6,188</w:t>
            </w:r>
            <w:r w:rsidRPr="00815F27">
              <w:rPr>
                <w:rFonts w:ascii="Constantia" w:hAnsi="Constantia"/>
                <w:szCs w:val="40"/>
              </w:rPr>
              <w:t xml:space="preserve"> </w:t>
            </w:r>
          </w:p>
        </w:tc>
      </w:tr>
    </w:tbl>
    <w:p w14:paraId="1097B65A" w14:textId="77777777" w:rsidR="00994066" w:rsidRPr="00386342" w:rsidRDefault="00994066" w:rsidP="00DB35B4">
      <w:pPr>
        <w:pStyle w:val="Text"/>
      </w:pPr>
      <w:r w:rsidRPr="00386342">
        <w:t>Note about the expected loss (EL):</w:t>
      </w:r>
    </w:p>
    <w:p w14:paraId="6450968D" w14:textId="77777777" w:rsidR="00D31B38" w:rsidRDefault="00D31B38" w:rsidP="00DB35B4">
      <w:pPr>
        <w:pStyle w:val="Text"/>
      </w:pPr>
    </w:p>
    <w:p w14:paraId="273B4495" w14:textId="77777777" w:rsidR="00994066" w:rsidRPr="00386342" w:rsidRDefault="00994066" w:rsidP="00DB35B4">
      <w:pPr>
        <w:pStyle w:val="Text"/>
      </w:pPr>
      <w:r w:rsidRPr="00386342">
        <w:t>In the adjusted exposure, the entire $5 million outstanding is included</w:t>
      </w:r>
    </w:p>
    <w:p w14:paraId="02AC7A7D" w14:textId="77777777" w:rsidR="00D31B38" w:rsidRDefault="00D31B38" w:rsidP="00DB35B4">
      <w:pPr>
        <w:pStyle w:val="Text"/>
      </w:pPr>
    </w:p>
    <w:p w14:paraId="27C2D036" w14:textId="77777777" w:rsidR="00994066" w:rsidRPr="00386342" w:rsidRDefault="00994066" w:rsidP="00DB35B4">
      <w:pPr>
        <w:pStyle w:val="Text"/>
      </w:pPr>
      <w:r w:rsidRPr="00386342">
        <w:t>In the adjusted exposure, the portion of the unused (remaining) commitment that is included is based on UGD. UGD parameterizes the optionality” $3.25 million = (65%)($5 million)</w:t>
      </w:r>
    </w:p>
    <w:p w14:paraId="2DE3CA07" w14:textId="77777777" w:rsidR="00D31B38" w:rsidRDefault="00D31B38" w:rsidP="00DB35B4">
      <w:pPr>
        <w:pStyle w:val="Text"/>
      </w:pPr>
    </w:p>
    <w:p w14:paraId="77BA776A" w14:textId="77777777" w:rsidR="00994066" w:rsidRPr="00386342" w:rsidRDefault="00994066" w:rsidP="00DB35B4">
      <w:pPr>
        <w:pStyle w:val="Text"/>
      </w:pPr>
      <w:r w:rsidRPr="00386342">
        <w:t>Correlations are not entering into the formula for EL</w:t>
      </w:r>
    </w:p>
    <w:p w14:paraId="16CA465D" w14:textId="77777777" w:rsidR="00D31B38" w:rsidRDefault="00D31B38" w:rsidP="00DB35B4">
      <w:pPr>
        <w:pStyle w:val="Text"/>
      </w:pPr>
    </w:p>
    <w:p w14:paraId="47840881" w14:textId="77777777" w:rsidR="00994066" w:rsidRPr="00386342" w:rsidRDefault="00994066" w:rsidP="00DB35B4">
      <w:pPr>
        <w:pStyle w:val="Text"/>
      </w:pPr>
      <w:r w:rsidRPr="00386342">
        <w:t>EL is a linear combination of AE, EDF and LGD</w:t>
      </w:r>
    </w:p>
    <w:p w14:paraId="2F472564" w14:textId="77777777" w:rsidR="00994066" w:rsidRDefault="00994066" w:rsidP="00D31B38">
      <w:pPr>
        <w:pStyle w:val="Heading2"/>
      </w:pPr>
      <w:bookmarkStart w:id="8772" w:name="_Toc223340468"/>
      <w:r>
        <w:t>Distinguish between loan and bond portfolios.</w:t>
      </w:r>
      <w:bookmarkEnd w:id="8772"/>
    </w:p>
    <w:p w14:paraId="57722FB7" w14:textId="77777777" w:rsidR="00994066" w:rsidRDefault="00994066" w:rsidP="00DB35B4">
      <w:pPr>
        <w:pStyle w:val="Text"/>
      </w:pPr>
      <w:r>
        <w:t>Classifications of long-term debt</w:t>
      </w:r>
    </w:p>
    <w:p w14:paraId="68FA23C4" w14:textId="77777777" w:rsidR="00D31B38" w:rsidRDefault="00D31B38" w:rsidP="00DB35B4">
      <w:pPr>
        <w:pStyle w:val="Text"/>
      </w:pPr>
    </w:p>
    <w:p w14:paraId="529D56C5" w14:textId="77777777" w:rsidR="00994066" w:rsidRPr="00775D1A" w:rsidRDefault="00994066" w:rsidP="00DB35B4">
      <w:pPr>
        <w:pStyle w:val="Text"/>
      </w:pPr>
      <w:r>
        <w:rPr>
          <w:noProof/>
          <w:lang w:bidi="ar-SA"/>
        </w:rPr>
        <mc:AlternateContent>
          <mc:Choice Requires="wpc">
            <w:drawing>
              <wp:inline distT="0" distB="0" distL="0" distR="0" wp14:anchorId="349BEF07" wp14:editId="5D2DA6A6">
                <wp:extent cx="5284922" cy="2527859"/>
                <wp:effectExtent l="0" t="0" r="0" b="63500"/>
                <wp:docPr id="198" name="Canvas 293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88" name="Text Box 2933"/>
                        <wps:cNvSpPr txBox="1">
                          <a:spLocks noChangeArrowheads="1"/>
                        </wps:cNvSpPr>
                        <wps:spPr bwMode="auto">
                          <a:xfrm>
                            <a:off x="35999" y="35963"/>
                            <a:ext cx="1575825" cy="1296212"/>
                          </a:xfrm>
                          <a:prstGeom prst="rect">
                            <a:avLst/>
                          </a:prstGeom>
                          <a:solidFill>
                            <a:srgbClr val="FFFFFF"/>
                          </a:solidFill>
                          <a:ln w="9525">
                            <a:solidFill>
                              <a:schemeClr val="bg1">
                                <a:lumMod val="50000"/>
                                <a:lumOff val="0"/>
                              </a:schemeClr>
                            </a:solidFill>
                            <a:miter lim="800000"/>
                            <a:headEnd/>
                            <a:tailEnd/>
                          </a:ln>
                          <a:effectLst>
                            <a:outerShdw dist="35921" dir="2700000" algn="ctr" rotWithShape="0">
                              <a:srgbClr val="808080">
                                <a:alpha val="50000"/>
                              </a:srgbClr>
                            </a:outerShdw>
                          </a:effectLst>
                        </wps:spPr>
                        <wps:txbx>
                          <w:txbxContent>
                            <w:p w14:paraId="75E0687D" w14:textId="77777777" w:rsidR="00BD0D89" w:rsidRPr="00C57BA2" w:rsidRDefault="00BD0D89" w:rsidP="00994066">
                              <w:pPr>
                                <w:rPr>
                                  <w:rFonts w:ascii="Trebuchet MS" w:hAnsi="Trebuchet MS" w:cs="Tahoma"/>
                                  <w:sz w:val="20"/>
                                  <w:szCs w:val="20"/>
                                </w:rPr>
                              </w:pPr>
                              <w:r w:rsidRPr="00C57BA2">
                                <w:rPr>
                                  <w:rFonts w:ascii="Trebuchet MS" w:hAnsi="Trebuchet MS" w:cs="Tahoma"/>
                                  <w:sz w:val="20"/>
                                  <w:szCs w:val="20"/>
                                </w:rPr>
                                <w:t>Senior Secured Loan</w:t>
                              </w:r>
                            </w:p>
                            <w:p w14:paraId="3D157B12" w14:textId="77777777" w:rsidR="00BD0D89" w:rsidRPr="00C57BA2" w:rsidRDefault="00BD0D89" w:rsidP="00610765">
                              <w:pPr>
                                <w:pStyle w:val="ListParagraph"/>
                                <w:numPr>
                                  <w:ilvl w:val="0"/>
                                  <w:numId w:val="10"/>
                                </w:numPr>
                                <w:spacing w:before="40"/>
                                <w:rPr>
                                  <w:rFonts w:ascii="Trebuchet MS" w:hAnsi="Trebuchet MS" w:cs="Tahoma"/>
                                  <w:sz w:val="20"/>
                                  <w:szCs w:val="20"/>
                                </w:rPr>
                              </w:pPr>
                              <w:r w:rsidRPr="00C57BA2">
                                <w:rPr>
                                  <w:rFonts w:ascii="Trebuchet MS" w:hAnsi="Trebuchet MS" w:cs="Tahoma"/>
                                  <w:sz w:val="20"/>
                                  <w:szCs w:val="20"/>
                                </w:rPr>
                                <w:t>Most are amortizing and floating rate.</w:t>
                              </w:r>
                            </w:p>
                            <w:p w14:paraId="7C1F3E86"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Often syndicated</w:t>
                              </w:r>
                            </w:p>
                            <w:p w14:paraId="55AE847A"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Typically high-yield companies</w:t>
                              </w:r>
                            </w:p>
                          </w:txbxContent>
                        </wps:txbx>
                        <wps:bodyPr rot="0" vert="horz" wrap="square" lIns="91440" tIns="45720" rIns="91440" bIns="45720" anchor="t" anchorCtr="0" upright="1">
                          <a:noAutofit/>
                        </wps:bodyPr>
                      </wps:wsp>
                      <wps:wsp>
                        <wps:cNvPr id="189" name="Text Box 2934"/>
                        <wps:cNvSpPr txBox="1">
                          <a:spLocks noChangeArrowheads="1"/>
                        </wps:cNvSpPr>
                        <wps:spPr bwMode="auto">
                          <a:xfrm>
                            <a:off x="1666676" y="36614"/>
                            <a:ext cx="1626713" cy="1295892"/>
                          </a:xfrm>
                          <a:prstGeom prst="rect">
                            <a:avLst/>
                          </a:prstGeom>
                          <a:solidFill>
                            <a:srgbClr val="FFFFFF"/>
                          </a:solidFill>
                          <a:ln w="9525">
                            <a:solidFill>
                              <a:schemeClr val="bg1">
                                <a:lumMod val="50000"/>
                                <a:lumOff val="0"/>
                              </a:schemeClr>
                            </a:solidFill>
                            <a:miter lim="800000"/>
                            <a:headEnd/>
                            <a:tailEnd/>
                          </a:ln>
                          <a:effectLst>
                            <a:outerShdw dist="35921" dir="2700000" algn="ctr" rotWithShape="0">
                              <a:srgbClr val="808080">
                                <a:alpha val="50000"/>
                              </a:srgbClr>
                            </a:outerShdw>
                          </a:effectLst>
                        </wps:spPr>
                        <wps:txbx>
                          <w:txbxContent>
                            <w:p w14:paraId="30A55503" w14:textId="77777777" w:rsidR="00BD0D89" w:rsidRPr="00C57BA2" w:rsidRDefault="00BD0D89" w:rsidP="00994066">
                              <w:pPr>
                                <w:rPr>
                                  <w:rFonts w:ascii="Trebuchet MS" w:hAnsi="Trebuchet MS" w:cs="Tahoma"/>
                                  <w:sz w:val="20"/>
                                  <w:szCs w:val="20"/>
                                </w:rPr>
                              </w:pPr>
                              <w:r w:rsidRPr="00C57BA2">
                                <w:rPr>
                                  <w:rFonts w:ascii="Trebuchet MS" w:hAnsi="Trebuchet MS" w:cs="Tahoma"/>
                                  <w:sz w:val="20"/>
                                  <w:szCs w:val="20"/>
                                </w:rPr>
                                <w:t>Senior Unsecured Loan</w:t>
                              </w:r>
                            </w:p>
                            <w:p w14:paraId="51BB2563" w14:textId="77777777" w:rsidR="00BD0D89" w:rsidRPr="00C57BA2" w:rsidRDefault="00BD0D89" w:rsidP="00610765">
                              <w:pPr>
                                <w:pStyle w:val="ListParagraph"/>
                                <w:numPr>
                                  <w:ilvl w:val="0"/>
                                  <w:numId w:val="10"/>
                                </w:numPr>
                                <w:spacing w:before="40"/>
                                <w:rPr>
                                  <w:rFonts w:ascii="Trebuchet MS" w:hAnsi="Trebuchet MS" w:cs="Tahoma"/>
                                  <w:sz w:val="20"/>
                                  <w:szCs w:val="20"/>
                                </w:rPr>
                              </w:pPr>
                              <w:r w:rsidRPr="00C57BA2">
                                <w:rPr>
                                  <w:rFonts w:ascii="Trebuchet MS" w:hAnsi="Trebuchet MS" w:cs="Tahoma"/>
                                  <w:sz w:val="20"/>
                                  <w:szCs w:val="20"/>
                                </w:rPr>
                                <w:t>Not guaranteed by assets</w:t>
                              </w:r>
                            </w:p>
                            <w:p w14:paraId="139623E1"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Typically investment grade (S&amp;P - BBB or higher)</w:t>
                              </w:r>
                            </w:p>
                          </w:txbxContent>
                        </wps:txbx>
                        <wps:bodyPr rot="0" vert="horz" wrap="square" lIns="91440" tIns="45720" rIns="91440" bIns="45720" anchor="t" anchorCtr="0" upright="1">
                          <a:noAutofit/>
                        </wps:bodyPr>
                      </wps:wsp>
                      <wps:wsp>
                        <wps:cNvPr id="190" name="Text Box 2935"/>
                        <wps:cNvSpPr txBox="1">
                          <a:spLocks noChangeArrowheads="1"/>
                        </wps:cNvSpPr>
                        <wps:spPr bwMode="auto">
                          <a:xfrm>
                            <a:off x="3343594" y="64852"/>
                            <a:ext cx="1832839" cy="1267985"/>
                          </a:xfrm>
                          <a:prstGeom prst="rect">
                            <a:avLst/>
                          </a:prstGeom>
                          <a:solidFill>
                            <a:srgbClr val="FFFFFF"/>
                          </a:solidFill>
                          <a:ln w="9525">
                            <a:solidFill>
                              <a:schemeClr val="bg1">
                                <a:lumMod val="50000"/>
                                <a:lumOff val="0"/>
                              </a:schemeClr>
                            </a:solidFill>
                            <a:miter lim="800000"/>
                            <a:headEnd/>
                            <a:tailEnd/>
                          </a:ln>
                          <a:effectLst>
                            <a:outerShdw dist="35921" dir="2700000" algn="ctr" rotWithShape="0">
                              <a:srgbClr val="808080">
                                <a:alpha val="50000"/>
                              </a:srgbClr>
                            </a:outerShdw>
                          </a:effectLst>
                        </wps:spPr>
                        <wps:txbx>
                          <w:txbxContent>
                            <w:p w14:paraId="35E55A22" w14:textId="77777777" w:rsidR="00BD0D89" w:rsidRPr="00C57BA2" w:rsidRDefault="00BD0D89" w:rsidP="00994066">
                              <w:pPr>
                                <w:rPr>
                                  <w:rFonts w:ascii="Trebuchet MS" w:hAnsi="Trebuchet MS" w:cs="Tahoma"/>
                                  <w:sz w:val="20"/>
                                  <w:szCs w:val="20"/>
                                </w:rPr>
                              </w:pPr>
                              <w:r w:rsidRPr="00C57BA2">
                                <w:rPr>
                                  <w:rFonts w:ascii="Trebuchet MS" w:hAnsi="Trebuchet MS" w:cs="Tahoma"/>
                                  <w:sz w:val="20"/>
                                  <w:szCs w:val="20"/>
                                </w:rPr>
                                <w:t>Bond</w:t>
                              </w:r>
                            </w:p>
                            <w:p w14:paraId="3ABFA7F1" w14:textId="77777777" w:rsidR="00BD0D89" w:rsidRPr="00C57BA2" w:rsidRDefault="00BD0D89" w:rsidP="00610765">
                              <w:pPr>
                                <w:pStyle w:val="ListParagraph"/>
                                <w:numPr>
                                  <w:ilvl w:val="0"/>
                                  <w:numId w:val="10"/>
                                </w:numPr>
                                <w:spacing w:before="40"/>
                                <w:rPr>
                                  <w:rFonts w:ascii="Trebuchet MS" w:hAnsi="Trebuchet MS" w:cs="Tahoma"/>
                                  <w:sz w:val="20"/>
                                  <w:szCs w:val="20"/>
                                </w:rPr>
                              </w:pPr>
                              <w:r w:rsidRPr="00C57BA2">
                                <w:rPr>
                                  <w:rFonts w:ascii="Trebuchet MS" w:hAnsi="Trebuchet MS" w:cs="Tahoma"/>
                                  <w:sz w:val="20"/>
                                  <w:szCs w:val="20"/>
                                </w:rPr>
                                <w:t>Sold to investors (traded)</w:t>
                              </w:r>
                            </w:p>
                            <w:p w14:paraId="659A8E02"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Not amortizing (usually)</w:t>
                              </w:r>
                            </w:p>
                            <w:p w14:paraId="7546CB2C"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Includes floater &amp; zeroes</w:t>
                              </w:r>
                            </w:p>
                            <w:p w14:paraId="37ED5F21"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Embedded options (put call)</w:t>
                              </w:r>
                            </w:p>
                          </w:txbxContent>
                        </wps:txbx>
                        <wps:bodyPr rot="0" vert="horz" wrap="square" lIns="91440" tIns="45720" rIns="91440" bIns="45720" anchor="t" anchorCtr="0" upright="1">
                          <a:noAutofit/>
                        </wps:bodyPr>
                      </wps:wsp>
                      <wps:wsp>
                        <wps:cNvPr id="194" name="Text Box 2936"/>
                        <wps:cNvSpPr txBox="1">
                          <a:spLocks noChangeArrowheads="1"/>
                        </wps:cNvSpPr>
                        <wps:spPr bwMode="auto">
                          <a:xfrm>
                            <a:off x="745315" y="1385440"/>
                            <a:ext cx="1889125" cy="1143000"/>
                          </a:xfrm>
                          <a:prstGeom prst="rect">
                            <a:avLst/>
                          </a:prstGeom>
                          <a:solidFill>
                            <a:srgbClr val="FFFFFF"/>
                          </a:solidFill>
                          <a:ln w="9525">
                            <a:solidFill>
                              <a:schemeClr val="bg1">
                                <a:lumMod val="50000"/>
                                <a:lumOff val="0"/>
                              </a:schemeClr>
                            </a:solidFill>
                            <a:miter lim="800000"/>
                            <a:headEnd/>
                            <a:tailEnd/>
                          </a:ln>
                          <a:effectLst>
                            <a:outerShdw dist="35921" dir="2700000" algn="ctr" rotWithShape="0">
                              <a:srgbClr val="808080">
                                <a:alpha val="50000"/>
                              </a:srgbClr>
                            </a:outerShdw>
                          </a:effectLst>
                        </wps:spPr>
                        <wps:txbx>
                          <w:txbxContent>
                            <w:p w14:paraId="1E8729D8" w14:textId="77777777" w:rsidR="00BD0D89" w:rsidRPr="00C57BA2" w:rsidRDefault="00BD0D89" w:rsidP="00994066">
                              <w:pPr>
                                <w:rPr>
                                  <w:rFonts w:ascii="Trebuchet MS" w:hAnsi="Trebuchet MS" w:cs="Tahoma"/>
                                  <w:sz w:val="20"/>
                                  <w:szCs w:val="20"/>
                                </w:rPr>
                              </w:pPr>
                              <w:r w:rsidRPr="00C57BA2">
                                <w:rPr>
                                  <w:rFonts w:ascii="Trebuchet MS" w:hAnsi="Trebuchet MS" w:cs="Tahoma"/>
                                  <w:sz w:val="20"/>
                                  <w:szCs w:val="20"/>
                                </w:rPr>
                                <w:t>Medium Term Notes</w:t>
                              </w:r>
                            </w:p>
                            <w:p w14:paraId="425D0EEC" w14:textId="77777777" w:rsidR="00BD0D89" w:rsidRPr="00C57BA2" w:rsidRDefault="00BD0D89" w:rsidP="00610765">
                              <w:pPr>
                                <w:pStyle w:val="ListParagraph"/>
                                <w:numPr>
                                  <w:ilvl w:val="0"/>
                                  <w:numId w:val="10"/>
                                </w:numPr>
                                <w:spacing w:before="40"/>
                                <w:rPr>
                                  <w:rFonts w:ascii="Trebuchet MS" w:hAnsi="Trebuchet MS" w:cs="Tahoma"/>
                                  <w:sz w:val="20"/>
                                  <w:szCs w:val="20"/>
                                </w:rPr>
                              </w:pPr>
                              <w:r w:rsidRPr="00C57BA2">
                                <w:rPr>
                                  <w:rFonts w:ascii="Trebuchet MS" w:hAnsi="Trebuchet MS" w:cs="Tahoma"/>
                                  <w:sz w:val="20"/>
                                  <w:szCs w:val="20"/>
                                </w:rPr>
                                <w:t>Sold in tranches according to maturity (flexible)</w:t>
                              </w:r>
                            </w:p>
                            <w:p w14:paraId="07124A35"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Shelf registration</w:t>
                              </w:r>
                            </w:p>
                          </w:txbxContent>
                        </wps:txbx>
                        <wps:bodyPr rot="0" vert="horz" wrap="square" lIns="91440" tIns="45720" rIns="91440" bIns="45720" anchor="t" anchorCtr="0" upright="1">
                          <a:noAutofit/>
                        </wps:bodyPr>
                      </wps:wsp>
                      <wps:wsp>
                        <wps:cNvPr id="197" name="Text Box 2937"/>
                        <wps:cNvSpPr txBox="1">
                          <a:spLocks noChangeArrowheads="1"/>
                        </wps:cNvSpPr>
                        <wps:spPr bwMode="auto">
                          <a:xfrm>
                            <a:off x="2693582" y="1385442"/>
                            <a:ext cx="1889760" cy="1143000"/>
                          </a:xfrm>
                          <a:prstGeom prst="rect">
                            <a:avLst/>
                          </a:prstGeom>
                          <a:solidFill>
                            <a:srgbClr val="FFFFFF"/>
                          </a:solidFill>
                          <a:ln w="9525">
                            <a:solidFill>
                              <a:schemeClr val="bg1">
                                <a:lumMod val="50000"/>
                                <a:lumOff val="0"/>
                              </a:schemeClr>
                            </a:solidFill>
                            <a:miter lim="800000"/>
                            <a:headEnd/>
                            <a:tailEnd/>
                          </a:ln>
                          <a:effectLst>
                            <a:outerShdw dist="35921" dir="2700000" algn="ctr" rotWithShape="0">
                              <a:srgbClr val="808080">
                                <a:alpha val="50000"/>
                              </a:srgbClr>
                            </a:outerShdw>
                          </a:effectLst>
                        </wps:spPr>
                        <wps:txbx>
                          <w:txbxContent>
                            <w:p w14:paraId="43C55F36" w14:textId="77777777" w:rsidR="00BD0D89" w:rsidRPr="00C57BA2" w:rsidRDefault="00BD0D89" w:rsidP="00994066">
                              <w:pPr>
                                <w:rPr>
                                  <w:rFonts w:ascii="Trebuchet MS" w:hAnsi="Trebuchet MS" w:cs="Tahoma"/>
                                  <w:sz w:val="20"/>
                                  <w:szCs w:val="20"/>
                                </w:rPr>
                              </w:pPr>
                              <w:r w:rsidRPr="00C57BA2">
                                <w:rPr>
                                  <w:rFonts w:ascii="Trebuchet MS" w:hAnsi="Trebuchet MS" w:cs="Tahoma"/>
                                  <w:sz w:val="20"/>
                                  <w:szCs w:val="20"/>
                                </w:rPr>
                                <w:t>Convertible Debt</w:t>
                              </w:r>
                            </w:p>
                            <w:p w14:paraId="05E27E5A"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Lower coupon but compensation is ability to convert into equity</w:t>
                              </w:r>
                            </w:p>
                            <w:p w14:paraId="5D15ED1A"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Typically a bond</w:t>
                              </w:r>
                            </w:p>
                          </w:txbxContent>
                        </wps:txbx>
                        <wps:bodyPr rot="0" vert="horz" wrap="square" lIns="91440" tIns="45720" rIns="91440" bIns="45720" anchor="t" anchorCtr="0" upright="1">
                          <a:noAutofit/>
                        </wps:bodyPr>
                      </wps:wsp>
                    </wpc:wpc>
                  </a:graphicData>
                </a:graphic>
              </wp:inline>
            </w:drawing>
          </mc:Choice>
          <mc:Fallback>
            <w:pict>
              <v:group id="Canvas 2931" o:spid="_x0000_s1068" style="width:416.15pt;height:199.05pt;mso-position-horizontal-relative:char;mso-position-vertical-relative:line" coordsize="5284470,25273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">
                <v:shape id="_x0000_s1069" type="#_x0000_t75" style="position:absolute;width:5284470;height:2527300;visibility:visible;mso-wrap-style:square">
                  <v:fill o:detectmouseclick="t"/>
                  <v:path o:connecttype="none"/>
                </v:shape>
                <v:shape id="Text Box 2933" o:spid="_x0000_s1070" type="#_x0000_t202" style="position:absolute;left:35999;top:35963;width:1575825;height:12962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3cWwQAA&#10;ANwAAAAPAAAAZHJzL2Rvd25yZXYueG1sRI/NqsIwEIX3gu8QRrg7TXUhWo0iwgVXgn/7oRnbYjMp&#10;SbS9Pr2zuOBuhnPmnG/W29416kUh1p4NTCcZKOLC25pLA9fL73gBKiZki41nMvBHEbab4WCNufUd&#10;n+h1TqWSEI45GqhSanOtY1GRwzjxLbFodx8cJllDqW3ATsJdo2dZNtcOa5aGClvaV1Q8zk9n4HTr&#10;3nFGB5qGe/8u5s3y6NLSmJ9Rv1uBStSnr/n/+mAFfyG08oxMoDc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PwN3FsEAAADcAAAADwAAAAAAAAAAAAAAAACXAgAAZHJzL2Rvd25y&#10;ZXYueG1sUEsFBgAAAAAEAAQA9QAAAIUDAAAAAA==&#10;" strokecolor="#7f7f7f [1612]">
                  <v:shadow on="t" color="gray" opacity=".5" mv:blur="0" offset="2pt,2pt"/>
                  <v:textbox>
                    <w:txbxContent>
                      <w:p w14:paraId="75E0687D" w14:textId="77777777" w:rsidR="00BD0D89" w:rsidRPr="00C57BA2" w:rsidRDefault="00BD0D89" w:rsidP="00994066">
                        <w:pPr>
                          <w:rPr>
                            <w:rFonts w:ascii="Trebuchet MS" w:hAnsi="Trebuchet MS" w:cs="Tahoma"/>
                            <w:sz w:val="20"/>
                            <w:szCs w:val="20"/>
                          </w:rPr>
                        </w:pPr>
                        <w:r w:rsidRPr="00C57BA2">
                          <w:rPr>
                            <w:rFonts w:ascii="Trebuchet MS" w:hAnsi="Trebuchet MS" w:cs="Tahoma"/>
                            <w:sz w:val="20"/>
                            <w:szCs w:val="20"/>
                          </w:rPr>
                          <w:t>Senior Secured Loan</w:t>
                        </w:r>
                      </w:p>
                      <w:p w14:paraId="3D157B12" w14:textId="77777777" w:rsidR="00BD0D89" w:rsidRPr="00C57BA2" w:rsidRDefault="00BD0D89" w:rsidP="00610765">
                        <w:pPr>
                          <w:pStyle w:val="ListParagraph"/>
                          <w:numPr>
                            <w:ilvl w:val="0"/>
                            <w:numId w:val="10"/>
                          </w:numPr>
                          <w:spacing w:before="40"/>
                          <w:rPr>
                            <w:rFonts w:ascii="Trebuchet MS" w:hAnsi="Trebuchet MS" w:cs="Tahoma"/>
                            <w:sz w:val="20"/>
                            <w:szCs w:val="20"/>
                          </w:rPr>
                        </w:pPr>
                        <w:r w:rsidRPr="00C57BA2">
                          <w:rPr>
                            <w:rFonts w:ascii="Trebuchet MS" w:hAnsi="Trebuchet MS" w:cs="Tahoma"/>
                            <w:sz w:val="20"/>
                            <w:szCs w:val="20"/>
                          </w:rPr>
                          <w:t>Most are amortizing and floating rate.</w:t>
                        </w:r>
                      </w:p>
                      <w:p w14:paraId="7C1F3E86"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Often syndicated</w:t>
                        </w:r>
                      </w:p>
                      <w:p w14:paraId="55AE847A"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Typically high-yield companies</w:t>
                        </w:r>
                      </w:p>
                    </w:txbxContent>
                  </v:textbox>
                </v:shape>
                <v:shape id="Text Box 2934" o:spid="_x0000_s1071" type="#_x0000_t202" style="position:absolute;left:1666676;top:36614;width:1626713;height:12958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T9KNvAAA&#10;ANwAAAAPAAAAZHJzL2Rvd25yZXYueG1sRE9LCsIwEN0L3iGM4E5TXYitRhFBcCX42w/N2BabSUmi&#10;rZ7eCIK7ebzvLNedqcWTnK8sK5iMExDEudUVFwou591oDsIHZI21ZVLwIg/rVb+3xEzblo/0PIVC&#10;xBD2GSooQ2gyKX1ekkE/tg1x5G7WGQwRukJqh20MN7WcJslMGqw4NpTY0Lak/H56GAXHa/v2U9rT&#10;xN26dz6r04MJqVLDQbdZgAjUhb/4597rOH+ewveZeIFcfQA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FBP0o28AAAA3AAAAA8AAAAAAAAAAAAAAAAAlwIAAGRycy9kb3ducmV2Lnht&#10;bFBLBQYAAAAABAAEAPUAAACAAwAAAAA=&#10;" strokecolor="#7f7f7f [1612]">
                  <v:shadow on="t" color="gray" opacity=".5" mv:blur="0" offset="2pt,2pt"/>
                  <v:textbox>
                    <w:txbxContent>
                      <w:p w14:paraId="30A55503" w14:textId="77777777" w:rsidR="00BD0D89" w:rsidRPr="00C57BA2" w:rsidRDefault="00BD0D89" w:rsidP="00994066">
                        <w:pPr>
                          <w:rPr>
                            <w:rFonts w:ascii="Trebuchet MS" w:hAnsi="Trebuchet MS" w:cs="Tahoma"/>
                            <w:sz w:val="20"/>
                            <w:szCs w:val="20"/>
                          </w:rPr>
                        </w:pPr>
                        <w:r w:rsidRPr="00C57BA2">
                          <w:rPr>
                            <w:rFonts w:ascii="Trebuchet MS" w:hAnsi="Trebuchet MS" w:cs="Tahoma"/>
                            <w:sz w:val="20"/>
                            <w:szCs w:val="20"/>
                          </w:rPr>
                          <w:t>Senior Unsecured Loan</w:t>
                        </w:r>
                      </w:p>
                      <w:p w14:paraId="51BB2563" w14:textId="77777777" w:rsidR="00BD0D89" w:rsidRPr="00C57BA2" w:rsidRDefault="00BD0D89" w:rsidP="00610765">
                        <w:pPr>
                          <w:pStyle w:val="ListParagraph"/>
                          <w:numPr>
                            <w:ilvl w:val="0"/>
                            <w:numId w:val="10"/>
                          </w:numPr>
                          <w:spacing w:before="40"/>
                          <w:rPr>
                            <w:rFonts w:ascii="Trebuchet MS" w:hAnsi="Trebuchet MS" w:cs="Tahoma"/>
                            <w:sz w:val="20"/>
                            <w:szCs w:val="20"/>
                          </w:rPr>
                        </w:pPr>
                        <w:r w:rsidRPr="00C57BA2">
                          <w:rPr>
                            <w:rFonts w:ascii="Trebuchet MS" w:hAnsi="Trebuchet MS" w:cs="Tahoma"/>
                            <w:sz w:val="20"/>
                            <w:szCs w:val="20"/>
                          </w:rPr>
                          <w:t>Not guaranteed by assets</w:t>
                        </w:r>
                      </w:p>
                      <w:p w14:paraId="139623E1"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Typically investment grade (S&amp;P - BBB or higher)</w:t>
                        </w:r>
                      </w:p>
                    </w:txbxContent>
                  </v:textbox>
                </v:shape>
                <v:shape id="Text Box 2935" o:spid="_x0000_s1072" type="#_x0000_t202" style="position:absolute;left:3343594;top:64852;width:1832839;height:1267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rO3NwQAA&#10;ANwAAAAPAAAAZHJzL2Rvd25yZXYueG1sRI9Bi8JADIXvC/6HIYK3daoH2VZHEUHwJKi799CJbbGT&#10;KTOjrf56cxD2lvBe3vuy2gyuVQ8KsfFsYDbNQBGX3jZcGfi97L9/QMWEbLH1TAaeFGGzHn2tsLC+&#10;5xM9zqlSEsKxQAN1Sl2hdSxrchinviMW7eqDwyRrqLQN2Eu4a/U8yxbaYcPSUGNHu5rK2/nuDJz+&#10;+lec04Fm4Tq8ykWbH13KjZmMh+0SVKIh/Zs/1wcr+LngyzMygV6/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KztzcEAAADcAAAADwAAAAAAAAAAAAAAAACXAgAAZHJzL2Rvd25y&#10;ZXYueG1sUEsFBgAAAAAEAAQA9QAAAIUDAAAAAA==&#10;" strokecolor="#7f7f7f [1612]">
                  <v:shadow on="t" color="gray" opacity=".5" mv:blur="0" offset="2pt,2pt"/>
                  <v:textbox>
                    <w:txbxContent>
                      <w:p w14:paraId="35E55A22" w14:textId="77777777" w:rsidR="00BD0D89" w:rsidRPr="00C57BA2" w:rsidRDefault="00BD0D89" w:rsidP="00994066">
                        <w:pPr>
                          <w:rPr>
                            <w:rFonts w:ascii="Trebuchet MS" w:hAnsi="Trebuchet MS" w:cs="Tahoma"/>
                            <w:sz w:val="20"/>
                            <w:szCs w:val="20"/>
                          </w:rPr>
                        </w:pPr>
                        <w:r w:rsidRPr="00C57BA2">
                          <w:rPr>
                            <w:rFonts w:ascii="Trebuchet MS" w:hAnsi="Trebuchet MS" w:cs="Tahoma"/>
                            <w:sz w:val="20"/>
                            <w:szCs w:val="20"/>
                          </w:rPr>
                          <w:t>Bond</w:t>
                        </w:r>
                      </w:p>
                      <w:p w14:paraId="3ABFA7F1" w14:textId="77777777" w:rsidR="00BD0D89" w:rsidRPr="00C57BA2" w:rsidRDefault="00BD0D89" w:rsidP="00610765">
                        <w:pPr>
                          <w:pStyle w:val="ListParagraph"/>
                          <w:numPr>
                            <w:ilvl w:val="0"/>
                            <w:numId w:val="10"/>
                          </w:numPr>
                          <w:spacing w:before="40"/>
                          <w:rPr>
                            <w:rFonts w:ascii="Trebuchet MS" w:hAnsi="Trebuchet MS" w:cs="Tahoma"/>
                            <w:sz w:val="20"/>
                            <w:szCs w:val="20"/>
                          </w:rPr>
                        </w:pPr>
                        <w:r w:rsidRPr="00C57BA2">
                          <w:rPr>
                            <w:rFonts w:ascii="Trebuchet MS" w:hAnsi="Trebuchet MS" w:cs="Tahoma"/>
                            <w:sz w:val="20"/>
                            <w:szCs w:val="20"/>
                          </w:rPr>
                          <w:t>Sold to investors (traded)</w:t>
                        </w:r>
                      </w:p>
                      <w:p w14:paraId="659A8E02"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Not amortizing (usually)</w:t>
                        </w:r>
                      </w:p>
                      <w:p w14:paraId="7546CB2C"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Includes floater &amp; zeroes</w:t>
                        </w:r>
                      </w:p>
                      <w:p w14:paraId="37ED5F21"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Embedded options (put call)</w:t>
                        </w:r>
                      </w:p>
                    </w:txbxContent>
                  </v:textbox>
                </v:shape>
                <v:shape id="Text Box 2936" o:spid="_x0000_s1073" type="#_x0000_t202" style="position:absolute;left:745315;top:1385440;width:1889125;height:114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l+vOwAAA&#10;ANwAAAAPAAAAZHJzL2Rvd25yZXYueG1sRE/JasMwEL0H8g9iAr3Vsk0JtWMllEAhp0K2+2CNF2qN&#10;jKTEbr6+KhRym8dbp9rNZhB3cr63rCBLUhDEtdU9twou58/XdxA+IGscLJOCH/Kw2y4XFZbaTnyk&#10;+ym0IoawL1FBF8JYSunrjgz6xI7EkWusMxgidK3UDqcYbgaZp+laGuw5NnQ40r6j+vt0MwqO1+nh&#10;czpQ5pr5Ua+H4suEQqmX1fyxARFoDk/xv/ug4/ziDf6eiRfI7S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7l+vOwAAAANwAAAAPAAAAAAAAAAAAAAAAAJcCAABkcnMvZG93bnJl&#10;di54bWxQSwUGAAAAAAQABAD1AAAAhAMAAAAA&#10;" strokecolor="#7f7f7f [1612]">
                  <v:shadow on="t" color="gray" opacity=".5" mv:blur="0" offset="2pt,2pt"/>
                  <v:textbox>
                    <w:txbxContent>
                      <w:p w14:paraId="1E8729D8" w14:textId="77777777" w:rsidR="00BD0D89" w:rsidRPr="00C57BA2" w:rsidRDefault="00BD0D89" w:rsidP="00994066">
                        <w:pPr>
                          <w:rPr>
                            <w:rFonts w:ascii="Trebuchet MS" w:hAnsi="Trebuchet MS" w:cs="Tahoma"/>
                            <w:sz w:val="20"/>
                            <w:szCs w:val="20"/>
                          </w:rPr>
                        </w:pPr>
                        <w:r w:rsidRPr="00C57BA2">
                          <w:rPr>
                            <w:rFonts w:ascii="Trebuchet MS" w:hAnsi="Trebuchet MS" w:cs="Tahoma"/>
                            <w:sz w:val="20"/>
                            <w:szCs w:val="20"/>
                          </w:rPr>
                          <w:t>Medium Term Notes</w:t>
                        </w:r>
                      </w:p>
                      <w:p w14:paraId="425D0EEC" w14:textId="77777777" w:rsidR="00BD0D89" w:rsidRPr="00C57BA2" w:rsidRDefault="00BD0D89" w:rsidP="00610765">
                        <w:pPr>
                          <w:pStyle w:val="ListParagraph"/>
                          <w:numPr>
                            <w:ilvl w:val="0"/>
                            <w:numId w:val="10"/>
                          </w:numPr>
                          <w:spacing w:before="40"/>
                          <w:rPr>
                            <w:rFonts w:ascii="Trebuchet MS" w:hAnsi="Trebuchet MS" w:cs="Tahoma"/>
                            <w:sz w:val="20"/>
                            <w:szCs w:val="20"/>
                          </w:rPr>
                        </w:pPr>
                        <w:r w:rsidRPr="00C57BA2">
                          <w:rPr>
                            <w:rFonts w:ascii="Trebuchet MS" w:hAnsi="Trebuchet MS" w:cs="Tahoma"/>
                            <w:sz w:val="20"/>
                            <w:szCs w:val="20"/>
                          </w:rPr>
                          <w:t>Sold in tranches according to maturity (flexible)</w:t>
                        </w:r>
                      </w:p>
                      <w:p w14:paraId="07124A35"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Shelf registration</w:t>
                        </w:r>
                      </w:p>
                    </w:txbxContent>
                  </v:textbox>
                </v:shape>
                <v:shape id="Text Box 2937" o:spid="_x0000_s1074" type="#_x0000_t202" style="position:absolute;left:2693582;top:1385442;width:1889760;height:114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RXW5vgAA&#10;ANwAAAAPAAAAZHJzL2Rvd25yZXYueG1sRE/LqsIwEN0L9x/CXHBnU12orUa5CIIrwdd+aMa23GZS&#10;kmirX28Ewd0cznOW69404k7O15YVjJMUBHFhdc2lgvNpO5qD8AFZY2OZFDzIw3r1M1hirm3HB7of&#10;QyliCPscFVQhtLmUvqjIoE9sSxy5q3UGQ4SulNphF8NNIydpOpUGa44NFba0qaj4P96MgsOle/oJ&#10;7Wjsrv2zmDbZ3oRMqeFv/7cAEagPX/HHvdNxfjaD9zPxArl6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y0V1ub4AAADcAAAADwAAAAAAAAAAAAAAAACXAgAAZHJzL2Rvd25yZXYu&#10;eG1sUEsFBgAAAAAEAAQA9QAAAIIDAAAAAA==&#10;" strokecolor="#7f7f7f [1612]">
                  <v:shadow on="t" color="gray" opacity=".5" mv:blur="0" offset="2pt,2pt"/>
                  <v:textbox>
                    <w:txbxContent>
                      <w:p w14:paraId="43C55F36" w14:textId="77777777" w:rsidR="00BD0D89" w:rsidRPr="00C57BA2" w:rsidRDefault="00BD0D89" w:rsidP="00994066">
                        <w:pPr>
                          <w:rPr>
                            <w:rFonts w:ascii="Trebuchet MS" w:hAnsi="Trebuchet MS" w:cs="Tahoma"/>
                            <w:sz w:val="20"/>
                            <w:szCs w:val="20"/>
                          </w:rPr>
                        </w:pPr>
                        <w:r w:rsidRPr="00C57BA2">
                          <w:rPr>
                            <w:rFonts w:ascii="Trebuchet MS" w:hAnsi="Trebuchet MS" w:cs="Tahoma"/>
                            <w:sz w:val="20"/>
                            <w:szCs w:val="20"/>
                          </w:rPr>
                          <w:t>Convertible Debt</w:t>
                        </w:r>
                      </w:p>
                      <w:p w14:paraId="05E27E5A"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Lower coupon but compensation is ability to convert into equity</w:t>
                        </w:r>
                      </w:p>
                      <w:p w14:paraId="5D15ED1A"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Typically a bond</w:t>
                        </w:r>
                      </w:p>
                    </w:txbxContent>
                  </v:textbox>
                </v:shape>
                <w10:anchorlock/>
              </v:group>
            </w:pict>
          </mc:Fallback>
        </mc:AlternateContent>
      </w:r>
    </w:p>
    <w:p w14:paraId="5F3B0911" w14:textId="77777777" w:rsidR="00D31B38" w:rsidRDefault="00D31B38" w:rsidP="00DB35B4">
      <w:pPr>
        <w:pStyle w:val="Text"/>
      </w:pPr>
    </w:p>
    <w:p w14:paraId="7916B4DB" w14:textId="77777777" w:rsidR="00994066" w:rsidRPr="00D31B38" w:rsidRDefault="00994066" w:rsidP="00D31B38">
      <w:pPr>
        <w:pStyle w:val="Text"/>
      </w:pPr>
      <w:r w:rsidRPr="00D31B38">
        <w:t xml:space="preserve">Bonds are “trading instruments” where payments are often a stream of </w:t>
      </w:r>
      <w:proofErr w:type="gramStart"/>
      <w:r w:rsidRPr="00D31B38">
        <w:t>cash-flows</w:t>
      </w:r>
      <w:proofErr w:type="gramEnd"/>
      <w:r w:rsidRPr="00D31B38">
        <w:t xml:space="preserve"> that includes the promised repayment of principal at maturity. Bonds tend to have fewer complicated indentures, covenant structures and tax and accounting treatments.</w:t>
      </w:r>
    </w:p>
    <w:p w14:paraId="76D7BC78" w14:textId="77777777" w:rsidR="00D31B38" w:rsidRDefault="00D31B38" w:rsidP="00D31B38">
      <w:pPr>
        <w:pStyle w:val="Text"/>
      </w:pPr>
    </w:p>
    <w:p w14:paraId="772527F9" w14:textId="77777777" w:rsidR="00994066" w:rsidRPr="00D31B38" w:rsidRDefault="00994066" w:rsidP="00D31B38">
      <w:pPr>
        <w:pStyle w:val="Text"/>
      </w:pPr>
      <w:r w:rsidRPr="00D31B38">
        <w:t>In concept, however, “loans are really par bonds whose valuation depends on some loan forward curves imbued with upgrade or downgrade characteristics and a loan recovery rate to the amount of the principal in the event of default.”</w:t>
      </w:r>
    </w:p>
    <w:p w14:paraId="4D664BFE" w14:textId="77777777" w:rsidR="00D31B38" w:rsidRDefault="00D31B38" w:rsidP="00D31B38">
      <w:pPr>
        <w:pStyle w:val="Text"/>
      </w:pPr>
    </w:p>
    <w:p w14:paraId="677B6361" w14:textId="77777777" w:rsidR="00994066" w:rsidRPr="00D31B38" w:rsidRDefault="00994066" w:rsidP="00D31B38">
      <w:pPr>
        <w:pStyle w:val="Text"/>
      </w:pPr>
      <w:r w:rsidRPr="00D31B38">
        <w:t xml:space="preserve">In regard to bond portfolios, as they are traded, credit upgrades typically lead to price appreciation. </w:t>
      </w:r>
    </w:p>
    <w:p w14:paraId="687E279D" w14:textId="77777777" w:rsidR="00D31B38" w:rsidRDefault="00D31B38" w:rsidP="00D31B38">
      <w:pPr>
        <w:pStyle w:val="Text"/>
      </w:pPr>
    </w:p>
    <w:p w14:paraId="03A07E0C" w14:textId="77777777" w:rsidR="00994066" w:rsidRPr="00D31B38" w:rsidRDefault="00994066" w:rsidP="00D31B38">
      <w:pPr>
        <w:pStyle w:val="Text"/>
      </w:pPr>
      <w:r w:rsidRPr="00D31B38">
        <w:t>Summary comparison, loans versus bonds:</w:t>
      </w:r>
    </w:p>
    <w:p w14:paraId="4AC291CB" w14:textId="77777777" w:rsidR="00D31B38" w:rsidRDefault="00D31B38" w:rsidP="00D31B38">
      <w:pPr>
        <w:pStyle w:val="Text"/>
      </w:pPr>
    </w:p>
    <w:p w14:paraId="3F1044DD" w14:textId="77777777" w:rsidR="00994066" w:rsidRPr="00D31B38" w:rsidRDefault="00994066" w:rsidP="00D31B38">
      <w:pPr>
        <w:pStyle w:val="Text"/>
      </w:pPr>
      <w:r w:rsidRPr="00D31B38">
        <w:t>Instrument complexity: loans typically more complex (indentures, covenant structures, and tax and accounting) than bonds</w:t>
      </w:r>
    </w:p>
    <w:p w14:paraId="6E2E9618" w14:textId="77777777" w:rsidR="00994066" w:rsidRPr="00D31B38" w:rsidRDefault="00994066" w:rsidP="00D31B38">
      <w:pPr>
        <w:pStyle w:val="Text"/>
      </w:pPr>
      <w:r w:rsidRPr="00D31B38">
        <w:t>Return distributions: loan returns are non-symmetric and with typically no mark-to-marketing valuation gains/losses due to credit quality upgrade/downgrade.</w:t>
      </w:r>
    </w:p>
    <w:p w14:paraId="255FF7D5" w14:textId="77777777" w:rsidR="00D31B38" w:rsidRDefault="00D31B38" w:rsidP="00D31B38">
      <w:pPr>
        <w:pStyle w:val="Text"/>
      </w:pPr>
    </w:p>
    <w:p w14:paraId="0C40FF52" w14:textId="77777777" w:rsidR="00994066" w:rsidRPr="00D31B38" w:rsidRDefault="00994066" w:rsidP="00D31B38">
      <w:pPr>
        <w:pStyle w:val="Text"/>
      </w:pPr>
      <w:r w:rsidRPr="00D31B38">
        <w:t>Liquidity: loans are typically less liquid; “because of liquidity constraints, most loans do not have current market prices.”</w:t>
      </w:r>
    </w:p>
    <w:p w14:paraId="348FB625" w14:textId="77777777" w:rsidR="00994066" w:rsidRPr="00D31B38" w:rsidRDefault="00994066" w:rsidP="00D31B38">
      <w:pPr>
        <w:pStyle w:val="Heading2"/>
      </w:pPr>
      <w:bookmarkStart w:id="8773" w:name="_Toc223340469"/>
      <w:r w:rsidRPr="00D31B38">
        <w:t>Explain how a credit downgrade or loan default affects the return of a loan.</w:t>
      </w:r>
      <w:bookmarkEnd w:id="8773"/>
    </w:p>
    <w:p w14:paraId="084B7C9E" w14:textId="77777777" w:rsidR="00994066" w:rsidRPr="00D31B38" w:rsidRDefault="00994066" w:rsidP="00D31B38">
      <w:pPr>
        <w:pStyle w:val="Text"/>
      </w:pPr>
      <w:r w:rsidRPr="00D31B38">
        <w:t>Loan returns are highly non-symmetric because there is no upside potential as with a stock. If the credit quality of a loan improves, the lending bank typically does not benefit from the improvement</w:t>
      </w:r>
    </w:p>
    <w:p w14:paraId="1F866737" w14:textId="77777777" w:rsidR="00D31B38" w:rsidRDefault="00D31B38" w:rsidP="00D31B38">
      <w:pPr>
        <w:pStyle w:val="Text"/>
      </w:pPr>
    </w:p>
    <w:p w14:paraId="52F85E56" w14:textId="77777777" w:rsidR="00994066" w:rsidRPr="00D31B38" w:rsidRDefault="00994066" w:rsidP="00D31B38">
      <w:pPr>
        <w:pStyle w:val="Text"/>
      </w:pPr>
      <w:r w:rsidRPr="00D31B38">
        <w:t>If the credit quality of a loan deteriorates, the bank generally is not compensated for taking on the increased risk because the loan pricing does not change.</w:t>
      </w:r>
    </w:p>
    <w:p w14:paraId="1D47F823" w14:textId="77777777" w:rsidR="00994066" w:rsidRPr="00D31B38" w:rsidRDefault="00994066" w:rsidP="00D31B38">
      <w:pPr>
        <w:pStyle w:val="Heading2"/>
      </w:pPr>
      <w:bookmarkStart w:id="8774" w:name="_Toc223340470"/>
      <w:r w:rsidRPr="00D31B38">
        <w:t>Distinguish between expected and unexpected loss.</w:t>
      </w:r>
      <w:bookmarkEnd w:id="8774"/>
    </w:p>
    <w:p w14:paraId="6D0729F5" w14:textId="77777777" w:rsidR="00994066" w:rsidRPr="00D31B38" w:rsidRDefault="00994066" w:rsidP="00D31B38">
      <w:pPr>
        <w:pStyle w:val="Text"/>
      </w:pPr>
      <w:r w:rsidRPr="00D31B38">
        <w:t>In regard to expected Loss (EL): A credit portfolio is not risk-free. The yield above the riskless rate is compensation for the risk. A risky asset, by definition has an expected loss (EL):</w:t>
      </w:r>
    </w:p>
    <w:p w14:paraId="023273EA" w14:textId="77777777" w:rsidR="00D31B38" w:rsidRDefault="00D31B38" w:rsidP="00D31B38">
      <w:pPr>
        <w:pStyle w:val="Text"/>
      </w:pPr>
    </w:p>
    <w:p w14:paraId="46E194A3" w14:textId="77777777" w:rsidR="00994066" w:rsidRPr="00D31B38" w:rsidRDefault="00994066" w:rsidP="00D31B38">
      <w:pPr>
        <w:pStyle w:val="Text"/>
      </w:pPr>
      <w:r w:rsidRPr="00D31B38">
        <w:t>We expect defaults to be greater than zero, and</w:t>
      </w:r>
    </w:p>
    <w:p w14:paraId="64957DB2" w14:textId="77777777" w:rsidR="00D31B38" w:rsidRDefault="00D31B38" w:rsidP="00D31B38">
      <w:pPr>
        <w:pStyle w:val="Text"/>
      </w:pPr>
    </w:p>
    <w:p w14:paraId="57101BFD" w14:textId="77777777" w:rsidR="00994066" w:rsidRPr="00D31B38" w:rsidRDefault="00994066" w:rsidP="00D31B38">
      <w:pPr>
        <w:pStyle w:val="Text"/>
      </w:pPr>
      <w:r w:rsidRPr="00D31B38">
        <w:t>Among defaults we expect recovery &gt; 100%</w:t>
      </w:r>
    </w:p>
    <w:p w14:paraId="5603FD84" w14:textId="77777777" w:rsidR="00D31B38" w:rsidRDefault="00D31B38" w:rsidP="00D31B38">
      <w:pPr>
        <w:pStyle w:val="Text"/>
      </w:pPr>
    </w:p>
    <w:p w14:paraId="200E8C88" w14:textId="77777777" w:rsidR="00994066" w:rsidRPr="00D31B38" w:rsidRDefault="00994066" w:rsidP="00D31B38">
      <w:pPr>
        <w:pStyle w:val="Text"/>
      </w:pPr>
      <w:r w:rsidRPr="00D31B38">
        <w:t xml:space="preserve">In regard to unexpected Loss (UL): This is the unanticipated loss due to unknown loss distribution. Uncertainty implies the existence of an unexpected loss. </w:t>
      </w:r>
    </w:p>
    <w:p w14:paraId="7221985A" w14:textId="77777777" w:rsidR="00D31B38" w:rsidRDefault="00D31B38" w:rsidP="00D31B38">
      <w:pPr>
        <w:pStyle w:val="Text"/>
      </w:pPr>
    </w:p>
    <w:p w14:paraId="69320C27" w14:textId="77777777" w:rsidR="00994066" w:rsidRPr="00D31B38" w:rsidRDefault="00994066" w:rsidP="00D31B38">
      <w:pPr>
        <w:pStyle w:val="Text"/>
      </w:pPr>
      <w:r w:rsidRPr="00D31B38">
        <w:t>In Ong, unexpected loss (UL) = One standard deviation of the asset value at horizon</w:t>
      </w:r>
    </w:p>
    <w:p w14:paraId="0DDEA803" w14:textId="77777777" w:rsidR="00D31B38" w:rsidRDefault="00D31B38" w:rsidP="00D31B38">
      <w:pPr>
        <w:pStyle w:val="Text"/>
        <w:rPr>
          <w:rStyle w:val="Bulletedlist-DefaultChar"/>
          <w:rFonts w:ascii="Calibri" w:hAnsi="Calibri"/>
          <w:color w:val="000000"/>
          <w:sz w:val="24"/>
          <w:szCs w:val="24"/>
        </w:rPr>
      </w:pPr>
    </w:p>
    <w:p w14:paraId="31E0438C" w14:textId="77777777" w:rsidR="00D31B38" w:rsidRDefault="00994066" w:rsidP="00D31B38">
      <w:pPr>
        <w:pStyle w:val="Text"/>
        <w:rPr>
          <w:rStyle w:val="Bulletedlist-DefaultChar"/>
          <w:rFonts w:ascii="Calibri" w:hAnsi="Calibri"/>
          <w:color w:val="000000"/>
          <w:sz w:val="24"/>
          <w:szCs w:val="24"/>
        </w:rPr>
      </w:pPr>
      <w:r w:rsidRPr="00D31B38">
        <w:rPr>
          <w:rStyle w:val="Bulletedlist-DefaultChar"/>
          <w:rFonts w:ascii="Calibri" w:hAnsi="Calibri"/>
          <w:noProof/>
          <w:color w:val="000000"/>
          <w:sz w:val="24"/>
          <w:szCs w:val="24"/>
          <w:lang w:bidi="ar-SA"/>
        </w:rPr>
        <mc:AlternateContent>
          <mc:Choice Requires="wps">
            <w:drawing>
              <wp:anchor distT="0" distB="0" distL="114300" distR="114300" simplePos="0" relativeHeight="251777536" behindDoc="0" locked="0" layoutInCell="1" allowOverlap="1" wp14:anchorId="3B5F169B" wp14:editId="0B36205C">
                <wp:simplePos x="0" y="0"/>
                <wp:positionH relativeFrom="column">
                  <wp:posOffset>3735092</wp:posOffset>
                </wp:positionH>
                <wp:positionV relativeFrom="paragraph">
                  <wp:posOffset>427936</wp:posOffset>
                </wp:positionV>
                <wp:extent cx="1883044" cy="604434"/>
                <wp:effectExtent l="0" t="0" r="22225" b="31115"/>
                <wp:wrapNone/>
                <wp:docPr id="186" name="Text Box 29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3044" cy="604434"/>
                        </a:xfrm>
                        <a:prstGeom prst="rect">
                          <a:avLst/>
                        </a:prstGeom>
                        <a:solidFill>
                          <a:srgbClr val="A2B593"/>
                        </a:solidFill>
                        <a:ln>
                          <a:noFill/>
                        </a:ln>
                        <a:effectLst>
                          <a:outerShdw dist="35921" dir="2700000" algn="ctr" rotWithShape="0">
                            <a:srgbClr val="808080">
                              <a:alpha val="50000"/>
                            </a:srgbClr>
                          </a:outerShdw>
                        </a:effectLst>
                        <a:extLst/>
                      </wps:spPr>
                      <wps:txbx>
                        <w:txbxContent>
                          <w:p w14:paraId="0A5D44A7" w14:textId="77777777" w:rsidR="00BD0D89" w:rsidRPr="00EE7BD7" w:rsidRDefault="00BD0D89" w:rsidP="00994066">
                            <w:pPr>
                              <w:rPr>
                                <w:b/>
                              </w:rPr>
                            </w:pPr>
                            <w:r w:rsidRPr="00EE7BD7">
                              <w:rPr>
                                <w:b/>
                              </w:rPr>
                              <w:t>Unexpected Loss (UL) covered by Economic capital</w:t>
                            </w:r>
                          </w:p>
                          <w:p w14:paraId="371F81ED" w14:textId="77777777" w:rsidR="00BD0D89" w:rsidRDefault="00BD0D89" w:rsidP="0099406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39" o:spid="_x0000_s1075" type="#_x0000_t202" style="position:absolute;margin-left:294.1pt;margin-top:33.7pt;width:148.25pt;height:47.6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" fillcolor="#a2b593" stroked="f">
                <v:shadow on="t" color="gray" opacity=".5" mv:blur="0" offset="2pt,2pt"/>
                <v:textbox>
                  <w:txbxContent>
                    <w:p w14:paraId="0A5D44A7" w14:textId="77777777" w:rsidR="00BD0D89" w:rsidRPr="00EE7BD7" w:rsidRDefault="00BD0D89" w:rsidP="00994066">
                      <w:pPr>
                        <w:rPr>
                          <w:b/>
                        </w:rPr>
                      </w:pPr>
                      <w:r w:rsidRPr="00EE7BD7">
                        <w:rPr>
                          <w:b/>
                        </w:rPr>
                        <w:t>Unexpected Loss (UL) covered by Economic capital</w:t>
                      </w:r>
                    </w:p>
                    <w:p w14:paraId="371F81ED" w14:textId="77777777" w:rsidR="00BD0D89" w:rsidRDefault="00BD0D89" w:rsidP="00994066"/>
                  </w:txbxContent>
                </v:textbox>
              </v:shape>
            </w:pict>
          </mc:Fallback>
        </mc:AlternateContent>
      </w:r>
      <w:r w:rsidRPr="00D31B38">
        <w:rPr>
          <w:rStyle w:val="Bulletedlist-DefaultChar"/>
          <w:rFonts w:ascii="Calibri" w:hAnsi="Calibri"/>
          <w:color w:val="000000"/>
          <w:sz w:val="24"/>
          <w:szCs w:val="24"/>
        </w:rPr>
        <w:t>Where Ong’s UL is one (1) standard deviation, credit value at risk (Credit VaR) can be expressed as a multiple of standard deviations</w:t>
      </w:r>
    </w:p>
    <w:p w14:paraId="400930B3" w14:textId="038C1E24" w:rsidR="00994066" w:rsidRPr="00247917" w:rsidRDefault="00994066" w:rsidP="00D31B38">
      <w:pPr>
        <w:pStyle w:val="Text"/>
      </w:pPr>
      <w:r w:rsidRPr="00247917">
        <w:rPr>
          <w:noProof/>
          <w:lang w:bidi="ar-SA"/>
        </w:rPr>
        <mc:AlternateContent>
          <mc:Choice Requires="wps">
            <w:drawing>
              <wp:inline distT="0" distB="0" distL="0" distR="0" wp14:anchorId="0C2617D3" wp14:editId="06F45E20">
                <wp:extent cx="3239145" cy="603885"/>
                <wp:effectExtent l="0" t="0" r="37465" b="31115"/>
                <wp:docPr id="187" name="Text Box 29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9145" cy="603885"/>
                        </a:xfrm>
                        <a:prstGeom prst="rect">
                          <a:avLst/>
                        </a:prstGeom>
                        <a:solidFill>
                          <a:srgbClr val="A2B593"/>
                        </a:solidFill>
                        <a:ln>
                          <a:noFill/>
                        </a:ln>
                        <a:effectLst>
                          <a:outerShdw dist="35921" dir="2700000" algn="ctr" rotWithShape="0">
                            <a:srgbClr val="808080">
                              <a:alpha val="50000"/>
                            </a:srgbClr>
                          </a:outerShdw>
                        </a:effectLst>
                        <a:extLst/>
                      </wps:spPr>
                      <wps:txbx>
                        <w:txbxContent>
                          <w:p w14:paraId="710B8C0F" w14:textId="77777777" w:rsidR="00BD0D89" w:rsidRPr="00C57BA2" w:rsidRDefault="00BD0D89" w:rsidP="00994066">
                            <w:pPr>
                              <w:rPr>
                                <w:b/>
                                <w:sz w:val="20"/>
                                <w:szCs w:val="20"/>
                              </w:rPr>
                            </w:pPr>
                            <w:r w:rsidRPr="00EE7BD7">
                              <w:rPr>
                                <w:b/>
                              </w:rPr>
                              <w:t xml:space="preserve">Expected Loss (EL) priced into the yield </w:t>
                            </w:r>
                            <w:r w:rsidRPr="00EE7BD7">
                              <w:rPr>
                                <w:b/>
                              </w:rPr>
                              <w:br/>
                              <w:t>(“cost of doing business”) and covered by the loan loss reserve provision</w:t>
                            </w:r>
                          </w:p>
                        </w:txbxContent>
                      </wps:txbx>
                      <wps:bodyPr rot="0" vert="horz" wrap="square" lIns="91440" tIns="45720" rIns="91440" bIns="45720" anchor="t" anchorCtr="0" upright="1">
                        <a:noAutofit/>
                      </wps:bodyPr>
                    </wps:wsp>
                  </a:graphicData>
                </a:graphic>
              </wp:inline>
            </w:drawing>
          </mc:Choice>
          <mc:Fallback>
            <w:pict>
              <v:shape id="Text Box 2938" o:spid="_x0000_s1076" type="#_x0000_t202" style="width:255.05pt;height:47.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" fillcolor="#a2b593" stroked="f">
                <v:shadow on="t" color="gray" opacity=".5" mv:blur="0" offset="2pt,2pt"/>
                <v:textbox>
                  <w:txbxContent>
                    <w:p w14:paraId="710B8C0F" w14:textId="77777777" w:rsidR="00BD0D89" w:rsidRPr="00C57BA2" w:rsidRDefault="00BD0D89" w:rsidP="00994066">
                      <w:pPr>
                        <w:rPr>
                          <w:b/>
                          <w:sz w:val="20"/>
                          <w:szCs w:val="20"/>
                        </w:rPr>
                      </w:pPr>
                      <w:r w:rsidRPr="00EE7BD7">
                        <w:rPr>
                          <w:b/>
                        </w:rPr>
                        <w:t xml:space="preserve">Expected Loss (EL) priced into the yield </w:t>
                      </w:r>
                      <w:r w:rsidRPr="00EE7BD7">
                        <w:rPr>
                          <w:b/>
                        </w:rPr>
                        <w:br/>
                        <w:t>(“cost of doing business”) and covered by the loan loss reserve provision</w:t>
                      </w:r>
                    </w:p>
                  </w:txbxContent>
                </v:textbox>
                <w10:anchorlock/>
              </v:shape>
            </w:pict>
          </mc:Fallback>
        </mc:AlternateContent>
      </w:r>
    </w:p>
    <w:p w14:paraId="3B9E1885" w14:textId="77777777" w:rsidR="00994066" w:rsidRDefault="00994066" w:rsidP="00DB35B4">
      <w:pPr>
        <w:pStyle w:val="Text"/>
        <w:rPr>
          <w:rFonts w:asciiTheme="majorHAnsi" w:eastAsiaTheme="majorEastAsia" w:hAnsiTheme="majorHAnsi" w:cstheme="majorBidi"/>
          <w:color w:val="5B5B5B"/>
          <w:position w:val="6"/>
          <w:sz w:val="26"/>
          <w:szCs w:val="26"/>
        </w:rPr>
      </w:pPr>
      <w:r>
        <w:br w:type="page"/>
      </w:r>
    </w:p>
    <w:p w14:paraId="3B1F89D2" w14:textId="20A87E42" w:rsidR="00994066" w:rsidRPr="00386342" w:rsidRDefault="00994066" w:rsidP="00D31B38">
      <w:pPr>
        <w:pStyle w:val="Heading2"/>
      </w:pPr>
      <w:bookmarkStart w:id="8775" w:name="_Toc223340471"/>
      <w:r w:rsidRPr="00386342">
        <w:t xml:space="preserve">Define exposures, adjusted exposures, commitments, covenants, and </w:t>
      </w:r>
      <w:del w:id="8776" w:author="Aleksander Hansen" w:date="2013-02-22T16:14:00Z">
        <w:r w:rsidRPr="00386342" w:rsidDel="00362778">
          <w:delText>outstandings</w:delText>
        </w:r>
      </w:del>
      <w:ins w:id="8777" w:author="Aleksander Hansen" w:date="2013-02-22T16:14:00Z">
        <w:r w:rsidR="00362778" w:rsidRPr="00386342">
          <w:t>outstanding</w:t>
        </w:r>
      </w:ins>
      <w:r w:rsidRPr="00386342">
        <w:t>.</w:t>
      </w:r>
      <w:bookmarkEnd w:id="8775"/>
    </w:p>
    <w:p w14:paraId="43F71F85" w14:textId="77777777" w:rsidR="00994066" w:rsidRPr="00386342" w:rsidRDefault="00994066" w:rsidP="00DB35B4">
      <w:pPr>
        <w:pStyle w:val="Text"/>
      </w:pPr>
      <w:r w:rsidRPr="00386342">
        <w:t>Assume</w:t>
      </w:r>
    </w:p>
    <w:p w14:paraId="316CFB1C" w14:textId="77777777" w:rsidR="00D31B38" w:rsidRDefault="00D31B38" w:rsidP="00DB35B4">
      <w:pPr>
        <w:pStyle w:val="Text"/>
      </w:pPr>
    </w:p>
    <w:p w14:paraId="7A81102C" w14:textId="77777777" w:rsidR="00994066" w:rsidDel="00362778" w:rsidRDefault="00994066">
      <w:pPr>
        <w:pStyle w:val="Text"/>
        <w:numPr>
          <w:ilvl w:val="0"/>
          <w:numId w:val="116"/>
        </w:numPr>
        <w:rPr>
          <w:del w:id="8778" w:author="Aleksander Hansen" w:date="2013-02-22T16:07:00Z"/>
        </w:rPr>
        <w:pPrChange w:id="8779" w:author="Aleksander Hansen" w:date="2013-02-22T16:07:00Z">
          <w:pPr>
            <w:pStyle w:val="Text"/>
          </w:pPr>
        </w:pPrChange>
      </w:pPr>
      <w:r w:rsidRPr="00386342">
        <w:t>Value of bank asset = V</w:t>
      </w:r>
    </w:p>
    <w:p w14:paraId="121DA40C" w14:textId="77777777" w:rsidR="00362778" w:rsidRPr="00386342" w:rsidRDefault="00362778">
      <w:pPr>
        <w:pStyle w:val="Text"/>
        <w:numPr>
          <w:ilvl w:val="0"/>
          <w:numId w:val="116"/>
        </w:numPr>
        <w:rPr>
          <w:ins w:id="8780" w:author="Aleksander Hansen" w:date="2013-02-22T16:07:00Z"/>
        </w:rPr>
        <w:pPrChange w:id="8781" w:author="Aleksander Hansen" w:date="2013-02-22T16:07:00Z">
          <w:pPr>
            <w:pStyle w:val="Text"/>
          </w:pPr>
        </w:pPrChange>
      </w:pPr>
    </w:p>
    <w:p w14:paraId="3CEA2535" w14:textId="77777777" w:rsidR="00D31B38" w:rsidDel="00362778" w:rsidRDefault="00D31B38">
      <w:pPr>
        <w:pStyle w:val="Text"/>
        <w:numPr>
          <w:ilvl w:val="0"/>
          <w:numId w:val="116"/>
        </w:numPr>
        <w:rPr>
          <w:del w:id="8782" w:author="Aleksander Hansen" w:date="2013-02-22T16:07:00Z"/>
        </w:rPr>
        <w:pPrChange w:id="8783" w:author="Aleksander Hansen" w:date="2013-02-22T16:07:00Z">
          <w:pPr>
            <w:pStyle w:val="Text"/>
          </w:pPr>
        </w:pPrChange>
      </w:pPr>
    </w:p>
    <w:p w14:paraId="4456668A" w14:textId="586E487B" w:rsidR="00994066" w:rsidDel="00362778" w:rsidRDefault="00994066">
      <w:pPr>
        <w:pStyle w:val="Text"/>
        <w:numPr>
          <w:ilvl w:val="0"/>
          <w:numId w:val="116"/>
        </w:numPr>
        <w:rPr>
          <w:del w:id="8784" w:author="Aleksander Hansen" w:date="2013-02-22T16:08:00Z"/>
        </w:rPr>
        <w:pPrChange w:id="8785" w:author="Aleksander Hansen" w:date="2013-02-22T16:08:00Z">
          <w:pPr>
            <w:pStyle w:val="Text"/>
          </w:pPr>
        </w:pPrChange>
      </w:pPr>
      <w:del w:id="8786" w:author="Aleksander Hansen" w:date="2013-02-22T16:14:00Z">
        <w:r w:rsidRPr="00386342" w:rsidDel="00362778">
          <w:delText>Outstandings</w:delText>
        </w:r>
      </w:del>
      <w:ins w:id="8787" w:author="Aleksander Hansen" w:date="2013-02-22T16:14:00Z">
        <w:r w:rsidR="00362778" w:rsidRPr="00386342">
          <w:t>Outstanding</w:t>
        </w:r>
      </w:ins>
      <w:r w:rsidRPr="00386342">
        <w:t xml:space="preserve"> = OS</w:t>
      </w:r>
    </w:p>
    <w:p w14:paraId="74D75CF0" w14:textId="77777777" w:rsidR="00362778" w:rsidRPr="00386342" w:rsidRDefault="00362778">
      <w:pPr>
        <w:pStyle w:val="Text"/>
        <w:numPr>
          <w:ilvl w:val="0"/>
          <w:numId w:val="116"/>
        </w:numPr>
        <w:rPr>
          <w:ins w:id="8788" w:author="Aleksander Hansen" w:date="2013-02-22T16:08:00Z"/>
        </w:rPr>
        <w:pPrChange w:id="8789" w:author="Aleksander Hansen" w:date="2013-02-22T16:07:00Z">
          <w:pPr>
            <w:pStyle w:val="Text"/>
          </w:pPr>
        </w:pPrChange>
      </w:pPr>
    </w:p>
    <w:p w14:paraId="7DA23964" w14:textId="77777777" w:rsidR="00D31B38" w:rsidDel="00362778" w:rsidRDefault="00D31B38">
      <w:pPr>
        <w:pStyle w:val="Text"/>
        <w:numPr>
          <w:ilvl w:val="0"/>
          <w:numId w:val="116"/>
        </w:numPr>
        <w:rPr>
          <w:del w:id="8790" w:author="Aleksander Hansen" w:date="2013-02-22T16:08:00Z"/>
        </w:rPr>
        <w:pPrChange w:id="8791" w:author="Aleksander Hansen" w:date="2013-02-22T16:08:00Z">
          <w:pPr>
            <w:pStyle w:val="Text"/>
          </w:pPr>
        </w:pPrChange>
      </w:pPr>
    </w:p>
    <w:p w14:paraId="41A88E08" w14:textId="77777777" w:rsidR="00994066" w:rsidDel="00362778" w:rsidRDefault="00994066">
      <w:pPr>
        <w:pStyle w:val="Text"/>
        <w:numPr>
          <w:ilvl w:val="0"/>
          <w:numId w:val="116"/>
        </w:numPr>
        <w:rPr>
          <w:del w:id="8792" w:author="Aleksander Hansen" w:date="2013-02-22T16:08:00Z"/>
        </w:rPr>
        <w:pPrChange w:id="8793" w:author="Aleksander Hansen" w:date="2013-02-22T16:08:00Z">
          <w:pPr>
            <w:pStyle w:val="Text"/>
          </w:pPr>
        </w:pPrChange>
      </w:pPr>
      <w:r w:rsidRPr="00386342">
        <w:t>Commitments = COM</w:t>
      </w:r>
    </w:p>
    <w:p w14:paraId="1FCA5770" w14:textId="77777777" w:rsidR="00362778" w:rsidRPr="00386342" w:rsidRDefault="00362778">
      <w:pPr>
        <w:pStyle w:val="Text"/>
        <w:numPr>
          <w:ilvl w:val="0"/>
          <w:numId w:val="116"/>
        </w:numPr>
        <w:rPr>
          <w:ins w:id="8794" w:author="Aleksander Hansen" w:date="2013-02-22T16:08:00Z"/>
        </w:rPr>
        <w:pPrChange w:id="8795" w:author="Aleksander Hansen" w:date="2013-02-22T16:08:00Z">
          <w:pPr>
            <w:pStyle w:val="Text"/>
          </w:pPr>
        </w:pPrChange>
      </w:pPr>
    </w:p>
    <w:p w14:paraId="5380BB0C" w14:textId="77777777" w:rsidR="00D31B38" w:rsidDel="00362778" w:rsidRDefault="00D31B38">
      <w:pPr>
        <w:pStyle w:val="Text"/>
        <w:numPr>
          <w:ilvl w:val="0"/>
          <w:numId w:val="116"/>
        </w:numPr>
        <w:rPr>
          <w:del w:id="8796" w:author="Aleksander Hansen" w:date="2013-02-22T16:08:00Z"/>
        </w:rPr>
        <w:pPrChange w:id="8797" w:author="Aleksander Hansen" w:date="2013-02-22T16:08:00Z">
          <w:pPr>
            <w:pStyle w:val="Text"/>
          </w:pPr>
        </w:pPrChange>
      </w:pPr>
    </w:p>
    <w:p w14:paraId="7A5D90D6" w14:textId="77777777" w:rsidR="00994066" w:rsidRPr="00386342" w:rsidRDefault="00994066">
      <w:pPr>
        <w:pStyle w:val="Text"/>
        <w:numPr>
          <w:ilvl w:val="0"/>
          <w:numId w:val="116"/>
        </w:numPr>
        <w:pPrChange w:id="8798" w:author="Aleksander Hansen" w:date="2013-02-22T16:08:00Z">
          <w:pPr>
            <w:pStyle w:val="Text"/>
          </w:pPr>
        </w:pPrChange>
      </w:pPr>
      <w:r w:rsidRPr="00386342">
        <w:t xml:space="preserve">Then </w:t>
      </w:r>
      <w:r w:rsidRPr="00FC3197">
        <w:t>V = OS + COM</w:t>
      </w:r>
    </w:p>
    <w:p w14:paraId="0C948FA8" w14:textId="77777777" w:rsidR="00D31B38" w:rsidRDefault="00D31B38" w:rsidP="00994066"/>
    <w:p w14:paraId="728A49F7" w14:textId="5AF445B8" w:rsidR="00994066" w:rsidRPr="00386342" w:rsidRDefault="00994066" w:rsidP="00994066">
      <w:del w:id="8799" w:author="Aleksander Hansen" w:date="2013-02-22T16:07:00Z">
        <w:r w:rsidRPr="00362778" w:rsidDel="00362778">
          <w:rPr>
            <w:b/>
            <w:rPrChange w:id="8800" w:author="Aleksander Hansen" w:date="2013-02-22T16:08:00Z">
              <w:rPr/>
            </w:rPrChange>
          </w:rPr>
          <w:delText>Outstandings</w:delText>
        </w:r>
      </w:del>
      <w:ins w:id="8801" w:author="Aleksander Hansen" w:date="2013-02-22T16:07:00Z">
        <w:r w:rsidR="00362778" w:rsidRPr="00362778">
          <w:rPr>
            <w:b/>
            <w:rPrChange w:id="8802" w:author="Aleksander Hansen" w:date="2013-02-22T16:08:00Z">
              <w:rPr/>
            </w:rPrChange>
          </w:rPr>
          <w:t>Outstanding</w:t>
        </w:r>
      </w:ins>
      <w:r w:rsidRPr="00386342">
        <w:t xml:space="preserve">: generic term referring to the portion of the bank asset which has already been extended to the borrowers and also to other receivables in the form of contractual payments which are due from customers. Examples of </w:t>
      </w:r>
      <w:del w:id="8803" w:author="Aleksander Hansen" w:date="2013-02-22T16:07:00Z">
        <w:r w:rsidRPr="00386342" w:rsidDel="00362778">
          <w:delText>outstandings</w:delText>
        </w:r>
      </w:del>
      <w:ins w:id="8804" w:author="Aleksander Hansen" w:date="2013-02-22T16:07:00Z">
        <w:r w:rsidR="00362778" w:rsidRPr="00386342">
          <w:t>outstanding</w:t>
        </w:r>
      </w:ins>
      <w:r w:rsidRPr="00386342">
        <w:t xml:space="preserve"> include term loans, credit cards, and receivables.</w:t>
      </w:r>
    </w:p>
    <w:p w14:paraId="3A57E0C5" w14:textId="77777777" w:rsidR="00D31B38" w:rsidRDefault="00D31B38" w:rsidP="00994066"/>
    <w:p w14:paraId="3E447C0C" w14:textId="77777777" w:rsidR="00994066" w:rsidRPr="00386342" w:rsidRDefault="00994066" w:rsidP="00994066">
      <w:r w:rsidRPr="00362778">
        <w:rPr>
          <w:b/>
          <w:rPrChange w:id="8805" w:author="Aleksander Hansen" w:date="2013-02-22T16:08:00Z">
            <w:rPr/>
          </w:rPrChange>
        </w:rPr>
        <w:t>Commitments</w:t>
      </w:r>
      <w:r w:rsidRPr="00386342">
        <w:t>:  An amount the bank has committed to lend, at the borrower’s request, up to the full amount of the commitment. An example of a commitment is a line of credit (LOC). A commitment consists of two portions:</w:t>
      </w:r>
    </w:p>
    <w:p w14:paraId="5856BD02" w14:textId="77777777" w:rsidR="00D31B38" w:rsidRDefault="00D31B38" w:rsidP="00DB35B4">
      <w:pPr>
        <w:pStyle w:val="Text"/>
      </w:pPr>
    </w:p>
    <w:p w14:paraId="6457A0D0" w14:textId="77777777" w:rsidR="00994066" w:rsidDel="00362778" w:rsidRDefault="00994066">
      <w:pPr>
        <w:pStyle w:val="Text"/>
        <w:numPr>
          <w:ilvl w:val="0"/>
          <w:numId w:val="117"/>
        </w:numPr>
        <w:rPr>
          <w:del w:id="8806" w:author="Aleksander Hansen" w:date="2013-02-22T16:08:00Z"/>
        </w:rPr>
        <w:pPrChange w:id="8807" w:author="Aleksander Hansen" w:date="2013-02-22T16:08:00Z">
          <w:pPr>
            <w:pStyle w:val="Text"/>
          </w:pPr>
        </w:pPrChange>
      </w:pPr>
      <w:r w:rsidRPr="00386342">
        <w:t>Drawn, or</w:t>
      </w:r>
    </w:p>
    <w:p w14:paraId="15854C5E" w14:textId="77777777" w:rsidR="00362778" w:rsidRPr="00386342" w:rsidRDefault="00362778">
      <w:pPr>
        <w:pStyle w:val="Text"/>
        <w:numPr>
          <w:ilvl w:val="0"/>
          <w:numId w:val="117"/>
        </w:numPr>
        <w:rPr>
          <w:ins w:id="8808" w:author="Aleksander Hansen" w:date="2013-02-22T16:08:00Z"/>
        </w:rPr>
        <w:pPrChange w:id="8809" w:author="Aleksander Hansen" w:date="2013-02-22T16:08:00Z">
          <w:pPr>
            <w:pStyle w:val="Text"/>
          </w:pPr>
        </w:pPrChange>
      </w:pPr>
    </w:p>
    <w:p w14:paraId="129DCE98" w14:textId="77777777" w:rsidR="00D31B38" w:rsidDel="00362778" w:rsidRDefault="00D31B38">
      <w:pPr>
        <w:pStyle w:val="Text"/>
        <w:numPr>
          <w:ilvl w:val="0"/>
          <w:numId w:val="117"/>
        </w:numPr>
        <w:rPr>
          <w:del w:id="8810" w:author="Aleksander Hansen" w:date="2013-02-22T16:08:00Z"/>
        </w:rPr>
        <w:pPrChange w:id="8811" w:author="Aleksander Hansen" w:date="2013-02-22T16:08:00Z">
          <w:pPr>
            <w:pStyle w:val="Text"/>
          </w:pPr>
        </w:pPrChange>
      </w:pPr>
    </w:p>
    <w:p w14:paraId="10C13E35" w14:textId="77777777" w:rsidR="00994066" w:rsidRPr="00386342" w:rsidRDefault="00994066">
      <w:pPr>
        <w:pStyle w:val="Text"/>
        <w:numPr>
          <w:ilvl w:val="0"/>
          <w:numId w:val="117"/>
        </w:numPr>
        <w:pPrChange w:id="8812" w:author="Aleksander Hansen" w:date="2013-02-22T16:08:00Z">
          <w:pPr>
            <w:pStyle w:val="Text"/>
          </w:pPr>
        </w:pPrChange>
      </w:pPr>
      <w:r w:rsidRPr="00386342">
        <w:t>Undrawn</w:t>
      </w:r>
    </w:p>
    <w:p w14:paraId="4B0B6107" w14:textId="77777777" w:rsidR="00D31B38" w:rsidRDefault="00D31B38" w:rsidP="00DB35B4">
      <w:pPr>
        <w:pStyle w:val="Text"/>
      </w:pPr>
    </w:p>
    <w:p w14:paraId="607C2748" w14:textId="77777777" w:rsidR="00994066" w:rsidRPr="00386342" w:rsidRDefault="00994066" w:rsidP="00DB35B4">
      <w:pPr>
        <w:pStyle w:val="Text"/>
      </w:pPr>
      <w:r w:rsidRPr="00FC3197">
        <w:t>But the drawn commitment should be treated as part of the outstanding (i.e., the amount currently borrowed)</w:t>
      </w:r>
      <w:r w:rsidRPr="00386342">
        <w:t>.</w:t>
      </w:r>
    </w:p>
    <w:p w14:paraId="4E232B47" w14:textId="77777777" w:rsidR="00D31B38" w:rsidRDefault="00D31B38" w:rsidP="00D31B38">
      <w:pPr>
        <w:pStyle w:val="Text"/>
      </w:pPr>
    </w:p>
    <w:p w14:paraId="36403476" w14:textId="71CACDAA" w:rsidR="00D31B38" w:rsidRDefault="00994066" w:rsidP="00D31B38">
      <w:pPr>
        <w:pStyle w:val="Text"/>
      </w:pPr>
      <w:del w:id="8813" w:author="Aleksander Hansen" w:date="2013-02-17T00:11:00Z">
        <w:r w:rsidRPr="00362778" w:rsidDel="006642E0">
          <w:rPr>
            <w:b/>
            <w:noProof/>
            <w:lang w:bidi="ar-SA"/>
            <w:rPrChange w:id="8814" w:author="Unknown">
              <w:rPr>
                <w:noProof/>
                <w:lang w:bidi="ar-SA"/>
              </w:rPr>
            </w:rPrChange>
          </w:rPr>
          <w:drawing>
            <wp:anchor distT="0" distB="0" distL="114300" distR="114300" simplePos="0" relativeHeight="251725312" behindDoc="0" locked="0" layoutInCell="1" allowOverlap="1" wp14:anchorId="6393361F" wp14:editId="79A11735">
              <wp:simplePos x="0" y="0"/>
              <wp:positionH relativeFrom="column">
                <wp:posOffset>4542155</wp:posOffset>
              </wp:positionH>
              <wp:positionV relativeFrom="paragraph">
                <wp:posOffset>219075</wp:posOffset>
              </wp:positionV>
              <wp:extent cx="1223010" cy="792480"/>
              <wp:effectExtent l="0" t="0" r="0" b="7620"/>
              <wp:wrapThrough wrapText="bothSides">
                <wp:wrapPolygon edited="0">
                  <wp:start x="0" y="0"/>
                  <wp:lineTo x="0" y="21288"/>
                  <wp:lineTo x="21196" y="21288"/>
                  <wp:lineTo x="21196" y="0"/>
                  <wp:lineTo x="0" y="0"/>
                </wp:wrapPolygon>
              </wp:wrapThrough>
              <wp:docPr id="68" name="Picture 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234" cstate="print"/>
                      <a:srcRect/>
                      <a:stretch>
                        <a:fillRect/>
                      </a:stretch>
                    </pic:blipFill>
                    <pic:spPr bwMode="auto">
                      <a:xfrm>
                        <a:off x="0" y="0"/>
                        <a:ext cx="1223010" cy="792480"/>
                      </a:xfrm>
                      <a:prstGeom prst="rect">
                        <a:avLst/>
                      </a:prstGeom>
                      <a:noFill/>
                      <a:ln w="9525">
                        <a:noFill/>
                        <a:miter lim="800000"/>
                        <a:headEnd/>
                        <a:tailEnd/>
                      </a:ln>
                      <a:effectLst/>
                    </pic:spPr>
                  </pic:pic>
                </a:graphicData>
              </a:graphic>
            </wp:anchor>
          </w:drawing>
        </w:r>
      </w:del>
      <w:r w:rsidRPr="00362778">
        <w:rPr>
          <w:b/>
          <w:rPrChange w:id="8815" w:author="Aleksander Hansen" w:date="2013-02-22T16:09:00Z">
            <w:rPr/>
          </w:rPrChange>
        </w:rPr>
        <w:t>Covenants</w:t>
      </w:r>
      <w:r w:rsidRPr="00D31B38">
        <w:t xml:space="preserve">: terms or </w:t>
      </w:r>
      <w:del w:id="8816" w:author="Aleksander Hansen" w:date="2013-02-22T16:08:00Z">
        <w:r w:rsidRPr="00D31B38" w:rsidDel="00362778">
          <w:delText>provisions which</w:delText>
        </w:r>
      </w:del>
      <w:ins w:id="8817" w:author="Aleksander Hansen" w:date="2013-02-22T16:08:00Z">
        <w:r w:rsidR="00362778" w:rsidRPr="00D31B38">
          <w:t>provisions that</w:t>
        </w:r>
      </w:ins>
      <w:r w:rsidRPr="00D31B38">
        <w:t xml:space="preserve"> attach to the commitments. Covenants are either options the bank reserves to (for) </w:t>
      </w:r>
      <w:proofErr w:type="gramStart"/>
      <w:r w:rsidRPr="00D31B38">
        <w:t>itself</w:t>
      </w:r>
      <w:proofErr w:type="gramEnd"/>
      <w:r w:rsidRPr="00D31B38">
        <w:t xml:space="preserve"> or options granted to the obligor. </w:t>
      </w:r>
    </w:p>
    <w:p w14:paraId="45A42B4D" w14:textId="77777777" w:rsidR="00D31B38" w:rsidRDefault="00D31B38" w:rsidP="00D31B38">
      <w:pPr>
        <w:pStyle w:val="Text"/>
      </w:pPr>
    </w:p>
    <w:p w14:paraId="15FBDF8F" w14:textId="58295B66" w:rsidR="00994066" w:rsidRPr="00D31B38" w:rsidDel="00362778" w:rsidRDefault="00994066" w:rsidP="00D31B38">
      <w:pPr>
        <w:pStyle w:val="Text"/>
        <w:rPr>
          <w:del w:id="8818" w:author="Aleksander Hansen" w:date="2013-02-22T16:09:00Z"/>
        </w:rPr>
      </w:pPr>
      <w:r w:rsidRPr="00D31B38">
        <w:t>Convents include:</w:t>
      </w:r>
    </w:p>
    <w:p w14:paraId="461DFB3E" w14:textId="77777777" w:rsidR="00D31B38" w:rsidRDefault="00D31B38" w:rsidP="00D31B38">
      <w:pPr>
        <w:pStyle w:val="Text"/>
      </w:pPr>
    </w:p>
    <w:p w14:paraId="7ABC21B9" w14:textId="0128DA04" w:rsidR="00994066" w:rsidDel="00362778" w:rsidRDefault="00994066">
      <w:pPr>
        <w:pStyle w:val="Text"/>
        <w:numPr>
          <w:ilvl w:val="0"/>
          <w:numId w:val="118"/>
        </w:numPr>
        <w:rPr>
          <w:del w:id="8819" w:author="Aleksander Hansen" w:date="2013-02-22T16:09:00Z"/>
        </w:rPr>
        <w:pPrChange w:id="8820" w:author="Aleksander Hansen" w:date="2013-02-22T16:09:00Z">
          <w:pPr>
            <w:pStyle w:val="Text"/>
          </w:pPr>
        </w:pPrChange>
      </w:pPr>
      <w:r w:rsidRPr="00D31B38">
        <w:t xml:space="preserve">A reduction of the maximum percentage of </w:t>
      </w:r>
      <w:del w:id="8821" w:author="Aleksander Hansen" w:date="2013-02-22T16:14:00Z">
        <w:r w:rsidRPr="00D31B38" w:rsidDel="00362778">
          <w:delText>draw-down</w:delText>
        </w:r>
      </w:del>
      <w:ins w:id="8822" w:author="Aleksander Hansen" w:date="2013-02-22T16:14:00Z">
        <w:r w:rsidR="00362778" w:rsidRPr="00D31B38">
          <w:t>drawdown</w:t>
        </w:r>
      </w:ins>
      <w:r w:rsidRPr="00D31B38">
        <w:t xml:space="preserve"> under the commitment</w:t>
      </w:r>
      <w:del w:id="8823" w:author="Aleksander Hansen" w:date="2013-02-22T16:09:00Z">
        <w:r w:rsidRPr="00D31B38" w:rsidDel="00362778">
          <w:delText>,</w:delText>
        </w:r>
      </w:del>
      <w:ins w:id="8824" w:author="Aleksander Hansen" w:date="2013-02-22T16:09:00Z">
        <w:r w:rsidR="00362778">
          <w:t>.</w:t>
        </w:r>
      </w:ins>
    </w:p>
    <w:p w14:paraId="7E53959F" w14:textId="77777777" w:rsidR="00362778" w:rsidRPr="00D31B38" w:rsidRDefault="00362778">
      <w:pPr>
        <w:pStyle w:val="Text"/>
        <w:numPr>
          <w:ilvl w:val="0"/>
          <w:numId w:val="118"/>
        </w:numPr>
        <w:rPr>
          <w:ins w:id="8825" w:author="Aleksander Hansen" w:date="2013-02-22T16:09:00Z"/>
        </w:rPr>
        <w:pPrChange w:id="8826" w:author="Aleksander Hansen" w:date="2013-02-22T16:09:00Z">
          <w:pPr>
            <w:pStyle w:val="Text"/>
          </w:pPr>
        </w:pPrChange>
      </w:pPr>
    </w:p>
    <w:p w14:paraId="073C644D" w14:textId="77777777" w:rsidR="00D31B38" w:rsidDel="00362778" w:rsidRDefault="00D31B38">
      <w:pPr>
        <w:pStyle w:val="Text"/>
        <w:numPr>
          <w:ilvl w:val="0"/>
          <w:numId w:val="118"/>
        </w:numPr>
        <w:rPr>
          <w:del w:id="8827" w:author="Aleksander Hansen" w:date="2013-02-22T16:09:00Z"/>
        </w:rPr>
        <w:pPrChange w:id="8828" w:author="Aleksander Hansen" w:date="2013-02-22T16:09:00Z">
          <w:pPr>
            <w:pStyle w:val="Text"/>
          </w:pPr>
        </w:pPrChange>
      </w:pPr>
    </w:p>
    <w:p w14:paraId="1E66BFED" w14:textId="48F3EE5C" w:rsidR="00994066" w:rsidDel="00362778" w:rsidRDefault="00994066">
      <w:pPr>
        <w:pStyle w:val="Text"/>
        <w:numPr>
          <w:ilvl w:val="0"/>
          <w:numId w:val="118"/>
        </w:numPr>
        <w:rPr>
          <w:del w:id="8829" w:author="Aleksander Hansen" w:date="2013-02-22T16:09:00Z"/>
        </w:rPr>
        <w:pPrChange w:id="8830" w:author="Aleksander Hansen" w:date="2013-02-22T16:09:00Z">
          <w:pPr>
            <w:pStyle w:val="Text"/>
          </w:pPr>
        </w:pPrChange>
      </w:pPr>
      <w:r w:rsidRPr="00D31B38">
        <w:t>An increase in the seniority of the borrowing</w:t>
      </w:r>
      <w:ins w:id="8831" w:author="Aleksander Hansen" w:date="2013-02-22T16:09:00Z">
        <w:r w:rsidR="00362778">
          <w:t>.</w:t>
        </w:r>
      </w:ins>
    </w:p>
    <w:p w14:paraId="5EB9F521" w14:textId="77777777" w:rsidR="00362778" w:rsidRPr="00D31B38" w:rsidRDefault="00362778">
      <w:pPr>
        <w:pStyle w:val="Text"/>
        <w:numPr>
          <w:ilvl w:val="0"/>
          <w:numId w:val="118"/>
        </w:numPr>
        <w:rPr>
          <w:ins w:id="8832" w:author="Aleksander Hansen" w:date="2013-02-22T16:09:00Z"/>
        </w:rPr>
        <w:pPrChange w:id="8833" w:author="Aleksander Hansen" w:date="2013-02-22T16:09:00Z">
          <w:pPr>
            <w:pStyle w:val="Text"/>
          </w:pPr>
        </w:pPrChange>
      </w:pPr>
    </w:p>
    <w:p w14:paraId="32E08B3B" w14:textId="77777777" w:rsidR="00D31B38" w:rsidDel="00362778" w:rsidRDefault="00D31B38">
      <w:pPr>
        <w:pStyle w:val="Text"/>
        <w:numPr>
          <w:ilvl w:val="0"/>
          <w:numId w:val="118"/>
        </w:numPr>
        <w:rPr>
          <w:del w:id="8834" w:author="Aleksander Hansen" w:date="2013-02-22T16:09:00Z"/>
        </w:rPr>
        <w:pPrChange w:id="8835" w:author="Aleksander Hansen" w:date="2013-02-22T16:09:00Z">
          <w:pPr>
            <w:pStyle w:val="Text"/>
          </w:pPr>
        </w:pPrChange>
      </w:pPr>
    </w:p>
    <w:p w14:paraId="66DDBB64" w14:textId="1EFDDA2B" w:rsidR="00994066" w:rsidDel="00362778" w:rsidRDefault="00994066">
      <w:pPr>
        <w:pStyle w:val="Text"/>
        <w:numPr>
          <w:ilvl w:val="0"/>
          <w:numId w:val="118"/>
        </w:numPr>
        <w:rPr>
          <w:del w:id="8836" w:author="Aleksander Hansen" w:date="2013-02-22T16:09:00Z"/>
        </w:rPr>
        <w:pPrChange w:id="8837" w:author="Aleksander Hansen" w:date="2013-02-22T16:09:00Z">
          <w:pPr>
            <w:pStyle w:val="Text"/>
          </w:pPr>
        </w:pPrChange>
      </w:pPr>
      <w:r w:rsidRPr="00D31B38">
        <w:t>An increase in the collateral requirement</w:t>
      </w:r>
      <w:ins w:id="8838" w:author="Aleksander Hansen" w:date="2013-02-22T16:09:00Z">
        <w:r w:rsidR="00362778">
          <w:t>.</w:t>
        </w:r>
      </w:ins>
      <w:del w:id="8839" w:author="Aleksander Hansen" w:date="2013-02-22T16:09:00Z">
        <w:r w:rsidRPr="00D31B38" w:rsidDel="00362778">
          <w:delText xml:space="preserve">, </w:delText>
        </w:r>
      </w:del>
    </w:p>
    <w:p w14:paraId="5799E471" w14:textId="77777777" w:rsidR="00362778" w:rsidRPr="00D31B38" w:rsidRDefault="00362778">
      <w:pPr>
        <w:pStyle w:val="Text"/>
        <w:numPr>
          <w:ilvl w:val="0"/>
          <w:numId w:val="118"/>
        </w:numPr>
        <w:rPr>
          <w:ins w:id="8840" w:author="Aleksander Hansen" w:date="2013-02-22T16:09:00Z"/>
        </w:rPr>
        <w:pPrChange w:id="8841" w:author="Aleksander Hansen" w:date="2013-02-22T16:09:00Z">
          <w:pPr>
            <w:pStyle w:val="Text"/>
          </w:pPr>
        </w:pPrChange>
      </w:pPr>
    </w:p>
    <w:p w14:paraId="6B4A252E" w14:textId="77777777" w:rsidR="00D31B38" w:rsidDel="00362778" w:rsidRDefault="00D31B38">
      <w:pPr>
        <w:pStyle w:val="Text"/>
        <w:numPr>
          <w:ilvl w:val="0"/>
          <w:numId w:val="118"/>
        </w:numPr>
        <w:rPr>
          <w:del w:id="8842" w:author="Aleksander Hansen" w:date="2013-02-22T16:09:00Z"/>
        </w:rPr>
        <w:pPrChange w:id="8843" w:author="Aleksander Hansen" w:date="2013-02-22T16:09:00Z">
          <w:pPr>
            <w:pStyle w:val="Text"/>
          </w:pPr>
        </w:pPrChange>
      </w:pPr>
    </w:p>
    <w:p w14:paraId="636AD26D" w14:textId="77777777" w:rsidR="00994066" w:rsidRPr="00D31B38" w:rsidRDefault="00994066">
      <w:pPr>
        <w:pStyle w:val="Text"/>
        <w:numPr>
          <w:ilvl w:val="0"/>
          <w:numId w:val="118"/>
        </w:numPr>
        <w:pPrChange w:id="8844" w:author="Aleksander Hansen" w:date="2013-02-22T16:09:00Z">
          <w:pPr>
            <w:pStyle w:val="Text"/>
          </w:pPr>
        </w:pPrChange>
      </w:pPr>
      <w:r w:rsidRPr="00D31B38">
        <w:t>Re-pricing of the loan</w:t>
      </w:r>
    </w:p>
    <w:p w14:paraId="1681523F" w14:textId="77777777" w:rsidR="00D31B38" w:rsidRDefault="00D31B38" w:rsidP="00D31B38">
      <w:pPr>
        <w:pStyle w:val="Text"/>
      </w:pPr>
    </w:p>
    <w:p w14:paraId="14179D68" w14:textId="7181FB98" w:rsidR="00994066" w:rsidRPr="00D31B38" w:rsidRDefault="00994066" w:rsidP="00D31B38">
      <w:pPr>
        <w:pStyle w:val="Text"/>
      </w:pPr>
      <w:r w:rsidRPr="00362778">
        <w:rPr>
          <w:b/>
          <w:rPrChange w:id="8845" w:author="Aleksander Hansen" w:date="2013-02-22T16:09:00Z">
            <w:rPr/>
          </w:rPrChange>
        </w:rPr>
        <w:t>Exposure</w:t>
      </w:r>
      <w:r w:rsidRPr="00D31B38">
        <w:t xml:space="preserve">: The assured payment expected by the bank; the </w:t>
      </w:r>
      <w:del w:id="8846" w:author="Aleksander Hansen" w:date="2013-02-22T16:06:00Z">
        <w:r w:rsidRPr="00D31B38" w:rsidDel="00436A36">
          <w:delText>outstandings</w:delText>
        </w:r>
      </w:del>
      <w:ins w:id="8847" w:author="Aleksander Hansen" w:date="2013-02-22T16:06:00Z">
        <w:r w:rsidR="00436A36" w:rsidRPr="00D31B38">
          <w:t>outstanding</w:t>
        </w:r>
      </w:ins>
      <w:r w:rsidRPr="00D31B38">
        <w:t xml:space="preserve"> (OS).</w:t>
      </w:r>
    </w:p>
    <w:p w14:paraId="68FE5148" w14:textId="710E853E" w:rsidR="00994066" w:rsidRPr="00D31B38" w:rsidRDefault="00994066" w:rsidP="00D31B38">
      <w:pPr>
        <w:pStyle w:val="Text"/>
      </w:pPr>
      <w:r w:rsidRPr="00D31B38">
        <w:t xml:space="preserve">Adjusted exposure: the portion of the totality of all exposures that a bank would not be able to recover in the event of default. The adjusted exposure includes the risky assets. Therefore, adjusted exposure includes both the </w:t>
      </w:r>
      <w:del w:id="8848" w:author="Aleksander Hansen" w:date="2013-02-17T00:11:00Z">
        <w:r w:rsidRPr="00D31B38" w:rsidDel="006642E0">
          <w:delText>outstandings</w:delText>
        </w:r>
      </w:del>
      <w:ins w:id="8849" w:author="Aleksander Hansen" w:date="2013-02-17T00:11:00Z">
        <w:r w:rsidR="006642E0" w:rsidRPr="00D31B38">
          <w:t>outstanding</w:t>
        </w:r>
      </w:ins>
      <w:r w:rsidRPr="00D31B38">
        <w:t xml:space="preserve"> and some portion of the commitment. </w:t>
      </w:r>
    </w:p>
    <w:p w14:paraId="7A3CEA03" w14:textId="77777777" w:rsidR="00D31B38" w:rsidRDefault="00D31B38" w:rsidP="00D31B38">
      <w:pPr>
        <w:pStyle w:val="Text"/>
      </w:pPr>
    </w:p>
    <w:p w14:paraId="7F812153" w14:textId="77777777" w:rsidR="00994066" w:rsidRPr="00D31B38" w:rsidRDefault="00994066" w:rsidP="00D31B38">
      <w:pPr>
        <w:pStyle w:val="Text"/>
      </w:pPr>
      <w:r w:rsidRPr="00D31B38">
        <w:t>Adjusted exposure = Outstanding (OS) + Unused Commitment (COM)</w:t>
      </w:r>
    </w:p>
    <w:p w14:paraId="17E87C1E" w14:textId="77777777" w:rsidR="00994066" w:rsidRPr="00D31B38" w:rsidRDefault="00994066" w:rsidP="00D31B38">
      <w:pPr>
        <w:pStyle w:val="Heading2"/>
      </w:pPr>
      <w:bookmarkStart w:id="8850" w:name="_Toc223340472"/>
      <w:r w:rsidRPr="00D31B38">
        <w:t>Explain how drawn and undrawn portions of a commitment affect exposure</w:t>
      </w:r>
      <w:bookmarkEnd w:id="8850"/>
    </w:p>
    <w:p w14:paraId="4CEE5441" w14:textId="69E6DB48" w:rsidR="00994066" w:rsidRPr="00386342" w:rsidRDefault="00994066" w:rsidP="00D31B38">
      <w:pPr>
        <w:pStyle w:val="Text"/>
      </w:pPr>
      <w:r w:rsidRPr="00D31B38">
        <w:t xml:space="preserve">The drawn portion of the commitment should be treated as part of the amount currently borrowed (i.e., the </w:t>
      </w:r>
      <w:del w:id="8851" w:author="Aleksander Hansen" w:date="2013-02-17T00:11:00Z">
        <w:r w:rsidRPr="00D31B38" w:rsidDel="006642E0">
          <w:delText>outstandings</w:delText>
        </w:r>
      </w:del>
      <w:ins w:id="8852" w:author="Aleksander Hansen" w:date="2013-02-17T00:11:00Z">
        <w:r w:rsidR="006642E0" w:rsidRPr="00D31B38">
          <w:t>outstanding</w:t>
        </w:r>
      </w:ins>
      <w:r w:rsidRPr="00D31B38">
        <w:t>). Since it is exactly like a term loan, the entire drawn portion</w:t>
      </w:r>
      <w:r w:rsidRPr="00386342">
        <w:t xml:space="preserve"> is subject to risk of loss on default. The undrawn portion of the commitment, however, has an </w:t>
      </w:r>
      <w:r w:rsidRPr="00FC3197">
        <w:t>embedded contingent claim (a call option</w:t>
      </w:r>
      <w:del w:id="8853" w:author="Aleksander Hansen" w:date="2013-02-17T00:11:00Z">
        <w:r w:rsidRPr="00FC3197" w:rsidDel="006642E0">
          <w:delText>)</w:delText>
        </w:r>
        <w:r w:rsidRPr="00386342" w:rsidDel="006642E0">
          <w:delText xml:space="preserve"> which</w:delText>
        </w:r>
      </w:del>
      <w:ins w:id="8854" w:author="Aleksander Hansen" w:date="2013-02-17T00:11:00Z">
        <w:r w:rsidR="006642E0" w:rsidRPr="00FC3197">
          <w:t>)</w:t>
        </w:r>
        <w:r w:rsidR="006642E0" w:rsidRPr="00386342">
          <w:t xml:space="preserve"> that</w:t>
        </w:r>
      </w:ins>
      <w:r w:rsidRPr="00386342">
        <w:t xml:space="preserve"> the borrower can exercise at any time.</w:t>
      </w:r>
    </w:p>
    <w:p w14:paraId="6E2314C8" w14:textId="77777777" w:rsidR="00994066" w:rsidRPr="00386342" w:rsidRDefault="00994066" w:rsidP="00D31B38">
      <w:pPr>
        <w:pStyle w:val="Heading2"/>
      </w:pPr>
      <w:bookmarkStart w:id="8855" w:name="_Toc223340473"/>
      <w:r w:rsidRPr="00386342">
        <w:t>Explain how covenants impact exposures.</w:t>
      </w:r>
      <w:bookmarkEnd w:id="8855"/>
    </w:p>
    <w:p w14:paraId="52E12E52" w14:textId="144E5527" w:rsidR="00994066" w:rsidRPr="00386342" w:rsidRDefault="00994066" w:rsidP="00DB35B4">
      <w:pPr>
        <w:pStyle w:val="Text"/>
      </w:pPr>
      <w:del w:id="8856" w:author="Aleksander Hansen" w:date="2013-02-17T00:11:00Z">
        <w:r w:rsidRPr="00386342" w:rsidDel="006642E0">
          <w:rPr>
            <w:noProof/>
            <w:lang w:bidi="ar-SA"/>
          </w:rPr>
          <w:drawing>
            <wp:anchor distT="0" distB="0" distL="114300" distR="114300" simplePos="0" relativeHeight="251726336" behindDoc="0" locked="0" layoutInCell="1" allowOverlap="1" wp14:anchorId="3096C1AC" wp14:editId="1C257F87">
              <wp:simplePos x="0" y="0"/>
              <wp:positionH relativeFrom="column">
                <wp:posOffset>4542155</wp:posOffset>
              </wp:positionH>
              <wp:positionV relativeFrom="paragraph">
                <wp:posOffset>111760</wp:posOffset>
              </wp:positionV>
              <wp:extent cx="1223010" cy="792480"/>
              <wp:effectExtent l="0" t="0" r="0" b="7620"/>
              <wp:wrapThrough wrapText="bothSides">
                <wp:wrapPolygon edited="0">
                  <wp:start x="0" y="0"/>
                  <wp:lineTo x="0" y="21288"/>
                  <wp:lineTo x="21196" y="21288"/>
                  <wp:lineTo x="21196" y="0"/>
                  <wp:lineTo x="0" y="0"/>
                </wp:wrapPolygon>
              </wp:wrapThrough>
              <wp:docPr id="9504" name="Picture 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234" cstate="print"/>
                      <a:srcRect/>
                      <a:stretch>
                        <a:fillRect/>
                      </a:stretch>
                    </pic:blipFill>
                    <pic:spPr bwMode="auto">
                      <a:xfrm>
                        <a:off x="0" y="0"/>
                        <a:ext cx="1223010" cy="792480"/>
                      </a:xfrm>
                      <a:prstGeom prst="rect">
                        <a:avLst/>
                      </a:prstGeom>
                      <a:noFill/>
                      <a:ln w="9525">
                        <a:noFill/>
                        <a:miter lim="800000"/>
                        <a:headEnd/>
                        <a:tailEnd/>
                      </a:ln>
                      <a:effectLst/>
                    </pic:spPr>
                  </pic:pic>
                </a:graphicData>
              </a:graphic>
            </wp:anchor>
          </w:drawing>
        </w:r>
      </w:del>
      <w:r w:rsidRPr="00386342">
        <w:t xml:space="preserve">Once the covenants are in place, the loss given default (LGD) for the exposure should be based strictly on the expected recovery rate assuming an increase in seniority or collateral requirement. This approach assumes the covenants will be initiated and used prior to default. </w:t>
      </w:r>
    </w:p>
    <w:p w14:paraId="66F35FA7" w14:textId="77777777" w:rsidR="00D31B38" w:rsidRDefault="00D31B38" w:rsidP="00DB35B4">
      <w:pPr>
        <w:pStyle w:val="Text"/>
      </w:pPr>
    </w:p>
    <w:p w14:paraId="23BAEEC3" w14:textId="77777777" w:rsidR="00994066" w:rsidRPr="0051240F" w:rsidRDefault="00994066">
      <w:pPr>
        <w:pStyle w:val="Heading3SubGTNI"/>
        <w:pPrChange w:id="8857" w:author="Aleksander Hansen" w:date="2013-02-22T16:10:00Z">
          <w:pPr>
            <w:pStyle w:val="Text"/>
          </w:pPr>
        </w:pPrChange>
      </w:pPr>
      <w:bookmarkStart w:id="8858" w:name="_Toc223340474"/>
      <w:r w:rsidRPr="00455E6F">
        <w:t xml:space="preserve">Distinguish between the influence of risky and </w:t>
      </w:r>
      <w:r w:rsidRPr="00537294">
        <w:rPr>
          <w:rFonts w:hint="eastAsia"/>
        </w:rPr>
        <w:t>risk</w:t>
      </w:r>
      <w:r w:rsidRPr="007D0166">
        <w:rPr>
          <w:rFonts w:hint="eastAsia"/>
        </w:rPr>
        <w:t>‐</w:t>
      </w:r>
      <w:r w:rsidRPr="007E0209">
        <w:t>free parts of an exposure</w:t>
      </w:r>
      <w:bookmarkEnd w:id="8858"/>
    </w:p>
    <w:p w14:paraId="21A98839" w14:textId="77777777" w:rsidR="00D31B38" w:rsidRDefault="00D31B38" w:rsidP="00DB35B4">
      <w:pPr>
        <w:pStyle w:val="Text"/>
      </w:pPr>
    </w:p>
    <w:p w14:paraId="556662B0" w14:textId="77777777" w:rsidR="00994066" w:rsidRPr="00386342" w:rsidRDefault="00994066" w:rsidP="00DB35B4">
      <w:pPr>
        <w:pStyle w:val="Text"/>
      </w:pPr>
      <w:r w:rsidRPr="00386342">
        <w:t>In Ong, the value of the asset at the horizon (V1) is divided into two components: a risky part and a riskless (risk-free) part:</w:t>
      </w:r>
    </w:p>
    <w:p w14:paraId="7FDBC486" w14:textId="77777777" w:rsidR="00D31B38" w:rsidRDefault="00D31B38" w:rsidP="00DB35B4">
      <w:pPr>
        <w:pStyle w:val="Text"/>
      </w:pPr>
    </w:p>
    <w:p w14:paraId="53E4EE73" w14:textId="77777777" w:rsidR="00994066" w:rsidRPr="00386342" w:rsidRDefault="0051240F" w:rsidP="00DB35B4">
      <w:pPr>
        <w:pStyle w:val="Text"/>
      </w:pPr>
      <w:r>
        <w:pict w14:anchorId="78E0338D">
          <v:shape id="_x0000_i1145" type="#_x0000_t75" style="width:152.9pt;height:59.05pt">
            <v:imagedata r:id="rId235" o:title=""/>
          </v:shape>
        </w:pict>
      </w:r>
    </w:p>
    <w:p w14:paraId="2D0F565F" w14:textId="77777777" w:rsidR="00D31B38" w:rsidRDefault="00D31B38" w:rsidP="00DB35B4">
      <w:pPr>
        <w:pStyle w:val="Text"/>
      </w:pPr>
    </w:p>
    <w:p w14:paraId="109C9CEE" w14:textId="77777777" w:rsidR="00994066" w:rsidRPr="00386342" w:rsidRDefault="00994066" w:rsidP="00DB35B4">
      <w:pPr>
        <w:pStyle w:val="Text"/>
      </w:pPr>
      <w:r w:rsidRPr="00386342">
        <w:t>Only the risky part is subject to loss (i.e., the undrawn commitment is not lost!). The adjusted exposure is the risky part of the asset: the outstanding plus the fraction of the commitment (COM) that is likely to be drawn (UGD).</w:t>
      </w:r>
    </w:p>
    <w:p w14:paraId="633D0032" w14:textId="77777777" w:rsidR="00994066" w:rsidRDefault="00994066" w:rsidP="00DB35B4">
      <w:pPr>
        <w:pStyle w:val="Text"/>
      </w:pPr>
      <w:r w:rsidRPr="00CE4869">
        <w:rPr>
          <w:noProof/>
          <w:lang w:bidi="ar-SA"/>
        </w:rPr>
        <w:drawing>
          <wp:inline distT="0" distB="0" distL="0" distR="0" wp14:anchorId="21945AAD" wp14:editId="53676E7F">
            <wp:extent cx="5078730" cy="1935480"/>
            <wp:effectExtent l="76200" t="0" r="102870" b="0"/>
            <wp:docPr id="93"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6" r:lo="rId237" r:qs="rId238" r:cs="rId239"/>
              </a:graphicData>
            </a:graphic>
          </wp:inline>
        </w:drawing>
      </w:r>
    </w:p>
    <w:p w14:paraId="40714092" w14:textId="77777777" w:rsidR="00D31B38" w:rsidRDefault="00D31B38" w:rsidP="00DB35B4">
      <w:pPr>
        <w:pStyle w:val="Text"/>
      </w:pPr>
    </w:p>
    <w:p w14:paraId="363D5EAC" w14:textId="77777777" w:rsidR="00994066" w:rsidRPr="00386342" w:rsidRDefault="00994066" w:rsidP="00D31B38">
      <w:pPr>
        <w:pStyle w:val="Heading2"/>
      </w:pPr>
      <w:bookmarkStart w:id="8859" w:name="_Toc223340475"/>
      <w:r w:rsidRPr="00386342">
        <w:t>Define usage given default and how it impacts expected and unexpected loss.</w:t>
      </w:r>
      <w:bookmarkEnd w:id="8859"/>
    </w:p>
    <w:p w14:paraId="6B65C486" w14:textId="77777777" w:rsidR="00994066" w:rsidRPr="00386342" w:rsidRDefault="00994066" w:rsidP="00DB35B4">
      <w:pPr>
        <w:pStyle w:val="Text"/>
      </w:pPr>
      <w:r w:rsidRPr="00386342">
        <w:t>The usage given default (UGD) is the fraction of the commitment that is likely to be drawn in the event of a default. The UGD is a contingent claim (a “credit option”) owned by the obligor; the “option premium” is the commitment fee paid by the obligor to the bank.</w:t>
      </w:r>
    </w:p>
    <w:p w14:paraId="53C6F482" w14:textId="77777777" w:rsidR="00D31B38" w:rsidRDefault="00D31B38" w:rsidP="00DB35B4">
      <w:pPr>
        <w:pStyle w:val="Text"/>
      </w:pPr>
    </w:p>
    <w:p w14:paraId="3A3132EE" w14:textId="77777777" w:rsidR="00994066" w:rsidRPr="00386342" w:rsidRDefault="00994066" w:rsidP="00DB35B4">
      <w:pPr>
        <w:pStyle w:val="Text"/>
      </w:pPr>
      <w:r w:rsidRPr="00386342">
        <w:rPr>
          <w:noProof/>
          <w:lang w:bidi="ar-SA"/>
        </w:rPr>
        <mc:AlternateContent>
          <mc:Choice Requires="wpg">
            <w:drawing>
              <wp:anchor distT="0" distB="0" distL="114300" distR="114300" simplePos="0" relativeHeight="251778560" behindDoc="0" locked="0" layoutInCell="1" allowOverlap="1" wp14:anchorId="4206DB33" wp14:editId="1C13FDEF">
                <wp:simplePos x="0" y="0"/>
                <wp:positionH relativeFrom="column">
                  <wp:posOffset>4692650</wp:posOffset>
                </wp:positionH>
                <wp:positionV relativeFrom="paragraph">
                  <wp:posOffset>523240</wp:posOffset>
                </wp:positionV>
                <wp:extent cx="871855" cy="2380615"/>
                <wp:effectExtent l="38100" t="38100" r="118745" b="114935"/>
                <wp:wrapThrough wrapText="bothSides">
                  <wp:wrapPolygon edited="0">
                    <wp:start x="1888" y="-346"/>
                    <wp:lineTo x="0" y="-173"/>
                    <wp:lineTo x="-944" y="8124"/>
                    <wp:lineTo x="-944" y="21951"/>
                    <wp:lineTo x="0" y="22470"/>
                    <wp:lineTo x="22654" y="22470"/>
                    <wp:lineTo x="24070" y="21951"/>
                    <wp:lineTo x="24070" y="2420"/>
                    <wp:lineTo x="23126" y="173"/>
                    <wp:lineTo x="22654" y="-346"/>
                    <wp:lineTo x="1888" y="-346"/>
                  </wp:wrapPolygon>
                </wp:wrapThrough>
                <wp:docPr id="183"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71855" cy="2380615"/>
                          <a:chOff x="4267200" y="2819400"/>
                          <a:chExt cx="1295400" cy="3581400"/>
                        </a:xfrm>
                      </wpg:grpSpPr>
                      <wps:wsp>
                        <wps:cNvPr id="184" name="Rectangle 373"/>
                        <wps:cNvSpPr/>
                        <wps:spPr bwMode="auto">
                          <a:xfrm>
                            <a:off x="4343400" y="2819400"/>
                            <a:ext cx="1219200" cy="3581400"/>
                          </a:xfrm>
                          <a:prstGeom prst="rect">
                            <a:avLst/>
                          </a:prstGeom>
                          <a:solidFill>
                            <a:srgbClr val="5A702E"/>
                          </a:solidFill>
                          <a:ln>
                            <a:headEnd type="none" w="med" len="med"/>
                            <a:tailEnd type="none" w="med" len="med"/>
                          </a:ln>
                          <a:effectLst>
                            <a:outerShdw blurRad="50800" dist="38100" dir="2700000" algn="tl" rotWithShape="0">
                              <a:prstClr val="black">
                                <a:alpha val="40000"/>
                              </a:prstClr>
                            </a:outerShdw>
                          </a:effectLst>
                        </wps:spPr>
                        <wps:style>
                          <a:lnRef idx="2">
                            <a:schemeClr val="accent3">
                              <a:shade val="50000"/>
                            </a:schemeClr>
                          </a:lnRef>
                          <a:fillRef idx="1">
                            <a:schemeClr val="accent3"/>
                          </a:fillRef>
                          <a:effectRef idx="0">
                            <a:schemeClr val="accent3"/>
                          </a:effectRef>
                          <a:fontRef idx="minor">
                            <a:schemeClr val="lt1"/>
                          </a:fontRef>
                        </wps:style>
                        <wps:txbx>
                          <w:txbxContent>
                            <w:p w14:paraId="6B4C3751" w14:textId="77777777" w:rsidR="00BD0D89" w:rsidRPr="0048663B" w:rsidRDefault="00BD0D89" w:rsidP="00994066">
                              <w:pPr>
                                <w:pStyle w:val="NormalWeb"/>
                                <w:kinsoku w:val="0"/>
                                <w:overflowPunct w:val="0"/>
                                <w:spacing w:before="0" w:beforeAutospacing="0" w:after="0" w:afterAutospacing="0"/>
                                <w:jc w:val="center"/>
                                <w:textAlignment w:val="baseline"/>
                                <w:rPr>
                                  <w:sz w:val="36"/>
                                  <w:szCs w:val="36"/>
                                </w:rPr>
                              </w:pPr>
                              <w:r w:rsidRPr="0048663B">
                                <w:rPr>
                                  <w:rFonts w:ascii="Arial" w:hAnsi="Arial" w:cstheme="minorBidi"/>
                                  <w:b/>
                                  <w:bCs/>
                                  <w:color w:val="FFFFFF" w:themeColor="light1"/>
                                  <w:kern w:val="24"/>
                                  <w:sz w:val="36"/>
                                  <w:szCs w:val="36"/>
                                </w:rPr>
                                <w:t>COM</w:t>
                              </w:r>
                            </w:p>
                          </w:txbxContent>
                        </wps:txbx>
                        <wps:bodyPr/>
                      </wps:wsp>
                      <wps:wsp>
                        <wps:cNvPr id="185" name="Rectangle 374"/>
                        <wps:cNvSpPr/>
                        <wps:spPr bwMode="auto">
                          <a:xfrm>
                            <a:off x="4267200" y="4114800"/>
                            <a:ext cx="1219200" cy="2286000"/>
                          </a:xfrm>
                          <a:prstGeom prst="rect">
                            <a:avLst/>
                          </a:prstGeom>
                          <a:solidFill>
                            <a:srgbClr val="752B29"/>
                          </a:solidFill>
                          <a:ln>
                            <a:headEnd type="none" w="med" len="med"/>
                            <a:tailEnd type="none" w="med" len="med"/>
                          </a:ln>
                          <a:effectLst>
                            <a:outerShdw blurRad="50800" dist="38100" dir="2700000" algn="tl" rotWithShape="0">
                              <a:prstClr val="black">
                                <a:alpha val="40000"/>
                              </a:prstClr>
                            </a:outerShdw>
                          </a:effectLst>
                        </wps:spPr>
                        <wps:style>
                          <a:lnRef idx="2">
                            <a:schemeClr val="accent2">
                              <a:shade val="50000"/>
                            </a:schemeClr>
                          </a:lnRef>
                          <a:fillRef idx="1">
                            <a:schemeClr val="accent2"/>
                          </a:fillRef>
                          <a:effectRef idx="0">
                            <a:schemeClr val="accent2"/>
                          </a:effectRef>
                          <a:fontRef idx="minor">
                            <a:schemeClr val="lt1"/>
                          </a:fontRef>
                        </wps:style>
                        <wps:txbx>
                          <w:txbxContent>
                            <w:p w14:paraId="3A0202A3" w14:textId="77777777" w:rsidR="00BD0D89" w:rsidRPr="0048663B" w:rsidRDefault="00BD0D89" w:rsidP="00994066">
                              <w:pPr>
                                <w:pStyle w:val="NormalWeb"/>
                                <w:kinsoku w:val="0"/>
                                <w:overflowPunct w:val="0"/>
                                <w:spacing w:before="0" w:beforeAutospacing="0" w:after="0" w:afterAutospacing="0"/>
                                <w:jc w:val="center"/>
                                <w:textAlignment w:val="baseline"/>
                                <w:rPr>
                                  <w:sz w:val="36"/>
                                  <w:szCs w:val="36"/>
                                </w:rPr>
                              </w:pPr>
                              <w:r w:rsidRPr="0048663B">
                                <w:rPr>
                                  <w:rFonts w:ascii="Arial" w:hAnsi="Arial" w:cstheme="minorBidi"/>
                                  <w:b/>
                                  <w:bCs/>
                                  <w:color w:val="FFFFFF" w:themeColor="light1"/>
                                  <w:kern w:val="24"/>
                                  <w:sz w:val="36"/>
                                  <w:szCs w:val="36"/>
                                </w:rPr>
                                <w:t>UGD</w:t>
                              </w:r>
                            </w:p>
                          </w:txbxContent>
                        </wps:txbx>
                        <wps:bodyPr anchor="ctr"/>
                      </wps:wsp>
                    </wpg:wgp>
                  </a:graphicData>
                </a:graphic>
                <wp14:sizeRelH relativeFrom="page">
                  <wp14:pctWidth>0</wp14:pctWidth>
                </wp14:sizeRelH>
                <wp14:sizeRelV relativeFrom="page">
                  <wp14:pctHeight>0</wp14:pctHeight>
                </wp14:sizeRelV>
              </wp:anchor>
            </w:drawing>
          </mc:Choice>
          <mc:Fallback>
            <w:pict>
              <v:group id="Group 170" o:spid="_x0000_s1077" style="position:absolute;margin-left:369.5pt;margin-top:41.2pt;width:68.65pt;height:187.45pt;z-index:251778560;mso-position-horizontal-relative:text;mso-position-vertical-relative:text" coordorigin="4267200,2819400" coordsize="1295400,3581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">
                <v:rect id="Rectangle 373" o:spid="_x0000_s1078" style="position:absolute;left:4343400;top:2819400;width:1219200;height:3581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SNFFwwAA&#10;ANwAAAAPAAAAZHJzL2Rvd25yZXYueG1sRE9Na8JAEL0L/Q/LFHqRZmMJElJXEakgiIha2uuQnSah&#10;2dmQXZPor3cFwds83ufMFoOpRUetqywrmEQxCOLc6ooLBd+n9XsKwnlkjbVlUnAhB4v5y2iGmbY9&#10;H6g7+kKEEHYZKii9bzIpXV6SQRfZhjhwf7Y16ANsC6lb7EO4qeVHHE+lwYpDQ4kNrUrK/49no+Dr&#10;0u9/dhNbdMl2tdyO0+T6qzdKvb0Oy08Qngb/FD/cGx3mpwncnwkXyPk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SNFFwwAAANwAAAAPAAAAAAAAAAAAAAAAAJcCAABkcnMvZG93&#10;bnJldi54bWxQSwUGAAAAAAQABAD1AAAAhwMAAAAA&#10;" fillcolor="#5a702e" strokecolor="#4e6128 [1606]" strokeweight="2pt">
                  <v:shadow on="t" opacity="26214f" mv:blur="50800f" origin="-.5,-.5" offset="26941emu,26941emu"/>
                  <v:textbox>
                    <w:txbxContent>
                      <w:p w14:paraId="6B4C3751" w14:textId="77777777" w:rsidR="00BD0D89" w:rsidRPr="0048663B" w:rsidRDefault="00BD0D89" w:rsidP="00994066">
                        <w:pPr>
                          <w:pStyle w:val="NormalWeb"/>
                          <w:kinsoku w:val="0"/>
                          <w:overflowPunct w:val="0"/>
                          <w:spacing w:before="0" w:beforeAutospacing="0" w:after="0" w:afterAutospacing="0"/>
                          <w:jc w:val="center"/>
                          <w:textAlignment w:val="baseline"/>
                          <w:rPr>
                            <w:sz w:val="36"/>
                            <w:szCs w:val="36"/>
                          </w:rPr>
                        </w:pPr>
                        <w:r w:rsidRPr="0048663B">
                          <w:rPr>
                            <w:rFonts w:ascii="Arial" w:hAnsi="Arial" w:cstheme="minorBidi"/>
                            <w:b/>
                            <w:bCs/>
                            <w:color w:val="FFFFFF" w:themeColor="light1"/>
                            <w:kern w:val="24"/>
                            <w:sz w:val="36"/>
                            <w:szCs w:val="36"/>
                          </w:rPr>
                          <w:t>COM</w:t>
                        </w:r>
                      </w:p>
                    </w:txbxContent>
                  </v:textbox>
                </v:rect>
                <v:rect id="Rectangle 374" o:spid="_x0000_s1079" style="position:absolute;left:4267200;top:4114800;width:1219200;height:2286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WBitwgAA&#10;ANwAAAAPAAAAZHJzL2Rvd25yZXYueG1sRE/basJAEH0X+g/LFHzTTQuKpK5iBe+INO0HTLPTJHR3&#10;NmRXE//eFQTf5nCuM5131ogLNb5yrOBtmIAgzp2uuFDw870aTED4gKzROCYFV/Iwn730pphq1/IX&#10;XbJQiBjCPkUFZQh1KqXPS7Loh64mjtyfayyGCJtC6gbbGG6NfE+SsbRYcWwosaZlSfl/drYKfjOz&#10;Xob95+6wXm225nhaZLRrleq/dosPEIG68BQ/3Fsd509GcH8mXiBn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ZYGK3CAAAA3AAAAA8AAAAAAAAAAAAAAAAAlwIAAGRycy9kb3du&#10;cmV2LnhtbFBLBQYAAAAABAAEAPUAAACGAwAAAAA=&#10;" fillcolor="#752b29" strokecolor="#622423 [1605]" strokeweight="2pt">
                  <v:shadow on="t" opacity="26214f" mv:blur="50800f" origin="-.5,-.5" offset="26941emu,26941emu"/>
                  <v:textbox>
                    <w:txbxContent>
                      <w:p w14:paraId="3A0202A3" w14:textId="77777777" w:rsidR="00BD0D89" w:rsidRPr="0048663B" w:rsidRDefault="00BD0D89" w:rsidP="00994066">
                        <w:pPr>
                          <w:pStyle w:val="NormalWeb"/>
                          <w:kinsoku w:val="0"/>
                          <w:overflowPunct w:val="0"/>
                          <w:spacing w:before="0" w:beforeAutospacing="0" w:after="0" w:afterAutospacing="0"/>
                          <w:jc w:val="center"/>
                          <w:textAlignment w:val="baseline"/>
                          <w:rPr>
                            <w:sz w:val="36"/>
                            <w:szCs w:val="36"/>
                          </w:rPr>
                        </w:pPr>
                        <w:r w:rsidRPr="0048663B">
                          <w:rPr>
                            <w:rFonts w:ascii="Arial" w:hAnsi="Arial" w:cstheme="minorBidi"/>
                            <w:b/>
                            <w:bCs/>
                            <w:color w:val="FFFFFF" w:themeColor="light1"/>
                            <w:kern w:val="24"/>
                            <w:sz w:val="36"/>
                            <w:szCs w:val="36"/>
                          </w:rPr>
                          <w:t>UGD</w:t>
                        </w:r>
                      </w:p>
                    </w:txbxContent>
                  </v:textbox>
                </v:rect>
                <w10:wrap type="through"/>
              </v:group>
            </w:pict>
          </mc:Fallback>
        </mc:AlternateContent>
      </w:r>
      <w:r w:rsidRPr="00386342">
        <w:t xml:space="preserve">Because the expected loss is a direct function of the adjusted exposure, and the adjusted exposure includes the portion of the commitment that is likely to be drawn, an increase in the UGD increases the expected loss. </w:t>
      </w:r>
    </w:p>
    <w:p w14:paraId="129F0668" w14:textId="77777777" w:rsidR="00D31B38" w:rsidDel="00362778" w:rsidRDefault="00D31B38" w:rsidP="00DB35B4">
      <w:pPr>
        <w:pStyle w:val="Text"/>
        <w:rPr>
          <w:del w:id="8860" w:author="Aleksander Hansen" w:date="2013-02-22T16:14:00Z"/>
        </w:rPr>
      </w:pPr>
    </w:p>
    <w:p w14:paraId="0C7B9DAB" w14:textId="5C73F3FC" w:rsidR="00994066" w:rsidRPr="00386342" w:rsidDel="00362778" w:rsidRDefault="00994066" w:rsidP="00DB35B4">
      <w:pPr>
        <w:pStyle w:val="Text"/>
        <w:rPr>
          <w:del w:id="8861" w:author="Aleksander Hansen" w:date="2013-02-22T16:14:00Z"/>
        </w:rPr>
      </w:pPr>
      <w:del w:id="8862" w:author="Aleksander Hansen" w:date="2013-02-22T16:14:00Z">
        <w:r w:rsidRPr="00386342" w:rsidDel="00362778">
          <w:delText>The usage given default (UGD) is the fraction of the commitment that is likely to be drawn in the event of a default. The UGD is a contingent claim (a “credit option”) owned by the obligor; the “option premium” is the commitment fee paid by the obligor to the bank.</w:delText>
        </w:r>
        <w:r w:rsidRPr="00386342" w:rsidDel="00362778">
          <w:tab/>
          <w:delText xml:space="preserve"> </w:delText>
        </w:r>
      </w:del>
    </w:p>
    <w:p w14:paraId="79C57BD3" w14:textId="77777777" w:rsidR="00D31B38" w:rsidRDefault="00D31B38" w:rsidP="00DB35B4">
      <w:pPr>
        <w:pStyle w:val="Text"/>
      </w:pPr>
    </w:p>
    <w:p w14:paraId="7D5C6E5A" w14:textId="77777777" w:rsidR="00994066" w:rsidRDefault="00994066" w:rsidP="00DB35B4">
      <w:pPr>
        <w:pStyle w:val="Text"/>
      </w:pPr>
      <w:r w:rsidRPr="00386342">
        <w:t xml:space="preserve">Average UGD for borrowers with different ratings (Ong Table 4.1, source: </w:t>
      </w:r>
      <w:proofErr w:type="spellStart"/>
      <w:r w:rsidRPr="00386342">
        <w:t>Asarnow</w:t>
      </w:r>
      <w:proofErr w:type="spellEnd"/>
      <w:r w:rsidRPr="00386342">
        <w:t xml:space="preserve"> and Marker, 1995):</w:t>
      </w:r>
    </w:p>
    <w:p w14:paraId="282C48C3" w14:textId="77777777" w:rsidR="00D31B38" w:rsidRPr="00386342" w:rsidRDefault="00D31B38" w:rsidP="00DB35B4">
      <w:pPr>
        <w:pStyle w:val="Text"/>
      </w:pPr>
    </w:p>
    <w:tbl>
      <w:tblPr>
        <w:tblStyle w:val="LightList-Accent6"/>
        <w:tblW w:w="3314"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Change w:id="8863" w:author="Aleksander Hansen" w:date="2013-02-17T00:11:00Z">
          <w:tblPr>
            <w:tblStyle w:val="LightList-Accent6"/>
            <w:tblW w:w="3314"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PrChange>
      </w:tblPr>
      <w:tblGrid>
        <w:gridCol w:w="1614"/>
        <w:gridCol w:w="1700"/>
        <w:tblGridChange w:id="8864">
          <w:tblGrid>
            <w:gridCol w:w="1614"/>
            <w:gridCol w:w="1700"/>
          </w:tblGrid>
        </w:tblGridChange>
      </w:tblGrid>
      <w:tr w:rsidR="00994066" w:rsidRPr="00815F27" w14:paraId="6ACB42F3" w14:textId="77777777" w:rsidTr="006642E0">
        <w:trPr>
          <w:cnfStyle w:val="100000000000" w:firstRow="1" w:lastRow="0" w:firstColumn="0" w:lastColumn="0" w:oddVBand="0" w:evenVBand="0" w:oddHBand="0" w:evenHBand="0" w:firstRowFirstColumn="0" w:firstRowLastColumn="0" w:lastRowFirstColumn="0" w:lastRowLastColumn="0"/>
          <w:trHeight w:hRule="exact" w:val="567"/>
          <w:trPrChange w:id="8865" w:author="Aleksander Hansen" w:date="2013-02-17T00:11:00Z">
            <w:trPr>
              <w:trHeight w:hRule="exact" w:val="567"/>
            </w:trPr>
          </w:trPrChange>
        </w:trPr>
        <w:tc>
          <w:tcPr>
            <w:cnfStyle w:val="001000000000" w:firstRow="0" w:lastRow="0" w:firstColumn="1" w:lastColumn="0" w:oddVBand="0" w:evenVBand="0" w:oddHBand="0" w:evenHBand="0" w:firstRowFirstColumn="0" w:firstRowLastColumn="0" w:lastRowFirstColumn="0" w:lastRowLastColumn="0"/>
            <w:tcW w:w="1614" w:type="dxa"/>
            <w:tcBorders>
              <w:bottom w:val="single" w:sz="4" w:space="0" w:color="auto"/>
            </w:tcBorders>
            <w:shd w:val="clear" w:color="auto" w:fill="A2B593"/>
            <w:noWrap/>
            <w:vAlign w:val="bottom"/>
            <w:hideMark/>
            <w:tcPrChange w:id="8866" w:author="Aleksander Hansen" w:date="2013-02-17T00:11:00Z">
              <w:tcPr>
                <w:tcW w:w="1614" w:type="dxa"/>
                <w:tcBorders>
                  <w:bottom w:val="single" w:sz="4" w:space="0" w:color="auto"/>
                </w:tcBorders>
                <w:shd w:val="clear" w:color="auto" w:fill="FCDDC4"/>
                <w:noWrap/>
                <w:vAlign w:val="bottom"/>
                <w:hideMark/>
              </w:tcPr>
            </w:tcPrChange>
          </w:tcPr>
          <w:p w14:paraId="5E026C9A" w14:textId="77777777" w:rsidR="00994066" w:rsidRPr="00815F27" w:rsidRDefault="00994066" w:rsidP="00DB35B4">
            <w:pPr>
              <w:pStyle w:val="Text"/>
              <w:cnfStyle w:val="101000000000" w:firstRow="1" w:lastRow="0" w:firstColumn="1" w:lastColumn="0" w:oddVBand="0" w:evenVBand="0" w:oddHBand="0" w:evenHBand="0" w:firstRowFirstColumn="0" w:firstRowLastColumn="0" w:lastRowFirstColumn="0" w:lastRowLastColumn="0"/>
              <w:rPr>
                <w:rStyle w:val="Strong"/>
                <w:b/>
                <w:sz w:val="24"/>
                <w:szCs w:val="24"/>
              </w:rPr>
            </w:pPr>
            <w:r w:rsidRPr="00815F27">
              <w:br/>
              <w:t>Rating</w:t>
            </w:r>
          </w:p>
        </w:tc>
        <w:tc>
          <w:tcPr>
            <w:tcW w:w="1700" w:type="dxa"/>
            <w:tcBorders>
              <w:bottom w:val="single" w:sz="4" w:space="0" w:color="auto"/>
            </w:tcBorders>
            <w:shd w:val="clear" w:color="auto" w:fill="A2B593"/>
            <w:noWrap/>
            <w:vAlign w:val="bottom"/>
            <w:hideMark/>
            <w:tcPrChange w:id="8867" w:author="Aleksander Hansen" w:date="2013-02-17T00:11:00Z">
              <w:tcPr>
                <w:tcW w:w="1700" w:type="dxa"/>
                <w:tcBorders>
                  <w:bottom w:val="single" w:sz="4" w:space="0" w:color="auto"/>
                </w:tcBorders>
                <w:shd w:val="clear" w:color="auto" w:fill="FCDDC4"/>
                <w:noWrap/>
                <w:vAlign w:val="bottom"/>
                <w:hideMark/>
              </w:tcPr>
            </w:tcPrChange>
          </w:tcPr>
          <w:p w14:paraId="1E0D3E2B" w14:textId="77777777" w:rsidR="00994066" w:rsidRPr="00815F27" w:rsidRDefault="00994066" w:rsidP="00DB35B4">
            <w:pPr>
              <w:pStyle w:val="Text"/>
              <w:cnfStyle w:val="100000000000" w:firstRow="1" w:lastRow="0" w:firstColumn="0" w:lastColumn="0" w:oddVBand="0" w:evenVBand="0" w:oddHBand="0" w:evenHBand="0" w:firstRowFirstColumn="0" w:firstRowLastColumn="0" w:lastRowFirstColumn="0" w:lastRowLastColumn="0"/>
              <w:rPr>
                <w:b w:val="0"/>
              </w:rPr>
            </w:pPr>
            <w:r w:rsidRPr="00815F27">
              <w:t>Usage Given</w:t>
            </w:r>
          </w:p>
          <w:p w14:paraId="7D16B283" w14:textId="77777777" w:rsidR="00994066" w:rsidRPr="00815F27" w:rsidRDefault="00994066" w:rsidP="00DB35B4">
            <w:pPr>
              <w:pStyle w:val="Text"/>
              <w:cnfStyle w:val="100000000000" w:firstRow="1" w:lastRow="0" w:firstColumn="0" w:lastColumn="0" w:oddVBand="0" w:evenVBand="0" w:oddHBand="0" w:evenHBand="0" w:firstRowFirstColumn="0" w:firstRowLastColumn="0" w:lastRowFirstColumn="0" w:lastRowLastColumn="0"/>
              <w:rPr>
                <w:rStyle w:val="Strong"/>
                <w:b/>
                <w:sz w:val="24"/>
                <w:szCs w:val="24"/>
              </w:rPr>
            </w:pPr>
            <w:r w:rsidRPr="00815F27">
              <w:t>Default</w:t>
            </w:r>
          </w:p>
        </w:tc>
      </w:tr>
      <w:tr w:rsidR="00994066" w:rsidRPr="00815F27" w14:paraId="24C9A067" w14:textId="77777777" w:rsidTr="006B12F7">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1614" w:type="dxa"/>
            <w:tcBorders>
              <w:top w:val="single" w:sz="4" w:space="0" w:color="auto"/>
              <w:left w:val="none" w:sz="0" w:space="0" w:color="auto"/>
              <w:bottom w:val="none" w:sz="0" w:space="0" w:color="auto"/>
            </w:tcBorders>
            <w:noWrap/>
            <w:vAlign w:val="bottom"/>
            <w:hideMark/>
          </w:tcPr>
          <w:p w14:paraId="12D44BC2" w14:textId="77777777" w:rsidR="00994066" w:rsidRPr="00815F27" w:rsidRDefault="00994066" w:rsidP="00DB35B4">
            <w:pPr>
              <w:pStyle w:val="Text"/>
            </w:pPr>
            <w:r w:rsidRPr="00815F27">
              <w:t>AAA</w:t>
            </w:r>
          </w:p>
        </w:tc>
        <w:tc>
          <w:tcPr>
            <w:tcW w:w="1700" w:type="dxa"/>
            <w:tcBorders>
              <w:top w:val="single" w:sz="4" w:space="0" w:color="auto"/>
              <w:bottom w:val="none" w:sz="0" w:space="0" w:color="auto"/>
              <w:right w:val="none" w:sz="0" w:space="0" w:color="auto"/>
            </w:tcBorders>
            <w:noWrap/>
            <w:vAlign w:val="bottom"/>
            <w:hideMark/>
          </w:tcPr>
          <w:p w14:paraId="756AFF1B" w14:textId="77777777" w:rsidR="00994066" w:rsidRPr="00815F27" w:rsidRDefault="00994066" w:rsidP="00DB35B4">
            <w:pPr>
              <w:pStyle w:val="Text"/>
              <w:cnfStyle w:val="000000100000" w:firstRow="0" w:lastRow="0" w:firstColumn="0" w:lastColumn="0" w:oddVBand="0" w:evenVBand="0" w:oddHBand="1" w:evenHBand="0" w:firstRowFirstColumn="0" w:firstRowLastColumn="0" w:lastRowFirstColumn="0" w:lastRowLastColumn="0"/>
            </w:pPr>
            <w:r w:rsidRPr="00815F27">
              <w:t>69%</w:t>
            </w:r>
          </w:p>
        </w:tc>
      </w:tr>
      <w:tr w:rsidR="00994066" w:rsidRPr="00815F27" w14:paraId="7F2FE71E" w14:textId="77777777" w:rsidTr="006B12F7">
        <w:trPr>
          <w:trHeight w:val="184"/>
        </w:trPr>
        <w:tc>
          <w:tcPr>
            <w:cnfStyle w:val="001000000000" w:firstRow="0" w:lastRow="0" w:firstColumn="1" w:lastColumn="0" w:oddVBand="0" w:evenVBand="0" w:oddHBand="0" w:evenHBand="0" w:firstRowFirstColumn="0" w:firstRowLastColumn="0" w:lastRowFirstColumn="0" w:lastRowLastColumn="0"/>
            <w:tcW w:w="1614" w:type="dxa"/>
            <w:noWrap/>
            <w:vAlign w:val="bottom"/>
            <w:hideMark/>
          </w:tcPr>
          <w:p w14:paraId="661B50FA" w14:textId="77777777" w:rsidR="00994066" w:rsidRPr="00815F27" w:rsidRDefault="00994066" w:rsidP="00DB35B4">
            <w:pPr>
              <w:pStyle w:val="Text"/>
            </w:pPr>
            <w:r w:rsidRPr="00815F27">
              <w:t>AA</w:t>
            </w:r>
          </w:p>
        </w:tc>
        <w:tc>
          <w:tcPr>
            <w:tcW w:w="1700" w:type="dxa"/>
            <w:noWrap/>
            <w:vAlign w:val="bottom"/>
            <w:hideMark/>
          </w:tcPr>
          <w:p w14:paraId="40FE848D" w14:textId="77777777" w:rsidR="00994066" w:rsidRPr="00815F27" w:rsidRDefault="00994066" w:rsidP="00DB35B4">
            <w:pPr>
              <w:pStyle w:val="Text"/>
              <w:cnfStyle w:val="000000000000" w:firstRow="0" w:lastRow="0" w:firstColumn="0" w:lastColumn="0" w:oddVBand="0" w:evenVBand="0" w:oddHBand="0" w:evenHBand="0" w:firstRowFirstColumn="0" w:firstRowLastColumn="0" w:lastRowFirstColumn="0" w:lastRowLastColumn="0"/>
            </w:pPr>
            <w:r w:rsidRPr="00815F27">
              <w:t>73%</w:t>
            </w:r>
          </w:p>
        </w:tc>
      </w:tr>
      <w:tr w:rsidR="00994066" w:rsidRPr="00815F27" w14:paraId="3178317F" w14:textId="77777777" w:rsidTr="006B12F7">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1614" w:type="dxa"/>
            <w:tcBorders>
              <w:top w:val="none" w:sz="0" w:space="0" w:color="auto"/>
              <w:left w:val="none" w:sz="0" w:space="0" w:color="auto"/>
              <w:bottom w:val="none" w:sz="0" w:space="0" w:color="auto"/>
            </w:tcBorders>
            <w:noWrap/>
            <w:vAlign w:val="bottom"/>
            <w:hideMark/>
          </w:tcPr>
          <w:p w14:paraId="6BC25831" w14:textId="77777777" w:rsidR="00994066" w:rsidRPr="00815F27" w:rsidRDefault="00994066" w:rsidP="00DB35B4">
            <w:pPr>
              <w:pStyle w:val="Text"/>
            </w:pPr>
            <w:r w:rsidRPr="00815F27">
              <w:t>A</w:t>
            </w:r>
          </w:p>
        </w:tc>
        <w:tc>
          <w:tcPr>
            <w:tcW w:w="1700" w:type="dxa"/>
            <w:tcBorders>
              <w:top w:val="none" w:sz="0" w:space="0" w:color="auto"/>
              <w:bottom w:val="none" w:sz="0" w:space="0" w:color="auto"/>
              <w:right w:val="none" w:sz="0" w:space="0" w:color="auto"/>
            </w:tcBorders>
            <w:noWrap/>
            <w:vAlign w:val="bottom"/>
            <w:hideMark/>
          </w:tcPr>
          <w:p w14:paraId="19BE3807" w14:textId="77777777" w:rsidR="00994066" w:rsidRPr="00815F27" w:rsidRDefault="00994066" w:rsidP="00DB35B4">
            <w:pPr>
              <w:pStyle w:val="Text"/>
              <w:cnfStyle w:val="000000100000" w:firstRow="0" w:lastRow="0" w:firstColumn="0" w:lastColumn="0" w:oddVBand="0" w:evenVBand="0" w:oddHBand="1" w:evenHBand="0" w:firstRowFirstColumn="0" w:firstRowLastColumn="0" w:lastRowFirstColumn="0" w:lastRowLastColumn="0"/>
            </w:pPr>
            <w:r w:rsidRPr="00815F27">
              <w:t>71%</w:t>
            </w:r>
          </w:p>
        </w:tc>
      </w:tr>
      <w:tr w:rsidR="00994066" w:rsidRPr="00815F27" w14:paraId="09C320B8" w14:textId="77777777" w:rsidTr="006B12F7">
        <w:trPr>
          <w:trHeight w:val="184"/>
        </w:trPr>
        <w:tc>
          <w:tcPr>
            <w:cnfStyle w:val="001000000000" w:firstRow="0" w:lastRow="0" w:firstColumn="1" w:lastColumn="0" w:oddVBand="0" w:evenVBand="0" w:oddHBand="0" w:evenHBand="0" w:firstRowFirstColumn="0" w:firstRowLastColumn="0" w:lastRowFirstColumn="0" w:lastRowLastColumn="0"/>
            <w:tcW w:w="1614" w:type="dxa"/>
            <w:noWrap/>
            <w:vAlign w:val="bottom"/>
            <w:hideMark/>
          </w:tcPr>
          <w:p w14:paraId="6B0F9D84" w14:textId="77777777" w:rsidR="00994066" w:rsidRPr="00815F27" w:rsidRDefault="00994066" w:rsidP="00DB35B4">
            <w:pPr>
              <w:pStyle w:val="Text"/>
            </w:pPr>
            <w:r w:rsidRPr="00815F27">
              <w:t>BBB</w:t>
            </w:r>
          </w:p>
        </w:tc>
        <w:tc>
          <w:tcPr>
            <w:tcW w:w="1700" w:type="dxa"/>
            <w:noWrap/>
            <w:vAlign w:val="bottom"/>
            <w:hideMark/>
          </w:tcPr>
          <w:p w14:paraId="511ABCA0" w14:textId="77777777" w:rsidR="00994066" w:rsidRPr="00815F27" w:rsidRDefault="00994066" w:rsidP="00DB35B4">
            <w:pPr>
              <w:pStyle w:val="Text"/>
              <w:cnfStyle w:val="000000000000" w:firstRow="0" w:lastRow="0" w:firstColumn="0" w:lastColumn="0" w:oddVBand="0" w:evenVBand="0" w:oddHBand="0" w:evenHBand="0" w:firstRowFirstColumn="0" w:firstRowLastColumn="0" w:lastRowFirstColumn="0" w:lastRowLastColumn="0"/>
            </w:pPr>
            <w:r w:rsidRPr="00815F27">
              <w:t>65%</w:t>
            </w:r>
          </w:p>
        </w:tc>
      </w:tr>
      <w:tr w:rsidR="00994066" w:rsidRPr="00815F27" w14:paraId="0585F575" w14:textId="77777777" w:rsidTr="006B12F7">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1614" w:type="dxa"/>
            <w:tcBorders>
              <w:top w:val="none" w:sz="0" w:space="0" w:color="auto"/>
              <w:left w:val="none" w:sz="0" w:space="0" w:color="auto"/>
              <w:bottom w:val="none" w:sz="0" w:space="0" w:color="auto"/>
            </w:tcBorders>
            <w:noWrap/>
            <w:vAlign w:val="bottom"/>
            <w:hideMark/>
          </w:tcPr>
          <w:p w14:paraId="1DCAD71D" w14:textId="77777777" w:rsidR="00994066" w:rsidRPr="00815F27" w:rsidRDefault="00994066" w:rsidP="00DB35B4">
            <w:pPr>
              <w:pStyle w:val="Text"/>
            </w:pPr>
            <w:r w:rsidRPr="00815F27">
              <w:t>BB</w:t>
            </w:r>
          </w:p>
        </w:tc>
        <w:tc>
          <w:tcPr>
            <w:tcW w:w="1700" w:type="dxa"/>
            <w:tcBorders>
              <w:top w:val="none" w:sz="0" w:space="0" w:color="auto"/>
              <w:bottom w:val="none" w:sz="0" w:space="0" w:color="auto"/>
              <w:right w:val="none" w:sz="0" w:space="0" w:color="auto"/>
            </w:tcBorders>
            <w:noWrap/>
            <w:vAlign w:val="bottom"/>
            <w:hideMark/>
          </w:tcPr>
          <w:p w14:paraId="09AB23B8" w14:textId="77777777" w:rsidR="00994066" w:rsidRPr="00815F27" w:rsidRDefault="00994066" w:rsidP="00DB35B4">
            <w:pPr>
              <w:pStyle w:val="Text"/>
              <w:cnfStyle w:val="000000100000" w:firstRow="0" w:lastRow="0" w:firstColumn="0" w:lastColumn="0" w:oddVBand="0" w:evenVBand="0" w:oddHBand="1" w:evenHBand="0" w:firstRowFirstColumn="0" w:firstRowLastColumn="0" w:lastRowFirstColumn="0" w:lastRowLastColumn="0"/>
            </w:pPr>
            <w:r w:rsidRPr="00815F27">
              <w:t>52%</w:t>
            </w:r>
          </w:p>
        </w:tc>
      </w:tr>
      <w:tr w:rsidR="00994066" w:rsidRPr="00815F27" w14:paraId="67FC58E9" w14:textId="77777777" w:rsidTr="006B12F7">
        <w:trPr>
          <w:trHeight w:val="184"/>
        </w:trPr>
        <w:tc>
          <w:tcPr>
            <w:cnfStyle w:val="001000000000" w:firstRow="0" w:lastRow="0" w:firstColumn="1" w:lastColumn="0" w:oddVBand="0" w:evenVBand="0" w:oddHBand="0" w:evenHBand="0" w:firstRowFirstColumn="0" w:firstRowLastColumn="0" w:lastRowFirstColumn="0" w:lastRowLastColumn="0"/>
            <w:tcW w:w="1614" w:type="dxa"/>
            <w:noWrap/>
            <w:vAlign w:val="bottom"/>
            <w:hideMark/>
          </w:tcPr>
          <w:p w14:paraId="7F263209" w14:textId="77777777" w:rsidR="00994066" w:rsidRPr="00815F27" w:rsidRDefault="00994066" w:rsidP="00DB35B4">
            <w:pPr>
              <w:pStyle w:val="Text"/>
            </w:pPr>
            <w:r w:rsidRPr="00815F27">
              <w:t>B</w:t>
            </w:r>
          </w:p>
        </w:tc>
        <w:tc>
          <w:tcPr>
            <w:tcW w:w="1700" w:type="dxa"/>
            <w:noWrap/>
            <w:vAlign w:val="bottom"/>
            <w:hideMark/>
          </w:tcPr>
          <w:p w14:paraId="775A8DBC" w14:textId="77777777" w:rsidR="00994066" w:rsidRPr="00815F27" w:rsidRDefault="00994066" w:rsidP="00DB35B4">
            <w:pPr>
              <w:pStyle w:val="Text"/>
              <w:cnfStyle w:val="000000000000" w:firstRow="0" w:lastRow="0" w:firstColumn="0" w:lastColumn="0" w:oddVBand="0" w:evenVBand="0" w:oddHBand="0" w:evenHBand="0" w:firstRowFirstColumn="0" w:firstRowLastColumn="0" w:lastRowFirstColumn="0" w:lastRowLastColumn="0"/>
            </w:pPr>
            <w:r w:rsidRPr="00815F27">
              <w:t>48%</w:t>
            </w:r>
          </w:p>
        </w:tc>
      </w:tr>
      <w:tr w:rsidR="00994066" w:rsidRPr="00815F27" w14:paraId="7A18FEEC" w14:textId="77777777" w:rsidTr="006B12F7">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1614" w:type="dxa"/>
            <w:tcBorders>
              <w:top w:val="none" w:sz="0" w:space="0" w:color="auto"/>
              <w:left w:val="none" w:sz="0" w:space="0" w:color="auto"/>
              <w:bottom w:val="none" w:sz="0" w:space="0" w:color="auto"/>
            </w:tcBorders>
            <w:noWrap/>
            <w:vAlign w:val="bottom"/>
            <w:hideMark/>
          </w:tcPr>
          <w:p w14:paraId="56EBC6F9" w14:textId="77777777" w:rsidR="00994066" w:rsidRPr="00815F27" w:rsidRDefault="00994066" w:rsidP="00DB35B4">
            <w:pPr>
              <w:pStyle w:val="Text"/>
            </w:pPr>
            <w:r w:rsidRPr="00815F27">
              <w:t>CCC</w:t>
            </w:r>
          </w:p>
        </w:tc>
        <w:tc>
          <w:tcPr>
            <w:tcW w:w="1700" w:type="dxa"/>
            <w:tcBorders>
              <w:top w:val="none" w:sz="0" w:space="0" w:color="auto"/>
              <w:bottom w:val="none" w:sz="0" w:space="0" w:color="auto"/>
              <w:right w:val="none" w:sz="0" w:space="0" w:color="auto"/>
            </w:tcBorders>
            <w:noWrap/>
            <w:vAlign w:val="bottom"/>
            <w:hideMark/>
          </w:tcPr>
          <w:p w14:paraId="2E3D209D" w14:textId="77777777" w:rsidR="00994066" w:rsidRPr="00815F27" w:rsidRDefault="00994066" w:rsidP="00DB35B4">
            <w:pPr>
              <w:pStyle w:val="Text"/>
              <w:cnfStyle w:val="000000100000" w:firstRow="0" w:lastRow="0" w:firstColumn="0" w:lastColumn="0" w:oddVBand="0" w:evenVBand="0" w:oddHBand="1" w:evenHBand="0" w:firstRowFirstColumn="0" w:firstRowLastColumn="0" w:lastRowFirstColumn="0" w:lastRowLastColumn="0"/>
            </w:pPr>
            <w:r w:rsidRPr="00815F27">
              <w:t>44%</w:t>
            </w:r>
          </w:p>
        </w:tc>
      </w:tr>
    </w:tbl>
    <w:p w14:paraId="2BF8A669" w14:textId="28CC1C21" w:rsidR="00994066" w:rsidRPr="00386342" w:rsidRDefault="00994066" w:rsidP="00D31B38">
      <w:pPr>
        <w:pStyle w:val="Heading2"/>
      </w:pPr>
      <w:bookmarkStart w:id="8868" w:name="_Toc223340476"/>
      <w:r w:rsidRPr="00386342">
        <w:t>Explain</w:t>
      </w:r>
      <w:r w:rsidR="00D31B38">
        <w:t xml:space="preserve"> the concept of </w:t>
      </w:r>
      <w:r w:rsidRPr="00386342">
        <w:t>credit optionality.</w:t>
      </w:r>
      <w:bookmarkEnd w:id="8868"/>
    </w:p>
    <w:p w14:paraId="7D14DB97" w14:textId="53921810" w:rsidR="00994066" w:rsidRPr="00386342" w:rsidRDefault="00994066" w:rsidP="00DB35B4">
      <w:pPr>
        <w:pStyle w:val="Text"/>
      </w:pPr>
      <w:del w:id="8869" w:author="Aleksander Hansen" w:date="2013-02-17T00:11:00Z">
        <w:r w:rsidRPr="00386342" w:rsidDel="006642E0">
          <w:rPr>
            <w:noProof/>
            <w:lang w:bidi="ar-SA"/>
          </w:rPr>
          <w:drawing>
            <wp:anchor distT="0" distB="0" distL="114300" distR="114300" simplePos="0" relativeHeight="251727360" behindDoc="0" locked="0" layoutInCell="1" allowOverlap="1" wp14:anchorId="46017B76" wp14:editId="26B1F69B">
              <wp:simplePos x="0" y="0"/>
              <wp:positionH relativeFrom="column">
                <wp:posOffset>4751070</wp:posOffset>
              </wp:positionH>
              <wp:positionV relativeFrom="paragraph">
                <wp:posOffset>161290</wp:posOffset>
              </wp:positionV>
              <wp:extent cx="918210" cy="982980"/>
              <wp:effectExtent l="0" t="0" r="0" b="7620"/>
              <wp:wrapThrough wrapText="bothSides">
                <wp:wrapPolygon edited="0">
                  <wp:start x="0" y="0"/>
                  <wp:lineTo x="0" y="21349"/>
                  <wp:lineTo x="21062" y="21349"/>
                  <wp:lineTo x="21062" y="0"/>
                  <wp:lineTo x="0" y="0"/>
                </wp:wrapPolygon>
              </wp:wrapThrough>
              <wp:docPr id="9507" name="Picture 5"/>
              <wp:cNvGraphicFramePr/>
              <a:graphic xmlns:a="http://schemas.openxmlformats.org/drawingml/2006/main">
                <a:graphicData uri="http://schemas.openxmlformats.org/drawingml/2006/picture">
                  <pic:pic xmlns:pic="http://schemas.openxmlformats.org/drawingml/2006/picture">
                    <pic:nvPicPr>
                      <pic:cNvPr id="36865" name="Picture 1"/>
                      <pic:cNvPicPr>
                        <a:picLocks noChangeAspect="1" noChangeArrowheads="1"/>
                      </pic:cNvPicPr>
                    </pic:nvPicPr>
                    <pic:blipFill>
                      <a:blip r:embed="rId241" cstate="print"/>
                      <a:srcRect/>
                      <a:stretch>
                        <a:fillRect/>
                      </a:stretch>
                    </pic:blipFill>
                    <pic:spPr bwMode="auto">
                      <a:xfrm>
                        <a:off x="0" y="0"/>
                        <a:ext cx="918210" cy="982980"/>
                      </a:xfrm>
                      <a:prstGeom prst="rect">
                        <a:avLst/>
                      </a:prstGeom>
                      <a:noFill/>
                      <a:ln w="9525">
                        <a:noFill/>
                        <a:miter lim="800000"/>
                        <a:headEnd/>
                        <a:tailEnd/>
                      </a:ln>
                      <a:effectLst/>
                    </pic:spPr>
                  </pic:pic>
                </a:graphicData>
              </a:graphic>
            </wp:anchor>
          </w:drawing>
        </w:r>
      </w:del>
      <w:r w:rsidRPr="00386342">
        <w:t xml:space="preserve">Credit optionality refers to the idea that the bank has extended a commitment to the borrower. This is a </w:t>
      </w:r>
      <w:r w:rsidRPr="00FC3197">
        <w:t>credit option</w:t>
      </w:r>
      <w:r w:rsidRPr="00386342">
        <w:t xml:space="preserve">: the borrower (obligor) pays a commitment fee, which is much like an option premium; in return for this fee, the borrower has the option (the right but not the obligation) to draw down on the commitment. </w:t>
      </w:r>
    </w:p>
    <w:p w14:paraId="395FF4FB" w14:textId="77777777" w:rsidR="00D31B38" w:rsidRDefault="00D31B38" w:rsidP="00DB35B4">
      <w:pPr>
        <w:pStyle w:val="Text"/>
      </w:pPr>
    </w:p>
    <w:p w14:paraId="24391AB5" w14:textId="77777777" w:rsidR="00994066" w:rsidRPr="00386342" w:rsidRDefault="00994066" w:rsidP="00DB35B4">
      <w:pPr>
        <w:pStyle w:val="Text"/>
      </w:pPr>
      <w:r w:rsidRPr="00386342">
        <w:t>The usage given default (UGD) is analogous to an “exercise” of the option; i.e., the borrower exercises his/her right to “draw down” the commitment.</w:t>
      </w:r>
    </w:p>
    <w:p w14:paraId="3DC245FB" w14:textId="77777777" w:rsidR="00994066" w:rsidRDefault="00994066" w:rsidP="00DB35B4">
      <w:pPr>
        <w:pStyle w:val="Text"/>
        <w:rPr>
          <w:rFonts w:asciiTheme="majorHAnsi" w:eastAsiaTheme="majorEastAsia" w:hAnsiTheme="majorHAnsi" w:cstheme="majorBidi"/>
          <w:color w:val="5B5B5B"/>
          <w:position w:val="6"/>
          <w:sz w:val="26"/>
          <w:szCs w:val="26"/>
        </w:rPr>
      </w:pPr>
      <w:r>
        <w:br w:type="page"/>
      </w:r>
    </w:p>
    <w:p w14:paraId="610378CF" w14:textId="77777777" w:rsidR="00994066" w:rsidRPr="00386342" w:rsidRDefault="00994066" w:rsidP="00D31B38">
      <w:pPr>
        <w:pStyle w:val="Heading2"/>
      </w:pPr>
      <w:bookmarkStart w:id="8870" w:name="_Toc223340477"/>
      <w:r w:rsidRPr="00386342">
        <w:t>Describe the process of parameterizing credit risk models and its challenges.</w:t>
      </w:r>
      <w:bookmarkEnd w:id="8870"/>
    </w:p>
    <w:p w14:paraId="5D3E9A1A" w14:textId="0C9BF3D0" w:rsidR="00994066" w:rsidRPr="00386342" w:rsidRDefault="00994066" w:rsidP="00DB35B4">
      <w:pPr>
        <w:pStyle w:val="Text"/>
      </w:pPr>
      <w:del w:id="8871" w:author="Aleksander Hansen" w:date="2013-02-17T00:11:00Z">
        <w:r w:rsidRPr="00386342" w:rsidDel="006642E0">
          <w:rPr>
            <w:noProof/>
            <w:lang w:bidi="ar-SA"/>
          </w:rPr>
          <w:drawing>
            <wp:anchor distT="0" distB="0" distL="114300" distR="114300" simplePos="0" relativeHeight="251728384" behindDoc="0" locked="0" layoutInCell="1" allowOverlap="1" wp14:anchorId="521464AA" wp14:editId="55E52A3C">
              <wp:simplePos x="0" y="0"/>
              <wp:positionH relativeFrom="column">
                <wp:posOffset>4892040</wp:posOffset>
              </wp:positionH>
              <wp:positionV relativeFrom="paragraph">
                <wp:posOffset>100330</wp:posOffset>
              </wp:positionV>
              <wp:extent cx="842010" cy="1127760"/>
              <wp:effectExtent l="0" t="0" r="0" b="0"/>
              <wp:wrapThrough wrapText="bothSides">
                <wp:wrapPolygon edited="0">
                  <wp:start x="0" y="0"/>
                  <wp:lineTo x="0" y="21162"/>
                  <wp:lineTo x="21014" y="21162"/>
                  <wp:lineTo x="21014" y="0"/>
                  <wp:lineTo x="0" y="0"/>
                </wp:wrapPolygon>
              </wp:wrapThrough>
              <wp:docPr id="9508" name="Picture 6"/>
              <wp:cNvGraphicFramePr/>
              <a:graphic xmlns:a="http://schemas.openxmlformats.org/drawingml/2006/main">
                <a:graphicData uri="http://schemas.openxmlformats.org/drawingml/2006/picture">
                  <pic:pic xmlns:pic="http://schemas.openxmlformats.org/drawingml/2006/picture">
                    <pic:nvPicPr>
                      <pic:cNvPr id="35841" name="Picture 1"/>
                      <pic:cNvPicPr>
                        <a:picLocks noChangeAspect="1" noChangeArrowheads="1"/>
                      </pic:cNvPicPr>
                    </pic:nvPicPr>
                    <pic:blipFill>
                      <a:blip r:embed="rId242" cstate="print"/>
                      <a:srcRect/>
                      <a:stretch>
                        <a:fillRect/>
                      </a:stretch>
                    </pic:blipFill>
                    <pic:spPr bwMode="auto">
                      <a:xfrm>
                        <a:off x="0" y="0"/>
                        <a:ext cx="842010" cy="1127760"/>
                      </a:xfrm>
                      <a:prstGeom prst="rect">
                        <a:avLst/>
                      </a:prstGeom>
                      <a:noFill/>
                      <a:ln w="9525">
                        <a:noFill/>
                        <a:miter lim="800000"/>
                        <a:headEnd/>
                        <a:tailEnd/>
                      </a:ln>
                      <a:effectLst/>
                    </pic:spPr>
                  </pic:pic>
                </a:graphicData>
              </a:graphic>
            </wp:anchor>
          </w:drawing>
        </w:r>
      </w:del>
      <w:r w:rsidRPr="00386342">
        <w:t>The necessary ingredients for estimating the expected loss of a single risky asset in a two-state default process are:</w:t>
      </w:r>
    </w:p>
    <w:p w14:paraId="3146169A" w14:textId="77777777" w:rsidR="00D31B38" w:rsidRDefault="00D31B38" w:rsidP="00DB35B4">
      <w:pPr>
        <w:pStyle w:val="Text"/>
      </w:pPr>
    </w:p>
    <w:p w14:paraId="45AACFC8" w14:textId="3BB749A3" w:rsidR="00994066" w:rsidDel="00362778" w:rsidRDefault="00994066">
      <w:pPr>
        <w:pStyle w:val="Text"/>
        <w:numPr>
          <w:ilvl w:val="0"/>
          <w:numId w:val="119"/>
        </w:numPr>
        <w:rPr>
          <w:del w:id="8872" w:author="Aleksander Hansen" w:date="2013-02-22T16:11:00Z"/>
        </w:rPr>
        <w:pPrChange w:id="8873" w:author="Aleksander Hansen" w:date="2013-02-22T16:11:00Z">
          <w:pPr>
            <w:pStyle w:val="Text"/>
          </w:pPr>
        </w:pPrChange>
      </w:pPr>
      <w:r w:rsidRPr="00386342">
        <w:t xml:space="preserve">Adjusted exposure: </w:t>
      </w:r>
      <w:del w:id="8874" w:author="Aleksander Hansen" w:date="2013-02-22T16:11:00Z">
        <w:r w:rsidRPr="00386342" w:rsidDel="00362778">
          <w:delText>outstandings</w:delText>
        </w:r>
      </w:del>
      <w:ins w:id="8875" w:author="Aleksander Hansen" w:date="2013-02-22T16:11:00Z">
        <w:r w:rsidR="00362778" w:rsidRPr="00386342">
          <w:t>outstanding</w:t>
        </w:r>
      </w:ins>
      <w:r w:rsidRPr="00386342">
        <w:t>, commitments, usage given default;</w:t>
      </w:r>
    </w:p>
    <w:p w14:paraId="2D8A9B77" w14:textId="77777777" w:rsidR="00362778" w:rsidRPr="00386342" w:rsidRDefault="00362778">
      <w:pPr>
        <w:pStyle w:val="Text"/>
        <w:numPr>
          <w:ilvl w:val="0"/>
          <w:numId w:val="119"/>
        </w:numPr>
        <w:rPr>
          <w:ins w:id="8876" w:author="Aleksander Hansen" w:date="2013-02-22T16:11:00Z"/>
        </w:rPr>
        <w:pPrChange w:id="8877" w:author="Aleksander Hansen" w:date="2013-02-22T16:11:00Z">
          <w:pPr>
            <w:pStyle w:val="Text"/>
          </w:pPr>
        </w:pPrChange>
      </w:pPr>
    </w:p>
    <w:p w14:paraId="68DDEE7B" w14:textId="77777777" w:rsidR="00D31B38" w:rsidDel="00362778" w:rsidRDefault="00D31B38">
      <w:pPr>
        <w:pStyle w:val="Text"/>
        <w:numPr>
          <w:ilvl w:val="0"/>
          <w:numId w:val="119"/>
        </w:numPr>
        <w:rPr>
          <w:del w:id="8878" w:author="Aleksander Hansen" w:date="2013-02-22T16:11:00Z"/>
        </w:rPr>
        <w:pPrChange w:id="8879" w:author="Aleksander Hansen" w:date="2013-02-22T16:11:00Z">
          <w:pPr>
            <w:pStyle w:val="Text"/>
          </w:pPr>
        </w:pPrChange>
      </w:pPr>
    </w:p>
    <w:p w14:paraId="44F1FA8E" w14:textId="77777777" w:rsidR="00994066" w:rsidDel="00362778" w:rsidRDefault="00994066">
      <w:pPr>
        <w:pStyle w:val="Text"/>
        <w:numPr>
          <w:ilvl w:val="0"/>
          <w:numId w:val="119"/>
        </w:numPr>
        <w:rPr>
          <w:del w:id="8880" w:author="Aleksander Hansen" w:date="2013-02-22T16:11:00Z"/>
        </w:rPr>
        <w:pPrChange w:id="8881" w:author="Aleksander Hansen" w:date="2013-02-22T16:11:00Z">
          <w:pPr>
            <w:pStyle w:val="Text"/>
          </w:pPr>
        </w:pPrChange>
      </w:pPr>
      <w:r w:rsidRPr="00386342">
        <w:t>Loss given default: secured or unsecured</w:t>
      </w:r>
    </w:p>
    <w:p w14:paraId="4FC75CDF" w14:textId="77777777" w:rsidR="00362778" w:rsidRPr="00386342" w:rsidRDefault="00362778">
      <w:pPr>
        <w:pStyle w:val="Text"/>
        <w:numPr>
          <w:ilvl w:val="0"/>
          <w:numId w:val="119"/>
        </w:numPr>
        <w:rPr>
          <w:ins w:id="8882" w:author="Aleksander Hansen" w:date="2013-02-22T16:11:00Z"/>
        </w:rPr>
        <w:pPrChange w:id="8883" w:author="Aleksander Hansen" w:date="2013-02-22T16:11:00Z">
          <w:pPr>
            <w:pStyle w:val="Text"/>
          </w:pPr>
        </w:pPrChange>
      </w:pPr>
    </w:p>
    <w:p w14:paraId="2512CB0A" w14:textId="77777777" w:rsidR="00D31B38" w:rsidDel="00362778" w:rsidRDefault="00D31B38">
      <w:pPr>
        <w:pStyle w:val="Text"/>
        <w:numPr>
          <w:ilvl w:val="0"/>
          <w:numId w:val="119"/>
        </w:numPr>
        <w:rPr>
          <w:del w:id="8884" w:author="Aleksander Hansen" w:date="2013-02-22T16:11:00Z"/>
        </w:rPr>
        <w:pPrChange w:id="8885" w:author="Aleksander Hansen" w:date="2013-02-22T16:11:00Z">
          <w:pPr>
            <w:pStyle w:val="Text"/>
          </w:pPr>
        </w:pPrChange>
      </w:pPr>
    </w:p>
    <w:p w14:paraId="1225FDB1" w14:textId="77777777" w:rsidR="00994066" w:rsidDel="00362778" w:rsidRDefault="00994066">
      <w:pPr>
        <w:pStyle w:val="Text"/>
        <w:numPr>
          <w:ilvl w:val="0"/>
          <w:numId w:val="119"/>
        </w:numPr>
        <w:rPr>
          <w:del w:id="8886" w:author="Aleksander Hansen" w:date="2013-02-22T16:11:00Z"/>
        </w:rPr>
        <w:pPrChange w:id="8887" w:author="Aleksander Hansen" w:date="2013-02-22T16:11:00Z">
          <w:pPr>
            <w:pStyle w:val="Text"/>
          </w:pPr>
        </w:pPrChange>
      </w:pPr>
      <w:r w:rsidRPr="00386342">
        <w:t xml:space="preserve">Expected default frequency (EDF) </w:t>
      </w:r>
    </w:p>
    <w:p w14:paraId="659B4A2C" w14:textId="77777777" w:rsidR="00362778" w:rsidRPr="00386342" w:rsidRDefault="00362778">
      <w:pPr>
        <w:pStyle w:val="Text"/>
        <w:numPr>
          <w:ilvl w:val="0"/>
          <w:numId w:val="119"/>
        </w:numPr>
        <w:rPr>
          <w:ins w:id="8888" w:author="Aleksander Hansen" w:date="2013-02-22T16:11:00Z"/>
        </w:rPr>
        <w:pPrChange w:id="8889" w:author="Aleksander Hansen" w:date="2013-02-22T16:11:00Z">
          <w:pPr>
            <w:pStyle w:val="Text"/>
          </w:pPr>
        </w:pPrChange>
      </w:pPr>
    </w:p>
    <w:p w14:paraId="5D03F6C1" w14:textId="77777777" w:rsidR="00D31B38" w:rsidDel="00362778" w:rsidRDefault="00D31B38">
      <w:pPr>
        <w:pStyle w:val="Text"/>
        <w:numPr>
          <w:ilvl w:val="0"/>
          <w:numId w:val="119"/>
        </w:numPr>
        <w:rPr>
          <w:del w:id="8890" w:author="Aleksander Hansen" w:date="2013-02-22T16:11:00Z"/>
        </w:rPr>
        <w:pPrChange w:id="8891" w:author="Aleksander Hansen" w:date="2013-02-22T16:11:00Z">
          <w:pPr>
            <w:pStyle w:val="Text"/>
          </w:pPr>
        </w:pPrChange>
      </w:pPr>
    </w:p>
    <w:p w14:paraId="56823C8D" w14:textId="77777777" w:rsidR="00994066" w:rsidDel="00362778" w:rsidRDefault="00994066">
      <w:pPr>
        <w:pStyle w:val="Text"/>
        <w:numPr>
          <w:ilvl w:val="0"/>
          <w:numId w:val="119"/>
        </w:numPr>
        <w:rPr>
          <w:del w:id="8892" w:author="Aleksander Hansen" w:date="2013-02-22T16:11:00Z"/>
        </w:rPr>
        <w:pPrChange w:id="8893" w:author="Aleksander Hansen" w:date="2013-02-22T16:11:00Z">
          <w:pPr>
            <w:pStyle w:val="Text"/>
          </w:pPr>
        </w:pPrChange>
      </w:pPr>
      <w:r w:rsidRPr="00386342">
        <w:t>Maturity</w:t>
      </w:r>
    </w:p>
    <w:p w14:paraId="369791BC" w14:textId="77777777" w:rsidR="00362778" w:rsidRPr="00386342" w:rsidRDefault="00362778">
      <w:pPr>
        <w:pStyle w:val="Text"/>
        <w:numPr>
          <w:ilvl w:val="0"/>
          <w:numId w:val="119"/>
        </w:numPr>
        <w:rPr>
          <w:ins w:id="8894" w:author="Aleksander Hansen" w:date="2013-02-22T16:11:00Z"/>
        </w:rPr>
        <w:pPrChange w:id="8895" w:author="Aleksander Hansen" w:date="2013-02-22T16:11:00Z">
          <w:pPr>
            <w:pStyle w:val="Text"/>
          </w:pPr>
        </w:pPrChange>
      </w:pPr>
    </w:p>
    <w:p w14:paraId="7C1E25D2" w14:textId="77777777" w:rsidR="00D31B38" w:rsidDel="00362778" w:rsidRDefault="00D31B38">
      <w:pPr>
        <w:pStyle w:val="Text"/>
        <w:numPr>
          <w:ilvl w:val="0"/>
          <w:numId w:val="119"/>
        </w:numPr>
        <w:rPr>
          <w:del w:id="8896" w:author="Aleksander Hansen" w:date="2013-02-22T16:11:00Z"/>
        </w:rPr>
        <w:pPrChange w:id="8897" w:author="Aleksander Hansen" w:date="2013-02-22T16:11:00Z">
          <w:pPr>
            <w:pStyle w:val="Text"/>
          </w:pPr>
        </w:pPrChange>
      </w:pPr>
    </w:p>
    <w:p w14:paraId="5D59D17A" w14:textId="77777777" w:rsidR="00994066" w:rsidRPr="00386342" w:rsidRDefault="00994066">
      <w:pPr>
        <w:pStyle w:val="Text"/>
        <w:numPr>
          <w:ilvl w:val="0"/>
          <w:numId w:val="119"/>
        </w:numPr>
        <w:pPrChange w:id="8898" w:author="Aleksander Hansen" w:date="2013-02-22T16:11:00Z">
          <w:pPr>
            <w:pStyle w:val="Text"/>
          </w:pPr>
        </w:pPrChange>
      </w:pPr>
      <w:r w:rsidRPr="00386342">
        <w:t>Internal risk class rating</w:t>
      </w:r>
    </w:p>
    <w:p w14:paraId="2B9DF615" w14:textId="77777777" w:rsidR="00D31B38" w:rsidRDefault="00D31B38" w:rsidP="00DB35B4">
      <w:pPr>
        <w:pStyle w:val="Text"/>
      </w:pPr>
    </w:p>
    <w:p w14:paraId="59C61082" w14:textId="77777777" w:rsidR="00994066" w:rsidRPr="00386342" w:rsidRDefault="00994066" w:rsidP="00DB35B4">
      <w:pPr>
        <w:pStyle w:val="Text"/>
      </w:pPr>
      <w:r w:rsidRPr="00386342">
        <w:t xml:space="preserve">The parameterization of credit risk models can be problematic and cumbersome. </w:t>
      </w:r>
    </w:p>
    <w:p w14:paraId="65F642CB" w14:textId="77777777" w:rsidR="00D31B38" w:rsidRDefault="00D31B38" w:rsidP="00DB35B4">
      <w:pPr>
        <w:pStyle w:val="Text"/>
      </w:pPr>
    </w:p>
    <w:p w14:paraId="1E74273E" w14:textId="77777777" w:rsidR="00994066" w:rsidRPr="00386342" w:rsidRDefault="00994066" w:rsidP="00DB35B4">
      <w:pPr>
        <w:pStyle w:val="Text"/>
      </w:pPr>
      <w:r w:rsidRPr="00386342">
        <w:t xml:space="preserve">The only parameter needed for the calculation of adjusted exposure is the </w:t>
      </w:r>
      <w:r w:rsidRPr="00FC3197">
        <w:t>usage given default (UGD)</w:t>
      </w:r>
      <w:r w:rsidRPr="00386342">
        <w:t xml:space="preserve">. The UGD, in turn, depends on the risk rating of the facility. </w:t>
      </w:r>
    </w:p>
    <w:p w14:paraId="336D444F" w14:textId="77777777" w:rsidR="00D31B38" w:rsidRDefault="00D31B38" w:rsidP="00DB35B4">
      <w:pPr>
        <w:pStyle w:val="Text"/>
      </w:pPr>
    </w:p>
    <w:p w14:paraId="69122B18" w14:textId="77777777" w:rsidR="00994066" w:rsidRPr="00386342" w:rsidRDefault="00994066" w:rsidP="00DB35B4">
      <w:pPr>
        <w:pStyle w:val="Text"/>
      </w:pPr>
      <w:r w:rsidRPr="00386342">
        <w:t xml:space="preserve">The </w:t>
      </w:r>
      <w:r w:rsidRPr="00FC3197">
        <w:t>loss given default (LGD)</w:t>
      </w:r>
      <w:r w:rsidRPr="00386342">
        <w:t xml:space="preserve"> is equal to (1 – recovery rate). This is a </w:t>
      </w:r>
      <w:r w:rsidRPr="00362778">
        <w:rPr>
          <w:i/>
          <w:rPrChange w:id="8899" w:author="Aleksander Hansen" w:date="2013-02-22T16:12:00Z">
            <w:rPr/>
          </w:rPrChange>
        </w:rPr>
        <w:t>difficult parameter to estimate</w:t>
      </w:r>
      <w:r w:rsidRPr="00386342">
        <w:t>. In practice, the LGD is dependent on the risky asset’s seniority in claim and the collateral guaranteed by the asset.</w:t>
      </w:r>
    </w:p>
    <w:p w14:paraId="01E24705" w14:textId="77777777" w:rsidR="00D31B38" w:rsidRDefault="00D31B38" w:rsidP="00DB35B4">
      <w:pPr>
        <w:pStyle w:val="Text"/>
      </w:pPr>
    </w:p>
    <w:p w14:paraId="790C330C" w14:textId="02D9ACA8" w:rsidR="00994066" w:rsidRPr="00386342" w:rsidRDefault="00994066" w:rsidP="00DB35B4">
      <w:pPr>
        <w:pStyle w:val="Text"/>
      </w:pPr>
      <w:r w:rsidRPr="00386342">
        <w:t xml:space="preserve">The </w:t>
      </w:r>
      <w:r w:rsidRPr="00FC3197">
        <w:t>probability of default (PD, or EDF)</w:t>
      </w:r>
      <w:r w:rsidRPr="00386342">
        <w:t xml:space="preserve"> is crucially important. Both Moody’s and Standard and Poor’s publish estimates based on historical compilations, but they are based on </w:t>
      </w:r>
      <w:del w:id="8900" w:author="Aleksander Hansen" w:date="2013-02-22T16:12:00Z">
        <w:r w:rsidRPr="00386342" w:rsidDel="00362778">
          <w:delText>publicly-held</w:delText>
        </w:r>
      </w:del>
      <w:ins w:id="8901" w:author="Aleksander Hansen" w:date="2013-02-22T16:12:00Z">
        <w:r w:rsidR="00362778" w:rsidRPr="00386342">
          <w:t>publicly held</w:t>
        </w:r>
      </w:ins>
      <w:r w:rsidRPr="00386342">
        <w:t xml:space="preserve"> firms.</w:t>
      </w:r>
    </w:p>
    <w:p w14:paraId="612754CA" w14:textId="77777777" w:rsidR="00D52C22" w:rsidRDefault="00D52C22">
      <w:pPr>
        <w:rPr>
          <w:ins w:id="8902" w:author="Aleksander Hansen" w:date="2013-02-22T15:39:00Z"/>
        </w:rPr>
      </w:pPr>
      <w:ins w:id="8903" w:author="Aleksander Hansen" w:date="2013-02-22T15:39:00Z">
        <w:r>
          <w:br w:type="page"/>
        </w:r>
      </w:ins>
    </w:p>
    <w:p w14:paraId="37488D72" w14:textId="77777777" w:rsidR="00D52C22" w:rsidRDefault="00D52C22">
      <w:pPr>
        <w:pStyle w:val="Heading2"/>
        <w:rPr>
          <w:ins w:id="8904" w:author="Aleksander Hansen" w:date="2013-02-22T15:39:00Z"/>
        </w:rPr>
        <w:pPrChange w:id="8905" w:author="Aleksander Hansen" w:date="2013-02-22T15:39:00Z">
          <w:pPr/>
        </w:pPrChange>
      </w:pPr>
      <w:bookmarkStart w:id="8906" w:name="_Toc223340478"/>
      <w:ins w:id="8907" w:author="Aleksander Hansen" w:date="2013-02-22T15:39:00Z">
        <w:r>
          <w:t>Chapter Summary</w:t>
        </w:r>
        <w:bookmarkEnd w:id="8906"/>
      </w:ins>
    </w:p>
    <w:p w14:paraId="31216540" w14:textId="77777777" w:rsidR="00D52C22" w:rsidRDefault="00D52C22" w:rsidP="00D52C22">
      <w:pPr>
        <w:pStyle w:val="Text"/>
        <w:rPr>
          <w:ins w:id="8908" w:author="Aleksander Hansen" w:date="2013-02-22T15:45:00Z"/>
        </w:rPr>
      </w:pPr>
      <w:ins w:id="8909" w:author="Aleksander Hansen" w:date="2013-02-22T15:42:00Z">
        <w:r>
          <w:t>This chapter present</w:t>
        </w:r>
      </w:ins>
      <w:ins w:id="8910" w:author="Aleksander Hansen" w:date="2013-02-22T15:43:00Z">
        <w:r>
          <w:t>s</w:t>
        </w:r>
      </w:ins>
      <w:ins w:id="8911" w:author="Aleksander Hansen" w:date="2013-02-22T15:42:00Z">
        <w:r>
          <w:t xml:space="preserve"> the concepts of Expected Loss (EL), and it is paramount to understand what it is, how it works and how one may calculate it. </w:t>
        </w:r>
      </w:ins>
    </w:p>
    <w:p w14:paraId="61E95FD6" w14:textId="77777777" w:rsidR="00D52C22" w:rsidRDefault="00D52C22">
      <w:pPr>
        <w:pStyle w:val="Text"/>
        <w:numPr>
          <w:ilvl w:val="0"/>
          <w:numId w:val="112"/>
        </w:numPr>
        <w:rPr>
          <w:ins w:id="8912" w:author="Aleksander Hansen" w:date="2013-02-22T15:42:00Z"/>
        </w:rPr>
        <w:pPrChange w:id="8913" w:author="Aleksander Hansen" w:date="2013-02-22T15:45:00Z">
          <w:pPr>
            <w:pStyle w:val="Text"/>
          </w:pPr>
        </w:pPrChange>
      </w:pPr>
      <w:ins w:id="8914" w:author="Aleksander Hansen" w:date="2013-02-22T15:42:00Z">
        <w:r>
          <w:t>Firstly, note that c</w:t>
        </w:r>
        <w:r w:rsidRPr="00386342">
          <w:t xml:space="preserve">orrelations </w:t>
        </w:r>
        <w:r w:rsidRPr="00D52C22">
          <w:rPr>
            <w:i/>
            <w:rPrChange w:id="8915" w:author="Aleksander Hansen" w:date="2013-02-22T15:44:00Z">
              <w:rPr/>
            </w:rPrChange>
          </w:rPr>
          <w:t>are not</w:t>
        </w:r>
        <w:r w:rsidRPr="00386342">
          <w:t xml:space="preserve"> </w:t>
        </w:r>
        <w:r>
          <w:t>taken into account when calculating EL.</w:t>
        </w:r>
      </w:ins>
    </w:p>
    <w:p w14:paraId="74D55F89" w14:textId="71E88BDA" w:rsidR="00D52C22" w:rsidRPr="00386342" w:rsidRDefault="00D52C22">
      <w:pPr>
        <w:pStyle w:val="Text"/>
        <w:numPr>
          <w:ilvl w:val="0"/>
          <w:numId w:val="112"/>
        </w:numPr>
        <w:rPr>
          <w:ins w:id="8916" w:author="Aleksander Hansen" w:date="2013-02-22T15:42:00Z"/>
        </w:rPr>
        <w:pPrChange w:id="8917" w:author="Aleksander Hansen" w:date="2013-02-22T15:45:00Z">
          <w:pPr>
            <w:pStyle w:val="Text"/>
          </w:pPr>
        </w:pPrChange>
      </w:pPr>
      <w:ins w:id="8918" w:author="Aleksander Hansen" w:date="2013-02-22T15:45:00Z">
        <w:r>
          <w:t>Secondly</w:t>
        </w:r>
        <w:proofErr w:type="gramStart"/>
        <w:r>
          <w:t>;</w:t>
        </w:r>
      </w:ins>
      <w:proofErr w:type="gramEnd"/>
      <w:ins w:id="8919" w:author="Aleksander Hansen" w:date="2013-02-22T15:42:00Z">
        <w:r>
          <w:t xml:space="preserve"> EL is a linear combination of AE, EDF and LGD. </w:t>
        </w:r>
      </w:ins>
    </w:p>
    <w:p w14:paraId="4D716FB9" w14:textId="77777777" w:rsidR="00D52C22" w:rsidRDefault="00D52C22" w:rsidP="00D52C22">
      <w:pPr>
        <w:pStyle w:val="Text"/>
        <w:rPr>
          <w:ins w:id="8920" w:author="Aleksander Hansen" w:date="2013-02-22T15:42:00Z"/>
        </w:rPr>
      </w:pPr>
    </w:p>
    <w:p w14:paraId="014A2E99" w14:textId="1F49300C" w:rsidR="00D52C22" w:rsidRDefault="00D52C22" w:rsidP="00D52C22">
      <w:pPr>
        <w:pStyle w:val="Text"/>
        <w:rPr>
          <w:ins w:id="8921" w:author="Aleksander Hansen" w:date="2013-02-22T15:40:00Z"/>
        </w:rPr>
      </w:pPr>
      <w:ins w:id="8922" w:author="Aleksander Hansen" w:date="2013-02-22T15:46:00Z">
        <w:r>
          <w:t xml:space="preserve">This chapter </w:t>
        </w:r>
      </w:ins>
      <w:ins w:id="8923" w:author="Aleksander Hansen" w:date="2013-02-22T15:48:00Z">
        <w:r w:rsidR="00B503D7">
          <w:t>presents</w:t>
        </w:r>
      </w:ins>
      <w:ins w:id="8924" w:author="Aleksander Hansen" w:date="2013-02-22T15:46:00Z">
        <w:r>
          <w:t xml:space="preserve"> a </w:t>
        </w:r>
      </w:ins>
      <w:ins w:id="8925" w:author="Aleksander Hansen" w:date="2013-02-22T15:51:00Z">
        <w:r w:rsidR="00B503D7">
          <w:t>formula that</w:t>
        </w:r>
      </w:ins>
      <w:ins w:id="8926" w:author="Aleksander Hansen" w:date="2013-02-22T15:46:00Z">
        <w:r>
          <w:t xml:space="preserve"> you must understand and remember as it is all but guaranteed to make its </w:t>
        </w:r>
      </w:ins>
      <w:ins w:id="8927" w:author="Aleksander Hansen" w:date="2013-02-22T15:47:00Z">
        <w:r>
          <w:t>appearance</w:t>
        </w:r>
      </w:ins>
      <w:ins w:id="8928" w:author="Aleksander Hansen" w:date="2013-02-22T15:46:00Z">
        <w:r>
          <w:t xml:space="preserve"> </w:t>
        </w:r>
      </w:ins>
      <w:ins w:id="8929" w:author="Aleksander Hansen" w:date="2013-02-22T15:47:00Z">
        <w:r>
          <w:t>on the exam.</w:t>
        </w:r>
        <w:r w:rsidR="00B503D7">
          <w:t xml:space="preserve"> Knowing this will get you one step closer to passing</w:t>
        </w:r>
      </w:ins>
      <w:ins w:id="8930" w:author="Aleksander Hansen" w:date="2013-02-22T15:48:00Z">
        <w:r w:rsidR="00B503D7">
          <w:t>. It is usually presented in three equivalent forms:</w:t>
        </w:r>
      </w:ins>
    </w:p>
    <w:p w14:paraId="25F86FBE" w14:textId="72DC3A0A" w:rsidR="00B503D7" w:rsidRDefault="00D52C22">
      <w:pPr>
        <w:pStyle w:val="Text"/>
        <w:numPr>
          <w:ilvl w:val="0"/>
          <w:numId w:val="115"/>
        </w:numPr>
        <w:rPr>
          <w:ins w:id="8931" w:author="Aleksander Hansen" w:date="2013-02-22T15:49:00Z"/>
        </w:rPr>
        <w:pPrChange w:id="8932" w:author="Aleksander Hansen" w:date="2013-02-22T15:49:00Z">
          <w:pPr>
            <w:pStyle w:val="Text"/>
          </w:pPr>
        </w:pPrChange>
      </w:pPr>
      <w:ins w:id="8933" w:author="Aleksander Hansen" w:date="2013-02-22T15:39:00Z">
        <w:r>
          <w:t>Expected loss = Exposure at default</w:t>
        </w:r>
        <w:r w:rsidRPr="00D31B38">
          <w:t xml:space="preserve"> </w:t>
        </w:r>
      </w:ins>
      <w:ins w:id="8934" w:author="Aleksander Hansen" w:date="2013-02-22T15:40:00Z">
        <w:r>
          <w:t>(</w:t>
        </w:r>
      </w:ins>
      <w:ins w:id="8935" w:author="Aleksander Hansen" w:date="2013-02-22T15:39:00Z">
        <w:r w:rsidRPr="00D31B38">
          <w:t>EAD) x Loss Given Default (LG</w:t>
        </w:r>
        <w:r>
          <w:t xml:space="preserve">D) x Probability of default </w:t>
        </w:r>
      </w:ins>
      <w:ins w:id="8936" w:author="Aleksander Hansen" w:date="2013-02-22T15:49:00Z">
        <w:r w:rsidR="00B503D7">
          <w:t>(PD</w:t>
        </w:r>
      </w:ins>
      <w:ins w:id="8937" w:author="Aleksander Hansen" w:date="2013-02-22T15:50:00Z">
        <w:r w:rsidR="00B503D7">
          <w:t>).</w:t>
        </w:r>
      </w:ins>
    </w:p>
    <w:p w14:paraId="220C32C0" w14:textId="6CAD9611" w:rsidR="00B503D7" w:rsidRDefault="00D52C22">
      <w:pPr>
        <w:pStyle w:val="Text"/>
        <w:numPr>
          <w:ilvl w:val="0"/>
          <w:numId w:val="115"/>
        </w:numPr>
        <w:rPr>
          <w:ins w:id="8938" w:author="Aleksander Hansen" w:date="2013-02-22T15:49:00Z"/>
        </w:rPr>
        <w:pPrChange w:id="8939" w:author="Aleksander Hansen" w:date="2013-02-22T15:49:00Z">
          <w:pPr>
            <w:pStyle w:val="Text"/>
          </w:pPr>
        </w:pPrChange>
      </w:pPr>
      <w:ins w:id="8940" w:author="Aleksander Hansen" w:date="2013-02-22T15:39:00Z">
        <w:r w:rsidRPr="00D31B38">
          <w:t>Expec</w:t>
        </w:r>
        <w:r w:rsidR="00B503D7">
          <w:t>ted loss = EAD</w:t>
        </w:r>
        <w:r w:rsidRPr="00D31B38">
          <w:t xml:space="preserve"> x </w:t>
        </w:r>
        <w:r w:rsidR="00B503D7">
          <w:t>LGD</w:t>
        </w:r>
        <w:r w:rsidRPr="00D31B38">
          <w:t xml:space="preserve"> x Expected Default Frequency (EDF)</w:t>
        </w:r>
      </w:ins>
      <w:ins w:id="8941" w:author="Aleksander Hansen" w:date="2013-02-22T15:41:00Z">
        <w:r>
          <w:t xml:space="preserve">. </w:t>
        </w:r>
      </w:ins>
    </w:p>
    <w:p w14:paraId="5372882A" w14:textId="1C5F0251" w:rsidR="00D52C22" w:rsidRPr="00D31B38" w:rsidRDefault="00B503D7">
      <w:pPr>
        <w:pStyle w:val="Text"/>
        <w:numPr>
          <w:ilvl w:val="0"/>
          <w:numId w:val="115"/>
        </w:numPr>
        <w:rPr>
          <w:ins w:id="8942" w:author="Aleksander Hansen" w:date="2013-02-22T15:39:00Z"/>
        </w:rPr>
        <w:pPrChange w:id="8943" w:author="Aleksander Hansen" w:date="2013-02-22T15:49:00Z">
          <w:pPr>
            <w:pStyle w:val="Text"/>
          </w:pPr>
        </w:pPrChange>
      </w:pPr>
      <w:ins w:id="8944" w:author="Aleksander Hansen" w:date="2013-02-22T15:49:00Z">
        <w:r>
          <w:t xml:space="preserve">Expected loss = EAD x </w:t>
        </w:r>
      </w:ins>
      <w:ins w:id="8945" w:author="Aleksander Hansen" w:date="2013-02-22T15:41:00Z">
        <w:r>
          <w:t>(</w:t>
        </w:r>
        <w:r w:rsidR="00D52C22">
          <w:t>1 –</w:t>
        </w:r>
        <w:r>
          <w:t xml:space="preserve"> Recovery rate) x EDF.</w:t>
        </w:r>
      </w:ins>
    </w:p>
    <w:p w14:paraId="10D39F0C" w14:textId="01623D33" w:rsidR="00D52C22" w:rsidRDefault="00B503D7">
      <w:pPr>
        <w:rPr>
          <w:ins w:id="8946" w:author="Aleksander Hansen" w:date="2013-02-22T15:52:00Z"/>
        </w:rPr>
      </w:pPr>
      <w:ins w:id="8947" w:author="Aleksander Hansen" w:date="2013-02-22T15:50:00Z">
        <w:r>
          <w:t xml:space="preserve">Note that the Loss Given Default is Equivalent to 1 </w:t>
        </w:r>
      </w:ins>
      <w:ins w:id="8948" w:author="Aleksander Hansen" w:date="2013-02-22T15:51:00Z">
        <w:r>
          <w:t>–</w:t>
        </w:r>
      </w:ins>
      <w:ins w:id="8949" w:author="Aleksander Hansen" w:date="2013-02-22T15:50:00Z">
        <w:r>
          <w:t xml:space="preserve"> the </w:t>
        </w:r>
      </w:ins>
      <w:ins w:id="8950" w:author="Aleksander Hansen" w:date="2013-02-22T15:51:00Z">
        <w:r>
          <w:t>recovery rate</w:t>
        </w:r>
      </w:ins>
      <w:ins w:id="8951" w:author="Aleksander Hansen" w:date="2013-02-22T15:52:00Z">
        <w:r>
          <w:t>.</w:t>
        </w:r>
      </w:ins>
    </w:p>
    <w:p w14:paraId="55C4FE72" w14:textId="77777777" w:rsidR="00B503D7" w:rsidRDefault="00B503D7">
      <w:pPr>
        <w:rPr>
          <w:ins w:id="8952" w:author="Aleksander Hansen" w:date="2013-02-22T15:52:00Z"/>
        </w:rPr>
      </w:pPr>
    </w:p>
    <w:p w14:paraId="602A986E" w14:textId="577CD1D5" w:rsidR="00436A36" w:rsidRDefault="00436A36" w:rsidP="00B503D7">
      <w:pPr>
        <w:pStyle w:val="Text"/>
        <w:rPr>
          <w:ins w:id="8953" w:author="Aleksander Hansen" w:date="2013-02-22T16:05:00Z"/>
        </w:rPr>
      </w:pPr>
      <w:ins w:id="8954" w:author="Aleksander Hansen" w:date="2013-02-22T16:05:00Z">
        <w:r>
          <w:t xml:space="preserve">Expected Loss: </w:t>
        </w:r>
        <w:r w:rsidRPr="00D31B38">
          <w:t>A credit portfolio is not risk-free. The yield above the riskless rate is compensation for the risk. A risky asset,</w:t>
        </w:r>
        <w:r>
          <w:t xml:space="preserve"> by definition has an Expected L</w:t>
        </w:r>
        <w:r w:rsidRPr="00D31B38">
          <w:t>oss</w:t>
        </w:r>
        <w:r>
          <w:t>. Contrast this to Unexpected Loss, which is the unanticipated loss due to unknown loss distribution. Uncertainty implies the existence of an unexpected loss.</w:t>
        </w:r>
        <w:r w:rsidRPr="00D31B38">
          <w:t xml:space="preserve"> In Ong, unexpected loss (UL) = One standard deviation of the asset value at horizon</w:t>
        </w:r>
        <w:r>
          <w:t>.</w:t>
        </w:r>
      </w:ins>
    </w:p>
    <w:p w14:paraId="3008AA5F" w14:textId="77777777" w:rsidR="00436A36" w:rsidRDefault="00436A36" w:rsidP="00B503D7">
      <w:pPr>
        <w:pStyle w:val="Text"/>
        <w:rPr>
          <w:ins w:id="8955" w:author="Aleksander Hansen" w:date="2013-02-22T16:05:00Z"/>
        </w:rPr>
      </w:pPr>
    </w:p>
    <w:p w14:paraId="69530D7A" w14:textId="2FE3F513" w:rsidR="00B503D7" w:rsidRPr="00D31B38" w:rsidRDefault="00B503D7" w:rsidP="00B503D7">
      <w:pPr>
        <w:pStyle w:val="Text"/>
        <w:rPr>
          <w:ins w:id="8956" w:author="Aleksander Hansen" w:date="2013-02-22T15:53:00Z"/>
        </w:rPr>
      </w:pPr>
      <w:ins w:id="8957" w:author="Aleksander Hansen" w:date="2013-02-22T15:57:00Z">
        <w:r>
          <w:t>Bonds are trading instruments</w:t>
        </w:r>
      </w:ins>
      <w:ins w:id="8958" w:author="Aleksander Hansen" w:date="2013-02-22T16:05:00Z">
        <w:r w:rsidR="00436A36">
          <w:t>.</w:t>
        </w:r>
      </w:ins>
      <w:ins w:id="8959" w:author="Aleksander Hansen" w:date="2013-02-22T15:57:00Z">
        <w:r w:rsidR="00A2791A">
          <w:t xml:space="preserve"> </w:t>
        </w:r>
      </w:ins>
      <w:ins w:id="8960" w:author="Aleksander Hansen" w:date="2013-02-22T15:53:00Z">
        <w:r w:rsidRPr="00D31B38">
          <w:t xml:space="preserve">In regard to bond portfolios, as they are traded, credit upgrades typically lead to price appreciation. </w:t>
        </w:r>
        <w:r>
          <w:t>A ty</w:t>
        </w:r>
        <w:r w:rsidR="00A2791A">
          <w:t>pical</w:t>
        </w:r>
        <w:r w:rsidRPr="00D31B38">
          <w:t xml:space="preserve"> </w:t>
        </w:r>
        <w:r>
          <w:t xml:space="preserve">loan is usually </w:t>
        </w:r>
        <w:r w:rsidRPr="00D31B38">
          <w:t xml:space="preserve">more complex </w:t>
        </w:r>
      </w:ins>
      <w:ins w:id="8961" w:author="Aleksander Hansen" w:date="2013-02-22T15:54:00Z">
        <w:r>
          <w:t xml:space="preserve">than a bond is </w:t>
        </w:r>
      </w:ins>
      <w:ins w:id="8962" w:author="Aleksander Hansen" w:date="2013-02-22T15:53:00Z">
        <w:r w:rsidRPr="00D31B38">
          <w:t>(indentures, covenant structures, an</w:t>
        </w:r>
        <w:r>
          <w:t>d tax and accounting).</w:t>
        </w:r>
      </w:ins>
      <w:ins w:id="8963" w:author="Aleksander Hansen" w:date="2013-02-22T15:58:00Z">
        <w:r w:rsidR="00A2791A">
          <w:t xml:space="preserve"> </w:t>
        </w:r>
      </w:ins>
      <w:ins w:id="8964" w:author="Aleksander Hansen" w:date="2013-02-22T15:53:00Z">
        <w:r>
          <w:t>Loan returns have a</w:t>
        </w:r>
        <w:r w:rsidRPr="00D31B38">
          <w:t xml:space="preserve"> non-symmetric </w:t>
        </w:r>
      </w:ins>
      <w:ins w:id="8965" w:author="Aleksander Hansen" w:date="2013-02-22T15:54:00Z">
        <w:r>
          <w:t xml:space="preserve">returns distribution </w:t>
        </w:r>
      </w:ins>
      <w:ins w:id="8966" w:author="Aleksander Hansen" w:date="2013-02-22T15:53:00Z">
        <w:r w:rsidR="00A2791A">
          <w:t xml:space="preserve">and generally no mark-to-market valuation </w:t>
        </w:r>
        <w:r w:rsidRPr="00D31B38">
          <w:t xml:space="preserve">due to </w:t>
        </w:r>
        <w:r w:rsidR="00A2791A">
          <w:t>changes in credit quality</w:t>
        </w:r>
        <w:r w:rsidRPr="00D31B38">
          <w:t>.</w:t>
        </w:r>
      </w:ins>
      <w:ins w:id="8967" w:author="Aleksander Hansen" w:date="2013-02-22T15:58:00Z">
        <w:r w:rsidR="00A2791A">
          <w:t xml:space="preserve"> </w:t>
        </w:r>
      </w:ins>
      <w:ins w:id="8968" w:author="Aleksander Hansen" w:date="2013-02-22T15:55:00Z">
        <w:r w:rsidR="00A2791A">
          <w:t>G</w:t>
        </w:r>
        <w:r>
          <w:t xml:space="preserve">enerally speaking, </w:t>
        </w:r>
      </w:ins>
      <w:ins w:id="8969" w:author="Aleksander Hansen" w:date="2013-02-22T15:59:00Z">
        <w:r w:rsidR="00A2791A">
          <w:t xml:space="preserve">loans are </w:t>
        </w:r>
      </w:ins>
      <w:ins w:id="8970" w:author="Aleksander Hansen" w:date="2013-02-22T15:55:00Z">
        <w:r>
          <w:t>less liquid asset</w:t>
        </w:r>
      </w:ins>
      <w:ins w:id="8971" w:author="Aleksander Hansen" w:date="2013-02-22T15:59:00Z">
        <w:r w:rsidR="00A2791A">
          <w:t>s</w:t>
        </w:r>
      </w:ins>
      <w:ins w:id="8972" w:author="Aleksander Hansen" w:date="2013-02-22T15:55:00Z">
        <w:r>
          <w:t>. They must be securitized in order for there to be price discovery as to what the market value of the loan is</w:t>
        </w:r>
      </w:ins>
      <w:ins w:id="8973" w:author="Aleksander Hansen" w:date="2013-02-22T15:53:00Z">
        <w:r>
          <w:t>.</w:t>
        </w:r>
      </w:ins>
    </w:p>
    <w:p w14:paraId="30D28294" w14:textId="77777777" w:rsidR="00B503D7" w:rsidRDefault="00B503D7">
      <w:pPr>
        <w:rPr>
          <w:ins w:id="8974" w:author="Aleksander Hansen" w:date="2013-02-22T15:39:00Z"/>
        </w:rPr>
      </w:pPr>
    </w:p>
    <w:p w14:paraId="49150F7A" w14:textId="3BB89512" w:rsidR="00AE6F14" w:rsidRPr="00D31B38" w:rsidRDefault="00AE6F14" w:rsidP="00AE6F14">
      <w:pPr>
        <w:pStyle w:val="Text"/>
        <w:rPr>
          <w:ins w:id="8975" w:author="Aleksander Hansen" w:date="2013-02-22T16:01:00Z"/>
        </w:rPr>
      </w:pPr>
      <w:ins w:id="8976" w:author="Aleksander Hansen" w:date="2013-02-22T16:01:00Z">
        <w:r w:rsidRPr="00D31B38">
          <w:t>Loan returns are highly non-symmetric because there is no upside potential as with a stock. If the credit quality of a loan improves, the lending bank typically does not benefit from the improvement</w:t>
        </w:r>
        <w:r>
          <w:t>. However, i</w:t>
        </w:r>
        <w:r w:rsidRPr="00D31B38">
          <w:t>f the credit quality of a loan deteriorates, the bank generally is not compensated for taking on the increased risk because the loan pricing does not change.</w:t>
        </w:r>
      </w:ins>
    </w:p>
    <w:p w14:paraId="1695F96F" w14:textId="176C2B75" w:rsidR="00362778" w:rsidRPr="00D31B38" w:rsidRDefault="00436A36" w:rsidP="00362778">
      <w:pPr>
        <w:pStyle w:val="Text"/>
        <w:rPr>
          <w:ins w:id="8977" w:author="Aleksander Hansen" w:date="2013-02-22T16:15:00Z"/>
        </w:rPr>
      </w:pPr>
      <w:ins w:id="8978" w:author="Aleksander Hansen" w:date="2013-02-22T16:02:00Z">
        <w:r>
          <w:rPr>
            <w:rFonts w:ascii="Trebuchet MS" w:eastAsiaTheme="majorEastAsia" w:hAnsi="Trebuchet MS" w:cstheme="majorBidi"/>
            <w:b/>
            <w:bCs/>
            <w:color w:val="598774"/>
            <w:kern w:val="0"/>
            <w:sz w:val="26"/>
            <w:szCs w:val="26"/>
            <w:lang w:bidi="ar-SA"/>
          </w:rPr>
          <w:br/>
        </w:r>
      </w:ins>
      <w:ins w:id="8979" w:author="Aleksander Hansen" w:date="2013-02-22T16:15:00Z">
        <w:r w:rsidR="00362778" w:rsidRPr="00362778">
          <w:rPr>
            <w:i/>
            <w:rPrChange w:id="8980" w:author="Aleksander Hansen" w:date="2013-02-22T16:15:00Z">
              <w:rPr/>
            </w:rPrChange>
          </w:rPr>
          <w:t>Adjusted exposure</w:t>
        </w:r>
        <w:r w:rsidR="00362778">
          <w:t xml:space="preserve"> is </w:t>
        </w:r>
        <w:r w:rsidR="00362778" w:rsidRPr="00D31B38">
          <w:t xml:space="preserve">the portion of the </w:t>
        </w:r>
        <w:r w:rsidR="00362778">
          <w:t xml:space="preserve">total </w:t>
        </w:r>
        <w:r w:rsidR="00362778" w:rsidRPr="00D31B38">
          <w:t xml:space="preserve">of all exposures that a bank would not be able to recover in the event of default. The adjusted exposure includes the risky assets. Therefore, adjusted exposure includes both the outstanding and some portion of the commitment. </w:t>
        </w:r>
      </w:ins>
    </w:p>
    <w:p w14:paraId="0F25DCAF" w14:textId="77777777" w:rsidR="00362778" w:rsidRPr="00D31B38" w:rsidRDefault="00362778" w:rsidP="00362778">
      <w:pPr>
        <w:pStyle w:val="Text"/>
        <w:rPr>
          <w:ins w:id="8981" w:author="Aleksander Hansen" w:date="2013-02-22T16:15:00Z"/>
        </w:rPr>
      </w:pPr>
      <w:ins w:id="8982" w:author="Aleksander Hansen" w:date="2013-02-22T16:15:00Z">
        <w:r w:rsidRPr="00D31B38">
          <w:t>Adjusted exposure = Outstanding (OS) + Unused Commitment (COM)</w:t>
        </w:r>
      </w:ins>
    </w:p>
    <w:p w14:paraId="180970AA" w14:textId="107E8114" w:rsidR="00436A36" w:rsidRPr="00D31B38" w:rsidRDefault="00436A36" w:rsidP="00436A36">
      <w:pPr>
        <w:pStyle w:val="Text"/>
        <w:rPr>
          <w:ins w:id="8983" w:author="Aleksander Hansen" w:date="2013-02-22T16:02:00Z"/>
        </w:rPr>
      </w:pPr>
    </w:p>
    <w:p w14:paraId="2414C9D0" w14:textId="2D64135A" w:rsidR="001B6D36" w:rsidRDefault="00362778" w:rsidP="001B6D36">
      <w:pPr>
        <w:pStyle w:val="Text"/>
        <w:rPr>
          <w:ins w:id="8984" w:author="Aleksander Hansen" w:date="2013-02-22T16:18:00Z"/>
        </w:rPr>
      </w:pPr>
      <w:ins w:id="8985" w:author="Aleksander Hansen" w:date="2013-02-22T16:16:00Z">
        <w:r w:rsidRPr="00386342">
          <w:t>The usage given default (UGD) is the fraction of the commitment that is likely to be drawn in the event of a default.</w:t>
        </w:r>
      </w:ins>
      <w:ins w:id="8986" w:author="Aleksander Hansen" w:date="2013-02-22T16:17:00Z">
        <w:r w:rsidRPr="00362778">
          <w:rPr>
            <w:noProof/>
            <w:lang w:bidi="ar-SA"/>
          </w:rPr>
          <w:t xml:space="preserve"> </w:t>
        </w:r>
        <w:r w:rsidR="001B6D36">
          <w:t>The EL</w:t>
        </w:r>
        <w:r w:rsidRPr="00386342">
          <w:t xml:space="preserve"> is a direct function of the adjusted exposure, and the adjusted exposure includes the portion of the commitment that is likely to be drawn, an increase in the UGD increases the expected loss. </w:t>
        </w:r>
      </w:ins>
      <w:ins w:id="8987" w:author="Aleksander Hansen" w:date="2013-02-22T16:19:00Z">
        <w:r w:rsidR="001B6D36">
          <w:br/>
        </w:r>
      </w:ins>
    </w:p>
    <w:p w14:paraId="5A4C16B0" w14:textId="467A6677" w:rsidR="00CA417E" w:rsidRDefault="001B6D36">
      <w:pPr>
        <w:pStyle w:val="Text"/>
        <w:rPr>
          <w:ins w:id="8988" w:author="Aleksander Hansen" w:date="2013-02-17T14:20:00Z"/>
        </w:rPr>
        <w:pPrChange w:id="8989" w:author="Aleksander Hansen" w:date="2013-02-22T16:20:00Z">
          <w:pPr/>
        </w:pPrChange>
      </w:pPr>
      <w:ins w:id="8990" w:author="Aleksander Hansen" w:date="2013-02-22T16:18:00Z">
        <w:r w:rsidRPr="00386342">
          <w:t xml:space="preserve">The </w:t>
        </w:r>
        <w:r w:rsidRPr="00FC3197">
          <w:t>loss given default (LGD)</w:t>
        </w:r>
        <w:r w:rsidRPr="00386342">
          <w:t xml:space="preserve"> is equal to (1 – recovery rate). This is a </w:t>
        </w:r>
        <w:r w:rsidRPr="001B091A">
          <w:rPr>
            <w:i/>
          </w:rPr>
          <w:t>difficult parameter to estimate</w:t>
        </w:r>
        <w:r w:rsidRPr="00386342">
          <w:t xml:space="preserve">. </w:t>
        </w:r>
      </w:ins>
      <w:ins w:id="8991" w:author="Aleksander Hansen" w:date="2013-02-17T14:20:00Z">
        <w:r w:rsidR="00CA417E">
          <w:br w:type="page"/>
        </w:r>
      </w:ins>
    </w:p>
    <w:p w14:paraId="340F31EF" w14:textId="77777777" w:rsidR="00CA417E" w:rsidRDefault="00CA417E" w:rsidP="00CA417E">
      <w:pPr>
        <w:pStyle w:val="Heading2"/>
        <w:rPr>
          <w:ins w:id="8992" w:author="Aleksander Hansen" w:date="2013-02-17T14:20:00Z"/>
        </w:rPr>
      </w:pPr>
      <w:bookmarkStart w:id="8993" w:name="_Toc223340479"/>
      <w:ins w:id="8994" w:author="Aleksander Hansen" w:date="2013-02-17T14:20:00Z">
        <w:r>
          <w:t>Questions and Answers</w:t>
        </w:r>
        <w:bookmarkEnd w:id="8993"/>
      </w:ins>
    </w:p>
    <w:p w14:paraId="45FB690D" w14:textId="77777777" w:rsidR="00CA417E" w:rsidRDefault="00CA417E" w:rsidP="00CA417E">
      <w:pPr>
        <w:pStyle w:val="Heading3SubGTNI"/>
        <w:rPr>
          <w:ins w:id="8995" w:author="Aleksander Hansen" w:date="2013-02-17T14:20:00Z"/>
        </w:rPr>
      </w:pPr>
      <w:bookmarkStart w:id="8996" w:name="_Toc223340480"/>
      <w:ins w:id="8997" w:author="Aleksander Hansen" w:date="2013-02-17T14:20:00Z">
        <w:r>
          <w:t>Questions</w:t>
        </w:r>
        <w:bookmarkEnd w:id="8996"/>
      </w:ins>
    </w:p>
    <w:p w14:paraId="3BEE5BB4" w14:textId="77777777" w:rsidR="003D5B64" w:rsidRDefault="003D5B64" w:rsidP="00CA417E">
      <w:pPr>
        <w:rPr>
          <w:ins w:id="8998" w:author="Aleksander Hansen" w:date="2013-02-17T17:34:00Z"/>
        </w:rPr>
      </w:pPr>
    </w:p>
    <w:p w14:paraId="1306596E" w14:textId="48D97C1A" w:rsidR="003D5B64" w:rsidRDefault="003D5B64" w:rsidP="003D5B64">
      <w:pPr>
        <w:pStyle w:val="Paragraph"/>
        <w:spacing w:before="0" w:after="0" w:line="240" w:lineRule="auto"/>
        <w:rPr>
          <w:ins w:id="8999" w:author="Aleksander Hansen" w:date="2013-02-17T17:35:00Z"/>
        </w:rPr>
      </w:pPr>
      <w:ins w:id="9000" w:author="Aleksander Hansen" w:date="2013-02-17T17:36:00Z">
        <w:r>
          <w:t>23.4.1</w:t>
        </w:r>
      </w:ins>
      <w:ins w:id="9001" w:author="Aleksander Hansen" w:date="2013-02-17T17:35:00Z">
        <w:r>
          <w:t xml:space="preserve"> </w:t>
        </w:r>
        <w:proofErr w:type="gramStart"/>
        <w:r>
          <w:t>A</w:t>
        </w:r>
        <w:proofErr w:type="gramEnd"/>
        <w:r>
          <w:t xml:space="preserve"> bank has a $10 million commitment (COM) of which $6 million is outstanding (OS) and the usage given default (UGD) assumption is 50.0%. The probability of default (PD) is 1.0% and the loss conditional on default (LGD) has a beta distribution with a mean of 70.0% and a standard deviation of 25.0%. The PD and LGD are not independent; rather, PD and LGD are positively correlated. What is the expected loss (EL) of the adjusted exposure (AE)?</w:t>
        </w:r>
      </w:ins>
    </w:p>
    <w:p w14:paraId="75A18B67" w14:textId="77777777" w:rsidR="003D5B64" w:rsidRDefault="003D5B64" w:rsidP="003D5B64">
      <w:pPr>
        <w:pStyle w:val="Paragraph"/>
        <w:spacing w:before="0" w:after="0" w:line="240" w:lineRule="auto"/>
        <w:rPr>
          <w:ins w:id="9002" w:author="Aleksander Hansen" w:date="2013-02-17T17:35:00Z"/>
        </w:rPr>
      </w:pPr>
      <w:ins w:id="9003" w:author="Aleksander Hansen" w:date="2013-02-17T17:35:00Z">
        <w:r>
          <w:t xml:space="preserve"> </w:t>
        </w:r>
      </w:ins>
    </w:p>
    <w:p w14:paraId="516DE255" w14:textId="77777777" w:rsidR="003D5B64" w:rsidRDefault="003D5B64" w:rsidP="003D5B64">
      <w:pPr>
        <w:pStyle w:val="Paragraph"/>
        <w:numPr>
          <w:ilvl w:val="0"/>
          <w:numId w:val="76"/>
        </w:numPr>
        <w:spacing w:before="0" w:after="0" w:line="240" w:lineRule="auto"/>
        <w:rPr>
          <w:ins w:id="9004" w:author="Aleksander Hansen" w:date="2013-02-17T17:35:00Z"/>
        </w:rPr>
      </w:pPr>
      <w:ins w:id="9005" w:author="Aleksander Hansen" w:date="2013-02-17T17:35:00Z">
        <w:r>
          <w:t>Less than $56,000</w:t>
        </w:r>
      </w:ins>
    </w:p>
    <w:p w14:paraId="7F90B0B7" w14:textId="77777777" w:rsidR="003D5B64" w:rsidRDefault="003D5B64" w:rsidP="003D5B64">
      <w:pPr>
        <w:pStyle w:val="Paragraph"/>
        <w:numPr>
          <w:ilvl w:val="0"/>
          <w:numId w:val="76"/>
        </w:numPr>
        <w:spacing w:before="0" w:after="0" w:line="240" w:lineRule="auto"/>
        <w:rPr>
          <w:ins w:id="9006" w:author="Aleksander Hansen" w:date="2013-02-17T17:35:00Z"/>
        </w:rPr>
      </w:pPr>
      <w:ins w:id="9007" w:author="Aleksander Hansen" w:date="2013-02-17T17:35:00Z">
        <w:r>
          <w:t>$56,000</w:t>
        </w:r>
      </w:ins>
    </w:p>
    <w:p w14:paraId="6CD85483" w14:textId="77777777" w:rsidR="003D5B64" w:rsidRDefault="003D5B64" w:rsidP="003D5B64">
      <w:pPr>
        <w:pStyle w:val="Paragraph"/>
        <w:numPr>
          <w:ilvl w:val="0"/>
          <w:numId w:val="76"/>
        </w:numPr>
        <w:spacing w:before="0" w:after="0" w:line="240" w:lineRule="auto"/>
        <w:rPr>
          <w:ins w:id="9008" w:author="Aleksander Hansen" w:date="2013-02-17T17:35:00Z"/>
        </w:rPr>
      </w:pPr>
      <w:ins w:id="9009" w:author="Aleksander Hansen" w:date="2013-02-17T17:35:00Z">
        <w:r>
          <w:t>More than $56,000</w:t>
        </w:r>
      </w:ins>
    </w:p>
    <w:p w14:paraId="422F257E" w14:textId="77777777" w:rsidR="003D5B64" w:rsidRDefault="003D5B64" w:rsidP="003D5B64">
      <w:pPr>
        <w:pStyle w:val="Paragraph"/>
        <w:numPr>
          <w:ilvl w:val="0"/>
          <w:numId w:val="76"/>
        </w:numPr>
        <w:spacing w:before="0" w:after="0" w:line="240" w:lineRule="auto"/>
        <w:rPr>
          <w:ins w:id="9010" w:author="Aleksander Hansen" w:date="2013-02-17T17:35:00Z"/>
        </w:rPr>
      </w:pPr>
      <w:ins w:id="9011" w:author="Aleksander Hansen" w:date="2013-02-17T17:35:00Z">
        <w:r>
          <w:t>$112,000</w:t>
        </w:r>
      </w:ins>
    </w:p>
    <w:p w14:paraId="25BE2F03" w14:textId="77777777" w:rsidR="003D5B64" w:rsidRDefault="003D5B64" w:rsidP="003D5B64">
      <w:pPr>
        <w:pStyle w:val="Paragraph"/>
        <w:spacing w:before="0" w:after="0" w:line="240" w:lineRule="auto"/>
        <w:rPr>
          <w:ins w:id="9012" w:author="Aleksander Hansen" w:date="2013-02-17T17:35:00Z"/>
        </w:rPr>
      </w:pPr>
      <w:ins w:id="9013" w:author="Aleksander Hansen" w:date="2013-02-17T17:35:00Z">
        <w:r>
          <w:t xml:space="preserve"> </w:t>
        </w:r>
      </w:ins>
    </w:p>
    <w:p w14:paraId="0C1E5092" w14:textId="4D41FAB4" w:rsidR="003D5B64" w:rsidRDefault="003D5B64" w:rsidP="003D5B64">
      <w:pPr>
        <w:pStyle w:val="Paragraph"/>
        <w:spacing w:before="0" w:after="0" w:line="240" w:lineRule="auto"/>
        <w:rPr>
          <w:ins w:id="9014" w:author="Aleksander Hansen" w:date="2013-02-17T17:35:00Z"/>
        </w:rPr>
      </w:pPr>
      <w:ins w:id="9015" w:author="Aleksander Hansen" w:date="2013-02-17T17:35:00Z">
        <w:r>
          <w:t xml:space="preserve">23.4.2 Assume a bank sets the contractually promised gross return on a loan (k) according to the following formula which equates the expected (net) return on the loan equal to the risk-free rate of return, per a risk-neutral assumption: PD*RR + (1-PD)*(1+k) = 1+Rf, where PD=probability of default, RR = recovery rate, k = promised gross return, and </w:t>
        </w:r>
        <w:proofErr w:type="spellStart"/>
        <w:r>
          <w:t>Rf</w:t>
        </w:r>
        <w:proofErr w:type="spellEnd"/>
        <w:r>
          <w:t xml:space="preserve"> = risk-free rate. If the risk-free rate (</w:t>
        </w:r>
        <w:proofErr w:type="spellStart"/>
        <w:r>
          <w:t>Rf</w:t>
        </w:r>
        <w:proofErr w:type="spellEnd"/>
        <w:r>
          <w:t>) is 3.0%, the probability of default (PD) is 4.0%, and the loss given default (LGD) is 75.0%, what is the risk-neutral promised gross return on the loan (k)?</w:t>
        </w:r>
      </w:ins>
    </w:p>
    <w:p w14:paraId="0205B9A6" w14:textId="77777777" w:rsidR="003D5B64" w:rsidRDefault="003D5B64" w:rsidP="003D5B64">
      <w:pPr>
        <w:pStyle w:val="Paragraph"/>
        <w:spacing w:before="0" w:after="0" w:line="240" w:lineRule="auto"/>
        <w:rPr>
          <w:ins w:id="9016" w:author="Aleksander Hansen" w:date="2013-02-17T17:35:00Z"/>
        </w:rPr>
      </w:pPr>
      <w:ins w:id="9017" w:author="Aleksander Hansen" w:date="2013-02-17T17:35:00Z">
        <w:r>
          <w:t xml:space="preserve"> </w:t>
        </w:r>
      </w:ins>
    </w:p>
    <w:p w14:paraId="30AFC928" w14:textId="77777777" w:rsidR="003D5B64" w:rsidRDefault="003D5B64" w:rsidP="003D5B64">
      <w:pPr>
        <w:pStyle w:val="Paragraph"/>
        <w:numPr>
          <w:ilvl w:val="0"/>
          <w:numId w:val="77"/>
        </w:numPr>
        <w:spacing w:before="0" w:after="0" w:line="240" w:lineRule="auto"/>
        <w:rPr>
          <w:ins w:id="9018" w:author="Aleksander Hansen" w:date="2013-02-17T17:35:00Z"/>
        </w:rPr>
      </w:pPr>
      <w:ins w:id="9019" w:author="Aleksander Hansen" w:date="2013-02-17T17:35:00Z">
        <w:r>
          <w:t>3.00%</w:t>
        </w:r>
      </w:ins>
    </w:p>
    <w:p w14:paraId="62C4D1AF" w14:textId="77777777" w:rsidR="003D5B64" w:rsidRDefault="003D5B64" w:rsidP="003D5B64">
      <w:pPr>
        <w:pStyle w:val="Paragraph"/>
        <w:numPr>
          <w:ilvl w:val="0"/>
          <w:numId w:val="77"/>
        </w:numPr>
        <w:spacing w:before="0" w:after="0" w:line="240" w:lineRule="auto"/>
        <w:rPr>
          <w:ins w:id="9020" w:author="Aleksander Hansen" w:date="2013-02-17T17:35:00Z"/>
        </w:rPr>
      </w:pPr>
      <w:ins w:id="9021" w:author="Aleksander Hansen" w:date="2013-02-17T17:35:00Z">
        <w:r>
          <w:t>3.75%</w:t>
        </w:r>
      </w:ins>
    </w:p>
    <w:p w14:paraId="33AD025D" w14:textId="77777777" w:rsidR="003D5B64" w:rsidRDefault="003D5B64" w:rsidP="003D5B64">
      <w:pPr>
        <w:pStyle w:val="Paragraph"/>
        <w:numPr>
          <w:ilvl w:val="0"/>
          <w:numId w:val="77"/>
        </w:numPr>
        <w:spacing w:before="0" w:after="0" w:line="240" w:lineRule="auto"/>
        <w:rPr>
          <w:ins w:id="9022" w:author="Aleksander Hansen" w:date="2013-02-17T17:35:00Z"/>
        </w:rPr>
      </w:pPr>
      <w:ins w:id="9023" w:author="Aleksander Hansen" w:date="2013-02-17T17:35:00Z">
        <w:r>
          <w:t>5.75%</w:t>
        </w:r>
      </w:ins>
    </w:p>
    <w:p w14:paraId="0F4070D2" w14:textId="77777777" w:rsidR="003D5B64" w:rsidRDefault="003D5B64" w:rsidP="003D5B64">
      <w:pPr>
        <w:pStyle w:val="Paragraph"/>
        <w:numPr>
          <w:ilvl w:val="0"/>
          <w:numId w:val="77"/>
        </w:numPr>
        <w:spacing w:before="0" w:after="0" w:line="240" w:lineRule="auto"/>
        <w:rPr>
          <w:ins w:id="9024" w:author="Aleksander Hansen" w:date="2013-02-17T17:35:00Z"/>
        </w:rPr>
      </w:pPr>
      <w:ins w:id="9025" w:author="Aleksander Hansen" w:date="2013-02-17T17:35:00Z">
        <w:r>
          <w:t>6.25%</w:t>
        </w:r>
      </w:ins>
    </w:p>
    <w:p w14:paraId="684C052D" w14:textId="77777777" w:rsidR="00026943" w:rsidRDefault="00026943" w:rsidP="00CA417E">
      <w:pPr>
        <w:rPr>
          <w:ins w:id="9026" w:author="Aleksander Hansen" w:date="2013-02-17T17:40:00Z"/>
        </w:rPr>
      </w:pPr>
    </w:p>
    <w:p w14:paraId="476F6C69" w14:textId="77777777" w:rsidR="00026943" w:rsidRDefault="00026943" w:rsidP="00026943">
      <w:pPr>
        <w:pStyle w:val="Paragraph"/>
        <w:spacing w:before="0" w:after="0" w:line="240" w:lineRule="auto"/>
        <w:rPr>
          <w:ins w:id="9027" w:author="Aleksander Hansen" w:date="2013-02-17T17:40:00Z"/>
        </w:rPr>
      </w:pPr>
      <w:ins w:id="9028" w:author="Aleksander Hansen" w:date="2013-02-17T17:40:00Z">
        <w:r>
          <w:t xml:space="preserve">23.4.3 </w:t>
        </w:r>
        <w:proofErr w:type="gramStart"/>
        <w:r>
          <w:t>Among</w:t>
        </w:r>
        <w:proofErr w:type="gramEnd"/>
        <w:r>
          <w:t xml:space="preserve"> the variables or parameters necessary to the estimation of adjusted exposure (AE), which is the most difficult to parameterize?</w:t>
        </w:r>
      </w:ins>
    </w:p>
    <w:p w14:paraId="189EC28D" w14:textId="77777777" w:rsidR="00026943" w:rsidRDefault="00026943" w:rsidP="00026943">
      <w:pPr>
        <w:pStyle w:val="Paragraph"/>
        <w:spacing w:before="0" w:after="0" w:line="240" w:lineRule="auto"/>
        <w:rPr>
          <w:ins w:id="9029" w:author="Aleksander Hansen" w:date="2013-02-17T17:40:00Z"/>
        </w:rPr>
      </w:pPr>
      <w:ins w:id="9030" w:author="Aleksander Hansen" w:date="2013-02-17T17:40:00Z">
        <w:r>
          <w:t xml:space="preserve"> </w:t>
        </w:r>
      </w:ins>
    </w:p>
    <w:p w14:paraId="1D9A5CDD" w14:textId="77777777" w:rsidR="00026943" w:rsidRDefault="00026943" w:rsidP="00026943">
      <w:pPr>
        <w:pStyle w:val="Paragraph"/>
        <w:numPr>
          <w:ilvl w:val="0"/>
          <w:numId w:val="78"/>
        </w:numPr>
        <w:spacing w:before="0" w:after="0" w:line="240" w:lineRule="auto"/>
        <w:rPr>
          <w:ins w:id="9031" w:author="Aleksander Hansen" w:date="2013-02-17T17:40:00Z"/>
        </w:rPr>
      </w:pPr>
      <w:ins w:id="9032" w:author="Aleksander Hansen" w:date="2013-02-17T17:40:00Z">
        <w:r>
          <w:t>Outstanding (OS)</w:t>
        </w:r>
      </w:ins>
    </w:p>
    <w:p w14:paraId="45E94242" w14:textId="77777777" w:rsidR="00026943" w:rsidRDefault="00026943" w:rsidP="00026943">
      <w:pPr>
        <w:pStyle w:val="Paragraph"/>
        <w:numPr>
          <w:ilvl w:val="0"/>
          <w:numId w:val="78"/>
        </w:numPr>
        <w:spacing w:before="0" w:after="0" w:line="240" w:lineRule="auto"/>
        <w:rPr>
          <w:ins w:id="9033" w:author="Aleksander Hansen" w:date="2013-02-17T17:40:00Z"/>
        </w:rPr>
      </w:pPr>
      <w:ins w:id="9034" w:author="Aleksander Hansen" w:date="2013-02-17T17:40:00Z">
        <w:r>
          <w:t>Commitment (COM)</w:t>
        </w:r>
      </w:ins>
    </w:p>
    <w:p w14:paraId="209FABC1" w14:textId="77777777" w:rsidR="00026943" w:rsidRDefault="00026943" w:rsidP="00026943">
      <w:pPr>
        <w:pStyle w:val="Paragraph"/>
        <w:numPr>
          <w:ilvl w:val="0"/>
          <w:numId w:val="78"/>
        </w:numPr>
        <w:spacing w:before="0" w:after="0" w:line="240" w:lineRule="auto"/>
        <w:rPr>
          <w:ins w:id="9035" w:author="Aleksander Hansen" w:date="2013-02-17T17:40:00Z"/>
        </w:rPr>
      </w:pPr>
      <w:ins w:id="9036" w:author="Aleksander Hansen" w:date="2013-02-17T17:40:00Z">
        <w:r>
          <w:t>Usage given default (UGD)</w:t>
        </w:r>
      </w:ins>
    </w:p>
    <w:p w14:paraId="288CD36C" w14:textId="77777777" w:rsidR="00026943" w:rsidRDefault="00026943" w:rsidP="00026943">
      <w:pPr>
        <w:pStyle w:val="Paragraph"/>
        <w:numPr>
          <w:ilvl w:val="0"/>
          <w:numId w:val="78"/>
        </w:numPr>
        <w:spacing w:before="0" w:after="0" w:line="240" w:lineRule="auto"/>
        <w:rPr>
          <w:ins w:id="9037" w:author="Aleksander Hansen" w:date="2013-02-17T17:40:00Z"/>
        </w:rPr>
      </w:pPr>
      <w:ins w:id="9038" w:author="Aleksander Hansen" w:date="2013-02-17T17:40:00Z">
        <w:r>
          <w:t>Loss given default (LGD)</w:t>
        </w:r>
      </w:ins>
    </w:p>
    <w:p w14:paraId="58F9FFA6" w14:textId="77777777" w:rsidR="00CA417E" w:rsidRDefault="00CA417E" w:rsidP="00CA417E">
      <w:pPr>
        <w:rPr>
          <w:ins w:id="9039" w:author="Aleksander Hansen" w:date="2013-02-17T14:20:00Z"/>
          <w:rFonts w:ascii="Trebuchet MS" w:eastAsiaTheme="majorEastAsia" w:hAnsi="Trebuchet MS" w:cstheme="majorBidi"/>
          <w:b/>
          <w:bCs/>
          <w:color w:val="000000" w:themeColor="text1"/>
        </w:rPr>
      </w:pPr>
      <w:ins w:id="9040" w:author="Aleksander Hansen" w:date="2013-02-17T14:20:00Z">
        <w:r>
          <w:br w:type="page"/>
        </w:r>
      </w:ins>
    </w:p>
    <w:p w14:paraId="4A3387CE" w14:textId="77777777" w:rsidR="003D5B64" w:rsidRDefault="00CA417E">
      <w:pPr>
        <w:pStyle w:val="Heading3SubGTNI"/>
        <w:rPr>
          <w:ins w:id="9041" w:author="Aleksander Hansen" w:date="2013-02-17T17:36:00Z"/>
        </w:rPr>
        <w:pPrChange w:id="9042" w:author="Aleksander Hansen" w:date="2013-02-17T14:21:00Z">
          <w:pPr>
            <w:pStyle w:val="Text"/>
          </w:pPr>
        </w:pPrChange>
      </w:pPr>
      <w:bookmarkStart w:id="9043" w:name="_Toc223340481"/>
      <w:ins w:id="9044" w:author="Aleksander Hansen" w:date="2013-02-17T14:20:00Z">
        <w:r>
          <w:t>Answers</w:t>
        </w:r>
        <w:bookmarkEnd w:id="9043"/>
        <w:r w:rsidRPr="00386342">
          <w:t xml:space="preserve"> </w:t>
        </w:r>
      </w:ins>
    </w:p>
    <w:p w14:paraId="7C9B3F79" w14:textId="77777777" w:rsidR="003D5B64" w:rsidRDefault="003D5B64">
      <w:pPr>
        <w:pStyle w:val="Heading3SubGTNI"/>
        <w:rPr>
          <w:ins w:id="9045" w:author="Aleksander Hansen" w:date="2013-02-17T17:36:00Z"/>
        </w:rPr>
        <w:pPrChange w:id="9046" w:author="Aleksander Hansen" w:date="2013-02-17T14:21:00Z">
          <w:pPr>
            <w:pStyle w:val="Text"/>
          </w:pPr>
        </w:pPrChange>
      </w:pPr>
    </w:p>
    <w:p w14:paraId="6ADF0F1F" w14:textId="39647745" w:rsidR="003D5B64" w:rsidRPr="003D5B64" w:rsidRDefault="003D5B64" w:rsidP="003D5B64">
      <w:pPr>
        <w:pStyle w:val="Paragraph"/>
        <w:spacing w:before="0" w:after="0" w:line="240" w:lineRule="auto"/>
        <w:rPr>
          <w:ins w:id="9047" w:author="Aleksander Hansen" w:date="2013-02-17T17:36:00Z"/>
          <w:rPrChange w:id="9048" w:author="Aleksander Hansen" w:date="2013-02-17T17:36:00Z">
            <w:rPr>
              <w:ins w:id="9049" w:author="Aleksander Hansen" w:date="2013-02-17T17:36:00Z"/>
              <w:b/>
            </w:rPr>
          </w:rPrChange>
        </w:rPr>
      </w:pPr>
      <w:ins w:id="9050" w:author="Aleksander Hansen" w:date="2013-02-17T17:36:00Z">
        <w:r>
          <w:t>23.4.1</w:t>
        </w:r>
        <w:r w:rsidRPr="003D5B64">
          <w:rPr>
            <w:rPrChange w:id="9051" w:author="Aleksander Hansen" w:date="2013-02-17T17:36:00Z">
              <w:rPr>
                <w:b/>
              </w:rPr>
            </w:rPrChange>
          </w:rPr>
          <w:t xml:space="preserve"> C. More than $56,000, as $56,000 is the EL under independence between PD and LGD.</w:t>
        </w:r>
      </w:ins>
    </w:p>
    <w:p w14:paraId="0A54165F" w14:textId="77777777" w:rsidR="003D5B64" w:rsidRDefault="003D5B64" w:rsidP="003D5B64">
      <w:pPr>
        <w:pStyle w:val="Paragraph"/>
        <w:spacing w:before="0" w:after="0" w:line="240" w:lineRule="auto"/>
        <w:rPr>
          <w:ins w:id="9052" w:author="Aleksander Hansen" w:date="2013-02-17T17:36:00Z"/>
        </w:rPr>
      </w:pPr>
      <w:ins w:id="9053" w:author="Aleksander Hansen" w:date="2013-02-17T17:36:00Z">
        <w:r>
          <w:t>Typically, we do assume independence between PD and LGD such that EL = PD*LGD. In which case, the problem is straightforward:</w:t>
        </w:r>
      </w:ins>
    </w:p>
    <w:p w14:paraId="56EAE299" w14:textId="77777777" w:rsidR="003D5B64" w:rsidRDefault="003D5B64" w:rsidP="003D5B64">
      <w:pPr>
        <w:pStyle w:val="Paragraph"/>
        <w:spacing w:before="0" w:after="0" w:line="240" w:lineRule="auto"/>
        <w:rPr>
          <w:ins w:id="9054" w:author="Aleksander Hansen" w:date="2013-02-17T17:36:00Z"/>
        </w:rPr>
      </w:pPr>
      <w:ins w:id="9055" w:author="Aleksander Hansen" w:date="2013-02-17T17:36:00Z">
        <w:r>
          <w:t>Adjusted exposure (AE) = $6 million OS + ($4 million unused COM * 50% UGD) = $8 million.</w:t>
        </w:r>
      </w:ins>
    </w:p>
    <w:p w14:paraId="0C03E83E" w14:textId="77777777" w:rsidR="003D5B64" w:rsidRDefault="003D5B64" w:rsidP="003D5B64">
      <w:pPr>
        <w:pStyle w:val="Paragraph"/>
        <w:spacing w:before="0" w:after="0" w:line="240" w:lineRule="auto"/>
        <w:rPr>
          <w:ins w:id="9056" w:author="Aleksander Hansen" w:date="2013-02-17T17:36:00Z"/>
        </w:rPr>
      </w:pPr>
      <w:ins w:id="9057" w:author="Aleksander Hansen" w:date="2013-02-17T17:36:00Z">
        <w:r>
          <w:t>EL (assuming independence between PD &amp; LGD) = $8 million * 1.0% PD * 70% LGD = $56,000.</w:t>
        </w:r>
      </w:ins>
    </w:p>
    <w:p w14:paraId="0CF15224" w14:textId="77777777" w:rsidR="003D5B64" w:rsidRDefault="003D5B64" w:rsidP="003D5B64">
      <w:pPr>
        <w:pStyle w:val="Paragraph"/>
        <w:spacing w:before="0" w:after="0" w:line="240" w:lineRule="auto"/>
        <w:rPr>
          <w:ins w:id="9058" w:author="Aleksander Hansen" w:date="2013-02-17T17:36:00Z"/>
        </w:rPr>
      </w:pPr>
      <w:ins w:id="9059" w:author="Aleksander Hansen" w:date="2013-02-17T17:36:00Z">
        <w:r>
          <w:t>However, with positive correlation the EL must be greater.</w:t>
        </w:r>
      </w:ins>
    </w:p>
    <w:p w14:paraId="20E8EAB9" w14:textId="77777777" w:rsidR="003D5B64" w:rsidRDefault="003D5B64" w:rsidP="003D5B64">
      <w:pPr>
        <w:pStyle w:val="Paragraph"/>
        <w:spacing w:before="0" w:after="0" w:line="240" w:lineRule="auto"/>
        <w:rPr>
          <w:ins w:id="9060" w:author="Aleksander Hansen" w:date="2013-02-17T17:36:00Z"/>
        </w:rPr>
      </w:pPr>
      <w:ins w:id="9061" w:author="Aleksander Hansen" w:date="2013-02-17T17:36:00Z">
        <w:r>
          <w:t xml:space="preserve"> </w:t>
        </w:r>
      </w:ins>
    </w:p>
    <w:p w14:paraId="2281852A" w14:textId="12D5A40A" w:rsidR="003D5B64" w:rsidRPr="003D5B64" w:rsidRDefault="003D5B64" w:rsidP="003D5B64">
      <w:pPr>
        <w:pStyle w:val="Paragraph"/>
        <w:spacing w:before="0" w:after="0" w:line="240" w:lineRule="auto"/>
        <w:rPr>
          <w:ins w:id="9062" w:author="Aleksander Hansen" w:date="2013-02-17T17:36:00Z"/>
          <w:rPrChange w:id="9063" w:author="Aleksander Hansen" w:date="2013-02-17T17:36:00Z">
            <w:rPr>
              <w:ins w:id="9064" w:author="Aleksander Hansen" w:date="2013-02-17T17:36:00Z"/>
              <w:b/>
            </w:rPr>
          </w:rPrChange>
        </w:rPr>
      </w:pPr>
      <w:ins w:id="9065" w:author="Aleksander Hansen" w:date="2013-02-17T17:36:00Z">
        <w:r>
          <w:t>23.4.2</w:t>
        </w:r>
        <w:r w:rsidRPr="003D5B64">
          <w:rPr>
            <w:rPrChange w:id="9066" w:author="Aleksander Hansen" w:date="2013-02-17T17:36:00Z">
              <w:rPr>
                <w:b/>
              </w:rPr>
            </w:rPrChange>
          </w:rPr>
          <w:t xml:space="preserve"> D. 6.25%</w:t>
        </w:r>
      </w:ins>
    </w:p>
    <w:p w14:paraId="5DDE5A72" w14:textId="77777777" w:rsidR="003D5B64" w:rsidRDefault="003D5B64" w:rsidP="003D5B64">
      <w:pPr>
        <w:pStyle w:val="Paragraph"/>
        <w:spacing w:before="0" w:after="0" w:line="240" w:lineRule="auto"/>
        <w:rPr>
          <w:ins w:id="9067" w:author="Aleksander Hansen" w:date="2013-02-17T17:36:00Z"/>
        </w:rPr>
      </w:pPr>
      <w:ins w:id="9068" w:author="Aleksander Hansen" w:date="2013-02-17T17:36:00Z">
        <w:r>
          <w:t>Since PD*RR + (1-PD)*(1+k) = 1+Rf,</w:t>
        </w:r>
      </w:ins>
    </w:p>
    <w:p w14:paraId="3640BE7A" w14:textId="77777777" w:rsidR="003D5B64" w:rsidRDefault="003D5B64" w:rsidP="003D5B64">
      <w:pPr>
        <w:pStyle w:val="Paragraph"/>
        <w:spacing w:before="0" w:after="0" w:line="240" w:lineRule="auto"/>
        <w:rPr>
          <w:ins w:id="9069" w:author="Aleksander Hansen" w:date="2013-02-17T17:39:00Z"/>
        </w:rPr>
      </w:pPr>
      <w:proofErr w:type="gramStart"/>
      <w:ins w:id="9070" w:author="Aleksander Hansen" w:date="2013-02-17T17:36:00Z">
        <w:r>
          <w:t>k</w:t>
        </w:r>
        <w:proofErr w:type="gramEnd"/>
        <w:r>
          <w:t xml:space="preserve"> = [(1+Rf) - PD*(1-LGD)]/(1-PD) - 1. In this case, k = [(1+3%) - 4%*(1-75%)]/(1-4%) - 1 = 6.25%</w:t>
        </w:r>
      </w:ins>
    </w:p>
    <w:p w14:paraId="2ADE5460" w14:textId="77777777" w:rsidR="00026943" w:rsidRDefault="00026943" w:rsidP="003D5B64">
      <w:pPr>
        <w:pStyle w:val="Paragraph"/>
        <w:spacing w:before="0" w:after="0" w:line="240" w:lineRule="auto"/>
        <w:rPr>
          <w:ins w:id="9071" w:author="Aleksander Hansen" w:date="2013-02-17T17:36:00Z"/>
        </w:rPr>
      </w:pPr>
    </w:p>
    <w:p w14:paraId="3E7D1E60" w14:textId="70CEF9D6" w:rsidR="00026943" w:rsidRPr="00026943" w:rsidRDefault="00026943" w:rsidP="00026943">
      <w:pPr>
        <w:pStyle w:val="Paragraph"/>
        <w:spacing w:before="0" w:after="0" w:line="240" w:lineRule="auto"/>
        <w:rPr>
          <w:ins w:id="9072" w:author="Aleksander Hansen" w:date="2013-02-17T17:39:00Z"/>
          <w:rPrChange w:id="9073" w:author="Aleksander Hansen" w:date="2013-02-17T17:39:00Z">
            <w:rPr>
              <w:ins w:id="9074" w:author="Aleksander Hansen" w:date="2013-02-17T17:39:00Z"/>
              <w:b/>
            </w:rPr>
          </w:rPrChange>
        </w:rPr>
      </w:pPr>
      <w:ins w:id="9075" w:author="Aleksander Hansen" w:date="2013-02-17T17:39:00Z">
        <w:r>
          <w:t>23.4.3</w:t>
        </w:r>
        <w:r w:rsidRPr="00026943">
          <w:rPr>
            <w:rPrChange w:id="9076" w:author="Aleksander Hansen" w:date="2013-02-17T17:39:00Z">
              <w:rPr>
                <w:b/>
              </w:rPr>
            </w:rPrChange>
          </w:rPr>
          <w:t xml:space="preserve"> C. AE = OS + (UGD * COM), where OS and COM are observed but UGD, like LGD, is difficult to parameterize (and stochastic). </w:t>
        </w:r>
      </w:ins>
    </w:p>
    <w:p w14:paraId="61032543" w14:textId="77777777" w:rsidR="00026943" w:rsidRDefault="00026943" w:rsidP="00026943">
      <w:pPr>
        <w:pStyle w:val="Paragraph"/>
        <w:spacing w:before="0" w:after="0" w:line="240" w:lineRule="auto"/>
        <w:rPr>
          <w:ins w:id="9077" w:author="Aleksander Hansen" w:date="2013-02-17T17:39:00Z"/>
        </w:rPr>
      </w:pPr>
      <w:ins w:id="9078" w:author="Aleksander Hansen" w:date="2013-02-17T17:39:00Z">
        <w:r>
          <w:t>In regard to (D), LGD is not required for AE, but informs expected loss (EL).</w:t>
        </w:r>
      </w:ins>
    </w:p>
    <w:p w14:paraId="640F52CF" w14:textId="35EDBDE8" w:rsidR="00994066" w:rsidRPr="00386342" w:rsidRDefault="00994066">
      <w:pPr>
        <w:pStyle w:val="Heading3SubGTNI"/>
        <w:pPrChange w:id="9079" w:author="Aleksander Hansen" w:date="2013-02-17T14:21:00Z">
          <w:pPr>
            <w:pStyle w:val="Text"/>
          </w:pPr>
        </w:pPrChange>
      </w:pPr>
      <w:r w:rsidRPr="00386342">
        <w:br w:type="page"/>
      </w:r>
    </w:p>
    <w:p w14:paraId="3AE8CE5A" w14:textId="77777777" w:rsidR="00994066" w:rsidRDefault="00994066" w:rsidP="00B835C7">
      <w:pPr>
        <w:pStyle w:val="Heading1"/>
      </w:pPr>
      <w:bookmarkStart w:id="9080" w:name="_Toc255472379"/>
      <w:bookmarkStart w:id="9081" w:name="_Toc318025275"/>
      <w:bookmarkStart w:id="9082" w:name="_Toc223340482"/>
      <w:r>
        <w:t>Ong, Chapter 5: Unexpected Loss</w:t>
      </w:r>
      <w:bookmarkEnd w:id="9080"/>
      <w:bookmarkEnd w:id="9081"/>
      <w:bookmarkEnd w:id="9082"/>
    </w:p>
    <w:p w14:paraId="71496B17" w14:textId="77777777" w:rsidR="00B835C7" w:rsidRDefault="00B835C7" w:rsidP="00DB35B4">
      <w:pPr>
        <w:pStyle w:val="Text"/>
      </w:pPr>
    </w:p>
    <w:p w14:paraId="289E4439" w14:textId="3A32379C" w:rsidR="00B835C7" w:rsidRDefault="00B835C7" w:rsidP="00DB35B4">
      <w:pPr>
        <w:pStyle w:val="Text"/>
      </w:pPr>
      <w:r w:rsidRPr="008568A7">
        <w:rPr>
          <w:noProof/>
          <w:lang w:bidi="ar-SA"/>
        </w:rPr>
        <mc:AlternateContent>
          <mc:Choice Requires="wps">
            <w:drawing>
              <wp:inline distT="0" distB="0" distL="0" distR="0" wp14:anchorId="338C2182" wp14:editId="6AD50530">
                <wp:extent cx="5772150" cy="1988128"/>
                <wp:effectExtent l="0" t="0" r="0" b="0"/>
                <wp:docPr id="45" name="Text Box 45"/>
                <wp:cNvGraphicFramePr/>
                <a:graphic xmlns:a="http://schemas.openxmlformats.org/drawingml/2006/main">
                  <a:graphicData uri="http://schemas.microsoft.com/office/word/2010/wordprocessingShape">
                    <wps:wsp>
                      <wps:cNvSpPr txBox="1"/>
                      <wps:spPr>
                        <a:xfrm>
                          <a:off x="0" y="0"/>
                          <a:ext cx="5772150" cy="1988128"/>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71C893" w14:textId="77777777" w:rsidR="00BD0D89" w:rsidRPr="00B835C7" w:rsidRDefault="00BD0D89" w:rsidP="00B835C7">
                            <w:pPr>
                              <w:pStyle w:val="Text"/>
                              <w:rPr>
                                <w:b/>
                              </w:rPr>
                            </w:pPr>
                            <w:r w:rsidRPr="00B835C7">
                              <w:rPr>
                                <w:b/>
                              </w:rPr>
                              <w:t>Learning Outcomes:</w:t>
                            </w:r>
                          </w:p>
                          <w:p w14:paraId="33599357" w14:textId="77777777" w:rsidR="00BD0D89" w:rsidRDefault="00BD0D89" w:rsidP="00B835C7">
                            <w:pPr>
                              <w:pStyle w:val="Text"/>
                            </w:pPr>
                          </w:p>
                          <w:p w14:paraId="20288679" w14:textId="77777777" w:rsidR="00BD0D89" w:rsidRDefault="00BD0D89" w:rsidP="00B835C7">
                            <w:pPr>
                              <w:pStyle w:val="Text"/>
                            </w:pPr>
                            <w:r w:rsidRPr="00B835C7">
                              <w:rPr>
                                <w:b/>
                              </w:rPr>
                              <w:t>Explain</w:t>
                            </w:r>
                            <w:r>
                              <w:t xml:space="preserve"> the objective for quantifying both expected and unexpected loss.</w:t>
                            </w:r>
                          </w:p>
                          <w:p w14:paraId="0E762DE6" w14:textId="77777777" w:rsidR="00BD0D89" w:rsidRDefault="00BD0D89" w:rsidP="00B835C7">
                            <w:pPr>
                              <w:pStyle w:val="Text"/>
                            </w:pPr>
                          </w:p>
                          <w:p w14:paraId="4DBB85FB" w14:textId="77777777" w:rsidR="00BD0D89" w:rsidRDefault="00BD0D89" w:rsidP="00B835C7">
                            <w:pPr>
                              <w:pStyle w:val="Text"/>
                            </w:pPr>
                            <w:r w:rsidRPr="00B835C7">
                              <w:rPr>
                                <w:b/>
                              </w:rPr>
                              <w:t>Describe</w:t>
                            </w:r>
                            <w:r>
                              <w:t xml:space="preserve"> factors contributing to expected and unexpected loss.</w:t>
                            </w:r>
                          </w:p>
                          <w:p w14:paraId="66CB9A5B" w14:textId="77777777" w:rsidR="00BD0D89" w:rsidRDefault="00BD0D89" w:rsidP="00B835C7">
                            <w:pPr>
                              <w:pStyle w:val="Text"/>
                            </w:pPr>
                          </w:p>
                          <w:p w14:paraId="2E0FC69A" w14:textId="77777777" w:rsidR="00BD0D89" w:rsidRDefault="00BD0D89" w:rsidP="00B835C7">
                            <w:pPr>
                              <w:pStyle w:val="Text"/>
                            </w:pPr>
                            <w:r w:rsidRPr="00B835C7">
                              <w:rPr>
                                <w:b/>
                              </w:rPr>
                              <w:t>Define, calculate and interpret</w:t>
                            </w:r>
                            <w:r>
                              <w:t xml:space="preserve"> the unexpected loss of an asset.</w:t>
                            </w:r>
                          </w:p>
                          <w:p w14:paraId="2BED920A" w14:textId="77777777" w:rsidR="00BD0D89" w:rsidRDefault="00BD0D89" w:rsidP="00B835C7">
                            <w:pPr>
                              <w:pStyle w:val="Text"/>
                            </w:pPr>
                          </w:p>
                          <w:p w14:paraId="2E42C24F" w14:textId="77777777" w:rsidR="00BD0D89" w:rsidRDefault="00BD0D89" w:rsidP="00B835C7">
                            <w:pPr>
                              <w:pStyle w:val="Text"/>
                            </w:pPr>
                            <w:r w:rsidRPr="00B835C7">
                              <w:rPr>
                                <w:b/>
                              </w:rPr>
                              <w:t>Explain</w:t>
                            </w:r>
                            <w:r>
                              <w:t xml:space="preserve"> the relationship between economic capital, expected loss and unexpected loss.</w:t>
                            </w:r>
                          </w:p>
                          <w:p w14:paraId="760B2E32" w14:textId="77777777" w:rsidR="00BD0D89" w:rsidRPr="00974E1C" w:rsidRDefault="00BD0D89" w:rsidP="00B835C7">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5" o:spid="_x0000_s1080" type="#_x0000_t202" style="width:454.5pt;height:156.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" fillcolor="#b1c2a3" stroked="f">
                <v:textbox>
                  <w:txbxContent>
                    <w:p w14:paraId="5871C893" w14:textId="77777777" w:rsidR="00BD0D89" w:rsidRPr="00B835C7" w:rsidRDefault="00BD0D89" w:rsidP="00B835C7">
                      <w:pPr>
                        <w:pStyle w:val="Text"/>
                        <w:rPr>
                          <w:b/>
                        </w:rPr>
                      </w:pPr>
                      <w:r w:rsidRPr="00B835C7">
                        <w:rPr>
                          <w:b/>
                        </w:rPr>
                        <w:t>Learning Outcomes:</w:t>
                      </w:r>
                    </w:p>
                    <w:p w14:paraId="33599357" w14:textId="77777777" w:rsidR="00BD0D89" w:rsidRDefault="00BD0D89" w:rsidP="00B835C7">
                      <w:pPr>
                        <w:pStyle w:val="Text"/>
                      </w:pPr>
                    </w:p>
                    <w:p w14:paraId="20288679" w14:textId="77777777" w:rsidR="00BD0D89" w:rsidRDefault="00BD0D89" w:rsidP="00B835C7">
                      <w:pPr>
                        <w:pStyle w:val="Text"/>
                      </w:pPr>
                      <w:r w:rsidRPr="00B835C7">
                        <w:rPr>
                          <w:b/>
                        </w:rPr>
                        <w:t>Explain</w:t>
                      </w:r>
                      <w:r>
                        <w:t xml:space="preserve"> the objective for quantifying both expected and unexpected loss.</w:t>
                      </w:r>
                    </w:p>
                    <w:p w14:paraId="0E762DE6" w14:textId="77777777" w:rsidR="00BD0D89" w:rsidRDefault="00BD0D89" w:rsidP="00B835C7">
                      <w:pPr>
                        <w:pStyle w:val="Text"/>
                      </w:pPr>
                    </w:p>
                    <w:p w14:paraId="4DBB85FB" w14:textId="77777777" w:rsidR="00BD0D89" w:rsidRDefault="00BD0D89" w:rsidP="00B835C7">
                      <w:pPr>
                        <w:pStyle w:val="Text"/>
                      </w:pPr>
                      <w:r w:rsidRPr="00B835C7">
                        <w:rPr>
                          <w:b/>
                        </w:rPr>
                        <w:t>Describe</w:t>
                      </w:r>
                      <w:r>
                        <w:t xml:space="preserve"> factors contributing to expected and unexpected loss.</w:t>
                      </w:r>
                    </w:p>
                    <w:p w14:paraId="66CB9A5B" w14:textId="77777777" w:rsidR="00BD0D89" w:rsidRDefault="00BD0D89" w:rsidP="00B835C7">
                      <w:pPr>
                        <w:pStyle w:val="Text"/>
                      </w:pPr>
                    </w:p>
                    <w:p w14:paraId="2E0FC69A" w14:textId="77777777" w:rsidR="00BD0D89" w:rsidRDefault="00BD0D89" w:rsidP="00B835C7">
                      <w:pPr>
                        <w:pStyle w:val="Text"/>
                      </w:pPr>
                      <w:r w:rsidRPr="00B835C7">
                        <w:rPr>
                          <w:b/>
                        </w:rPr>
                        <w:t>Define, calculate and interpret</w:t>
                      </w:r>
                      <w:r>
                        <w:t xml:space="preserve"> the unexpected loss of an asset.</w:t>
                      </w:r>
                    </w:p>
                    <w:p w14:paraId="2BED920A" w14:textId="77777777" w:rsidR="00BD0D89" w:rsidRDefault="00BD0D89" w:rsidP="00B835C7">
                      <w:pPr>
                        <w:pStyle w:val="Text"/>
                      </w:pPr>
                    </w:p>
                    <w:p w14:paraId="2E42C24F" w14:textId="77777777" w:rsidR="00BD0D89" w:rsidRDefault="00BD0D89" w:rsidP="00B835C7">
                      <w:pPr>
                        <w:pStyle w:val="Text"/>
                      </w:pPr>
                      <w:r w:rsidRPr="00B835C7">
                        <w:rPr>
                          <w:b/>
                        </w:rPr>
                        <w:t>Explain</w:t>
                      </w:r>
                      <w:r>
                        <w:t xml:space="preserve"> the relationship between economic capital, expected loss and unexpected loss.</w:t>
                      </w:r>
                    </w:p>
                    <w:p w14:paraId="760B2E32" w14:textId="77777777" w:rsidR="00BD0D89" w:rsidRPr="00974E1C" w:rsidRDefault="00BD0D89" w:rsidP="00B835C7">
                      <w:pPr>
                        <w:pStyle w:val="Text"/>
                      </w:pPr>
                    </w:p>
                  </w:txbxContent>
                </v:textbox>
                <w10:anchorlock/>
              </v:shape>
            </w:pict>
          </mc:Fallback>
        </mc:AlternateContent>
      </w:r>
    </w:p>
    <w:p w14:paraId="0EB88923" w14:textId="77777777" w:rsidR="00B835C7" w:rsidRDefault="00B835C7" w:rsidP="00DB35B4">
      <w:pPr>
        <w:pStyle w:val="Text"/>
      </w:pPr>
    </w:p>
    <w:p w14:paraId="2E765704" w14:textId="77777777" w:rsidR="00994066" w:rsidRDefault="00994066" w:rsidP="00DB35B4">
      <w:pPr>
        <w:pStyle w:val="Text"/>
      </w:pPr>
      <w:r w:rsidRPr="00770809">
        <w:t>EC (α) = VaR (α) - EL</w:t>
      </w:r>
    </w:p>
    <w:p w14:paraId="0CF4EED3" w14:textId="77777777" w:rsidR="00994066" w:rsidRDefault="00994066" w:rsidP="00DB35B4">
      <w:pPr>
        <w:pStyle w:val="Text"/>
      </w:pPr>
      <w:r>
        <w:rPr>
          <w:noProof/>
          <w:lang w:bidi="ar-SA"/>
        </w:rPr>
        <w:drawing>
          <wp:inline distT="0" distB="0" distL="0" distR="0" wp14:anchorId="4757864D" wp14:editId="03C8169C">
            <wp:extent cx="5760720" cy="291605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760720" cy="2916057"/>
                    </a:xfrm>
                    <a:prstGeom prst="rect">
                      <a:avLst/>
                    </a:prstGeom>
                  </pic:spPr>
                </pic:pic>
              </a:graphicData>
            </a:graphic>
          </wp:inline>
        </w:drawing>
      </w:r>
    </w:p>
    <w:p w14:paraId="4F491B0E" w14:textId="77777777" w:rsidR="00B835C7" w:rsidRDefault="00B835C7" w:rsidP="00B835C7">
      <w:pPr>
        <w:pStyle w:val="Text"/>
      </w:pPr>
    </w:p>
    <w:p w14:paraId="2B7ADB3D" w14:textId="77777777" w:rsidR="00994066" w:rsidRPr="00B835C7" w:rsidRDefault="00994066" w:rsidP="00B835C7">
      <w:pPr>
        <w:pStyle w:val="Text"/>
      </w:pPr>
      <w:r w:rsidRPr="00B835C7">
        <w:t>In the typical loss distribution pictured above:</w:t>
      </w:r>
    </w:p>
    <w:p w14:paraId="0934F289" w14:textId="77777777" w:rsidR="00B835C7" w:rsidRDefault="00B835C7" w:rsidP="00B835C7">
      <w:pPr>
        <w:pStyle w:val="Text"/>
      </w:pPr>
    </w:p>
    <w:p w14:paraId="23396AAF" w14:textId="77777777" w:rsidR="00994066" w:rsidRPr="00B835C7" w:rsidRDefault="00994066" w:rsidP="00B835C7">
      <w:pPr>
        <w:pStyle w:val="Text"/>
      </w:pPr>
      <w:r w:rsidRPr="00B835C7">
        <w:t>Expected losses are the mean/median of the distribution. Expected losses are covered by loan loss reserves, not economic capital (although in Basel II, if reserves are insufficient, capital must make up the difference)</w:t>
      </w:r>
    </w:p>
    <w:p w14:paraId="429FC526" w14:textId="77777777" w:rsidR="00B835C7" w:rsidRDefault="00B835C7" w:rsidP="00B835C7">
      <w:pPr>
        <w:pStyle w:val="Text"/>
      </w:pPr>
    </w:p>
    <w:p w14:paraId="6CBE85E7" w14:textId="77777777" w:rsidR="00994066" w:rsidRPr="00B835C7" w:rsidRDefault="00994066" w:rsidP="00B835C7">
      <w:pPr>
        <w:pStyle w:val="Text"/>
      </w:pPr>
      <w:r w:rsidRPr="00B835C7">
        <w:t>Ong’s unexpected loss is one standard deviation</w:t>
      </w:r>
    </w:p>
    <w:p w14:paraId="065B0D36" w14:textId="77777777" w:rsidR="00B835C7" w:rsidRDefault="00B835C7" w:rsidP="00B835C7">
      <w:pPr>
        <w:pStyle w:val="Text"/>
      </w:pPr>
    </w:p>
    <w:p w14:paraId="6423CFF3" w14:textId="77777777" w:rsidR="00994066" w:rsidRPr="00B835C7" w:rsidRDefault="00994066" w:rsidP="00B835C7">
      <w:pPr>
        <w:pStyle w:val="Text"/>
      </w:pPr>
      <w:r w:rsidRPr="00B835C7">
        <w:t>Internal unexpected loss, as a VaR-type concept, will be “further to the right” (greater losses); i.e., some multiple of Ong’s unexpected loss</w:t>
      </w:r>
    </w:p>
    <w:p w14:paraId="6E169240" w14:textId="77777777" w:rsidR="00B835C7" w:rsidRDefault="00B835C7" w:rsidP="00B835C7">
      <w:pPr>
        <w:pStyle w:val="Text"/>
      </w:pPr>
    </w:p>
    <w:p w14:paraId="4CED7FCF" w14:textId="77777777" w:rsidR="00994066" w:rsidRPr="00B835C7" w:rsidRDefault="00994066" w:rsidP="00B835C7">
      <w:pPr>
        <w:pStyle w:val="Text"/>
      </w:pPr>
      <w:r w:rsidRPr="00B835C7">
        <w:t>Basel’s IRB unexpected loss, similarly, also exceeds Ong’s unexpected loss because its confidence is higher.</w:t>
      </w:r>
    </w:p>
    <w:p w14:paraId="4E4CFC91" w14:textId="77777777" w:rsidR="00994066" w:rsidRPr="00B835C7" w:rsidRDefault="00994066" w:rsidP="00B835C7">
      <w:pPr>
        <w:pStyle w:val="Text"/>
      </w:pPr>
      <w:r w:rsidRPr="00B835C7">
        <w:t>All of the unexpected losses (e.g., Ong’s, internal, regulatory) share in common: they are, like value at risk (VaR), some multiple of standard deviation where the multiple is a function of confidence and time horizon</w:t>
      </w:r>
    </w:p>
    <w:p w14:paraId="72F5A5F2" w14:textId="77777777" w:rsidR="00B835C7" w:rsidRDefault="00B835C7" w:rsidP="00B835C7">
      <w:pPr>
        <w:pStyle w:val="Text"/>
      </w:pPr>
    </w:p>
    <w:p w14:paraId="7A8234BE" w14:textId="77777777" w:rsidR="00994066" w:rsidRPr="00B835C7" w:rsidRDefault="00994066">
      <w:pPr>
        <w:pStyle w:val="Heading3SubGTNI"/>
        <w:pPrChange w:id="9083" w:author="Aleksander Hansen" w:date="2013-02-22T16:23:00Z">
          <w:pPr>
            <w:pStyle w:val="Text"/>
          </w:pPr>
        </w:pPrChange>
      </w:pPr>
      <w:bookmarkStart w:id="9084" w:name="_Toc223340483"/>
      <w:r w:rsidRPr="00B835C7">
        <w:t>How capital relates to loss distribution:</w:t>
      </w:r>
      <w:bookmarkEnd w:id="9084"/>
    </w:p>
    <w:p w14:paraId="54EC2920" w14:textId="77777777" w:rsidR="00B835C7" w:rsidRDefault="00B835C7" w:rsidP="00B835C7">
      <w:pPr>
        <w:pStyle w:val="Text"/>
      </w:pPr>
    </w:p>
    <w:p w14:paraId="702E56B4" w14:textId="77777777" w:rsidR="00994066" w:rsidDel="00E915D8" w:rsidRDefault="00994066">
      <w:pPr>
        <w:pStyle w:val="Text"/>
        <w:numPr>
          <w:ilvl w:val="0"/>
          <w:numId w:val="120"/>
        </w:numPr>
        <w:rPr>
          <w:del w:id="9085" w:author="Aleksander Hansen" w:date="2013-02-22T16:31:00Z"/>
        </w:rPr>
        <w:pPrChange w:id="9086" w:author="Aleksander Hansen" w:date="2013-02-22T16:31:00Z">
          <w:pPr>
            <w:pStyle w:val="Text"/>
          </w:pPr>
        </w:pPrChange>
      </w:pPr>
      <w:r w:rsidRPr="00B835C7">
        <w:t xml:space="preserve">Economic capital absorbs unexpected losses, up to a certain point, depending on the desired confidence level. </w:t>
      </w:r>
    </w:p>
    <w:p w14:paraId="49787BD0" w14:textId="77777777" w:rsidR="00E915D8" w:rsidRDefault="00E915D8">
      <w:pPr>
        <w:pStyle w:val="Text"/>
        <w:numPr>
          <w:ilvl w:val="0"/>
          <w:numId w:val="120"/>
        </w:numPr>
        <w:rPr>
          <w:ins w:id="9087" w:author="Aleksander Hansen" w:date="2013-02-22T16:32:00Z"/>
        </w:rPr>
        <w:pPrChange w:id="9088" w:author="Aleksander Hansen" w:date="2013-02-22T16:31:00Z">
          <w:pPr>
            <w:pStyle w:val="Text"/>
          </w:pPr>
        </w:pPrChange>
      </w:pPr>
    </w:p>
    <w:p w14:paraId="57D437E8" w14:textId="77777777" w:rsidR="00E915D8" w:rsidRPr="00B835C7" w:rsidRDefault="00E915D8">
      <w:pPr>
        <w:pStyle w:val="Text"/>
        <w:ind w:left="720"/>
        <w:rPr>
          <w:ins w:id="9089" w:author="Aleksander Hansen" w:date="2013-02-22T16:31:00Z"/>
        </w:rPr>
        <w:pPrChange w:id="9090" w:author="Aleksander Hansen" w:date="2013-02-22T16:32:00Z">
          <w:pPr>
            <w:pStyle w:val="Text"/>
          </w:pPr>
        </w:pPrChange>
      </w:pPr>
    </w:p>
    <w:p w14:paraId="02F2A657" w14:textId="77777777" w:rsidR="00B835C7" w:rsidDel="00E915D8" w:rsidRDefault="00B835C7">
      <w:pPr>
        <w:pStyle w:val="Text"/>
        <w:numPr>
          <w:ilvl w:val="0"/>
          <w:numId w:val="120"/>
        </w:numPr>
        <w:rPr>
          <w:del w:id="9091" w:author="Aleksander Hansen" w:date="2013-02-22T16:31:00Z"/>
        </w:rPr>
        <w:pPrChange w:id="9092" w:author="Aleksander Hansen" w:date="2013-02-22T16:31:00Z">
          <w:pPr>
            <w:pStyle w:val="Text"/>
          </w:pPr>
        </w:pPrChange>
      </w:pPr>
    </w:p>
    <w:p w14:paraId="2E32B0BB" w14:textId="77777777" w:rsidR="00E915D8" w:rsidRDefault="00994066">
      <w:pPr>
        <w:pStyle w:val="Text"/>
        <w:numPr>
          <w:ilvl w:val="0"/>
          <w:numId w:val="120"/>
        </w:numPr>
        <w:rPr>
          <w:ins w:id="9093" w:author="Aleksander Hansen" w:date="2013-02-22T16:32:00Z"/>
        </w:rPr>
        <w:pPrChange w:id="9094" w:author="Aleksander Hansen" w:date="2013-02-22T16:31:00Z">
          <w:pPr>
            <w:pStyle w:val="Text"/>
          </w:pPr>
        </w:pPrChange>
      </w:pPr>
      <w:r w:rsidRPr="00B835C7">
        <w:t>The confidence level is a policy decision that should be set by senior management and endorsed by the board.</w:t>
      </w:r>
    </w:p>
    <w:p w14:paraId="3CC136FE" w14:textId="69B2CB6D" w:rsidR="00994066" w:rsidDel="00E915D8" w:rsidRDefault="00994066">
      <w:pPr>
        <w:pStyle w:val="Text"/>
        <w:ind w:left="720"/>
        <w:rPr>
          <w:del w:id="9095" w:author="Aleksander Hansen" w:date="2013-02-22T16:31:00Z"/>
        </w:rPr>
        <w:pPrChange w:id="9096" w:author="Aleksander Hansen" w:date="2013-02-22T16:32:00Z">
          <w:pPr>
            <w:pStyle w:val="Text"/>
          </w:pPr>
        </w:pPrChange>
      </w:pPr>
      <w:r w:rsidRPr="00B835C7">
        <w:t xml:space="preserve"> </w:t>
      </w:r>
    </w:p>
    <w:p w14:paraId="0383F159" w14:textId="77777777" w:rsidR="00E915D8" w:rsidRPr="00B835C7" w:rsidRDefault="00E915D8">
      <w:pPr>
        <w:pStyle w:val="Text"/>
        <w:ind w:left="720"/>
        <w:rPr>
          <w:ins w:id="9097" w:author="Aleksander Hansen" w:date="2013-02-22T16:31:00Z"/>
        </w:rPr>
        <w:pPrChange w:id="9098" w:author="Aleksander Hansen" w:date="2013-02-22T16:32:00Z">
          <w:pPr>
            <w:pStyle w:val="Text"/>
          </w:pPr>
        </w:pPrChange>
      </w:pPr>
    </w:p>
    <w:p w14:paraId="31E418CB" w14:textId="77777777" w:rsidR="00B835C7" w:rsidDel="00E915D8" w:rsidRDefault="00B835C7">
      <w:pPr>
        <w:pStyle w:val="Text"/>
        <w:numPr>
          <w:ilvl w:val="0"/>
          <w:numId w:val="120"/>
        </w:numPr>
        <w:rPr>
          <w:del w:id="9099" w:author="Aleksander Hansen" w:date="2013-02-22T16:31:00Z"/>
        </w:rPr>
        <w:pPrChange w:id="9100" w:author="Aleksander Hansen" w:date="2013-02-22T16:31:00Z">
          <w:pPr>
            <w:pStyle w:val="Text"/>
          </w:pPr>
        </w:pPrChange>
      </w:pPr>
    </w:p>
    <w:p w14:paraId="0B32F81B" w14:textId="77777777" w:rsidR="00E915D8" w:rsidRDefault="00994066">
      <w:pPr>
        <w:pStyle w:val="Text"/>
        <w:numPr>
          <w:ilvl w:val="0"/>
          <w:numId w:val="120"/>
        </w:numPr>
        <w:rPr>
          <w:ins w:id="9101" w:author="Aleksander Hansen" w:date="2013-02-22T16:32:00Z"/>
        </w:rPr>
        <w:pPrChange w:id="9102" w:author="Aleksander Hansen" w:date="2013-02-22T16:31:00Z">
          <w:pPr>
            <w:pStyle w:val="Text"/>
          </w:pPr>
        </w:pPrChange>
      </w:pPr>
      <w:r w:rsidRPr="00B835C7">
        <w:t>Economic capital is most relevant to shareholders.</w:t>
      </w:r>
    </w:p>
    <w:p w14:paraId="5B679500" w14:textId="3D64DFAD" w:rsidR="00994066" w:rsidDel="00E915D8" w:rsidRDefault="00994066">
      <w:pPr>
        <w:pStyle w:val="Text"/>
        <w:ind w:left="720"/>
        <w:rPr>
          <w:del w:id="9103" w:author="Aleksander Hansen" w:date="2013-02-22T16:31:00Z"/>
        </w:rPr>
        <w:pPrChange w:id="9104" w:author="Aleksander Hansen" w:date="2013-02-22T16:32:00Z">
          <w:pPr>
            <w:pStyle w:val="Text"/>
          </w:pPr>
        </w:pPrChange>
      </w:pPr>
      <w:r w:rsidRPr="00B835C7">
        <w:t xml:space="preserve"> </w:t>
      </w:r>
    </w:p>
    <w:p w14:paraId="20803F91" w14:textId="77777777" w:rsidR="00E915D8" w:rsidRPr="00B835C7" w:rsidRDefault="00E915D8">
      <w:pPr>
        <w:pStyle w:val="Text"/>
        <w:ind w:left="720"/>
        <w:rPr>
          <w:ins w:id="9105" w:author="Aleksander Hansen" w:date="2013-02-22T16:31:00Z"/>
        </w:rPr>
        <w:pPrChange w:id="9106" w:author="Aleksander Hansen" w:date="2013-02-22T16:32:00Z">
          <w:pPr>
            <w:pStyle w:val="Text"/>
          </w:pPr>
        </w:pPrChange>
      </w:pPr>
    </w:p>
    <w:p w14:paraId="1697FEA4" w14:textId="77777777" w:rsidR="00B835C7" w:rsidDel="00E915D8" w:rsidRDefault="00B835C7">
      <w:pPr>
        <w:pStyle w:val="Text"/>
        <w:numPr>
          <w:ilvl w:val="0"/>
          <w:numId w:val="120"/>
        </w:numPr>
        <w:rPr>
          <w:del w:id="9107" w:author="Aleksander Hansen" w:date="2013-02-22T16:31:00Z"/>
        </w:rPr>
        <w:pPrChange w:id="9108" w:author="Aleksander Hansen" w:date="2013-02-22T16:31:00Z">
          <w:pPr>
            <w:pStyle w:val="Text"/>
          </w:pPr>
        </w:pPrChange>
      </w:pPr>
    </w:p>
    <w:p w14:paraId="61E5CEB5" w14:textId="77777777" w:rsidR="00E915D8" w:rsidRDefault="00994066">
      <w:pPr>
        <w:pStyle w:val="Text"/>
        <w:numPr>
          <w:ilvl w:val="0"/>
          <w:numId w:val="120"/>
        </w:numPr>
        <w:rPr>
          <w:ins w:id="9109" w:author="Aleksander Hansen" w:date="2013-02-22T16:32:00Z"/>
        </w:rPr>
        <w:pPrChange w:id="9110" w:author="Aleksander Hansen" w:date="2013-02-22T16:31:00Z">
          <w:pPr>
            <w:pStyle w:val="Text"/>
          </w:pPr>
        </w:pPrChange>
      </w:pPr>
      <w:r w:rsidRPr="00B835C7">
        <w:t>Reserves are set aside for expected losses; e.g., priced into higher yields.</w:t>
      </w:r>
    </w:p>
    <w:p w14:paraId="2FCBFBF7" w14:textId="4837CDF2" w:rsidR="00994066" w:rsidDel="00E915D8" w:rsidRDefault="00994066">
      <w:pPr>
        <w:pStyle w:val="Text"/>
        <w:ind w:left="720"/>
        <w:rPr>
          <w:del w:id="9111" w:author="Aleksander Hansen" w:date="2013-02-22T16:31:00Z"/>
        </w:rPr>
        <w:pPrChange w:id="9112" w:author="Aleksander Hansen" w:date="2013-02-22T16:32:00Z">
          <w:pPr>
            <w:pStyle w:val="Text"/>
          </w:pPr>
        </w:pPrChange>
      </w:pPr>
      <w:r w:rsidRPr="00B835C7">
        <w:t xml:space="preserve"> </w:t>
      </w:r>
    </w:p>
    <w:p w14:paraId="4095AB32" w14:textId="77777777" w:rsidR="00E915D8" w:rsidRPr="00B835C7" w:rsidRDefault="00E915D8">
      <w:pPr>
        <w:pStyle w:val="Text"/>
        <w:ind w:left="720"/>
        <w:rPr>
          <w:ins w:id="9113" w:author="Aleksander Hansen" w:date="2013-02-22T16:31:00Z"/>
        </w:rPr>
        <w:pPrChange w:id="9114" w:author="Aleksander Hansen" w:date="2013-02-22T16:32:00Z">
          <w:pPr>
            <w:pStyle w:val="Text"/>
          </w:pPr>
        </w:pPrChange>
      </w:pPr>
    </w:p>
    <w:p w14:paraId="60108A5B" w14:textId="77777777" w:rsidR="00B835C7" w:rsidDel="00E915D8" w:rsidRDefault="00B835C7">
      <w:pPr>
        <w:pStyle w:val="Text"/>
        <w:numPr>
          <w:ilvl w:val="0"/>
          <w:numId w:val="120"/>
        </w:numPr>
        <w:rPr>
          <w:del w:id="9115" w:author="Aleksander Hansen" w:date="2013-02-22T16:31:00Z"/>
        </w:rPr>
        <w:pPrChange w:id="9116" w:author="Aleksander Hansen" w:date="2013-02-22T16:31:00Z">
          <w:pPr>
            <w:pStyle w:val="Text"/>
          </w:pPr>
        </w:pPrChange>
      </w:pPr>
    </w:p>
    <w:p w14:paraId="3F8DF9D6" w14:textId="77777777" w:rsidR="00994066" w:rsidDel="00E915D8" w:rsidRDefault="00994066">
      <w:pPr>
        <w:pStyle w:val="Text"/>
        <w:numPr>
          <w:ilvl w:val="0"/>
          <w:numId w:val="120"/>
        </w:numPr>
        <w:rPr>
          <w:del w:id="9117" w:author="Aleksander Hansen" w:date="2013-02-22T16:31:00Z"/>
        </w:rPr>
        <w:pPrChange w:id="9118" w:author="Aleksander Hansen" w:date="2013-02-22T16:31:00Z">
          <w:pPr>
            <w:pStyle w:val="Text"/>
          </w:pPr>
        </w:pPrChange>
      </w:pPr>
      <w:r w:rsidRPr="00B835C7">
        <w:t>Economic capital does not cover expected losses; economic capital is meant to absorb unexpected losses.</w:t>
      </w:r>
    </w:p>
    <w:p w14:paraId="1FE48EBD" w14:textId="77777777" w:rsidR="00E915D8" w:rsidRDefault="00E915D8">
      <w:pPr>
        <w:pStyle w:val="Text"/>
        <w:numPr>
          <w:ilvl w:val="0"/>
          <w:numId w:val="120"/>
        </w:numPr>
        <w:rPr>
          <w:ins w:id="9119" w:author="Aleksander Hansen" w:date="2013-02-22T16:32:00Z"/>
        </w:rPr>
        <w:pPrChange w:id="9120" w:author="Aleksander Hansen" w:date="2013-02-22T16:31:00Z">
          <w:pPr>
            <w:pStyle w:val="Text"/>
          </w:pPr>
        </w:pPrChange>
      </w:pPr>
    </w:p>
    <w:p w14:paraId="06C85C96" w14:textId="77777777" w:rsidR="00E915D8" w:rsidRPr="00B835C7" w:rsidRDefault="00E915D8">
      <w:pPr>
        <w:pStyle w:val="Text"/>
        <w:ind w:left="720"/>
        <w:rPr>
          <w:ins w:id="9121" w:author="Aleksander Hansen" w:date="2013-02-22T16:31:00Z"/>
        </w:rPr>
        <w:pPrChange w:id="9122" w:author="Aleksander Hansen" w:date="2013-02-22T16:32:00Z">
          <w:pPr>
            <w:pStyle w:val="Text"/>
          </w:pPr>
        </w:pPrChange>
      </w:pPr>
    </w:p>
    <w:p w14:paraId="7598A869" w14:textId="77777777" w:rsidR="00B835C7" w:rsidDel="00E915D8" w:rsidRDefault="00B835C7">
      <w:pPr>
        <w:pStyle w:val="Text"/>
        <w:numPr>
          <w:ilvl w:val="0"/>
          <w:numId w:val="120"/>
        </w:numPr>
        <w:rPr>
          <w:del w:id="9123" w:author="Aleksander Hansen" w:date="2013-02-22T16:31:00Z"/>
        </w:rPr>
        <w:pPrChange w:id="9124" w:author="Aleksander Hansen" w:date="2013-02-22T16:31:00Z">
          <w:pPr>
            <w:pStyle w:val="Text"/>
          </w:pPr>
        </w:pPrChange>
      </w:pPr>
    </w:p>
    <w:p w14:paraId="1E44A9A0" w14:textId="77777777" w:rsidR="00E915D8" w:rsidRDefault="00994066">
      <w:pPr>
        <w:pStyle w:val="Text"/>
        <w:numPr>
          <w:ilvl w:val="0"/>
          <w:numId w:val="120"/>
        </w:numPr>
        <w:rPr>
          <w:ins w:id="9125" w:author="Aleksander Hansen" w:date="2013-02-22T16:32:00Z"/>
        </w:rPr>
        <w:pPrChange w:id="9126" w:author="Aleksander Hansen" w:date="2013-02-22T16:31:00Z">
          <w:pPr>
            <w:pStyle w:val="Text"/>
          </w:pPr>
        </w:pPrChange>
      </w:pPr>
      <w:r w:rsidRPr="00B835C7">
        <w:t>Regulatory capital is rule-based (e.g., BIS 88, BIS 98) with intent to ensure enough capital is in the banking system.</w:t>
      </w:r>
    </w:p>
    <w:p w14:paraId="44B66F0B" w14:textId="4B2C251C" w:rsidR="00994066" w:rsidDel="00E915D8" w:rsidRDefault="00994066">
      <w:pPr>
        <w:pStyle w:val="Text"/>
        <w:ind w:left="720"/>
        <w:rPr>
          <w:del w:id="9127" w:author="Aleksander Hansen" w:date="2013-02-22T16:31:00Z"/>
        </w:rPr>
        <w:pPrChange w:id="9128" w:author="Aleksander Hansen" w:date="2013-02-22T16:32:00Z">
          <w:pPr>
            <w:pStyle w:val="Text"/>
          </w:pPr>
        </w:pPrChange>
      </w:pPr>
      <w:r w:rsidRPr="00B835C7">
        <w:t xml:space="preserve"> </w:t>
      </w:r>
    </w:p>
    <w:p w14:paraId="0DAAF761" w14:textId="77777777" w:rsidR="00E915D8" w:rsidRPr="00B835C7" w:rsidRDefault="00E915D8">
      <w:pPr>
        <w:pStyle w:val="Text"/>
        <w:ind w:left="720"/>
        <w:rPr>
          <w:ins w:id="9129" w:author="Aleksander Hansen" w:date="2013-02-22T16:31:00Z"/>
        </w:rPr>
        <w:pPrChange w:id="9130" w:author="Aleksander Hansen" w:date="2013-02-22T16:32:00Z">
          <w:pPr>
            <w:pStyle w:val="Text"/>
          </w:pPr>
        </w:pPrChange>
      </w:pPr>
    </w:p>
    <w:p w14:paraId="7C81BECC" w14:textId="77777777" w:rsidR="00B835C7" w:rsidDel="00E915D8" w:rsidRDefault="00B835C7">
      <w:pPr>
        <w:pStyle w:val="Text"/>
        <w:numPr>
          <w:ilvl w:val="0"/>
          <w:numId w:val="120"/>
        </w:numPr>
        <w:rPr>
          <w:del w:id="9131" w:author="Aleksander Hansen" w:date="2013-02-22T16:31:00Z"/>
        </w:rPr>
        <w:pPrChange w:id="9132" w:author="Aleksander Hansen" w:date="2013-02-22T16:31:00Z">
          <w:pPr>
            <w:pStyle w:val="Text"/>
          </w:pPr>
        </w:pPrChange>
      </w:pPr>
    </w:p>
    <w:p w14:paraId="25CECCD8" w14:textId="77777777" w:rsidR="00994066" w:rsidRPr="00B835C7" w:rsidRDefault="00994066">
      <w:pPr>
        <w:pStyle w:val="Text"/>
        <w:numPr>
          <w:ilvl w:val="0"/>
          <w:numId w:val="120"/>
        </w:numPr>
        <w:pPrChange w:id="9133" w:author="Aleksander Hansen" w:date="2013-02-22T16:31:00Z">
          <w:pPr>
            <w:pStyle w:val="Text"/>
          </w:pPr>
        </w:pPrChange>
      </w:pPr>
      <w:r w:rsidRPr="00B835C7">
        <w:t>Most banks hold more capital than required by regulators.</w:t>
      </w:r>
    </w:p>
    <w:p w14:paraId="099537C4" w14:textId="77777777" w:rsidR="00994066" w:rsidRPr="00B835C7" w:rsidRDefault="00994066" w:rsidP="00B835C7">
      <w:pPr>
        <w:pStyle w:val="Heading2"/>
      </w:pPr>
      <w:bookmarkStart w:id="9134" w:name="_Toc223340484"/>
      <w:r w:rsidRPr="00B835C7">
        <w:t>Explain the objective for quantifying both expected and unexpected loss.</w:t>
      </w:r>
      <w:bookmarkEnd w:id="9134"/>
    </w:p>
    <w:p w14:paraId="3C88FDA5" w14:textId="77777777" w:rsidR="00994066" w:rsidRPr="00B835C7" w:rsidRDefault="00994066" w:rsidP="00B835C7">
      <w:pPr>
        <w:pStyle w:val="Text"/>
      </w:pPr>
      <w:r w:rsidRPr="00B835C7">
        <w:t>Because unexpected loss is the estimated volatility of potential loss in value of the asset (around its expected value), it is imperative that the bank put aside sufficient capital to sustain the uncertain loss</w:t>
      </w:r>
    </w:p>
    <w:p w14:paraId="1881A5A7" w14:textId="77777777" w:rsidR="00B835C7" w:rsidRDefault="00B835C7" w:rsidP="00B835C7">
      <w:pPr>
        <w:pStyle w:val="Text"/>
      </w:pPr>
    </w:p>
    <w:p w14:paraId="6E77798E" w14:textId="77777777" w:rsidR="00994066" w:rsidRPr="00B835C7" w:rsidRDefault="00994066" w:rsidP="00B835C7">
      <w:pPr>
        <w:pStyle w:val="Text"/>
      </w:pPr>
      <w:r w:rsidRPr="00B835C7">
        <w:t>Required capital reserve acts as “a buffer against insolvency”</w:t>
      </w:r>
    </w:p>
    <w:p w14:paraId="40BCAFCA" w14:textId="77777777" w:rsidR="00B835C7" w:rsidRDefault="00B835C7" w:rsidP="00B835C7">
      <w:pPr>
        <w:pStyle w:val="Text"/>
      </w:pPr>
    </w:p>
    <w:p w14:paraId="787F3BE3" w14:textId="77777777" w:rsidR="00994066" w:rsidRPr="00B835C7" w:rsidRDefault="00994066" w:rsidP="00B835C7">
      <w:pPr>
        <w:pStyle w:val="Text"/>
      </w:pPr>
      <w:r w:rsidRPr="00B835C7">
        <w:t>Assume EL is already covered; e.g., Basel II charges capital if EL is not covered</w:t>
      </w:r>
    </w:p>
    <w:p w14:paraId="21B0B419" w14:textId="77777777" w:rsidR="00B835C7" w:rsidRDefault="00B835C7" w:rsidP="00B835C7">
      <w:pPr>
        <w:pStyle w:val="Text"/>
      </w:pPr>
    </w:p>
    <w:p w14:paraId="442964AE" w14:textId="77777777" w:rsidR="00994066" w:rsidRPr="00B835C7" w:rsidRDefault="00994066">
      <w:pPr>
        <w:pStyle w:val="Heading3SubGTNI"/>
        <w:pPrChange w:id="9135" w:author="Aleksander Hansen" w:date="2013-02-22T16:33:00Z">
          <w:pPr>
            <w:pStyle w:val="Text"/>
          </w:pPr>
        </w:pPrChange>
      </w:pPr>
      <w:bookmarkStart w:id="9136" w:name="_Toc223340485"/>
      <w:r w:rsidRPr="00B835C7">
        <w:t>Expected loss</w:t>
      </w:r>
      <w:bookmarkEnd w:id="9136"/>
    </w:p>
    <w:p w14:paraId="12F9E326" w14:textId="77777777" w:rsidR="00B835C7" w:rsidRDefault="00B835C7" w:rsidP="00B835C7">
      <w:pPr>
        <w:pStyle w:val="Text"/>
      </w:pPr>
    </w:p>
    <w:p w14:paraId="030852BD" w14:textId="77777777" w:rsidR="00994066" w:rsidRPr="00B835C7" w:rsidRDefault="00994066" w:rsidP="00B835C7">
      <w:pPr>
        <w:pStyle w:val="Text"/>
      </w:pPr>
      <w:r w:rsidRPr="00B835C7">
        <w:t>Banks expect to bear. Covered by loan loss reserve.</w:t>
      </w:r>
    </w:p>
    <w:p w14:paraId="178BE7E6" w14:textId="77777777" w:rsidR="00B835C7" w:rsidRDefault="00B835C7" w:rsidP="00B835C7">
      <w:pPr>
        <w:pStyle w:val="Text"/>
      </w:pPr>
    </w:p>
    <w:p w14:paraId="715AC2DF" w14:textId="77777777" w:rsidR="00994066" w:rsidRPr="00B835C7" w:rsidRDefault="00994066">
      <w:pPr>
        <w:pStyle w:val="Heading3SubGTNI"/>
        <w:pPrChange w:id="9137" w:author="Aleksander Hansen" w:date="2013-02-22T16:33:00Z">
          <w:pPr>
            <w:pStyle w:val="Text"/>
          </w:pPr>
        </w:pPrChange>
      </w:pPr>
      <w:bookmarkStart w:id="9138" w:name="_Toc223340486"/>
      <w:r w:rsidRPr="00B835C7">
        <w:t>Unexpected loss</w:t>
      </w:r>
      <w:bookmarkEnd w:id="9138"/>
    </w:p>
    <w:p w14:paraId="6D4C13C8" w14:textId="77777777" w:rsidR="00B835C7" w:rsidRDefault="00B835C7" w:rsidP="00B835C7">
      <w:pPr>
        <w:pStyle w:val="Text"/>
      </w:pPr>
    </w:p>
    <w:p w14:paraId="41F2D748" w14:textId="4CA40639" w:rsidR="00994066" w:rsidRPr="00B835C7" w:rsidDel="00E915D8" w:rsidRDefault="00994066" w:rsidP="00B835C7">
      <w:pPr>
        <w:pStyle w:val="Text"/>
        <w:rPr>
          <w:del w:id="9139" w:author="Aleksander Hansen" w:date="2013-02-22T16:33:00Z"/>
        </w:rPr>
      </w:pPr>
      <w:r w:rsidRPr="00B835C7">
        <w:t>Uncertainty implies unanticipated losses</w:t>
      </w:r>
      <w:ins w:id="9140" w:author="Aleksander Hansen" w:date="2013-02-22T16:33:00Z">
        <w:r w:rsidR="00E915D8">
          <w:t xml:space="preserve">. </w:t>
        </w:r>
      </w:ins>
    </w:p>
    <w:p w14:paraId="1A9FC676" w14:textId="77777777" w:rsidR="00B835C7" w:rsidDel="00E915D8" w:rsidRDefault="00B835C7" w:rsidP="00B835C7">
      <w:pPr>
        <w:pStyle w:val="Text"/>
        <w:rPr>
          <w:del w:id="9141" w:author="Aleksander Hansen" w:date="2013-02-22T16:33:00Z"/>
        </w:rPr>
      </w:pPr>
    </w:p>
    <w:p w14:paraId="1C39AFB6" w14:textId="77777777" w:rsidR="00994066" w:rsidRPr="00B835C7" w:rsidRDefault="00994066" w:rsidP="00B835C7">
      <w:pPr>
        <w:pStyle w:val="Text"/>
      </w:pPr>
      <w:r w:rsidRPr="00B835C7">
        <w:t>Two primary sources of unanticipated risk:</w:t>
      </w:r>
    </w:p>
    <w:p w14:paraId="7E8D586F" w14:textId="77777777" w:rsidR="00B835C7" w:rsidRDefault="00B835C7" w:rsidP="00B835C7">
      <w:pPr>
        <w:pStyle w:val="Text"/>
      </w:pPr>
    </w:p>
    <w:p w14:paraId="6C16A8B0" w14:textId="77777777" w:rsidR="00994066" w:rsidDel="00E915D8" w:rsidRDefault="00994066">
      <w:pPr>
        <w:pStyle w:val="Text"/>
        <w:numPr>
          <w:ilvl w:val="0"/>
          <w:numId w:val="121"/>
        </w:numPr>
        <w:rPr>
          <w:del w:id="9142" w:author="Aleksander Hansen" w:date="2013-02-22T16:33:00Z"/>
        </w:rPr>
        <w:pPrChange w:id="9143" w:author="Aleksander Hansen" w:date="2013-02-22T16:33:00Z">
          <w:pPr>
            <w:pStyle w:val="Text"/>
          </w:pPr>
        </w:pPrChange>
      </w:pPr>
      <w:r w:rsidRPr="00B835C7">
        <w:t xml:space="preserve">Default </w:t>
      </w:r>
    </w:p>
    <w:p w14:paraId="01058AA1" w14:textId="77777777" w:rsidR="00E915D8" w:rsidRPr="00B835C7" w:rsidRDefault="00E915D8">
      <w:pPr>
        <w:pStyle w:val="Text"/>
        <w:numPr>
          <w:ilvl w:val="0"/>
          <w:numId w:val="121"/>
        </w:numPr>
        <w:rPr>
          <w:ins w:id="9144" w:author="Aleksander Hansen" w:date="2013-02-22T16:33:00Z"/>
        </w:rPr>
        <w:pPrChange w:id="9145" w:author="Aleksander Hansen" w:date="2013-02-22T16:33:00Z">
          <w:pPr>
            <w:pStyle w:val="Text"/>
          </w:pPr>
        </w:pPrChange>
      </w:pPr>
    </w:p>
    <w:p w14:paraId="0F8683AD" w14:textId="77777777" w:rsidR="00B835C7" w:rsidDel="00E915D8" w:rsidRDefault="00B835C7">
      <w:pPr>
        <w:pStyle w:val="Text"/>
        <w:numPr>
          <w:ilvl w:val="0"/>
          <w:numId w:val="121"/>
        </w:numPr>
        <w:rPr>
          <w:del w:id="9146" w:author="Aleksander Hansen" w:date="2013-02-22T16:33:00Z"/>
        </w:rPr>
        <w:pPrChange w:id="9147" w:author="Aleksander Hansen" w:date="2013-02-22T16:33:00Z">
          <w:pPr>
            <w:pStyle w:val="Text"/>
          </w:pPr>
        </w:pPrChange>
      </w:pPr>
    </w:p>
    <w:p w14:paraId="3C526465" w14:textId="77777777" w:rsidR="00994066" w:rsidRPr="00B835C7" w:rsidRDefault="00994066">
      <w:pPr>
        <w:pStyle w:val="Text"/>
        <w:numPr>
          <w:ilvl w:val="0"/>
          <w:numId w:val="121"/>
        </w:numPr>
        <w:pPrChange w:id="9148" w:author="Aleksander Hansen" w:date="2013-02-22T16:33:00Z">
          <w:pPr>
            <w:pStyle w:val="Text"/>
          </w:pPr>
        </w:pPrChange>
      </w:pPr>
      <w:r w:rsidRPr="00B835C7">
        <w:t>Unexpected Credit Migration</w:t>
      </w:r>
    </w:p>
    <w:p w14:paraId="3FE2454B" w14:textId="77777777" w:rsidR="00994066" w:rsidRPr="00B835C7" w:rsidRDefault="00994066" w:rsidP="00B835C7">
      <w:pPr>
        <w:pStyle w:val="Heading2"/>
      </w:pPr>
      <w:bookmarkStart w:id="9149" w:name="_Toc223340487"/>
      <w:r w:rsidRPr="00B835C7">
        <w:t>Describe factors contributing to expected and unexpected loss.</w:t>
      </w:r>
      <w:bookmarkEnd w:id="9149"/>
    </w:p>
    <w:p w14:paraId="6689167A" w14:textId="77777777" w:rsidR="00994066" w:rsidRPr="00B835C7" w:rsidRDefault="00994066" w:rsidP="00B835C7">
      <w:pPr>
        <w:pStyle w:val="Text"/>
      </w:pPr>
      <w:r w:rsidRPr="00B835C7">
        <w:t>Factors contributing to expected loss:</w:t>
      </w:r>
    </w:p>
    <w:p w14:paraId="36764629" w14:textId="77777777" w:rsidR="00B835C7" w:rsidRDefault="00B835C7" w:rsidP="00B835C7">
      <w:pPr>
        <w:pStyle w:val="Text"/>
      </w:pPr>
    </w:p>
    <w:p w14:paraId="3430240F" w14:textId="77777777" w:rsidR="00994066" w:rsidRPr="00B835C7" w:rsidRDefault="00994066">
      <w:pPr>
        <w:pStyle w:val="Text"/>
        <w:numPr>
          <w:ilvl w:val="0"/>
          <w:numId w:val="39"/>
        </w:numPr>
        <w:pPrChange w:id="9150" w:author="Aleksander Hansen" w:date="2013-02-17T00:09:00Z">
          <w:pPr>
            <w:pStyle w:val="Text"/>
          </w:pPr>
        </w:pPrChange>
      </w:pPr>
      <w:r w:rsidRPr="00B835C7">
        <w:t>Banks expect to bear. Covered by loan loss reserve.</w:t>
      </w:r>
    </w:p>
    <w:p w14:paraId="726E6337" w14:textId="77777777" w:rsidR="00B835C7" w:rsidRDefault="00B835C7" w:rsidP="00B835C7">
      <w:pPr>
        <w:pStyle w:val="Text"/>
      </w:pPr>
    </w:p>
    <w:p w14:paraId="35E40FD8" w14:textId="77777777" w:rsidR="00994066" w:rsidRPr="00B835C7" w:rsidRDefault="00994066" w:rsidP="00B835C7">
      <w:pPr>
        <w:pStyle w:val="Text"/>
      </w:pPr>
      <w:r w:rsidRPr="00B835C7">
        <w:t>Factors contributing to unexpected loss:</w:t>
      </w:r>
    </w:p>
    <w:p w14:paraId="0FE12A65" w14:textId="77777777" w:rsidR="00B835C7" w:rsidDel="006642E0" w:rsidRDefault="00B835C7" w:rsidP="00B835C7">
      <w:pPr>
        <w:pStyle w:val="Text"/>
        <w:rPr>
          <w:del w:id="9151" w:author="Aleksander Hansen" w:date="2013-02-17T00:10:00Z"/>
        </w:rPr>
      </w:pPr>
    </w:p>
    <w:p w14:paraId="41E7E07A" w14:textId="77777777" w:rsidR="006642E0" w:rsidRDefault="006642E0" w:rsidP="00B835C7">
      <w:pPr>
        <w:pStyle w:val="Text"/>
        <w:rPr>
          <w:ins w:id="9152" w:author="Aleksander Hansen" w:date="2013-02-17T00:10:00Z"/>
        </w:rPr>
      </w:pPr>
    </w:p>
    <w:p w14:paraId="09409462" w14:textId="77777777" w:rsidR="00994066" w:rsidDel="006642E0" w:rsidRDefault="00994066">
      <w:pPr>
        <w:pStyle w:val="Text"/>
        <w:numPr>
          <w:ilvl w:val="0"/>
          <w:numId w:val="39"/>
        </w:numPr>
        <w:rPr>
          <w:del w:id="9153" w:author="Aleksander Hansen" w:date="2013-02-17T00:10:00Z"/>
        </w:rPr>
        <w:pPrChange w:id="9154" w:author="Aleksander Hansen" w:date="2013-02-17T00:10:00Z">
          <w:pPr>
            <w:pStyle w:val="Text"/>
          </w:pPr>
        </w:pPrChange>
      </w:pPr>
      <w:r w:rsidRPr="00B835C7">
        <w:t>Uncertainty implies unanticipated losses</w:t>
      </w:r>
    </w:p>
    <w:p w14:paraId="79354B70" w14:textId="77777777" w:rsidR="006642E0" w:rsidRPr="00B835C7" w:rsidRDefault="006642E0">
      <w:pPr>
        <w:pStyle w:val="Text"/>
        <w:numPr>
          <w:ilvl w:val="0"/>
          <w:numId w:val="39"/>
        </w:numPr>
        <w:rPr>
          <w:ins w:id="9155" w:author="Aleksander Hansen" w:date="2013-02-17T00:10:00Z"/>
        </w:rPr>
        <w:pPrChange w:id="9156" w:author="Aleksander Hansen" w:date="2013-02-17T00:10:00Z">
          <w:pPr>
            <w:pStyle w:val="Text"/>
          </w:pPr>
        </w:pPrChange>
      </w:pPr>
    </w:p>
    <w:p w14:paraId="4C243072" w14:textId="77777777" w:rsidR="00B835C7" w:rsidDel="006642E0" w:rsidRDefault="00B835C7">
      <w:pPr>
        <w:pStyle w:val="Text"/>
        <w:numPr>
          <w:ilvl w:val="0"/>
          <w:numId w:val="39"/>
        </w:numPr>
        <w:rPr>
          <w:del w:id="9157" w:author="Aleksander Hansen" w:date="2013-02-17T00:10:00Z"/>
        </w:rPr>
        <w:pPrChange w:id="9158" w:author="Aleksander Hansen" w:date="2013-02-17T00:10:00Z">
          <w:pPr>
            <w:pStyle w:val="Text"/>
          </w:pPr>
        </w:pPrChange>
      </w:pPr>
    </w:p>
    <w:p w14:paraId="0D892EF3" w14:textId="77777777" w:rsidR="00994066" w:rsidRPr="00B835C7" w:rsidRDefault="00994066">
      <w:pPr>
        <w:pStyle w:val="Text"/>
        <w:numPr>
          <w:ilvl w:val="0"/>
          <w:numId w:val="39"/>
        </w:numPr>
        <w:pPrChange w:id="9159" w:author="Aleksander Hansen" w:date="2013-02-17T00:10:00Z">
          <w:pPr>
            <w:pStyle w:val="Text"/>
          </w:pPr>
        </w:pPrChange>
      </w:pPr>
      <w:r w:rsidRPr="00B835C7">
        <w:t>Market conditions (business cycle)</w:t>
      </w:r>
    </w:p>
    <w:p w14:paraId="23635165" w14:textId="77777777" w:rsidR="00B835C7" w:rsidRDefault="00B835C7" w:rsidP="00B835C7">
      <w:pPr>
        <w:pStyle w:val="Text"/>
      </w:pPr>
    </w:p>
    <w:p w14:paraId="62DACE5B" w14:textId="77777777" w:rsidR="00994066" w:rsidRPr="00B835C7" w:rsidRDefault="00994066" w:rsidP="00B835C7">
      <w:pPr>
        <w:pStyle w:val="Text"/>
      </w:pPr>
      <w:r w:rsidRPr="00B835C7">
        <w:t>Two primary sources of unanticipated risk: Default and Unexpected Credit Migration</w:t>
      </w:r>
    </w:p>
    <w:p w14:paraId="7F2B6E18" w14:textId="77777777" w:rsidR="00994066" w:rsidRPr="00B835C7" w:rsidRDefault="00994066" w:rsidP="00B835C7">
      <w:pPr>
        <w:pStyle w:val="Heading2"/>
      </w:pPr>
      <w:bookmarkStart w:id="9160" w:name="_Toc223340488"/>
      <w:r w:rsidRPr="00B835C7">
        <w:t>Define, calculate and interpret the unexpected loss of an asset.</w:t>
      </w:r>
      <w:bookmarkEnd w:id="9160"/>
    </w:p>
    <w:p w14:paraId="55F5EA5B" w14:textId="77777777" w:rsidR="00B835C7" w:rsidRDefault="00994066" w:rsidP="00B835C7">
      <w:pPr>
        <w:pStyle w:val="Text"/>
      </w:pPr>
      <w:r w:rsidRPr="00B835C7">
        <w:t xml:space="preserve">Unexpected loss (UL) = Standard Deviation of unconditional value of the asset at horizon. </w:t>
      </w:r>
    </w:p>
    <w:p w14:paraId="402B8448" w14:textId="562C9680" w:rsidR="00994066" w:rsidRPr="00B835C7" w:rsidRDefault="00994066" w:rsidP="00B835C7">
      <w:pPr>
        <w:pStyle w:val="Text"/>
      </w:pPr>
      <w:r w:rsidRPr="00B835C7">
        <w:t>Unexpected loss (UL) is given by:</w:t>
      </w:r>
    </w:p>
    <w:p w14:paraId="0796867E" w14:textId="77777777" w:rsidR="00B835C7" w:rsidRDefault="00B835C7" w:rsidP="00B835C7">
      <w:pPr>
        <w:pStyle w:val="Text"/>
      </w:pPr>
    </w:p>
    <w:p w14:paraId="607E97D8" w14:textId="655D513C" w:rsidR="00994066" w:rsidRPr="00B835C7" w:rsidRDefault="0051240F">
      <w:pPr>
        <w:pStyle w:val="Text"/>
        <w:jc w:val="center"/>
        <w:pPrChange w:id="9161" w:author="Aleksander Hansen" w:date="2013-02-17T00:09:00Z">
          <w:pPr>
            <w:pStyle w:val="Text"/>
          </w:pPr>
        </w:pPrChange>
      </w:pPr>
      <w:r>
        <w:pict w14:anchorId="4C26A4FA">
          <v:shape id="_x0000_i1146" type="#_x0000_t75" style="width:245.1pt;height:29.1pt">
            <v:imagedata r:id="rId244" o:title=""/>
          </v:shape>
        </w:pict>
      </w:r>
    </w:p>
    <w:p w14:paraId="34B24905" w14:textId="77777777" w:rsidR="00B835C7" w:rsidRDefault="00B835C7" w:rsidP="00DB35B4">
      <w:pPr>
        <w:pStyle w:val="Text"/>
      </w:pPr>
    </w:p>
    <w:p w14:paraId="73942390" w14:textId="77777777" w:rsidR="00994066" w:rsidRPr="00637269" w:rsidRDefault="00994066" w:rsidP="00DB35B4">
      <w:pPr>
        <w:pStyle w:val="Text"/>
      </w:pPr>
      <w:r w:rsidRPr="00637269">
        <w:t>Where the variance of the default frequency (EDF) is given by:</w:t>
      </w:r>
    </w:p>
    <w:p w14:paraId="36A815F7" w14:textId="77777777" w:rsidR="00B835C7" w:rsidRDefault="00B835C7" w:rsidP="00DB35B4">
      <w:pPr>
        <w:pStyle w:val="Text"/>
      </w:pPr>
    </w:p>
    <w:p w14:paraId="1525534F" w14:textId="50F51617" w:rsidR="00994066" w:rsidRPr="00637269" w:rsidRDefault="0051240F">
      <w:pPr>
        <w:pStyle w:val="Text"/>
        <w:jc w:val="center"/>
        <w:pPrChange w:id="9162" w:author="Aleksander Hansen" w:date="2013-02-17T00:09:00Z">
          <w:pPr>
            <w:pStyle w:val="Text"/>
          </w:pPr>
        </w:pPrChange>
      </w:pPr>
      <w:r>
        <w:pict w14:anchorId="0193F54C">
          <v:shape id="_x0000_i1147" type="#_x0000_t75" style="width:175.55pt;height:26.7pt">
            <v:imagedata r:id="rId245" o:title=""/>
          </v:shape>
        </w:pict>
      </w:r>
    </w:p>
    <w:p w14:paraId="695F73B4" w14:textId="77777777" w:rsidR="00B835C7" w:rsidRDefault="00B835C7" w:rsidP="00DB35B4">
      <w:pPr>
        <w:pStyle w:val="Text"/>
      </w:pPr>
    </w:p>
    <w:p w14:paraId="53F9CB40" w14:textId="26914A8F" w:rsidR="00994066" w:rsidRDefault="00994066" w:rsidP="00DB35B4">
      <w:pPr>
        <w:pStyle w:val="Text"/>
      </w:pPr>
      <w:r w:rsidRPr="00637269">
        <w:t xml:space="preserve">Note: the variance of loss given default (LGD), unlike the variance of EDF, is non-trivial. </w:t>
      </w:r>
      <w:ins w:id="9163" w:author="Aleksander Hansen" w:date="2013-02-22T16:42:00Z">
        <w:r w:rsidR="005A4962">
          <w:t xml:space="preserve">You are not expected to know how to calculate the variance of LGD. </w:t>
        </w:r>
      </w:ins>
      <w:r w:rsidRPr="00637269">
        <w:t>Unexpected loss (UL) is average loss bank can expect (to lose on its asset) over the specified horizon. From Ong’s Table 5.1 (calculation of unexpected loss):</w:t>
      </w:r>
    </w:p>
    <w:p w14:paraId="1D5D6564" w14:textId="77777777" w:rsidR="00B835C7" w:rsidRPr="00637269" w:rsidRDefault="00B835C7" w:rsidP="00DB35B4">
      <w:pPr>
        <w:pStyle w:val="Text"/>
      </w:pPr>
    </w:p>
    <w:tbl>
      <w:tblPr>
        <w:tblW w:w="7667" w:type="dxa"/>
        <w:tblCellMar>
          <w:left w:w="0" w:type="dxa"/>
          <w:right w:w="0" w:type="dxa"/>
        </w:tblCellMar>
        <w:tblLook w:val="04A0" w:firstRow="1" w:lastRow="0" w:firstColumn="1" w:lastColumn="0" w:noHBand="0" w:noVBand="1"/>
        <w:tblPrChange w:id="9164" w:author="Aleksander Hansen" w:date="2013-02-17T00:09:00Z">
          <w:tblPr>
            <w:tblW w:w="7667" w:type="dxa"/>
            <w:tblCellMar>
              <w:left w:w="0" w:type="dxa"/>
              <w:right w:w="0" w:type="dxa"/>
            </w:tblCellMar>
            <w:tblLook w:val="04A0" w:firstRow="1" w:lastRow="0" w:firstColumn="1" w:lastColumn="0" w:noHBand="0" w:noVBand="1"/>
          </w:tblPr>
        </w:tblPrChange>
      </w:tblPr>
      <w:tblGrid>
        <w:gridCol w:w="3380"/>
        <w:gridCol w:w="1249"/>
        <w:gridCol w:w="698"/>
        <w:gridCol w:w="1080"/>
        <w:gridCol w:w="1260"/>
        <w:tblGridChange w:id="9165">
          <w:tblGrid>
            <w:gridCol w:w="170"/>
            <w:gridCol w:w="3210"/>
            <w:gridCol w:w="170"/>
            <w:gridCol w:w="1079"/>
            <w:gridCol w:w="170"/>
            <w:gridCol w:w="528"/>
            <w:gridCol w:w="170"/>
            <w:gridCol w:w="1080"/>
            <w:gridCol w:w="1260"/>
          </w:tblGrid>
        </w:tblGridChange>
      </w:tblGrid>
      <w:tr w:rsidR="00994066" w:rsidRPr="00815F27" w14:paraId="77C01B63" w14:textId="77777777" w:rsidTr="005D1A49">
        <w:trPr>
          <w:trPrChange w:id="9166" w:author="Aleksander Hansen" w:date="2013-02-17T00:09:00Z">
            <w:trPr>
              <w:gridBefore w:val="1"/>
            </w:trPr>
          </w:trPrChange>
        </w:trPr>
        <w:tc>
          <w:tcPr>
            <w:tcW w:w="3380" w:type="dxa"/>
            <w:tcBorders>
              <w:top w:val="nil"/>
              <w:left w:val="nil"/>
              <w:bottom w:val="single" w:sz="4" w:space="0" w:color="auto"/>
              <w:right w:val="nil"/>
            </w:tcBorders>
            <w:shd w:val="clear" w:color="auto" w:fill="A2B593"/>
            <w:noWrap/>
            <w:tcMar>
              <w:top w:w="17" w:type="dxa"/>
              <w:left w:w="17" w:type="dxa"/>
              <w:bottom w:w="0" w:type="dxa"/>
              <w:right w:w="17" w:type="dxa"/>
            </w:tcMar>
            <w:vAlign w:val="bottom"/>
            <w:hideMark/>
            <w:tcPrChange w:id="9167" w:author="Aleksander Hansen" w:date="2013-02-17T00:09:00Z">
              <w:tcPr>
                <w:tcW w:w="3380" w:type="dxa"/>
                <w:gridSpan w:val="2"/>
                <w:tcBorders>
                  <w:top w:val="nil"/>
                  <w:left w:val="nil"/>
                  <w:bottom w:val="single" w:sz="4" w:space="0" w:color="auto"/>
                  <w:right w:val="nil"/>
                </w:tcBorders>
                <w:shd w:val="clear" w:color="auto" w:fill="auto"/>
                <w:noWrap/>
                <w:tcMar>
                  <w:top w:w="17" w:type="dxa"/>
                  <w:left w:w="17" w:type="dxa"/>
                  <w:bottom w:w="0" w:type="dxa"/>
                  <w:right w:w="17" w:type="dxa"/>
                </w:tcMar>
                <w:vAlign w:val="bottom"/>
                <w:hideMark/>
              </w:tcPr>
            </w:tcPrChange>
          </w:tcPr>
          <w:p w14:paraId="30F73004" w14:textId="77777777" w:rsidR="00994066" w:rsidRPr="00815F27" w:rsidRDefault="00994066" w:rsidP="00B835C7">
            <w:pPr>
              <w:pStyle w:val="Text"/>
            </w:pPr>
            <w:r w:rsidRPr="00815F27">
              <w:t>Unexpected Loss:</w:t>
            </w:r>
          </w:p>
        </w:tc>
        <w:tc>
          <w:tcPr>
            <w:tcW w:w="1249" w:type="dxa"/>
            <w:tcBorders>
              <w:top w:val="nil"/>
              <w:left w:val="nil"/>
              <w:bottom w:val="single" w:sz="4" w:space="0" w:color="auto"/>
              <w:right w:val="nil"/>
            </w:tcBorders>
            <w:shd w:val="clear" w:color="auto" w:fill="A2B593"/>
            <w:noWrap/>
            <w:tcMar>
              <w:top w:w="17" w:type="dxa"/>
              <w:left w:w="17" w:type="dxa"/>
              <w:bottom w:w="0" w:type="dxa"/>
              <w:right w:w="17" w:type="dxa"/>
            </w:tcMar>
            <w:vAlign w:val="bottom"/>
            <w:hideMark/>
            <w:tcPrChange w:id="9168" w:author="Aleksander Hansen" w:date="2013-02-17T00:09:00Z">
              <w:tcPr>
                <w:tcW w:w="1249" w:type="dxa"/>
                <w:gridSpan w:val="2"/>
                <w:tcBorders>
                  <w:top w:val="nil"/>
                  <w:left w:val="nil"/>
                  <w:bottom w:val="single" w:sz="4" w:space="0" w:color="auto"/>
                  <w:right w:val="nil"/>
                </w:tcBorders>
                <w:shd w:val="clear" w:color="auto" w:fill="auto"/>
                <w:noWrap/>
                <w:tcMar>
                  <w:top w:w="17" w:type="dxa"/>
                  <w:left w:w="17" w:type="dxa"/>
                  <w:bottom w:w="0" w:type="dxa"/>
                  <w:right w:w="17" w:type="dxa"/>
                </w:tcMar>
                <w:vAlign w:val="bottom"/>
                <w:hideMark/>
              </w:tcPr>
            </w:tcPrChange>
          </w:tcPr>
          <w:p w14:paraId="15F9D429" w14:textId="77777777" w:rsidR="00994066" w:rsidRPr="00815F27" w:rsidRDefault="00994066" w:rsidP="00B835C7">
            <w:pPr>
              <w:pStyle w:val="Text"/>
            </w:pPr>
            <w:r w:rsidRPr="00815F27">
              <w:t> </w:t>
            </w:r>
          </w:p>
        </w:tc>
        <w:tc>
          <w:tcPr>
            <w:tcW w:w="698" w:type="dxa"/>
            <w:shd w:val="clear" w:color="auto" w:fill="auto"/>
            <w:tcPrChange w:id="9169" w:author="Aleksander Hansen" w:date="2013-02-17T00:09:00Z">
              <w:tcPr>
                <w:tcW w:w="698" w:type="dxa"/>
                <w:gridSpan w:val="2"/>
                <w:shd w:val="clear" w:color="auto" w:fill="auto"/>
              </w:tcPr>
            </w:tcPrChange>
          </w:tcPr>
          <w:p w14:paraId="2C4CE00B" w14:textId="77777777" w:rsidR="00994066" w:rsidRPr="00815F27" w:rsidRDefault="00994066" w:rsidP="00B835C7">
            <w:pPr>
              <w:pStyle w:val="Text"/>
              <w:rPr>
                <w:rStyle w:val="Strong"/>
              </w:rPr>
            </w:pPr>
          </w:p>
        </w:tc>
        <w:tc>
          <w:tcPr>
            <w:tcW w:w="1080" w:type="dxa"/>
            <w:shd w:val="clear" w:color="auto" w:fill="A2B593"/>
            <w:vAlign w:val="bottom"/>
            <w:tcPrChange w:id="9170" w:author="Aleksander Hansen" w:date="2013-02-17T00:09:00Z">
              <w:tcPr>
                <w:tcW w:w="1080" w:type="dxa"/>
                <w:shd w:val="clear" w:color="auto" w:fill="FBD4B4" w:themeFill="accent6" w:themeFillTint="66"/>
                <w:vAlign w:val="bottom"/>
              </w:tcPr>
            </w:tcPrChange>
          </w:tcPr>
          <w:p w14:paraId="1C3BD3D9" w14:textId="77777777" w:rsidR="00994066" w:rsidRPr="00815F27" w:rsidRDefault="00994066" w:rsidP="00B835C7">
            <w:pPr>
              <w:pStyle w:val="Text"/>
              <w:rPr>
                <w:rStyle w:val="Strong"/>
              </w:rPr>
            </w:pPr>
            <w:r w:rsidRPr="00815F27">
              <w:t>Rating</w:t>
            </w:r>
          </w:p>
        </w:tc>
        <w:tc>
          <w:tcPr>
            <w:tcW w:w="1260" w:type="dxa"/>
            <w:shd w:val="clear" w:color="auto" w:fill="A2B593"/>
            <w:vAlign w:val="bottom"/>
            <w:tcPrChange w:id="9171" w:author="Aleksander Hansen" w:date="2013-02-17T00:09:00Z">
              <w:tcPr>
                <w:tcW w:w="1260" w:type="dxa"/>
                <w:shd w:val="clear" w:color="auto" w:fill="FBD4B4" w:themeFill="accent6" w:themeFillTint="66"/>
                <w:vAlign w:val="bottom"/>
              </w:tcPr>
            </w:tcPrChange>
          </w:tcPr>
          <w:p w14:paraId="3E3AFB1B" w14:textId="77777777" w:rsidR="00994066" w:rsidRPr="00815F27" w:rsidRDefault="00994066" w:rsidP="00B835C7">
            <w:pPr>
              <w:pStyle w:val="Text"/>
              <w:rPr>
                <w:rStyle w:val="Strong"/>
              </w:rPr>
            </w:pPr>
            <w:r w:rsidRPr="00815F27">
              <w:t>UGD</w:t>
            </w:r>
          </w:p>
        </w:tc>
      </w:tr>
      <w:tr w:rsidR="00994066" w:rsidRPr="00815F27" w14:paraId="35E57A5C" w14:textId="77777777" w:rsidTr="005D1A49">
        <w:trPr>
          <w:trPrChange w:id="9172" w:author="Aleksander Hansen" w:date="2013-02-17T00:09:00Z">
            <w:trPr>
              <w:gridBefore w:val="1"/>
            </w:trPr>
          </w:trPrChange>
        </w:trPr>
        <w:tc>
          <w:tcPr>
            <w:tcW w:w="0" w:type="auto"/>
            <w:tcBorders>
              <w:top w:val="single" w:sz="4" w:space="0" w:color="auto"/>
              <w:left w:val="nil"/>
              <w:bottom w:val="nil"/>
              <w:right w:val="nil"/>
            </w:tcBorders>
            <w:shd w:val="clear" w:color="auto" w:fill="auto"/>
            <w:noWrap/>
            <w:tcMar>
              <w:top w:w="17" w:type="dxa"/>
              <w:left w:w="17" w:type="dxa"/>
              <w:bottom w:w="0" w:type="dxa"/>
              <w:right w:w="17" w:type="dxa"/>
            </w:tcMar>
            <w:vAlign w:val="bottom"/>
            <w:hideMark/>
            <w:tcPrChange w:id="9173"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FE7AA57" w14:textId="77777777" w:rsidR="00994066" w:rsidRPr="00815F27" w:rsidRDefault="00994066" w:rsidP="00B835C7">
            <w:pPr>
              <w:pStyle w:val="Text"/>
            </w:pPr>
            <w:r w:rsidRPr="00815F27">
              <w:t>Commitment (COM)</w:t>
            </w:r>
          </w:p>
        </w:tc>
        <w:tc>
          <w:tcPr>
            <w:tcW w:w="0" w:type="auto"/>
            <w:tcBorders>
              <w:top w:val="single" w:sz="4" w:space="0" w:color="auto"/>
              <w:left w:val="nil"/>
              <w:bottom w:val="nil"/>
              <w:right w:val="nil"/>
            </w:tcBorders>
            <w:shd w:val="clear" w:color="auto" w:fill="auto"/>
            <w:noWrap/>
            <w:tcMar>
              <w:top w:w="17" w:type="dxa"/>
              <w:left w:w="17" w:type="dxa"/>
              <w:bottom w:w="0" w:type="dxa"/>
              <w:right w:w="17" w:type="dxa"/>
            </w:tcMar>
            <w:vAlign w:val="bottom"/>
            <w:hideMark/>
            <w:tcPrChange w:id="9174" w:author="Aleksander Hansen" w:date="2013-02-17T00:09:00Z">
              <w:tcPr>
                <w:tcW w:w="0" w:type="auto"/>
                <w:gridSpan w:val="2"/>
                <w:tcBorders>
                  <w:top w:val="nil"/>
                  <w:left w:val="nil"/>
                  <w:bottom w:val="nil"/>
                  <w:right w:val="nil"/>
                </w:tcBorders>
                <w:shd w:val="clear" w:color="000000" w:fill="FFFF00"/>
                <w:noWrap/>
                <w:tcMar>
                  <w:top w:w="17" w:type="dxa"/>
                  <w:left w:w="17" w:type="dxa"/>
                  <w:bottom w:w="0" w:type="dxa"/>
                  <w:right w:w="17" w:type="dxa"/>
                </w:tcMar>
                <w:vAlign w:val="bottom"/>
                <w:hideMark/>
              </w:tcPr>
            </w:tcPrChange>
          </w:tcPr>
          <w:p w14:paraId="157E8B5F" w14:textId="77777777" w:rsidR="00994066" w:rsidRPr="00815F27" w:rsidRDefault="00994066" w:rsidP="00B835C7">
            <w:pPr>
              <w:pStyle w:val="Text"/>
            </w:pPr>
            <w:r w:rsidRPr="00815F27">
              <w:t>$10,000,000</w:t>
            </w:r>
          </w:p>
        </w:tc>
        <w:tc>
          <w:tcPr>
            <w:tcW w:w="698" w:type="dxa"/>
            <w:shd w:val="clear" w:color="auto" w:fill="auto"/>
            <w:tcPrChange w:id="9175" w:author="Aleksander Hansen" w:date="2013-02-17T00:09:00Z">
              <w:tcPr>
                <w:tcW w:w="698" w:type="dxa"/>
                <w:gridSpan w:val="2"/>
                <w:shd w:val="clear" w:color="auto" w:fill="auto"/>
              </w:tcPr>
            </w:tcPrChange>
          </w:tcPr>
          <w:p w14:paraId="32B58518" w14:textId="77777777" w:rsidR="00994066" w:rsidRPr="00815F27" w:rsidRDefault="00994066" w:rsidP="00B835C7">
            <w:pPr>
              <w:pStyle w:val="Text"/>
            </w:pPr>
          </w:p>
        </w:tc>
        <w:tc>
          <w:tcPr>
            <w:tcW w:w="1080" w:type="dxa"/>
            <w:shd w:val="clear" w:color="auto" w:fill="auto"/>
            <w:vAlign w:val="bottom"/>
            <w:tcPrChange w:id="9176" w:author="Aleksander Hansen" w:date="2013-02-17T00:09:00Z">
              <w:tcPr>
                <w:tcW w:w="1080" w:type="dxa"/>
                <w:shd w:val="clear" w:color="auto" w:fill="FBD4B4" w:themeFill="accent6" w:themeFillTint="66"/>
                <w:vAlign w:val="bottom"/>
              </w:tcPr>
            </w:tcPrChange>
          </w:tcPr>
          <w:p w14:paraId="78BFAB6D" w14:textId="77777777" w:rsidR="00994066" w:rsidRPr="00815F27" w:rsidRDefault="00994066" w:rsidP="00B835C7">
            <w:pPr>
              <w:pStyle w:val="Text"/>
            </w:pPr>
            <w:r w:rsidRPr="00815F27">
              <w:t>AAA</w:t>
            </w:r>
          </w:p>
        </w:tc>
        <w:tc>
          <w:tcPr>
            <w:tcW w:w="1260" w:type="dxa"/>
            <w:shd w:val="clear" w:color="auto" w:fill="auto"/>
            <w:vAlign w:val="bottom"/>
            <w:tcPrChange w:id="9177" w:author="Aleksander Hansen" w:date="2013-02-17T00:09:00Z">
              <w:tcPr>
                <w:tcW w:w="1260" w:type="dxa"/>
                <w:shd w:val="clear" w:color="auto" w:fill="FBD4B4" w:themeFill="accent6" w:themeFillTint="66"/>
                <w:vAlign w:val="bottom"/>
              </w:tcPr>
            </w:tcPrChange>
          </w:tcPr>
          <w:p w14:paraId="6C208043" w14:textId="77777777" w:rsidR="00994066" w:rsidRPr="00815F27" w:rsidRDefault="00994066" w:rsidP="00B835C7">
            <w:pPr>
              <w:pStyle w:val="Text"/>
            </w:pPr>
            <w:r w:rsidRPr="00815F27">
              <w:t>69%</w:t>
            </w:r>
          </w:p>
        </w:tc>
      </w:tr>
      <w:tr w:rsidR="00994066" w:rsidRPr="00815F27" w14:paraId="1CE9A15E" w14:textId="77777777" w:rsidTr="005D1A49">
        <w:trPr>
          <w:trPrChange w:id="9178" w:author="Aleksander Hansen" w:date="2013-02-17T00:09:00Z">
            <w:trPr>
              <w:gridBefore w:val="1"/>
            </w:trPr>
          </w:trPrChange>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179"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3F93E42D" w14:textId="77777777" w:rsidR="00994066" w:rsidRPr="00815F27" w:rsidRDefault="00994066" w:rsidP="00B835C7">
            <w:pPr>
              <w:pStyle w:val="Text"/>
            </w:pPr>
            <w:r w:rsidRPr="00815F27">
              <w:t>Outstanding (OS)</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180" w:author="Aleksander Hansen" w:date="2013-02-17T00:09:00Z">
              <w:tcPr>
                <w:tcW w:w="0" w:type="auto"/>
                <w:gridSpan w:val="2"/>
                <w:tcBorders>
                  <w:top w:val="nil"/>
                  <w:left w:val="nil"/>
                  <w:bottom w:val="nil"/>
                  <w:right w:val="nil"/>
                </w:tcBorders>
                <w:shd w:val="clear" w:color="000000" w:fill="FFFF00"/>
                <w:noWrap/>
                <w:tcMar>
                  <w:top w:w="17" w:type="dxa"/>
                  <w:left w:w="17" w:type="dxa"/>
                  <w:bottom w:w="0" w:type="dxa"/>
                  <w:right w:w="17" w:type="dxa"/>
                </w:tcMar>
                <w:vAlign w:val="bottom"/>
                <w:hideMark/>
              </w:tcPr>
            </w:tcPrChange>
          </w:tcPr>
          <w:p w14:paraId="27A57A80" w14:textId="77777777" w:rsidR="00994066" w:rsidRPr="00815F27" w:rsidRDefault="00994066" w:rsidP="00B835C7">
            <w:pPr>
              <w:pStyle w:val="Text"/>
            </w:pPr>
            <w:r w:rsidRPr="00815F27">
              <w:t>$5,000,000</w:t>
            </w:r>
          </w:p>
        </w:tc>
        <w:tc>
          <w:tcPr>
            <w:tcW w:w="698" w:type="dxa"/>
            <w:shd w:val="clear" w:color="auto" w:fill="auto"/>
            <w:tcPrChange w:id="9181" w:author="Aleksander Hansen" w:date="2013-02-17T00:09:00Z">
              <w:tcPr>
                <w:tcW w:w="698" w:type="dxa"/>
                <w:gridSpan w:val="2"/>
                <w:shd w:val="clear" w:color="auto" w:fill="auto"/>
              </w:tcPr>
            </w:tcPrChange>
          </w:tcPr>
          <w:p w14:paraId="12594669" w14:textId="77777777" w:rsidR="00994066" w:rsidRPr="00815F27" w:rsidRDefault="00994066" w:rsidP="00B835C7">
            <w:pPr>
              <w:pStyle w:val="Text"/>
            </w:pPr>
          </w:p>
        </w:tc>
        <w:tc>
          <w:tcPr>
            <w:tcW w:w="1080" w:type="dxa"/>
            <w:shd w:val="clear" w:color="auto" w:fill="auto"/>
            <w:vAlign w:val="bottom"/>
            <w:tcPrChange w:id="9182" w:author="Aleksander Hansen" w:date="2013-02-17T00:09:00Z">
              <w:tcPr>
                <w:tcW w:w="1080" w:type="dxa"/>
                <w:shd w:val="clear" w:color="auto" w:fill="FBD4B4" w:themeFill="accent6" w:themeFillTint="66"/>
                <w:vAlign w:val="bottom"/>
              </w:tcPr>
            </w:tcPrChange>
          </w:tcPr>
          <w:p w14:paraId="05EEEFAF" w14:textId="77777777" w:rsidR="00994066" w:rsidRPr="00815F27" w:rsidRDefault="00994066" w:rsidP="00B835C7">
            <w:pPr>
              <w:pStyle w:val="Text"/>
            </w:pPr>
            <w:r w:rsidRPr="00815F27">
              <w:t>AA</w:t>
            </w:r>
          </w:p>
        </w:tc>
        <w:tc>
          <w:tcPr>
            <w:tcW w:w="1260" w:type="dxa"/>
            <w:shd w:val="clear" w:color="auto" w:fill="auto"/>
            <w:vAlign w:val="bottom"/>
            <w:tcPrChange w:id="9183" w:author="Aleksander Hansen" w:date="2013-02-17T00:09:00Z">
              <w:tcPr>
                <w:tcW w:w="1260" w:type="dxa"/>
                <w:shd w:val="clear" w:color="auto" w:fill="FBD4B4" w:themeFill="accent6" w:themeFillTint="66"/>
                <w:vAlign w:val="bottom"/>
              </w:tcPr>
            </w:tcPrChange>
          </w:tcPr>
          <w:p w14:paraId="3A6DAF44" w14:textId="77777777" w:rsidR="00994066" w:rsidRPr="00815F27" w:rsidRDefault="00994066" w:rsidP="00B835C7">
            <w:pPr>
              <w:pStyle w:val="Text"/>
            </w:pPr>
            <w:r w:rsidRPr="00815F27">
              <w:t>73%</w:t>
            </w:r>
          </w:p>
        </w:tc>
      </w:tr>
      <w:tr w:rsidR="00994066" w:rsidRPr="00815F27" w14:paraId="70FDA2B2" w14:textId="77777777" w:rsidTr="005D1A49">
        <w:trPr>
          <w:trPrChange w:id="9184" w:author="Aleksander Hansen" w:date="2013-02-17T00:09:00Z">
            <w:trPr>
              <w:gridBefore w:val="1"/>
            </w:trPr>
          </w:trPrChange>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185"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9E04892" w14:textId="77777777" w:rsidR="00994066" w:rsidRPr="00815F27" w:rsidRDefault="00994066" w:rsidP="00B835C7">
            <w:pPr>
              <w:pStyle w:val="Text"/>
            </w:pPr>
            <w:r w:rsidRPr="00815F27">
              <w:t>Unused commitment</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186"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3C4CF66F" w14:textId="77777777" w:rsidR="00994066" w:rsidRPr="00815F27" w:rsidRDefault="00994066" w:rsidP="00B835C7">
            <w:pPr>
              <w:pStyle w:val="Text"/>
            </w:pPr>
            <w:r w:rsidRPr="00815F27">
              <w:t>$5,000,000</w:t>
            </w:r>
          </w:p>
        </w:tc>
        <w:tc>
          <w:tcPr>
            <w:tcW w:w="698" w:type="dxa"/>
            <w:shd w:val="clear" w:color="auto" w:fill="auto"/>
            <w:tcPrChange w:id="9187" w:author="Aleksander Hansen" w:date="2013-02-17T00:09:00Z">
              <w:tcPr>
                <w:tcW w:w="698" w:type="dxa"/>
                <w:gridSpan w:val="2"/>
                <w:shd w:val="clear" w:color="auto" w:fill="auto"/>
              </w:tcPr>
            </w:tcPrChange>
          </w:tcPr>
          <w:p w14:paraId="6F96E1A7" w14:textId="77777777" w:rsidR="00994066" w:rsidRPr="00815F27" w:rsidRDefault="00994066" w:rsidP="00B835C7">
            <w:pPr>
              <w:pStyle w:val="Text"/>
            </w:pPr>
          </w:p>
        </w:tc>
        <w:tc>
          <w:tcPr>
            <w:tcW w:w="1080" w:type="dxa"/>
            <w:shd w:val="clear" w:color="auto" w:fill="auto"/>
            <w:vAlign w:val="bottom"/>
            <w:tcPrChange w:id="9188" w:author="Aleksander Hansen" w:date="2013-02-17T00:09:00Z">
              <w:tcPr>
                <w:tcW w:w="1080" w:type="dxa"/>
                <w:shd w:val="clear" w:color="auto" w:fill="FBD4B4" w:themeFill="accent6" w:themeFillTint="66"/>
                <w:vAlign w:val="bottom"/>
              </w:tcPr>
            </w:tcPrChange>
          </w:tcPr>
          <w:p w14:paraId="0A5BC200" w14:textId="77777777" w:rsidR="00994066" w:rsidRPr="00815F27" w:rsidRDefault="00994066" w:rsidP="00B835C7">
            <w:pPr>
              <w:pStyle w:val="Text"/>
            </w:pPr>
            <w:r w:rsidRPr="00815F27">
              <w:t>A</w:t>
            </w:r>
          </w:p>
        </w:tc>
        <w:tc>
          <w:tcPr>
            <w:tcW w:w="1260" w:type="dxa"/>
            <w:shd w:val="clear" w:color="auto" w:fill="auto"/>
            <w:vAlign w:val="bottom"/>
            <w:tcPrChange w:id="9189" w:author="Aleksander Hansen" w:date="2013-02-17T00:09:00Z">
              <w:tcPr>
                <w:tcW w:w="1260" w:type="dxa"/>
                <w:shd w:val="clear" w:color="auto" w:fill="FBD4B4" w:themeFill="accent6" w:themeFillTint="66"/>
                <w:vAlign w:val="bottom"/>
              </w:tcPr>
            </w:tcPrChange>
          </w:tcPr>
          <w:p w14:paraId="7D2E36EA" w14:textId="77777777" w:rsidR="00994066" w:rsidRPr="00815F27" w:rsidRDefault="00994066" w:rsidP="00B835C7">
            <w:pPr>
              <w:pStyle w:val="Text"/>
            </w:pPr>
            <w:r w:rsidRPr="00815F27">
              <w:t>71%</w:t>
            </w:r>
          </w:p>
        </w:tc>
      </w:tr>
      <w:tr w:rsidR="00994066" w:rsidRPr="00815F27" w14:paraId="1E1A8219" w14:textId="77777777" w:rsidTr="005D1A49">
        <w:trPr>
          <w:trPrChange w:id="9190" w:author="Aleksander Hansen" w:date="2013-02-17T00:09:00Z">
            <w:trPr>
              <w:gridBefore w:val="1"/>
            </w:trPr>
          </w:trPrChange>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191"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D5771E3" w14:textId="77777777" w:rsidR="00994066" w:rsidRPr="00815F27" w:rsidRDefault="00994066" w:rsidP="00B835C7">
            <w:pPr>
              <w:pStyle w:val="Text"/>
            </w:pPr>
            <w:r w:rsidRPr="00815F27">
              <w:t>Rating equivalent</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192" w:author="Aleksander Hansen" w:date="2013-02-17T00:09:00Z">
              <w:tcPr>
                <w:tcW w:w="0" w:type="auto"/>
                <w:gridSpan w:val="2"/>
                <w:tcBorders>
                  <w:top w:val="nil"/>
                  <w:left w:val="nil"/>
                  <w:bottom w:val="nil"/>
                  <w:right w:val="nil"/>
                </w:tcBorders>
                <w:shd w:val="clear" w:color="000000" w:fill="FFFF00"/>
                <w:noWrap/>
                <w:tcMar>
                  <w:top w:w="17" w:type="dxa"/>
                  <w:left w:w="17" w:type="dxa"/>
                  <w:bottom w:w="0" w:type="dxa"/>
                  <w:right w:w="17" w:type="dxa"/>
                </w:tcMar>
                <w:vAlign w:val="bottom"/>
                <w:hideMark/>
              </w:tcPr>
            </w:tcPrChange>
          </w:tcPr>
          <w:p w14:paraId="2EB8E89C" w14:textId="77777777" w:rsidR="00994066" w:rsidRPr="00815F27" w:rsidRDefault="00994066" w:rsidP="00B835C7">
            <w:pPr>
              <w:pStyle w:val="Text"/>
            </w:pPr>
            <w:r w:rsidRPr="00815F27">
              <w:t>BBB</w:t>
            </w:r>
          </w:p>
        </w:tc>
        <w:tc>
          <w:tcPr>
            <w:tcW w:w="698" w:type="dxa"/>
            <w:shd w:val="clear" w:color="auto" w:fill="auto"/>
            <w:tcPrChange w:id="9193" w:author="Aleksander Hansen" w:date="2013-02-17T00:09:00Z">
              <w:tcPr>
                <w:tcW w:w="698" w:type="dxa"/>
                <w:gridSpan w:val="2"/>
                <w:shd w:val="clear" w:color="auto" w:fill="auto"/>
              </w:tcPr>
            </w:tcPrChange>
          </w:tcPr>
          <w:p w14:paraId="06C065AB" w14:textId="77777777" w:rsidR="00994066" w:rsidRPr="00815F27" w:rsidRDefault="00994066" w:rsidP="00B835C7">
            <w:pPr>
              <w:pStyle w:val="Text"/>
            </w:pPr>
          </w:p>
        </w:tc>
        <w:tc>
          <w:tcPr>
            <w:tcW w:w="1080" w:type="dxa"/>
            <w:shd w:val="clear" w:color="auto" w:fill="auto"/>
            <w:vAlign w:val="bottom"/>
            <w:tcPrChange w:id="9194" w:author="Aleksander Hansen" w:date="2013-02-17T00:09:00Z">
              <w:tcPr>
                <w:tcW w:w="1080" w:type="dxa"/>
                <w:shd w:val="clear" w:color="auto" w:fill="FBD4B4" w:themeFill="accent6" w:themeFillTint="66"/>
                <w:vAlign w:val="bottom"/>
              </w:tcPr>
            </w:tcPrChange>
          </w:tcPr>
          <w:p w14:paraId="1E08FF0E" w14:textId="77777777" w:rsidR="00994066" w:rsidRPr="00815F27" w:rsidRDefault="00994066" w:rsidP="00B835C7">
            <w:pPr>
              <w:pStyle w:val="Text"/>
            </w:pPr>
            <w:r w:rsidRPr="00815F27">
              <w:t>BBB</w:t>
            </w:r>
          </w:p>
        </w:tc>
        <w:tc>
          <w:tcPr>
            <w:tcW w:w="1260" w:type="dxa"/>
            <w:shd w:val="clear" w:color="auto" w:fill="auto"/>
            <w:vAlign w:val="bottom"/>
            <w:tcPrChange w:id="9195" w:author="Aleksander Hansen" w:date="2013-02-17T00:09:00Z">
              <w:tcPr>
                <w:tcW w:w="1260" w:type="dxa"/>
                <w:shd w:val="clear" w:color="auto" w:fill="FBD4B4" w:themeFill="accent6" w:themeFillTint="66"/>
                <w:vAlign w:val="bottom"/>
              </w:tcPr>
            </w:tcPrChange>
          </w:tcPr>
          <w:p w14:paraId="5A2D7CD3" w14:textId="77777777" w:rsidR="00994066" w:rsidRPr="00815F27" w:rsidRDefault="00994066" w:rsidP="00B835C7">
            <w:pPr>
              <w:pStyle w:val="Text"/>
            </w:pPr>
            <w:r w:rsidRPr="00815F27">
              <w:t>65%</w:t>
            </w:r>
          </w:p>
        </w:tc>
      </w:tr>
      <w:tr w:rsidR="00994066" w:rsidRPr="00815F27" w14:paraId="063AA3D0" w14:textId="77777777" w:rsidTr="005D1A49">
        <w:trPr>
          <w:trPrChange w:id="9196" w:author="Aleksander Hansen" w:date="2013-02-17T00:09:00Z">
            <w:trPr>
              <w:gridBefore w:val="1"/>
            </w:trPr>
          </w:trPrChange>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197"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9FDAB95" w14:textId="77777777" w:rsidR="00994066" w:rsidRPr="00815F27" w:rsidRDefault="00994066" w:rsidP="00B835C7">
            <w:pPr>
              <w:pStyle w:val="Text"/>
            </w:pPr>
            <w:r w:rsidRPr="00815F27">
              <w:t>UGD</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198"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3AC5D4E" w14:textId="77777777" w:rsidR="00994066" w:rsidRPr="00815F27" w:rsidRDefault="00994066" w:rsidP="00B835C7">
            <w:pPr>
              <w:pStyle w:val="Text"/>
            </w:pPr>
            <w:r w:rsidRPr="00815F27">
              <w:t>65%</w:t>
            </w:r>
          </w:p>
        </w:tc>
        <w:tc>
          <w:tcPr>
            <w:tcW w:w="698" w:type="dxa"/>
            <w:shd w:val="clear" w:color="auto" w:fill="auto"/>
            <w:tcPrChange w:id="9199" w:author="Aleksander Hansen" w:date="2013-02-17T00:09:00Z">
              <w:tcPr>
                <w:tcW w:w="698" w:type="dxa"/>
                <w:gridSpan w:val="2"/>
                <w:shd w:val="clear" w:color="auto" w:fill="auto"/>
              </w:tcPr>
            </w:tcPrChange>
          </w:tcPr>
          <w:p w14:paraId="56843BA5" w14:textId="77777777" w:rsidR="00994066" w:rsidRPr="00815F27" w:rsidRDefault="00994066" w:rsidP="00B835C7">
            <w:pPr>
              <w:pStyle w:val="Text"/>
            </w:pPr>
          </w:p>
        </w:tc>
        <w:tc>
          <w:tcPr>
            <w:tcW w:w="1080" w:type="dxa"/>
            <w:shd w:val="clear" w:color="auto" w:fill="auto"/>
            <w:vAlign w:val="bottom"/>
            <w:tcPrChange w:id="9200" w:author="Aleksander Hansen" w:date="2013-02-17T00:09:00Z">
              <w:tcPr>
                <w:tcW w:w="1080" w:type="dxa"/>
                <w:shd w:val="clear" w:color="auto" w:fill="FBD4B4" w:themeFill="accent6" w:themeFillTint="66"/>
                <w:vAlign w:val="bottom"/>
              </w:tcPr>
            </w:tcPrChange>
          </w:tcPr>
          <w:p w14:paraId="29F11FA1" w14:textId="77777777" w:rsidR="00994066" w:rsidRPr="00815F27" w:rsidRDefault="00994066" w:rsidP="00B835C7">
            <w:pPr>
              <w:pStyle w:val="Text"/>
            </w:pPr>
            <w:r w:rsidRPr="00815F27">
              <w:t>BB</w:t>
            </w:r>
          </w:p>
        </w:tc>
        <w:tc>
          <w:tcPr>
            <w:tcW w:w="1260" w:type="dxa"/>
            <w:shd w:val="clear" w:color="auto" w:fill="auto"/>
            <w:vAlign w:val="bottom"/>
            <w:tcPrChange w:id="9201" w:author="Aleksander Hansen" w:date="2013-02-17T00:09:00Z">
              <w:tcPr>
                <w:tcW w:w="1260" w:type="dxa"/>
                <w:shd w:val="clear" w:color="auto" w:fill="FBD4B4" w:themeFill="accent6" w:themeFillTint="66"/>
                <w:vAlign w:val="bottom"/>
              </w:tcPr>
            </w:tcPrChange>
          </w:tcPr>
          <w:p w14:paraId="2257328A" w14:textId="77777777" w:rsidR="00994066" w:rsidRPr="00815F27" w:rsidRDefault="00994066" w:rsidP="00B835C7">
            <w:pPr>
              <w:pStyle w:val="Text"/>
            </w:pPr>
            <w:r w:rsidRPr="00815F27">
              <w:t>52%</w:t>
            </w:r>
          </w:p>
        </w:tc>
      </w:tr>
      <w:tr w:rsidR="00994066" w:rsidRPr="00815F27" w14:paraId="7C33DC5E" w14:textId="77777777" w:rsidTr="005D1A49">
        <w:trPr>
          <w:trPrChange w:id="9202" w:author="Aleksander Hansen" w:date="2013-02-17T00:09:00Z">
            <w:trPr>
              <w:gridBefore w:val="1"/>
            </w:trPr>
          </w:trPrChange>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203"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2AB2793" w14:textId="77777777" w:rsidR="00994066" w:rsidRPr="00815F27" w:rsidRDefault="00994066" w:rsidP="00B835C7">
            <w:pPr>
              <w:pStyle w:val="Text"/>
            </w:pPr>
            <w:r w:rsidRPr="00815F27">
              <w:t>Adjusted Exposure (AE)</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204"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B19F10B" w14:textId="77777777" w:rsidR="00994066" w:rsidRPr="00815F27" w:rsidRDefault="00994066" w:rsidP="00B835C7">
            <w:pPr>
              <w:pStyle w:val="Text"/>
            </w:pPr>
            <w:r w:rsidRPr="00815F27">
              <w:t>$8,250,000</w:t>
            </w:r>
          </w:p>
        </w:tc>
        <w:tc>
          <w:tcPr>
            <w:tcW w:w="698" w:type="dxa"/>
            <w:shd w:val="clear" w:color="auto" w:fill="auto"/>
            <w:tcPrChange w:id="9205" w:author="Aleksander Hansen" w:date="2013-02-17T00:09:00Z">
              <w:tcPr>
                <w:tcW w:w="698" w:type="dxa"/>
                <w:gridSpan w:val="2"/>
                <w:shd w:val="clear" w:color="auto" w:fill="auto"/>
              </w:tcPr>
            </w:tcPrChange>
          </w:tcPr>
          <w:p w14:paraId="3D410724" w14:textId="77777777" w:rsidR="00994066" w:rsidRPr="00815F27" w:rsidRDefault="00994066" w:rsidP="00B835C7">
            <w:pPr>
              <w:pStyle w:val="Text"/>
            </w:pPr>
          </w:p>
        </w:tc>
        <w:tc>
          <w:tcPr>
            <w:tcW w:w="1080" w:type="dxa"/>
            <w:shd w:val="clear" w:color="auto" w:fill="auto"/>
            <w:vAlign w:val="bottom"/>
            <w:tcPrChange w:id="9206" w:author="Aleksander Hansen" w:date="2013-02-17T00:09:00Z">
              <w:tcPr>
                <w:tcW w:w="1080" w:type="dxa"/>
                <w:shd w:val="clear" w:color="auto" w:fill="FBD4B4" w:themeFill="accent6" w:themeFillTint="66"/>
                <w:vAlign w:val="bottom"/>
              </w:tcPr>
            </w:tcPrChange>
          </w:tcPr>
          <w:p w14:paraId="02BBC93F" w14:textId="77777777" w:rsidR="00994066" w:rsidRPr="00815F27" w:rsidRDefault="00994066" w:rsidP="00B835C7">
            <w:pPr>
              <w:pStyle w:val="Text"/>
            </w:pPr>
            <w:r w:rsidRPr="00815F27">
              <w:t>B</w:t>
            </w:r>
          </w:p>
        </w:tc>
        <w:tc>
          <w:tcPr>
            <w:tcW w:w="1260" w:type="dxa"/>
            <w:shd w:val="clear" w:color="auto" w:fill="auto"/>
            <w:vAlign w:val="bottom"/>
            <w:tcPrChange w:id="9207" w:author="Aleksander Hansen" w:date="2013-02-17T00:09:00Z">
              <w:tcPr>
                <w:tcW w:w="1260" w:type="dxa"/>
                <w:shd w:val="clear" w:color="auto" w:fill="FBD4B4" w:themeFill="accent6" w:themeFillTint="66"/>
                <w:vAlign w:val="bottom"/>
              </w:tcPr>
            </w:tcPrChange>
          </w:tcPr>
          <w:p w14:paraId="79242F34" w14:textId="77777777" w:rsidR="00994066" w:rsidRPr="00815F27" w:rsidRDefault="00994066" w:rsidP="00B835C7">
            <w:pPr>
              <w:pStyle w:val="Text"/>
            </w:pPr>
            <w:r w:rsidRPr="00815F27">
              <w:t>48%</w:t>
            </w:r>
          </w:p>
        </w:tc>
      </w:tr>
      <w:tr w:rsidR="00994066" w:rsidRPr="00815F27" w14:paraId="67645FBD" w14:textId="77777777" w:rsidTr="005D1A49">
        <w:trPr>
          <w:trPrChange w:id="9208" w:author="Aleksander Hansen" w:date="2013-02-17T00:09:00Z">
            <w:trPr>
              <w:gridBefore w:val="1"/>
            </w:trPr>
          </w:trPrChange>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209"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6C9A0A4A" w14:textId="77777777" w:rsidR="00994066" w:rsidRPr="00815F27" w:rsidRDefault="00994066" w:rsidP="00B835C7">
            <w:pPr>
              <w:pStyle w:val="Text"/>
            </w:pPr>
            <w:r w:rsidRPr="00815F27">
              <w:t>Probability of default (EDF)</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210" w:author="Aleksander Hansen" w:date="2013-02-17T00:09:00Z">
              <w:tcPr>
                <w:tcW w:w="0" w:type="auto"/>
                <w:gridSpan w:val="2"/>
                <w:tcBorders>
                  <w:top w:val="nil"/>
                  <w:left w:val="nil"/>
                  <w:bottom w:val="nil"/>
                  <w:right w:val="nil"/>
                </w:tcBorders>
                <w:shd w:val="clear" w:color="000000" w:fill="FFFF00"/>
                <w:noWrap/>
                <w:tcMar>
                  <w:top w:w="17" w:type="dxa"/>
                  <w:left w:w="17" w:type="dxa"/>
                  <w:bottom w:w="0" w:type="dxa"/>
                  <w:right w:w="17" w:type="dxa"/>
                </w:tcMar>
                <w:vAlign w:val="bottom"/>
                <w:hideMark/>
              </w:tcPr>
            </w:tcPrChange>
          </w:tcPr>
          <w:p w14:paraId="6C89BABB" w14:textId="77777777" w:rsidR="00994066" w:rsidRPr="00815F27" w:rsidRDefault="00994066" w:rsidP="00B835C7">
            <w:pPr>
              <w:pStyle w:val="Text"/>
            </w:pPr>
            <w:r w:rsidRPr="00815F27">
              <w:t>0.15%</w:t>
            </w:r>
          </w:p>
        </w:tc>
        <w:tc>
          <w:tcPr>
            <w:tcW w:w="698" w:type="dxa"/>
            <w:shd w:val="clear" w:color="auto" w:fill="auto"/>
            <w:tcPrChange w:id="9211" w:author="Aleksander Hansen" w:date="2013-02-17T00:09:00Z">
              <w:tcPr>
                <w:tcW w:w="698" w:type="dxa"/>
                <w:gridSpan w:val="2"/>
                <w:shd w:val="clear" w:color="auto" w:fill="auto"/>
              </w:tcPr>
            </w:tcPrChange>
          </w:tcPr>
          <w:p w14:paraId="7ACD8FE4" w14:textId="77777777" w:rsidR="00994066" w:rsidRPr="00815F27" w:rsidRDefault="00994066" w:rsidP="00B835C7">
            <w:pPr>
              <w:pStyle w:val="Text"/>
            </w:pPr>
          </w:p>
        </w:tc>
        <w:tc>
          <w:tcPr>
            <w:tcW w:w="1080" w:type="dxa"/>
            <w:shd w:val="clear" w:color="auto" w:fill="auto"/>
            <w:vAlign w:val="bottom"/>
            <w:tcPrChange w:id="9212" w:author="Aleksander Hansen" w:date="2013-02-17T00:09:00Z">
              <w:tcPr>
                <w:tcW w:w="1080" w:type="dxa"/>
                <w:shd w:val="clear" w:color="auto" w:fill="FBD4B4" w:themeFill="accent6" w:themeFillTint="66"/>
                <w:vAlign w:val="bottom"/>
              </w:tcPr>
            </w:tcPrChange>
          </w:tcPr>
          <w:p w14:paraId="3B1616B0" w14:textId="77777777" w:rsidR="00994066" w:rsidRPr="00815F27" w:rsidRDefault="00994066" w:rsidP="00B835C7">
            <w:pPr>
              <w:pStyle w:val="Text"/>
            </w:pPr>
            <w:r w:rsidRPr="00815F27">
              <w:t>CCC</w:t>
            </w:r>
          </w:p>
        </w:tc>
        <w:tc>
          <w:tcPr>
            <w:tcW w:w="1260" w:type="dxa"/>
            <w:shd w:val="clear" w:color="auto" w:fill="auto"/>
            <w:vAlign w:val="bottom"/>
            <w:tcPrChange w:id="9213" w:author="Aleksander Hansen" w:date="2013-02-17T00:09:00Z">
              <w:tcPr>
                <w:tcW w:w="1260" w:type="dxa"/>
                <w:shd w:val="clear" w:color="auto" w:fill="FBD4B4" w:themeFill="accent6" w:themeFillTint="66"/>
                <w:vAlign w:val="bottom"/>
              </w:tcPr>
            </w:tcPrChange>
          </w:tcPr>
          <w:p w14:paraId="59713753" w14:textId="77777777" w:rsidR="00994066" w:rsidRPr="00815F27" w:rsidRDefault="00994066" w:rsidP="00B835C7">
            <w:pPr>
              <w:pStyle w:val="Text"/>
            </w:pPr>
            <w:r w:rsidRPr="00815F27">
              <w:t>44%</w:t>
            </w:r>
          </w:p>
        </w:tc>
      </w:tr>
      <w:tr w:rsidR="00994066" w:rsidRPr="00815F27" w14:paraId="0DFF2ACD" w14:textId="77777777" w:rsidTr="006B12F7">
        <w:trPr>
          <w:gridAfter w:val="2"/>
          <w:wAfter w:w="2340" w:type="dxa"/>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
          <w:p w14:paraId="10B9C7C7" w14:textId="77777777" w:rsidR="00994066" w:rsidRPr="00815F27" w:rsidRDefault="00994066" w:rsidP="00B835C7">
            <w:pPr>
              <w:pStyle w:val="Text"/>
            </w:pPr>
            <w:r w:rsidRPr="00815F27">
              <w:t>Standard Deviation of EDF</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
          <w:p w14:paraId="4231E945" w14:textId="77777777" w:rsidR="00994066" w:rsidRPr="00815F27" w:rsidRDefault="00994066" w:rsidP="00B835C7">
            <w:pPr>
              <w:pStyle w:val="Text"/>
            </w:pPr>
            <w:r w:rsidRPr="00815F27">
              <w:t>3.87%</w:t>
            </w:r>
          </w:p>
        </w:tc>
        <w:tc>
          <w:tcPr>
            <w:tcW w:w="698" w:type="dxa"/>
            <w:tcBorders>
              <w:top w:val="nil"/>
              <w:left w:val="nil"/>
              <w:bottom w:val="nil"/>
              <w:right w:val="nil"/>
            </w:tcBorders>
            <w:shd w:val="clear" w:color="auto" w:fill="auto"/>
          </w:tcPr>
          <w:p w14:paraId="0FCEDCF4" w14:textId="77777777" w:rsidR="00994066" w:rsidRPr="00815F27" w:rsidRDefault="00994066" w:rsidP="00B835C7">
            <w:pPr>
              <w:pStyle w:val="Text"/>
            </w:pPr>
          </w:p>
        </w:tc>
      </w:tr>
      <w:tr w:rsidR="00994066" w:rsidRPr="00815F27" w14:paraId="462AEDFE" w14:textId="77777777" w:rsidTr="005D1A49">
        <w:trPr>
          <w:gridAfter w:val="2"/>
          <w:wAfter w:w="2340" w:type="dxa"/>
          <w:trPrChange w:id="9214" w:author="Aleksander Hansen" w:date="2013-02-17T00:09:00Z">
            <w:trPr>
              <w:gridBefore w:val="1"/>
              <w:gridAfter w:val="2"/>
              <w:wAfter w:w="2340" w:type="dxa"/>
            </w:trPr>
          </w:trPrChange>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215"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119A9C1" w14:textId="77777777" w:rsidR="00994066" w:rsidRPr="00815F27" w:rsidRDefault="00994066" w:rsidP="00B835C7">
            <w:pPr>
              <w:pStyle w:val="Text"/>
            </w:pPr>
            <w:r w:rsidRPr="00815F27">
              <w:t>Loss given default (LGD)</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216" w:author="Aleksander Hansen" w:date="2013-02-17T00:09:00Z">
              <w:tcPr>
                <w:tcW w:w="0" w:type="auto"/>
                <w:gridSpan w:val="2"/>
                <w:tcBorders>
                  <w:top w:val="nil"/>
                  <w:left w:val="nil"/>
                  <w:bottom w:val="nil"/>
                  <w:right w:val="nil"/>
                </w:tcBorders>
                <w:shd w:val="clear" w:color="000000" w:fill="FFFF00"/>
                <w:noWrap/>
                <w:tcMar>
                  <w:top w:w="17" w:type="dxa"/>
                  <w:left w:w="17" w:type="dxa"/>
                  <w:bottom w:w="0" w:type="dxa"/>
                  <w:right w:w="17" w:type="dxa"/>
                </w:tcMar>
                <w:vAlign w:val="bottom"/>
                <w:hideMark/>
              </w:tcPr>
            </w:tcPrChange>
          </w:tcPr>
          <w:p w14:paraId="20921C32" w14:textId="77777777" w:rsidR="00994066" w:rsidRPr="00815F27" w:rsidRDefault="00994066" w:rsidP="00B835C7">
            <w:pPr>
              <w:pStyle w:val="Text"/>
            </w:pPr>
            <w:r w:rsidRPr="00815F27">
              <w:t>50%</w:t>
            </w:r>
          </w:p>
        </w:tc>
        <w:tc>
          <w:tcPr>
            <w:tcW w:w="698" w:type="dxa"/>
            <w:tcBorders>
              <w:top w:val="nil"/>
              <w:left w:val="nil"/>
              <w:bottom w:val="nil"/>
              <w:right w:val="nil"/>
            </w:tcBorders>
            <w:shd w:val="clear" w:color="auto" w:fill="auto"/>
            <w:tcPrChange w:id="9217" w:author="Aleksander Hansen" w:date="2013-02-17T00:09:00Z">
              <w:tcPr>
                <w:tcW w:w="698" w:type="dxa"/>
                <w:gridSpan w:val="2"/>
                <w:tcBorders>
                  <w:top w:val="nil"/>
                  <w:left w:val="nil"/>
                  <w:bottom w:val="nil"/>
                  <w:right w:val="nil"/>
                </w:tcBorders>
                <w:shd w:val="clear" w:color="auto" w:fill="auto"/>
              </w:tcPr>
            </w:tcPrChange>
          </w:tcPr>
          <w:p w14:paraId="20505DCB" w14:textId="77777777" w:rsidR="00994066" w:rsidRPr="00815F27" w:rsidRDefault="00994066" w:rsidP="00B835C7">
            <w:pPr>
              <w:pStyle w:val="Text"/>
            </w:pPr>
          </w:p>
        </w:tc>
      </w:tr>
      <w:tr w:rsidR="00994066" w:rsidRPr="00815F27" w14:paraId="26CB9BA6" w14:textId="77777777" w:rsidTr="005D1A49">
        <w:trPr>
          <w:gridAfter w:val="2"/>
          <w:wAfter w:w="2340" w:type="dxa"/>
          <w:trPrChange w:id="9218" w:author="Aleksander Hansen" w:date="2013-02-17T00:09:00Z">
            <w:trPr>
              <w:gridBefore w:val="1"/>
              <w:gridAfter w:val="2"/>
              <w:wAfter w:w="2340" w:type="dxa"/>
            </w:trPr>
          </w:trPrChange>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219"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7F8FA6B" w14:textId="77777777" w:rsidR="00994066" w:rsidRPr="00815F27" w:rsidRDefault="00994066" w:rsidP="00B835C7">
            <w:pPr>
              <w:pStyle w:val="Text"/>
            </w:pPr>
            <w:r w:rsidRPr="00815F27">
              <w:t>Standard Deviation of LGD</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220" w:author="Aleksander Hansen" w:date="2013-02-17T00:09:00Z">
              <w:tcPr>
                <w:tcW w:w="0" w:type="auto"/>
                <w:gridSpan w:val="2"/>
                <w:tcBorders>
                  <w:top w:val="nil"/>
                  <w:left w:val="nil"/>
                  <w:bottom w:val="nil"/>
                  <w:right w:val="nil"/>
                </w:tcBorders>
                <w:shd w:val="clear" w:color="000000" w:fill="FFFF00"/>
                <w:noWrap/>
                <w:tcMar>
                  <w:top w:w="17" w:type="dxa"/>
                  <w:left w:w="17" w:type="dxa"/>
                  <w:bottom w:w="0" w:type="dxa"/>
                  <w:right w:w="17" w:type="dxa"/>
                </w:tcMar>
                <w:vAlign w:val="bottom"/>
                <w:hideMark/>
              </w:tcPr>
            </w:tcPrChange>
          </w:tcPr>
          <w:p w14:paraId="25ABD036" w14:textId="77777777" w:rsidR="00994066" w:rsidRPr="00815F27" w:rsidRDefault="00994066" w:rsidP="00B835C7">
            <w:pPr>
              <w:pStyle w:val="Text"/>
            </w:pPr>
            <w:r w:rsidRPr="00815F27">
              <w:t>25%</w:t>
            </w:r>
          </w:p>
        </w:tc>
        <w:tc>
          <w:tcPr>
            <w:tcW w:w="698" w:type="dxa"/>
            <w:tcBorders>
              <w:top w:val="nil"/>
              <w:left w:val="nil"/>
              <w:bottom w:val="nil"/>
              <w:right w:val="nil"/>
            </w:tcBorders>
            <w:shd w:val="clear" w:color="auto" w:fill="auto"/>
            <w:tcPrChange w:id="9221" w:author="Aleksander Hansen" w:date="2013-02-17T00:09:00Z">
              <w:tcPr>
                <w:tcW w:w="698" w:type="dxa"/>
                <w:gridSpan w:val="2"/>
                <w:tcBorders>
                  <w:top w:val="nil"/>
                  <w:left w:val="nil"/>
                  <w:bottom w:val="nil"/>
                  <w:right w:val="nil"/>
                </w:tcBorders>
                <w:shd w:val="clear" w:color="auto" w:fill="auto"/>
              </w:tcPr>
            </w:tcPrChange>
          </w:tcPr>
          <w:p w14:paraId="4B5F6C53" w14:textId="77777777" w:rsidR="00994066" w:rsidRPr="00815F27" w:rsidRDefault="00994066" w:rsidP="00B835C7">
            <w:pPr>
              <w:pStyle w:val="Text"/>
            </w:pPr>
          </w:p>
        </w:tc>
      </w:tr>
      <w:tr w:rsidR="00994066" w:rsidRPr="00815F27" w14:paraId="39B906C8" w14:textId="77777777" w:rsidTr="005D1A49">
        <w:trPr>
          <w:gridAfter w:val="2"/>
          <w:wAfter w:w="2340" w:type="dxa"/>
          <w:trPrChange w:id="9222" w:author="Aleksander Hansen" w:date="2013-02-17T00:09:00Z">
            <w:trPr>
              <w:gridBefore w:val="1"/>
              <w:gridAfter w:val="2"/>
              <w:wAfter w:w="2340" w:type="dxa"/>
            </w:trPr>
          </w:trPrChange>
        </w:trPr>
        <w:tc>
          <w:tcPr>
            <w:tcW w:w="0" w:type="auto"/>
            <w:tcBorders>
              <w:top w:val="nil"/>
              <w:left w:val="nil"/>
              <w:bottom w:val="single" w:sz="4" w:space="0" w:color="auto"/>
              <w:right w:val="nil"/>
            </w:tcBorders>
            <w:shd w:val="clear" w:color="auto" w:fill="auto"/>
            <w:noWrap/>
            <w:tcMar>
              <w:top w:w="17" w:type="dxa"/>
              <w:left w:w="17" w:type="dxa"/>
              <w:bottom w:w="0" w:type="dxa"/>
              <w:right w:w="17" w:type="dxa"/>
            </w:tcMar>
            <w:vAlign w:val="bottom"/>
            <w:hideMark/>
            <w:tcPrChange w:id="9223"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6C1EED91" w14:textId="77777777" w:rsidR="00994066" w:rsidRPr="00815F27" w:rsidRDefault="00994066" w:rsidP="00B835C7">
            <w:pPr>
              <w:pStyle w:val="Text"/>
            </w:pPr>
            <w:r w:rsidRPr="00815F27">
              <w:t>Expected Loss = (AE)(EDF)(LGD)</w:t>
            </w:r>
          </w:p>
        </w:tc>
        <w:tc>
          <w:tcPr>
            <w:tcW w:w="0" w:type="auto"/>
            <w:tcBorders>
              <w:top w:val="nil"/>
              <w:left w:val="nil"/>
              <w:bottom w:val="single" w:sz="4" w:space="0" w:color="auto"/>
              <w:right w:val="nil"/>
            </w:tcBorders>
            <w:shd w:val="clear" w:color="auto" w:fill="auto"/>
            <w:noWrap/>
            <w:tcMar>
              <w:top w:w="17" w:type="dxa"/>
              <w:left w:w="17" w:type="dxa"/>
              <w:bottom w:w="0" w:type="dxa"/>
              <w:right w:w="17" w:type="dxa"/>
            </w:tcMar>
            <w:vAlign w:val="bottom"/>
            <w:hideMark/>
            <w:tcPrChange w:id="9224"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98CD1B4" w14:textId="77777777" w:rsidR="00994066" w:rsidRPr="00815F27" w:rsidRDefault="00994066" w:rsidP="00B835C7">
            <w:pPr>
              <w:pStyle w:val="Text"/>
            </w:pPr>
            <w:r w:rsidRPr="00815F27">
              <w:t>$6,188</w:t>
            </w:r>
          </w:p>
        </w:tc>
        <w:tc>
          <w:tcPr>
            <w:tcW w:w="698" w:type="dxa"/>
            <w:tcBorders>
              <w:top w:val="nil"/>
              <w:left w:val="nil"/>
              <w:bottom w:val="nil"/>
              <w:right w:val="nil"/>
            </w:tcBorders>
            <w:shd w:val="clear" w:color="auto" w:fill="auto"/>
            <w:tcPrChange w:id="9225" w:author="Aleksander Hansen" w:date="2013-02-17T00:09:00Z">
              <w:tcPr>
                <w:tcW w:w="698" w:type="dxa"/>
                <w:gridSpan w:val="2"/>
                <w:tcBorders>
                  <w:top w:val="nil"/>
                  <w:left w:val="nil"/>
                  <w:bottom w:val="nil"/>
                  <w:right w:val="nil"/>
                </w:tcBorders>
                <w:shd w:val="clear" w:color="auto" w:fill="auto"/>
              </w:tcPr>
            </w:tcPrChange>
          </w:tcPr>
          <w:p w14:paraId="2A55D42A" w14:textId="77777777" w:rsidR="00994066" w:rsidRPr="00815F27" w:rsidRDefault="00994066" w:rsidP="00B835C7">
            <w:pPr>
              <w:pStyle w:val="Text"/>
            </w:pPr>
          </w:p>
        </w:tc>
      </w:tr>
      <w:tr w:rsidR="00994066" w:rsidRPr="00815F27" w14:paraId="6BE69C1B" w14:textId="77777777" w:rsidTr="005D1A49">
        <w:trPr>
          <w:gridAfter w:val="2"/>
          <w:wAfter w:w="2340" w:type="dxa"/>
          <w:trPrChange w:id="9226" w:author="Aleksander Hansen" w:date="2013-02-17T00:09:00Z">
            <w:trPr>
              <w:gridBefore w:val="1"/>
              <w:gridAfter w:val="2"/>
              <w:wAfter w:w="2340" w:type="dxa"/>
            </w:trPr>
          </w:trPrChange>
        </w:trPr>
        <w:tc>
          <w:tcPr>
            <w:tcW w:w="0" w:type="auto"/>
            <w:tcBorders>
              <w:top w:val="single" w:sz="4" w:space="0" w:color="auto"/>
              <w:left w:val="nil"/>
              <w:bottom w:val="single" w:sz="4" w:space="0" w:color="auto"/>
              <w:right w:val="nil"/>
            </w:tcBorders>
            <w:shd w:val="clear" w:color="auto" w:fill="auto"/>
            <w:noWrap/>
            <w:tcMar>
              <w:top w:w="17" w:type="dxa"/>
              <w:left w:w="17" w:type="dxa"/>
              <w:bottom w:w="0" w:type="dxa"/>
              <w:right w:w="17" w:type="dxa"/>
            </w:tcMar>
            <w:vAlign w:val="bottom"/>
            <w:hideMark/>
            <w:tcPrChange w:id="9227" w:author="Aleksander Hansen" w:date="2013-02-17T00:09:00Z">
              <w:tcPr>
                <w:tcW w:w="0" w:type="auto"/>
                <w:gridSpan w:val="2"/>
                <w:tcBorders>
                  <w:top w:val="nil"/>
                  <w:left w:val="nil"/>
                  <w:bottom w:val="nil"/>
                  <w:right w:val="nil"/>
                </w:tcBorders>
                <w:shd w:val="clear" w:color="000000" w:fill="F2DDDC"/>
                <w:noWrap/>
                <w:tcMar>
                  <w:top w:w="17" w:type="dxa"/>
                  <w:left w:w="17" w:type="dxa"/>
                  <w:bottom w:w="0" w:type="dxa"/>
                  <w:right w:w="17" w:type="dxa"/>
                </w:tcMar>
                <w:vAlign w:val="bottom"/>
                <w:hideMark/>
              </w:tcPr>
            </w:tcPrChange>
          </w:tcPr>
          <w:p w14:paraId="0A45F0FD" w14:textId="77777777" w:rsidR="00994066" w:rsidRPr="00815F27" w:rsidRDefault="00994066" w:rsidP="00B835C7">
            <w:pPr>
              <w:pStyle w:val="Text"/>
              <w:rPr>
                <w:rStyle w:val="Strong"/>
              </w:rPr>
            </w:pPr>
            <w:r w:rsidRPr="00815F27">
              <w:t>Unexpected Loss</w:t>
            </w:r>
          </w:p>
        </w:tc>
        <w:tc>
          <w:tcPr>
            <w:tcW w:w="0" w:type="auto"/>
            <w:tcBorders>
              <w:top w:val="single" w:sz="4" w:space="0" w:color="auto"/>
              <w:left w:val="nil"/>
              <w:bottom w:val="single" w:sz="4" w:space="0" w:color="auto"/>
              <w:right w:val="nil"/>
            </w:tcBorders>
            <w:shd w:val="clear" w:color="auto" w:fill="auto"/>
            <w:noWrap/>
            <w:tcMar>
              <w:top w:w="17" w:type="dxa"/>
              <w:left w:w="17" w:type="dxa"/>
              <w:bottom w:w="0" w:type="dxa"/>
              <w:right w:w="17" w:type="dxa"/>
            </w:tcMar>
            <w:vAlign w:val="bottom"/>
            <w:hideMark/>
            <w:tcPrChange w:id="9228" w:author="Aleksander Hansen" w:date="2013-02-17T00:09:00Z">
              <w:tcPr>
                <w:tcW w:w="0" w:type="auto"/>
                <w:gridSpan w:val="2"/>
                <w:tcBorders>
                  <w:top w:val="nil"/>
                  <w:left w:val="nil"/>
                  <w:bottom w:val="nil"/>
                  <w:right w:val="nil"/>
                </w:tcBorders>
                <w:shd w:val="clear" w:color="000000" w:fill="F2DDDC"/>
                <w:noWrap/>
                <w:tcMar>
                  <w:top w:w="17" w:type="dxa"/>
                  <w:left w:w="17" w:type="dxa"/>
                  <w:bottom w:w="0" w:type="dxa"/>
                  <w:right w:w="17" w:type="dxa"/>
                </w:tcMar>
                <w:vAlign w:val="bottom"/>
                <w:hideMark/>
              </w:tcPr>
            </w:tcPrChange>
          </w:tcPr>
          <w:p w14:paraId="383AD494" w14:textId="77777777" w:rsidR="00994066" w:rsidRPr="00815F27" w:rsidRDefault="00994066" w:rsidP="00B835C7">
            <w:pPr>
              <w:pStyle w:val="Text"/>
              <w:rPr>
                <w:rStyle w:val="Strong"/>
              </w:rPr>
            </w:pPr>
            <w:r w:rsidRPr="00815F27">
              <w:t>$178,511</w:t>
            </w:r>
          </w:p>
        </w:tc>
        <w:tc>
          <w:tcPr>
            <w:tcW w:w="698" w:type="dxa"/>
            <w:tcBorders>
              <w:top w:val="nil"/>
              <w:left w:val="nil"/>
              <w:bottom w:val="nil"/>
              <w:right w:val="nil"/>
            </w:tcBorders>
            <w:shd w:val="clear" w:color="auto" w:fill="auto"/>
            <w:tcPrChange w:id="9229" w:author="Aleksander Hansen" w:date="2013-02-17T00:09:00Z">
              <w:tcPr>
                <w:tcW w:w="698" w:type="dxa"/>
                <w:gridSpan w:val="2"/>
                <w:tcBorders>
                  <w:top w:val="nil"/>
                  <w:left w:val="nil"/>
                  <w:bottom w:val="nil"/>
                  <w:right w:val="nil"/>
                </w:tcBorders>
                <w:shd w:val="clear" w:color="auto" w:fill="auto"/>
              </w:tcPr>
            </w:tcPrChange>
          </w:tcPr>
          <w:p w14:paraId="43FA1439" w14:textId="77777777" w:rsidR="00994066" w:rsidRPr="00815F27" w:rsidRDefault="00994066" w:rsidP="00B835C7">
            <w:pPr>
              <w:pStyle w:val="Text"/>
              <w:rPr>
                <w:rStyle w:val="Strong"/>
              </w:rPr>
            </w:pPr>
          </w:p>
        </w:tc>
      </w:tr>
    </w:tbl>
    <w:p w14:paraId="08FFAA01" w14:textId="77777777" w:rsidR="00994066" w:rsidRDefault="00994066" w:rsidP="00DB35B4">
      <w:pPr>
        <w:pStyle w:val="Text"/>
      </w:pPr>
    </w:p>
    <w:p w14:paraId="532994F2" w14:textId="77777777" w:rsidR="00994066" w:rsidRPr="00B835C7" w:rsidRDefault="00994066" w:rsidP="00B835C7">
      <w:pPr>
        <w:pStyle w:val="Text"/>
      </w:pPr>
      <w:r w:rsidRPr="00B835C7">
        <w:t>Note the following:</w:t>
      </w:r>
    </w:p>
    <w:p w14:paraId="1DF3AB89" w14:textId="77777777" w:rsidR="00B835C7" w:rsidRPr="00B835C7" w:rsidRDefault="00B835C7" w:rsidP="00B835C7">
      <w:pPr>
        <w:pStyle w:val="Text"/>
      </w:pPr>
    </w:p>
    <w:p w14:paraId="7D43E4AC" w14:textId="77777777" w:rsidR="00994066" w:rsidRPr="00B835C7" w:rsidRDefault="00994066">
      <w:pPr>
        <w:pStyle w:val="Text"/>
        <w:numPr>
          <w:ilvl w:val="0"/>
          <w:numId w:val="123"/>
        </w:numPr>
        <w:pPrChange w:id="9230" w:author="Aleksander Hansen" w:date="2013-02-22T16:41:00Z">
          <w:pPr>
            <w:pStyle w:val="Text"/>
          </w:pPr>
        </w:pPrChange>
      </w:pPr>
      <w:r w:rsidRPr="00B835C7">
        <w:t xml:space="preserve">The standard deviation of EDF = </w:t>
      </w:r>
      <w:proofErr w:type="gramStart"/>
      <w:r w:rsidRPr="00B835C7">
        <w:t>SQRT[</w:t>
      </w:r>
      <w:proofErr w:type="gramEnd"/>
      <w:r w:rsidRPr="00B835C7">
        <w:t>(EDF)(1-EDF)]</w:t>
      </w:r>
    </w:p>
    <w:p w14:paraId="280865A3" w14:textId="77777777" w:rsidR="00B835C7" w:rsidRPr="00B835C7" w:rsidRDefault="00B835C7" w:rsidP="00B835C7">
      <w:pPr>
        <w:pStyle w:val="Text"/>
      </w:pPr>
    </w:p>
    <w:p w14:paraId="30A895BE" w14:textId="77777777" w:rsidR="00994066" w:rsidRPr="00B835C7" w:rsidRDefault="00994066">
      <w:pPr>
        <w:pStyle w:val="Text"/>
        <w:numPr>
          <w:ilvl w:val="0"/>
          <w:numId w:val="123"/>
        </w:numPr>
        <w:pPrChange w:id="9231" w:author="Aleksander Hansen" w:date="2013-02-22T16:41:00Z">
          <w:pPr>
            <w:pStyle w:val="Text"/>
          </w:pPr>
        </w:pPrChange>
      </w:pPr>
      <w:r w:rsidRPr="00B835C7">
        <w:t>The standard deviation of LGD is given as an input (not solved, being non-trivial)</w:t>
      </w:r>
    </w:p>
    <w:p w14:paraId="652FE0E6" w14:textId="77777777" w:rsidR="00B835C7" w:rsidRDefault="00B835C7" w:rsidP="00B835C7">
      <w:pPr>
        <w:pStyle w:val="Text"/>
      </w:pPr>
    </w:p>
    <w:p w14:paraId="4E856C38" w14:textId="77777777" w:rsidR="00994066" w:rsidRPr="00B835C7" w:rsidRDefault="00994066">
      <w:pPr>
        <w:pStyle w:val="Text"/>
        <w:numPr>
          <w:ilvl w:val="0"/>
          <w:numId w:val="123"/>
        </w:numPr>
        <w:pPrChange w:id="9232" w:author="Aleksander Hansen" w:date="2013-02-22T16:41:00Z">
          <w:pPr>
            <w:pStyle w:val="Text"/>
          </w:pPr>
        </w:pPrChange>
      </w:pPr>
      <w:r w:rsidRPr="00B835C7">
        <w:t xml:space="preserve">Unexpected loss = </w:t>
      </w:r>
      <w:proofErr w:type="gramStart"/>
      <w:r w:rsidRPr="00B835C7">
        <w:t>SQRT[</w:t>
      </w:r>
      <w:proofErr w:type="gramEnd"/>
      <w:r w:rsidRPr="00B835C7">
        <w:t>(EDF)(variance of LGD) + (LGD^2)(Variance of EDF)</w:t>
      </w:r>
    </w:p>
    <w:p w14:paraId="6F958425" w14:textId="77777777" w:rsidR="00994066" w:rsidRPr="00B835C7" w:rsidRDefault="00994066" w:rsidP="00B835C7">
      <w:pPr>
        <w:pStyle w:val="Heading2"/>
      </w:pPr>
      <w:bookmarkStart w:id="9233" w:name="_Toc223340489"/>
      <w:r w:rsidRPr="00B835C7">
        <w:t>Explain relationship between economic capital, expected loss and unexpected loss.</w:t>
      </w:r>
      <w:bookmarkEnd w:id="9233"/>
    </w:p>
    <w:p w14:paraId="55FB7D8B" w14:textId="65A91362" w:rsidR="00994066" w:rsidRPr="00B835C7" w:rsidRDefault="00994066" w:rsidP="00B835C7">
      <w:pPr>
        <w:pStyle w:val="Text"/>
      </w:pPr>
      <w:r w:rsidRPr="00B835C7">
        <w:t>Economic capital is the capital reserve (buffer</w:t>
      </w:r>
      <w:del w:id="9234" w:author="Aleksander Hansen" w:date="2013-02-17T20:27:00Z">
        <w:r w:rsidRPr="00B835C7" w:rsidDel="00182CA4">
          <w:delText>) which</w:delText>
        </w:r>
      </w:del>
      <w:ins w:id="9235" w:author="Aleksander Hansen" w:date="2013-02-17T20:27:00Z">
        <w:r w:rsidR="00182CA4" w:rsidRPr="00B835C7">
          <w:t>), which</w:t>
        </w:r>
      </w:ins>
      <w:r w:rsidRPr="00B835C7">
        <w:t xml:space="preserve"> protects against insolvency. Unexpected loss is the estimated volatility of potential loss in the asset.</w:t>
      </w:r>
    </w:p>
    <w:p w14:paraId="7014D5A6" w14:textId="77777777" w:rsidR="00B835C7" w:rsidRDefault="00B835C7" w:rsidP="00B835C7">
      <w:pPr>
        <w:pStyle w:val="Text"/>
      </w:pPr>
    </w:p>
    <w:p w14:paraId="2C0C3250" w14:textId="77777777" w:rsidR="00994066" w:rsidRPr="00B835C7" w:rsidRDefault="00994066" w:rsidP="00B835C7">
      <w:pPr>
        <w:pStyle w:val="Text"/>
      </w:pPr>
      <w:r w:rsidRPr="00B835C7">
        <w:t>Economic capital = Function of [UL]</w:t>
      </w:r>
    </w:p>
    <w:p w14:paraId="6A553537" w14:textId="77777777" w:rsidR="00B835C7" w:rsidRDefault="00B835C7" w:rsidP="00B835C7">
      <w:pPr>
        <w:pStyle w:val="Text"/>
      </w:pPr>
    </w:p>
    <w:p w14:paraId="6AF2E15B" w14:textId="77777777" w:rsidR="00994066" w:rsidRPr="00B835C7" w:rsidRDefault="00994066" w:rsidP="00B835C7">
      <w:pPr>
        <w:pStyle w:val="Text"/>
      </w:pPr>
      <w:r w:rsidRPr="00B835C7">
        <w:t>However, recall from earlier, because unexpected loss is a function of desired confidence levels, there are several (infinite) levels of economic capital:</w:t>
      </w:r>
    </w:p>
    <w:p w14:paraId="61E77F2E" w14:textId="77777777" w:rsidR="00B835C7" w:rsidRDefault="00B835C7" w:rsidP="00B835C7">
      <w:pPr>
        <w:pStyle w:val="Text"/>
      </w:pPr>
    </w:p>
    <w:p w14:paraId="02BC460A" w14:textId="77777777" w:rsidR="00994066" w:rsidRPr="00B835C7" w:rsidRDefault="00994066" w:rsidP="00B835C7">
      <w:pPr>
        <w:pStyle w:val="Text"/>
      </w:pPr>
      <w:r w:rsidRPr="00B835C7">
        <w:t>Here in Ong, economic capital = Function [UL at one standard deviation]</w:t>
      </w:r>
    </w:p>
    <w:p w14:paraId="0906FFC0" w14:textId="77777777" w:rsidR="00B835C7" w:rsidRDefault="00B835C7" w:rsidP="00B835C7">
      <w:pPr>
        <w:pStyle w:val="Text"/>
      </w:pPr>
    </w:p>
    <w:p w14:paraId="0BD7A95B" w14:textId="77777777" w:rsidR="00994066" w:rsidRPr="00B835C7" w:rsidRDefault="00994066" w:rsidP="00B835C7">
      <w:pPr>
        <w:pStyle w:val="Text"/>
      </w:pPr>
      <w:r w:rsidRPr="00B835C7">
        <w:t>Internal economic capital = Function [UL at internal confidence]</w:t>
      </w:r>
    </w:p>
    <w:p w14:paraId="6C8E1BC6" w14:textId="77777777" w:rsidR="00B835C7" w:rsidRDefault="00B835C7" w:rsidP="00B835C7">
      <w:pPr>
        <w:pStyle w:val="Text"/>
      </w:pPr>
    </w:p>
    <w:p w14:paraId="6B88B29E" w14:textId="77777777" w:rsidR="00994066" w:rsidRPr="00B835C7" w:rsidRDefault="00994066" w:rsidP="00B835C7">
      <w:pPr>
        <w:pStyle w:val="Text"/>
      </w:pPr>
      <w:r w:rsidRPr="00B835C7">
        <w:t>Regulatory capital under Basel II = Function [UL at 99%/99.9%]</w:t>
      </w:r>
    </w:p>
    <w:p w14:paraId="22CC6F85" w14:textId="77777777" w:rsidR="00B835C7" w:rsidRDefault="00B835C7" w:rsidP="00B835C7">
      <w:pPr>
        <w:pStyle w:val="Text"/>
      </w:pPr>
    </w:p>
    <w:p w14:paraId="76394ED2" w14:textId="77777777" w:rsidR="00994066" w:rsidRPr="00B835C7" w:rsidRDefault="00994066" w:rsidP="00B835C7">
      <w:pPr>
        <w:pStyle w:val="Text"/>
      </w:pPr>
      <w:r w:rsidRPr="00B835C7">
        <w:t>Derive, mathematically, the unexpected loss on an asset.</w:t>
      </w:r>
    </w:p>
    <w:p w14:paraId="17DF0D12" w14:textId="77777777" w:rsidR="00B835C7" w:rsidRDefault="00B835C7" w:rsidP="00B835C7">
      <w:pPr>
        <w:pStyle w:val="Text"/>
      </w:pPr>
    </w:p>
    <w:p w14:paraId="0F91D3BD" w14:textId="77777777" w:rsidR="00994066" w:rsidRPr="00182CA4" w:rsidRDefault="00994066" w:rsidP="00B835C7">
      <w:pPr>
        <w:pStyle w:val="Text"/>
        <w:rPr>
          <w:i/>
          <w:rPrChange w:id="9236" w:author="Aleksander Hansen" w:date="2013-02-17T20:28:00Z">
            <w:rPr/>
          </w:rPrChange>
        </w:rPr>
      </w:pPr>
      <w:r w:rsidRPr="00182CA4">
        <w:rPr>
          <w:i/>
          <w:rPrChange w:id="9237" w:author="Aleksander Hansen" w:date="2013-02-17T20:28:00Z">
            <w:rPr/>
          </w:rPrChange>
        </w:rPr>
        <w:t>The mathematical derivation of unexpected loss will not be tested.</w:t>
      </w:r>
    </w:p>
    <w:p w14:paraId="63053784" w14:textId="77777777" w:rsidR="00B835C7" w:rsidRDefault="00B835C7" w:rsidP="00DB35B4">
      <w:pPr>
        <w:pStyle w:val="Text"/>
      </w:pPr>
    </w:p>
    <w:p w14:paraId="6874C077" w14:textId="77777777" w:rsidR="00994066" w:rsidRPr="00637269" w:rsidRDefault="0051240F">
      <w:pPr>
        <w:pStyle w:val="Text"/>
        <w:jc w:val="center"/>
        <w:pPrChange w:id="9238" w:author="Aleksander Hansen" w:date="2013-02-17T14:21:00Z">
          <w:pPr>
            <w:pStyle w:val="Text"/>
          </w:pPr>
        </w:pPrChange>
      </w:pPr>
      <w:r>
        <w:pict w14:anchorId="24361C5C">
          <v:shape id="_x0000_i1148" type="#_x0000_t75" style="width:256.45pt;height:84.15pt">
            <v:imagedata r:id="rId246" o:title=""/>
          </v:shape>
        </w:pict>
      </w:r>
    </w:p>
    <w:p w14:paraId="34695721" w14:textId="77777777" w:rsidR="006515C0" w:rsidRDefault="006515C0">
      <w:pPr>
        <w:rPr>
          <w:ins w:id="9239" w:author="Aleksander Hansen" w:date="2013-02-22T16:24:00Z"/>
        </w:rPr>
      </w:pPr>
      <w:ins w:id="9240" w:author="Aleksander Hansen" w:date="2013-02-22T16:24:00Z">
        <w:r>
          <w:br w:type="page"/>
        </w:r>
      </w:ins>
    </w:p>
    <w:p w14:paraId="6AEEF697" w14:textId="6C76E368" w:rsidR="006515C0" w:rsidRDefault="006515C0">
      <w:pPr>
        <w:pStyle w:val="Heading2"/>
        <w:rPr>
          <w:ins w:id="9241" w:author="Aleksander Hansen" w:date="2013-02-22T16:24:00Z"/>
        </w:rPr>
        <w:pPrChange w:id="9242" w:author="Aleksander Hansen" w:date="2013-02-22T16:24:00Z">
          <w:pPr>
            <w:pStyle w:val="Text"/>
          </w:pPr>
        </w:pPrChange>
      </w:pPr>
      <w:bookmarkStart w:id="9243" w:name="_Toc223340490"/>
      <w:ins w:id="9244" w:author="Aleksander Hansen" w:date="2013-02-22T16:24:00Z">
        <w:r>
          <w:t>Chapter Summary</w:t>
        </w:r>
        <w:bookmarkEnd w:id="9243"/>
      </w:ins>
    </w:p>
    <w:p w14:paraId="48406EFF" w14:textId="65845423" w:rsidR="006515C0" w:rsidRPr="00B835C7" w:rsidRDefault="006515C0">
      <w:pPr>
        <w:pStyle w:val="Text"/>
        <w:rPr>
          <w:ins w:id="9245" w:author="Aleksander Hansen" w:date="2013-02-22T16:24:00Z"/>
        </w:rPr>
      </w:pPr>
      <w:ins w:id="9246" w:author="Aleksander Hansen" w:date="2013-02-22T16:24:00Z">
        <w:r w:rsidRPr="00B835C7">
          <w:t xml:space="preserve">All of the </w:t>
        </w:r>
        <w:r w:rsidRPr="00E915D8">
          <w:rPr>
            <w:i/>
            <w:rPrChange w:id="9247" w:author="Aleksander Hansen" w:date="2013-02-22T16:36:00Z">
              <w:rPr/>
            </w:rPrChange>
          </w:rPr>
          <w:t>unexpected losses</w:t>
        </w:r>
        <w:r w:rsidRPr="00B835C7">
          <w:t xml:space="preserve"> (e.g., Ong’s, internal, regulatory) share </w:t>
        </w:r>
      </w:ins>
      <w:ins w:id="9248" w:author="Aleksander Hansen" w:date="2013-02-22T16:36:00Z">
        <w:r w:rsidR="00E915D8">
          <w:t xml:space="preserve">one thing in </w:t>
        </w:r>
      </w:ins>
      <w:ins w:id="9249" w:author="Aleksander Hansen" w:date="2013-02-22T16:24:00Z">
        <w:r w:rsidR="00E915D8">
          <w:t>common: they are, like Value at Risk</w:t>
        </w:r>
        <w:r w:rsidRPr="00B835C7">
          <w:t xml:space="preserve">, some multiple of </w:t>
        </w:r>
      </w:ins>
      <w:ins w:id="9250" w:author="Aleksander Hansen" w:date="2013-02-22T16:59:00Z">
        <w:r w:rsidR="00844913">
          <w:t xml:space="preserve">the </w:t>
        </w:r>
      </w:ins>
      <w:ins w:id="9251" w:author="Aleksander Hansen" w:date="2013-02-22T16:24:00Z">
        <w:r w:rsidRPr="00B835C7">
          <w:t>standard deviation</w:t>
        </w:r>
      </w:ins>
      <w:ins w:id="9252" w:author="Aleksander Hansen" w:date="2013-02-22T16:36:00Z">
        <w:r w:rsidR="00E915D8">
          <w:t>,</w:t>
        </w:r>
      </w:ins>
      <w:ins w:id="9253" w:author="Aleksander Hansen" w:date="2013-02-22T16:24:00Z">
        <w:r w:rsidRPr="00B835C7">
          <w:t xml:space="preserve"> where the multiple is a function of confidence and </w:t>
        </w:r>
      </w:ins>
      <w:ins w:id="9254" w:author="Aleksander Hansen" w:date="2013-02-22T16:37:00Z">
        <w:r w:rsidR="00E915D8">
          <w:t xml:space="preserve">the </w:t>
        </w:r>
      </w:ins>
      <w:ins w:id="9255" w:author="Aleksander Hansen" w:date="2013-02-22T16:24:00Z">
        <w:r w:rsidRPr="00B835C7">
          <w:t>time horizon</w:t>
        </w:r>
      </w:ins>
      <w:ins w:id="9256" w:author="Aleksander Hansen" w:date="2013-02-22T16:37:00Z">
        <w:r w:rsidR="00E915D8">
          <w:t>.</w:t>
        </w:r>
      </w:ins>
    </w:p>
    <w:p w14:paraId="7B3D2A25" w14:textId="77777777" w:rsidR="00FF45F0" w:rsidRDefault="00FF45F0">
      <w:pPr>
        <w:rPr>
          <w:ins w:id="9257" w:author="Aleksander Hansen" w:date="2013-02-22T16:25:00Z"/>
        </w:rPr>
      </w:pPr>
    </w:p>
    <w:p w14:paraId="644141A0" w14:textId="26FAC5E2" w:rsidR="00FF45F0" w:rsidRDefault="00FF45F0" w:rsidP="00FF45F0">
      <w:pPr>
        <w:pStyle w:val="Text"/>
        <w:rPr>
          <w:ins w:id="9258" w:author="Aleksander Hansen" w:date="2013-02-22T16:29:00Z"/>
        </w:rPr>
      </w:pPr>
      <w:ins w:id="9259" w:author="Aleksander Hansen" w:date="2013-02-22T16:25:00Z">
        <w:r w:rsidRPr="00E915D8">
          <w:rPr>
            <w:i/>
            <w:rPrChange w:id="9260" w:author="Aleksander Hansen" w:date="2013-02-22T16:37:00Z">
              <w:rPr/>
            </w:rPrChange>
          </w:rPr>
          <w:t>Economic capital</w:t>
        </w:r>
        <w:r w:rsidRPr="00B835C7">
          <w:t xml:space="preserve"> absorbs unexpected losses, up to a certain point, depending on the desired confidence level</w:t>
        </w:r>
        <w:r>
          <w:t>, where the confidence level to a large degree is subjective.</w:t>
        </w:r>
      </w:ins>
      <w:ins w:id="9261" w:author="Aleksander Hansen" w:date="2013-02-22T16:26:00Z">
        <w:r>
          <w:t xml:space="preserve"> </w:t>
        </w:r>
      </w:ins>
      <w:ins w:id="9262" w:author="Aleksander Hansen" w:date="2013-02-22T16:27:00Z">
        <w:r>
          <w:t xml:space="preserve">Separate </w:t>
        </w:r>
      </w:ins>
      <w:ins w:id="9263" w:author="Aleksander Hansen" w:date="2013-02-22T16:25:00Z">
        <w:r>
          <w:t>r</w:t>
        </w:r>
        <w:r w:rsidRPr="00B835C7">
          <w:t xml:space="preserve">eserves are set aside for </w:t>
        </w:r>
        <w:r w:rsidRPr="00FF45F0">
          <w:rPr>
            <w:i/>
            <w:rPrChange w:id="9264" w:author="Aleksander Hansen" w:date="2013-02-22T16:27:00Z">
              <w:rPr/>
            </w:rPrChange>
          </w:rPr>
          <w:t>expected losses</w:t>
        </w:r>
        <w:r>
          <w:t>, this can be in the form of</w:t>
        </w:r>
      </w:ins>
      <w:ins w:id="9265" w:author="Aleksander Hansen" w:date="2013-02-22T16:27:00Z">
        <w:r w:rsidR="00E915D8">
          <w:t xml:space="preserve"> </w:t>
        </w:r>
      </w:ins>
      <w:ins w:id="9266" w:author="Aleksander Hansen" w:date="2013-02-22T16:25:00Z">
        <w:r w:rsidR="00E915D8">
          <w:t xml:space="preserve">higher yields from the vantage point of </w:t>
        </w:r>
      </w:ins>
      <w:proofErr w:type="gramStart"/>
      <w:ins w:id="9267" w:author="Aleksander Hansen" w:date="2013-02-22T16:27:00Z">
        <w:r w:rsidR="00E915D8">
          <w:t>a counterparty</w:t>
        </w:r>
      </w:ins>
      <w:proofErr w:type="gramEnd"/>
      <w:ins w:id="9268" w:author="Aleksander Hansen" w:date="2013-02-22T16:25:00Z">
        <w:r w:rsidR="00E915D8">
          <w:t>.</w:t>
        </w:r>
      </w:ins>
      <w:ins w:id="9269" w:author="Aleksander Hansen" w:date="2013-02-22T16:28:00Z">
        <w:r w:rsidR="00E915D8">
          <w:t xml:space="preserve"> </w:t>
        </w:r>
      </w:ins>
      <w:ins w:id="9270" w:author="Aleksander Hansen" w:date="2013-02-22T16:25:00Z">
        <w:r w:rsidRPr="00B835C7">
          <w:t xml:space="preserve">Economic capital does </w:t>
        </w:r>
        <w:r w:rsidRPr="00E915D8">
          <w:rPr>
            <w:i/>
            <w:rPrChange w:id="9271" w:author="Aleksander Hansen" w:date="2013-02-22T16:29:00Z">
              <w:rPr/>
            </w:rPrChange>
          </w:rPr>
          <w:t>not cover expected losses</w:t>
        </w:r>
        <w:r w:rsidRPr="00B835C7">
          <w:t xml:space="preserve">; economic capital is </w:t>
        </w:r>
        <w:r w:rsidRPr="00E915D8">
          <w:rPr>
            <w:i/>
            <w:rPrChange w:id="9272" w:author="Aleksander Hansen" w:date="2013-02-22T16:29:00Z">
              <w:rPr/>
            </w:rPrChange>
          </w:rPr>
          <w:t>meant to absorb unexpected losses</w:t>
        </w:r>
        <w:r w:rsidRPr="00B835C7">
          <w:t>.</w:t>
        </w:r>
      </w:ins>
    </w:p>
    <w:p w14:paraId="7D8635FB" w14:textId="77777777" w:rsidR="00E915D8" w:rsidRDefault="00E915D8" w:rsidP="00FF45F0">
      <w:pPr>
        <w:pStyle w:val="Text"/>
        <w:rPr>
          <w:ins w:id="9273" w:author="Aleksander Hansen" w:date="2013-02-22T16:29:00Z"/>
        </w:rPr>
      </w:pPr>
    </w:p>
    <w:p w14:paraId="1FE89430" w14:textId="450A2702" w:rsidR="00E915D8" w:rsidRPr="00B835C7" w:rsidRDefault="00E915D8">
      <w:pPr>
        <w:pStyle w:val="Text"/>
        <w:rPr>
          <w:ins w:id="9274" w:author="Aleksander Hansen" w:date="2013-02-22T16:35:00Z"/>
        </w:rPr>
        <w:pPrChange w:id="9275" w:author="Aleksander Hansen" w:date="2013-02-22T16:35:00Z">
          <w:pPr>
            <w:pStyle w:val="Text"/>
            <w:numPr>
              <w:numId w:val="122"/>
            </w:numPr>
            <w:ind w:left="720" w:hanging="360"/>
          </w:pPr>
        </w:pPrChange>
      </w:pPr>
      <w:ins w:id="9276" w:author="Aleksander Hansen" w:date="2013-02-22T16:34:00Z">
        <w:r w:rsidRPr="00B835C7">
          <w:t>Because unexpected loss is the estimated volatility of poten</w:t>
        </w:r>
        <w:r w:rsidR="005A4962">
          <w:t xml:space="preserve">tial loss in value of the asset, </w:t>
        </w:r>
        <w:r w:rsidRPr="00B835C7">
          <w:t>bank</w:t>
        </w:r>
      </w:ins>
      <w:ins w:id="9277" w:author="Aleksander Hansen" w:date="2013-02-22T16:38:00Z">
        <w:r w:rsidR="005A4962">
          <w:t>s must</w:t>
        </w:r>
      </w:ins>
      <w:ins w:id="9278" w:author="Aleksander Hansen" w:date="2013-02-22T16:34:00Z">
        <w:r w:rsidRPr="00B835C7">
          <w:t xml:space="preserve"> put aside sufficient capital to sustain the uncertain loss</w:t>
        </w:r>
        <w:r>
          <w:t xml:space="preserve">. </w:t>
        </w:r>
        <w:r w:rsidRPr="00B835C7">
          <w:t>Required capital reserve acts as “a buffer against insolvency</w:t>
        </w:r>
      </w:ins>
      <w:ins w:id="9279" w:author="Aleksander Hansen" w:date="2013-02-22T16:38:00Z">
        <w:r w:rsidR="005A4962">
          <w:t>,</w:t>
        </w:r>
      </w:ins>
      <w:ins w:id="9280" w:author="Aleksander Hansen" w:date="2013-02-22T16:34:00Z">
        <w:r w:rsidRPr="00B835C7">
          <w:t>”</w:t>
        </w:r>
      </w:ins>
      <w:ins w:id="9281" w:author="Aleksander Hansen" w:date="2013-02-22T16:38:00Z">
        <w:r w:rsidR="005A4962">
          <w:t xml:space="preserve"> though most bank have more than what the regulatory minimum stipulates. The required regulatory capital is rarely changed as it has deep implications on the transmission mechanism of the monetary system and the value of the currency.</w:t>
        </w:r>
      </w:ins>
      <w:ins w:id="9282" w:author="Aleksander Hansen" w:date="2013-02-22T16:40:00Z">
        <w:r w:rsidR="005A4962">
          <w:t xml:space="preserve"> </w:t>
        </w:r>
      </w:ins>
      <w:ins w:id="9283" w:author="Aleksander Hansen" w:date="2013-02-22T16:35:00Z">
        <w:r w:rsidRPr="00B835C7">
          <w:t>Uncertainty implies unanticipated losses</w:t>
        </w:r>
        <w:r>
          <w:t>. The primary</w:t>
        </w:r>
        <w:r w:rsidRPr="00B835C7">
          <w:t xml:space="preserve"> sources of unanticipated risk</w:t>
        </w:r>
        <w:r>
          <w:t xml:space="preserve"> are d</w:t>
        </w:r>
        <w:r w:rsidR="005A4962">
          <w:t>efault</w:t>
        </w:r>
        <w:r>
          <w:t xml:space="preserve"> and </w:t>
        </w:r>
        <w:r w:rsidRPr="00B835C7">
          <w:t>Unexpected Credit Migration</w:t>
        </w:r>
      </w:ins>
    </w:p>
    <w:p w14:paraId="20D1D7F2" w14:textId="77777777" w:rsidR="00E915D8" w:rsidRPr="00B835C7" w:rsidRDefault="00E915D8" w:rsidP="00FF45F0">
      <w:pPr>
        <w:pStyle w:val="Text"/>
        <w:rPr>
          <w:ins w:id="9284" w:author="Aleksander Hansen" w:date="2013-02-22T16:25:00Z"/>
        </w:rPr>
      </w:pPr>
    </w:p>
    <w:p w14:paraId="367F76A9" w14:textId="77777777" w:rsidR="00FF45F0" w:rsidRDefault="00FF45F0" w:rsidP="00FF45F0">
      <w:pPr>
        <w:pStyle w:val="Text"/>
        <w:rPr>
          <w:ins w:id="9285" w:author="Aleksander Hansen" w:date="2013-02-22T16:25:00Z"/>
        </w:rPr>
      </w:pPr>
    </w:p>
    <w:p w14:paraId="56AF15D8" w14:textId="140C0B74" w:rsidR="00E54AF5" w:rsidRDefault="00E54AF5" w:rsidP="00E54AF5">
      <w:pPr>
        <w:pStyle w:val="Text"/>
        <w:rPr>
          <w:ins w:id="9286" w:author="Aleksander Hansen" w:date="2013-02-22T16:49:00Z"/>
        </w:rPr>
      </w:pPr>
      <w:ins w:id="9287" w:author="Aleksander Hansen" w:date="2013-02-22T16:49:00Z">
        <w:r>
          <w:t xml:space="preserve">For the FRM exam, it is important that you know the formulas for both unexpected loss, and for the variance of the </w:t>
        </w:r>
      </w:ins>
      <w:ins w:id="9288" w:author="Aleksander Hansen" w:date="2013-02-22T16:51:00Z">
        <w:r>
          <w:t xml:space="preserve">Expected Default </w:t>
        </w:r>
      </w:ins>
      <w:ins w:id="9289" w:author="Aleksander Hansen" w:date="2013-02-22T16:52:00Z">
        <w:r>
          <w:t>Frequency,</w:t>
        </w:r>
      </w:ins>
      <w:ins w:id="9290" w:author="Aleksander Hansen" w:date="2013-02-22T16:49:00Z">
        <w:r>
          <w:t xml:space="preserve"> as it is a common question.</w:t>
        </w:r>
      </w:ins>
      <w:ins w:id="9291" w:author="Aleksander Hansen" w:date="2013-02-22T16:52:00Z">
        <w:r>
          <w:t xml:space="preserve"> Ong’s chapters on Expected and Unexpected Loss have been in the curriculum for a while now, and it would come as no surprise if you </w:t>
        </w:r>
      </w:ins>
      <w:ins w:id="9292" w:author="Aleksander Hansen" w:date="2013-02-22T16:54:00Z">
        <w:r>
          <w:t>were</w:t>
        </w:r>
      </w:ins>
      <w:ins w:id="9293" w:author="Aleksander Hansen" w:date="2013-02-22T16:52:00Z">
        <w:r>
          <w:t xml:space="preserve"> asked to apply the formulas for expected and unexpected loss, as well as the variance of the EDF.  The </w:t>
        </w:r>
      </w:ins>
      <w:ins w:id="9294" w:author="Aleksander Hansen" w:date="2013-02-22T16:54:00Z">
        <w:r>
          <w:t>formula for Unexpected Loss is:</w:t>
        </w:r>
      </w:ins>
    </w:p>
    <w:p w14:paraId="7CD77BD6" w14:textId="77777777" w:rsidR="00E54AF5" w:rsidRDefault="00E54AF5" w:rsidP="00E54AF5">
      <w:pPr>
        <w:pStyle w:val="Text"/>
        <w:rPr>
          <w:ins w:id="9295" w:author="Aleksander Hansen" w:date="2013-02-22T16:49:00Z"/>
        </w:rPr>
      </w:pPr>
    </w:p>
    <w:p w14:paraId="71B6C36A" w14:textId="63BCA266" w:rsidR="00E54AF5" w:rsidRPr="00B835C7" w:rsidRDefault="00E54AF5" w:rsidP="00E54AF5">
      <w:pPr>
        <w:pStyle w:val="Text"/>
        <w:jc w:val="center"/>
        <w:rPr>
          <w:ins w:id="9296" w:author="Aleksander Hansen" w:date="2013-02-22T16:49:00Z"/>
        </w:rPr>
      </w:pPr>
      <w:ins w:id="9297" w:author="Aleksander Hansen" w:date="2013-02-22T16:49:00Z">
        <w:r>
          <w:rPr>
            <w:noProof/>
            <w:lang w:bidi="ar-SA"/>
          </w:rPr>
          <w:drawing>
            <wp:inline distT="0" distB="0" distL="0" distR="0" wp14:anchorId="4193884B" wp14:editId="5233445A">
              <wp:extent cx="2454239" cy="2913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455344" cy="291516"/>
                      </a:xfrm>
                      <a:prstGeom prst="rect">
                        <a:avLst/>
                      </a:prstGeom>
                      <a:noFill/>
                      <a:ln>
                        <a:noFill/>
                      </a:ln>
                    </pic:spPr>
                  </pic:pic>
                </a:graphicData>
              </a:graphic>
            </wp:inline>
          </w:drawing>
        </w:r>
      </w:ins>
    </w:p>
    <w:p w14:paraId="0B73B152" w14:textId="77777777" w:rsidR="00E54AF5" w:rsidRDefault="00E54AF5" w:rsidP="00E54AF5">
      <w:pPr>
        <w:pStyle w:val="Text"/>
        <w:rPr>
          <w:ins w:id="9298" w:author="Aleksander Hansen" w:date="2013-02-22T16:49:00Z"/>
        </w:rPr>
      </w:pPr>
    </w:p>
    <w:p w14:paraId="70665B59" w14:textId="299C3520" w:rsidR="00E54AF5" w:rsidRPr="00637269" w:rsidRDefault="00E54AF5" w:rsidP="00E54AF5">
      <w:pPr>
        <w:pStyle w:val="Text"/>
        <w:rPr>
          <w:ins w:id="9299" w:author="Aleksander Hansen" w:date="2013-02-22T16:49:00Z"/>
        </w:rPr>
      </w:pPr>
      <w:proofErr w:type="gramStart"/>
      <w:ins w:id="9300" w:author="Aleksander Hansen" w:date="2013-02-22T16:54:00Z">
        <w:r>
          <w:t>and</w:t>
        </w:r>
        <w:proofErr w:type="gramEnd"/>
        <w:r>
          <w:t xml:space="preserve"> the variance of the Expected Default Frequency is:</w:t>
        </w:r>
      </w:ins>
    </w:p>
    <w:p w14:paraId="21CB46E4" w14:textId="77777777" w:rsidR="00E54AF5" w:rsidRDefault="00E54AF5" w:rsidP="00E54AF5">
      <w:pPr>
        <w:pStyle w:val="Text"/>
        <w:rPr>
          <w:ins w:id="9301" w:author="Aleksander Hansen" w:date="2013-02-22T16:49:00Z"/>
        </w:rPr>
      </w:pPr>
    </w:p>
    <w:p w14:paraId="2CB19EA2" w14:textId="1401C944" w:rsidR="00CA417E" w:rsidRDefault="00E54AF5">
      <w:pPr>
        <w:jc w:val="center"/>
        <w:rPr>
          <w:ins w:id="9302" w:author="Aleksander Hansen" w:date="2013-02-17T14:21:00Z"/>
          <w:rFonts w:ascii="Calibri" w:hAnsi="Calibri" w:cs="Calibri"/>
          <w:color w:val="000000"/>
          <w:kern w:val="24"/>
          <w:lang w:bidi="en-US"/>
        </w:rPr>
        <w:pPrChange w:id="9303" w:author="Aleksander Hansen" w:date="2013-02-22T16:54:00Z">
          <w:pPr/>
        </w:pPrChange>
      </w:pPr>
      <w:ins w:id="9304" w:author="Aleksander Hansen" w:date="2013-02-22T16:49:00Z">
        <w:r>
          <w:rPr>
            <w:noProof/>
          </w:rPr>
          <w:drawing>
            <wp:inline distT="0" distB="0" distL="0" distR="0" wp14:anchorId="53E08993" wp14:editId="02C5C0E1">
              <wp:extent cx="1669551" cy="253928"/>
              <wp:effectExtent l="0" t="0" r="6985"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672857" cy="254431"/>
                      </a:xfrm>
                      <a:prstGeom prst="rect">
                        <a:avLst/>
                      </a:prstGeom>
                      <a:noFill/>
                      <a:ln>
                        <a:noFill/>
                      </a:ln>
                    </pic:spPr>
                  </pic:pic>
                </a:graphicData>
              </a:graphic>
            </wp:inline>
          </w:drawing>
        </w:r>
      </w:ins>
      <w:ins w:id="9305" w:author="Aleksander Hansen" w:date="2013-02-17T14:21:00Z">
        <w:r w:rsidR="00CA417E">
          <w:br w:type="page"/>
        </w:r>
      </w:ins>
    </w:p>
    <w:p w14:paraId="351F79BB" w14:textId="77777777" w:rsidR="00CA417E" w:rsidRDefault="00CA417E" w:rsidP="00CA417E">
      <w:pPr>
        <w:pStyle w:val="Heading2"/>
        <w:rPr>
          <w:ins w:id="9306" w:author="Aleksander Hansen" w:date="2013-02-17T14:21:00Z"/>
        </w:rPr>
      </w:pPr>
      <w:bookmarkStart w:id="9307" w:name="_Toc223340491"/>
      <w:ins w:id="9308" w:author="Aleksander Hansen" w:date="2013-02-17T14:21:00Z">
        <w:r>
          <w:t>Questions and Answers</w:t>
        </w:r>
        <w:bookmarkEnd w:id="9307"/>
      </w:ins>
    </w:p>
    <w:p w14:paraId="138DBC59" w14:textId="77777777" w:rsidR="00CA417E" w:rsidRDefault="00CA417E" w:rsidP="00CA417E">
      <w:pPr>
        <w:pStyle w:val="Heading3SubGTNI"/>
        <w:rPr>
          <w:ins w:id="9309" w:author="Aleksander Hansen" w:date="2013-02-17T14:21:00Z"/>
        </w:rPr>
      </w:pPr>
      <w:bookmarkStart w:id="9310" w:name="_Toc223340492"/>
      <w:ins w:id="9311" w:author="Aleksander Hansen" w:date="2013-02-17T14:21:00Z">
        <w:r>
          <w:t>Questions</w:t>
        </w:r>
        <w:bookmarkEnd w:id="9310"/>
      </w:ins>
    </w:p>
    <w:p w14:paraId="477A649E" w14:textId="77777777" w:rsidR="00031925" w:rsidRDefault="00031925" w:rsidP="00CA417E">
      <w:pPr>
        <w:rPr>
          <w:ins w:id="9312" w:author="Aleksander Hansen" w:date="2013-02-17T17:40:00Z"/>
        </w:rPr>
      </w:pPr>
    </w:p>
    <w:p w14:paraId="702807E1" w14:textId="0983F8C1" w:rsidR="00031925" w:rsidRDefault="00031925" w:rsidP="00031925">
      <w:pPr>
        <w:pStyle w:val="Paragraph"/>
        <w:spacing w:before="0" w:after="0" w:line="240" w:lineRule="auto"/>
        <w:rPr>
          <w:ins w:id="9313" w:author="Aleksander Hansen" w:date="2013-02-17T17:42:00Z"/>
        </w:rPr>
      </w:pPr>
      <w:ins w:id="9314" w:author="Aleksander Hansen" w:date="2013-02-17T17:42:00Z">
        <w:r>
          <w:t xml:space="preserve">23.5.1 </w:t>
        </w:r>
        <w:proofErr w:type="gramStart"/>
        <w:r>
          <w:t>An</w:t>
        </w:r>
        <w:proofErr w:type="gramEnd"/>
        <w:r>
          <w:t xml:space="preserve"> exposure has a default probability (PD) of 4.0% and loss given default of 50.0%. The standard deviation of the LGD is 25.0%. What is the ratio of the unexpected loss to the expected loss, UL/EL?</w:t>
        </w:r>
      </w:ins>
    </w:p>
    <w:p w14:paraId="4AC3420B" w14:textId="77777777" w:rsidR="00031925" w:rsidRDefault="00031925" w:rsidP="00031925">
      <w:pPr>
        <w:pStyle w:val="Paragraph"/>
        <w:spacing w:before="0" w:after="0" w:line="240" w:lineRule="auto"/>
        <w:rPr>
          <w:ins w:id="9315" w:author="Aleksander Hansen" w:date="2013-02-17T17:42:00Z"/>
        </w:rPr>
      </w:pPr>
      <w:ins w:id="9316" w:author="Aleksander Hansen" w:date="2013-02-17T17:42:00Z">
        <w:r>
          <w:t xml:space="preserve"> </w:t>
        </w:r>
      </w:ins>
    </w:p>
    <w:p w14:paraId="3FC96ADA" w14:textId="77777777" w:rsidR="00031925" w:rsidRDefault="00031925" w:rsidP="00031925">
      <w:pPr>
        <w:pStyle w:val="Paragraph"/>
        <w:numPr>
          <w:ilvl w:val="0"/>
          <w:numId w:val="79"/>
        </w:numPr>
        <w:spacing w:before="0" w:after="0" w:line="240" w:lineRule="auto"/>
        <w:rPr>
          <w:ins w:id="9317" w:author="Aleksander Hansen" w:date="2013-02-17T17:42:00Z"/>
        </w:rPr>
      </w:pPr>
      <w:ins w:id="9318" w:author="Aleksander Hansen" w:date="2013-02-17T17:42:00Z">
        <w:r>
          <w:t>1.33</w:t>
        </w:r>
      </w:ins>
    </w:p>
    <w:p w14:paraId="2D14F248" w14:textId="77777777" w:rsidR="00031925" w:rsidRDefault="00031925" w:rsidP="00031925">
      <w:pPr>
        <w:pStyle w:val="Paragraph"/>
        <w:numPr>
          <w:ilvl w:val="0"/>
          <w:numId w:val="79"/>
        </w:numPr>
        <w:spacing w:before="0" w:after="0" w:line="240" w:lineRule="auto"/>
        <w:rPr>
          <w:ins w:id="9319" w:author="Aleksander Hansen" w:date="2013-02-17T17:42:00Z"/>
        </w:rPr>
      </w:pPr>
      <w:ins w:id="9320" w:author="Aleksander Hansen" w:date="2013-02-17T17:42:00Z">
        <w:r>
          <w:t>3.72</w:t>
        </w:r>
      </w:ins>
    </w:p>
    <w:p w14:paraId="179F79C4" w14:textId="77777777" w:rsidR="00031925" w:rsidRDefault="00031925" w:rsidP="00031925">
      <w:pPr>
        <w:pStyle w:val="Paragraph"/>
        <w:numPr>
          <w:ilvl w:val="0"/>
          <w:numId w:val="79"/>
        </w:numPr>
        <w:spacing w:before="0" w:after="0" w:line="240" w:lineRule="auto"/>
        <w:rPr>
          <w:ins w:id="9321" w:author="Aleksander Hansen" w:date="2013-02-17T17:42:00Z"/>
        </w:rPr>
      </w:pPr>
      <w:ins w:id="9322" w:author="Aleksander Hansen" w:date="2013-02-17T17:42:00Z">
        <w:r>
          <w:t>5.50</w:t>
        </w:r>
      </w:ins>
    </w:p>
    <w:p w14:paraId="5C0F243A" w14:textId="77777777" w:rsidR="00031925" w:rsidRDefault="00031925" w:rsidP="00031925">
      <w:pPr>
        <w:pStyle w:val="Paragraph"/>
        <w:numPr>
          <w:ilvl w:val="0"/>
          <w:numId w:val="79"/>
        </w:numPr>
        <w:spacing w:before="0" w:after="0" w:line="240" w:lineRule="auto"/>
        <w:rPr>
          <w:ins w:id="9323" w:author="Aleksander Hansen" w:date="2013-02-17T17:42:00Z"/>
        </w:rPr>
      </w:pPr>
      <w:ins w:id="9324" w:author="Aleksander Hansen" w:date="2013-02-17T17:42:00Z">
        <w:r>
          <w:t>9.64</w:t>
        </w:r>
      </w:ins>
    </w:p>
    <w:p w14:paraId="4BED9E9C" w14:textId="77777777" w:rsidR="00031925" w:rsidRDefault="00031925" w:rsidP="00031925">
      <w:pPr>
        <w:pStyle w:val="Paragraph"/>
        <w:spacing w:before="0" w:after="0" w:line="240" w:lineRule="auto"/>
        <w:rPr>
          <w:ins w:id="9325" w:author="Aleksander Hansen" w:date="2013-02-17T17:42:00Z"/>
        </w:rPr>
      </w:pPr>
      <w:ins w:id="9326" w:author="Aleksander Hansen" w:date="2013-02-17T17:42:00Z">
        <w:r>
          <w:t xml:space="preserve"> </w:t>
        </w:r>
      </w:ins>
    </w:p>
    <w:p w14:paraId="75EAA2D5" w14:textId="14D15632" w:rsidR="00031925" w:rsidRDefault="00031925" w:rsidP="00031925">
      <w:pPr>
        <w:pStyle w:val="Paragraph"/>
        <w:spacing w:before="0" w:after="0" w:line="240" w:lineRule="auto"/>
        <w:rPr>
          <w:ins w:id="9327" w:author="Aleksander Hansen" w:date="2013-02-17T17:42:00Z"/>
        </w:rPr>
      </w:pPr>
      <w:ins w:id="9328" w:author="Aleksander Hansen" w:date="2013-02-17T17:42:00Z">
        <w:r>
          <w:t xml:space="preserve">23.5.2 In the assigned reading on unexpected loss (Ong Chapter 5), unexpected loss (UL) is given as: UL = AE * </w:t>
        </w:r>
        <w:proofErr w:type="gramStart"/>
        <w:r>
          <w:t>SQRT[</w:t>
        </w:r>
        <w:proofErr w:type="gramEnd"/>
        <w:r>
          <w:t>EDF*variance(LGD) + LGD^2*variance(EDF)]. Each of the following is TRUE about this definition of unexpected loss (UL) EXCEPT:</w:t>
        </w:r>
      </w:ins>
    </w:p>
    <w:p w14:paraId="4575AF41" w14:textId="77777777" w:rsidR="00031925" w:rsidRDefault="00031925" w:rsidP="00031925">
      <w:pPr>
        <w:pStyle w:val="Paragraph"/>
        <w:spacing w:before="0" w:after="0" w:line="240" w:lineRule="auto"/>
        <w:rPr>
          <w:ins w:id="9329" w:author="Aleksander Hansen" w:date="2013-02-17T17:42:00Z"/>
        </w:rPr>
      </w:pPr>
      <w:ins w:id="9330" w:author="Aleksander Hansen" w:date="2013-02-17T17:42:00Z">
        <w:r>
          <w:t xml:space="preserve"> </w:t>
        </w:r>
      </w:ins>
    </w:p>
    <w:p w14:paraId="4ED11D6A" w14:textId="77777777" w:rsidR="00031925" w:rsidRDefault="00031925" w:rsidP="00031925">
      <w:pPr>
        <w:pStyle w:val="Paragraph"/>
        <w:numPr>
          <w:ilvl w:val="0"/>
          <w:numId w:val="80"/>
        </w:numPr>
        <w:spacing w:before="0" w:after="0" w:line="240" w:lineRule="auto"/>
        <w:rPr>
          <w:ins w:id="9331" w:author="Aleksander Hansen" w:date="2013-02-17T17:42:00Z"/>
        </w:rPr>
      </w:pPr>
      <w:ins w:id="9332" w:author="Aleksander Hansen" w:date="2013-02-17T17:42:00Z">
        <w:r>
          <w:t>It assumes independence (zero default correlation) between the default probability and loss given default (LGD)</w:t>
        </w:r>
      </w:ins>
    </w:p>
    <w:p w14:paraId="47624C51" w14:textId="77777777" w:rsidR="00031925" w:rsidRDefault="00031925" w:rsidP="00031925">
      <w:pPr>
        <w:pStyle w:val="Paragraph"/>
        <w:numPr>
          <w:ilvl w:val="0"/>
          <w:numId w:val="80"/>
        </w:numPr>
        <w:spacing w:before="0" w:after="0" w:line="240" w:lineRule="auto"/>
        <w:rPr>
          <w:ins w:id="9333" w:author="Aleksander Hansen" w:date="2013-02-17T17:42:00Z"/>
        </w:rPr>
      </w:pPr>
      <w:ins w:id="9334" w:author="Aleksander Hansen" w:date="2013-02-17T17:42:00Z">
        <w:r>
          <w:t>Economic capital will necessarily equal this value of this unexpected loss, as defined; i.e., EC = UL</w:t>
        </w:r>
      </w:ins>
    </w:p>
    <w:p w14:paraId="21168CFB" w14:textId="77777777" w:rsidR="00031925" w:rsidRDefault="00031925" w:rsidP="00031925">
      <w:pPr>
        <w:pStyle w:val="Paragraph"/>
        <w:numPr>
          <w:ilvl w:val="0"/>
          <w:numId w:val="80"/>
        </w:numPr>
        <w:spacing w:before="0" w:after="0" w:line="240" w:lineRule="auto"/>
        <w:rPr>
          <w:ins w:id="9335" w:author="Aleksander Hansen" w:date="2013-02-17T17:42:00Z"/>
        </w:rPr>
      </w:pPr>
      <w:ins w:id="9336" w:author="Aleksander Hansen" w:date="2013-02-17T17:42:00Z">
        <w:r>
          <w:t>This unexpected loss (UL) is the standard deviation (volatility) of the unconditional value of the asset at the horizon</w:t>
        </w:r>
      </w:ins>
    </w:p>
    <w:p w14:paraId="792B2C95" w14:textId="77777777" w:rsidR="00031925" w:rsidRDefault="00031925" w:rsidP="00031925">
      <w:pPr>
        <w:pStyle w:val="Paragraph"/>
        <w:numPr>
          <w:ilvl w:val="0"/>
          <w:numId w:val="80"/>
        </w:numPr>
        <w:spacing w:before="0" w:after="0" w:line="240" w:lineRule="auto"/>
        <w:rPr>
          <w:ins w:id="9337" w:author="Aleksander Hansen" w:date="2013-02-17T17:42:00Z"/>
        </w:rPr>
      </w:pPr>
      <w:ins w:id="9338" w:author="Aleksander Hansen" w:date="2013-02-17T17:42:00Z">
        <w:r>
          <w:t>Whereas expected loss (EL) increases as a linear function of EDF and LGD, unexpected loss (UL) increases as a non-linear function of EDF and LGD</w:t>
        </w:r>
      </w:ins>
    </w:p>
    <w:p w14:paraId="3F7F6BC3" w14:textId="77777777" w:rsidR="00CA417E" w:rsidRDefault="00CA417E" w:rsidP="00CA417E">
      <w:pPr>
        <w:rPr>
          <w:ins w:id="9339" w:author="Aleksander Hansen" w:date="2013-02-17T14:21:00Z"/>
          <w:rFonts w:ascii="Trebuchet MS" w:eastAsiaTheme="majorEastAsia" w:hAnsi="Trebuchet MS" w:cstheme="majorBidi"/>
          <w:b/>
          <w:bCs/>
          <w:color w:val="000000" w:themeColor="text1"/>
        </w:rPr>
      </w:pPr>
      <w:ins w:id="9340" w:author="Aleksander Hansen" w:date="2013-02-17T14:21:00Z">
        <w:r>
          <w:br w:type="page"/>
        </w:r>
      </w:ins>
    </w:p>
    <w:p w14:paraId="753E92C0" w14:textId="77777777" w:rsidR="00031925" w:rsidRDefault="00CA417E">
      <w:pPr>
        <w:pStyle w:val="Heading3SubGTNI"/>
        <w:rPr>
          <w:ins w:id="9341" w:author="Aleksander Hansen" w:date="2013-02-17T17:43:00Z"/>
        </w:rPr>
        <w:pPrChange w:id="9342" w:author="Aleksander Hansen" w:date="2013-02-17T14:21:00Z">
          <w:pPr>
            <w:pStyle w:val="Text"/>
          </w:pPr>
        </w:pPrChange>
      </w:pPr>
      <w:bookmarkStart w:id="9343" w:name="_Toc223340493"/>
      <w:ins w:id="9344" w:author="Aleksander Hansen" w:date="2013-02-17T14:21:00Z">
        <w:r>
          <w:t>Answers</w:t>
        </w:r>
        <w:bookmarkEnd w:id="9343"/>
        <w:r>
          <w:t xml:space="preserve"> </w:t>
        </w:r>
      </w:ins>
    </w:p>
    <w:p w14:paraId="5955E318" w14:textId="77777777" w:rsidR="00031925" w:rsidRDefault="00031925">
      <w:pPr>
        <w:pStyle w:val="Heading3SubGTNI"/>
        <w:rPr>
          <w:ins w:id="9345" w:author="Aleksander Hansen" w:date="2013-02-17T17:43:00Z"/>
        </w:rPr>
        <w:pPrChange w:id="9346" w:author="Aleksander Hansen" w:date="2013-02-17T14:21:00Z">
          <w:pPr>
            <w:pStyle w:val="Text"/>
          </w:pPr>
        </w:pPrChange>
      </w:pPr>
    </w:p>
    <w:p w14:paraId="4EF5FEFD" w14:textId="26DE6538" w:rsidR="00031925" w:rsidRPr="00031925" w:rsidRDefault="00031925" w:rsidP="00031925">
      <w:pPr>
        <w:pStyle w:val="Paragraph"/>
        <w:spacing w:before="0" w:after="0" w:line="240" w:lineRule="auto"/>
        <w:rPr>
          <w:ins w:id="9347" w:author="Aleksander Hansen" w:date="2013-02-17T17:43:00Z"/>
          <w:rPrChange w:id="9348" w:author="Aleksander Hansen" w:date="2013-02-17T17:43:00Z">
            <w:rPr>
              <w:ins w:id="9349" w:author="Aleksander Hansen" w:date="2013-02-17T17:43:00Z"/>
              <w:b/>
            </w:rPr>
          </w:rPrChange>
        </w:rPr>
      </w:pPr>
      <w:ins w:id="9350" w:author="Aleksander Hansen" w:date="2013-02-17T17:43:00Z">
        <w:r>
          <w:t>23.5.1</w:t>
        </w:r>
        <w:r w:rsidRPr="00031925">
          <w:rPr>
            <w:rPrChange w:id="9351" w:author="Aleksander Hansen" w:date="2013-02-17T17:43:00Z">
              <w:rPr>
                <w:b/>
              </w:rPr>
            </w:rPrChange>
          </w:rPr>
          <w:t xml:space="preserve"> C. 5.50</w:t>
        </w:r>
      </w:ins>
    </w:p>
    <w:p w14:paraId="4E43FFA2" w14:textId="77777777" w:rsidR="00031925" w:rsidRDefault="00031925" w:rsidP="00031925">
      <w:pPr>
        <w:pStyle w:val="Paragraph"/>
        <w:spacing w:before="0" w:after="0" w:line="240" w:lineRule="auto"/>
        <w:rPr>
          <w:ins w:id="9352" w:author="Aleksander Hansen" w:date="2013-02-17T17:43:00Z"/>
        </w:rPr>
      </w:pPr>
      <w:ins w:id="9353" w:author="Aleksander Hansen" w:date="2013-02-17T17:43:00Z">
        <w:r>
          <w:t xml:space="preserve">Unexpected loss (%) = </w:t>
        </w:r>
        <w:proofErr w:type="gramStart"/>
        <w:r>
          <w:t>SQRT[</w:t>
        </w:r>
        <w:proofErr w:type="gramEnd"/>
        <w:r>
          <w:t>EDF * variance(LGD) + LGD^2 * variance(EDF)] = SQRT[4%*25%^2 + 50%^2*4%*96%] = 11.00%</w:t>
        </w:r>
      </w:ins>
    </w:p>
    <w:p w14:paraId="21B2CDE2" w14:textId="77777777" w:rsidR="00031925" w:rsidRDefault="00031925" w:rsidP="00031925">
      <w:pPr>
        <w:pStyle w:val="Paragraph"/>
        <w:spacing w:before="0" w:after="0" w:line="240" w:lineRule="auto"/>
        <w:rPr>
          <w:ins w:id="9354" w:author="Aleksander Hansen" w:date="2013-02-17T17:43:00Z"/>
        </w:rPr>
      </w:pPr>
      <w:ins w:id="9355" w:author="Aleksander Hansen" w:date="2013-02-17T17:43:00Z">
        <w:r>
          <w:t>Expected loss (%) = EDF*LGD = 4%*50% = 2.0%.</w:t>
        </w:r>
      </w:ins>
    </w:p>
    <w:p w14:paraId="63911D62" w14:textId="77777777" w:rsidR="00031925" w:rsidRDefault="00031925" w:rsidP="00031925">
      <w:pPr>
        <w:pStyle w:val="Paragraph"/>
        <w:spacing w:before="0" w:after="0" w:line="240" w:lineRule="auto"/>
        <w:rPr>
          <w:ins w:id="9356" w:author="Aleksander Hansen" w:date="2013-02-17T17:43:00Z"/>
        </w:rPr>
      </w:pPr>
      <w:ins w:id="9357" w:author="Aleksander Hansen" w:date="2013-02-17T17:43:00Z">
        <w:r>
          <w:t>Ratio of UL/EL = 11.0%/2.0% = 5.50</w:t>
        </w:r>
      </w:ins>
    </w:p>
    <w:p w14:paraId="512120FA" w14:textId="77777777" w:rsidR="00031925" w:rsidRDefault="00031925" w:rsidP="00031925">
      <w:pPr>
        <w:pStyle w:val="Paragraph"/>
        <w:spacing w:before="0" w:after="0" w:line="240" w:lineRule="auto"/>
        <w:rPr>
          <w:ins w:id="9358" w:author="Aleksander Hansen" w:date="2013-02-17T17:43:00Z"/>
        </w:rPr>
      </w:pPr>
      <w:ins w:id="9359" w:author="Aleksander Hansen" w:date="2013-02-17T17:43:00Z">
        <w:r>
          <w:t xml:space="preserve"> </w:t>
        </w:r>
      </w:ins>
    </w:p>
    <w:p w14:paraId="7EFAF1A1" w14:textId="26A6ECD9" w:rsidR="00031925" w:rsidRDefault="00031925" w:rsidP="00031925">
      <w:pPr>
        <w:pStyle w:val="Paragraph"/>
        <w:spacing w:before="0" w:after="0" w:line="240" w:lineRule="auto"/>
        <w:rPr>
          <w:ins w:id="9360" w:author="Aleksander Hansen" w:date="2013-02-17T17:43:00Z"/>
        </w:rPr>
      </w:pPr>
      <w:ins w:id="9361" w:author="Aleksander Hansen" w:date="2013-02-17T17:43:00Z">
        <w:r>
          <w:t>23.5.2</w:t>
        </w:r>
        <w:r w:rsidRPr="00031925">
          <w:rPr>
            <w:rPrChange w:id="9362" w:author="Aleksander Hansen" w:date="2013-02-17T17:43:00Z">
              <w:rPr>
                <w:b/>
              </w:rPr>
            </w:rPrChange>
          </w:rPr>
          <w:t xml:space="preserve"> B. This definition of UL is only ONE standard deviation (aka, volatility); as such, it corresponds to a relatively low confidence level. Economic capital, of any practical confidence, will need to be some multiple of this UL. In unassigned chapter 8, Ong offers EC = CM * UL, where CM is a "capital multiplier."</w:t>
        </w:r>
      </w:ins>
    </w:p>
    <w:p w14:paraId="73A5C254" w14:textId="77777777" w:rsidR="00031925" w:rsidRPr="00031925" w:rsidRDefault="00031925" w:rsidP="00031925">
      <w:pPr>
        <w:pStyle w:val="Paragraph"/>
        <w:spacing w:before="0" w:after="0" w:line="240" w:lineRule="auto"/>
        <w:rPr>
          <w:ins w:id="9363" w:author="Aleksander Hansen" w:date="2013-02-17T17:43:00Z"/>
          <w:rPrChange w:id="9364" w:author="Aleksander Hansen" w:date="2013-02-17T17:43:00Z">
            <w:rPr>
              <w:ins w:id="9365" w:author="Aleksander Hansen" w:date="2013-02-17T17:43:00Z"/>
              <w:b/>
            </w:rPr>
          </w:rPrChange>
        </w:rPr>
      </w:pPr>
    </w:p>
    <w:p w14:paraId="7C14B362" w14:textId="77777777" w:rsidR="00031925" w:rsidRDefault="00031925" w:rsidP="00031925">
      <w:pPr>
        <w:pStyle w:val="Paragraph"/>
        <w:spacing w:before="0" w:after="0" w:line="240" w:lineRule="auto"/>
        <w:rPr>
          <w:ins w:id="9366" w:author="Aleksander Hansen" w:date="2013-02-17T17:43:00Z"/>
        </w:rPr>
      </w:pPr>
      <w:ins w:id="9367" w:author="Aleksander Hansen" w:date="2013-02-17T17:43:00Z">
        <w:r>
          <w:t>In regard to (A), (C), and (D), each is TRUE.</w:t>
        </w:r>
      </w:ins>
    </w:p>
    <w:p w14:paraId="4132A738" w14:textId="77777777" w:rsidR="00031925" w:rsidRDefault="00031925" w:rsidP="00031925">
      <w:pPr>
        <w:pStyle w:val="Paragraph"/>
        <w:spacing w:before="0" w:after="0" w:line="240" w:lineRule="auto"/>
        <w:rPr>
          <w:ins w:id="9368" w:author="Aleksander Hansen" w:date="2013-02-17T17:43:00Z"/>
        </w:rPr>
      </w:pPr>
      <w:ins w:id="9369" w:author="Aleksander Hansen" w:date="2013-02-17T17:43:00Z">
        <w:r>
          <w:t xml:space="preserve">In regard to (A), Ong: </w:t>
        </w:r>
        <w:r w:rsidRPr="00031925">
          <w:rPr>
            <w:i/>
            <w:rPrChange w:id="9370" w:author="Aleksander Hansen" w:date="2013-02-17T17:45:00Z">
              <w:rPr/>
            </w:rPrChange>
          </w:rPr>
          <w:t>"Assumptions: Explicit in the derivation of unexpected loss above is the assumption that the random risk factors contributing to an obligor's default (resulting in the default probability, EDF) are statistically independent of the severity of loss (as given by the loss given default, LGD). The reader is referred to Appendix A at the end of the chapter for clarification on this point. If the risk factors contributing to the expected default frequency and loss given default were not independent, the multiplier in equation (5.4b) would contain covariance cross-terms owing to the nature of the variance calculation. However, in practice it is not clear whether or not the assumption of statistical independence is well justified. Our conjecture is that statistical dependence would require only a small corrective modification to the expression for unexpected loss."</w:t>
        </w:r>
      </w:ins>
    </w:p>
    <w:p w14:paraId="4F45E97B" w14:textId="684A1AF9" w:rsidR="00031925" w:rsidRPr="00031925" w:rsidRDefault="00031925" w:rsidP="00031925">
      <w:pPr>
        <w:pStyle w:val="Paragraph"/>
        <w:spacing w:before="0" w:after="0" w:line="240" w:lineRule="auto"/>
        <w:rPr>
          <w:ins w:id="9371" w:author="Aleksander Hansen" w:date="2013-02-17T17:43:00Z"/>
          <w:i/>
          <w:rPrChange w:id="9372" w:author="Aleksander Hansen" w:date="2013-02-17T17:47:00Z">
            <w:rPr>
              <w:ins w:id="9373" w:author="Aleksander Hansen" w:date="2013-02-17T17:43:00Z"/>
            </w:rPr>
          </w:rPrChange>
        </w:rPr>
      </w:pPr>
      <w:ins w:id="9374" w:author="Aleksander Hansen" w:date="2013-02-17T17:43:00Z">
        <w:r>
          <w:t xml:space="preserve">In regard to (C), Ong: UNEXPECTED LOSS: </w:t>
        </w:r>
      </w:ins>
      <w:ins w:id="9375" w:author="Aleksander Hansen" w:date="2013-02-17T17:47:00Z">
        <w:r>
          <w:t>“</w:t>
        </w:r>
      </w:ins>
      <w:ins w:id="9376" w:author="Aleksander Hansen" w:date="2013-02-17T17:43:00Z">
        <w:r w:rsidRPr="00031925">
          <w:rPr>
            <w:i/>
            <w:rPrChange w:id="9377" w:author="Aleksander Hansen" w:date="2013-02-17T17:47:00Z">
              <w:rPr/>
            </w:rPrChange>
          </w:rPr>
          <w:t>The expected loss of an asset is the average loss the bank can expect to lose on its asset over the period up to a specified horizon; during that time the asset can fluctuate in value due to the two main sources of unanticipated risk mentioned above [i.e., DEFAULT and unexpected credit risk MIGRATION]. The risk at the horizon can be conveniently measured using the standard deviation of the value at the horizon. We shall call this quantity the unexpected loss. In other words, unexpected loss is the estimated volatility of the potential loss in value of the asset around its expected loss.</w:t>
        </w:r>
      </w:ins>
    </w:p>
    <w:p w14:paraId="481B013B" w14:textId="11FC92A4" w:rsidR="00031925" w:rsidRPr="00031925" w:rsidRDefault="00031925" w:rsidP="00031925">
      <w:pPr>
        <w:pStyle w:val="Paragraph"/>
        <w:spacing w:before="0" w:after="0" w:line="240" w:lineRule="auto"/>
        <w:rPr>
          <w:ins w:id="9378" w:author="Aleksander Hansen" w:date="2013-02-17T17:43:00Z"/>
          <w:i/>
          <w:rPrChange w:id="9379" w:author="Aleksander Hansen" w:date="2013-02-17T17:47:00Z">
            <w:rPr>
              <w:ins w:id="9380" w:author="Aleksander Hansen" w:date="2013-02-17T17:43:00Z"/>
            </w:rPr>
          </w:rPrChange>
        </w:rPr>
      </w:pPr>
      <w:ins w:id="9381" w:author="Aleksander Hansen" w:date="2013-02-17T17:43:00Z">
        <w:r w:rsidRPr="00031925">
          <w:rPr>
            <w:i/>
            <w:rPrChange w:id="9382" w:author="Aleksander Hansen" w:date="2013-02-17T17:47:00Z">
              <w:rPr/>
            </w:rPrChange>
          </w:rPr>
          <w:t xml:space="preserve">As defined, the unexpected loss, </w:t>
        </w:r>
        <w:proofErr w:type="gramStart"/>
        <w:r w:rsidRPr="00031925">
          <w:rPr>
            <w:i/>
            <w:rPrChange w:id="9383" w:author="Aleksander Hansen" w:date="2013-02-17T17:47:00Z">
              <w:rPr/>
            </w:rPrChange>
          </w:rPr>
          <w:t>UL(</w:t>
        </w:r>
        <w:proofErr w:type="gramEnd"/>
        <w:r w:rsidRPr="00031925">
          <w:rPr>
            <w:i/>
            <w:rPrChange w:id="9384" w:author="Aleksander Hansen" w:date="2013-02-17T17:47:00Z">
              <w:rPr/>
            </w:rPrChange>
          </w:rPr>
          <w:t>H), of the asset value V(H) at the horizon t(H) is simply the standard deviation of the unconditional value of the asset at the horizon.</w:t>
        </w:r>
      </w:ins>
      <w:ins w:id="9385" w:author="Aleksander Hansen" w:date="2013-02-17T17:47:00Z">
        <w:r w:rsidRPr="00031925">
          <w:rPr>
            <w:i/>
            <w:rPrChange w:id="9386" w:author="Aleksander Hansen" w:date="2013-02-17T17:47:00Z">
              <w:rPr/>
            </w:rPrChange>
          </w:rPr>
          <w:t>”</w:t>
        </w:r>
      </w:ins>
    </w:p>
    <w:p w14:paraId="4F0AFD57" w14:textId="77777777" w:rsidR="00031925" w:rsidRPr="00731C2A" w:rsidRDefault="00031925" w:rsidP="00031925">
      <w:pPr>
        <w:pStyle w:val="Paragraph"/>
        <w:spacing w:before="0" w:after="0" w:line="240" w:lineRule="auto"/>
        <w:rPr>
          <w:ins w:id="9387" w:author="Aleksander Hansen" w:date="2013-02-17T17:43:00Z"/>
        </w:rPr>
      </w:pPr>
      <w:ins w:id="9388" w:author="Aleksander Hansen" w:date="2013-02-17T17:43:00Z">
        <w:r>
          <w:t>In regard to (D), non-linearity of UL can be inferred from the formula.</w:t>
        </w:r>
      </w:ins>
    </w:p>
    <w:p w14:paraId="62088805" w14:textId="7C90C802" w:rsidR="00994066" w:rsidRDefault="00994066">
      <w:pPr>
        <w:pStyle w:val="Heading3SubGTNI"/>
        <w:pPrChange w:id="9389" w:author="Aleksander Hansen" w:date="2013-02-17T14:21:00Z">
          <w:pPr>
            <w:pStyle w:val="Text"/>
          </w:pPr>
        </w:pPrChange>
      </w:pPr>
      <w:r>
        <w:br w:type="page"/>
      </w:r>
    </w:p>
    <w:p w14:paraId="7C570C24" w14:textId="77777777" w:rsidR="00994066" w:rsidRDefault="00994066" w:rsidP="006037A9">
      <w:pPr>
        <w:pStyle w:val="Heading1"/>
      </w:pPr>
      <w:bookmarkStart w:id="9390" w:name="_Toc255472380"/>
      <w:bookmarkStart w:id="9391" w:name="_Toc318025276"/>
      <w:bookmarkStart w:id="9392" w:name="_Toc223340494"/>
      <w:r w:rsidRPr="00637269">
        <w:t>Dowd, Chapter 2:  Measures of Financial Risk</w:t>
      </w:r>
      <w:bookmarkEnd w:id="9390"/>
      <w:bookmarkEnd w:id="9391"/>
      <w:bookmarkEnd w:id="9392"/>
    </w:p>
    <w:p w14:paraId="6496C1F3" w14:textId="77777777" w:rsidR="006037A9" w:rsidRDefault="006037A9" w:rsidP="00DB35B4">
      <w:pPr>
        <w:pStyle w:val="Text"/>
      </w:pPr>
    </w:p>
    <w:p w14:paraId="6C486094" w14:textId="576B8CBD" w:rsidR="006037A9" w:rsidRPr="00637269" w:rsidRDefault="006037A9" w:rsidP="00DB35B4">
      <w:pPr>
        <w:pStyle w:val="Text"/>
      </w:pPr>
      <w:r w:rsidRPr="008568A7">
        <w:rPr>
          <w:noProof/>
          <w:lang w:bidi="ar-SA"/>
        </w:rPr>
        <mc:AlternateContent>
          <mc:Choice Requires="wps">
            <w:drawing>
              <wp:inline distT="0" distB="0" distL="0" distR="0" wp14:anchorId="54030B58" wp14:editId="3B19B738">
                <wp:extent cx="5772150" cy="4537075"/>
                <wp:effectExtent l="0" t="0" r="0" b="0"/>
                <wp:docPr id="46" name="Text Box 46"/>
                <wp:cNvGraphicFramePr/>
                <a:graphic xmlns:a="http://schemas.openxmlformats.org/drawingml/2006/main">
                  <a:graphicData uri="http://schemas.microsoft.com/office/word/2010/wordprocessingShape">
                    <wps:wsp>
                      <wps:cNvSpPr txBox="1"/>
                      <wps:spPr>
                        <a:xfrm>
                          <a:off x="0" y="0"/>
                          <a:ext cx="5772150" cy="453707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AE0966" w14:textId="77777777" w:rsidR="00BD0D89" w:rsidRPr="006037A9" w:rsidRDefault="00BD0D89" w:rsidP="006037A9">
                            <w:pPr>
                              <w:pStyle w:val="Text"/>
                              <w:rPr>
                                <w:b/>
                              </w:rPr>
                            </w:pPr>
                            <w:r w:rsidRPr="006037A9">
                              <w:rPr>
                                <w:b/>
                              </w:rPr>
                              <w:t>Learning Outcomes:</w:t>
                            </w:r>
                          </w:p>
                          <w:p w14:paraId="42AB5CA8" w14:textId="77777777" w:rsidR="00BD0D89" w:rsidRPr="00974E1C" w:rsidRDefault="00BD0D89" w:rsidP="006037A9">
                            <w:pPr>
                              <w:pStyle w:val="Text"/>
                            </w:pPr>
                          </w:p>
                          <w:p w14:paraId="2E51A018" w14:textId="77777777" w:rsidR="00BD0D89" w:rsidRPr="00637269" w:rsidRDefault="00BD0D89" w:rsidP="006037A9">
                            <w:pPr>
                              <w:pStyle w:val="Text"/>
                            </w:pPr>
                            <w:r w:rsidRPr="006037A9">
                              <w:rPr>
                                <w:b/>
                              </w:rPr>
                              <w:t>Describe</w:t>
                            </w:r>
                            <w:r w:rsidRPr="00637269">
                              <w:t xml:space="preserve"> the mean-variance framework and the efficient frontier.</w:t>
                            </w:r>
                          </w:p>
                          <w:p w14:paraId="6DD9B42D" w14:textId="77777777" w:rsidR="00BD0D89" w:rsidRDefault="00BD0D89" w:rsidP="006037A9">
                            <w:pPr>
                              <w:pStyle w:val="Text"/>
                            </w:pPr>
                          </w:p>
                          <w:p w14:paraId="0C778C91" w14:textId="77777777" w:rsidR="00BD0D89" w:rsidRPr="00637269" w:rsidRDefault="00BD0D89" w:rsidP="006037A9">
                            <w:pPr>
                              <w:pStyle w:val="Text"/>
                            </w:pPr>
                            <w:r w:rsidRPr="006037A9">
                              <w:rPr>
                                <w:b/>
                              </w:rPr>
                              <w:t>Explain</w:t>
                            </w:r>
                            <w:r w:rsidRPr="00637269">
                              <w:t xml:space="preserve"> the limitations of the mean- variance framework with respect to assumptions about the return distributions. </w:t>
                            </w:r>
                          </w:p>
                          <w:p w14:paraId="53E218BC" w14:textId="77777777" w:rsidR="00BD0D89" w:rsidRDefault="00BD0D89" w:rsidP="006037A9">
                            <w:pPr>
                              <w:pStyle w:val="Text"/>
                            </w:pPr>
                          </w:p>
                          <w:p w14:paraId="615853F7" w14:textId="77777777" w:rsidR="00BD0D89" w:rsidRPr="00637269" w:rsidRDefault="00BD0D89" w:rsidP="006037A9">
                            <w:pPr>
                              <w:pStyle w:val="Text"/>
                            </w:pPr>
                            <w:r w:rsidRPr="006037A9">
                              <w:rPr>
                                <w:b/>
                              </w:rPr>
                              <w:t>Define</w:t>
                            </w:r>
                            <w:r w:rsidRPr="00637269">
                              <w:t xml:space="preserve"> the Value-at-risk (VaR) measure of risk, discuss assumptions about return distributions and holding period, and explain the limitations of VaR. </w:t>
                            </w:r>
                          </w:p>
                          <w:p w14:paraId="23DBBDD7" w14:textId="77777777" w:rsidR="00BD0D89" w:rsidRDefault="00BD0D89" w:rsidP="006037A9">
                            <w:pPr>
                              <w:pStyle w:val="Text"/>
                            </w:pPr>
                          </w:p>
                          <w:p w14:paraId="149A1AE7" w14:textId="77777777" w:rsidR="00BD0D89" w:rsidRPr="00637269" w:rsidRDefault="00BD0D89" w:rsidP="006037A9">
                            <w:pPr>
                              <w:pStyle w:val="Text"/>
                            </w:pPr>
                            <w:r w:rsidRPr="006037A9">
                              <w:rPr>
                                <w:b/>
                              </w:rPr>
                              <w:t>Define</w:t>
                            </w:r>
                            <w:r w:rsidRPr="00637269">
                              <w:t xml:space="preserve"> the properties of a coherent risk measure and explain the meaning of each property. </w:t>
                            </w:r>
                          </w:p>
                          <w:p w14:paraId="400E96E8" w14:textId="77777777" w:rsidR="00BD0D89" w:rsidRDefault="00BD0D89" w:rsidP="006037A9">
                            <w:pPr>
                              <w:pStyle w:val="Text"/>
                            </w:pPr>
                          </w:p>
                          <w:p w14:paraId="7706C02B" w14:textId="77777777" w:rsidR="00BD0D89" w:rsidRPr="00637269" w:rsidRDefault="00BD0D89" w:rsidP="006037A9">
                            <w:pPr>
                              <w:pStyle w:val="Text"/>
                            </w:pPr>
                            <w:r w:rsidRPr="006037A9">
                              <w:rPr>
                                <w:b/>
                              </w:rPr>
                              <w:t xml:space="preserve">Explain </w:t>
                            </w:r>
                            <w:r w:rsidRPr="00637269">
                              <w:t xml:space="preserve">why VaR is not a coherent risk measure. </w:t>
                            </w:r>
                          </w:p>
                          <w:p w14:paraId="0AC005CC" w14:textId="77777777" w:rsidR="00BD0D89" w:rsidRDefault="00BD0D89" w:rsidP="006037A9">
                            <w:pPr>
                              <w:pStyle w:val="Text"/>
                            </w:pPr>
                          </w:p>
                          <w:p w14:paraId="590730EC" w14:textId="77777777" w:rsidR="00BD0D89" w:rsidRPr="00637269" w:rsidRDefault="00BD0D89" w:rsidP="006037A9">
                            <w:pPr>
                              <w:pStyle w:val="Text"/>
                            </w:pPr>
                            <w:r w:rsidRPr="006037A9">
                              <w:rPr>
                                <w:b/>
                              </w:rPr>
                              <w:t>Explain and calculate</w:t>
                            </w:r>
                            <w:r w:rsidRPr="00637269">
                              <w:t xml:space="preserve"> expected shortfall (ES), and compare and contrast VaR and ES. </w:t>
                            </w:r>
                          </w:p>
                          <w:p w14:paraId="03AB097A" w14:textId="77777777" w:rsidR="00BD0D89" w:rsidRDefault="00BD0D89" w:rsidP="006037A9">
                            <w:pPr>
                              <w:pStyle w:val="Text"/>
                            </w:pPr>
                          </w:p>
                          <w:p w14:paraId="03ECBEF4" w14:textId="77777777" w:rsidR="00BD0D89" w:rsidRPr="00637269" w:rsidRDefault="00BD0D89" w:rsidP="006037A9">
                            <w:pPr>
                              <w:pStyle w:val="Text"/>
                            </w:pPr>
                            <w:r w:rsidRPr="006037A9">
                              <w:rPr>
                                <w:b/>
                              </w:rPr>
                              <w:t>Describe</w:t>
                            </w:r>
                            <w:r w:rsidRPr="00637269">
                              <w:t xml:space="preserve"> spectral risk measures and explain how VaR and ES are special cases of spectral risk measures. </w:t>
                            </w:r>
                          </w:p>
                          <w:p w14:paraId="539740CC" w14:textId="77777777" w:rsidR="00BD0D89" w:rsidRDefault="00BD0D89" w:rsidP="006037A9">
                            <w:pPr>
                              <w:pStyle w:val="Text"/>
                            </w:pPr>
                          </w:p>
                          <w:p w14:paraId="2C665BBA" w14:textId="77777777" w:rsidR="00BD0D89" w:rsidRPr="00637269" w:rsidRDefault="00BD0D89" w:rsidP="006037A9">
                            <w:pPr>
                              <w:pStyle w:val="Text"/>
                            </w:pPr>
                            <w:r w:rsidRPr="006037A9">
                              <w:rPr>
                                <w:b/>
                              </w:rPr>
                              <w:t>Describe</w:t>
                            </w:r>
                            <w:r w:rsidRPr="00637269">
                              <w:t xml:space="preserve"> how the results of scenario analysis can be interpreted as coherent risk measures. </w:t>
                            </w:r>
                          </w:p>
                          <w:p w14:paraId="1EBE5199" w14:textId="77777777" w:rsidR="00BD0D89" w:rsidRPr="00974E1C" w:rsidRDefault="00BD0D89" w:rsidP="006037A9">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6" o:spid="_x0000_s1081" type="#_x0000_t202" style="width:454.5pt;height:357.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" fillcolor="#b1c2a3" stroked="f">
                <v:textbox>
                  <w:txbxContent>
                    <w:p w14:paraId="2FAE0966" w14:textId="77777777" w:rsidR="00BD0D89" w:rsidRPr="006037A9" w:rsidRDefault="00BD0D89" w:rsidP="006037A9">
                      <w:pPr>
                        <w:pStyle w:val="Text"/>
                        <w:rPr>
                          <w:b/>
                        </w:rPr>
                      </w:pPr>
                      <w:r w:rsidRPr="006037A9">
                        <w:rPr>
                          <w:b/>
                        </w:rPr>
                        <w:t>Learning Outcomes:</w:t>
                      </w:r>
                    </w:p>
                    <w:p w14:paraId="42AB5CA8" w14:textId="77777777" w:rsidR="00BD0D89" w:rsidRPr="00974E1C" w:rsidRDefault="00BD0D89" w:rsidP="006037A9">
                      <w:pPr>
                        <w:pStyle w:val="Text"/>
                      </w:pPr>
                    </w:p>
                    <w:p w14:paraId="2E51A018" w14:textId="77777777" w:rsidR="00BD0D89" w:rsidRPr="00637269" w:rsidRDefault="00BD0D89" w:rsidP="006037A9">
                      <w:pPr>
                        <w:pStyle w:val="Text"/>
                      </w:pPr>
                      <w:r w:rsidRPr="006037A9">
                        <w:rPr>
                          <w:b/>
                        </w:rPr>
                        <w:t>Describe</w:t>
                      </w:r>
                      <w:r w:rsidRPr="00637269">
                        <w:t xml:space="preserve"> the mean-variance framework and the efficient frontier.</w:t>
                      </w:r>
                    </w:p>
                    <w:p w14:paraId="6DD9B42D" w14:textId="77777777" w:rsidR="00BD0D89" w:rsidRDefault="00BD0D89" w:rsidP="006037A9">
                      <w:pPr>
                        <w:pStyle w:val="Text"/>
                      </w:pPr>
                    </w:p>
                    <w:p w14:paraId="0C778C91" w14:textId="77777777" w:rsidR="00BD0D89" w:rsidRPr="00637269" w:rsidRDefault="00BD0D89" w:rsidP="006037A9">
                      <w:pPr>
                        <w:pStyle w:val="Text"/>
                      </w:pPr>
                      <w:r w:rsidRPr="006037A9">
                        <w:rPr>
                          <w:b/>
                        </w:rPr>
                        <w:t>Explain</w:t>
                      </w:r>
                      <w:r w:rsidRPr="00637269">
                        <w:t xml:space="preserve"> the limitations of the mean- variance framework with respect to assumptions about the return distributions. </w:t>
                      </w:r>
                    </w:p>
                    <w:p w14:paraId="53E218BC" w14:textId="77777777" w:rsidR="00BD0D89" w:rsidRDefault="00BD0D89" w:rsidP="006037A9">
                      <w:pPr>
                        <w:pStyle w:val="Text"/>
                      </w:pPr>
                    </w:p>
                    <w:p w14:paraId="615853F7" w14:textId="77777777" w:rsidR="00BD0D89" w:rsidRPr="00637269" w:rsidRDefault="00BD0D89" w:rsidP="006037A9">
                      <w:pPr>
                        <w:pStyle w:val="Text"/>
                      </w:pPr>
                      <w:r w:rsidRPr="006037A9">
                        <w:rPr>
                          <w:b/>
                        </w:rPr>
                        <w:t>Define</w:t>
                      </w:r>
                      <w:r w:rsidRPr="00637269">
                        <w:t xml:space="preserve"> the Value-at-risk (VaR) measure of risk, discuss assumptions about return distributions and holding period, and explain the limitations of VaR. </w:t>
                      </w:r>
                    </w:p>
                    <w:p w14:paraId="23DBBDD7" w14:textId="77777777" w:rsidR="00BD0D89" w:rsidRDefault="00BD0D89" w:rsidP="006037A9">
                      <w:pPr>
                        <w:pStyle w:val="Text"/>
                      </w:pPr>
                    </w:p>
                    <w:p w14:paraId="149A1AE7" w14:textId="77777777" w:rsidR="00BD0D89" w:rsidRPr="00637269" w:rsidRDefault="00BD0D89" w:rsidP="006037A9">
                      <w:pPr>
                        <w:pStyle w:val="Text"/>
                      </w:pPr>
                      <w:r w:rsidRPr="006037A9">
                        <w:rPr>
                          <w:b/>
                        </w:rPr>
                        <w:t>Define</w:t>
                      </w:r>
                      <w:r w:rsidRPr="00637269">
                        <w:t xml:space="preserve"> the properties of a coherent risk measure and explain the meaning of each property. </w:t>
                      </w:r>
                    </w:p>
                    <w:p w14:paraId="400E96E8" w14:textId="77777777" w:rsidR="00BD0D89" w:rsidRDefault="00BD0D89" w:rsidP="006037A9">
                      <w:pPr>
                        <w:pStyle w:val="Text"/>
                      </w:pPr>
                    </w:p>
                    <w:p w14:paraId="7706C02B" w14:textId="77777777" w:rsidR="00BD0D89" w:rsidRPr="00637269" w:rsidRDefault="00BD0D89" w:rsidP="006037A9">
                      <w:pPr>
                        <w:pStyle w:val="Text"/>
                      </w:pPr>
                      <w:r w:rsidRPr="006037A9">
                        <w:rPr>
                          <w:b/>
                        </w:rPr>
                        <w:t xml:space="preserve">Explain </w:t>
                      </w:r>
                      <w:r w:rsidRPr="00637269">
                        <w:t xml:space="preserve">why VaR is not a coherent risk measure. </w:t>
                      </w:r>
                    </w:p>
                    <w:p w14:paraId="0AC005CC" w14:textId="77777777" w:rsidR="00BD0D89" w:rsidRDefault="00BD0D89" w:rsidP="006037A9">
                      <w:pPr>
                        <w:pStyle w:val="Text"/>
                      </w:pPr>
                    </w:p>
                    <w:p w14:paraId="590730EC" w14:textId="77777777" w:rsidR="00BD0D89" w:rsidRPr="00637269" w:rsidRDefault="00BD0D89" w:rsidP="006037A9">
                      <w:pPr>
                        <w:pStyle w:val="Text"/>
                      </w:pPr>
                      <w:r w:rsidRPr="006037A9">
                        <w:rPr>
                          <w:b/>
                        </w:rPr>
                        <w:t>Explain and calculate</w:t>
                      </w:r>
                      <w:r w:rsidRPr="00637269">
                        <w:t xml:space="preserve"> expected shortfall (ES), and compare and contrast VaR and ES. </w:t>
                      </w:r>
                    </w:p>
                    <w:p w14:paraId="03AB097A" w14:textId="77777777" w:rsidR="00BD0D89" w:rsidRDefault="00BD0D89" w:rsidP="006037A9">
                      <w:pPr>
                        <w:pStyle w:val="Text"/>
                      </w:pPr>
                    </w:p>
                    <w:p w14:paraId="03ECBEF4" w14:textId="77777777" w:rsidR="00BD0D89" w:rsidRPr="00637269" w:rsidRDefault="00BD0D89" w:rsidP="006037A9">
                      <w:pPr>
                        <w:pStyle w:val="Text"/>
                      </w:pPr>
                      <w:r w:rsidRPr="006037A9">
                        <w:rPr>
                          <w:b/>
                        </w:rPr>
                        <w:t>Describe</w:t>
                      </w:r>
                      <w:r w:rsidRPr="00637269">
                        <w:t xml:space="preserve"> spectral risk measures and explain how VaR and ES are special cases of spectral risk measures. </w:t>
                      </w:r>
                    </w:p>
                    <w:p w14:paraId="539740CC" w14:textId="77777777" w:rsidR="00BD0D89" w:rsidRDefault="00BD0D89" w:rsidP="006037A9">
                      <w:pPr>
                        <w:pStyle w:val="Text"/>
                      </w:pPr>
                    </w:p>
                    <w:p w14:paraId="2C665BBA" w14:textId="77777777" w:rsidR="00BD0D89" w:rsidRPr="00637269" w:rsidRDefault="00BD0D89" w:rsidP="006037A9">
                      <w:pPr>
                        <w:pStyle w:val="Text"/>
                      </w:pPr>
                      <w:r w:rsidRPr="006037A9">
                        <w:rPr>
                          <w:b/>
                        </w:rPr>
                        <w:t>Describe</w:t>
                      </w:r>
                      <w:r w:rsidRPr="00637269">
                        <w:t xml:space="preserve"> how the results of scenario analysis can be interpreted as coherent risk measures. </w:t>
                      </w:r>
                    </w:p>
                    <w:p w14:paraId="1EBE5199" w14:textId="77777777" w:rsidR="00BD0D89" w:rsidRPr="00974E1C" w:rsidRDefault="00BD0D89" w:rsidP="006037A9">
                      <w:pPr>
                        <w:pStyle w:val="Text"/>
                      </w:pPr>
                    </w:p>
                  </w:txbxContent>
                </v:textbox>
                <w10:anchorlock/>
              </v:shape>
            </w:pict>
          </mc:Fallback>
        </mc:AlternateContent>
      </w:r>
    </w:p>
    <w:p w14:paraId="76BA1D99" w14:textId="77777777" w:rsidR="00994066" w:rsidRPr="00637269" w:rsidRDefault="00994066" w:rsidP="00AB3625">
      <w:pPr>
        <w:pStyle w:val="Heading2"/>
      </w:pPr>
      <w:bookmarkStart w:id="9393" w:name="_Toc223340495"/>
      <w:r w:rsidRPr="00637269">
        <w:t>Describe the mean-variance framework and the efficient frontier.</w:t>
      </w:r>
      <w:bookmarkEnd w:id="9393"/>
      <w:r w:rsidRPr="00637269">
        <w:t xml:space="preserve"> </w:t>
      </w:r>
    </w:p>
    <w:p w14:paraId="39144BF7" w14:textId="03CAEBFC" w:rsidR="00D177A6" w:rsidRDefault="00D177A6">
      <w:pPr>
        <w:pStyle w:val="Heading3SubGTNI"/>
        <w:rPr>
          <w:ins w:id="9394" w:author="Aleksander Hansen" w:date="2013-02-24T13:01:00Z"/>
        </w:rPr>
        <w:pPrChange w:id="9395" w:author="Aleksander Hansen" w:date="2013-02-24T13:02:00Z">
          <w:pPr>
            <w:pStyle w:val="Text"/>
          </w:pPr>
        </w:pPrChange>
      </w:pPr>
      <w:bookmarkStart w:id="9396" w:name="_Toc223340496"/>
      <w:ins w:id="9397" w:author="Aleksander Hansen" w:date="2013-02-24T13:01:00Z">
        <w:r>
          <w:t>T</w:t>
        </w:r>
        <w:r w:rsidRPr="00637269">
          <w:t>he mean-variance framework</w:t>
        </w:r>
        <w:bookmarkEnd w:id="9396"/>
      </w:ins>
    </w:p>
    <w:p w14:paraId="5D0E810C" w14:textId="05998287" w:rsidR="00994066" w:rsidRPr="00637269" w:rsidRDefault="00994066" w:rsidP="00DB35B4">
      <w:pPr>
        <w:pStyle w:val="Text"/>
      </w:pPr>
      <w:r w:rsidRPr="00637269">
        <w:t xml:space="preserve">In the mean-variance framework, we model financial risk in terms of the mean and variance (or standard deviation, as the square root of the variance) of P/L (or returns). As a related convenience, we assume the daily profit and loss (P/L) or returns obey a normal distribution. Please note that, by specifying only the first two moments (mean and variance) we implicitly suggest a normal distribution; e.g., a normal does not require a third (skew) or fourth (kurtosis) moment specification. </w:t>
      </w:r>
    </w:p>
    <w:p w14:paraId="6D3123CC" w14:textId="77777777" w:rsidR="00AB3625" w:rsidRDefault="00AB3625" w:rsidP="00DB35B4">
      <w:pPr>
        <w:pStyle w:val="Text"/>
      </w:pPr>
    </w:p>
    <w:p w14:paraId="10799CFA" w14:textId="0ECBBFCE" w:rsidR="00994066" w:rsidRPr="00637269" w:rsidRDefault="00994066" w:rsidP="00DB35B4">
      <w:pPr>
        <w:pStyle w:val="Text"/>
      </w:pPr>
      <w:r w:rsidRPr="00637269">
        <w:t xml:space="preserve">As Dowd explains: “A related attraction of particular importance is that the normal distribution requires only two parameters – the mean and the standard deviation (or variance), and these parameters have ready financial interpretations: the mean is the expected return on a position, and the standard deviation can be interpreted as the risk associated with that position. This latter point is perhaps the key characteristic of the mean–variance framework: it tells us that we can use the standard deviation (or some function of it, such as the variance) as our measure of risk. And conversely, the use of the standard deviation as our risk measure indicates that we are buying into the assumptions normality or, more generally, </w:t>
      </w:r>
      <w:del w:id="9398" w:author="Aleksander Hansen" w:date="2013-02-17T20:27:00Z">
        <w:r w:rsidRPr="00637269" w:rsidDel="00182CA4">
          <w:delText>ellipticality</w:delText>
        </w:r>
      </w:del>
      <w:ins w:id="9399" w:author="Aleksander Hansen" w:date="2013-02-17T20:27:00Z">
        <w:r w:rsidR="00182CA4" w:rsidRPr="00637269">
          <w:t>elliptically</w:t>
        </w:r>
      </w:ins>
      <w:r w:rsidRPr="00637269">
        <w:t>–on which that framework is built.”</w:t>
      </w:r>
    </w:p>
    <w:p w14:paraId="295DFF51" w14:textId="77777777" w:rsidR="00D177A6" w:rsidRDefault="00D177A6">
      <w:pPr>
        <w:pStyle w:val="Heading3SubGTNI"/>
        <w:rPr>
          <w:ins w:id="9400" w:author="Aleksander Hansen" w:date="2013-02-24T13:03:00Z"/>
        </w:rPr>
        <w:pPrChange w:id="9401" w:author="Aleksander Hansen" w:date="2013-02-24T13:01:00Z">
          <w:pPr>
            <w:pStyle w:val="Text"/>
          </w:pPr>
        </w:pPrChange>
      </w:pPr>
    </w:p>
    <w:p w14:paraId="288CDFDF" w14:textId="3F754441" w:rsidR="00D177A6" w:rsidRPr="008D5FA6" w:rsidRDefault="00D177A6">
      <w:pPr>
        <w:pStyle w:val="Heading3SubGTNI"/>
        <w:rPr>
          <w:ins w:id="9402" w:author="Aleksander Hansen" w:date="2013-02-24T13:01:00Z"/>
        </w:rPr>
        <w:pPrChange w:id="9403" w:author="Aleksander Hansen" w:date="2013-02-24T13:01:00Z">
          <w:pPr>
            <w:pStyle w:val="Text"/>
          </w:pPr>
        </w:pPrChange>
      </w:pPr>
      <w:bookmarkStart w:id="9404" w:name="_Toc223340497"/>
      <w:ins w:id="9405" w:author="Aleksander Hansen" w:date="2013-02-24T13:01:00Z">
        <w:r w:rsidRPr="0051240F">
          <w:t>The efficient frontier</w:t>
        </w:r>
        <w:bookmarkEnd w:id="9404"/>
      </w:ins>
    </w:p>
    <w:p w14:paraId="2487E0B7" w14:textId="074AC33B" w:rsidR="00994066" w:rsidRPr="00637269" w:rsidRDefault="00994066" w:rsidP="00DB35B4">
      <w:pPr>
        <w:pStyle w:val="Text"/>
      </w:pPr>
      <w:r w:rsidRPr="00637269">
        <w:t xml:space="preserve">The efficient frontier refers either to the universe without the risk-free asset or with the risk-free asset. Before the introduction of the risk-free asset, the efficient frontier refers to the combination (allocation) of risky assets—which </w:t>
      </w:r>
      <w:del w:id="9406" w:author="Aleksander Hansen" w:date="2013-02-24T14:03:00Z">
        <w:r w:rsidRPr="00637269" w:rsidDel="002D18E5">
          <w:delText>includes</w:delText>
        </w:r>
      </w:del>
      <w:ins w:id="9407" w:author="Aleksander Hansen" w:date="2013-02-24T14:03:00Z">
        <w:r w:rsidR="002D18E5" w:rsidRPr="00637269">
          <w:t>include</w:t>
        </w:r>
      </w:ins>
      <w:r w:rsidRPr="00637269">
        <w:t xml:space="preserve"> the market portfolio—that are “superior.” Specifically, the investor generally prefers higher returns and lower variance/standard deviation (i.e., the investor is, to some degree, risk averse). The efficient frontier is the set of points for which we cannot find an obvious improvement: a point is “efficient” if any increase in portfolio return implies an increase in risk (i.e., a trade-off). The points on the lower (red-</w:t>
      </w:r>
      <w:proofErr w:type="spellStart"/>
      <w:r w:rsidRPr="00637269">
        <w:t>ish</w:t>
      </w:r>
      <w:proofErr w:type="spellEnd"/>
      <w:r w:rsidRPr="00637269">
        <w:t xml:space="preserve">) segment below are inefficient because they are vertically inferior to points with equivalent risk and higher return: we can improve the risk without sacrificing </w:t>
      </w:r>
      <w:del w:id="9408" w:author="Aleksander Hansen" w:date="2013-02-24T13:03:00Z">
        <w:r w:rsidRPr="00637269" w:rsidDel="00D177A6">
          <w:delText>risk</w:delText>
        </w:r>
      </w:del>
      <w:ins w:id="9409" w:author="Aleksander Hansen" w:date="2013-02-24T13:03:00Z">
        <w:r w:rsidR="00D177A6">
          <w:t>returns, and vice-versa</w:t>
        </w:r>
      </w:ins>
      <w:r w:rsidRPr="00637269">
        <w:t>.</w:t>
      </w:r>
    </w:p>
    <w:p w14:paraId="11373024" w14:textId="77777777" w:rsidR="00AB3625" w:rsidRDefault="00AB3625" w:rsidP="00DB35B4">
      <w:pPr>
        <w:pStyle w:val="Text"/>
      </w:pPr>
    </w:p>
    <w:p w14:paraId="0BC4814F" w14:textId="77777777" w:rsidR="00994066" w:rsidRPr="00637269" w:rsidRDefault="00994066" w:rsidP="00DB35B4">
      <w:pPr>
        <w:pStyle w:val="Text"/>
      </w:pPr>
      <w:r w:rsidRPr="00637269">
        <w:t xml:space="preserve">Then, if we add the risk-free asset, we can draw a line segment from the risk-free rate (on the y-axis) that is tangent to the curved “efficient” segment and contacts the formerly efficient frontier segment exactly at the market portfolio (and, because it is a tangency line, only overlaps at the market portfolio). The new, straight capital market line (CML) becomes the efficient frontier in the presence of the risk-free rate. </w:t>
      </w:r>
    </w:p>
    <w:p w14:paraId="0D3E7F44" w14:textId="77777777" w:rsidR="00AB3625" w:rsidRDefault="00AB3625" w:rsidP="00DB35B4">
      <w:pPr>
        <w:pStyle w:val="Text"/>
      </w:pPr>
    </w:p>
    <w:p w14:paraId="0CA1695A" w14:textId="77777777" w:rsidR="00994066" w:rsidRPr="001068A8" w:rsidRDefault="00994066" w:rsidP="00DB35B4">
      <w:pPr>
        <w:pStyle w:val="Text"/>
      </w:pPr>
      <w:r w:rsidRPr="004F5F1F">
        <w:rPr>
          <w:noProof/>
          <w:lang w:bidi="ar-SA"/>
        </w:rPr>
        <w:drawing>
          <wp:inline distT="0" distB="0" distL="0" distR="0" wp14:anchorId="2E1821F5" wp14:editId="29C6F6C1">
            <wp:extent cx="4253023" cy="2700936"/>
            <wp:effectExtent l="0" t="0" r="0" b="0"/>
            <wp:docPr id="1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14:paraId="27535745" w14:textId="77777777" w:rsidR="00994066" w:rsidRPr="00637269" w:rsidRDefault="00994066" w:rsidP="00AB3625">
      <w:pPr>
        <w:pStyle w:val="Heading2"/>
      </w:pPr>
      <w:bookmarkStart w:id="9410" w:name="_Toc223340498"/>
      <w:r w:rsidRPr="00637269">
        <w:t>Explain the limitations of the mean- variance framework with respect to assumptions about the return distributions.</w:t>
      </w:r>
      <w:bookmarkEnd w:id="9410"/>
    </w:p>
    <w:p w14:paraId="4347C709" w14:textId="77777777" w:rsidR="00994066" w:rsidRPr="00637269" w:rsidRDefault="00994066" w:rsidP="00DB35B4">
      <w:pPr>
        <w:pStyle w:val="Text"/>
      </w:pPr>
      <w:r w:rsidRPr="00637269">
        <w:t>The normality assumption (implied by mean-variance framework) is only appropriate if we are dealing with a symmetric (i.e., zero-skew) distribution that also has “normal” tails (i.e., kurtosis = 3).</w:t>
      </w:r>
    </w:p>
    <w:p w14:paraId="33AB7D5C" w14:textId="77777777" w:rsidR="00994066" w:rsidRPr="00637269" w:rsidRDefault="00994066" w:rsidP="00DB35B4">
      <w:pPr>
        <w:pStyle w:val="Text"/>
      </w:pPr>
    </w:p>
    <w:p w14:paraId="54F50B23" w14:textId="77777777" w:rsidR="00994066" w:rsidRPr="00637269" w:rsidRDefault="00994066" w:rsidP="00DB35B4">
      <w:pPr>
        <w:pStyle w:val="Text"/>
      </w:pPr>
      <w:r w:rsidRPr="00637269">
        <w:t>If our distribution is skewed or has heavier tails – as is typically the case with financial returns – then the normality assumption is inappropriate and the mean–variance framework can produce misleading estimates of risk.</w:t>
      </w:r>
    </w:p>
    <w:p w14:paraId="57B919F3" w14:textId="77777777" w:rsidR="00994066" w:rsidRPr="00637269" w:rsidRDefault="00994066" w:rsidP="00AB3625">
      <w:pPr>
        <w:pStyle w:val="Heading2"/>
      </w:pPr>
      <w:bookmarkStart w:id="9411" w:name="_Toc223340499"/>
      <w:r w:rsidRPr="00637269">
        <w:t>Define the Value-at-risk (VaR) measure of risk, discuss assumptions about return distributions and holding period, and explain the limitations of VaR.</w:t>
      </w:r>
      <w:bookmarkEnd w:id="9411"/>
      <w:r w:rsidRPr="00637269">
        <w:t xml:space="preserve"> </w:t>
      </w:r>
    </w:p>
    <w:p w14:paraId="7325701E" w14:textId="78447637" w:rsidR="00994066" w:rsidRDefault="00994066" w:rsidP="00DB35B4">
      <w:pPr>
        <w:pStyle w:val="Text"/>
      </w:pPr>
      <w:r w:rsidRPr="00637269">
        <w:t>In order to be specific about our VaR, we need to specify (</w:t>
      </w:r>
      <w:proofErr w:type="spellStart"/>
      <w:r w:rsidRPr="00637269">
        <w:t>i</w:t>
      </w:r>
      <w:proofErr w:type="spellEnd"/>
      <w:r w:rsidRPr="00637269">
        <w:t xml:space="preserve">) a confidence level (α), which indicates the likelihood that we will get an outcome no worse than our VaR, and which might be any value between 0 and 1; and (ii) a holding or horizon period, which is the period of time until we measure our portfolio profit or loss, and which might be a day, a week, a month, or </w:t>
      </w:r>
      <w:del w:id="9412" w:author="Aleksander Hansen" w:date="2013-02-24T13:04:00Z">
        <w:r w:rsidRPr="00637269" w:rsidDel="00D177A6">
          <w:delText>whatever</w:delText>
        </w:r>
      </w:del>
      <w:ins w:id="9413" w:author="Aleksander Hansen" w:date="2013-02-24T13:04:00Z">
        <w:r w:rsidR="00D177A6">
          <w:t>some other time horizon</w:t>
        </w:r>
      </w:ins>
      <w:r w:rsidRPr="00637269">
        <w:t>.</w:t>
      </w:r>
      <w:r>
        <w:t xml:space="preserve"> </w:t>
      </w:r>
    </w:p>
    <w:p w14:paraId="0F27FD3C" w14:textId="77777777" w:rsidR="00AB3625" w:rsidRDefault="00AB3625" w:rsidP="00DB35B4">
      <w:pPr>
        <w:pStyle w:val="Text"/>
      </w:pPr>
    </w:p>
    <w:p w14:paraId="7E4B1DDD" w14:textId="186B9074" w:rsidR="00994066" w:rsidRPr="00637269" w:rsidRDefault="00994066" w:rsidP="00DB35B4">
      <w:pPr>
        <w:pStyle w:val="Text"/>
      </w:pPr>
      <w:r w:rsidRPr="00637269">
        <w:t xml:space="preserve">Given a confidence level (α) then p = 1 – α and if </w:t>
      </w:r>
      <w:proofErr w:type="spellStart"/>
      <w:r w:rsidRPr="00637269">
        <w:t>qp</w:t>
      </w:r>
      <w:proofErr w:type="spellEnd"/>
      <w:r w:rsidRPr="00637269">
        <w:t xml:space="preserve"> is the p-quantile for a portfolio’s prospective </w:t>
      </w:r>
      <w:del w:id="9414" w:author="Aleksander Hansen" w:date="2013-02-24T13:05:00Z">
        <w:r w:rsidRPr="00637269" w:rsidDel="00D177A6">
          <w:delText>profit/loss (P/L)</w:delText>
        </w:r>
      </w:del>
      <w:ins w:id="9415" w:author="Aleksander Hansen" w:date="2013-02-24T13:05:00Z">
        <w:r w:rsidR="00D177A6">
          <w:t>P&amp;L</w:t>
        </w:r>
      </w:ins>
      <w:r w:rsidRPr="00637269">
        <w:t xml:space="preserve"> over some holding period, then the VaR of the portfolio at that confidence level and holding period is equal to:</w:t>
      </w:r>
    </w:p>
    <w:p w14:paraId="0C2A9AE0" w14:textId="77777777" w:rsidR="00AB3625" w:rsidRDefault="00AB3625" w:rsidP="00DB35B4">
      <w:pPr>
        <w:pStyle w:val="Text"/>
      </w:pPr>
    </w:p>
    <w:p w14:paraId="22C5A7F0" w14:textId="28161CE2" w:rsidR="00994066" w:rsidRPr="00637269" w:rsidRDefault="0051240F">
      <w:pPr>
        <w:pStyle w:val="Text"/>
        <w:jc w:val="center"/>
        <w:pPrChange w:id="9416" w:author="Aleksander Hansen" w:date="2013-02-17T00:05:00Z">
          <w:pPr>
            <w:pStyle w:val="Text"/>
          </w:pPr>
        </w:pPrChange>
      </w:pPr>
      <w:r>
        <w:pict w14:anchorId="4AEAAE4B">
          <v:shape id="_x0000_i1149" type="#_x0000_t75" style="width:80.9pt;height:24.25pt">
            <v:imagedata r:id="rId250" o:title=""/>
          </v:shape>
        </w:pict>
      </w:r>
    </w:p>
    <w:p w14:paraId="13C87762" w14:textId="77777777" w:rsidR="00994066" w:rsidRPr="00637269" w:rsidRDefault="00994066" w:rsidP="00DB35B4">
      <w:pPr>
        <w:pStyle w:val="Text"/>
      </w:pPr>
    </w:p>
    <w:p w14:paraId="0C98B23D" w14:textId="2E55A2F8" w:rsidR="00994066" w:rsidRPr="00637269" w:rsidRDefault="00994066" w:rsidP="00DB35B4">
      <w:pPr>
        <w:pStyle w:val="Text"/>
      </w:pPr>
      <w:r w:rsidRPr="00637269">
        <w:t>VaR is unambiguously defined when dealing with a continuous P</w:t>
      </w:r>
      <w:del w:id="9417" w:author="Aleksander Hansen" w:date="2013-02-24T13:05:00Z">
        <w:r w:rsidRPr="00637269" w:rsidDel="00D177A6">
          <w:delText>/</w:delText>
        </w:r>
      </w:del>
      <w:ins w:id="9418" w:author="Aleksander Hansen" w:date="2013-02-24T13:05:00Z">
        <w:r w:rsidR="00D177A6">
          <w:t>&amp;</w:t>
        </w:r>
      </w:ins>
      <w:r w:rsidRPr="00637269">
        <w:t>L distribution. However, the VaR can be ambiguous when the P</w:t>
      </w:r>
      <w:del w:id="9419" w:author="Aleksander Hansen" w:date="2013-02-24T13:05:00Z">
        <w:r w:rsidRPr="00637269" w:rsidDel="00D177A6">
          <w:delText>/</w:delText>
        </w:r>
      </w:del>
      <w:ins w:id="9420" w:author="Aleksander Hansen" w:date="2013-02-24T13:05:00Z">
        <w:r w:rsidR="00D177A6">
          <w:t>&amp;</w:t>
        </w:r>
      </w:ins>
      <w:r w:rsidRPr="00637269">
        <w:t>L distribution is discontinuous.</w:t>
      </w:r>
    </w:p>
    <w:p w14:paraId="59844011" w14:textId="77777777" w:rsidR="00AB3625" w:rsidRDefault="00AB3625" w:rsidP="00DB35B4">
      <w:pPr>
        <w:pStyle w:val="Text"/>
      </w:pPr>
    </w:p>
    <w:p w14:paraId="58FA7426" w14:textId="77777777" w:rsidR="00994066" w:rsidRPr="00637269" w:rsidRDefault="00994066" w:rsidP="00DB35B4">
      <w:pPr>
        <w:pStyle w:val="Text"/>
      </w:pPr>
      <w:r w:rsidRPr="00637269">
        <w:t xml:space="preserve">VaR varies with the holding period, and the way it varies with the holding period depends significantly on the mean parameter </w:t>
      </w:r>
      <w:del w:id="9421" w:author="Aleksander Hansen" w:date="2013-02-24T13:05:00Z">
        <w:r w:rsidRPr="00637269" w:rsidDel="00D177A6">
          <w:delText>(</w:delText>
        </w:r>
      </w:del>
      <w:r w:rsidRPr="00637269">
        <w:t>µ</w:t>
      </w:r>
      <w:del w:id="9422" w:author="Aleksander Hansen" w:date="2013-02-24T13:05:00Z">
        <w:r w:rsidRPr="00637269" w:rsidDel="00D177A6">
          <w:delText>)</w:delText>
        </w:r>
      </w:del>
      <w:r w:rsidRPr="00637269">
        <w:t>.</w:t>
      </w:r>
    </w:p>
    <w:p w14:paraId="419AAAF6" w14:textId="77777777" w:rsidR="00AB3625" w:rsidRDefault="00AB3625" w:rsidP="00DB35B4">
      <w:pPr>
        <w:pStyle w:val="Text"/>
      </w:pPr>
    </w:p>
    <w:p w14:paraId="1B46B32B" w14:textId="7C39C863" w:rsidR="00994066" w:rsidRPr="00637269" w:rsidRDefault="00994066">
      <w:pPr>
        <w:pStyle w:val="Heading3SubGTNI"/>
        <w:pPrChange w:id="9423" w:author="Aleksander Hansen" w:date="2013-02-24T13:06:00Z">
          <w:pPr>
            <w:pStyle w:val="Text"/>
          </w:pPr>
        </w:pPrChange>
      </w:pPr>
      <w:del w:id="9424" w:author="Aleksander Hansen" w:date="2013-02-24T13:07:00Z">
        <w:r w:rsidRPr="00637269" w:rsidDel="00D177A6">
          <w:delText>In regard to the</w:delText>
        </w:r>
      </w:del>
      <w:bookmarkStart w:id="9425" w:name="_Toc223340500"/>
      <w:ins w:id="9426" w:author="Aleksander Hansen" w:date="2013-02-24T13:07:00Z">
        <w:r w:rsidR="00D177A6">
          <w:t>The</w:t>
        </w:r>
      </w:ins>
      <w:r w:rsidRPr="00637269">
        <w:t xml:space="preserve"> holding period:</w:t>
      </w:r>
      <w:bookmarkEnd w:id="9425"/>
    </w:p>
    <w:p w14:paraId="659D7096" w14:textId="77777777" w:rsidR="00AB3625" w:rsidDel="00D177A6" w:rsidRDefault="00AB3625" w:rsidP="00DB35B4">
      <w:pPr>
        <w:pStyle w:val="Text"/>
        <w:rPr>
          <w:del w:id="9427" w:author="Aleksander Hansen" w:date="2013-02-24T13:06:00Z"/>
        </w:rPr>
      </w:pPr>
    </w:p>
    <w:p w14:paraId="0254388A" w14:textId="0041E610" w:rsidR="00994066" w:rsidRPr="00637269" w:rsidRDefault="00994066" w:rsidP="00DB35B4">
      <w:pPr>
        <w:pStyle w:val="Text"/>
      </w:pPr>
      <w:r w:rsidRPr="00637269">
        <w:t>Dowd says</w:t>
      </w:r>
      <w:ins w:id="9428" w:author="Aleksander Hansen" w:date="2013-02-24T13:06:00Z">
        <w:r w:rsidR="00D177A6">
          <w:t>,</w:t>
        </w:r>
      </w:ins>
      <w:r w:rsidRPr="00637269">
        <w:t xml:space="preserve"> “</w:t>
      </w:r>
      <w:del w:id="9429" w:author="Aleksander Hansen" w:date="2013-02-24T13:07:00Z">
        <w:r w:rsidRPr="00637269" w:rsidDel="00D177A6">
          <w:delText>the</w:delText>
        </w:r>
      </w:del>
      <w:ins w:id="9430" w:author="Aleksander Hansen" w:date="2013-02-24T13:07:00Z">
        <w:r w:rsidR="00D177A6" w:rsidRPr="00637269">
          <w:t>The</w:t>
        </w:r>
      </w:ins>
      <w:r w:rsidRPr="00637269">
        <w:t xml:space="preserve"> usual holding periods are one day or one month</w:t>
      </w:r>
      <w:ins w:id="9431" w:author="Aleksander Hansen" w:date="2013-02-24T13:06:00Z">
        <w:r w:rsidR="00D177A6">
          <w:t>.</w:t>
        </w:r>
      </w:ins>
      <w:r w:rsidRPr="00637269">
        <w:t>”</w:t>
      </w:r>
    </w:p>
    <w:p w14:paraId="63F526CC" w14:textId="77777777" w:rsidR="00AB3625" w:rsidRDefault="00AB3625" w:rsidP="00DB35B4">
      <w:pPr>
        <w:pStyle w:val="Text"/>
      </w:pPr>
    </w:p>
    <w:p w14:paraId="7409B748" w14:textId="77777777" w:rsidR="00994066" w:rsidRPr="00637269" w:rsidRDefault="00994066" w:rsidP="00DB35B4">
      <w:pPr>
        <w:pStyle w:val="Text"/>
      </w:pPr>
      <w:r w:rsidRPr="00637269">
        <w:t>The holding period can also depend on the liquidity of the market; “the ideal holding period appropriate in any given market is the length of time it takes to ensure orderly liquidation of positions in that market.”</w:t>
      </w:r>
    </w:p>
    <w:p w14:paraId="4EDE470F" w14:textId="77777777" w:rsidR="00AB3625" w:rsidRDefault="00AB3625" w:rsidP="00DB35B4">
      <w:pPr>
        <w:pStyle w:val="Text"/>
      </w:pPr>
    </w:p>
    <w:p w14:paraId="33C94B5B" w14:textId="77777777" w:rsidR="00994066" w:rsidRPr="00637269" w:rsidRDefault="00994066" w:rsidP="00DB35B4">
      <w:pPr>
        <w:pStyle w:val="Text"/>
      </w:pPr>
      <w:r w:rsidRPr="00637269">
        <w:t>The holding period might also be specified by regulation; e.g., 10 business days for BIS capital adequacy (market risk)</w:t>
      </w:r>
    </w:p>
    <w:p w14:paraId="4058FA51" w14:textId="77777777" w:rsidR="00AB3625" w:rsidRDefault="00AB3625" w:rsidP="00DB35B4">
      <w:pPr>
        <w:pStyle w:val="Text"/>
      </w:pPr>
    </w:p>
    <w:p w14:paraId="4C5CB8C0" w14:textId="77777777" w:rsidR="00994066" w:rsidRPr="00637269" w:rsidRDefault="00994066" w:rsidP="00DB35B4">
      <w:pPr>
        <w:pStyle w:val="Text"/>
      </w:pPr>
      <w:r w:rsidRPr="00637269">
        <w:t>The choice of holding period depends on two other factors:</w:t>
      </w:r>
    </w:p>
    <w:p w14:paraId="3087D689" w14:textId="77777777" w:rsidR="00AB3625" w:rsidRDefault="00AB3625" w:rsidP="00DB35B4">
      <w:pPr>
        <w:pStyle w:val="Text"/>
      </w:pPr>
    </w:p>
    <w:p w14:paraId="1C287DA9" w14:textId="77777777" w:rsidR="00994066" w:rsidDel="00D177A6" w:rsidRDefault="00994066">
      <w:pPr>
        <w:pStyle w:val="Text"/>
        <w:numPr>
          <w:ilvl w:val="0"/>
          <w:numId w:val="143"/>
        </w:numPr>
        <w:rPr>
          <w:del w:id="9432" w:author="Aleksander Hansen" w:date="2013-02-24T13:07:00Z"/>
        </w:rPr>
        <w:pPrChange w:id="9433" w:author="Aleksander Hansen" w:date="2013-02-24T13:07:00Z">
          <w:pPr>
            <w:pStyle w:val="Text"/>
          </w:pPr>
        </w:pPrChange>
      </w:pPr>
      <w:r w:rsidRPr="00637269">
        <w:t>The assumption that the portfolio does not change over the holding period is more easily defended with a shorter holding period.</w:t>
      </w:r>
    </w:p>
    <w:p w14:paraId="461E4886" w14:textId="77777777" w:rsidR="00D177A6" w:rsidRPr="00637269" w:rsidRDefault="00D177A6">
      <w:pPr>
        <w:pStyle w:val="Text"/>
        <w:numPr>
          <w:ilvl w:val="0"/>
          <w:numId w:val="143"/>
        </w:numPr>
        <w:rPr>
          <w:ins w:id="9434" w:author="Aleksander Hansen" w:date="2013-02-24T13:07:00Z"/>
        </w:rPr>
        <w:pPrChange w:id="9435" w:author="Aleksander Hansen" w:date="2013-02-24T13:06:00Z">
          <w:pPr>
            <w:pStyle w:val="Text"/>
          </w:pPr>
        </w:pPrChange>
      </w:pPr>
    </w:p>
    <w:p w14:paraId="663E08D4" w14:textId="77777777" w:rsidR="00AB3625" w:rsidDel="00D177A6" w:rsidRDefault="00AB3625">
      <w:pPr>
        <w:pStyle w:val="Text"/>
        <w:numPr>
          <w:ilvl w:val="0"/>
          <w:numId w:val="143"/>
        </w:numPr>
        <w:rPr>
          <w:del w:id="9436" w:author="Aleksander Hansen" w:date="2013-02-24T13:07:00Z"/>
        </w:rPr>
        <w:pPrChange w:id="9437" w:author="Aleksander Hansen" w:date="2013-02-24T13:07:00Z">
          <w:pPr>
            <w:pStyle w:val="Text"/>
          </w:pPr>
        </w:pPrChange>
      </w:pPr>
    </w:p>
    <w:p w14:paraId="5869830D" w14:textId="77777777" w:rsidR="00994066" w:rsidRPr="00637269" w:rsidRDefault="00994066">
      <w:pPr>
        <w:pStyle w:val="Text"/>
        <w:numPr>
          <w:ilvl w:val="0"/>
          <w:numId w:val="143"/>
        </w:numPr>
        <w:pPrChange w:id="9438" w:author="Aleksander Hansen" w:date="2013-02-24T13:07:00Z">
          <w:pPr>
            <w:pStyle w:val="Text"/>
          </w:pPr>
        </w:pPrChange>
      </w:pPr>
      <w:r w:rsidRPr="00637269">
        <w:t>A short holding period is preferable for model validation or backtesting purposes: reliable validation requires a large dataset, and a large dataset requires a short holding period.</w:t>
      </w:r>
    </w:p>
    <w:p w14:paraId="27B7CB99" w14:textId="77777777" w:rsidR="00AB3625" w:rsidRDefault="00AB3625" w:rsidP="00DB35B4">
      <w:pPr>
        <w:pStyle w:val="Text"/>
      </w:pPr>
    </w:p>
    <w:p w14:paraId="62D56E93" w14:textId="77777777" w:rsidR="00994066" w:rsidRPr="00637269" w:rsidRDefault="00994066">
      <w:pPr>
        <w:pStyle w:val="Heading3SubGTNI"/>
        <w:pPrChange w:id="9439" w:author="Aleksander Hansen" w:date="2013-02-24T13:07:00Z">
          <w:pPr>
            <w:pStyle w:val="Text"/>
          </w:pPr>
        </w:pPrChange>
      </w:pPr>
      <w:bookmarkStart w:id="9440" w:name="_Toc223340501"/>
      <w:r w:rsidRPr="00637269">
        <w:t>Limitations of VaR as a Risk Measure</w:t>
      </w:r>
      <w:bookmarkEnd w:id="9440"/>
    </w:p>
    <w:p w14:paraId="74E59CA8" w14:textId="77777777" w:rsidR="00AB3625" w:rsidDel="00D177A6" w:rsidRDefault="00AB3625" w:rsidP="00DB35B4">
      <w:pPr>
        <w:pStyle w:val="Text"/>
        <w:rPr>
          <w:del w:id="9441" w:author="Aleksander Hansen" w:date="2013-02-24T13:07:00Z"/>
        </w:rPr>
      </w:pPr>
    </w:p>
    <w:p w14:paraId="30FFE9FA" w14:textId="77777777" w:rsidR="00994066" w:rsidRPr="00637269" w:rsidRDefault="00994066" w:rsidP="00DB35B4">
      <w:pPr>
        <w:pStyle w:val="Text"/>
      </w:pPr>
      <w:r w:rsidRPr="00637269">
        <w:t xml:space="preserve">VaR only tells us the most we can lose if a tail event does not occur (e.g., it tells us the most we can lose 95% of the time); if a tail event does occur, we can expect to lose more than the VaR, but the </w:t>
      </w:r>
      <w:r w:rsidRPr="00D177A6">
        <w:rPr>
          <w:i/>
          <w:rPrChange w:id="9442" w:author="Aleksander Hansen" w:date="2013-02-24T13:08:00Z">
            <w:rPr/>
          </w:rPrChange>
        </w:rPr>
        <w:t>VaR itself gives us no indication of how much that might be</w:t>
      </w:r>
      <w:r w:rsidRPr="00637269">
        <w:t>. The failure of VaR to take account of the magnitude of losses in excess of itself implies that two positions can have the same VaR—and therefore appear to have the same risk if we use the VaR to measure risk—and yet have very different risk exposures. This can lead to an undesirable outcome: it can encourage high-return, high-risk trades when the higher loss does not impact the VaR.</w:t>
      </w:r>
    </w:p>
    <w:p w14:paraId="64BFD6DD" w14:textId="73EEA683" w:rsidR="00994066" w:rsidRPr="00637269" w:rsidRDefault="00994066" w:rsidP="00DB35B4">
      <w:pPr>
        <w:pStyle w:val="Text"/>
      </w:pPr>
      <w:r w:rsidRPr="00637269">
        <w:t xml:space="preserve">If the VaR can lead an investor working on </w:t>
      </w:r>
      <w:del w:id="9443" w:author="Aleksander Hansen" w:date="2013-02-24T13:08:00Z">
        <w:r w:rsidRPr="00637269" w:rsidDel="00222392">
          <w:delText>his/her</w:delText>
        </w:r>
      </w:del>
      <w:ins w:id="9444" w:author="Aleksander Hansen" w:date="2013-02-24T13:08:00Z">
        <w:r w:rsidR="00222392">
          <w:t>her</w:t>
        </w:r>
      </w:ins>
      <w:r w:rsidRPr="00637269">
        <w:t xml:space="preserve"> own behalf to make perverse decisions, it creates even more scope for problems when there are principal–agent (or delegation) issues. This would be the case where decision-making is decentralized and traders or asset </w:t>
      </w:r>
      <w:proofErr w:type="gramStart"/>
      <w:r w:rsidRPr="00637269">
        <w:t>managers</w:t>
      </w:r>
      <w:proofErr w:type="gramEnd"/>
      <w:r w:rsidRPr="00637269">
        <w:t xml:space="preserve"> work to VaR-defined risk targets or remuneration packages. The classic example is where traders who face a VaR-defined risk target have an incentive to sell out-of-the-money options</w:t>
      </w:r>
      <w:r>
        <w:t xml:space="preserve"> </w:t>
      </w:r>
      <w:r w:rsidRPr="00637269">
        <w:t>that lead to higher income in most states of the world and the occasional large hit when the firm is unlucky. If the options are suitably chosen, the bad outcomes will have probabilities low enough to ensure that there is no effect on the VaR, and the trader benefits from the higher income earned in “normal” times with the options expire out of the money.</w:t>
      </w:r>
    </w:p>
    <w:p w14:paraId="3846FFBB" w14:textId="77777777" w:rsidR="00AB3625" w:rsidRDefault="00AB3625" w:rsidP="00DB35B4">
      <w:pPr>
        <w:pStyle w:val="Text"/>
      </w:pPr>
    </w:p>
    <w:p w14:paraId="2EA2BB38" w14:textId="77777777" w:rsidR="00994066" w:rsidRPr="00637269" w:rsidRDefault="00994066" w:rsidP="00DB35B4">
      <w:pPr>
        <w:pStyle w:val="Text"/>
      </w:pPr>
      <w:r w:rsidRPr="00637269">
        <w:t>Finally, VaR is not sub-additive (see below), which is a genuinely practical problem. Also, since VaR is not sub-additive, VaR is not coherent.</w:t>
      </w:r>
    </w:p>
    <w:p w14:paraId="33F53281" w14:textId="77777777" w:rsidR="00994066" w:rsidRPr="00637269" w:rsidRDefault="00994066" w:rsidP="00AB3625">
      <w:pPr>
        <w:pStyle w:val="Heading2"/>
      </w:pPr>
      <w:bookmarkStart w:id="9445" w:name="_Toc223340502"/>
      <w:r w:rsidRPr="00637269">
        <w:t>Define the properties of a coherent risk measure and explain the meaning of each property.</w:t>
      </w:r>
      <w:bookmarkEnd w:id="9445"/>
      <w:r w:rsidRPr="00637269">
        <w:t xml:space="preserve"> </w:t>
      </w:r>
    </w:p>
    <w:p w14:paraId="609F4C90" w14:textId="77777777" w:rsidR="00994066" w:rsidRPr="00637269" w:rsidRDefault="00994066" w:rsidP="00DB35B4">
      <w:pPr>
        <w:pStyle w:val="Text"/>
      </w:pPr>
      <w:r w:rsidRPr="00637269">
        <w:t>The risk measure rho (.) is coherent if it satisfies the following four (4) properties:</w:t>
      </w:r>
    </w:p>
    <w:p w14:paraId="5A491803" w14:textId="2576E335" w:rsidR="00994066" w:rsidRPr="00637269" w:rsidRDefault="00994066" w:rsidP="00DB35B4">
      <w:pPr>
        <w:pStyle w:val="Text"/>
      </w:pPr>
      <w:r w:rsidRPr="00637269">
        <w:t xml:space="preserve">Monotonicity: Y ≥ </w:t>
      </w:r>
      <w:proofErr w:type="gramStart"/>
      <w:r w:rsidRPr="00637269">
        <w:t xml:space="preserve">X </w:t>
      </w:r>
      <w:ins w:id="9446" w:author="Aleksander Hansen" w:date="2013-02-24T13:12:00Z">
        <w:r w:rsidR="00222392">
          <w:t>,</w:t>
        </w:r>
        <w:proofErr w:type="gramEnd"/>
        <w:r w:rsidR="00222392">
          <w:t xml:space="preserve"> </w:t>
        </w:r>
      </w:ins>
      <w:del w:id="9447" w:author="Aleksander Hansen" w:date="2013-02-24T13:12:00Z">
        <w:r w:rsidRPr="00637269" w:rsidDel="00222392">
          <w:rPr>
            <w:rFonts w:ascii="Cambria Math" w:hAnsi="Cambria Math" w:cs="Cambria Math"/>
          </w:rPr>
          <w:delText>⇒</w:delText>
        </w:r>
        <w:r w:rsidRPr="00637269" w:rsidDel="00222392">
          <w:delText xml:space="preserve"> </w:delText>
        </w:r>
      </w:del>
      <w:r w:rsidRPr="00637269">
        <w:t>ρ(Y ) ≤ ρ(X). A random cash flow or future value Y that is always greater than X should have a lower risk: this makes sense, because it means that less has to be added to Y than to X to make it acceptable, and the amount to be added is the risk measure</w:t>
      </w:r>
    </w:p>
    <w:p w14:paraId="6119A5E6" w14:textId="77777777" w:rsidR="00AB3625" w:rsidRDefault="00AB3625" w:rsidP="00DB35B4">
      <w:pPr>
        <w:pStyle w:val="Text"/>
      </w:pPr>
    </w:p>
    <w:p w14:paraId="412B13EA" w14:textId="5CF72638" w:rsidR="00994066" w:rsidRPr="00637269" w:rsidRDefault="00994066" w:rsidP="00DB35B4">
      <w:pPr>
        <w:pStyle w:val="Text"/>
      </w:pPr>
      <w:r w:rsidRPr="00637269">
        <w:t>Sub</w:t>
      </w:r>
      <w:ins w:id="9448" w:author="Aleksander Hansen" w:date="2013-02-17T00:05:00Z">
        <w:r w:rsidR="00844817">
          <w:t>-</w:t>
        </w:r>
      </w:ins>
      <w:r w:rsidRPr="00637269">
        <w:t xml:space="preserve">additivity: </w:t>
      </w:r>
      <w:proofErr w:type="gramStart"/>
      <w:r w:rsidRPr="00637269">
        <w:t>ρ(</w:t>
      </w:r>
      <w:proofErr w:type="gramEnd"/>
      <w:r w:rsidRPr="00637269">
        <w:t>X + Y ) ≤ ρ(X) + ρ(Y )</w:t>
      </w:r>
      <w:ins w:id="9449" w:author="Aleksander Hansen" w:date="2013-02-24T13:14:00Z">
        <w:r w:rsidR="00222392">
          <w:t>, for all X,Y</w:t>
        </w:r>
      </w:ins>
      <w:r w:rsidRPr="00637269">
        <w:t>.</w:t>
      </w:r>
    </w:p>
    <w:p w14:paraId="2FFE537B" w14:textId="77777777" w:rsidR="00AB3625" w:rsidRDefault="00AB3625" w:rsidP="00DB35B4">
      <w:pPr>
        <w:pStyle w:val="Text"/>
      </w:pPr>
    </w:p>
    <w:p w14:paraId="2CA7D645" w14:textId="77777777" w:rsidR="00994066" w:rsidRPr="00637269" w:rsidRDefault="00994066" w:rsidP="00DB35B4">
      <w:pPr>
        <w:pStyle w:val="Text"/>
      </w:pPr>
      <w:r w:rsidRPr="00637269">
        <w:t xml:space="preserve">Positive homogeneity: </w:t>
      </w:r>
      <w:proofErr w:type="gramStart"/>
      <w:r w:rsidRPr="00637269">
        <w:t>ρ(</w:t>
      </w:r>
      <w:proofErr w:type="spellStart"/>
      <w:proofErr w:type="gramEnd"/>
      <w:r w:rsidRPr="00637269">
        <w:t>hX</w:t>
      </w:r>
      <w:proofErr w:type="spellEnd"/>
      <w:r w:rsidRPr="00637269">
        <w:t xml:space="preserve">) = </w:t>
      </w:r>
      <w:proofErr w:type="spellStart"/>
      <w:r w:rsidRPr="00637269">
        <w:t>hρ</w:t>
      </w:r>
      <w:proofErr w:type="spellEnd"/>
      <w:r w:rsidRPr="00637269">
        <w:t>(X)for h &gt; 0. The risk of a position is proportional to its scale or size, and makes sense if we are dealing with liquid positions in marketable instruments.</w:t>
      </w:r>
    </w:p>
    <w:p w14:paraId="4AD550E0" w14:textId="77777777" w:rsidR="00AB3625" w:rsidRDefault="00AB3625" w:rsidP="00DB35B4">
      <w:pPr>
        <w:pStyle w:val="Text"/>
      </w:pPr>
    </w:p>
    <w:p w14:paraId="3DD3DBE0" w14:textId="3F7C8B9B" w:rsidR="00994066" w:rsidRPr="00637269" w:rsidRDefault="00994066" w:rsidP="00DB35B4">
      <w:pPr>
        <w:pStyle w:val="Text"/>
      </w:pPr>
      <w:r w:rsidRPr="00637269">
        <w:t xml:space="preserve">Translational invariance: </w:t>
      </w:r>
      <w:proofErr w:type="gramStart"/>
      <w:r w:rsidRPr="00637269">
        <w:t>ρ(</w:t>
      </w:r>
      <w:proofErr w:type="gramEnd"/>
      <w:r w:rsidRPr="00637269">
        <w:t xml:space="preserve">X + n) = ρ(X) − n for some certain amount n. Requires that the addition of a sure amount reduces </w:t>
      </w:r>
      <w:r w:rsidRPr="00844817">
        <w:rPr>
          <w:i/>
          <w:rPrChange w:id="9450" w:author="Aleksander Hansen" w:date="2013-02-17T00:04:00Z">
            <w:rPr/>
          </w:rPrChange>
        </w:rPr>
        <w:t>pari</w:t>
      </w:r>
      <w:ins w:id="9451" w:author="Aleksander Hansen" w:date="2013-02-17T00:04:00Z">
        <w:r w:rsidR="00844817">
          <w:rPr>
            <w:i/>
          </w:rPr>
          <w:t xml:space="preserve"> </w:t>
        </w:r>
      </w:ins>
      <w:del w:id="9452" w:author="Aleksander Hansen" w:date="2013-02-17T00:04:00Z">
        <w:r w:rsidRPr="00844817" w:rsidDel="00844817">
          <w:rPr>
            <w:i/>
            <w:rPrChange w:id="9453" w:author="Aleksander Hansen" w:date="2013-02-17T00:04:00Z">
              <w:rPr/>
            </w:rPrChange>
          </w:rPr>
          <w:delText xml:space="preserve"> </w:delText>
        </w:r>
      </w:del>
      <w:r w:rsidRPr="00844817">
        <w:rPr>
          <w:i/>
          <w:rPrChange w:id="9454" w:author="Aleksander Hansen" w:date="2013-02-17T00:04:00Z">
            <w:rPr/>
          </w:rPrChange>
        </w:rPr>
        <w:t>passu</w:t>
      </w:r>
      <w:r w:rsidRPr="00637269">
        <w:t xml:space="preserve"> the cash needed to make our position acceptable, and is obviously valid when one appreciates that the cash needed is our risk measure.</w:t>
      </w:r>
    </w:p>
    <w:p w14:paraId="03A6ECCE" w14:textId="77777777" w:rsidR="00994066" w:rsidRPr="00AC4093" w:rsidRDefault="00994066" w:rsidP="00DB35B4">
      <w:pPr>
        <w:pStyle w:val="Text"/>
      </w:pPr>
    </w:p>
    <w:p w14:paraId="35D758CD" w14:textId="77777777" w:rsidR="00994066" w:rsidRDefault="00994066" w:rsidP="00DB35B4">
      <w:pPr>
        <w:pStyle w:val="Text"/>
        <w:rPr>
          <w:rFonts w:asciiTheme="majorHAnsi" w:eastAsiaTheme="majorEastAsia" w:hAnsiTheme="majorHAnsi" w:cstheme="majorBidi"/>
          <w:position w:val="6"/>
          <w:sz w:val="26"/>
          <w:szCs w:val="26"/>
        </w:rPr>
      </w:pPr>
      <w:r w:rsidRPr="00AC4093">
        <w:rPr>
          <w:noProof/>
          <w:lang w:bidi="ar-SA"/>
        </w:rPr>
        <w:drawing>
          <wp:inline distT="0" distB="0" distL="0" distR="0" wp14:anchorId="788421A3" wp14:editId="30D3915E">
            <wp:extent cx="5715000" cy="3286125"/>
            <wp:effectExtent l="0" t="50800" r="0" b="92075"/>
            <wp:docPr id="17"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1" r:lo="rId252" r:qs="rId253" r:cs="rId254"/>
              </a:graphicData>
            </a:graphic>
          </wp:inline>
        </w:drawing>
      </w:r>
    </w:p>
    <w:p w14:paraId="217692A2" w14:textId="77777777" w:rsidR="00994066" w:rsidRPr="00637269" w:rsidRDefault="00994066" w:rsidP="00AB3625">
      <w:pPr>
        <w:pStyle w:val="Heading2"/>
      </w:pPr>
      <w:bookmarkStart w:id="9455" w:name="_Toc223340503"/>
      <w:r w:rsidRPr="00637269">
        <w:t>Explain why VaR is not a coherent risk measure.</w:t>
      </w:r>
      <w:bookmarkEnd w:id="9455"/>
      <w:r w:rsidRPr="00637269">
        <w:t xml:space="preserve"> </w:t>
      </w:r>
    </w:p>
    <w:p w14:paraId="5CE40261" w14:textId="77777777" w:rsidR="00994066" w:rsidRPr="00637269" w:rsidRDefault="00994066" w:rsidP="00DB35B4">
      <w:pPr>
        <w:pStyle w:val="Text"/>
      </w:pPr>
      <w:r w:rsidRPr="00637269">
        <w:t>VaR is not coherent because we can identify circumstances under which the risk metric effectively penalizes risk; i.e., circumstances under which the risk of a portfolio is greater than the sum of the risks of constituent portfolios (a nonsensical outcome; at worst, we expect the portfolio risk to equal the sum of risks).</w:t>
      </w:r>
    </w:p>
    <w:p w14:paraId="748C8E3E" w14:textId="77777777" w:rsidR="00AB3625" w:rsidRDefault="00AB3625" w:rsidP="00DB35B4">
      <w:pPr>
        <w:pStyle w:val="Text"/>
      </w:pPr>
    </w:p>
    <w:p w14:paraId="323C1F8D" w14:textId="77777777" w:rsidR="00994066" w:rsidRPr="00637269" w:rsidRDefault="00994066" w:rsidP="00DB35B4">
      <w:pPr>
        <w:pStyle w:val="Text"/>
      </w:pPr>
      <w:r w:rsidRPr="00637269">
        <w:t>The following simple example employs Dowd’s illustration to demonstrate that VaR is not sub-additive. Consider three bonds, each with an identical probability of default (PD) equal to 2%. The 95% VaR for a single bond is zero; that is because the 5% tail has two sections, the 2% default tail and the other 3% in the no-default area, such that the 95% VaR starts “before” the default.</w:t>
      </w:r>
    </w:p>
    <w:p w14:paraId="4F39DDCE" w14:textId="77777777" w:rsidR="00AB3625" w:rsidRDefault="00AB3625" w:rsidP="00DB35B4">
      <w:pPr>
        <w:pStyle w:val="Text"/>
      </w:pPr>
    </w:p>
    <w:p w14:paraId="479335AB" w14:textId="77777777" w:rsidR="00994066" w:rsidRPr="00637269" w:rsidRDefault="00994066" w:rsidP="00DB35B4">
      <w:pPr>
        <w:pStyle w:val="Text"/>
      </w:pPr>
      <w:r w:rsidRPr="00637269">
        <w:t>Now combine three of these identical bonds into a portfolio, and assume default independence. The 95% VaR is now $100 (i.e., one default out of three). Strangely, the combination of three bonds, each with VaR = zero, results in a portfolio with VaR = $100:</w:t>
      </w:r>
    </w:p>
    <w:p w14:paraId="757ECBF7" w14:textId="77777777" w:rsidR="00994066" w:rsidRDefault="00994066" w:rsidP="00DB35B4">
      <w:pPr>
        <w:pStyle w:val="Text"/>
      </w:pPr>
      <w:r>
        <w:br w:type="page"/>
      </w:r>
    </w:p>
    <w:tbl>
      <w:tblPr>
        <w:tblW w:w="5790" w:type="dxa"/>
        <w:jc w:val="center"/>
        <w:tblCellMar>
          <w:left w:w="0" w:type="dxa"/>
          <w:right w:w="0" w:type="dxa"/>
        </w:tblCellMar>
        <w:tblLook w:val="04A0" w:firstRow="1" w:lastRow="0" w:firstColumn="1" w:lastColumn="0" w:noHBand="0" w:noVBand="1"/>
      </w:tblPr>
      <w:tblGrid>
        <w:gridCol w:w="1962"/>
        <w:gridCol w:w="1914"/>
        <w:gridCol w:w="1914"/>
        <w:tblGridChange w:id="9456">
          <w:tblGrid>
            <w:gridCol w:w="93"/>
            <w:gridCol w:w="1869"/>
            <w:gridCol w:w="93"/>
            <w:gridCol w:w="1821"/>
            <w:gridCol w:w="93"/>
            <w:gridCol w:w="1821"/>
            <w:gridCol w:w="93"/>
          </w:tblGrid>
        </w:tblGridChange>
      </w:tblGrid>
      <w:tr w:rsidR="00994066" w:rsidRPr="00C63241" w14:paraId="3A56DB47" w14:textId="77777777" w:rsidTr="006B12F7">
        <w:trPr>
          <w:trHeight w:val="270"/>
          <w:jc w:val="center"/>
        </w:trPr>
        <w:tc>
          <w:tcPr>
            <w:tcW w:w="5790" w:type="dxa"/>
            <w:gridSpan w:val="3"/>
            <w:tcBorders>
              <w:top w:val="nil"/>
              <w:left w:val="nil"/>
              <w:bottom w:val="nil"/>
              <w:right w:val="nil"/>
            </w:tcBorders>
            <w:shd w:val="clear" w:color="auto" w:fill="auto"/>
            <w:tcMar>
              <w:top w:w="15" w:type="dxa"/>
              <w:left w:w="15" w:type="dxa"/>
              <w:bottom w:w="0" w:type="dxa"/>
              <w:right w:w="15" w:type="dxa"/>
            </w:tcMar>
            <w:vAlign w:val="bottom"/>
            <w:hideMark/>
          </w:tcPr>
          <w:p w14:paraId="1C63C3AF" w14:textId="77777777" w:rsidR="00994066" w:rsidRPr="00C63241" w:rsidRDefault="00994066" w:rsidP="00AB3625">
            <w:pPr>
              <w:pStyle w:val="Text"/>
              <w:rPr>
                <w:rFonts w:ascii="Arial" w:hAnsi="Arial" w:cs="Arial"/>
                <w:szCs w:val="36"/>
              </w:rPr>
            </w:pPr>
            <w:r w:rsidRPr="00C63241">
              <w:t>Bond either defaults or does not</w:t>
            </w:r>
          </w:p>
        </w:tc>
      </w:tr>
      <w:tr w:rsidR="00994066" w:rsidRPr="00C63241" w14:paraId="42A94E30" w14:textId="77777777" w:rsidTr="006B12F7">
        <w:trPr>
          <w:trHeight w:val="270"/>
          <w:jc w:val="center"/>
        </w:trPr>
        <w:tc>
          <w:tcPr>
            <w:tcW w:w="5790" w:type="dxa"/>
            <w:gridSpan w:val="3"/>
            <w:tcBorders>
              <w:top w:val="nil"/>
              <w:left w:val="nil"/>
              <w:bottom w:val="nil"/>
              <w:right w:val="nil"/>
            </w:tcBorders>
            <w:shd w:val="clear" w:color="auto" w:fill="auto"/>
            <w:tcMar>
              <w:top w:w="15" w:type="dxa"/>
              <w:left w:w="15" w:type="dxa"/>
              <w:bottom w:w="0" w:type="dxa"/>
              <w:right w:w="15" w:type="dxa"/>
            </w:tcMar>
            <w:vAlign w:val="bottom"/>
            <w:hideMark/>
          </w:tcPr>
          <w:p w14:paraId="3127104E" w14:textId="77777777" w:rsidR="00994066" w:rsidRPr="00C63241" w:rsidRDefault="00994066" w:rsidP="00AB3625">
            <w:pPr>
              <w:pStyle w:val="Text"/>
              <w:rPr>
                <w:rFonts w:ascii="Arial" w:hAnsi="Arial" w:cs="Arial"/>
                <w:szCs w:val="36"/>
              </w:rPr>
            </w:pPr>
            <w:r w:rsidRPr="00C63241">
              <w:t>(</w:t>
            </w:r>
            <w:proofErr w:type="gramStart"/>
            <w:r w:rsidRPr="00C63241">
              <w:t>payoff</w:t>
            </w:r>
            <w:proofErr w:type="gramEnd"/>
            <w:r w:rsidRPr="00C63241">
              <w:t xml:space="preserve"> = 1 or 0). Assume recovery rate = 0%</w:t>
            </w:r>
          </w:p>
        </w:tc>
      </w:tr>
      <w:tr w:rsidR="00994066" w:rsidRPr="00C63241" w14:paraId="1F7B4D58" w14:textId="77777777" w:rsidTr="00844817">
        <w:tblPrEx>
          <w:tblW w:w="5790" w:type="dxa"/>
          <w:jc w:val="center"/>
          <w:tblCellMar>
            <w:left w:w="0" w:type="dxa"/>
            <w:right w:w="0" w:type="dxa"/>
          </w:tblCellMar>
          <w:tblPrExChange w:id="9457" w:author="Aleksander Hansen" w:date="2013-02-17T00:03:00Z">
            <w:tblPrEx>
              <w:tblW w:w="5790" w:type="dxa"/>
              <w:jc w:val="center"/>
              <w:tblCellMar>
                <w:left w:w="0" w:type="dxa"/>
                <w:right w:w="0" w:type="dxa"/>
              </w:tblCellMar>
            </w:tblPrEx>
          </w:tblPrExChange>
        </w:tblPrEx>
        <w:trPr>
          <w:trHeight w:val="95"/>
          <w:jc w:val="center"/>
          <w:trPrChange w:id="9458" w:author="Aleksander Hansen" w:date="2013-02-17T00:03:00Z">
            <w:trPr>
              <w:gridAfter w:val="0"/>
              <w:trHeight w:val="95"/>
              <w:jc w:val="center"/>
            </w:trPr>
          </w:trPrChange>
        </w:trPr>
        <w:tc>
          <w:tcPr>
            <w:tcW w:w="1962" w:type="dxa"/>
            <w:tcBorders>
              <w:top w:val="nil"/>
              <w:left w:val="nil"/>
              <w:right w:val="nil"/>
            </w:tcBorders>
            <w:shd w:val="clear" w:color="auto" w:fill="auto"/>
            <w:tcMar>
              <w:top w:w="15" w:type="dxa"/>
              <w:left w:w="15" w:type="dxa"/>
              <w:bottom w:w="0" w:type="dxa"/>
              <w:right w:w="15" w:type="dxa"/>
            </w:tcMar>
            <w:vAlign w:val="bottom"/>
            <w:hideMark/>
            <w:tcPrChange w:id="9459" w:author="Aleksander Hansen" w:date="2013-02-17T00:03:00Z">
              <w:tcPr>
                <w:tcW w:w="196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42956B5" w14:textId="77777777" w:rsidR="00994066" w:rsidRPr="00C63241" w:rsidRDefault="00994066" w:rsidP="00AB3625">
            <w:pPr>
              <w:pStyle w:val="Text"/>
              <w:rPr>
                <w:rFonts w:ascii="Arial" w:hAnsi="Arial" w:cs="Arial"/>
                <w:szCs w:val="36"/>
              </w:rPr>
            </w:pPr>
          </w:p>
        </w:tc>
        <w:tc>
          <w:tcPr>
            <w:tcW w:w="1914" w:type="dxa"/>
            <w:tcBorders>
              <w:top w:val="nil"/>
              <w:left w:val="nil"/>
              <w:right w:val="nil"/>
            </w:tcBorders>
            <w:shd w:val="clear" w:color="auto" w:fill="auto"/>
            <w:tcMar>
              <w:top w:w="15" w:type="dxa"/>
              <w:left w:w="15" w:type="dxa"/>
              <w:bottom w:w="0" w:type="dxa"/>
              <w:right w:w="15" w:type="dxa"/>
            </w:tcMar>
            <w:vAlign w:val="bottom"/>
            <w:hideMark/>
            <w:tcPrChange w:id="9460" w:author="Aleksander Hansen" w:date="2013-02-17T00:03:00Z">
              <w:tcPr>
                <w:tcW w:w="191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0F064B2" w14:textId="77777777" w:rsidR="00994066" w:rsidRPr="00C63241" w:rsidRDefault="00994066" w:rsidP="00AB3625">
            <w:pPr>
              <w:pStyle w:val="Text"/>
              <w:rPr>
                <w:rFonts w:ascii="Arial" w:hAnsi="Arial" w:cs="Arial"/>
                <w:szCs w:val="36"/>
              </w:rPr>
            </w:pPr>
          </w:p>
        </w:tc>
        <w:tc>
          <w:tcPr>
            <w:tcW w:w="1914" w:type="dxa"/>
            <w:tcBorders>
              <w:top w:val="nil"/>
              <w:left w:val="nil"/>
              <w:right w:val="nil"/>
            </w:tcBorders>
            <w:shd w:val="clear" w:color="auto" w:fill="auto"/>
            <w:tcMar>
              <w:top w:w="15" w:type="dxa"/>
              <w:left w:w="15" w:type="dxa"/>
              <w:bottom w:w="0" w:type="dxa"/>
              <w:right w:w="15" w:type="dxa"/>
            </w:tcMar>
            <w:vAlign w:val="bottom"/>
            <w:hideMark/>
            <w:tcPrChange w:id="9461" w:author="Aleksander Hansen" w:date="2013-02-17T00:03:00Z">
              <w:tcPr>
                <w:tcW w:w="191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154061C" w14:textId="77777777" w:rsidR="00994066" w:rsidRPr="00C63241" w:rsidRDefault="00994066" w:rsidP="00AB3625">
            <w:pPr>
              <w:pStyle w:val="Text"/>
              <w:rPr>
                <w:rFonts w:ascii="Arial" w:hAnsi="Arial" w:cs="Arial"/>
                <w:szCs w:val="36"/>
              </w:rPr>
            </w:pPr>
          </w:p>
        </w:tc>
      </w:tr>
      <w:tr w:rsidR="00994066" w:rsidRPr="00C63241" w14:paraId="203EED5A" w14:textId="77777777" w:rsidTr="00844817">
        <w:tblPrEx>
          <w:tblW w:w="5790" w:type="dxa"/>
          <w:jc w:val="center"/>
          <w:tblCellMar>
            <w:left w:w="0" w:type="dxa"/>
            <w:right w:w="0" w:type="dxa"/>
          </w:tblCellMar>
          <w:tblPrExChange w:id="9462" w:author="Aleksander Hansen" w:date="2013-02-17T00:03:00Z">
            <w:tblPrEx>
              <w:tblW w:w="5790" w:type="dxa"/>
              <w:jc w:val="center"/>
              <w:tblCellMar>
                <w:left w:w="0" w:type="dxa"/>
                <w:right w:w="0" w:type="dxa"/>
              </w:tblCellMar>
            </w:tblPrEx>
          </w:tblPrExChange>
        </w:tblPrEx>
        <w:trPr>
          <w:trHeight w:val="305"/>
          <w:jc w:val="center"/>
          <w:trPrChange w:id="9463" w:author="Aleksander Hansen" w:date="2013-02-17T00:03:00Z">
            <w:trPr>
              <w:gridAfter w:val="0"/>
              <w:trHeight w:val="305"/>
              <w:jc w:val="center"/>
            </w:trPr>
          </w:trPrChange>
        </w:trPr>
        <w:tc>
          <w:tcPr>
            <w:tcW w:w="1962" w:type="dxa"/>
            <w:tcBorders>
              <w:top w:val="nil"/>
              <w:left w:val="nil"/>
              <w:bottom w:val="nil"/>
              <w:right w:val="nil"/>
            </w:tcBorders>
            <w:shd w:val="clear" w:color="auto" w:fill="A2B593"/>
            <w:tcMar>
              <w:top w:w="15" w:type="dxa"/>
              <w:left w:w="15" w:type="dxa"/>
              <w:bottom w:w="0" w:type="dxa"/>
              <w:right w:w="15" w:type="dxa"/>
            </w:tcMar>
            <w:vAlign w:val="bottom"/>
            <w:hideMark/>
            <w:tcPrChange w:id="9464" w:author="Aleksander Hansen" w:date="2013-02-17T00:03:00Z">
              <w:tcPr>
                <w:tcW w:w="196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852F565" w14:textId="77777777" w:rsidR="00994066" w:rsidRPr="00C63241" w:rsidRDefault="00994066" w:rsidP="00AB3625">
            <w:pPr>
              <w:pStyle w:val="Text"/>
              <w:rPr>
                <w:rFonts w:ascii="Arial" w:hAnsi="Arial" w:cs="Arial"/>
                <w:szCs w:val="36"/>
              </w:rPr>
            </w:pPr>
          </w:p>
        </w:tc>
        <w:tc>
          <w:tcPr>
            <w:tcW w:w="1914" w:type="dxa"/>
            <w:tcBorders>
              <w:top w:val="nil"/>
              <w:left w:val="nil"/>
              <w:right w:val="nil"/>
            </w:tcBorders>
            <w:shd w:val="clear" w:color="auto" w:fill="A2B593"/>
            <w:tcMar>
              <w:top w:w="15" w:type="dxa"/>
              <w:left w:w="15" w:type="dxa"/>
              <w:bottom w:w="0" w:type="dxa"/>
              <w:right w:w="15" w:type="dxa"/>
            </w:tcMar>
            <w:vAlign w:val="bottom"/>
            <w:hideMark/>
            <w:tcPrChange w:id="9465" w:author="Aleksander Hansen" w:date="2013-02-17T00:03:00Z">
              <w:tcPr>
                <w:tcW w:w="191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19D0806" w14:textId="77777777" w:rsidR="00994066" w:rsidRPr="00C63241" w:rsidRDefault="00994066" w:rsidP="00AB3625">
            <w:pPr>
              <w:pStyle w:val="Text"/>
              <w:rPr>
                <w:rFonts w:ascii="Arial" w:hAnsi="Arial" w:cs="Arial"/>
                <w:szCs w:val="36"/>
              </w:rPr>
            </w:pPr>
            <w:r w:rsidRPr="00C63241">
              <w:t>Default (PD)</w:t>
            </w:r>
          </w:p>
        </w:tc>
        <w:tc>
          <w:tcPr>
            <w:tcW w:w="1914" w:type="dxa"/>
            <w:tcBorders>
              <w:top w:val="nil"/>
              <w:left w:val="nil"/>
              <w:right w:val="nil"/>
            </w:tcBorders>
            <w:shd w:val="clear" w:color="auto" w:fill="A2B593"/>
            <w:tcMar>
              <w:top w:w="15" w:type="dxa"/>
              <w:left w:w="15" w:type="dxa"/>
              <w:bottom w:w="0" w:type="dxa"/>
              <w:right w:w="15" w:type="dxa"/>
            </w:tcMar>
            <w:vAlign w:val="bottom"/>
            <w:hideMark/>
            <w:tcPrChange w:id="9466" w:author="Aleksander Hansen" w:date="2013-02-17T00:03:00Z">
              <w:tcPr>
                <w:tcW w:w="191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04989FA" w14:textId="77777777" w:rsidR="00994066" w:rsidRPr="00C63241" w:rsidRDefault="00994066" w:rsidP="00AB3625">
            <w:pPr>
              <w:pStyle w:val="Text"/>
              <w:rPr>
                <w:rFonts w:ascii="Arial" w:hAnsi="Arial" w:cs="Arial"/>
                <w:szCs w:val="36"/>
              </w:rPr>
            </w:pPr>
            <w:r w:rsidRPr="00C63241">
              <w:t>No Default</w:t>
            </w:r>
          </w:p>
        </w:tc>
      </w:tr>
      <w:tr w:rsidR="00994066" w:rsidRPr="00C63241" w14:paraId="5A8F67B5" w14:textId="77777777" w:rsidTr="00844817">
        <w:tblPrEx>
          <w:tblW w:w="5790" w:type="dxa"/>
          <w:jc w:val="center"/>
          <w:tblCellMar>
            <w:left w:w="0" w:type="dxa"/>
            <w:right w:w="0" w:type="dxa"/>
          </w:tblCellMar>
          <w:tblPrExChange w:id="9467" w:author="Aleksander Hansen" w:date="2013-02-17T00:03:00Z">
            <w:tblPrEx>
              <w:tblW w:w="5790" w:type="dxa"/>
              <w:jc w:val="center"/>
              <w:tblCellMar>
                <w:left w:w="0" w:type="dxa"/>
                <w:right w:w="0" w:type="dxa"/>
              </w:tblCellMar>
            </w:tblPrEx>
          </w:tblPrExChange>
        </w:tblPrEx>
        <w:trPr>
          <w:trHeight w:val="270"/>
          <w:jc w:val="center"/>
          <w:trPrChange w:id="9468" w:author="Aleksander Hansen" w:date="2013-02-17T00:03:00Z">
            <w:trPr>
              <w:gridAfter w:val="0"/>
              <w:trHeight w:val="270"/>
              <w:jc w:val="center"/>
            </w:trPr>
          </w:trPrChange>
        </w:trPr>
        <w:tc>
          <w:tcPr>
            <w:tcW w:w="1962" w:type="dxa"/>
            <w:tcBorders>
              <w:top w:val="nil"/>
              <w:left w:val="nil"/>
              <w:bottom w:val="nil"/>
              <w:right w:val="nil"/>
            </w:tcBorders>
            <w:shd w:val="clear" w:color="auto" w:fill="auto"/>
            <w:tcMar>
              <w:top w:w="15" w:type="dxa"/>
              <w:left w:w="15" w:type="dxa"/>
              <w:bottom w:w="0" w:type="dxa"/>
              <w:right w:w="15" w:type="dxa"/>
            </w:tcMar>
            <w:vAlign w:val="bottom"/>
            <w:hideMark/>
            <w:tcPrChange w:id="9469" w:author="Aleksander Hansen" w:date="2013-02-17T00:03:00Z">
              <w:tcPr>
                <w:tcW w:w="196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9245725" w14:textId="77777777" w:rsidR="00994066" w:rsidRPr="00C63241" w:rsidRDefault="00994066" w:rsidP="00AB3625">
            <w:pPr>
              <w:pStyle w:val="Text"/>
              <w:rPr>
                <w:rFonts w:ascii="Arial" w:hAnsi="Arial" w:cs="Arial"/>
                <w:szCs w:val="36"/>
              </w:rPr>
            </w:pPr>
            <w:r w:rsidRPr="00C63241">
              <w:t>Probability</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Change w:id="9470" w:author="Aleksander Hansen" w:date="2013-02-17T00:03:00Z">
              <w:tcPr>
                <w:tcW w:w="1914" w:type="dxa"/>
                <w:gridSpan w:val="2"/>
                <w:tcBorders>
                  <w:top w:val="nil"/>
                  <w:left w:val="nil"/>
                  <w:bottom w:val="nil"/>
                  <w:right w:val="nil"/>
                </w:tcBorders>
                <w:shd w:val="clear" w:color="auto" w:fill="F2DBDB" w:themeFill="accent2" w:themeFillTint="33"/>
                <w:tcMar>
                  <w:top w:w="15" w:type="dxa"/>
                  <w:left w:w="15" w:type="dxa"/>
                  <w:bottom w:w="0" w:type="dxa"/>
                  <w:right w:w="15" w:type="dxa"/>
                </w:tcMar>
                <w:vAlign w:val="bottom"/>
                <w:hideMark/>
              </w:tcPr>
            </w:tcPrChange>
          </w:tcPr>
          <w:p w14:paraId="722FF26A" w14:textId="77777777" w:rsidR="00994066" w:rsidRPr="00C63241" w:rsidRDefault="00994066" w:rsidP="00AB3625">
            <w:pPr>
              <w:pStyle w:val="Text"/>
              <w:rPr>
                <w:rFonts w:ascii="Arial" w:hAnsi="Arial" w:cs="Arial"/>
                <w:szCs w:val="36"/>
              </w:rPr>
            </w:pPr>
            <w:r w:rsidRPr="00C63241">
              <w:t>2%</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Change w:id="9471" w:author="Aleksander Hansen" w:date="2013-02-17T00:03:00Z">
              <w:tcPr>
                <w:tcW w:w="1914" w:type="dxa"/>
                <w:gridSpan w:val="2"/>
                <w:tcBorders>
                  <w:top w:val="nil"/>
                  <w:left w:val="nil"/>
                  <w:bottom w:val="nil"/>
                  <w:right w:val="nil"/>
                </w:tcBorders>
                <w:shd w:val="clear" w:color="auto" w:fill="CCFF99"/>
                <w:tcMar>
                  <w:top w:w="15" w:type="dxa"/>
                  <w:left w:w="15" w:type="dxa"/>
                  <w:bottom w:w="0" w:type="dxa"/>
                  <w:right w:w="15" w:type="dxa"/>
                </w:tcMar>
                <w:vAlign w:val="bottom"/>
                <w:hideMark/>
              </w:tcPr>
            </w:tcPrChange>
          </w:tcPr>
          <w:p w14:paraId="3473D3C1" w14:textId="77777777" w:rsidR="00994066" w:rsidRPr="00C63241" w:rsidRDefault="00994066" w:rsidP="00AB3625">
            <w:pPr>
              <w:pStyle w:val="Text"/>
              <w:rPr>
                <w:rFonts w:ascii="Arial" w:hAnsi="Arial" w:cs="Arial"/>
                <w:szCs w:val="36"/>
              </w:rPr>
            </w:pPr>
            <w:r w:rsidRPr="00C63241">
              <w:t>98%</w:t>
            </w:r>
          </w:p>
        </w:tc>
      </w:tr>
      <w:tr w:rsidR="00994066" w:rsidRPr="00C63241" w14:paraId="6CC78A12" w14:textId="77777777" w:rsidTr="00844817">
        <w:tblPrEx>
          <w:tblW w:w="5790" w:type="dxa"/>
          <w:jc w:val="center"/>
          <w:tblCellMar>
            <w:left w:w="0" w:type="dxa"/>
            <w:right w:w="0" w:type="dxa"/>
          </w:tblCellMar>
          <w:tblPrExChange w:id="9472" w:author="Aleksander Hansen" w:date="2013-02-17T00:03:00Z">
            <w:tblPrEx>
              <w:tblW w:w="5790" w:type="dxa"/>
              <w:jc w:val="center"/>
              <w:tblCellMar>
                <w:left w:w="0" w:type="dxa"/>
                <w:right w:w="0" w:type="dxa"/>
              </w:tblCellMar>
            </w:tblPrEx>
          </w:tblPrExChange>
        </w:tblPrEx>
        <w:trPr>
          <w:trHeight w:val="233"/>
          <w:jc w:val="center"/>
          <w:trPrChange w:id="9473" w:author="Aleksander Hansen" w:date="2013-02-17T00:03:00Z">
            <w:trPr>
              <w:gridAfter w:val="0"/>
              <w:trHeight w:val="233"/>
              <w:jc w:val="center"/>
            </w:trPr>
          </w:trPrChange>
        </w:trPr>
        <w:tc>
          <w:tcPr>
            <w:tcW w:w="1962" w:type="dxa"/>
            <w:tcBorders>
              <w:top w:val="nil"/>
              <w:left w:val="nil"/>
              <w:bottom w:val="nil"/>
              <w:right w:val="nil"/>
            </w:tcBorders>
            <w:shd w:val="clear" w:color="auto" w:fill="auto"/>
            <w:tcMar>
              <w:top w:w="15" w:type="dxa"/>
              <w:left w:w="15" w:type="dxa"/>
              <w:bottom w:w="0" w:type="dxa"/>
              <w:right w:w="15" w:type="dxa"/>
            </w:tcMar>
            <w:vAlign w:val="bottom"/>
            <w:hideMark/>
            <w:tcPrChange w:id="9474" w:author="Aleksander Hansen" w:date="2013-02-17T00:03:00Z">
              <w:tcPr>
                <w:tcW w:w="196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A8A675D" w14:textId="77777777" w:rsidR="00994066" w:rsidRPr="00C63241" w:rsidRDefault="00994066" w:rsidP="00AB3625">
            <w:pPr>
              <w:pStyle w:val="Text"/>
              <w:rPr>
                <w:rFonts w:ascii="Arial" w:hAnsi="Arial" w:cs="Arial"/>
                <w:szCs w:val="36"/>
              </w:rPr>
            </w:pPr>
            <w:r w:rsidRPr="00C63241">
              <w:t>Payoff</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Change w:id="9475" w:author="Aleksander Hansen" w:date="2013-02-17T00:03:00Z">
              <w:tcPr>
                <w:tcW w:w="1914" w:type="dxa"/>
                <w:gridSpan w:val="2"/>
                <w:tcBorders>
                  <w:top w:val="nil"/>
                  <w:left w:val="nil"/>
                  <w:bottom w:val="nil"/>
                  <w:right w:val="nil"/>
                </w:tcBorders>
                <w:shd w:val="clear" w:color="auto" w:fill="F2DBDB" w:themeFill="accent2" w:themeFillTint="33"/>
                <w:tcMar>
                  <w:top w:w="15" w:type="dxa"/>
                  <w:left w:w="15" w:type="dxa"/>
                  <w:bottom w:w="0" w:type="dxa"/>
                  <w:right w:w="15" w:type="dxa"/>
                </w:tcMar>
                <w:vAlign w:val="bottom"/>
                <w:hideMark/>
              </w:tcPr>
            </w:tcPrChange>
          </w:tcPr>
          <w:p w14:paraId="3AAC481B" w14:textId="77777777" w:rsidR="00994066" w:rsidRPr="00C63241" w:rsidRDefault="00994066" w:rsidP="00AB3625">
            <w:pPr>
              <w:pStyle w:val="Text"/>
              <w:rPr>
                <w:rFonts w:ascii="Arial" w:hAnsi="Arial" w:cs="Arial"/>
                <w:szCs w:val="36"/>
              </w:rPr>
            </w:pPr>
            <w:r w:rsidRPr="00C63241">
              <w:t>0</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Change w:id="9476" w:author="Aleksander Hansen" w:date="2013-02-17T00:03:00Z">
              <w:tcPr>
                <w:tcW w:w="1914" w:type="dxa"/>
                <w:gridSpan w:val="2"/>
                <w:tcBorders>
                  <w:top w:val="nil"/>
                  <w:left w:val="nil"/>
                  <w:bottom w:val="nil"/>
                  <w:right w:val="nil"/>
                </w:tcBorders>
                <w:shd w:val="clear" w:color="auto" w:fill="CCFF99"/>
                <w:tcMar>
                  <w:top w:w="15" w:type="dxa"/>
                  <w:left w:w="15" w:type="dxa"/>
                  <w:bottom w:w="0" w:type="dxa"/>
                  <w:right w:w="15" w:type="dxa"/>
                </w:tcMar>
                <w:vAlign w:val="bottom"/>
                <w:hideMark/>
              </w:tcPr>
            </w:tcPrChange>
          </w:tcPr>
          <w:p w14:paraId="7E570E2B" w14:textId="77777777" w:rsidR="00994066" w:rsidRPr="00C63241" w:rsidRDefault="00994066" w:rsidP="00AB3625">
            <w:pPr>
              <w:pStyle w:val="Text"/>
              <w:rPr>
                <w:rFonts w:ascii="Arial" w:hAnsi="Arial" w:cs="Arial"/>
                <w:szCs w:val="36"/>
              </w:rPr>
            </w:pPr>
            <w:r w:rsidRPr="00C63241">
              <w:t>1</w:t>
            </w:r>
          </w:p>
        </w:tc>
      </w:tr>
      <w:tr w:rsidR="00994066" w:rsidRPr="00C63241" w14:paraId="1B2C0E20" w14:textId="77777777" w:rsidTr="006B12F7">
        <w:trPr>
          <w:trHeight w:val="65"/>
          <w:jc w:val="center"/>
        </w:trPr>
        <w:tc>
          <w:tcPr>
            <w:tcW w:w="1962" w:type="dxa"/>
            <w:tcBorders>
              <w:top w:val="nil"/>
              <w:left w:val="nil"/>
              <w:bottom w:val="nil"/>
              <w:right w:val="nil"/>
            </w:tcBorders>
            <w:shd w:val="clear" w:color="auto" w:fill="auto"/>
            <w:tcMar>
              <w:top w:w="15" w:type="dxa"/>
              <w:left w:w="15" w:type="dxa"/>
              <w:bottom w:w="0" w:type="dxa"/>
              <w:right w:w="15" w:type="dxa"/>
            </w:tcMar>
            <w:vAlign w:val="bottom"/>
            <w:hideMark/>
          </w:tcPr>
          <w:p w14:paraId="3E08B785" w14:textId="77777777" w:rsidR="00994066" w:rsidRPr="00C63241" w:rsidRDefault="00994066" w:rsidP="00AB3625">
            <w:pPr>
              <w:pStyle w:val="Text"/>
              <w:rPr>
                <w:rFonts w:ascii="Arial" w:hAnsi="Arial" w:cs="Arial"/>
                <w:szCs w:val="36"/>
              </w:rPr>
            </w:pPr>
            <w:r w:rsidRPr="00C63241">
              <w:t>Face value:</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
          <w:p w14:paraId="6F754134" w14:textId="77777777" w:rsidR="00994066" w:rsidRPr="00C63241" w:rsidRDefault="00994066" w:rsidP="00AB3625">
            <w:pPr>
              <w:pStyle w:val="Text"/>
              <w:rPr>
                <w:rFonts w:ascii="Arial" w:hAnsi="Arial" w:cs="Arial"/>
                <w:szCs w:val="36"/>
              </w:rPr>
            </w:pPr>
            <w:r w:rsidRPr="00C63241">
              <w:t xml:space="preserve">$100 </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
          <w:p w14:paraId="00536A92" w14:textId="77777777" w:rsidR="00994066" w:rsidRPr="00C63241" w:rsidRDefault="00994066" w:rsidP="00AB3625">
            <w:pPr>
              <w:pStyle w:val="Text"/>
              <w:rPr>
                <w:rFonts w:ascii="Arial" w:hAnsi="Arial" w:cs="Arial"/>
                <w:szCs w:val="36"/>
              </w:rPr>
            </w:pPr>
          </w:p>
        </w:tc>
      </w:tr>
      <w:tr w:rsidR="00994066" w:rsidRPr="00C63241" w14:paraId="4D52FE25" w14:textId="77777777" w:rsidTr="00844817">
        <w:tblPrEx>
          <w:tblW w:w="5790" w:type="dxa"/>
          <w:jc w:val="center"/>
          <w:tblCellMar>
            <w:left w:w="0" w:type="dxa"/>
            <w:right w:w="0" w:type="dxa"/>
          </w:tblCellMar>
          <w:tblPrExChange w:id="9477" w:author="Aleksander Hansen" w:date="2013-02-17T00:03:00Z">
            <w:tblPrEx>
              <w:tblW w:w="5790" w:type="dxa"/>
              <w:jc w:val="center"/>
              <w:tblCellMar>
                <w:left w:w="0" w:type="dxa"/>
                <w:right w:w="0" w:type="dxa"/>
              </w:tblCellMar>
            </w:tblPrEx>
          </w:tblPrExChange>
        </w:tblPrEx>
        <w:trPr>
          <w:trHeight w:val="270"/>
          <w:jc w:val="center"/>
          <w:trPrChange w:id="9478" w:author="Aleksander Hansen" w:date="2013-02-17T00:03:00Z">
            <w:trPr>
              <w:gridAfter w:val="0"/>
              <w:trHeight w:val="270"/>
              <w:jc w:val="center"/>
            </w:trPr>
          </w:trPrChange>
        </w:trPr>
        <w:tc>
          <w:tcPr>
            <w:tcW w:w="1962"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Change w:id="9479" w:author="Aleksander Hansen" w:date="2013-02-17T00:03:00Z">
              <w:tcPr>
                <w:tcW w:w="1962" w:type="dxa"/>
                <w:gridSpan w:val="2"/>
                <w:tcBorders>
                  <w:top w:val="nil"/>
                  <w:left w:val="nil"/>
                  <w:bottom w:val="single" w:sz="8" w:space="0" w:color="000000"/>
                  <w:right w:val="nil"/>
                </w:tcBorders>
                <w:shd w:val="clear" w:color="auto" w:fill="auto"/>
                <w:tcMar>
                  <w:top w:w="15" w:type="dxa"/>
                  <w:left w:w="15" w:type="dxa"/>
                  <w:bottom w:w="0" w:type="dxa"/>
                  <w:right w:w="15" w:type="dxa"/>
                </w:tcMar>
                <w:vAlign w:val="bottom"/>
                <w:hideMark/>
              </w:tcPr>
            </w:tcPrChange>
          </w:tcPr>
          <w:p w14:paraId="0426A61D" w14:textId="77777777" w:rsidR="00994066" w:rsidRPr="00C63241" w:rsidRDefault="00994066" w:rsidP="00AB3625">
            <w:pPr>
              <w:pStyle w:val="Text"/>
              <w:rPr>
                <w:rFonts w:ascii="Arial" w:hAnsi="Arial" w:cs="Arial"/>
                <w:szCs w:val="36"/>
              </w:rPr>
            </w:pPr>
          </w:p>
        </w:tc>
        <w:tc>
          <w:tcPr>
            <w:tcW w:w="1914"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Change w:id="9480" w:author="Aleksander Hansen" w:date="2013-02-17T00:03:00Z">
              <w:tcPr>
                <w:tcW w:w="1914" w:type="dxa"/>
                <w:gridSpan w:val="2"/>
                <w:tcBorders>
                  <w:top w:val="nil"/>
                  <w:left w:val="nil"/>
                  <w:bottom w:val="single" w:sz="8" w:space="0" w:color="000000"/>
                  <w:right w:val="nil"/>
                </w:tcBorders>
                <w:shd w:val="clear" w:color="auto" w:fill="auto"/>
                <w:tcMar>
                  <w:top w:w="15" w:type="dxa"/>
                  <w:left w:w="15" w:type="dxa"/>
                  <w:bottom w:w="0" w:type="dxa"/>
                  <w:right w:w="15" w:type="dxa"/>
                </w:tcMar>
                <w:vAlign w:val="bottom"/>
                <w:hideMark/>
              </w:tcPr>
            </w:tcPrChange>
          </w:tcPr>
          <w:p w14:paraId="59BF6925" w14:textId="77777777" w:rsidR="00994066" w:rsidRPr="00C63241" w:rsidRDefault="00994066" w:rsidP="00AB3625">
            <w:pPr>
              <w:pStyle w:val="Text"/>
              <w:rPr>
                <w:rFonts w:ascii="Arial" w:hAnsi="Arial" w:cs="Arial"/>
                <w:szCs w:val="36"/>
              </w:rPr>
            </w:pPr>
            <w:r w:rsidRPr="00C63241">
              <w:t>Confidence</w:t>
            </w:r>
          </w:p>
        </w:tc>
        <w:tc>
          <w:tcPr>
            <w:tcW w:w="1914"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Change w:id="9481" w:author="Aleksander Hansen" w:date="2013-02-17T00:03:00Z">
              <w:tcPr>
                <w:tcW w:w="1914" w:type="dxa"/>
                <w:gridSpan w:val="2"/>
                <w:tcBorders>
                  <w:top w:val="nil"/>
                  <w:left w:val="nil"/>
                  <w:bottom w:val="single" w:sz="8" w:space="0" w:color="000000"/>
                  <w:right w:val="nil"/>
                </w:tcBorders>
                <w:shd w:val="clear" w:color="auto" w:fill="FFFF00"/>
                <w:tcMar>
                  <w:top w:w="15" w:type="dxa"/>
                  <w:left w:w="15" w:type="dxa"/>
                  <w:bottom w:w="0" w:type="dxa"/>
                  <w:right w:w="15" w:type="dxa"/>
                </w:tcMar>
                <w:vAlign w:val="bottom"/>
                <w:hideMark/>
              </w:tcPr>
            </w:tcPrChange>
          </w:tcPr>
          <w:p w14:paraId="1F319CA4" w14:textId="77777777" w:rsidR="00994066" w:rsidRPr="00C63241" w:rsidRDefault="00994066" w:rsidP="00AB3625">
            <w:pPr>
              <w:pStyle w:val="Text"/>
              <w:rPr>
                <w:rFonts w:ascii="Arial" w:hAnsi="Arial" w:cs="Arial"/>
                <w:szCs w:val="36"/>
              </w:rPr>
            </w:pPr>
            <w:r w:rsidRPr="00C63241">
              <w:t>95%</w:t>
            </w:r>
          </w:p>
        </w:tc>
      </w:tr>
      <w:tr w:rsidR="00994066" w:rsidRPr="00C63241" w14:paraId="2E93E1BE" w14:textId="77777777" w:rsidTr="006B12F7">
        <w:trPr>
          <w:trHeight w:val="270"/>
          <w:jc w:val="center"/>
        </w:trPr>
        <w:tc>
          <w:tcPr>
            <w:tcW w:w="1962"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03EC9E9F" w14:textId="77777777" w:rsidR="00994066" w:rsidRPr="00C63241" w:rsidRDefault="00994066" w:rsidP="00AB3625">
            <w:pPr>
              <w:pStyle w:val="Text"/>
              <w:rPr>
                <w:rFonts w:ascii="Arial" w:hAnsi="Arial" w:cs="Arial"/>
                <w:szCs w:val="36"/>
              </w:rPr>
            </w:pPr>
            <w:r w:rsidRPr="00C63241">
              <w:t># Bonds</w:t>
            </w:r>
          </w:p>
        </w:tc>
        <w:tc>
          <w:tcPr>
            <w:tcW w:w="1914"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278DF0B0" w14:textId="77777777" w:rsidR="00994066" w:rsidRPr="00C63241" w:rsidRDefault="00994066" w:rsidP="00AB3625">
            <w:pPr>
              <w:pStyle w:val="Text"/>
              <w:rPr>
                <w:rFonts w:ascii="Arial" w:hAnsi="Arial" w:cs="Arial"/>
                <w:szCs w:val="36"/>
              </w:rPr>
            </w:pPr>
            <w:r w:rsidRPr="00C63241">
              <w:t xml:space="preserve">No. </w:t>
            </w:r>
            <w:proofErr w:type="gramStart"/>
            <w:r w:rsidRPr="00C63241">
              <w:t>of</w:t>
            </w:r>
            <w:proofErr w:type="gramEnd"/>
          </w:p>
        </w:tc>
        <w:tc>
          <w:tcPr>
            <w:tcW w:w="1914"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0B5748E3" w14:textId="77777777" w:rsidR="00994066" w:rsidRPr="00C63241" w:rsidRDefault="00994066" w:rsidP="00AB3625">
            <w:pPr>
              <w:pStyle w:val="Text"/>
              <w:rPr>
                <w:rFonts w:ascii="Arial" w:hAnsi="Arial" w:cs="Arial"/>
                <w:szCs w:val="36"/>
              </w:rPr>
            </w:pPr>
            <w:r w:rsidRPr="00C63241">
              <w:t>Value at</w:t>
            </w:r>
          </w:p>
        </w:tc>
      </w:tr>
      <w:tr w:rsidR="00994066" w:rsidRPr="00C63241" w14:paraId="53DF2A2D" w14:textId="77777777" w:rsidTr="006B12F7">
        <w:trPr>
          <w:trHeight w:val="270"/>
          <w:jc w:val="center"/>
        </w:trPr>
        <w:tc>
          <w:tcPr>
            <w:tcW w:w="1962"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A47EF1E" w14:textId="77777777" w:rsidR="00994066" w:rsidRPr="00C63241" w:rsidRDefault="00994066" w:rsidP="00AB3625">
            <w:pPr>
              <w:pStyle w:val="Text"/>
              <w:rPr>
                <w:rFonts w:ascii="Arial" w:hAnsi="Arial" w:cs="Arial"/>
                <w:szCs w:val="36"/>
              </w:rPr>
            </w:pPr>
            <w:proofErr w:type="gramStart"/>
            <w:r w:rsidRPr="00C63241">
              <w:t>in</w:t>
            </w:r>
            <w:proofErr w:type="gramEnd"/>
            <w:r w:rsidRPr="00C63241">
              <w:t xml:space="preserve"> Port</w:t>
            </w:r>
          </w:p>
        </w:tc>
        <w:tc>
          <w:tcPr>
            <w:tcW w:w="191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4AD3B79" w14:textId="77777777" w:rsidR="00994066" w:rsidRPr="00C63241" w:rsidRDefault="00994066" w:rsidP="00AB3625">
            <w:pPr>
              <w:pStyle w:val="Text"/>
              <w:rPr>
                <w:rFonts w:ascii="Arial" w:hAnsi="Arial" w:cs="Arial"/>
                <w:szCs w:val="36"/>
              </w:rPr>
            </w:pPr>
            <w:r w:rsidRPr="00C63241">
              <w:t>Defaults</w:t>
            </w:r>
          </w:p>
        </w:tc>
        <w:tc>
          <w:tcPr>
            <w:tcW w:w="191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4CF683F" w14:textId="77777777" w:rsidR="00994066" w:rsidRPr="00C63241" w:rsidRDefault="00994066" w:rsidP="00AB3625">
            <w:pPr>
              <w:pStyle w:val="Text"/>
              <w:rPr>
                <w:rFonts w:ascii="Arial" w:hAnsi="Arial" w:cs="Arial"/>
                <w:szCs w:val="36"/>
              </w:rPr>
            </w:pPr>
            <w:r w:rsidRPr="00C63241">
              <w:t>Risk (VaR)</w:t>
            </w:r>
          </w:p>
        </w:tc>
      </w:tr>
      <w:tr w:rsidR="00994066" w:rsidRPr="00C63241" w14:paraId="18E2C10C" w14:textId="77777777" w:rsidTr="006B12F7">
        <w:trPr>
          <w:trHeight w:val="270"/>
          <w:jc w:val="center"/>
        </w:trPr>
        <w:tc>
          <w:tcPr>
            <w:tcW w:w="196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361F2C4" w14:textId="77777777" w:rsidR="00994066" w:rsidRPr="00C63241" w:rsidRDefault="00994066" w:rsidP="00AB3625">
            <w:pPr>
              <w:pStyle w:val="Text"/>
              <w:rPr>
                <w:rFonts w:ascii="Arial" w:hAnsi="Arial" w:cs="Arial"/>
                <w:szCs w:val="36"/>
              </w:rPr>
            </w:pPr>
            <w:r w:rsidRPr="00C63241">
              <w:t>1</w:t>
            </w:r>
          </w:p>
        </w:tc>
        <w:tc>
          <w:tcPr>
            <w:tcW w:w="191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4FAB0AB1" w14:textId="77777777" w:rsidR="00994066" w:rsidRPr="00C63241" w:rsidRDefault="00994066" w:rsidP="00AB3625">
            <w:pPr>
              <w:pStyle w:val="Text"/>
              <w:rPr>
                <w:rFonts w:ascii="Arial" w:hAnsi="Arial" w:cs="Arial"/>
                <w:szCs w:val="36"/>
              </w:rPr>
            </w:pPr>
            <w:r w:rsidRPr="00C63241">
              <w:t>0</w:t>
            </w:r>
          </w:p>
        </w:tc>
        <w:tc>
          <w:tcPr>
            <w:tcW w:w="191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6FC5F8B2" w14:textId="77777777" w:rsidR="00994066" w:rsidRPr="00C63241" w:rsidRDefault="00994066" w:rsidP="00AB3625">
            <w:pPr>
              <w:pStyle w:val="Text"/>
              <w:rPr>
                <w:rFonts w:ascii="Arial" w:hAnsi="Arial" w:cs="Arial"/>
                <w:szCs w:val="36"/>
              </w:rPr>
            </w:pPr>
            <w:r w:rsidRPr="00C63241">
              <w:t xml:space="preserve">$0.00 </w:t>
            </w:r>
          </w:p>
        </w:tc>
      </w:tr>
      <w:tr w:rsidR="00994066" w:rsidRPr="00C63241" w14:paraId="3761721F" w14:textId="77777777" w:rsidTr="006B12F7">
        <w:trPr>
          <w:trHeight w:val="270"/>
          <w:jc w:val="center"/>
        </w:trPr>
        <w:tc>
          <w:tcPr>
            <w:tcW w:w="1962" w:type="dxa"/>
            <w:tcBorders>
              <w:top w:val="nil"/>
              <w:left w:val="nil"/>
              <w:bottom w:val="nil"/>
              <w:right w:val="nil"/>
            </w:tcBorders>
            <w:shd w:val="clear" w:color="auto" w:fill="auto"/>
            <w:tcMar>
              <w:top w:w="15" w:type="dxa"/>
              <w:left w:w="15" w:type="dxa"/>
              <w:bottom w:w="0" w:type="dxa"/>
              <w:right w:w="15" w:type="dxa"/>
            </w:tcMar>
            <w:vAlign w:val="bottom"/>
            <w:hideMark/>
          </w:tcPr>
          <w:p w14:paraId="4E14B0EA" w14:textId="77777777" w:rsidR="00994066" w:rsidRPr="00C63241" w:rsidRDefault="00994066" w:rsidP="00AB3625">
            <w:pPr>
              <w:pStyle w:val="Text"/>
              <w:rPr>
                <w:rFonts w:ascii="Arial" w:hAnsi="Arial" w:cs="Arial"/>
                <w:szCs w:val="36"/>
              </w:rPr>
            </w:pPr>
            <w:r w:rsidRPr="00C63241">
              <w:t>2</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
          <w:p w14:paraId="0AD3ECC2" w14:textId="77777777" w:rsidR="00994066" w:rsidRPr="00C63241" w:rsidRDefault="00994066" w:rsidP="00AB3625">
            <w:pPr>
              <w:pStyle w:val="Text"/>
              <w:rPr>
                <w:rFonts w:ascii="Arial" w:hAnsi="Arial" w:cs="Arial"/>
                <w:szCs w:val="36"/>
              </w:rPr>
            </w:pPr>
            <w:r w:rsidRPr="00C63241">
              <w:t>0</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
          <w:p w14:paraId="7F2E8997" w14:textId="77777777" w:rsidR="00994066" w:rsidRPr="00C63241" w:rsidRDefault="00994066" w:rsidP="00AB3625">
            <w:pPr>
              <w:pStyle w:val="Text"/>
              <w:rPr>
                <w:rFonts w:ascii="Arial" w:hAnsi="Arial" w:cs="Arial"/>
                <w:szCs w:val="36"/>
              </w:rPr>
            </w:pPr>
            <w:r w:rsidRPr="00C63241">
              <w:t xml:space="preserve">$0.00 </w:t>
            </w:r>
          </w:p>
        </w:tc>
      </w:tr>
      <w:tr w:rsidR="00994066" w:rsidRPr="00C63241" w14:paraId="63701C5A" w14:textId="77777777" w:rsidTr="006B12F7">
        <w:trPr>
          <w:trHeight w:val="270"/>
          <w:jc w:val="center"/>
        </w:trPr>
        <w:tc>
          <w:tcPr>
            <w:tcW w:w="1962" w:type="dxa"/>
            <w:tcBorders>
              <w:top w:val="nil"/>
              <w:left w:val="nil"/>
              <w:bottom w:val="nil"/>
              <w:right w:val="nil"/>
            </w:tcBorders>
            <w:shd w:val="clear" w:color="auto" w:fill="auto"/>
            <w:tcMar>
              <w:top w:w="15" w:type="dxa"/>
              <w:left w:w="15" w:type="dxa"/>
              <w:bottom w:w="0" w:type="dxa"/>
              <w:right w:w="15" w:type="dxa"/>
            </w:tcMar>
            <w:vAlign w:val="bottom"/>
            <w:hideMark/>
          </w:tcPr>
          <w:p w14:paraId="3063EA4D" w14:textId="77777777" w:rsidR="00994066" w:rsidRPr="00C63241" w:rsidRDefault="00994066" w:rsidP="00AB3625">
            <w:pPr>
              <w:pStyle w:val="Text"/>
              <w:rPr>
                <w:rFonts w:ascii="Arial" w:hAnsi="Arial" w:cs="Arial"/>
                <w:szCs w:val="36"/>
              </w:rPr>
            </w:pPr>
            <w:r w:rsidRPr="00C63241">
              <w:t>3</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
          <w:p w14:paraId="04205A0D" w14:textId="77777777" w:rsidR="00994066" w:rsidRPr="00C63241" w:rsidRDefault="00994066" w:rsidP="00AB3625">
            <w:pPr>
              <w:pStyle w:val="Text"/>
              <w:rPr>
                <w:rFonts w:ascii="Arial" w:hAnsi="Arial" w:cs="Arial"/>
                <w:szCs w:val="36"/>
              </w:rPr>
            </w:pPr>
            <w:r w:rsidRPr="00C63241">
              <w:t>1</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
          <w:p w14:paraId="682B6289" w14:textId="77777777" w:rsidR="00994066" w:rsidRPr="00C63241" w:rsidRDefault="00994066" w:rsidP="00AB3625">
            <w:pPr>
              <w:pStyle w:val="Text"/>
              <w:rPr>
                <w:rFonts w:ascii="Arial" w:hAnsi="Arial" w:cs="Arial"/>
                <w:szCs w:val="36"/>
              </w:rPr>
            </w:pPr>
            <w:r w:rsidRPr="00C63241">
              <w:t xml:space="preserve">$100.00 </w:t>
            </w:r>
          </w:p>
        </w:tc>
      </w:tr>
    </w:tbl>
    <w:p w14:paraId="5EFC88D4" w14:textId="77777777" w:rsidR="00994066" w:rsidRDefault="00994066" w:rsidP="00DB35B4">
      <w:pPr>
        <w:pStyle w:val="Text"/>
      </w:pPr>
    </w:p>
    <w:p w14:paraId="191A0895" w14:textId="77777777" w:rsidR="00994066" w:rsidRPr="00637269" w:rsidRDefault="00994066" w:rsidP="00DB35B4">
      <w:pPr>
        <w:pStyle w:val="Text"/>
      </w:pPr>
      <w:r w:rsidRPr="00637269">
        <w:t>Is VaR’s subadditive failure just academic, or is it a real problem?</w:t>
      </w:r>
    </w:p>
    <w:p w14:paraId="79FEF648" w14:textId="77777777" w:rsidR="00AB3625" w:rsidRDefault="00AB3625" w:rsidP="00DB35B4">
      <w:pPr>
        <w:pStyle w:val="Text"/>
      </w:pPr>
    </w:p>
    <w:p w14:paraId="16C7EE42" w14:textId="77777777" w:rsidR="00994066" w:rsidRPr="00637269" w:rsidRDefault="00994066" w:rsidP="00DB35B4">
      <w:pPr>
        <w:pStyle w:val="Text"/>
      </w:pPr>
      <w:r w:rsidRPr="00637269">
        <w:t xml:space="preserve">It is a real problem, according to Dowd: “Non-subadditivity is treacherous because it suggests that diversification might be a bad thing, which would suggest the laughable conclusion that putting all your eggs into one basket might be good risk management practice! </w:t>
      </w:r>
    </w:p>
    <w:p w14:paraId="453B2F2D" w14:textId="77777777" w:rsidR="00AB3625" w:rsidRDefault="00AB3625" w:rsidP="00DB35B4">
      <w:pPr>
        <w:pStyle w:val="Text"/>
      </w:pPr>
    </w:p>
    <w:p w14:paraId="0F0C2150" w14:textId="5D367C81" w:rsidR="00994066" w:rsidRPr="00637269" w:rsidRDefault="00994066" w:rsidP="00DB35B4">
      <w:pPr>
        <w:pStyle w:val="Text"/>
      </w:pPr>
      <w:r w:rsidRPr="00637269">
        <w:t>Non-</w:t>
      </w:r>
      <w:del w:id="9482" w:author="Aleksander Hansen" w:date="2013-02-24T13:46:00Z">
        <w:r w:rsidRPr="00637269" w:rsidDel="000F5283">
          <w:delText>subadditive</w:delText>
        </w:r>
      </w:del>
      <w:ins w:id="9483" w:author="Aleksander Hansen" w:date="2013-02-24T13:46:00Z">
        <w:r w:rsidR="000F5283" w:rsidRPr="00637269">
          <w:t>sub additive</w:t>
        </w:r>
      </w:ins>
      <w:r w:rsidRPr="00637269">
        <w:t xml:space="preserve"> risk measures can tempt agents trading on an exchange to break up their accounts, with separate accounts for separate risks, in order to reduce margin requirements.</w:t>
      </w:r>
    </w:p>
    <w:p w14:paraId="0A8DB754" w14:textId="77777777" w:rsidR="00AB3625" w:rsidRDefault="00AB3625" w:rsidP="00DB35B4">
      <w:pPr>
        <w:pStyle w:val="Text"/>
      </w:pPr>
    </w:p>
    <w:p w14:paraId="5F66AA8A" w14:textId="77777777" w:rsidR="00994066" w:rsidRPr="00637269" w:rsidRDefault="00994066" w:rsidP="00DB35B4">
      <w:pPr>
        <w:pStyle w:val="Text"/>
      </w:pPr>
      <w:r w:rsidRPr="00637269">
        <w:t>If regulators use non-subadditive risk measures to set capital requirements, then a financial ﬁrm might be tempted to break itself up to reduce its regulatory capital requirements.</w:t>
      </w:r>
    </w:p>
    <w:p w14:paraId="79BECD28" w14:textId="77777777" w:rsidR="00AB3625" w:rsidRDefault="00AB3625" w:rsidP="00DB35B4">
      <w:pPr>
        <w:pStyle w:val="Text"/>
      </w:pPr>
    </w:p>
    <w:p w14:paraId="00A95DFB" w14:textId="6DA88A88" w:rsidR="00994066" w:rsidRPr="00637269" w:rsidRDefault="00994066" w:rsidP="00DB35B4">
      <w:pPr>
        <w:pStyle w:val="Text"/>
      </w:pPr>
      <w:r w:rsidRPr="00637269">
        <w:t>If risks are subadditive, adding risks together would give us an overestimate of combined risk, and this means that we can use the sum of risks as a conservative estimate of combined risk. This facilitates decentralized decision-making within a firm, because a supervisor can always use the sum of the risks of the units reporting to him or her as a conservative back-of-the-envelope risk measure. But if risks are not subadditive, adding them together gives us an underestimate of combined risks, which makes the sum of risks treacherous and therefore effectively useless as a back-of-the-envelope measure.</w:t>
      </w:r>
    </w:p>
    <w:p w14:paraId="7C872498" w14:textId="77777777" w:rsidR="00994066" w:rsidRPr="00637269" w:rsidRDefault="00994066" w:rsidP="00AB3625">
      <w:pPr>
        <w:pStyle w:val="Heading2"/>
      </w:pPr>
      <w:bookmarkStart w:id="9484" w:name="_Toc223340504"/>
      <w:r w:rsidRPr="00637269">
        <w:t>Explain and calculate expected shortfall (ES), and compare and contrast VaR and ES.</w:t>
      </w:r>
      <w:bookmarkEnd w:id="9484"/>
      <w:r w:rsidRPr="00637269">
        <w:t xml:space="preserve"> </w:t>
      </w:r>
    </w:p>
    <w:p w14:paraId="6793E72F" w14:textId="77777777" w:rsidR="00994066" w:rsidRPr="00637269" w:rsidRDefault="00994066" w:rsidP="00DB35B4">
      <w:pPr>
        <w:pStyle w:val="Text"/>
      </w:pPr>
      <w:r w:rsidRPr="00637269">
        <w:t>Expected shortfall (ES) is the average of the worst 100*(1-α)% of losses. For discrete distribution:</w:t>
      </w:r>
    </w:p>
    <w:p w14:paraId="75D7712C" w14:textId="77777777" w:rsidR="00AB3625" w:rsidRDefault="00AB3625" w:rsidP="00DB35B4">
      <w:pPr>
        <w:pStyle w:val="Text"/>
      </w:pPr>
    </w:p>
    <w:p w14:paraId="3018E724" w14:textId="77777777" w:rsidR="00994066" w:rsidRPr="00637269" w:rsidRDefault="0051240F">
      <w:pPr>
        <w:pStyle w:val="Text"/>
        <w:jc w:val="center"/>
        <w:pPrChange w:id="9485" w:author="Aleksander Hansen" w:date="2013-02-17T00:03:00Z">
          <w:pPr>
            <w:pStyle w:val="Text"/>
          </w:pPr>
        </w:pPrChange>
      </w:pPr>
      <w:r>
        <w:pict w14:anchorId="282D536B">
          <v:shape id="_x0000_i1150" type="#_x0000_t75" style="width:409.35pt;height:47.75pt">
            <v:imagedata r:id="rId256" o:title=""/>
          </v:shape>
        </w:pict>
      </w:r>
    </w:p>
    <w:p w14:paraId="651DA93B" w14:textId="77777777" w:rsidR="00AB3625" w:rsidRDefault="00AB3625" w:rsidP="00DB35B4">
      <w:pPr>
        <w:pStyle w:val="Text"/>
      </w:pPr>
    </w:p>
    <w:p w14:paraId="46682D97" w14:textId="77777777" w:rsidR="00994066" w:rsidRPr="00DC25C2" w:rsidRDefault="00994066" w:rsidP="00DB35B4">
      <w:pPr>
        <w:pStyle w:val="Text"/>
      </w:pPr>
      <w:r>
        <w:t>For continuous distribution, ES is given by:</w:t>
      </w:r>
    </w:p>
    <w:p w14:paraId="25A9C7B5" w14:textId="77777777" w:rsidR="00994066" w:rsidRPr="00637269" w:rsidRDefault="0051240F">
      <w:pPr>
        <w:pStyle w:val="Text"/>
        <w:jc w:val="center"/>
        <w:pPrChange w:id="9486" w:author="Aleksander Hansen" w:date="2013-02-17T00:03:00Z">
          <w:pPr>
            <w:pStyle w:val="Text"/>
          </w:pPr>
        </w:pPrChange>
      </w:pPr>
      <w:r>
        <w:pict w14:anchorId="6DE5FBC5">
          <v:shape id="_x0000_i1151" type="#_x0000_t75" style="width:137.55pt;height:52.6pt">
            <v:imagedata r:id="rId257" o:title=""/>
          </v:shape>
        </w:pict>
      </w:r>
    </w:p>
    <w:p w14:paraId="3DF22D33" w14:textId="77777777" w:rsidR="00AB3625" w:rsidRDefault="00AB3625" w:rsidP="00DB35B4">
      <w:pPr>
        <w:pStyle w:val="Text"/>
      </w:pPr>
    </w:p>
    <w:p w14:paraId="7D5F3A06" w14:textId="77777777" w:rsidR="00994066" w:rsidRPr="00637269" w:rsidRDefault="00994066" w:rsidP="00DB35B4">
      <w:pPr>
        <w:pStyle w:val="Text"/>
      </w:pPr>
      <w:r w:rsidRPr="00637269">
        <w:t>In the following example, we again assume that each bond has PD = 2%. The one-bond portfolio returns and 95% expected shortfall (ES) of 0.4 because, assuming default = 0 and no default = 1, [2% * 1 + (5% - 2%) * 0] / 5% = 0.4; i.e., conditional on the 5%, the expected value = 0.4.</w:t>
      </w:r>
    </w:p>
    <w:p w14:paraId="0EBCE588" w14:textId="77777777" w:rsidR="00AB3625" w:rsidRDefault="00AB3625" w:rsidP="00DB35B4">
      <w:pPr>
        <w:pStyle w:val="Text"/>
      </w:pPr>
    </w:p>
    <w:p w14:paraId="4941FF20" w14:textId="77777777" w:rsidR="00994066" w:rsidRPr="00637269" w:rsidRDefault="00994066" w:rsidP="00DB35B4">
      <w:pPr>
        <w:pStyle w:val="Text"/>
      </w:pPr>
      <w:r w:rsidRPr="00637269">
        <w:t xml:space="preserve">Consider a two-bond portfolio (each PD = 2%, no default dependence). The expected shortfall (ES) is given by: (0 defaults * 1.04% + 1 default * 3.92% + 2 defaults * 0.04%) / 5% = 0.8. </w:t>
      </w:r>
    </w:p>
    <w:p w14:paraId="03E54DB7" w14:textId="77777777" w:rsidR="00994066" w:rsidRPr="00637269" w:rsidRDefault="00994066" w:rsidP="00DB35B4">
      <w:pPr>
        <w:pStyle w:val="Text"/>
      </w:pPr>
    </w:p>
    <w:tbl>
      <w:tblPr>
        <w:tblW w:w="7476" w:type="dxa"/>
        <w:jc w:val="center"/>
        <w:tblCellMar>
          <w:left w:w="0" w:type="dxa"/>
          <w:right w:w="0" w:type="dxa"/>
        </w:tblCellMar>
        <w:tblLook w:val="04A0" w:firstRow="1" w:lastRow="0" w:firstColumn="1" w:lastColumn="0" w:noHBand="0" w:noVBand="1"/>
        <w:tblPrChange w:id="9487" w:author="Aleksander Hansen" w:date="2013-02-17T00:02:00Z">
          <w:tblPr>
            <w:tblW w:w="7476" w:type="dxa"/>
            <w:jc w:val="center"/>
            <w:tblCellMar>
              <w:left w:w="0" w:type="dxa"/>
              <w:right w:w="0" w:type="dxa"/>
            </w:tblCellMar>
            <w:tblLook w:val="04A0" w:firstRow="1" w:lastRow="0" w:firstColumn="1" w:lastColumn="0" w:noHBand="0" w:noVBand="1"/>
          </w:tblPr>
        </w:tblPrChange>
      </w:tblPr>
      <w:tblGrid>
        <w:gridCol w:w="2088"/>
        <w:gridCol w:w="1257"/>
        <w:gridCol w:w="1886"/>
        <w:gridCol w:w="449"/>
        <w:gridCol w:w="1796"/>
        <w:tblGridChange w:id="9488">
          <w:tblGrid>
            <w:gridCol w:w="110"/>
            <w:gridCol w:w="1978"/>
            <w:gridCol w:w="110"/>
            <w:gridCol w:w="1147"/>
            <w:gridCol w:w="110"/>
            <w:gridCol w:w="1776"/>
            <w:gridCol w:w="110"/>
            <w:gridCol w:w="339"/>
            <w:gridCol w:w="110"/>
            <w:gridCol w:w="1686"/>
            <w:gridCol w:w="110"/>
          </w:tblGrid>
        </w:tblGridChange>
      </w:tblGrid>
      <w:tr w:rsidR="00994066" w:rsidRPr="00C63241" w14:paraId="51073CAE" w14:textId="77777777" w:rsidTr="00844817">
        <w:trPr>
          <w:trHeight w:val="305"/>
          <w:jc w:val="center"/>
          <w:trPrChange w:id="9489" w:author="Aleksander Hansen" w:date="2013-02-17T00:02:00Z">
            <w:trPr>
              <w:gridBefore w:val="1"/>
              <w:trHeight w:val="305"/>
              <w:jc w:val="center"/>
            </w:trPr>
          </w:trPrChange>
        </w:trPr>
        <w:tc>
          <w:tcPr>
            <w:tcW w:w="5231" w:type="dxa"/>
            <w:gridSpan w:val="3"/>
            <w:tcBorders>
              <w:top w:val="nil"/>
              <w:left w:val="nil"/>
              <w:bottom w:val="nil"/>
              <w:right w:val="nil"/>
            </w:tcBorders>
            <w:shd w:val="clear" w:color="auto" w:fill="A2B593"/>
            <w:tcMar>
              <w:top w:w="11" w:type="dxa"/>
              <w:left w:w="11" w:type="dxa"/>
              <w:bottom w:w="0" w:type="dxa"/>
              <w:right w:w="11" w:type="dxa"/>
            </w:tcMar>
            <w:vAlign w:val="bottom"/>
            <w:hideMark/>
            <w:tcPrChange w:id="9490" w:author="Aleksander Hansen" w:date="2013-02-17T00:02:00Z">
              <w:tcPr>
                <w:tcW w:w="5231" w:type="dxa"/>
                <w:gridSpan w:val="6"/>
                <w:tcBorders>
                  <w:top w:val="nil"/>
                  <w:left w:val="nil"/>
                  <w:bottom w:val="nil"/>
                  <w:right w:val="nil"/>
                </w:tcBorders>
                <w:shd w:val="clear" w:color="auto" w:fill="99FF99"/>
                <w:tcMar>
                  <w:top w:w="11" w:type="dxa"/>
                  <w:left w:w="11" w:type="dxa"/>
                  <w:bottom w:w="0" w:type="dxa"/>
                  <w:right w:w="11" w:type="dxa"/>
                </w:tcMar>
                <w:vAlign w:val="bottom"/>
                <w:hideMark/>
              </w:tcPr>
            </w:tcPrChange>
          </w:tcPr>
          <w:p w14:paraId="0EE305DA" w14:textId="77777777" w:rsidR="00994066" w:rsidRPr="00C63241" w:rsidRDefault="00994066" w:rsidP="00DB35B4">
            <w:pPr>
              <w:pStyle w:val="Text"/>
            </w:pPr>
            <w:r w:rsidRPr="00C63241">
              <w:t xml:space="preserve">Expected Shortfall (ES), </w:t>
            </w:r>
            <w:proofErr w:type="gramStart"/>
            <w:r w:rsidRPr="00C63241">
              <w:t>E[</w:t>
            </w:r>
            <w:proofErr w:type="gramEnd"/>
            <w:r w:rsidRPr="00C63241">
              <w:t>X | X &gt; Q]</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Change w:id="9491" w:author="Aleksander Hansen" w:date="2013-02-17T00:02:00Z">
              <w:tcPr>
                <w:tcW w:w="449"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366441A8"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nil"/>
              <w:right w:val="nil"/>
            </w:tcBorders>
            <w:shd w:val="clear" w:color="auto" w:fill="auto"/>
            <w:tcMar>
              <w:top w:w="11" w:type="dxa"/>
              <w:left w:w="11" w:type="dxa"/>
              <w:bottom w:w="0" w:type="dxa"/>
              <w:right w:w="11" w:type="dxa"/>
            </w:tcMar>
            <w:vAlign w:val="bottom"/>
            <w:hideMark/>
            <w:tcPrChange w:id="9492" w:author="Aleksander Hansen" w:date="2013-02-17T00:02:00Z">
              <w:tcPr>
                <w:tcW w:w="1796"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3F378C1E" w14:textId="77777777" w:rsidR="00994066" w:rsidRPr="00C63241" w:rsidRDefault="00994066" w:rsidP="006B12F7">
            <w:pPr>
              <w:pStyle w:val="Paragraph"/>
              <w:rPr>
                <w:rFonts w:ascii="Calibri" w:hAnsi="Calibri" w:cs="Calibri"/>
                <w:sz w:val="24"/>
                <w:szCs w:val="36"/>
              </w:rPr>
            </w:pPr>
          </w:p>
        </w:tc>
      </w:tr>
      <w:tr w:rsidR="00994066" w:rsidRPr="00C63241" w14:paraId="69294F13" w14:textId="77777777" w:rsidTr="006B12F7">
        <w:trPr>
          <w:trHeight w:val="305"/>
          <w:jc w:val="center"/>
        </w:trPr>
        <w:tc>
          <w:tcPr>
            <w:tcW w:w="2088"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1DAFBAA0" w14:textId="77777777" w:rsidR="00994066" w:rsidRPr="00C63241" w:rsidRDefault="00994066" w:rsidP="00DB35B4">
            <w:pPr>
              <w:pStyle w:val="Text"/>
            </w:pPr>
            <w:r w:rsidRPr="00C63241">
              <w:t># Bonds in Port</w:t>
            </w: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799756AD" w14:textId="77777777" w:rsidR="00994066" w:rsidRPr="00C63241" w:rsidRDefault="00994066" w:rsidP="006B12F7">
            <w:pPr>
              <w:pStyle w:val="Paragraph"/>
              <w:rPr>
                <w:rFonts w:ascii="Calibri" w:hAnsi="Calibri" w:cs="Calibri"/>
                <w:sz w:val="24"/>
                <w:szCs w:val="36"/>
              </w:rPr>
            </w:pPr>
          </w:p>
        </w:tc>
        <w:tc>
          <w:tcPr>
            <w:tcW w:w="1886"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3DE520C9" w14:textId="77777777" w:rsidR="00994066" w:rsidRPr="00C63241" w:rsidRDefault="00994066" w:rsidP="00DB35B4">
            <w:pPr>
              <w:pStyle w:val="Text"/>
            </w:pPr>
            <w:r w:rsidRPr="00C63241">
              <w:t xml:space="preserve">ES @ 1 </w:t>
            </w:r>
            <w:proofErr w:type="gramStart"/>
            <w:r w:rsidRPr="00C63241">
              <w:t>-  5.00</w:t>
            </w:r>
            <w:proofErr w:type="gramEnd"/>
            <w:r w:rsidRPr="00C63241">
              <w:t>%</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1A27951D"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nil"/>
              <w:right w:val="nil"/>
            </w:tcBorders>
            <w:shd w:val="clear" w:color="auto" w:fill="auto"/>
            <w:tcMar>
              <w:top w:w="11" w:type="dxa"/>
              <w:left w:w="11" w:type="dxa"/>
              <w:bottom w:w="0" w:type="dxa"/>
              <w:right w:w="11" w:type="dxa"/>
            </w:tcMar>
            <w:vAlign w:val="bottom"/>
            <w:hideMark/>
          </w:tcPr>
          <w:p w14:paraId="7B90480F" w14:textId="77777777" w:rsidR="00994066" w:rsidRPr="00C63241" w:rsidRDefault="00994066" w:rsidP="006B12F7">
            <w:pPr>
              <w:pStyle w:val="Paragraph"/>
              <w:rPr>
                <w:rFonts w:ascii="Calibri" w:hAnsi="Calibri" w:cs="Calibri"/>
                <w:sz w:val="24"/>
                <w:szCs w:val="36"/>
              </w:rPr>
            </w:pPr>
          </w:p>
        </w:tc>
      </w:tr>
      <w:tr w:rsidR="00994066" w:rsidRPr="00C63241" w14:paraId="18A8E7CD" w14:textId="77777777" w:rsidTr="006B12F7">
        <w:trPr>
          <w:trHeight w:val="305"/>
          <w:jc w:val="center"/>
        </w:trPr>
        <w:tc>
          <w:tcPr>
            <w:tcW w:w="2088"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70CB6DD5" w14:textId="77777777" w:rsidR="00994066" w:rsidRPr="00C63241" w:rsidRDefault="00994066" w:rsidP="00DB35B4">
            <w:pPr>
              <w:pStyle w:val="Text"/>
            </w:pPr>
            <w:r w:rsidRPr="00C63241">
              <w:t>1</w:t>
            </w: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47416DBA" w14:textId="77777777" w:rsidR="00994066" w:rsidRPr="00C63241" w:rsidRDefault="00994066" w:rsidP="006B12F7">
            <w:pPr>
              <w:pStyle w:val="Paragraph"/>
              <w:rPr>
                <w:rFonts w:ascii="Calibri" w:hAnsi="Calibri" w:cs="Calibri"/>
                <w:sz w:val="24"/>
                <w:szCs w:val="36"/>
              </w:rPr>
            </w:pPr>
          </w:p>
        </w:tc>
        <w:tc>
          <w:tcPr>
            <w:tcW w:w="1886" w:type="dxa"/>
            <w:tcBorders>
              <w:top w:val="single" w:sz="4" w:space="0" w:color="000000"/>
              <w:left w:val="nil"/>
              <w:bottom w:val="nil"/>
              <w:right w:val="nil"/>
            </w:tcBorders>
            <w:shd w:val="clear" w:color="auto" w:fill="auto"/>
            <w:tcMar>
              <w:top w:w="11" w:type="dxa"/>
              <w:left w:w="11" w:type="dxa"/>
              <w:bottom w:w="0" w:type="dxa"/>
              <w:right w:w="11" w:type="dxa"/>
            </w:tcMar>
            <w:hideMark/>
          </w:tcPr>
          <w:p w14:paraId="341B613F" w14:textId="77777777" w:rsidR="00994066" w:rsidRPr="00C63241" w:rsidRDefault="00994066" w:rsidP="00DB35B4">
            <w:pPr>
              <w:pStyle w:val="Text"/>
              <w:rPr>
                <w:szCs w:val="36"/>
              </w:rPr>
            </w:pPr>
            <w:r w:rsidRPr="00C63241">
              <w:t>0.4000</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196E7E36"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nil"/>
              <w:right w:val="nil"/>
            </w:tcBorders>
            <w:shd w:val="clear" w:color="auto" w:fill="auto"/>
            <w:tcMar>
              <w:top w:w="11" w:type="dxa"/>
              <w:left w:w="11" w:type="dxa"/>
              <w:bottom w:w="0" w:type="dxa"/>
              <w:right w:w="11" w:type="dxa"/>
            </w:tcMar>
            <w:vAlign w:val="bottom"/>
            <w:hideMark/>
          </w:tcPr>
          <w:p w14:paraId="3EECACAB" w14:textId="77777777" w:rsidR="00994066" w:rsidRPr="00C63241" w:rsidRDefault="00994066" w:rsidP="006B12F7">
            <w:pPr>
              <w:pStyle w:val="Paragraph"/>
              <w:rPr>
                <w:rFonts w:ascii="Calibri" w:hAnsi="Calibri" w:cs="Calibri"/>
                <w:sz w:val="24"/>
                <w:szCs w:val="36"/>
              </w:rPr>
            </w:pPr>
          </w:p>
        </w:tc>
      </w:tr>
      <w:tr w:rsidR="00994066" w:rsidRPr="00C63241" w14:paraId="4EA71013" w14:textId="77777777" w:rsidTr="006B12F7">
        <w:trPr>
          <w:trHeight w:val="305"/>
          <w:jc w:val="center"/>
        </w:trPr>
        <w:tc>
          <w:tcPr>
            <w:tcW w:w="2088" w:type="dxa"/>
            <w:tcBorders>
              <w:top w:val="nil"/>
              <w:left w:val="nil"/>
              <w:bottom w:val="nil"/>
              <w:right w:val="nil"/>
            </w:tcBorders>
            <w:shd w:val="clear" w:color="auto" w:fill="auto"/>
            <w:tcMar>
              <w:top w:w="11" w:type="dxa"/>
              <w:left w:w="11" w:type="dxa"/>
              <w:bottom w:w="0" w:type="dxa"/>
              <w:right w:w="11" w:type="dxa"/>
            </w:tcMar>
            <w:vAlign w:val="bottom"/>
            <w:hideMark/>
          </w:tcPr>
          <w:p w14:paraId="22D1687C" w14:textId="77777777" w:rsidR="00994066" w:rsidRPr="00C63241" w:rsidRDefault="00994066" w:rsidP="00DB35B4">
            <w:pPr>
              <w:pStyle w:val="Text"/>
            </w:pPr>
            <w:r w:rsidRPr="00C63241">
              <w:t>2</w:t>
            </w: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56A21BB0" w14:textId="77777777" w:rsidR="00994066" w:rsidRPr="00C63241" w:rsidRDefault="00994066" w:rsidP="006B12F7">
            <w:pPr>
              <w:pStyle w:val="Paragraph"/>
              <w:rPr>
                <w:rFonts w:ascii="Calibri" w:hAnsi="Calibri" w:cs="Calibri"/>
                <w:sz w:val="24"/>
                <w:szCs w:val="36"/>
              </w:rPr>
            </w:pPr>
          </w:p>
        </w:tc>
        <w:tc>
          <w:tcPr>
            <w:tcW w:w="1886" w:type="dxa"/>
            <w:tcBorders>
              <w:top w:val="nil"/>
              <w:left w:val="nil"/>
              <w:bottom w:val="nil"/>
              <w:right w:val="nil"/>
            </w:tcBorders>
            <w:shd w:val="clear" w:color="auto" w:fill="auto"/>
            <w:tcMar>
              <w:top w:w="11" w:type="dxa"/>
              <w:left w:w="11" w:type="dxa"/>
              <w:bottom w:w="0" w:type="dxa"/>
              <w:right w:w="11" w:type="dxa"/>
            </w:tcMar>
            <w:vAlign w:val="bottom"/>
            <w:hideMark/>
          </w:tcPr>
          <w:p w14:paraId="240D0316" w14:textId="77777777" w:rsidR="00994066" w:rsidRPr="00C63241" w:rsidRDefault="00994066" w:rsidP="00DB35B4">
            <w:pPr>
              <w:pStyle w:val="Text"/>
            </w:pPr>
            <w:r w:rsidRPr="00C63241">
              <w:t>0.8000</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223C15CC"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nil"/>
              <w:right w:val="nil"/>
            </w:tcBorders>
            <w:shd w:val="clear" w:color="auto" w:fill="auto"/>
            <w:tcMar>
              <w:top w:w="11" w:type="dxa"/>
              <w:left w:w="11" w:type="dxa"/>
              <w:bottom w:w="0" w:type="dxa"/>
              <w:right w:w="11" w:type="dxa"/>
            </w:tcMar>
            <w:vAlign w:val="bottom"/>
            <w:hideMark/>
          </w:tcPr>
          <w:p w14:paraId="761CEC6D" w14:textId="77777777" w:rsidR="00994066" w:rsidRPr="00C63241" w:rsidRDefault="00994066" w:rsidP="006B12F7">
            <w:pPr>
              <w:pStyle w:val="Paragraph"/>
              <w:rPr>
                <w:rFonts w:ascii="Calibri" w:hAnsi="Calibri" w:cs="Calibri"/>
                <w:sz w:val="24"/>
                <w:szCs w:val="36"/>
              </w:rPr>
            </w:pPr>
          </w:p>
        </w:tc>
      </w:tr>
      <w:tr w:rsidR="00994066" w:rsidRPr="00C63241" w14:paraId="253E11B7" w14:textId="77777777" w:rsidTr="00844817">
        <w:trPr>
          <w:trHeight w:val="305"/>
          <w:jc w:val="center"/>
          <w:trPrChange w:id="9493" w:author="Aleksander Hansen" w:date="2013-02-17T00:02:00Z">
            <w:trPr>
              <w:gridBefore w:val="1"/>
              <w:trHeight w:val="305"/>
              <w:jc w:val="center"/>
            </w:trPr>
          </w:trPrChange>
        </w:trPr>
        <w:tc>
          <w:tcPr>
            <w:tcW w:w="2088" w:type="dxa"/>
            <w:tcBorders>
              <w:top w:val="nil"/>
              <w:left w:val="nil"/>
              <w:right w:val="nil"/>
            </w:tcBorders>
            <w:shd w:val="clear" w:color="auto" w:fill="auto"/>
            <w:tcMar>
              <w:top w:w="11" w:type="dxa"/>
              <w:left w:w="11" w:type="dxa"/>
              <w:bottom w:w="0" w:type="dxa"/>
              <w:right w:w="11" w:type="dxa"/>
            </w:tcMar>
            <w:vAlign w:val="bottom"/>
            <w:hideMark/>
            <w:tcPrChange w:id="9494" w:author="Aleksander Hansen" w:date="2013-02-17T00:02:00Z">
              <w:tcPr>
                <w:tcW w:w="2088"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7A209A1E" w14:textId="77777777" w:rsidR="00994066" w:rsidRPr="00C63241" w:rsidRDefault="00994066" w:rsidP="00DB35B4">
            <w:pPr>
              <w:pStyle w:val="Text"/>
            </w:pPr>
            <w:r w:rsidRPr="00C63241">
              <w:t>3</w:t>
            </w:r>
          </w:p>
        </w:tc>
        <w:tc>
          <w:tcPr>
            <w:tcW w:w="1257" w:type="dxa"/>
            <w:tcBorders>
              <w:top w:val="nil"/>
              <w:left w:val="nil"/>
              <w:right w:val="nil"/>
            </w:tcBorders>
            <w:shd w:val="clear" w:color="auto" w:fill="auto"/>
            <w:tcMar>
              <w:top w:w="11" w:type="dxa"/>
              <w:left w:w="11" w:type="dxa"/>
              <w:bottom w:w="0" w:type="dxa"/>
              <w:right w:w="11" w:type="dxa"/>
            </w:tcMar>
            <w:vAlign w:val="bottom"/>
            <w:hideMark/>
            <w:tcPrChange w:id="9495" w:author="Aleksander Hansen" w:date="2013-02-17T00:02:00Z">
              <w:tcPr>
                <w:tcW w:w="1257"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4FC55C58" w14:textId="77777777" w:rsidR="00994066" w:rsidRPr="00C63241" w:rsidRDefault="00994066" w:rsidP="006B12F7">
            <w:pPr>
              <w:pStyle w:val="Paragraph"/>
              <w:rPr>
                <w:rFonts w:ascii="Calibri" w:hAnsi="Calibri" w:cs="Calibri"/>
                <w:sz w:val="24"/>
                <w:szCs w:val="36"/>
              </w:rPr>
            </w:pPr>
          </w:p>
        </w:tc>
        <w:tc>
          <w:tcPr>
            <w:tcW w:w="1886" w:type="dxa"/>
            <w:tcBorders>
              <w:top w:val="nil"/>
              <w:left w:val="nil"/>
              <w:right w:val="nil"/>
            </w:tcBorders>
            <w:shd w:val="clear" w:color="auto" w:fill="auto"/>
            <w:tcMar>
              <w:top w:w="11" w:type="dxa"/>
              <w:left w:w="11" w:type="dxa"/>
              <w:bottom w:w="0" w:type="dxa"/>
              <w:right w:w="11" w:type="dxa"/>
            </w:tcMar>
            <w:vAlign w:val="bottom"/>
            <w:hideMark/>
            <w:tcPrChange w:id="9496" w:author="Aleksander Hansen" w:date="2013-02-17T00:02:00Z">
              <w:tcPr>
                <w:tcW w:w="1886"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617487F0" w14:textId="77777777" w:rsidR="00994066" w:rsidRPr="00C63241" w:rsidRDefault="00994066" w:rsidP="00DB35B4">
            <w:pPr>
              <w:pStyle w:val="Text"/>
            </w:pPr>
            <w:r w:rsidRPr="00C63241">
              <w:t>1.0238</w:t>
            </w:r>
          </w:p>
        </w:tc>
        <w:tc>
          <w:tcPr>
            <w:tcW w:w="449" w:type="dxa"/>
            <w:tcBorders>
              <w:top w:val="nil"/>
              <w:left w:val="nil"/>
              <w:right w:val="nil"/>
            </w:tcBorders>
            <w:shd w:val="clear" w:color="auto" w:fill="auto"/>
            <w:tcMar>
              <w:top w:w="11" w:type="dxa"/>
              <w:left w:w="11" w:type="dxa"/>
              <w:bottom w:w="0" w:type="dxa"/>
              <w:right w:w="11" w:type="dxa"/>
            </w:tcMar>
            <w:vAlign w:val="bottom"/>
            <w:hideMark/>
            <w:tcPrChange w:id="9497" w:author="Aleksander Hansen" w:date="2013-02-17T00:02:00Z">
              <w:tcPr>
                <w:tcW w:w="449"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4E8FF893" w14:textId="77777777" w:rsidR="00994066" w:rsidRPr="00C63241" w:rsidRDefault="00994066" w:rsidP="006B12F7">
            <w:pPr>
              <w:pStyle w:val="Paragraph"/>
              <w:rPr>
                <w:rFonts w:ascii="Calibri" w:hAnsi="Calibri" w:cs="Calibri"/>
                <w:sz w:val="24"/>
                <w:szCs w:val="36"/>
              </w:rPr>
            </w:pPr>
          </w:p>
        </w:tc>
        <w:tc>
          <w:tcPr>
            <w:tcW w:w="1796" w:type="dxa"/>
            <w:tcBorders>
              <w:top w:val="nil"/>
              <w:left w:val="nil"/>
              <w:right w:val="nil"/>
            </w:tcBorders>
            <w:shd w:val="clear" w:color="auto" w:fill="auto"/>
            <w:tcMar>
              <w:top w:w="11" w:type="dxa"/>
              <w:left w:w="11" w:type="dxa"/>
              <w:bottom w:w="0" w:type="dxa"/>
              <w:right w:w="11" w:type="dxa"/>
            </w:tcMar>
            <w:vAlign w:val="bottom"/>
            <w:hideMark/>
            <w:tcPrChange w:id="9498" w:author="Aleksander Hansen" w:date="2013-02-17T00:02:00Z">
              <w:tcPr>
                <w:tcW w:w="1796"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043FF8F2" w14:textId="77777777" w:rsidR="00994066" w:rsidRPr="00C63241" w:rsidRDefault="00994066" w:rsidP="006B12F7">
            <w:pPr>
              <w:pStyle w:val="Paragraph"/>
              <w:rPr>
                <w:rFonts w:ascii="Calibri" w:hAnsi="Calibri" w:cs="Calibri"/>
                <w:sz w:val="24"/>
                <w:szCs w:val="36"/>
              </w:rPr>
            </w:pPr>
          </w:p>
        </w:tc>
      </w:tr>
      <w:tr w:rsidR="00994066" w:rsidRPr="00C63241" w14:paraId="0977BEB0" w14:textId="77777777" w:rsidTr="00844817">
        <w:trPr>
          <w:trHeight w:val="305"/>
          <w:jc w:val="center"/>
          <w:trPrChange w:id="9499" w:author="Aleksander Hansen" w:date="2013-02-17T00:02:00Z">
            <w:trPr>
              <w:gridBefore w:val="1"/>
              <w:trHeight w:val="305"/>
              <w:jc w:val="center"/>
            </w:trPr>
          </w:trPrChange>
        </w:trPr>
        <w:tc>
          <w:tcPr>
            <w:tcW w:w="3345" w:type="dxa"/>
            <w:gridSpan w:val="2"/>
            <w:tcBorders>
              <w:top w:val="nil"/>
              <w:left w:val="nil"/>
              <w:bottom w:val="nil"/>
              <w:right w:val="nil"/>
            </w:tcBorders>
            <w:shd w:val="clear" w:color="auto" w:fill="A2B593"/>
            <w:tcMar>
              <w:top w:w="11" w:type="dxa"/>
              <w:left w:w="11" w:type="dxa"/>
              <w:bottom w:w="0" w:type="dxa"/>
              <w:right w:w="11" w:type="dxa"/>
            </w:tcMar>
            <w:vAlign w:val="bottom"/>
            <w:hideMark/>
            <w:tcPrChange w:id="9500" w:author="Aleksander Hansen" w:date="2013-02-17T00:02:00Z">
              <w:tcPr>
                <w:tcW w:w="3345" w:type="dxa"/>
                <w:gridSpan w:val="4"/>
                <w:tcBorders>
                  <w:top w:val="nil"/>
                  <w:left w:val="nil"/>
                  <w:bottom w:val="nil"/>
                  <w:right w:val="nil"/>
                </w:tcBorders>
                <w:shd w:val="clear" w:color="auto" w:fill="CCFFCC"/>
                <w:tcMar>
                  <w:top w:w="11" w:type="dxa"/>
                  <w:left w:w="11" w:type="dxa"/>
                  <w:bottom w:w="0" w:type="dxa"/>
                  <w:right w:w="11" w:type="dxa"/>
                </w:tcMar>
                <w:vAlign w:val="bottom"/>
                <w:hideMark/>
              </w:tcPr>
            </w:tcPrChange>
          </w:tcPr>
          <w:p w14:paraId="593A5CFD" w14:textId="77777777" w:rsidR="00994066" w:rsidRPr="00C63241" w:rsidRDefault="00994066" w:rsidP="00DB35B4">
            <w:pPr>
              <w:pStyle w:val="Text"/>
            </w:pPr>
            <w:r w:rsidRPr="00C63241">
              <w:t>Getting the 2-bond ES</w:t>
            </w:r>
          </w:p>
        </w:tc>
        <w:tc>
          <w:tcPr>
            <w:tcW w:w="1886" w:type="dxa"/>
            <w:tcBorders>
              <w:top w:val="nil"/>
              <w:left w:val="nil"/>
              <w:bottom w:val="nil"/>
              <w:right w:val="nil"/>
            </w:tcBorders>
            <w:shd w:val="clear" w:color="auto" w:fill="A2B593"/>
            <w:tcMar>
              <w:top w:w="11" w:type="dxa"/>
              <w:left w:w="11" w:type="dxa"/>
              <w:bottom w:w="0" w:type="dxa"/>
              <w:right w:w="11" w:type="dxa"/>
            </w:tcMar>
            <w:vAlign w:val="bottom"/>
            <w:hideMark/>
            <w:tcPrChange w:id="9501" w:author="Aleksander Hansen" w:date="2013-02-17T00:02:00Z">
              <w:tcPr>
                <w:tcW w:w="1886" w:type="dxa"/>
                <w:gridSpan w:val="2"/>
                <w:tcBorders>
                  <w:top w:val="nil"/>
                  <w:left w:val="nil"/>
                  <w:bottom w:val="nil"/>
                  <w:right w:val="nil"/>
                </w:tcBorders>
                <w:shd w:val="clear" w:color="auto" w:fill="CCFFCC"/>
                <w:tcMar>
                  <w:top w:w="11" w:type="dxa"/>
                  <w:left w:w="11" w:type="dxa"/>
                  <w:bottom w:w="0" w:type="dxa"/>
                  <w:right w:w="11" w:type="dxa"/>
                </w:tcMar>
                <w:vAlign w:val="bottom"/>
                <w:hideMark/>
              </w:tcPr>
            </w:tcPrChange>
          </w:tcPr>
          <w:p w14:paraId="2F0E4900" w14:textId="77777777" w:rsidR="00994066" w:rsidRPr="00C63241" w:rsidRDefault="00994066" w:rsidP="00DB35B4">
            <w:pPr>
              <w:pStyle w:val="Text"/>
            </w:pPr>
            <w:r w:rsidRPr="00C63241">
              <w:t> </w:t>
            </w:r>
          </w:p>
        </w:tc>
        <w:tc>
          <w:tcPr>
            <w:tcW w:w="449" w:type="dxa"/>
            <w:tcBorders>
              <w:top w:val="nil"/>
              <w:left w:val="nil"/>
              <w:bottom w:val="nil"/>
              <w:right w:val="nil"/>
            </w:tcBorders>
            <w:shd w:val="clear" w:color="auto" w:fill="A2B593"/>
            <w:tcMar>
              <w:top w:w="11" w:type="dxa"/>
              <w:left w:w="11" w:type="dxa"/>
              <w:bottom w:w="0" w:type="dxa"/>
              <w:right w:w="11" w:type="dxa"/>
            </w:tcMar>
            <w:vAlign w:val="bottom"/>
            <w:hideMark/>
            <w:tcPrChange w:id="9502" w:author="Aleksander Hansen" w:date="2013-02-17T00:02:00Z">
              <w:tcPr>
                <w:tcW w:w="449" w:type="dxa"/>
                <w:gridSpan w:val="2"/>
                <w:tcBorders>
                  <w:top w:val="nil"/>
                  <w:left w:val="nil"/>
                  <w:bottom w:val="nil"/>
                  <w:right w:val="nil"/>
                </w:tcBorders>
                <w:shd w:val="clear" w:color="auto" w:fill="CCFFCC"/>
                <w:tcMar>
                  <w:top w:w="11" w:type="dxa"/>
                  <w:left w:w="11" w:type="dxa"/>
                  <w:bottom w:w="0" w:type="dxa"/>
                  <w:right w:w="11" w:type="dxa"/>
                </w:tcMar>
                <w:vAlign w:val="bottom"/>
                <w:hideMark/>
              </w:tcPr>
            </w:tcPrChange>
          </w:tcPr>
          <w:p w14:paraId="52135ED7" w14:textId="77777777" w:rsidR="00994066" w:rsidRPr="00C63241" w:rsidRDefault="00994066" w:rsidP="00DB35B4">
            <w:pPr>
              <w:pStyle w:val="Text"/>
            </w:pPr>
            <w:r w:rsidRPr="00C63241">
              <w:t> </w:t>
            </w:r>
          </w:p>
        </w:tc>
        <w:tc>
          <w:tcPr>
            <w:tcW w:w="1796" w:type="dxa"/>
            <w:tcBorders>
              <w:top w:val="nil"/>
              <w:left w:val="nil"/>
              <w:bottom w:val="nil"/>
              <w:right w:val="nil"/>
            </w:tcBorders>
            <w:shd w:val="clear" w:color="auto" w:fill="A2B593"/>
            <w:tcMar>
              <w:top w:w="11" w:type="dxa"/>
              <w:left w:w="11" w:type="dxa"/>
              <w:bottom w:w="0" w:type="dxa"/>
              <w:right w:w="11" w:type="dxa"/>
            </w:tcMar>
            <w:vAlign w:val="bottom"/>
            <w:hideMark/>
            <w:tcPrChange w:id="9503" w:author="Aleksander Hansen" w:date="2013-02-17T00:02:00Z">
              <w:tcPr>
                <w:tcW w:w="1796" w:type="dxa"/>
                <w:gridSpan w:val="2"/>
                <w:tcBorders>
                  <w:top w:val="nil"/>
                  <w:left w:val="nil"/>
                  <w:bottom w:val="nil"/>
                  <w:right w:val="nil"/>
                </w:tcBorders>
                <w:shd w:val="clear" w:color="auto" w:fill="CCFFCC"/>
                <w:tcMar>
                  <w:top w:w="11" w:type="dxa"/>
                  <w:left w:w="11" w:type="dxa"/>
                  <w:bottom w:w="0" w:type="dxa"/>
                  <w:right w:w="11" w:type="dxa"/>
                </w:tcMar>
                <w:vAlign w:val="bottom"/>
                <w:hideMark/>
              </w:tcPr>
            </w:tcPrChange>
          </w:tcPr>
          <w:p w14:paraId="4C2A2FC7" w14:textId="77777777" w:rsidR="00994066" w:rsidRPr="00C63241" w:rsidRDefault="00994066" w:rsidP="00DB35B4">
            <w:pPr>
              <w:pStyle w:val="Text"/>
            </w:pPr>
            <w:r w:rsidRPr="00C63241">
              <w:t> </w:t>
            </w:r>
          </w:p>
        </w:tc>
      </w:tr>
      <w:tr w:rsidR="00994066" w:rsidRPr="00C63241" w14:paraId="65FDD1A3" w14:textId="77777777" w:rsidTr="006B12F7">
        <w:trPr>
          <w:trHeight w:val="305"/>
          <w:jc w:val="center"/>
        </w:trPr>
        <w:tc>
          <w:tcPr>
            <w:tcW w:w="2088"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51DB0DCC" w14:textId="77777777" w:rsidR="00994066" w:rsidRPr="00C63241" w:rsidRDefault="00994066" w:rsidP="00DB35B4">
            <w:pPr>
              <w:pStyle w:val="Text"/>
            </w:pPr>
            <w:r w:rsidRPr="00C63241">
              <w:t xml:space="preserve"># </w:t>
            </w:r>
            <w:proofErr w:type="gramStart"/>
            <w:r w:rsidRPr="00C63241">
              <w:t>of</w:t>
            </w:r>
            <w:proofErr w:type="gramEnd"/>
            <w:r w:rsidRPr="00C63241">
              <w:t xml:space="preserve"> Defaults</w:t>
            </w:r>
          </w:p>
        </w:tc>
        <w:tc>
          <w:tcPr>
            <w:tcW w:w="1257"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5BAD3D39" w14:textId="77777777" w:rsidR="00994066" w:rsidRPr="00C63241" w:rsidRDefault="00994066" w:rsidP="00DB35B4">
            <w:pPr>
              <w:pStyle w:val="Text"/>
            </w:pPr>
            <w:r w:rsidRPr="00C63241">
              <w:t>PDF</w:t>
            </w:r>
          </w:p>
        </w:tc>
        <w:tc>
          <w:tcPr>
            <w:tcW w:w="1886"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2012A60D" w14:textId="77777777" w:rsidR="00994066" w:rsidRPr="00C63241" w:rsidRDefault="00994066" w:rsidP="00DB35B4">
            <w:pPr>
              <w:pStyle w:val="Text"/>
            </w:pPr>
            <w:r w:rsidRPr="00C63241">
              <w:t>CDF</w:t>
            </w:r>
          </w:p>
        </w:tc>
        <w:tc>
          <w:tcPr>
            <w:tcW w:w="449"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0678FB3F" w14:textId="77777777" w:rsidR="00994066" w:rsidRPr="00C63241" w:rsidRDefault="00994066" w:rsidP="00DB35B4">
            <w:pPr>
              <w:pStyle w:val="Text"/>
            </w:pPr>
            <w:r w:rsidRPr="00C63241">
              <w:t> </w:t>
            </w:r>
          </w:p>
        </w:tc>
        <w:tc>
          <w:tcPr>
            <w:tcW w:w="1796"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6A4B4E0A" w14:textId="77777777" w:rsidR="00994066" w:rsidRPr="00C63241" w:rsidRDefault="00994066" w:rsidP="00DB35B4">
            <w:pPr>
              <w:pStyle w:val="Text"/>
            </w:pPr>
            <w:r w:rsidRPr="00C63241">
              <w:t>Worst %</w:t>
            </w:r>
          </w:p>
        </w:tc>
      </w:tr>
      <w:tr w:rsidR="00994066" w:rsidRPr="00C63241" w14:paraId="12FEC17F" w14:textId="77777777" w:rsidTr="006B12F7">
        <w:trPr>
          <w:trHeight w:val="305"/>
          <w:jc w:val="center"/>
        </w:trPr>
        <w:tc>
          <w:tcPr>
            <w:tcW w:w="2088"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55604BA8" w14:textId="77777777" w:rsidR="00994066" w:rsidRPr="00C63241" w:rsidRDefault="00994066" w:rsidP="00DB35B4">
            <w:pPr>
              <w:pStyle w:val="Text"/>
            </w:pPr>
            <w:r w:rsidRPr="00C63241">
              <w:t>0</w:t>
            </w:r>
          </w:p>
        </w:tc>
        <w:tc>
          <w:tcPr>
            <w:tcW w:w="1257"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6A434605" w14:textId="77777777" w:rsidR="00994066" w:rsidRPr="00C63241" w:rsidRDefault="00994066" w:rsidP="00DB35B4">
            <w:pPr>
              <w:pStyle w:val="Text"/>
            </w:pPr>
            <w:r w:rsidRPr="00C63241">
              <w:t>0.9604</w:t>
            </w:r>
          </w:p>
        </w:tc>
        <w:tc>
          <w:tcPr>
            <w:tcW w:w="1886" w:type="dxa"/>
            <w:tcBorders>
              <w:top w:val="single" w:sz="4" w:space="0" w:color="000000"/>
              <w:left w:val="nil"/>
              <w:bottom w:val="nil"/>
              <w:right w:val="nil"/>
            </w:tcBorders>
            <w:shd w:val="clear" w:color="auto" w:fill="auto"/>
            <w:tcMar>
              <w:top w:w="11" w:type="dxa"/>
              <w:left w:w="11" w:type="dxa"/>
              <w:bottom w:w="0" w:type="dxa"/>
              <w:right w:w="11" w:type="dxa"/>
            </w:tcMar>
            <w:hideMark/>
          </w:tcPr>
          <w:p w14:paraId="31E20D6D" w14:textId="77777777" w:rsidR="00994066" w:rsidRPr="00C63241" w:rsidRDefault="00994066" w:rsidP="00DB35B4">
            <w:pPr>
              <w:pStyle w:val="Text"/>
              <w:rPr>
                <w:szCs w:val="36"/>
              </w:rPr>
            </w:pPr>
            <w:r w:rsidRPr="00C63241">
              <w:t>0.9604</w:t>
            </w:r>
          </w:p>
        </w:tc>
        <w:tc>
          <w:tcPr>
            <w:tcW w:w="449"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4829DFBF" w14:textId="77777777" w:rsidR="00994066" w:rsidRPr="00C63241" w:rsidRDefault="00994066" w:rsidP="006B12F7">
            <w:pPr>
              <w:pStyle w:val="Paragraph"/>
              <w:rPr>
                <w:rFonts w:ascii="Calibri" w:hAnsi="Calibri" w:cs="Calibri"/>
                <w:sz w:val="24"/>
                <w:szCs w:val="36"/>
              </w:rPr>
            </w:pPr>
          </w:p>
        </w:tc>
        <w:tc>
          <w:tcPr>
            <w:tcW w:w="1796"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0979715D" w14:textId="77777777" w:rsidR="00994066" w:rsidRPr="00C63241" w:rsidRDefault="00994066" w:rsidP="00DB35B4">
            <w:pPr>
              <w:pStyle w:val="Text"/>
            </w:pPr>
            <w:r w:rsidRPr="00C63241">
              <w:t>1.0400%</w:t>
            </w:r>
          </w:p>
        </w:tc>
      </w:tr>
      <w:tr w:rsidR="00994066" w:rsidRPr="00C63241" w14:paraId="015C5252" w14:textId="77777777" w:rsidTr="006B12F7">
        <w:trPr>
          <w:trHeight w:val="305"/>
          <w:jc w:val="center"/>
        </w:trPr>
        <w:tc>
          <w:tcPr>
            <w:tcW w:w="2088" w:type="dxa"/>
            <w:tcBorders>
              <w:top w:val="nil"/>
              <w:left w:val="nil"/>
              <w:bottom w:val="nil"/>
              <w:right w:val="nil"/>
            </w:tcBorders>
            <w:shd w:val="clear" w:color="auto" w:fill="auto"/>
            <w:tcMar>
              <w:top w:w="11" w:type="dxa"/>
              <w:left w:w="11" w:type="dxa"/>
              <w:bottom w:w="0" w:type="dxa"/>
              <w:right w:w="11" w:type="dxa"/>
            </w:tcMar>
            <w:vAlign w:val="bottom"/>
            <w:hideMark/>
          </w:tcPr>
          <w:p w14:paraId="5251EE44" w14:textId="77777777" w:rsidR="00994066" w:rsidRPr="00C63241" w:rsidRDefault="00994066" w:rsidP="00DB35B4">
            <w:pPr>
              <w:pStyle w:val="Text"/>
            </w:pPr>
            <w:r w:rsidRPr="00C63241">
              <w:t>1</w:t>
            </w: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2C2E8B55" w14:textId="77777777" w:rsidR="00994066" w:rsidRPr="00C63241" w:rsidRDefault="00994066" w:rsidP="00DB35B4">
            <w:pPr>
              <w:pStyle w:val="Text"/>
            </w:pPr>
            <w:r w:rsidRPr="00C63241">
              <w:t>0.0392</w:t>
            </w:r>
          </w:p>
        </w:tc>
        <w:tc>
          <w:tcPr>
            <w:tcW w:w="1886" w:type="dxa"/>
            <w:tcBorders>
              <w:top w:val="nil"/>
              <w:left w:val="nil"/>
              <w:bottom w:val="nil"/>
              <w:right w:val="nil"/>
            </w:tcBorders>
            <w:shd w:val="clear" w:color="auto" w:fill="auto"/>
            <w:tcMar>
              <w:top w:w="11" w:type="dxa"/>
              <w:left w:w="11" w:type="dxa"/>
              <w:bottom w:w="0" w:type="dxa"/>
              <w:right w:w="11" w:type="dxa"/>
            </w:tcMar>
            <w:hideMark/>
          </w:tcPr>
          <w:p w14:paraId="10A4138C" w14:textId="77777777" w:rsidR="00994066" w:rsidRPr="00C63241" w:rsidRDefault="00994066" w:rsidP="00DB35B4">
            <w:pPr>
              <w:pStyle w:val="Text"/>
              <w:rPr>
                <w:szCs w:val="36"/>
              </w:rPr>
            </w:pPr>
            <w:r w:rsidRPr="00C63241">
              <w:t>0.9996</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018EA945"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nil"/>
              <w:right w:val="nil"/>
            </w:tcBorders>
            <w:shd w:val="clear" w:color="auto" w:fill="auto"/>
            <w:tcMar>
              <w:top w:w="11" w:type="dxa"/>
              <w:left w:w="11" w:type="dxa"/>
              <w:bottom w:w="0" w:type="dxa"/>
              <w:right w:w="11" w:type="dxa"/>
            </w:tcMar>
            <w:vAlign w:val="bottom"/>
            <w:hideMark/>
          </w:tcPr>
          <w:p w14:paraId="59007383" w14:textId="77777777" w:rsidR="00994066" w:rsidRPr="00C63241" w:rsidRDefault="00994066" w:rsidP="00DB35B4">
            <w:pPr>
              <w:pStyle w:val="Text"/>
            </w:pPr>
            <w:r w:rsidRPr="00C63241">
              <w:t>3.9200%</w:t>
            </w:r>
          </w:p>
        </w:tc>
      </w:tr>
      <w:tr w:rsidR="00994066" w:rsidRPr="00C63241" w14:paraId="19E0D151" w14:textId="77777777" w:rsidTr="006B12F7">
        <w:trPr>
          <w:trHeight w:val="305"/>
          <w:jc w:val="center"/>
        </w:trPr>
        <w:tc>
          <w:tcPr>
            <w:tcW w:w="2088" w:type="dxa"/>
            <w:tcBorders>
              <w:top w:val="nil"/>
              <w:left w:val="nil"/>
              <w:bottom w:val="nil"/>
              <w:right w:val="nil"/>
            </w:tcBorders>
            <w:shd w:val="clear" w:color="auto" w:fill="auto"/>
            <w:tcMar>
              <w:top w:w="11" w:type="dxa"/>
              <w:left w:w="11" w:type="dxa"/>
              <w:bottom w:w="0" w:type="dxa"/>
              <w:right w:w="11" w:type="dxa"/>
            </w:tcMar>
            <w:vAlign w:val="bottom"/>
            <w:hideMark/>
          </w:tcPr>
          <w:p w14:paraId="4DCEB7AE" w14:textId="77777777" w:rsidR="00994066" w:rsidRPr="00C63241" w:rsidRDefault="00994066" w:rsidP="00DB35B4">
            <w:pPr>
              <w:pStyle w:val="Text"/>
            </w:pPr>
            <w:r w:rsidRPr="00C63241">
              <w:t>2</w:t>
            </w: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0E696847" w14:textId="77777777" w:rsidR="00994066" w:rsidRPr="00C63241" w:rsidRDefault="00994066" w:rsidP="00DB35B4">
            <w:pPr>
              <w:pStyle w:val="Text"/>
            </w:pPr>
            <w:r w:rsidRPr="00C63241">
              <w:t>0.0004</w:t>
            </w:r>
          </w:p>
        </w:tc>
        <w:tc>
          <w:tcPr>
            <w:tcW w:w="1886" w:type="dxa"/>
            <w:tcBorders>
              <w:top w:val="nil"/>
              <w:left w:val="nil"/>
              <w:bottom w:val="nil"/>
              <w:right w:val="nil"/>
            </w:tcBorders>
            <w:shd w:val="clear" w:color="auto" w:fill="auto"/>
            <w:tcMar>
              <w:top w:w="11" w:type="dxa"/>
              <w:left w:w="11" w:type="dxa"/>
              <w:bottom w:w="0" w:type="dxa"/>
              <w:right w:w="11" w:type="dxa"/>
            </w:tcMar>
            <w:hideMark/>
          </w:tcPr>
          <w:p w14:paraId="7CD23778" w14:textId="77777777" w:rsidR="00994066" w:rsidRPr="00C63241" w:rsidRDefault="00994066" w:rsidP="00DB35B4">
            <w:pPr>
              <w:pStyle w:val="Text"/>
              <w:rPr>
                <w:szCs w:val="36"/>
              </w:rPr>
            </w:pPr>
            <w:r w:rsidRPr="00C63241">
              <w:t>1.0000</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27A6E1F8"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4837A5CF" w14:textId="77777777" w:rsidR="00994066" w:rsidRPr="00C63241" w:rsidRDefault="00994066" w:rsidP="00DB35B4">
            <w:pPr>
              <w:pStyle w:val="Text"/>
            </w:pPr>
            <w:r w:rsidRPr="00C63241">
              <w:t>0.0400%</w:t>
            </w:r>
          </w:p>
        </w:tc>
      </w:tr>
      <w:tr w:rsidR="00994066" w:rsidRPr="00C63241" w14:paraId="15623BDA" w14:textId="77777777" w:rsidTr="00844817">
        <w:trPr>
          <w:trHeight w:val="305"/>
          <w:jc w:val="center"/>
          <w:trPrChange w:id="9504" w:author="Aleksander Hansen" w:date="2013-02-17T00:02:00Z">
            <w:trPr>
              <w:gridBefore w:val="1"/>
              <w:trHeight w:val="305"/>
              <w:jc w:val="center"/>
            </w:trPr>
          </w:trPrChange>
        </w:trPr>
        <w:tc>
          <w:tcPr>
            <w:tcW w:w="2088" w:type="dxa"/>
            <w:tcBorders>
              <w:top w:val="nil"/>
              <w:left w:val="nil"/>
              <w:right w:val="nil"/>
            </w:tcBorders>
            <w:shd w:val="clear" w:color="auto" w:fill="auto"/>
            <w:tcMar>
              <w:top w:w="11" w:type="dxa"/>
              <w:left w:w="11" w:type="dxa"/>
              <w:bottom w:w="0" w:type="dxa"/>
              <w:right w:w="11" w:type="dxa"/>
            </w:tcMar>
            <w:vAlign w:val="bottom"/>
            <w:hideMark/>
            <w:tcPrChange w:id="9505" w:author="Aleksander Hansen" w:date="2013-02-17T00:02:00Z">
              <w:tcPr>
                <w:tcW w:w="2088"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60CABF1B" w14:textId="77777777" w:rsidR="00994066" w:rsidRPr="00C63241" w:rsidRDefault="00994066" w:rsidP="006B12F7">
            <w:pPr>
              <w:pStyle w:val="Paragraph"/>
              <w:rPr>
                <w:rFonts w:ascii="Calibri" w:hAnsi="Calibri" w:cs="Calibri"/>
                <w:sz w:val="24"/>
                <w:szCs w:val="36"/>
              </w:rPr>
            </w:pPr>
          </w:p>
        </w:tc>
        <w:tc>
          <w:tcPr>
            <w:tcW w:w="1257" w:type="dxa"/>
            <w:tcBorders>
              <w:top w:val="nil"/>
              <w:left w:val="nil"/>
              <w:right w:val="nil"/>
            </w:tcBorders>
            <w:shd w:val="clear" w:color="auto" w:fill="auto"/>
            <w:tcMar>
              <w:top w:w="11" w:type="dxa"/>
              <w:left w:w="11" w:type="dxa"/>
              <w:bottom w:w="0" w:type="dxa"/>
              <w:right w:w="11" w:type="dxa"/>
            </w:tcMar>
            <w:vAlign w:val="bottom"/>
            <w:hideMark/>
            <w:tcPrChange w:id="9506" w:author="Aleksander Hansen" w:date="2013-02-17T00:02:00Z">
              <w:tcPr>
                <w:tcW w:w="1257"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5D124EDD" w14:textId="77777777" w:rsidR="00994066" w:rsidRPr="00C63241" w:rsidRDefault="00994066" w:rsidP="006B12F7">
            <w:pPr>
              <w:pStyle w:val="Paragraph"/>
              <w:rPr>
                <w:rFonts w:ascii="Calibri" w:hAnsi="Calibri" w:cs="Calibri"/>
                <w:sz w:val="24"/>
                <w:szCs w:val="36"/>
              </w:rPr>
            </w:pPr>
          </w:p>
        </w:tc>
        <w:tc>
          <w:tcPr>
            <w:tcW w:w="1886" w:type="dxa"/>
            <w:tcBorders>
              <w:top w:val="nil"/>
              <w:left w:val="nil"/>
              <w:right w:val="nil"/>
            </w:tcBorders>
            <w:shd w:val="clear" w:color="auto" w:fill="auto"/>
            <w:tcMar>
              <w:top w:w="11" w:type="dxa"/>
              <w:left w:w="11" w:type="dxa"/>
              <w:bottom w:w="0" w:type="dxa"/>
              <w:right w:w="11" w:type="dxa"/>
            </w:tcMar>
            <w:hideMark/>
            <w:tcPrChange w:id="9507" w:author="Aleksander Hansen" w:date="2013-02-17T00:02:00Z">
              <w:tcPr>
                <w:tcW w:w="1886" w:type="dxa"/>
                <w:gridSpan w:val="2"/>
                <w:tcBorders>
                  <w:top w:val="nil"/>
                  <w:left w:val="nil"/>
                  <w:bottom w:val="nil"/>
                  <w:right w:val="nil"/>
                </w:tcBorders>
                <w:shd w:val="clear" w:color="auto" w:fill="auto"/>
                <w:tcMar>
                  <w:top w:w="11" w:type="dxa"/>
                  <w:left w:w="11" w:type="dxa"/>
                  <w:bottom w:w="0" w:type="dxa"/>
                  <w:right w:w="11" w:type="dxa"/>
                </w:tcMar>
                <w:hideMark/>
              </w:tcPr>
            </w:tcPrChange>
          </w:tcPr>
          <w:p w14:paraId="22686F3F" w14:textId="77777777" w:rsidR="00994066" w:rsidRPr="00C63241" w:rsidRDefault="00994066" w:rsidP="006B12F7">
            <w:pPr>
              <w:pStyle w:val="Paragraph"/>
              <w:rPr>
                <w:rFonts w:ascii="Calibri" w:hAnsi="Calibri" w:cs="Calibri"/>
                <w:sz w:val="24"/>
                <w:szCs w:val="36"/>
              </w:rPr>
            </w:pPr>
          </w:p>
        </w:tc>
        <w:tc>
          <w:tcPr>
            <w:tcW w:w="449" w:type="dxa"/>
            <w:tcBorders>
              <w:top w:val="nil"/>
              <w:left w:val="nil"/>
              <w:right w:val="nil"/>
            </w:tcBorders>
            <w:shd w:val="clear" w:color="auto" w:fill="auto"/>
            <w:tcMar>
              <w:top w:w="11" w:type="dxa"/>
              <w:left w:w="11" w:type="dxa"/>
              <w:bottom w:w="0" w:type="dxa"/>
              <w:right w:w="11" w:type="dxa"/>
            </w:tcMar>
            <w:vAlign w:val="bottom"/>
            <w:hideMark/>
            <w:tcPrChange w:id="9508" w:author="Aleksander Hansen" w:date="2013-02-17T00:02:00Z">
              <w:tcPr>
                <w:tcW w:w="449"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1B807A23" w14:textId="77777777" w:rsidR="00994066" w:rsidRPr="00C63241" w:rsidRDefault="00994066" w:rsidP="006B12F7">
            <w:pPr>
              <w:pStyle w:val="Paragraph"/>
              <w:rPr>
                <w:rFonts w:ascii="Calibri" w:hAnsi="Calibri" w:cs="Calibri"/>
                <w:sz w:val="24"/>
                <w:szCs w:val="36"/>
              </w:rPr>
            </w:pPr>
          </w:p>
        </w:tc>
        <w:tc>
          <w:tcPr>
            <w:tcW w:w="1796" w:type="dxa"/>
            <w:tcBorders>
              <w:top w:val="single" w:sz="4" w:space="0" w:color="000000"/>
              <w:left w:val="nil"/>
              <w:right w:val="nil"/>
            </w:tcBorders>
            <w:shd w:val="clear" w:color="auto" w:fill="auto"/>
            <w:tcMar>
              <w:top w:w="11" w:type="dxa"/>
              <w:left w:w="11" w:type="dxa"/>
              <w:bottom w:w="0" w:type="dxa"/>
              <w:right w:w="11" w:type="dxa"/>
            </w:tcMar>
            <w:vAlign w:val="bottom"/>
            <w:hideMark/>
            <w:tcPrChange w:id="9509" w:author="Aleksander Hansen" w:date="2013-02-17T00:02:00Z">
              <w:tcPr>
                <w:tcW w:w="1796" w:type="dxa"/>
                <w:gridSpan w:val="2"/>
                <w:tcBorders>
                  <w:top w:val="single" w:sz="4" w:space="0" w:color="000000"/>
                  <w:left w:val="nil"/>
                  <w:bottom w:val="nil"/>
                  <w:right w:val="nil"/>
                </w:tcBorders>
                <w:shd w:val="clear" w:color="auto" w:fill="auto"/>
                <w:tcMar>
                  <w:top w:w="11" w:type="dxa"/>
                  <w:left w:w="11" w:type="dxa"/>
                  <w:bottom w:w="0" w:type="dxa"/>
                  <w:right w:w="11" w:type="dxa"/>
                </w:tcMar>
                <w:vAlign w:val="bottom"/>
                <w:hideMark/>
              </w:tcPr>
            </w:tcPrChange>
          </w:tcPr>
          <w:p w14:paraId="2ADA57AC" w14:textId="77777777" w:rsidR="00994066" w:rsidRPr="00C63241" w:rsidRDefault="00994066" w:rsidP="00DB35B4">
            <w:pPr>
              <w:pStyle w:val="Text"/>
            </w:pPr>
            <w:r w:rsidRPr="00C63241">
              <w:t>5.00%</w:t>
            </w:r>
          </w:p>
        </w:tc>
      </w:tr>
      <w:tr w:rsidR="00994066" w:rsidRPr="00C63241" w14:paraId="2D13A931" w14:textId="77777777" w:rsidTr="00844817">
        <w:trPr>
          <w:trHeight w:val="305"/>
          <w:jc w:val="center"/>
          <w:trPrChange w:id="9510" w:author="Aleksander Hansen" w:date="2013-02-17T00:02:00Z">
            <w:trPr>
              <w:gridBefore w:val="1"/>
              <w:trHeight w:val="305"/>
              <w:jc w:val="center"/>
            </w:trPr>
          </w:trPrChange>
        </w:trPr>
        <w:tc>
          <w:tcPr>
            <w:tcW w:w="3345" w:type="dxa"/>
            <w:gridSpan w:val="2"/>
            <w:tcBorders>
              <w:top w:val="nil"/>
              <w:left w:val="nil"/>
              <w:bottom w:val="nil"/>
              <w:right w:val="nil"/>
            </w:tcBorders>
            <w:shd w:val="clear" w:color="auto" w:fill="A2B593"/>
            <w:tcMar>
              <w:top w:w="11" w:type="dxa"/>
              <w:left w:w="11" w:type="dxa"/>
              <w:bottom w:w="0" w:type="dxa"/>
              <w:right w:w="11" w:type="dxa"/>
            </w:tcMar>
            <w:vAlign w:val="bottom"/>
            <w:hideMark/>
            <w:tcPrChange w:id="9511" w:author="Aleksander Hansen" w:date="2013-02-17T00:02:00Z">
              <w:tcPr>
                <w:tcW w:w="3345" w:type="dxa"/>
                <w:gridSpan w:val="4"/>
                <w:tcBorders>
                  <w:top w:val="nil"/>
                  <w:left w:val="nil"/>
                  <w:bottom w:val="nil"/>
                  <w:right w:val="nil"/>
                </w:tcBorders>
                <w:shd w:val="clear" w:color="auto" w:fill="CCFFCC"/>
                <w:tcMar>
                  <w:top w:w="11" w:type="dxa"/>
                  <w:left w:w="11" w:type="dxa"/>
                  <w:bottom w:w="0" w:type="dxa"/>
                  <w:right w:w="11" w:type="dxa"/>
                </w:tcMar>
                <w:vAlign w:val="bottom"/>
                <w:hideMark/>
              </w:tcPr>
            </w:tcPrChange>
          </w:tcPr>
          <w:p w14:paraId="749ECFEB" w14:textId="77777777" w:rsidR="00994066" w:rsidRPr="00C63241" w:rsidRDefault="00994066" w:rsidP="00DB35B4">
            <w:pPr>
              <w:pStyle w:val="Text"/>
            </w:pPr>
            <w:r w:rsidRPr="00C63241">
              <w:t>Getting the 3-bond ES</w:t>
            </w:r>
          </w:p>
        </w:tc>
        <w:tc>
          <w:tcPr>
            <w:tcW w:w="1886" w:type="dxa"/>
            <w:tcBorders>
              <w:top w:val="nil"/>
              <w:left w:val="nil"/>
              <w:bottom w:val="nil"/>
              <w:right w:val="nil"/>
            </w:tcBorders>
            <w:shd w:val="clear" w:color="auto" w:fill="A2B593"/>
            <w:tcMar>
              <w:top w:w="11" w:type="dxa"/>
              <w:left w:w="11" w:type="dxa"/>
              <w:bottom w:w="0" w:type="dxa"/>
              <w:right w:w="11" w:type="dxa"/>
            </w:tcMar>
            <w:vAlign w:val="bottom"/>
            <w:hideMark/>
            <w:tcPrChange w:id="9512" w:author="Aleksander Hansen" w:date="2013-02-17T00:02:00Z">
              <w:tcPr>
                <w:tcW w:w="1886" w:type="dxa"/>
                <w:gridSpan w:val="2"/>
                <w:tcBorders>
                  <w:top w:val="nil"/>
                  <w:left w:val="nil"/>
                  <w:bottom w:val="nil"/>
                  <w:right w:val="nil"/>
                </w:tcBorders>
                <w:shd w:val="clear" w:color="auto" w:fill="CCFFCC"/>
                <w:tcMar>
                  <w:top w:w="11" w:type="dxa"/>
                  <w:left w:w="11" w:type="dxa"/>
                  <w:bottom w:w="0" w:type="dxa"/>
                  <w:right w:w="11" w:type="dxa"/>
                </w:tcMar>
                <w:vAlign w:val="bottom"/>
                <w:hideMark/>
              </w:tcPr>
            </w:tcPrChange>
          </w:tcPr>
          <w:p w14:paraId="0B9B4D48" w14:textId="77777777" w:rsidR="00994066" w:rsidRPr="00C63241" w:rsidRDefault="00994066" w:rsidP="00DB35B4">
            <w:pPr>
              <w:pStyle w:val="Text"/>
            </w:pPr>
            <w:r w:rsidRPr="00C63241">
              <w:t> </w:t>
            </w:r>
          </w:p>
        </w:tc>
        <w:tc>
          <w:tcPr>
            <w:tcW w:w="449" w:type="dxa"/>
            <w:tcBorders>
              <w:top w:val="nil"/>
              <w:left w:val="nil"/>
              <w:bottom w:val="nil"/>
              <w:right w:val="nil"/>
            </w:tcBorders>
            <w:shd w:val="clear" w:color="auto" w:fill="A2B593"/>
            <w:tcMar>
              <w:top w:w="11" w:type="dxa"/>
              <w:left w:w="11" w:type="dxa"/>
              <w:bottom w:w="0" w:type="dxa"/>
              <w:right w:w="11" w:type="dxa"/>
            </w:tcMar>
            <w:vAlign w:val="bottom"/>
            <w:hideMark/>
            <w:tcPrChange w:id="9513" w:author="Aleksander Hansen" w:date="2013-02-17T00:02:00Z">
              <w:tcPr>
                <w:tcW w:w="449" w:type="dxa"/>
                <w:gridSpan w:val="2"/>
                <w:tcBorders>
                  <w:top w:val="nil"/>
                  <w:left w:val="nil"/>
                  <w:bottom w:val="nil"/>
                  <w:right w:val="nil"/>
                </w:tcBorders>
                <w:shd w:val="clear" w:color="auto" w:fill="CCFFCC"/>
                <w:tcMar>
                  <w:top w:w="11" w:type="dxa"/>
                  <w:left w:w="11" w:type="dxa"/>
                  <w:bottom w:w="0" w:type="dxa"/>
                  <w:right w:w="11" w:type="dxa"/>
                </w:tcMar>
                <w:vAlign w:val="bottom"/>
                <w:hideMark/>
              </w:tcPr>
            </w:tcPrChange>
          </w:tcPr>
          <w:p w14:paraId="5FF06DA4" w14:textId="77777777" w:rsidR="00994066" w:rsidRPr="00C63241" w:rsidRDefault="00994066" w:rsidP="00DB35B4">
            <w:pPr>
              <w:pStyle w:val="Text"/>
            </w:pPr>
            <w:r w:rsidRPr="00C63241">
              <w:t> </w:t>
            </w:r>
          </w:p>
        </w:tc>
        <w:tc>
          <w:tcPr>
            <w:tcW w:w="1796" w:type="dxa"/>
            <w:tcBorders>
              <w:top w:val="nil"/>
              <w:left w:val="nil"/>
              <w:bottom w:val="nil"/>
              <w:right w:val="nil"/>
            </w:tcBorders>
            <w:shd w:val="clear" w:color="auto" w:fill="A2B593"/>
            <w:tcMar>
              <w:top w:w="11" w:type="dxa"/>
              <w:left w:w="11" w:type="dxa"/>
              <w:bottom w:w="0" w:type="dxa"/>
              <w:right w:w="11" w:type="dxa"/>
            </w:tcMar>
            <w:vAlign w:val="bottom"/>
            <w:hideMark/>
            <w:tcPrChange w:id="9514" w:author="Aleksander Hansen" w:date="2013-02-17T00:02:00Z">
              <w:tcPr>
                <w:tcW w:w="1796" w:type="dxa"/>
                <w:gridSpan w:val="2"/>
                <w:tcBorders>
                  <w:top w:val="nil"/>
                  <w:left w:val="nil"/>
                  <w:bottom w:val="nil"/>
                  <w:right w:val="nil"/>
                </w:tcBorders>
                <w:shd w:val="clear" w:color="auto" w:fill="CCFFCC"/>
                <w:tcMar>
                  <w:top w:w="11" w:type="dxa"/>
                  <w:left w:w="11" w:type="dxa"/>
                  <w:bottom w:w="0" w:type="dxa"/>
                  <w:right w:w="11" w:type="dxa"/>
                </w:tcMar>
                <w:vAlign w:val="bottom"/>
                <w:hideMark/>
              </w:tcPr>
            </w:tcPrChange>
          </w:tcPr>
          <w:p w14:paraId="25AB060B" w14:textId="77777777" w:rsidR="00994066" w:rsidRPr="00C63241" w:rsidRDefault="00994066" w:rsidP="00DB35B4">
            <w:pPr>
              <w:pStyle w:val="Text"/>
            </w:pPr>
            <w:r w:rsidRPr="00C63241">
              <w:t> </w:t>
            </w:r>
          </w:p>
        </w:tc>
      </w:tr>
      <w:tr w:rsidR="00994066" w:rsidRPr="00C63241" w14:paraId="19245892" w14:textId="77777777" w:rsidTr="006B12F7">
        <w:trPr>
          <w:trHeight w:val="305"/>
          <w:jc w:val="center"/>
        </w:trPr>
        <w:tc>
          <w:tcPr>
            <w:tcW w:w="2088"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664E846E" w14:textId="77777777" w:rsidR="00994066" w:rsidRPr="00C63241" w:rsidRDefault="00994066" w:rsidP="00DB35B4">
            <w:pPr>
              <w:pStyle w:val="Text"/>
            </w:pPr>
            <w:r w:rsidRPr="00C63241">
              <w:t xml:space="preserve"># </w:t>
            </w:r>
            <w:proofErr w:type="gramStart"/>
            <w:r w:rsidRPr="00C63241">
              <w:t>of</w:t>
            </w:r>
            <w:proofErr w:type="gramEnd"/>
            <w:r w:rsidRPr="00C63241">
              <w:t xml:space="preserve"> Defaults</w:t>
            </w:r>
          </w:p>
        </w:tc>
        <w:tc>
          <w:tcPr>
            <w:tcW w:w="1257"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6D3B62AC" w14:textId="77777777" w:rsidR="00994066" w:rsidRPr="00C63241" w:rsidRDefault="00994066" w:rsidP="00DB35B4">
            <w:pPr>
              <w:pStyle w:val="Text"/>
            </w:pPr>
            <w:r w:rsidRPr="00C63241">
              <w:t>PDF</w:t>
            </w:r>
          </w:p>
        </w:tc>
        <w:tc>
          <w:tcPr>
            <w:tcW w:w="1886"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1A456436" w14:textId="77777777" w:rsidR="00994066" w:rsidRPr="00C63241" w:rsidRDefault="00994066" w:rsidP="00DB35B4">
            <w:pPr>
              <w:pStyle w:val="Text"/>
            </w:pPr>
            <w:r w:rsidRPr="00C63241">
              <w:t>CDF</w:t>
            </w:r>
          </w:p>
        </w:tc>
        <w:tc>
          <w:tcPr>
            <w:tcW w:w="449"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73222B87" w14:textId="77777777" w:rsidR="00994066" w:rsidRPr="00C63241" w:rsidRDefault="00994066" w:rsidP="00DB35B4">
            <w:pPr>
              <w:pStyle w:val="Text"/>
            </w:pPr>
            <w:r w:rsidRPr="00C63241">
              <w:t> </w:t>
            </w:r>
          </w:p>
        </w:tc>
        <w:tc>
          <w:tcPr>
            <w:tcW w:w="1796"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00ECD7ED" w14:textId="77777777" w:rsidR="00994066" w:rsidRPr="00C63241" w:rsidRDefault="00994066" w:rsidP="00DB35B4">
            <w:pPr>
              <w:pStyle w:val="Text"/>
            </w:pPr>
            <w:r w:rsidRPr="00C63241">
              <w:t>Worst %</w:t>
            </w:r>
          </w:p>
        </w:tc>
      </w:tr>
      <w:tr w:rsidR="00994066" w:rsidRPr="00C63241" w14:paraId="54E5ED0B" w14:textId="77777777" w:rsidTr="006B12F7">
        <w:trPr>
          <w:trHeight w:val="305"/>
          <w:jc w:val="center"/>
        </w:trPr>
        <w:tc>
          <w:tcPr>
            <w:tcW w:w="2088"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226698BB" w14:textId="77777777" w:rsidR="00994066" w:rsidRPr="00C63241" w:rsidRDefault="00994066" w:rsidP="00DB35B4">
            <w:pPr>
              <w:pStyle w:val="Text"/>
            </w:pPr>
            <w:r w:rsidRPr="00C63241">
              <w:t>0</w:t>
            </w:r>
          </w:p>
        </w:tc>
        <w:tc>
          <w:tcPr>
            <w:tcW w:w="1257"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54FE0C0C" w14:textId="77777777" w:rsidR="00994066" w:rsidRPr="00C63241" w:rsidRDefault="00994066" w:rsidP="00DB35B4">
            <w:pPr>
              <w:pStyle w:val="Text"/>
            </w:pPr>
            <w:r w:rsidRPr="00C63241">
              <w:t>0.9412</w:t>
            </w:r>
          </w:p>
        </w:tc>
        <w:tc>
          <w:tcPr>
            <w:tcW w:w="1886" w:type="dxa"/>
            <w:tcBorders>
              <w:top w:val="single" w:sz="4" w:space="0" w:color="000000"/>
              <w:left w:val="nil"/>
              <w:bottom w:val="nil"/>
              <w:right w:val="nil"/>
            </w:tcBorders>
            <w:shd w:val="clear" w:color="auto" w:fill="auto"/>
            <w:tcMar>
              <w:top w:w="11" w:type="dxa"/>
              <w:left w:w="11" w:type="dxa"/>
              <w:bottom w:w="0" w:type="dxa"/>
              <w:right w:w="11" w:type="dxa"/>
            </w:tcMar>
            <w:hideMark/>
          </w:tcPr>
          <w:p w14:paraId="3120FCD8" w14:textId="77777777" w:rsidR="00994066" w:rsidRPr="00C63241" w:rsidRDefault="00994066" w:rsidP="00DB35B4">
            <w:pPr>
              <w:pStyle w:val="Text"/>
              <w:rPr>
                <w:szCs w:val="36"/>
              </w:rPr>
            </w:pPr>
            <w:r w:rsidRPr="00C63241">
              <w:t>0.9412</w:t>
            </w:r>
          </w:p>
        </w:tc>
        <w:tc>
          <w:tcPr>
            <w:tcW w:w="449"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5990A97B" w14:textId="77777777" w:rsidR="00994066" w:rsidRPr="00C63241" w:rsidRDefault="00994066" w:rsidP="006B12F7">
            <w:pPr>
              <w:pStyle w:val="Paragraph"/>
              <w:rPr>
                <w:rFonts w:ascii="Calibri" w:hAnsi="Calibri" w:cs="Calibri"/>
                <w:sz w:val="24"/>
                <w:szCs w:val="36"/>
              </w:rPr>
            </w:pPr>
          </w:p>
        </w:tc>
        <w:tc>
          <w:tcPr>
            <w:tcW w:w="1796"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1DC2CAAC" w14:textId="77777777" w:rsidR="00994066" w:rsidRPr="00C63241" w:rsidRDefault="00994066" w:rsidP="006B12F7">
            <w:pPr>
              <w:pStyle w:val="Paragraph"/>
              <w:rPr>
                <w:rFonts w:ascii="Calibri" w:hAnsi="Calibri" w:cs="Calibri"/>
                <w:sz w:val="24"/>
                <w:szCs w:val="36"/>
              </w:rPr>
            </w:pPr>
          </w:p>
        </w:tc>
      </w:tr>
      <w:tr w:rsidR="00994066" w:rsidRPr="00C63241" w14:paraId="2646867D" w14:textId="77777777" w:rsidTr="006B12F7">
        <w:trPr>
          <w:trHeight w:val="305"/>
          <w:jc w:val="center"/>
        </w:trPr>
        <w:tc>
          <w:tcPr>
            <w:tcW w:w="2088" w:type="dxa"/>
            <w:tcBorders>
              <w:top w:val="nil"/>
              <w:left w:val="nil"/>
              <w:bottom w:val="nil"/>
              <w:right w:val="nil"/>
            </w:tcBorders>
            <w:shd w:val="clear" w:color="auto" w:fill="auto"/>
            <w:tcMar>
              <w:top w:w="11" w:type="dxa"/>
              <w:left w:w="11" w:type="dxa"/>
              <w:bottom w:w="0" w:type="dxa"/>
              <w:right w:w="11" w:type="dxa"/>
            </w:tcMar>
            <w:vAlign w:val="bottom"/>
            <w:hideMark/>
          </w:tcPr>
          <w:p w14:paraId="13C3A08E" w14:textId="77777777" w:rsidR="00994066" w:rsidRPr="00C63241" w:rsidRDefault="00994066" w:rsidP="00DB35B4">
            <w:pPr>
              <w:pStyle w:val="Text"/>
            </w:pPr>
            <w:r w:rsidRPr="00C63241">
              <w:t>1</w:t>
            </w: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52F32E18" w14:textId="77777777" w:rsidR="00994066" w:rsidRPr="00C63241" w:rsidRDefault="00994066" w:rsidP="00DB35B4">
            <w:pPr>
              <w:pStyle w:val="Text"/>
            </w:pPr>
            <w:r w:rsidRPr="00C63241">
              <w:t>0.0576</w:t>
            </w:r>
          </w:p>
        </w:tc>
        <w:tc>
          <w:tcPr>
            <w:tcW w:w="1886" w:type="dxa"/>
            <w:tcBorders>
              <w:top w:val="nil"/>
              <w:left w:val="nil"/>
              <w:bottom w:val="nil"/>
              <w:right w:val="nil"/>
            </w:tcBorders>
            <w:shd w:val="clear" w:color="auto" w:fill="auto"/>
            <w:tcMar>
              <w:top w:w="11" w:type="dxa"/>
              <w:left w:w="11" w:type="dxa"/>
              <w:bottom w:w="0" w:type="dxa"/>
              <w:right w:w="11" w:type="dxa"/>
            </w:tcMar>
            <w:hideMark/>
          </w:tcPr>
          <w:p w14:paraId="563C25A2" w14:textId="77777777" w:rsidR="00994066" w:rsidRPr="00C63241" w:rsidRDefault="00994066" w:rsidP="00DB35B4">
            <w:pPr>
              <w:pStyle w:val="Text"/>
              <w:rPr>
                <w:szCs w:val="36"/>
              </w:rPr>
            </w:pPr>
            <w:r w:rsidRPr="00C63241">
              <w:t>0.9988</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5C7CACAA"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nil"/>
              <w:right w:val="nil"/>
            </w:tcBorders>
            <w:shd w:val="clear" w:color="auto" w:fill="auto"/>
            <w:tcMar>
              <w:top w:w="11" w:type="dxa"/>
              <w:left w:w="11" w:type="dxa"/>
              <w:bottom w:w="0" w:type="dxa"/>
              <w:right w:w="11" w:type="dxa"/>
            </w:tcMar>
            <w:vAlign w:val="bottom"/>
            <w:hideMark/>
          </w:tcPr>
          <w:p w14:paraId="35F8D66B" w14:textId="77777777" w:rsidR="00994066" w:rsidRPr="00C63241" w:rsidRDefault="00994066" w:rsidP="00DB35B4">
            <w:pPr>
              <w:pStyle w:val="Text"/>
            </w:pPr>
            <w:r w:rsidRPr="00C63241">
              <w:t>4.8816%</w:t>
            </w:r>
          </w:p>
        </w:tc>
      </w:tr>
      <w:tr w:rsidR="00994066" w:rsidRPr="00C63241" w14:paraId="0EC8342A" w14:textId="77777777" w:rsidTr="006B12F7">
        <w:trPr>
          <w:trHeight w:val="305"/>
          <w:jc w:val="center"/>
        </w:trPr>
        <w:tc>
          <w:tcPr>
            <w:tcW w:w="2088" w:type="dxa"/>
            <w:tcBorders>
              <w:top w:val="nil"/>
              <w:left w:val="nil"/>
              <w:bottom w:val="nil"/>
              <w:right w:val="nil"/>
            </w:tcBorders>
            <w:shd w:val="clear" w:color="auto" w:fill="auto"/>
            <w:tcMar>
              <w:top w:w="11" w:type="dxa"/>
              <w:left w:w="11" w:type="dxa"/>
              <w:bottom w:w="0" w:type="dxa"/>
              <w:right w:w="11" w:type="dxa"/>
            </w:tcMar>
            <w:vAlign w:val="bottom"/>
            <w:hideMark/>
          </w:tcPr>
          <w:p w14:paraId="7AA2250D" w14:textId="77777777" w:rsidR="00994066" w:rsidRPr="00C63241" w:rsidRDefault="00994066" w:rsidP="00DB35B4">
            <w:pPr>
              <w:pStyle w:val="Text"/>
            </w:pPr>
            <w:r w:rsidRPr="00C63241">
              <w:t>2</w:t>
            </w: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3974540A" w14:textId="77777777" w:rsidR="00994066" w:rsidRPr="00C63241" w:rsidRDefault="00994066" w:rsidP="00DB35B4">
            <w:pPr>
              <w:pStyle w:val="Text"/>
            </w:pPr>
            <w:r w:rsidRPr="00C63241">
              <w:t>0.0012</w:t>
            </w:r>
          </w:p>
        </w:tc>
        <w:tc>
          <w:tcPr>
            <w:tcW w:w="1886" w:type="dxa"/>
            <w:tcBorders>
              <w:top w:val="nil"/>
              <w:left w:val="nil"/>
              <w:bottom w:val="nil"/>
              <w:right w:val="nil"/>
            </w:tcBorders>
            <w:shd w:val="clear" w:color="auto" w:fill="auto"/>
            <w:tcMar>
              <w:top w:w="11" w:type="dxa"/>
              <w:left w:w="11" w:type="dxa"/>
              <w:bottom w:w="0" w:type="dxa"/>
              <w:right w:w="11" w:type="dxa"/>
            </w:tcMar>
            <w:hideMark/>
          </w:tcPr>
          <w:p w14:paraId="3EC8E843" w14:textId="77777777" w:rsidR="00994066" w:rsidRPr="00C63241" w:rsidRDefault="00994066" w:rsidP="00DB35B4">
            <w:pPr>
              <w:pStyle w:val="Text"/>
              <w:rPr>
                <w:szCs w:val="36"/>
              </w:rPr>
            </w:pPr>
            <w:r w:rsidRPr="00C63241">
              <w:t>1.0000</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3C832A02"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nil"/>
              <w:right w:val="nil"/>
            </w:tcBorders>
            <w:shd w:val="clear" w:color="auto" w:fill="auto"/>
            <w:tcMar>
              <w:top w:w="11" w:type="dxa"/>
              <w:left w:w="11" w:type="dxa"/>
              <w:bottom w:w="0" w:type="dxa"/>
              <w:right w:w="11" w:type="dxa"/>
            </w:tcMar>
            <w:vAlign w:val="bottom"/>
            <w:hideMark/>
          </w:tcPr>
          <w:p w14:paraId="0EEF5623" w14:textId="77777777" w:rsidR="00994066" w:rsidRPr="00C63241" w:rsidRDefault="00994066" w:rsidP="00DB35B4">
            <w:pPr>
              <w:pStyle w:val="Text"/>
            </w:pPr>
            <w:r w:rsidRPr="00C63241">
              <w:t>0.1176%</w:t>
            </w:r>
          </w:p>
        </w:tc>
      </w:tr>
      <w:tr w:rsidR="00994066" w:rsidRPr="00C63241" w14:paraId="438EBF1C" w14:textId="77777777" w:rsidTr="006B12F7">
        <w:trPr>
          <w:trHeight w:val="305"/>
          <w:jc w:val="center"/>
        </w:trPr>
        <w:tc>
          <w:tcPr>
            <w:tcW w:w="2088" w:type="dxa"/>
            <w:tcBorders>
              <w:top w:val="nil"/>
              <w:left w:val="nil"/>
              <w:bottom w:val="nil"/>
              <w:right w:val="nil"/>
            </w:tcBorders>
            <w:shd w:val="clear" w:color="auto" w:fill="auto"/>
            <w:tcMar>
              <w:top w:w="11" w:type="dxa"/>
              <w:left w:w="11" w:type="dxa"/>
              <w:bottom w:w="0" w:type="dxa"/>
              <w:right w:w="11" w:type="dxa"/>
            </w:tcMar>
            <w:vAlign w:val="bottom"/>
            <w:hideMark/>
          </w:tcPr>
          <w:p w14:paraId="3185F29F" w14:textId="77777777" w:rsidR="00994066" w:rsidRPr="00C63241" w:rsidRDefault="00994066" w:rsidP="00DB35B4">
            <w:pPr>
              <w:pStyle w:val="Text"/>
            </w:pPr>
            <w:r w:rsidRPr="00C63241">
              <w:t>3</w:t>
            </w: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7AB97C8C" w14:textId="77777777" w:rsidR="00994066" w:rsidRPr="00C63241" w:rsidRDefault="00994066" w:rsidP="00DB35B4">
            <w:pPr>
              <w:pStyle w:val="Text"/>
            </w:pPr>
            <w:r w:rsidRPr="00C63241">
              <w:t>0.0000</w:t>
            </w:r>
          </w:p>
        </w:tc>
        <w:tc>
          <w:tcPr>
            <w:tcW w:w="1886" w:type="dxa"/>
            <w:tcBorders>
              <w:top w:val="nil"/>
              <w:left w:val="nil"/>
              <w:bottom w:val="nil"/>
              <w:right w:val="nil"/>
            </w:tcBorders>
            <w:shd w:val="clear" w:color="auto" w:fill="auto"/>
            <w:tcMar>
              <w:top w:w="11" w:type="dxa"/>
              <w:left w:w="11" w:type="dxa"/>
              <w:bottom w:w="0" w:type="dxa"/>
              <w:right w:w="11" w:type="dxa"/>
            </w:tcMar>
            <w:hideMark/>
          </w:tcPr>
          <w:p w14:paraId="38EC0F4E" w14:textId="77777777" w:rsidR="00994066" w:rsidRPr="00C63241" w:rsidRDefault="00994066" w:rsidP="00DB35B4">
            <w:pPr>
              <w:pStyle w:val="Text"/>
              <w:rPr>
                <w:szCs w:val="36"/>
              </w:rPr>
            </w:pPr>
            <w:r w:rsidRPr="00C63241">
              <w:t>1.0000</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5313F455"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3F914848" w14:textId="77777777" w:rsidR="00994066" w:rsidRPr="00C63241" w:rsidRDefault="00994066" w:rsidP="00DB35B4">
            <w:pPr>
              <w:pStyle w:val="Text"/>
            </w:pPr>
            <w:r w:rsidRPr="00C63241">
              <w:t>0.0008%</w:t>
            </w:r>
          </w:p>
        </w:tc>
      </w:tr>
      <w:tr w:rsidR="00994066" w:rsidRPr="00C63241" w14:paraId="480E0995" w14:textId="77777777" w:rsidTr="006B12F7">
        <w:trPr>
          <w:trHeight w:val="305"/>
          <w:jc w:val="center"/>
        </w:trPr>
        <w:tc>
          <w:tcPr>
            <w:tcW w:w="2088" w:type="dxa"/>
            <w:tcBorders>
              <w:top w:val="nil"/>
              <w:left w:val="nil"/>
              <w:bottom w:val="nil"/>
              <w:right w:val="nil"/>
            </w:tcBorders>
            <w:shd w:val="clear" w:color="auto" w:fill="auto"/>
            <w:tcMar>
              <w:top w:w="11" w:type="dxa"/>
              <w:left w:w="11" w:type="dxa"/>
              <w:bottom w:w="0" w:type="dxa"/>
              <w:right w:w="11" w:type="dxa"/>
            </w:tcMar>
            <w:vAlign w:val="bottom"/>
            <w:hideMark/>
          </w:tcPr>
          <w:p w14:paraId="56465D8D" w14:textId="77777777" w:rsidR="00994066" w:rsidRPr="00C63241" w:rsidRDefault="00994066" w:rsidP="006B12F7">
            <w:pPr>
              <w:pStyle w:val="Paragraph"/>
              <w:rPr>
                <w:rFonts w:ascii="Calibri" w:hAnsi="Calibri" w:cs="Calibri"/>
                <w:sz w:val="24"/>
                <w:szCs w:val="36"/>
              </w:rPr>
            </w:pP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647FD5E5" w14:textId="77777777" w:rsidR="00994066" w:rsidRPr="00C63241" w:rsidRDefault="00994066" w:rsidP="006B12F7">
            <w:pPr>
              <w:pStyle w:val="Paragraph"/>
              <w:rPr>
                <w:rFonts w:ascii="Calibri" w:hAnsi="Calibri" w:cs="Calibri"/>
                <w:sz w:val="24"/>
                <w:szCs w:val="36"/>
              </w:rPr>
            </w:pPr>
          </w:p>
        </w:tc>
        <w:tc>
          <w:tcPr>
            <w:tcW w:w="1886" w:type="dxa"/>
            <w:tcBorders>
              <w:top w:val="nil"/>
              <w:left w:val="nil"/>
              <w:bottom w:val="nil"/>
              <w:right w:val="nil"/>
            </w:tcBorders>
            <w:shd w:val="clear" w:color="auto" w:fill="auto"/>
            <w:tcMar>
              <w:top w:w="11" w:type="dxa"/>
              <w:left w:w="11" w:type="dxa"/>
              <w:bottom w:w="0" w:type="dxa"/>
              <w:right w:w="11" w:type="dxa"/>
            </w:tcMar>
            <w:hideMark/>
          </w:tcPr>
          <w:p w14:paraId="173D8CB5" w14:textId="77777777" w:rsidR="00994066" w:rsidRPr="00C63241" w:rsidRDefault="00994066" w:rsidP="006B12F7">
            <w:pPr>
              <w:pStyle w:val="Paragraph"/>
              <w:rPr>
                <w:rFonts w:ascii="Calibri" w:hAnsi="Calibri" w:cs="Calibri"/>
                <w:sz w:val="24"/>
                <w:szCs w:val="36"/>
              </w:rPr>
            </w:pP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2F4BBF6A" w14:textId="77777777" w:rsidR="00994066" w:rsidRPr="00C63241" w:rsidRDefault="00994066" w:rsidP="006B12F7">
            <w:pPr>
              <w:pStyle w:val="Paragraph"/>
              <w:rPr>
                <w:rFonts w:ascii="Calibri" w:hAnsi="Calibri" w:cs="Calibri"/>
                <w:sz w:val="24"/>
                <w:szCs w:val="36"/>
              </w:rPr>
            </w:pPr>
          </w:p>
        </w:tc>
        <w:tc>
          <w:tcPr>
            <w:tcW w:w="1796"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07FB202D" w14:textId="77777777" w:rsidR="00994066" w:rsidRPr="00C63241" w:rsidRDefault="00994066" w:rsidP="00DB35B4">
            <w:pPr>
              <w:pStyle w:val="Text"/>
            </w:pPr>
            <w:r w:rsidRPr="00C63241">
              <w:t>5.00%</w:t>
            </w:r>
          </w:p>
        </w:tc>
      </w:tr>
    </w:tbl>
    <w:p w14:paraId="5D926B8C" w14:textId="77777777" w:rsidR="00994066" w:rsidRPr="001068A8" w:rsidRDefault="00994066" w:rsidP="00DB35B4">
      <w:pPr>
        <w:pStyle w:val="Text"/>
      </w:pPr>
    </w:p>
    <w:p w14:paraId="5534D291" w14:textId="77777777" w:rsidR="00994066" w:rsidRPr="00637269" w:rsidRDefault="00994066" w:rsidP="00DB35B4">
      <w:pPr>
        <w:pStyle w:val="Text"/>
      </w:pPr>
      <w:r w:rsidRPr="00637269">
        <w:t>Expected shortfall (ES) has many of the same uses as VaR. However, Dowd says ES is a better risk measure than VaR for several reasons:</w:t>
      </w:r>
    </w:p>
    <w:p w14:paraId="7FBE4A60" w14:textId="77777777" w:rsidR="00AB3625" w:rsidRDefault="00AB3625" w:rsidP="00DB35B4">
      <w:pPr>
        <w:pStyle w:val="Text"/>
      </w:pPr>
    </w:p>
    <w:p w14:paraId="667EF66A" w14:textId="77777777" w:rsidR="00994066" w:rsidRPr="00637269" w:rsidRDefault="00994066">
      <w:pPr>
        <w:pStyle w:val="Text"/>
        <w:numPr>
          <w:ilvl w:val="0"/>
          <w:numId w:val="144"/>
        </w:numPr>
        <w:pPrChange w:id="9515" w:author="Aleksander Hansen" w:date="2013-02-24T13:48:00Z">
          <w:pPr>
            <w:pStyle w:val="Text"/>
          </w:pPr>
        </w:pPrChange>
      </w:pPr>
      <w:r w:rsidRPr="00637269">
        <w:t>Unlike VaR, ES gives expected loss in bad states</w:t>
      </w:r>
    </w:p>
    <w:p w14:paraId="42383904" w14:textId="77777777" w:rsidR="00AB3625" w:rsidRDefault="00AB3625" w:rsidP="00DB35B4">
      <w:pPr>
        <w:pStyle w:val="Text"/>
      </w:pPr>
    </w:p>
    <w:p w14:paraId="2FC0365F" w14:textId="77777777" w:rsidR="00994066" w:rsidRPr="00637269" w:rsidRDefault="00994066">
      <w:pPr>
        <w:pStyle w:val="Text"/>
        <w:numPr>
          <w:ilvl w:val="0"/>
          <w:numId w:val="144"/>
        </w:numPr>
        <w:pPrChange w:id="9516" w:author="Aleksander Hansen" w:date="2013-02-24T13:48:00Z">
          <w:pPr>
            <w:pStyle w:val="Text"/>
          </w:pPr>
        </w:pPrChange>
      </w:pPr>
      <w:r w:rsidRPr="00637269">
        <w:t>Unlike VaR, an ES-based risk-expected return decision rule is valid under general conditions</w:t>
      </w:r>
    </w:p>
    <w:p w14:paraId="01F016C3" w14:textId="77777777" w:rsidR="00AB3625" w:rsidRDefault="00AB3625" w:rsidP="00DB35B4">
      <w:pPr>
        <w:pStyle w:val="Text"/>
      </w:pPr>
    </w:p>
    <w:p w14:paraId="7BF2A9A2" w14:textId="77777777" w:rsidR="00994066" w:rsidRPr="00637269" w:rsidRDefault="00994066">
      <w:pPr>
        <w:pStyle w:val="Text"/>
        <w:numPr>
          <w:ilvl w:val="0"/>
          <w:numId w:val="144"/>
        </w:numPr>
        <w:pPrChange w:id="9517" w:author="Aleksander Hansen" w:date="2013-02-24T13:48:00Z">
          <w:pPr>
            <w:pStyle w:val="Text"/>
          </w:pPr>
        </w:pPrChange>
      </w:pPr>
      <w:r w:rsidRPr="00637269">
        <w:t>Unlike VaR, ES is coherent (which implies that it is sub-additive)</w:t>
      </w:r>
    </w:p>
    <w:p w14:paraId="72A5F52D" w14:textId="77777777" w:rsidR="00AB3625" w:rsidRDefault="00AB3625" w:rsidP="00DB35B4">
      <w:pPr>
        <w:pStyle w:val="Text"/>
      </w:pPr>
    </w:p>
    <w:p w14:paraId="2762A4DD" w14:textId="77777777" w:rsidR="00994066" w:rsidRPr="00637269" w:rsidRDefault="00994066" w:rsidP="00DB35B4">
      <w:pPr>
        <w:pStyle w:val="Text"/>
      </w:pPr>
      <w:r w:rsidRPr="00637269">
        <w:t>The sub-additivity of ES implies that the portfolio risk surface will be convex. Convexity ensures that portfolio optimization problems using ES measures, unlike VaR measures, will always have a unique well-behaved optimum</w:t>
      </w:r>
    </w:p>
    <w:p w14:paraId="0E5B7340" w14:textId="77777777" w:rsidR="00994066" w:rsidRPr="00637269" w:rsidRDefault="00994066" w:rsidP="00AB3625">
      <w:pPr>
        <w:pStyle w:val="Heading2"/>
      </w:pPr>
      <w:bookmarkStart w:id="9518" w:name="_Toc223340505"/>
      <w:r w:rsidRPr="00637269">
        <w:t>Describe spectral risk measures and explain how VaR and ES are special cases of spectral risk measures.</w:t>
      </w:r>
      <w:bookmarkEnd w:id="9518"/>
      <w:r w:rsidRPr="00637269">
        <w:t xml:space="preserve"> </w:t>
      </w:r>
    </w:p>
    <w:p w14:paraId="6561243B" w14:textId="6EE73106" w:rsidR="00994066" w:rsidRPr="00637269" w:rsidRDefault="00994066" w:rsidP="00DB35B4">
      <w:pPr>
        <w:pStyle w:val="Text"/>
      </w:pPr>
      <w:del w:id="9519" w:author="Aleksander Hansen" w:date="2013-02-24T15:20:00Z">
        <w:r w:rsidRPr="00637269" w:rsidDel="004D1550">
          <w:delText>Both VaR and expected</w:delText>
        </w:r>
      </w:del>
      <w:ins w:id="9520" w:author="Aleksander Hansen" w:date="2013-02-24T15:20:00Z">
        <w:r w:rsidR="004D1550">
          <w:t>Expected</w:t>
        </w:r>
      </w:ins>
      <w:r w:rsidRPr="00637269">
        <w:t xml:space="preserve"> shortfall (ES) </w:t>
      </w:r>
      <w:ins w:id="9521" w:author="Aleksander Hansen" w:date="2013-02-24T15:20:00Z">
        <w:r w:rsidR="004D1550">
          <w:t xml:space="preserve">is </w:t>
        </w:r>
      </w:ins>
      <w:del w:id="9522" w:author="Aleksander Hansen" w:date="2013-02-24T15:20:00Z">
        <w:r w:rsidRPr="00637269" w:rsidDel="004D1550">
          <w:delText xml:space="preserve">are special cases of </w:delText>
        </w:r>
      </w:del>
      <w:r w:rsidRPr="00637269">
        <w:t xml:space="preserve">a spectral risk measures. A spectral risk measure is given by: </w:t>
      </w:r>
    </w:p>
    <w:p w14:paraId="63BBC459" w14:textId="77777777" w:rsidR="00AB3625" w:rsidRDefault="00AB3625" w:rsidP="00DB35B4">
      <w:pPr>
        <w:pStyle w:val="Text"/>
      </w:pPr>
    </w:p>
    <w:p w14:paraId="5AB7DE4C" w14:textId="77777777" w:rsidR="00994066" w:rsidRPr="00637269" w:rsidRDefault="0051240F">
      <w:pPr>
        <w:pStyle w:val="Text"/>
        <w:jc w:val="center"/>
        <w:pPrChange w:id="9523" w:author="Aleksander Hansen" w:date="2013-02-17T00:00:00Z">
          <w:pPr>
            <w:pStyle w:val="Text"/>
          </w:pPr>
        </w:pPrChange>
      </w:pPr>
      <w:r>
        <w:pict w14:anchorId="2AF8B4D8">
          <v:shape id="_x0000_i1152" type="#_x0000_t75" style="width:118.1pt;height:50.15pt">
            <v:imagedata r:id="rId258" o:title=""/>
          </v:shape>
        </w:pict>
      </w:r>
    </w:p>
    <w:p w14:paraId="3568649F" w14:textId="77777777" w:rsidR="00AB3625" w:rsidRDefault="00AB3625" w:rsidP="00DB35B4">
      <w:pPr>
        <w:pStyle w:val="Text"/>
      </w:pPr>
    </w:p>
    <w:p w14:paraId="5AD7F4E8" w14:textId="77777777" w:rsidR="00994066" w:rsidRPr="00637269" w:rsidRDefault="00994066" w:rsidP="00DB35B4">
      <w:pPr>
        <w:pStyle w:val="Text"/>
      </w:pPr>
      <w:r w:rsidRPr="00637269">
        <w:t>Where the weighting function is:</w:t>
      </w:r>
    </w:p>
    <w:p w14:paraId="00E8FCE2" w14:textId="77777777" w:rsidR="00AB3625" w:rsidRDefault="00AB3625" w:rsidP="00DB35B4">
      <w:pPr>
        <w:pStyle w:val="Text"/>
      </w:pPr>
    </w:p>
    <w:p w14:paraId="29DB4651" w14:textId="77777777" w:rsidR="00994066" w:rsidDel="00844817" w:rsidRDefault="00994066">
      <w:pPr>
        <w:pStyle w:val="Text"/>
        <w:numPr>
          <w:ilvl w:val="0"/>
          <w:numId w:val="38"/>
        </w:numPr>
        <w:rPr>
          <w:del w:id="9524" w:author="Aleksander Hansen" w:date="2013-02-17T00:00:00Z"/>
        </w:rPr>
        <w:pPrChange w:id="9525" w:author="Aleksander Hansen" w:date="2013-02-17T00:00:00Z">
          <w:pPr>
            <w:pStyle w:val="Text"/>
          </w:pPr>
        </w:pPrChange>
      </w:pPr>
      <w:r w:rsidRPr="00637269">
        <w:t>Non-negative</w:t>
      </w:r>
    </w:p>
    <w:p w14:paraId="60B35762" w14:textId="77777777" w:rsidR="00844817" w:rsidRPr="00637269" w:rsidRDefault="00844817">
      <w:pPr>
        <w:pStyle w:val="Text"/>
        <w:numPr>
          <w:ilvl w:val="0"/>
          <w:numId w:val="38"/>
        </w:numPr>
        <w:rPr>
          <w:ins w:id="9526" w:author="Aleksander Hansen" w:date="2013-02-17T00:00:00Z"/>
        </w:rPr>
        <w:pPrChange w:id="9527" w:author="Aleksander Hansen" w:date="2013-02-17T00:00:00Z">
          <w:pPr>
            <w:pStyle w:val="Text"/>
          </w:pPr>
        </w:pPrChange>
      </w:pPr>
    </w:p>
    <w:p w14:paraId="053A2AC5" w14:textId="77777777" w:rsidR="00AB3625" w:rsidDel="00844817" w:rsidRDefault="00AB3625">
      <w:pPr>
        <w:pStyle w:val="Text"/>
        <w:numPr>
          <w:ilvl w:val="0"/>
          <w:numId w:val="38"/>
        </w:numPr>
        <w:rPr>
          <w:del w:id="9528" w:author="Aleksander Hansen" w:date="2013-02-17T00:00:00Z"/>
        </w:rPr>
        <w:pPrChange w:id="9529" w:author="Aleksander Hansen" w:date="2013-02-17T00:00:00Z">
          <w:pPr>
            <w:pStyle w:val="Text"/>
          </w:pPr>
        </w:pPrChange>
      </w:pPr>
    </w:p>
    <w:p w14:paraId="5C2569B1" w14:textId="77777777" w:rsidR="00994066" w:rsidDel="00844817" w:rsidRDefault="00994066">
      <w:pPr>
        <w:pStyle w:val="Text"/>
        <w:numPr>
          <w:ilvl w:val="0"/>
          <w:numId w:val="38"/>
        </w:numPr>
        <w:rPr>
          <w:del w:id="9530" w:author="Aleksander Hansen" w:date="2013-02-17T00:00:00Z"/>
        </w:rPr>
        <w:pPrChange w:id="9531" w:author="Aleksander Hansen" w:date="2013-02-17T00:00:00Z">
          <w:pPr>
            <w:pStyle w:val="Text"/>
          </w:pPr>
        </w:pPrChange>
      </w:pPr>
      <w:r w:rsidRPr="00637269">
        <w:t>Normalized (i.e., weights sum to 1.0)</w:t>
      </w:r>
    </w:p>
    <w:p w14:paraId="13E31377" w14:textId="77777777" w:rsidR="00844817" w:rsidRPr="00637269" w:rsidRDefault="00844817">
      <w:pPr>
        <w:pStyle w:val="Text"/>
        <w:numPr>
          <w:ilvl w:val="0"/>
          <w:numId w:val="38"/>
        </w:numPr>
        <w:rPr>
          <w:ins w:id="9532" w:author="Aleksander Hansen" w:date="2013-02-17T00:00:00Z"/>
        </w:rPr>
        <w:pPrChange w:id="9533" w:author="Aleksander Hansen" w:date="2013-02-17T00:00:00Z">
          <w:pPr>
            <w:pStyle w:val="Text"/>
          </w:pPr>
        </w:pPrChange>
      </w:pPr>
    </w:p>
    <w:p w14:paraId="238771AE" w14:textId="77777777" w:rsidR="00AB3625" w:rsidDel="00844817" w:rsidRDefault="00AB3625">
      <w:pPr>
        <w:pStyle w:val="Text"/>
        <w:numPr>
          <w:ilvl w:val="0"/>
          <w:numId w:val="38"/>
        </w:numPr>
        <w:rPr>
          <w:del w:id="9534" w:author="Aleksander Hansen" w:date="2013-02-17T00:00:00Z"/>
        </w:rPr>
        <w:pPrChange w:id="9535" w:author="Aleksander Hansen" w:date="2013-02-17T00:00:00Z">
          <w:pPr>
            <w:pStyle w:val="Text"/>
          </w:pPr>
        </w:pPrChange>
      </w:pPr>
    </w:p>
    <w:p w14:paraId="22548418" w14:textId="54F10AB0" w:rsidR="00994066" w:rsidRPr="00637269" w:rsidRDefault="00994066">
      <w:pPr>
        <w:pStyle w:val="Text"/>
        <w:numPr>
          <w:ilvl w:val="0"/>
          <w:numId w:val="38"/>
        </w:numPr>
        <w:pPrChange w:id="9536" w:author="Aleksander Hansen" w:date="2013-02-17T00:00:00Z">
          <w:pPr>
            <w:pStyle w:val="Text"/>
          </w:pPr>
        </w:pPrChange>
      </w:pPr>
      <w:del w:id="9537" w:author="Aleksander Hansen" w:date="2013-02-24T14:30:00Z">
        <w:r w:rsidRPr="00637269" w:rsidDel="00BB6384">
          <w:delText>Weakly increasing</w:delText>
        </w:r>
      </w:del>
      <w:ins w:id="9538" w:author="Aleksander Hansen" w:date="2013-02-24T14:30:00Z">
        <w:r w:rsidR="00BB6384">
          <w:t>Monotonic</w:t>
        </w:r>
      </w:ins>
    </w:p>
    <w:p w14:paraId="1E20E256" w14:textId="77777777" w:rsidR="00AB3625" w:rsidRDefault="00AB3625" w:rsidP="00DB35B4">
      <w:pPr>
        <w:pStyle w:val="Text"/>
      </w:pPr>
    </w:p>
    <w:p w14:paraId="1F5C4990" w14:textId="77777777" w:rsidR="00994066" w:rsidRPr="00637269" w:rsidRDefault="00994066" w:rsidP="00DB35B4">
      <w:pPr>
        <w:pStyle w:val="Text"/>
      </w:pPr>
      <w:r w:rsidRPr="00637269">
        <w:t>Recalling that alpha (α) is our confidence level (only here in Dowd!), ES is a special case of the spectral measure above:</w:t>
      </w:r>
    </w:p>
    <w:p w14:paraId="6E97CF53" w14:textId="77777777" w:rsidR="00AB3625" w:rsidRDefault="00AB3625" w:rsidP="00DB35B4">
      <w:pPr>
        <w:pStyle w:val="Text"/>
      </w:pPr>
    </w:p>
    <w:p w14:paraId="327EDFAC" w14:textId="71B3694E" w:rsidR="00994066" w:rsidRPr="00637269" w:rsidRDefault="0051240F">
      <w:pPr>
        <w:pStyle w:val="Text"/>
        <w:jc w:val="center"/>
        <w:pPrChange w:id="9539" w:author="Aleksander Hansen" w:date="2013-02-17T00:00:00Z">
          <w:pPr>
            <w:pStyle w:val="Text"/>
          </w:pPr>
        </w:pPrChange>
      </w:pPr>
      <w:r>
        <w:pict w14:anchorId="223E9B1C">
          <v:shape id="_x0000_i1153" type="#_x0000_t75" style="width:190.1pt;height:55pt">
            <v:imagedata r:id="rId259" o:title=""/>
          </v:shape>
        </w:pict>
      </w:r>
    </w:p>
    <w:p w14:paraId="50F98FAF" w14:textId="77777777" w:rsidR="00AB3625" w:rsidRDefault="00AB3625" w:rsidP="00DB35B4">
      <w:pPr>
        <w:pStyle w:val="Text"/>
      </w:pPr>
    </w:p>
    <w:p w14:paraId="48579277" w14:textId="4367C439" w:rsidR="00994066" w:rsidRPr="00637269" w:rsidRDefault="00994066" w:rsidP="00DB35B4">
      <w:pPr>
        <w:pStyle w:val="Text"/>
      </w:pPr>
      <w:r w:rsidRPr="00637269">
        <w:t xml:space="preserve">VaR is </w:t>
      </w:r>
      <w:del w:id="9540" w:author="Aleksander Hansen" w:date="2013-02-24T15:20:00Z">
        <w:r w:rsidRPr="00637269" w:rsidDel="004D1550">
          <w:delText xml:space="preserve">also </w:delText>
        </w:r>
      </w:del>
      <w:ins w:id="9541" w:author="Aleksander Hansen" w:date="2013-02-24T15:20:00Z">
        <w:r w:rsidR="004D1550">
          <w:t>not</w:t>
        </w:r>
        <w:r w:rsidR="004D1550" w:rsidRPr="00637269">
          <w:t xml:space="preserve"> </w:t>
        </w:r>
      </w:ins>
      <w:r w:rsidRPr="00637269">
        <w:t>a</w:t>
      </w:r>
      <w:ins w:id="9542" w:author="Aleksander Hansen" w:date="2013-02-24T15:21:00Z">
        <w:r w:rsidR="004D1550">
          <w:t xml:space="preserve"> coherent risk measure, and is therefore neither spectral. </w:t>
        </w:r>
      </w:ins>
      <w:del w:id="9543" w:author="Aleksander Hansen" w:date="2013-02-24T15:21:00Z">
        <w:r w:rsidRPr="00637269" w:rsidDel="004D1550">
          <w:delText xml:space="preserve"> special </w:delText>
        </w:r>
      </w:del>
      <w:ins w:id="9544" w:author="Aleksander Hansen" w:date="2013-02-24T15:22:00Z">
        <w:r w:rsidR="004D1550">
          <w:t>VaR would be simply be a degenerate case as it assigns infinite probability to the pdf at alpha and a zero value to the pdf everywhere else.</w:t>
        </w:r>
      </w:ins>
      <w:del w:id="9545" w:author="Aleksander Hansen" w:date="2013-02-24T15:22:00Z">
        <w:r w:rsidRPr="00637269" w:rsidDel="004D1550">
          <w:delText>case because VaR is a single quantile:</w:delText>
        </w:r>
      </w:del>
    </w:p>
    <w:p w14:paraId="110A1DA5" w14:textId="77777777" w:rsidR="00AB3625" w:rsidRDefault="00AB3625" w:rsidP="00DB35B4">
      <w:pPr>
        <w:pStyle w:val="Text"/>
      </w:pPr>
    </w:p>
    <w:p w14:paraId="629AB5EC" w14:textId="5EC192DE" w:rsidR="00994066" w:rsidRDefault="0051240F">
      <w:pPr>
        <w:pStyle w:val="Text"/>
        <w:jc w:val="center"/>
        <w:rPr>
          <w:ins w:id="9546" w:author="Aleksander Hansen" w:date="2013-02-24T12:43:00Z"/>
        </w:rPr>
        <w:pPrChange w:id="9547" w:author="Aleksander Hansen" w:date="2013-02-17T00:00:00Z">
          <w:pPr>
            <w:pStyle w:val="Text"/>
          </w:pPr>
        </w:pPrChange>
      </w:pPr>
      <w:r>
        <w:pict w14:anchorId="56D15670">
          <v:shape id="_x0000_i1154" type="#_x0000_t75" style="width:139.15pt;height:55pt">
            <v:imagedata r:id="rId260" o:title=""/>
          </v:shape>
        </w:pict>
      </w:r>
    </w:p>
    <w:p w14:paraId="51BFB46E" w14:textId="521299E3" w:rsidR="007E0209" w:rsidRPr="007E0209" w:rsidRDefault="004D1550">
      <w:pPr>
        <w:pStyle w:val="Text"/>
      </w:pPr>
      <w:ins w:id="9548" w:author="Aleksander Hansen" w:date="2013-02-24T15:24:00Z">
        <w:r>
          <w:t>Thus</w:t>
        </w:r>
      </w:ins>
      <w:ins w:id="9549" w:author="Aleksander Hansen" w:date="2013-02-24T12:43:00Z">
        <w:r w:rsidR="007E0209">
          <w:t xml:space="preserve"> VaR is </w:t>
        </w:r>
      </w:ins>
      <w:ins w:id="9550" w:author="Aleksander Hansen" w:date="2013-02-24T15:25:00Z">
        <w:r>
          <w:t xml:space="preserve">neither a coherent </w:t>
        </w:r>
      </w:ins>
      <w:ins w:id="9551" w:author="Aleksander Hansen" w:date="2013-02-24T12:43:00Z">
        <w:r w:rsidRPr="004D1550">
          <w:rPr>
            <w:rPrChange w:id="9552" w:author="Aleksander Hansen" w:date="2013-02-24T15:25:00Z">
              <w:rPr>
                <w:i/>
              </w:rPr>
            </w:rPrChange>
          </w:rPr>
          <w:t>nor</w:t>
        </w:r>
        <w:r w:rsidR="007E0209">
          <w:rPr>
            <w:i/>
          </w:rPr>
          <w:t xml:space="preserve"> </w:t>
        </w:r>
        <w:r w:rsidR="007E0209">
          <w:t xml:space="preserve">a spectral risk measure. The easiest way to </w:t>
        </w:r>
      </w:ins>
      <w:ins w:id="9553" w:author="Aleksander Hansen" w:date="2013-02-24T12:58:00Z">
        <w:r w:rsidR="00D177A6">
          <w:t>see</w:t>
        </w:r>
      </w:ins>
      <w:ins w:id="9554" w:author="Aleksander Hansen" w:date="2013-02-24T12:43:00Z">
        <w:r w:rsidR="007E0209">
          <w:t xml:space="preserve"> this is by the fact that all spectral risk measures are</w:t>
        </w:r>
      </w:ins>
      <w:ins w:id="9555" w:author="Aleksander Hansen" w:date="2013-02-24T12:44:00Z">
        <w:r w:rsidR="007E0209">
          <w:t xml:space="preserve"> always coherent risk measures. However, we have just seen that VaR is not a coherent risk measure</w:t>
        </w:r>
      </w:ins>
      <w:ins w:id="9556" w:author="Aleksander Hansen" w:date="2013-02-24T15:25:00Z">
        <w:r w:rsidR="00FE0C5D">
          <w:t xml:space="preserve"> because it is not sub (and super) additive</w:t>
        </w:r>
      </w:ins>
      <w:ins w:id="9557" w:author="Aleksander Hansen" w:date="2013-02-24T12:44:00Z">
        <w:r w:rsidR="007E0209">
          <w:t>, thus it cannot be a spectral risk measure either. Note that thi</w:t>
        </w:r>
        <w:r w:rsidR="00FE0C5D">
          <w:t xml:space="preserve">s conflicts </w:t>
        </w:r>
        <w:r w:rsidR="007E0209">
          <w:t>GARP</w:t>
        </w:r>
      </w:ins>
      <w:ins w:id="9558" w:author="Aleksander Hansen" w:date="2013-02-24T15:26:00Z">
        <w:r w:rsidR="00FE0C5D">
          <w:t>s wording of the AIM, which is obviously incorrect. It remains unclear how GARP</w:t>
        </w:r>
      </w:ins>
      <w:ins w:id="9559" w:author="Aleksander Hansen" w:date="2013-02-24T12:44:00Z">
        <w:r w:rsidR="007E0209">
          <w:t xml:space="preserve"> would handle questions regarding this.</w:t>
        </w:r>
      </w:ins>
    </w:p>
    <w:p w14:paraId="6441FEA4" w14:textId="77777777" w:rsidR="00994066" w:rsidRPr="00637269" w:rsidRDefault="00994066" w:rsidP="00AB3625">
      <w:pPr>
        <w:pStyle w:val="Heading2"/>
      </w:pPr>
      <w:bookmarkStart w:id="9560" w:name="_Toc223340506"/>
      <w:r w:rsidRPr="00637269">
        <w:t>Describe how the results of scenario analysis can be interpreted as coherent risk measures.</w:t>
      </w:r>
      <w:bookmarkEnd w:id="9560"/>
      <w:r w:rsidRPr="00637269">
        <w:t xml:space="preserve"> </w:t>
      </w:r>
    </w:p>
    <w:p w14:paraId="52D2C699" w14:textId="41241136" w:rsidR="00994066" w:rsidRPr="00637269" w:rsidRDefault="00994066" w:rsidP="00DB35B4">
      <w:pPr>
        <w:pStyle w:val="Text"/>
      </w:pPr>
      <w:r w:rsidRPr="00637269">
        <w:t>Suppose we consider a set of loss outcomes combined with a set of associated probabilities. The losses can be regarded as tail drawings from the relevant distribution function, and their</w:t>
      </w:r>
      <w:ins w:id="9561" w:author="Aleksander Hansen" w:date="2013-02-24T15:27:00Z">
        <w:r w:rsidR="00FE0C5D">
          <w:t xml:space="preserve"> </w:t>
        </w:r>
      </w:ins>
      <w:del w:id="9562" w:author="Aleksander Hansen" w:date="2013-02-24T15:27:00Z">
        <w:r w:rsidRPr="00637269" w:rsidDel="00FE0C5D">
          <w:delText xml:space="preserve"> </w:delText>
        </w:r>
      </w:del>
      <w:r w:rsidRPr="00637269">
        <w:t xml:space="preserve">expected </w:t>
      </w:r>
      <w:del w:id="9563" w:author="Aleksander Hansen" w:date="2013-02-24T15:27:00Z">
        <w:r w:rsidRPr="00637269" w:rsidDel="00FE0C5D">
          <w:delText xml:space="preserve">(or average) </w:delText>
        </w:r>
      </w:del>
      <w:r w:rsidRPr="00637269">
        <w:t xml:space="preserve">value is the ES associated with this distribution function. </w:t>
      </w:r>
    </w:p>
    <w:p w14:paraId="4C1FFA17" w14:textId="77777777" w:rsidR="00AB3625" w:rsidRDefault="00AB3625" w:rsidP="00DB35B4">
      <w:pPr>
        <w:pStyle w:val="Text"/>
      </w:pPr>
    </w:p>
    <w:p w14:paraId="7B19C06F" w14:textId="3E02F857" w:rsidR="00994066" w:rsidRPr="00637269" w:rsidRDefault="00994066" w:rsidP="00DB35B4">
      <w:pPr>
        <w:pStyle w:val="Text"/>
      </w:pPr>
      <w:r w:rsidRPr="00637269">
        <w:t>Since the ES is a coherent risk measure, this means that the outcomes of scenario analyses are also coherent risk measures</w:t>
      </w:r>
      <w:ins w:id="9564" w:author="Aleksander Hansen" w:date="2013-02-24T13:50:00Z">
        <w:r w:rsidR="007169C6">
          <w:rPr>
            <w:rStyle w:val="FootnoteReference"/>
          </w:rPr>
          <w:footnoteReference w:id="3"/>
        </w:r>
      </w:ins>
      <w:r w:rsidRPr="00637269">
        <w:t>.</w:t>
      </w:r>
    </w:p>
    <w:p w14:paraId="30047FF7" w14:textId="77777777" w:rsidR="007E0209" w:rsidRDefault="007E0209">
      <w:pPr>
        <w:rPr>
          <w:ins w:id="9567" w:author="Aleksander Hansen" w:date="2013-02-24T12:39:00Z"/>
        </w:rPr>
      </w:pPr>
      <w:ins w:id="9568" w:author="Aleksander Hansen" w:date="2013-02-24T12:39:00Z">
        <w:r>
          <w:br w:type="page"/>
        </w:r>
      </w:ins>
    </w:p>
    <w:p w14:paraId="4ECE7CFE" w14:textId="77777777" w:rsidR="007169C6" w:rsidRDefault="007E0209">
      <w:pPr>
        <w:pStyle w:val="Heading2"/>
        <w:rPr>
          <w:ins w:id="9569" w:author="Aleksander Hansen" w:date="2013-02-24T13:51:00Z"/>
        </w:rPr>
        <w:pPrChange w:id="9570" w:author="Aleksander Hansen" w:date="2013-02-24T12:40:00Z">
          <w:pPr/>
        </w:pPrChange>
      </w:pPr>
      <w:bookmarkStart w:id="9571" w:name="_Toc223340507"/>
      <w:ins w:id="9572" w:author="Aleksander Hansen" w:date="2013-02-24T12:40:00Z">
        <w:r>
          <w:t>Chapter Summary</w:t>
        </w:r>
      </w:ins>
      <w:bookmarkEnd w:id="9571"/>
    </w:p>
    <w:p w14:paraId="090C720E" w14:textId="77777777" w:rsidR="002D18E5" w:rsidRDefault="002D18E5" w:rsidP="002D18E5">
      <w:pPr>
        <w:pStyle w:val="Text"/>
        <w:rPr>
          <w:ins w:id="9573" w:author="Aleksander Hansen" w:date="2013-02-24T14:04:00Z"/>
        </w:rPr>
      </w:pPr>
      <w:ins w:id="9574" w:author="Aleksander Hansen" w:date="2013-02-24T14:04:00Z">
        <w:r w:rsidRPr="00637269">
          <w:t>In order to be specific about our VaR, we need to specify (</w:t>
        </w:r>
        <w:proofErr w:type="spellStart"/>
        <w:r w:rsidRPr="00637269">
          <w:t>i</w:t>
        </w:r>
        <w:proofErr w:type="spellEnd"/>
        <w:r w:rsidRPr="00637269">
          <w:t xml:space="preserve">) a confidence level (α), which indicates the likelihood that we will get an outcome no worse than our VaR, and which might be any value between 0 and 1; and (ii) a holding or horizon period, which is the period of time until we measure our portfolio profit or loss, and which might be a day, a week, a month, or </w:t>
        </w:r>
        <w:r>
          <w:t>some other time horizon</w:t>
        </w:r>
        <w:r w:rsidRPr="00637269">
          <w:t>.</w:t>
        </w:r>
        <w:r>
          <w:t xml:space="preserve"> </w:t>
        </w:r>
      </w:ins>
    </w:p>
    <w:p w14:paraId="3C139632" w14:textId="77777777" w:rsidR="002D18E5" w:rsidRDefault="002D18E5">
      <w:pPr>
        <w:rPr>
          <w:ins w:id="9575" w:author="Aleksander Hansen" w:date="2013-02-24T14:06:00Z"/>
        </w:rPr>
      </w:pPr>
    </w:p>
    <w:p w14:paraId="496BC8FE" w14:textId="609EE6AF" w:rsidR="002D18E5" w:rsidRPr="00637269" w:rsidRDefault="002D18E5" w:rsidP="002D18E5">
      <w:pPr>
        <w:pStyle w:val="Text"/>
        <w:rPr>
          <w:ins w:id="9576" w:author="Aleksander Hansen" w:date="2013-02-24T14:06:00Z"/>
        </w:rPr>
      </w:pPr>
      <w:ins w:id="9577" w:author="Aleksander Hansen" w:date="2013-02-24T14:06:00Z">
        <w:r w:rsidRPr="00637269">
          <w:t xml:space="preserve">The holding period </w:t>
        </w:r>
      </w:ins>
      <w:ins w:id="9578" w:author="Aleksander Hansen" w:date="2013-02-24T14:07:00Z">
        <w:r>
          <w:t>often depends on the</w:t>
        </w:r>
      </w:ins>
      <w:ins w:id="9579" w:author="Aleksander Hansen" w:date="2013-02-24T14:06:00Z">
        <w:r>
          <w:t xml:space="preserve"> liquidity of the market. We want to be able to clear our books of all trades without having too much of a price impact. </w:t>
        </w:r>
        <w:r w:rsidRPr="00637269">
          <w:t>The choice of holding period depends on two other factors:</w:t>
        </w:r>
      </w:ins>
    </w:p>
    <w:p w14:paraId="470A9F3A" w14:textId="77777777" w:rsidR="002D18E5" w:rsidRDefault="002D18E5" w:rsidP="002D18E5">
      <w:pPr>
        <w:pStyle w:val="Text"/>
        <w:rPr>
          <w:ins w:id="9580" w:author="Aleksander Hansen" w:date="2013-02-24T14:06:00Z"/>
        </w:rPr>
      </w:pPr>
    </w:p>
    <w:p w14:paraId="7D8B3D92" w14:textId="77777777" w:rsidR="002D18E5" w:rsidRPr="00637269" w:rsidRDefault="002D18E5" w:rsidP="002D18E5">
      <w:pPr>
        <w:pStyle w:val="Text"/>
        <w:numPr>
          <w:ilvl w:val="0"/>
          <w:numId w:val="145"/>
        </w:numPr>
        <w:rPr>
          <w:ins w:id="9581" w:author="Aleksander Hansen" w:date="2013-02-24T14:06:00Z"/>
        </w:rPr>
      </w:pPr>
      <w:ins w:id="9582" w:author="Aleksander Hansen" w:date="2013-02-24T14:06:00Z">
        <w:r w:rsidRPr="00637269">
          <w:t>The assumption that the portfolio does not change over the holding period is more easily defended with a shorter holding period.</w:t>
        </w:r>
      </w:ins>
    </w:p>
    <w:p w14:paraId="61C61182" w14:textId="77777777" w:rsidR="002D18E5" w:rsidRPr="00637269" w:rsidRDefault="002D18E5" w:rsidP="002D18E5">
      <w:pPr>
        <w:pStyle w:val="Text"/>
        <w:numPr>
          <w:ilvl w:val="0"/>
          <w:numId w:val="145"/>
        </w:numPr>
        <w:rPr>
          <w:ins w:id="9583" w:author="Aleksander Hansen" w:date="2013-02-24T14:06:00Z"/>
        </w:rPr>
      </w:pPr>
      <w:ins w:id="9584" w:author="Aleksander Hansen" w:date="2013-02-24T14:06:00Z">
        <w:r w:rsidRPr="00637269">
          <w:t>A short holding period is preferable for model validation or backtesting purposes: reliable validation requires a large dataset, and a large dataset requires a short holding period.</w:t>
        </w:r>
      </w:ins>
    </w:p>
    <w:p w14:paraId="41DA012D" w14:textId="77777777" w:rsidR="00945B7E" w:rsidRDefault="00945B7E">
      <w:pPr>
        <w:rPr>
          <w:ins w:id="9585" w:author="Aleksander Hansen" w:date="2013-02-24T14:14:00Z"/>
        </w:rPr>
      </w:pPr>
    </w:p>
    <w:p w14:paraId="3EC8EE87" w14:textId="77777777" w:rsidR="006A5893" w:rsidRDefault="00945B7E">
      <w:pPr>
        <w:rPr>
          <w:ins w:id="9586" w:author="Aleksander Hansen" w:date="2013-02-24T14:16:00Z"/>
        </w:rPr>
      </w:pPr>
      <w:ins w:id="9587" w:author="Aleksander Hansen" w:date="2013-02-24T14:14:00Z">
        <w:r w:rsidRPr="00637269">
          <w:t xml:space="preserve">VaR only tells us the most we can lose if a </w:t>
        </w:r>
        <w:r>
          <w:t>tail event does not occur, that is,</w:t>
        </w:r>
        <w:r w:rsidRPr="00637269">
          <w:t xml:space="preserve"> it tells us the most</w:t>
        </w:r>
        <w:r>
          <w:t xml:space="preserve"> we can lose 95% of the time. I</w:t>
        </w:r>
        <w:r w:rsidRPr="00637269">
          <w:t xml:space="preserve">f a tail event does occur, we can expect to lose more than the VaR, but the </w:t>
        </w:r>
        <w:r w:rsidRPr="00C86F67">
          <w:rPr>
            <w:i/>
          </w:rPr>
          <w:t>VaR itself gives us no indication of how much that might be</w:t>
        </w:r>
        <w:r w:rsidRPr="00637269">
          <w:t xml:space="preserve">. </w:t>
        </w:r>
      </w:ins>
    </w:p>
    <w:p w14:paraId="15A0C665" w14:textId="77777777" w:rsidR="006A5893" w:rsidRDefault="006A5893">
      <w:pPr>
        <w:rPr>
          <w:ins w:id="9588" w:author="Aleksander Hansen" w:date="2013-02-24T14:16:00Z"/>
        </w:rPr>
      </w:pPr>
    </w:p>
    <w:p w14:paraId="53E7D8B2" w14:textId="293AC630" w:rsidR="006A5893" w:rsidRPr="00637269" w:rsidRDefault="006A5893" w:rsidP="006A5893">
      <w:pPr>
        <w:pStyle w:val="Text"/>
        <w:rPr>
          <w:ins w:id="9589" w:author="Aleksander Hansen" w:date="2013-02-24T14:16:00Z"/>
        </w:rPr>
      </w:pPr>
      <w:ins w:id="9590" w:author="Aleksander Hansen" w:date="2013-02-24T14:16:00Z">
        <w:r w:rsidRPr="00637269">
          <w:t>Sub</w:t>
        </w:r>
        <w:r>
          <w:t>-</w:t>
        </w:r>
        <w:r w:rsidRPr="00637269">
          <w:t>additivity</w:t>
        </w:r>
        <w:r>
          <w:t xml:space="preserve"> is defined as follows</w:t>
        </w:r>
        <w:r w:rsidRPr="00637269">
          <w:t xml:space="preserve">: </w:t>
        </w:r>
        <w:proofErr w:type="gramStart"/>
        <w:r w:rsidRPr="00637269">
          <w:t>ρ(</w:t>
        </w:r>
        <w:proofErr w:type="gramEnd"/>
        <w:r w:rsidRPr="00637269">
          <w:t>X + Y ) ≤ ρ(X) + ρ(Y )</w:t>
        </w:r>
        <w:r>
          <w:t>, for all X,Y</w:t>
        </w:r>
        <w:r w:rsidRPr="00637269">
          <w:t>.</w:t>
        </w:r>
        <w:r>
          <w:t xml:space="preserve"> In words, the risk of the sum of portfolio X and Y should be less than or equal to the </w:t>
        </w:r>
        <w:r w:rsidR="002876CB">
          <w:t>risk of X + the risk of Y. This is only natural since we would typically expect to see some diversification effect.</w:t>
        </w:r>
      </w:ins>
    </w:p>
    <w:p w14:paraId="67EF1BDF" w14:textId="77777777" w:rsidR="002876CB" w:rsidRDefault="002876CB">
      <w:pPr>
        <w:rPr>
          <w:ins w:id="9591" w:author="Aleksander Hansen" w:date="2013-02-24T14:21:00Z"/>
        </w:rPr>
      </w:pPr>
    </w:p>
    <w:p w14:paraId="1FB25AEC" w14:textId="77777777" w:rsidR="002876CB" w:rsidRDefault="002876CB">
      <w:pPr>
        <w:pStyle w:val="Text"/>
        <w:rPr>
          <w:ins w:id="9592" w:author="Aleksander Hansen" w:date="2013-02-24T14:23:00Z"/>
        </w:rPr>
        <w:pPrChange w:id="9593" w:author="Aleksander Hansen" w:date="2013-02-24T14:22:00Z">
          <w:pPr/>
        </w:pPrChange>
      </w:pPr>
      <w:ins w:id="9594" w:author="Aleksander Hansen" w:date="2013-02-24T14:21:00Z">
        <w:r>
          <w:t xml:space="preserve">A </w:t>
        </w:r>
      </w:ins>
      <w:ins w:id="9595" w:author="Aleksander Hansen" w:date="2013-02-24T14:23:00Z">
        <w:r>
          <w:t>risk measure rho,</w:t>
        </w:r>
      </w:ins>
      <w:ins w:id="9596" w:author="Aleksander Hansen" w:date="2013-02-24T14:21:00Z">
        <w:r>
          <w:t xml:space="preserve"> is coherent if it satisfies the criteria of: m</w:t>
        </w:r>
        <w:r w:rsidRPr="00637269">
          <w:t xml:space="preserve">onotonicity: Y ≥ </w:t>
        </w:r>
        <w:proofErr w:type="gramStart"/>
        <w:r w:rsidRPr="00637269">
          <w:t xml:space="preserve">X </w:t>
        </w:r>
        <w:r>
          <w:t>,</w:t>
        </w:r>
        <w:proofErr w:type="gramEnd"/>
        <w:r>
          <w:t xml:space="preserve"> </w:t>
        </w:r>
        <w:r w:rsidRPr="00637269">
          <w:t>ρ(Y ) ≤ ρ(X)</w:t>
        </w:r>
        <w:r>
          <w:t>, s</w:t>
        </w:r>
        <w:r w:rsidRPr="00637269">
          <w:t>ub</w:t>
        </w:r>
        <w:r>
          <w:t>-</w:t>
        </w:r>
        <w:r w:rsidRPr="00637269">
          <w:t>additivity</w:t>
        </w:r>
        <w:r>
          <w:t>, p</w:t>
        </w:r>
        <w:r w:rsidRPr="00637269">
          <w:t>ositive homog</w:t>
        </w:r>
        <w:r>
          <w:t>eneity: ρ(</w:t>
        </w:r>
        <w:proofErr w:type="spellStart"/>
        <w:r>
          <w:t>hX</w:t>
        </w:r>
        <w:proofErr w:type="spellEnd"/>
        <w:r>
          <w:t xml:space="preserve">) = </w:t>
        </w:r>
        <w:proofErr w:type="spellStart"/>
        <w:r>
          <w:t>hρ</w:t>
        </w:r>
        <w:proofErr w:type="spellEnd"/>
        <w:r>
          <w:t xml:space="preserve">(X)for h &gt; 0 and </w:t>
        </w:r>
      </w:ins>
      <w:ins w:id="9597" w:author="Aleksander Hansen" w:date="2013-02-24T14:22:00Z">
        <w:r>
          <w:t>t</w:t>
        </w:r>
      </w:ins>
      <w:ins w:id="9598" w:author="Aleksander Hansen" w:date="2013-02-24T14:21:00Z">
        <w:r w:rsidRPr="00637269">
          <w:t>ranslational invariance:</w:t>
        </w:r>
      </w:ins>
      <w:ins w:id="9599" w:author="Aleksander Hansen" w:date="2013-02-24T14:23:00Z">
        <w:r w:rsidRPr="002876CB">
          <w:t xml:space="preserve"> </w:t>
        </w:r>
        <w:r w:rsidRPr="00637269">
          <w:t xml:space="preserve">ρ(X + n) = ρ(X) </w:t>
        </w:r>
        <w:r>
          <w:t>–</w:t>
        </w:r>
        <w:r w:rsidRPr="00637269">
          <w:t xml:space="preserve"> n</w:t>
        </w:r>
        <w:r>
          <w:t>.</w:t>
        </w:r>
      </w:ins>
    </w:p>
    <w:p w14:paraId="57B9102E" w14:textId="77777777" w:rsidR="002876CB" w:rsidRDefault="002876CB">
      <w:pPr>
        <w:pStyle w:val="Text"/>
        <w:rPr>
          <w:ins w:id="9600" w:author="Aleksander Hansen" w:date="2013-02-24T14:23:00Z"/>
        </w:rPr>
        <w:pPrChange w:id="9601" w:author="Aleksander Hansen" w:date="2013-02-24T14:22:00Z">
          <w:pPr/>
        </w:pPrChange>
      </w:pPr>
    </w:p>
    <w:p w14:paraId="6083B8BD" w14:textId="32548DDA" w:rsidR="002876CB" w:rsidRDefault="002876CB" w:rsidP="002876CB">
      <w:pPr>
        <w:pStyle w:val="Text"/>
        <w:rPr>
          <w:ins w:id="9602" w:author="Aleksander Hansen" w:date="2013-02-24T14:25:00Z"/>
        </w:rPr>
      </w:pPr>
      <w:ins w:id="9603" w:author="Aleksander Hansen" w:date="2013-02-24T14:23:00Z">
        <w:r w:rsidRPr="00637269">
          <w:t xml:space="preserve"> </w:t>
        </w:r>
      </w:ins>
      <w:ins w:id="9604" w:author="Aleksander Hansen" w:date="2013-02-24T14:25:00Z">
        <w:r w:rsidRPr="00637269">
          <w:t>Expected shortfall (ES) is the average of the worst 100*(1-α)% of losses.</w:t>
        </w:r>
        <w:r w:rsidRPr="002876CB">
          <w:t xml:space="preserve"> </w:t>
        </w:r>
      </w:ins>
      <w:ins w:id="9605" w:author="Aleksander Hansen" w:date="2013-02-24T14:26:00Z">
        <w:r>
          <w:t xml:space="preserve">ES has </w:t>
        </w:r>
      </w:ins>
      <w:ins w:id="9606" w:author="Aleksander Hansen" w:date="2013-02-24T14:25:00Z">
        <w:r w:rsidRPr="00637269">
          <w:t>many of the same uses as VaR. However</w:t>
        </w:r>
      </w:ins>
      <w:ins w:id="9607" w:author="Aleksander Hansen" w:date="2013-02-24T14:26:00Z">
        <w:r>
          <w:t xml:space="preserve">, ES may be a </w:t>
        </w:r>
      </w:ins>
      <w:ins w:id="9608" w:author="Aleksander Hansen" w:date="2013-02-24T14:25:00Z">
        <w:r w:rsidRPr="00637269">
          <w:t xml:space="preserve">risk measure than VaR </w:t>
        </w:r>
      </w:ins>
      <w:ins w:id="9609" w:author="Aleksander Hansen" w:date="2013-02-24T14:26:00Z">
        <w:r>
          <w:t>in some cases because:</w:t>
        </w:r>
      </w:ins>
    </w:p>
    <w:p w14:paraId="1EC5570D" w14:textId="25DEA10D" w:rsidR="002876CB" w:rsidRDefault="002876CB">
      <w:pPr>
        <w:pStyle w:val="Text"/>
        <w:rPr>
          <w:ins w:id="9610" w:author="Aleksander Hansen" w:date="2013-02-24T14:27:00Z"/>
        </w:rPr>
        <w:pPrChange w:id="9611" w:author="Aleksander Hansen" w:date="2013-02-24T14:27:00Z">
          <w:pPr>
            <w:pStyle w:val="Text"/>
            <w:numPr>
              <w:numId w:val="144"/>
            </w:numPr>
            <w:ind w:left="720" w:hanging="360"/>
          </w:pPr>
        </w:pPrChange>
      </w:pPr>
      <w:ins w:id="9612" w:author="Aleksander Hansen" w:date="2013-02-24T14:25:00Z">
        <w:r w:rsidRPr="00637269">
          <w:t>Unlike VaR, ES gives expected loss in bad states</w:t>
        </w:r>
        <w:r>
          <w:t>. A</w:t>
        </w:r>
        <w:r w:rsidRPr="00637269">
          <w:t>n ES-based risk-expected return decision rule is valid under general conditions</w:t>
        </w:r>
      </w:ins>
      <w:ins w:id="9613" w:author="Aleksander Hansen" w:date="2013-02-24T14:27:00Z">
        <w:r>
          <w:t xml:space="preserve"> </w:t>
        </w:r>
      </w:ins>
      <w:ins w:id="9614" w:author="Aleksander Hansen" w:date="2013-02-24T14:25:00Z">
        <w:r w:rsidRPr="00637269">
          <w:t>ES is coherent (which implies that it is sub-additive)</w:t>
        </w:r>
      </w:ins>
      <w:ins w:id="9615" w:author="Aleksander Hansen" w:date="2013-02-24T14:27:00Z">
        <w:r>
          <w:t>.</w:t>
        </w:r>
      </w:ins>
    </w:p>
    <w:p w14:paraId="543F925B" w14:textId="77777777" w:rsidR="002876CB" w:rsidRDefault="002876CB">
      <w:pPr>
        <w:pStyle w:val="Text"/>
        <w:rPr>
          <w:ins w:id="9616" w:author="Aleksander Hansen" w:date="2013-02-24T14:28:00Z"/>
        </w:rPr>
        <w:pPrChange w:id="9617" w:author="Aleksander Hansen" w:date="2013-02-24T14:27:00Z">
          <w:pPr>
            <w:pStyle w:val="Text"/>
            <w:numPr>
              <w:numId w:val="144"/>
            </w:numPr>
            <w:ind w:left="720" w:hanging="360"/>
          </w:pPr>
        </w:pPrChange>
      </w:pPr>
    </w:p>
    <w:p w14:paraId="68D52A17" w14:textId="662D2C0C" w:rsidR="002876CB" w:rsidRDefault="00BB6384">
      <w:pPr>
        <w:pStyle w:val="Text"/>
        <w:rPr>
          <w:ins w:id="9618" w:author="Aleksander Hansen" w:date="2013-02-24T15:17:00Z"/>
        </w:rPr>
        <w:pPrChange w:id="9619" w:author="Aleksander Hansen" w:date="2013-02-24T14:27:00Z">
          <w:pPr>
            <w:pStyle w:val="Text"/>
            <w:numPr>
              <w:numId w:val="144"/>
            </w:numPr>
            <w:ind w:left="720" w:hanging="360"/>
          </w:pPr>
        </w:pPrChange>
      </w:pPr>
      <w:ins w:id="9620" w:author="Aleksander Hansen" w:date="2013-02-24T14:33:00Z">
        <w:r>
          <w:t xml:space="preserve">A spectral risk measure has all the same properties of the coherent risk measure rho, however, in addition it </w:t>
        </w:r>
      </w:ins>
      <w:ins w:id="9621" w:author="Aleksander Hansen" w:date="2013-02-24T14:35:00Z">
        <w:r>
          <w:t>satisfies</w:t>
        </w:r>
        <w:r w:rsidR="004D1550">
          <w:t xml:space="preserve"> the law of invariance and comonotonic additivity. The law of invariance states that</w:t>
        </w:r>
        <w:r>
          <w:t xml:space="preserve"> for portfolios X and Y with CDF </w:t>
        </w:r>
      </w:ins>
      <w:proofErr w:type="spellStart"/>
      <w:ins w:id="9622" w:author="Aleksander Hansen" w:date="2013-02-24T14:36:00Z">
        <w:r>
          <w:t>Fx</w:t>
        </w:r>
        <w:proofErr w:type="spellEnd"/>
        <w:r>
          <w:t xml:space="preserve"> and </w:t>
        </w:r>
        <w:proofErr w:type="spellStart"/>
        <w:r>
          <w:t>Fy</w:t>
        </w:r>
        <w:proofErr w:type="spellEnd"/>
        <w:r>
          <w:t xml:space="preserve">, if </w:t>
        </w:r>
        <w:proofErr w:type="spellStart"/>
        <w:r>
          <w:t>Fx</w:t>
        </w:r>
        <w:proofErr w:type="spellEnd"/>
        <w:r>
          <w:t xml:space="preserve"> = </w:t>
        </w:r>
        <w:proofErr w:type="spellStart"/>
        <w:r>
          <w:t>Fy</w:t>
        </w:r>
        <w:proofErr w:type="spellEnd"/>
        <w:r>
          <w:t xml:space="preserve">, then </w:t>
        </w:r>
      </w:ins>
      <w:proofErr w:type="gramStart"/>
      <w:ins w:id="9623" w:author="Aleksander Hansen" w:date="2013-02-24T14:35:00Z">
        <w:r>
          <w:t>ρ(</w:t>
        </w:r>
        <w:proofErr w:type="gramEnd"/>
        <w:r>
          <w:t>X) = ρ(Y</w:t>
        </w:r>
        <w:r w:rsidRPr="00637269">
          <w:t>)</w:t>
        </w:r>
      </w:ins>
      <w:ins w:id="9624" w:author="Aleksander Hansen" w:date="2013-02-24T14:37:00Z">
        <w:r>
          <w:t>; and comonotonic additivity</w:t>
        </w:r>
      </w:ins>
      <w:ins w:id="9625" w:author="Aleksander Hansen" w:date="2013-02-24T14:35:00Z">
        <w:r w:rsidR="004D1550">
          <w:t xml:space="preserve"> </w:t>
        </w:r>
      </w:ins>
      <w:ins w:id="9626" w:author="Aleksander Hansen" w:date="2013-02-24T15:17:00Z">
        <w:r w:rsidR="004D1550">
          <w:t>is such that</w:t>
        </w:r>
      </w:ins>
      <w:ins w:id="9627" w:author="Aleksander Hansen" w:date="2013-02-24T14:35:00Z">
        <w:r w:rsidR="00112145">
          <w:t xml:space="preserve"> for every </w:t>
        </w:r>
        <w:r w:rsidR="00112145" w:rsidRPr="004D1550">
          <w:rPr>
            <w:i/>
            <w:rPrChange w:id="9628" w:author="Aleksander Hansen" w:date="2013-02-24T15:16:00Z">
              <w:rPr/>
            </w:rPrChange>
          </w:rPr>
          <w:t>comonotonic variables x and y</w:t>
        </w:r>
        <w:r w:rsidR="00112145">
          <w:t xml:space="preserve">, </w:t>
        </w:r>
      </w:ins>
      <w:ins w:id="9629" w:author="Aleksander Hansen" w:date="2013-02-24T15:15:00Z">
        <w:r w:rsidR="00112145" w:rsidRPr="00637269">
          <w:t>ρ(X + Y )</w:t>
        </w:r>
        <w:r w:rsidR="00112145">
          <w:t xml:space="preserve"> = ρ(X)</w:t>
        </w:r>
        <w:r w:rsidR="004D1550">
          <w:t>+</w:t>
        </w:r>
        <w:r w:rsidR="004D1550" w:rsidRPr="004D1550">
          <w:t xml:space="preserve"> </w:t>
        </w:r>
        <w:r w:rsidR="004D1550">
          <w:t>ρ(Y</w:t>
        </w:r>
        <w:r w:rsidR="004D1550" w:rsidRPr="00637269">
          <w:t>)</w:t>
        </w:r>
        <w:r w:rsidR="004D1550">
          <w:t>.</w:t>
        </w:r>
      </w:ins>
      <w:ins w:id="9630" w:author="Aleksander Hansen" w:date="2013-02-24T15:17:00Z">
        <w:r w:rsidR="004D1550">
          <w:t xml:space="preserve"> </w:t>
        </w:r>
      </w:ins>
    </w:p>
    <w:p w14:paraId="2B1F2DCF" w14:textId="77777777" w:rsidR="004D1550" w:rsidRDefault="004D1550">
      <w:pPr>
        <w:pStyle w:val="Text"/>
        <w:rPr>
          <w:ins w:id="9631" w:author="Aleksander Hansen" w:date="2013-02-24T15:17:00Z"/>
        </w:rPr>
        <w:pPrChange w:id="9632" w:author="Aleksander Hansen" w:date="2013-02-24T14:27:00Z">
          <w:pPr>
            <w:pStyle w:val="Text"/>
            <w:numPr>
              <w:numId w:val="144"/>
            </w:numPr>
            <w:ind w:left="720" w:hanging="360"/>
          </w:pPr>
        </w:pPrChange>
      </w:pPr>
    </w:p>
    <w:p w14:paraId="6DFFBDFF" w14:textId="7988C71F" w:rsidR="004D1550" w:rsidRDefault="004D1550">
      <w:pPr>
        <w:pStyle w:val="Text"/>
        <w:rPr>
          <w:ins w:id="9633" w:author="Aleksander Hansen" w:date="2013-02-24T15:27:00Z"/>
        </w:rPr>
        <w:pPrChange w:id="9634" w:author="Aleksander Hansen" w:date="2013-02-24T14:27:00Z">
          <w:pPr>
            <w:pStyle w:val="Text"/>
            <w:numPr>
              <w:numId w:val="144"/>
            </w:numPr>
            <w:ind w:left="720" w:hanging="360"/>
          </w:pPr>
        </w:pPrChange>
      </w:pPr>
      <w:ins w:id="9635" w:author="Aleksander Hansen" w:date="2013-02-24T15:17:00Z">
        <w:r>
          <w:t>All spectral risk measures are coherent risk measures, but not all coherent risk measures are spectral. ES is a spectral risk measure, and is thus also a coherent risk measure. VaR is neither a spectral nor a coherent risk measure (GARPs AIM is incorrect</w:t>
        </w:r>
      </w:ins>
      <w:ins w:id="9636" w:author="Aleksander Hansen" w:date="2013-02-24T15:19:00Z">
        <w:r>
          <w:t>ly worded).</w:t>
        </w:r>
      </w:ins>
    </w:p>
    <w:p w14:paraId="12511D8E" w14:textId="68242999" w:rsidR="00FE0C5D" w:rsidRPr="00637269" w:rsidRDefault="00FE0C5D">
      <w:pPr>
        <w:pStyle w:val="Text"/>
        <w:rPr>
          <w:ins w:id="9637" w:author="Aleksander Hansen" w:date="2013-02-24T14:25:00Z"/>
        </w:rPr>
        <w:pPrChange w:id="9638" w:author="Aleksander Hansen" w:date="2013-02-24T14:27:00Z">
          <w:pPr>
            <w:pStyle w:val="Text"/>
            <w:numPr>
              <w:numId w:val="144"/>
            </w:numPr>
            <w:ind w:left="720" w:hanging="360"/>
          </w:pPr>
        </w:pPrChange>
      </w:pPr>
      <w:ins w:id="9639" w:author="Aleksander Hansen" w:date="2013-02-24T15:27:00Z">
        <w:r w:rsidRPr="00637269">
          <w:t>Since the ES is a coherent risk measure, this means that the outcomes of scenario analyses are also coherent risk measures</w:t>
        </w:r>
      </w:ins>
      <w:ins w:id="9640" w:author="Aleksander Hansen" w:date="2013-02-24T15:28:00Z">
        <w:r>
          <w:t xml:space="preserve"> (convex combination of two coherent risk measures).</w:t>
        </w:r>
      </w:ins>
    </w:p>
    <w:p w14:paraId="6801DD19" w14:textId="77777777" w:rsidR="00CA417E" w:rsidRDefault="00CA417E" w:rsidP="00CA417E">
      <w:pPr>
        <w:pStyle w:val="Heading2"/>
        <w:rPr>
          <w:ins w:id="9641" w:author="Aleksander Hansen" w:date="2013-02-17T14:21:00Z"/>
        </w:rPr>
      </w:pPr>
      <w:bookmarkStart w:id="9642" w:name="_Toc223340508"/>
      <w:ins w:id="9643" w:author="Aleksander Hansen" w:date="2013-02-17T14:21:00Z">
        <w:r>
          <w:t>Questions and Answers</w:t>
        </w:r>
        <w:bookmarkEnd w:id="9642"/>
      </w:ins>
    </w:p>
    <w:p w14:paraId="2A8BF09C" w14:textId="77777777" w:rsidR="00CA417E" w:rsidRDefault="00CA417E" w:rsidP="00CA417E">
      <w:pPr>
        <w:pStyle w:val="Heading3SubGTNI"/>
        <w:rPr>
          <w:ins w:id="9644" w:author="Aleksander Hansen" w:date="2013-02-17T14:21:00Z"/>
        </w:rPr>
      </w:pPr>
      <w:bookmarkStart w:id="9645" w:name="_Toc223340509"/>
      <w:ins w:id="9646" w:author="Aleksander Hansen" w:date="2013-02-17T14:21:00Z">
        <w:r>
          <w:t>Questions</w:t>
        </w:r>
        <w:bookmarkEnd w:id="9645"/>
      </w:ins>
    </w:p>
    <w:p w14:paraId="3AFADC71" w14:textId="77777777" w:rsidR="00A05922" w:rsidRDefault="00A05922" w:rsidP="00CA417E">
      <w:pPr>
        <w:rPr>
          <w:ins w:id="9647" w:author="Aleksander Hansen" w:date="2013-02-17T17:51:00Z"/>
        </w:rPr>
      </w:pPr>
    </w:p>
    <w:p w14:paraId="0CDB6179" w14:textId="3CA15298" w:rsidR="00A05922" w:rsidRDefault="00A05922" w:rsidP="00A05922">
      <w:pPr>
        <w:pStyle w:val="Paragraph"/>
        <w:spacing w:before="0" w:after="0" w:line="240" w:lineRule="auto"/>
        <w:rPr>
          <w:ins w:id="9648" w:author="Aleksander Hansen" w:date="2013-02-17T17:52:00Z"/>
        </w:rPr>
      </w:pPr>
      <w:ins w:id="9649" w:author="Aleksander Hansen" w:date="2013-02-17T17:52:00Z">
        <w:r>
          <w:t>24.2.1 With respect to the mean-variance framework, Dowd asserts EACH of the following as true EXCEPT for:</w:t>
        </w:r>
      </w:ins>
    </w:p>
    <w:p w14:paraId="57370CBD" w14:textId="77777777" w:rsidR="00A05922" w:rsidRDefault="00A05922" w:rsidP="00A05922">
      <w:pPr>
        <w:pStyle w:val="Paragraph"/>
        <w:spacing w:before="0" w:after="0" w:line="240" w:lineRule="auto"/>
        <w:rPr>
          <w:ins w:id="9650" w:author="Aleksander Hansen" w:date="2013-02-17T17:52:00Z"/>
        </w:rPr>
      </w:pPr>
    </w:p>
    <w:p w14:paraId="75F087D2" w14:textId="77777777" w:rsidR="00A05922" w:rsidRDefault="00A05922" w:rsidP="00A05922">
      <w:pPr>
        <w:pStyle w:val="Paragraph"/>
        <w:numPr>
          <w:ilvl w:val="0"/>
          <w:numId w:val="81"/>
        </w:numPr>
        <w:spacing w:before="0" w:after="0" w:line="240" w:lineRule="auto"/>
        <w:rPr>
          <w:ins w:id="9651" w:author="Aleksander Hansen" w:date="2013-02-17T17:52:00Z"/>
        </w:rPr>
      </w:pPr>
      <w:ins w:id="9652" w:author="Aleksander Hansen" w:date="2013-02-17T17:52:00Z">
        <w:r>
          <w:t>The mean-variance framework assumes that standard deviation (or variance, the second central moment) is the primary risk measure</w:t>
        </w:r>
      </w:ins>
    </w:p>
    <w:p w14:paraId="27978956" w14:textId="77777777" w:rsidR="00A05922" w:rsidRDefault="00A05922" w:rsidP="00A05922">
      <w:pPr>
        <w:pStyle w:val="Paragraph"/>
        <w:numPr>
          <w:ilvl w:val="0"/>
          <w:numId w:val="81"/>
        </w:numPr>
        <w:spacing w:before="0" w:after="0" w:line="240" w:lineRule="auto"/>
        <w:rPr>
          <w:ins w:id="9653" w:author="Aleksander Hansen" w:date="2013-02-17T17:52:00Z"/>
        </w:rPr>
      </w:pPr>
      <w:ins w:id="9654" w:author="Aleksander Hansen" w:date="2013-02-17T17:52:00Z">
        <w:r>
          <w:t>If a distribution has a mean of zero (0) and a variance of 1.0, it must be the standard normal distribution</w:t>
        </w:r>
      </w:ins>
    </w:p>
    <w:p w14:paraId="7B7C806E" w14:textId="77777777" w:rsidR="00A05922" w:rsidRDefault="00A05922" w:rsidP="00A05922">
      <w:pPr>
        <w:pStyle w:val="Paragraph"/>
        <w:numPr>
          <w:ilvl w:val="0"/>
          <w:numId w:val="81"/>
        </w:numPr>
        <w:spacing w:before="0" w:after="0" w:line="240" w:lineRule="auto"/>
        <w:rPr>
          <w:ins w:id="9655" w:author="Aleksander Hansen" w:date="2013-02-17T17:52:00Z"/>
        </w:rPr>
      </w:pPr>
      <w:ins w:id="9656" w:author="Aleksander Hansen" w:date="2013-02-17T17:52:00Z">
        <w:r>
          <w:t>The family of elliptical distributions includes the normal as a special case</w:t>
        </w:r>
      </w:ins>
    </w:p>
    <w:p w14:paraId="7257F425" w14:textId="77777777" w:rsidR="00A05922" w:rsidRDefault="00A05922" w:rsidP="00A05922">
      <w:pPr>
        <w:pStyle w:val="Paragraph"/>
        <w:numPr>
          <w:ilvl w:val="0"/>
          <w:numId w:val="81"/>
        </w:numPr>
        <w:spacing w:before="0" w:after="0" w:line="240" w:lineRule="auto"/>
        <w:rPr>
          <w:ins w:id="9657" w:author="Aleksander Hansen" w:date="2013-02-17T17:53:00Z"/>
        </w:rPr>
      </w:pPr>
      <w:ins w:id="9658" w:author="Aleksander Hansen" w:date="2013-02-17T17:52:00Z">
        <w:r>
          <w:t>Levy distributions are stable, and the normal is stable because it is a Levy (with alpha parameter = 2.0)</w:t>
        </w:r>
      </w:ins>
    </w:p>
    <w:p w14:paraId="13EA788C" w14:textId="77777777" w:rsidR="00A05922" w:rsidRDefault="00A05922">
      <w:pPr>
        <w:pStyle w:val="Paragraph"/>
        <w:spacing w:before="0" w:after="0" w:line="240" w:lineRule="auto"/>
        <w:rPr>
          <w:ins w:id="9659" w:author="Aleksander Hansen" w:date="2013-02-17T17:53:00Z"/>
        </w:rPr>
        <w:pPrChange w:id="9660" w:author="Aleksander Hansen" w:date="2013-02-17T17:53:00Z">
          <w:pPr>
            <w:pStyle w:val="Paragraph"/>
            <w:numPr>
              <w:numId w:val="81"/>
            </w:numPr>
            <w:spacing w:before="0" w:after="0" w:line="240" w:lineRule="auto"/>
            <w:ind w:left="720" w:hanging="360"/>
          </w:pPr>
        </w:pPrChange>
      </w:pPr>
    </w:p>
    <w:p w14:paraId="251F58D8" w14:textId="77777777" w:rsidR="00A05922" w:rsidRDefault="00A05922">
      <w:pPr>
        <w:pStyle w:val="Paragraph"/>
        <w:spacing w:before="0" w:after="0" w:line="240" w:lineRule="auto"/>
        <w:rPr>
          <w:ins w:id="9661" w:author="Aleksander Hansen" w:date="2013-02-17T17:52:00Z"/>
        </w:rPr>
        <w:pPrChange w:id="9662" w:author="Aleksander Hansen" w:date="2013-02-17T17:53:00Z">
          <w:pPr>
            <w:pStyle w:val="Paragraph"/>
            <w:numPr>
              <w:numId w:val="81"/>
            </w:numPr>
            <w:spacing w:before="0" w:after="0" w:line="240" w:lineRule="auto"/>
            <w:ind w:left="720" w:hanging="360"/>
          </w:pPr>
        </w:pPrChange>
      </w:pPr>
    </w:p>
    <w:p w14:paraId="772B7364" w14:textId="2CF20EC1" w:rsidR="00A05922" w:rsidRDefault="00A05922" w:rsidP="00A05922">
      <w:pPr>
        <w:pStyle w:val="Paragraph"/>
        <w:spacing w:before="0" w:after="0" w:line="240" w:lineRule="auto"/>
        <w:rPr>
          <w:ins w:id="9663" w:author="Aleksander Hansen" w:date="2013-02-17T17:56:00Z"/>
        </w:rPr>
      </w:pPr>
      <w:ins w:id="9664" w:author="Aleksander Hansen" w:date="2013-02-17T17:54:00Z">
        <w:r>
          <w:t xml:space="preserve">24.2.2 </w:t>
        </w:r>
      </w:ins>
      <w:proofErr w:type="gramStart"/>
      <w:ins w:id="9665" w:author="Aleksander Hansen" w:date="2013-02-17T17:56:00Z">
        <w:r>
          <w:t>Your</w:t>
        </w:r>
        <w:proofErr w:type="gramEnd"/>
        <w:r>
          <w:t xml:space="preserve"> colleague reports a 95.0% one-day value-at-risk (VaR) of $1.4 million for a equities portfolio. If we assume 250 trading days in a year, each of the following is a valid conclusion EXCEPT which of the following is FALSE (cannot be concluded from the statement)?</w:t>
        </w:r>
      </w:ins>
    </w:p>
    <w:p w14:paraId="58F6B8BD" w14:textId="77777777" w:rsidR="00A05922" w:rsidRDefault="00A05922" w:rsidP="00A05922">
      <w:pPr>
        <w:pStyle w:val="Paragraph"/>
        <w:spacing w:before="0" w:after="0" w:line="240" w:lineRule="auto"/>
        <w:rPr>
          <w:ins w:id="9666" w:author="Aleksander Hansen" w:date="2013-02-17T17:56:00Z"/>
        </w:rPr>
      </w:pPr>
    </w:p>
    <w:p w14:paraId="0C1A1CC8" w14:textId="77777777" w:rsidR="00A05922" w:rsidRDefault="00A05922" w:rsidP="00A05922">
      <w:pPr>
        <w:pStyle w:val="Paragraph"/>
        <w:numPr>
          <w:ilvl w:val="0"/>
          <w:numId w:val="82"/>
        </w:numPr>
        <w:spacing w:before="0" w:after="0" w:line="240" w:lineRule="auto"/>
        <w:rPr>
          <w:ins w:id="9667" w:author="Aleksander Hansen" w:date="2013-02-17T17:56:00Z"/>
        </w:rPr>
      </w:pPr>
      <w:ins w:id="9668" w:author="Aleksander Hansen" w:date="2013-02-17T17:56:00Z">
        <w:r>
          <w:t>If the VaR is accurate, we expect a daily loss in excess of $1.4 million to occur on about 12 or 13 days (12.5) during year</w:t>
        </w:r>
      </w:ins>
    </w:p>
    <w:p w14:paraId="60CECA45" w14:textId="77777777" w:rsidR="00A05922" w:rsidRDefault="00A05922" w:rsidP="00A05922">
      <w:pPr>
        <w:pStyle w:val="Paragraph"/>
        <w:numPr>
          <w:ilvl w:val="0"/>
          <w:numId w:val="82"/>
        </w:numPr>
        <w:spacing w:before="0" w:after="0" w:line="240" w:lineRule="auto"/>
        <w:rPr>
          <w:ins w:id="9669" w:author="Aleksander Hansen" w:date="2013-02-17T17:56:00Z"/>
        </w:rPr>
      </w:pPr>
      <w:ins w:id="9670" w:author="Aleksander Hansen" w:date="2013-02-17T17:56:00Z">
        <w:r>
          <w:t>If the return distribution is normal, then we can assume the VaR is sub-additive</w:t>
        </w:r>
      </w:ins>
    </w:p>
    <w:p w14:paraId="783299F2" w14:textId="77777777" w:rsidR="00A05922" w:rsidRDefault="00A05922" w:rsidP="00A05922">
      <w:pPr>
        <w:pStyle w:val="Paragraph"/>
        <w:numPr>
          <w:ilvl w:val="0"/>
          <w:numId w:val="82"/>
        </w:numPr>
        <w:spacing w:before="0" w:after="0" w:line="240" w:lineRule="auto"/>
        <w:rPr>
          <w:ins w:id="9671" w:author="Aleksander Hansen" w:date="2013-02-17T17:56:00Z"/>
        </w:rPr>
      </w:pPr>
      <w:ins w:id="9672" w:author="Aleksander Hansen" w:date="2013-02-17T17:56:00Z">
        <w:r>
          <w:t>This is a parametric VaR and therefore cannot characterize a heavy-tailed distribution</w:t>
        </w:r>
      </w:ins>
    </w:p>
    <w:p w14:paraId="4848D3CC" w14:textId="77777777" w:rsidR="00A05922" w:rsidRDefault="00A05922" w:rsidP="00A05922">
      <w:pPr>
        <w:pStyle w:val="Paragraph"/>
        <w:numPr>
          <w:ilvl w:val="0"/>
          <w:numId w:val="82"/>
        </w:numPr>
        <w:spacing w:before="0" w:after="0" w:line="240" w:lineRule="auto"/>
        <w:rPr>
          <w:ins w:id="9673" w:author="Aleksander Hansen" w:date="2013-02-17T17:56:00Z"/>
        </w:rPr>
      </w:pPr>
      <w:ins w:id="9674" w:author="Aleksander Hansen" w:date="2013-02-17T17:56:00Z">
        <w:r>
          <w:t xml:space="preserve">If the returns are i.i.d. </w:t>
        </w:r>
        <w:proofErr w:type="gramStart"/>
        <w:r>
          <w:t>normal</w:t>
        </w:r>
        <w:proofErr w:type="gramEnd"/>
        <w:r>
          <w:t>, we can scale to a 10-day VaR with $1.4*SQRT(10) = $4.3 million 95% 10-day VaR</w:t>
        </w:r>
      </w:ins>
    </w:p>
    <w:p w14:paraId="7DB9FC9D" w14:textId="77777777" w:rsidR="00B62171" w:rsidRDefault="00B62171" w:rsidP="00CA417E">
      <w:pPr>
        <w:rPr>
          <w:ins w:id="9675" w:author="Aleksander Hansen" w:date="2013-02-17T18:00:00Z"/>
        </w:rPr>
      </w:pPr>
    </w:p>
    <w:p w14:paraId="631D0094" w14:textId="3917862B" w:rsidR="00B62171" w:rsidRDefault="00B62171" w:rsidP="00B62171">
      <w:pPr>
        <w:pStyle w:val="Paragraph"/>
        <w:spacing w:before="0" w:after="0" w:line="240" w:lineRule="auto"/>
        <w:rPr>
          <w:ins w:id="9676" w:author="Aleksander Hansen" w:date="2013-02-17T18:00:00Z"/>
        </w:rPr>
      </w:pPr>
      <w:ins w:id="9677" w:author="Aleksander Hansen" w:date="2013-02-17T18:00:00Z">
        <w:r>
          <w:t xml:space="preserve">24.2.3 </w:t>
        </w:r>
        <w:proofErr w:type="gramStart"/>
        <w:r>
          <w:t>A</w:t>
        </w:r>
        <w:proofErr w:type="gramEnd"/>
        <w:r>
          <w:t xml:space="preserve"> bond with a face value of $10.0 million has a one-year probability of default (PD) of 1.0% and an expected recovery rate of 35.0%. What is the bond's one-year 99.0% expected shortfall?</w:t>
        </w:r>
      </w:ins>
    </w:p>
    <w:p w14:paraId="6AAC1D2F" w14:textId="77777777" w:rsidR="00B62171" w:rsidRDefault="00B62171" w:rsidP="00B62171">
      <w:pPr>
        <w:pStyle w:val="Paragraph"/>
        <w:spacing w:before="0" w:after="0" w:line="240" w:lineRule="auto"/>
        <w:rPr>
          <w:ins w:id="9678" w:author="Aleksander Hansen" w:date="2013-02-17T18:00:00Z"/>
        </w:rPr>
      </w:pPr>
      <w:ins w:id="9679" w:author="Aleksander Hansen" w:date="2013-02-17T18:00:00Z">
        <w:r>
          <w:t xml:space="preserve"> </w:t>
        </w:r>
      </w:ins>
    </w:p>
    <w:p w14:paraId="67E871BC" w14:textId="77777777" w:rsidR="00B62171" w:rsidRDefault="00B62171" w:rsidP="00B62171">
      <w:pPr>
        <w:pStyle w:val="Paragraph"/>
        <w:numPr>
          <w:ilvl w:val="0"/>
          <w:numId w:val="83"/>
        </w:numPr>
        <w:spacing w:before="0" w:after="0" w:line="240" w:lineRule="auto"/>
        <w:rPr>
          <w:ins w:id="9680" w:author="Aleksander Hansen" w:date="2013-02-17T18:00:00Z"/>
        </w:rPr>
      </w:pPr>
      <w:ins w:id="9681" w:author="Aleksander Hansen" w:date="2013-02-17T18:00:00Z">
        <w:r>
          <w:t>$3.25 million</w:t>
        </w:r>
      </w:ins>
    </w:p>
    <w:p w14:paraId="5B601515" w14:textId="77777777" w:rsidR="00B62171" w:rsidRDefault="00B62171" w:rsidP="00B62171">
      <w:pPr>
        <w:pStyle w:val="Paragraph"/>
        <w:numPr>
          <w:ilvl w:val="0"/>
          <w:numId w:val="83"/>
        </w:numPr>
        <w:spacing w:before="0" w:after="0" w:line="240" w:lineRule="auto"/>
        <w:rPr>
          <w:ins w:id="9682" w:author="Aleksander Hansen" w:date="2013-02-17T18:00:00Z"/>
        </w:rPr>
      </w:pPr>
      <w:ins w:id="9683" w:author="Aleksander Hansen" w:date="2013-02-17T18:00:00Z">
        <w:r>
          <w:t>$6.5 million</w:t>
        </w:r>
      </w:ins>
    </w:p>
    <w:p w14:paraId="1015B407" w14:textId="77777777" w:rsidR="00B62171" w:rsidRDefault="00B62171" w:rsidP="00B62171">
      <w:pPr>
        <w:pStyle w:val="Paragraph"/>
        <w:numPr>
          <w:ilvl w:val="0"/>
          <w:numId w:val="83"/>
        </w:numPr>
        <w:spacing w:before="0" w:after="0" w:line="240" w:lineRule="auto"/>
        <w:rPr>
          <w:ins w:id="9684" w:author="Aleksander Hansen" w:date="2013-02-17T18:00:00Z"/>
        </w:rPr>
      </w:pPr>
      <w:ins w:id="9685" w:author="Aleksander Hansen" w:date="2013-02-17T18:00:00Z">
        <w:r>
          <w:t>$9.1 million</w:t>
        </w:r>
      </w:ins>
    </w:p>
    <w:p w14:paraId="2BA82B83" w14:textId="77777777" w:rsidR="00B62171" w:rsidRDefault="00B62171" w:rsidP="00B62171">
      <w:pPr>
        <w:pStyle w:val="Paragraph"/>
        <w:numPr>
          <w:ilvl w:val="0"/>
          <w:numId w:val="83"/>
        </w:numPr>
        <w:spacing w:before="0" w:after="0" w:line="240" w:lineRule="auto"/>
        <w:rPr>
          <w:ins w:id="9686" w:author="Aleksander Hansen" w:date="2013-02-17T18:00:00Z"/>
        </w:rPr>
      </w:pPr>
      <w:ins w:id="9687" w:author="Aleksander Hansen" w:date="2013-02-17T18:00:00Z">
        <w:r>
          <w:t>Not enough information: need the tail distribution</w:t>
        </w:r>
      </w:ins>
    </w:p>
    <w:p w14:paraId="74B652BD" w14:textId="77777777" w:rsidR="002F3245" w:rsidRDefault="002F3245" w:rsidP="00CA417E">
      <w:pPr>
        <w:rPr>
          <w:ins w:id="9688" w:author="Aleksander Hansen" w:date="2013-02-17T18:10:00Z"/>
        </w:rPr>
      </w:pPr>
    </w:p>
    <w:p w14:paraId="11911765" w14:textId="74F0EF74" w:rsidR="002F3245" w:rsidRDefault="002F3245" w:rsidP="002F3245">
      <w:pPr>
        <w:pStyle w:val="Paragraph"/>
        <w:spacing w:before="0" w:after="0" w:line="240" w:lineRule="auto"/>
        <w:rPr>
          <w:ins w:id="9689" w:author="Aleksander Hansen" w:date="2013-02-17T18:10:00Z"/>
        </w:rPr>
      </w:pPr>
      <w:ins w:id="9690" w:author="Aleksander Hansen" w:date="2013-02-17T18:10:00Z">
        <w:r>
          <w:t xml:space="preserve">24.2.4 </w:t>
        </w:r>
        <w:proofErr w:type="gramStart"/>
        <w:r>
          <w:t>Each</w:t>
        </w:r>
        <w:proofErr w:type="gramEnd"/>
        <w:r>
          <w:t xml:space="preserve"> of the following is true about spectral risk measures EXCEPT for:</w:t>
        </w:r>
      </w:ins>
    </w:p>
    <w:p w14:paraId="063B458D" w14:textId="77777777" w:rsidR="002F3245" w:rsidRDefault="002F3245" w:rsidP="002F3245">
      <w:pPr>
        <w:pStyle w:val="Paragraph"/>
        <w:spacing w:before="0" w:after="0" w:line="240" w:lineRule="auto"/>
        <w:rPr>
          <w:ins w:id="9691" w:author="Aleksander Hansen" w:date="2013-02-17T18:10:00Z"/>
        </w:rPr>
      </w:pPr>
    </w:p>
    <w:p w14:paraId="2AE7ED1E" w14:textId="77777777" w:rsidR="002F3245" w:rsidRDefault="002F3245" w:rsidP="002F3245">
      <w:pPr>
        <w:pStyle w:val="Paragraph"/>
        <w:numPr>
          <w:ilvl w:val="0"/>
          <w:numId w:val="84"/>
        </w:numPr>
        <w:spacing w:before="0" w:after="0" w:line="240" w:lineRule="auto"/>
        <w:rPr>
          <w:ins w:id="9692" w:author="Aleksander Hansen" w:date="2013-02-17T18:10:00Z"/>
        </w:rPr>
      </w:pPr>
      <w:ins w:id="9693" w:author="Aleksander Hansen" w:date="2013-02-17T18:10:00Z">
        <w:r>
          <w:t>Both value at risk (VaR) and expected shortfall (ES) are spectral measures</w:t>
        </w:r>
      </w:ins>
    </w:p>
    <w:p w14:paraId="1E8068E6" w14:textId="77777777" w:rsidR="002F3245" w:rsidRDefault="002F3245" w:rsidP="002F3245">
      <w:pPr>
        <w:pStyle w:val="Paragraph"/>
        <w:numPr>
          <w:ilvl w:val="0"/>
          <w:numId w:val="84"/>
        </w:numPr>
        <w:spacing w:before="0" w:after="0" w:line="240" w:lineRule="auto"/>
        <w:rPr>
          <w:ins w:id="9694" w:author="Aleksander Hansen" w:date="2013-02-17T18:10:00Z"/>
        </w:rPr>
      </w:pPr>
      <w:ins w:id="9695" w:author="Aleksander Hansen" w:date="2013-02-17T18:10:00Z">
        <w:r>
          <w:t>Neither VaR nor ES are coherent</w:t>
        </w:r>
      </w:ins>
    </w:p>
    <w:p w14:paraId="3F450098" w14:textId="559512E9" w:rsidR="002F3245" w:rsidRDefault="004E6242" w:rsidP="002F3245">
      <w:pPr>
        <w:pStyle w:val="Paragraph"/>
        <w:numPr>
          <w:ilvl w:val="0"/>
          <w:numId w:val="84"/>
        </w:numPr>
        <w:spacing w:before="0" w:after="0" w:line="240" w:lineRule="auto"/>
        <w:rPr>
          <w:ins w:id="9696" w:author="Aleksander Hansen" w:date="2013-02-17T18:10:00Z"/>
        </w:rPr>
      </w:pPr>
      <w:ins w:id="9697" w:author="Aleksander Hansen" w:date="2013-02-24T15:33:00Z">
        <w:r>
          <w:t>GARPs AIM regarding spectral risk measures is incorrect</w:t>
        </w:r>
      </w:ins>
    </w:p>
    <w:p w14:paraId="5534942B" w14:textId="77777777" w:rsidR="002F3245" w:rsidRDefault="002F3245" w:rsidP="002F3245">
      <w:pPr>
        <w:pStyle w:val="Paragraph"/>
        <w:numPr>
          <w:ilvl w:val="0"/>
          <w:numId w:val="84"/>
        </w:numPr>
        <w:spacing w:before="0" w:after="0" w:line="240" w:lineRule="auto"/>
        <w:rPr>
          <w:ins w:id="9698" w:author="Aleksander Hansen" w:date="2013-02-17T18:10:00Z"/>
        </w:rPr>
      </w:pPr>
      <w:ins w:id="9699" w:author="Aleksander Hansen" w:date="2013-02-17T18:10:00Z">
        <w:r>
          <w:t>According to Dowd, the best risk measure would reflect users' risk aversion and therefore employ a weighting function that assigns higher weights to greater losses, but neither VaR nor ES reflect this risk-aversion</w:t>
        </w:r>
      </w:ins>
    </w:p>
    <w:p w14:paraId="559A530F" w14:textId="2738A5DF" w:rsidR="00CA417E" w:rsidRDefault="00CA417E" w:rsidP="00CA417E">
      <w:pPr>
        <w:rPr>
          <w:ins w:id="9700" w:author="Aleksander Hansen" w:date="2013-02-17T14:21:00Z"/>
          <w:rFonts w:ascii="Trebuchet MS" w:eastAsiaTheme="majorEastAsia" w:hAnsi="Trebuchet MS" w:cstheme="majorBidi"/>
          <w:b/>
          <w:bCs/>
          <w:color w:val="000000" w:themeColor="text1"/>
        </w:rPr>
      </w:pPr>
      <w:ins w:id="9701" w:author="Aleksander Hansen" w:date="2013-02-17T14:21:00Z">
        <w:r>
          <w:br w:type="page"/>
        </w:r>
      </w:ins>
    </w:p>
    <w:p w14:paraId="3EA022F9" w14:textId="77777777" w:rsidR="00A05922" w:rsidRDefault="00CA417E">
      <w:pPr>
        <w:pStyle w:val="Heading3SubGTNI"/>
        <w:rPr>
          <w:ins w:id="9702" w:author="Aleksander Hansen" w:date="2013-02-17T17:53:00Z"/>
        </w:rPr>
        <w:pPrChange w:id="9703" w:author="Aleksander Hansen" w:date="2013-02-17T14:21:00Z">
          <w:pPr>
            <w:pStyle w:val="Text"/>
          </w:pPr>
        </w:pPrChange>
      </w:pPr>
      <w:bookmarkStart w:id="9704" w:name="_Toc223340510"/>
      <w:ins w:id="9705" w:author="Aleksander Hansen" w:date="2013-02-17T14:21:00Z">
        <w:r>
          <w:t>Answers</w:t>
        </w:r>
        <w:bookmarkEnd w:id="9704"/>
        <w:r w:rsidRPr="00637269">
          <w:t xml:space="preserve"> </w:t>
        </w:r>
      </w:ins>
    </w:p>
    <w:p w14:paraId="2E402D5D" w14:textId="77777777" w:rsidR="00A05922" w:rsidRDefault="00A05922">
      <w:pPr>
        <w:pStyle w:val="Heading3SubGTNI"/>
        <w:rPr>
          <w:ins w:id="9706" w:author="Aleksander Hansen" w:date="2013-02-17T17:53:00Z"/>
        </w:rPr>
        <w:pPrChange w:id="9707" w:author="Aleksander Hansen" w:date="2013-02-17T14:21:00Z">
          <w:pPr>
            <w:pStyle w:val="Text"/>
          </w:pPr>
        </w:pPrChange>
      </w:pPr>
    </w:p>
    <w:p w14:paraId="77DCB276" w14:textId="4F73C425" w:rsidR="00A05922" w:rsidRPr="00A05922" w:rsidRDefault="00A05922" w:rsidP="00A05922">
      <w:pPr>
        <w:pStyle w:val="Paragraph"/>
        <w:spacing w:before="0" w:after="0" w:line="240" w:lineRule="auto"/>
        <w:rPr>
          <w:ins w:id="9708" w:author="Aleksander Hansen" w:date="2013-02-17T17:53:00Z"/>
          <w:rPrChange w:id="9709" w:author="Aleksander Hansen" w:date="2013-02-17T17:53:00Z">
            <w:rPr>
              <w:ins w:id="9710" w:author="Aleksander Hansen" w:date="2013-02-17T17:53:00Z"/>
              <w:b/>
            </w:rPr>
          </w:rPrChange>
        </w:rPr>
      </w:pPr>
      <w:ins w:id="9711" w:author="Aleksander Hansen" w:date="2013-02-17T17:53:00Z">
        <w:r>
          <w:t>24.2.1</w:t>
        </w:r>
        <w:r w:rsidRPr="00A05922">
          <w:rPr>
            <w:rPrChange w:id="9712" w:author="Aleksander Hansen" w:date="2013-02-17T17:53:00Z">
              <w:rPr>
                <w:b/>
              </w:rPr>
            </w:rPrChange>
          </w:rPr>
          <w:t xml:space="preserve"> B. False: if it is a normal distribution (</w:t>
        </w:r>
        <w:proofErr w:type="spellStart"/>
        <w:r w:rsidRPr="00A05922">
          <w:rPr>
            <w:rPrChange w:id="9713" w:author="Aleksander Hansen" w:date="2013-02-17T17:53:00Z">
              <w:rPr>
                <w:b/>
              </w:rPr>
            </w:rPrChange>
          </w:rPr>
          <w:t>i.i.f</w:t>
        </w:r>
        <w:proofErr w:type="spellEnd"/>
        <w:r w:rsidRPr="00A05922">
          <w:rPr>
            <w:rPrChange w:id="9714" w:author="Aleksander Hansen" w:date="2013-02-17T17:53:00Z">
              <w:rPr>
                <w:b/>
              </w:rPr>
            </w:rPrChange>
          </w:rPr>
          <w:t xml:space="preserve">. is has skew = 0 and kurtosis 3.0) with mean of zero and variance of 1.0, then it is a standard normal. But Dowd illustrations are meant to show that a normal distribution can have the same mean and variance as non-normal distributions (e.g., skewed Gumbel in Figure 2.4 and heavy-tailed student's t distribution </w:t>
        </w:r>
        <w:proofErr w:type="spellStart"/>
        <w:r w:rsidRPr="00A05922">
          <w:rPr>
            <w:rPrChange w:id="9715" w:author="Aleksander Hansen" w:date="2013-02-17T17:53:00Z">
              <w:rPr>
                <w:b/>
              </w:rPr>
            </w:rPrChange>
          </w:rPr>
          <w:t>i</w:t>
        </w:r>
        <w:proofErr w:type="spellEnd"/>
        <w:r w:rsidRPr="00A05922">
          <w:rPr>
            <w:rPrChange w:id="9716" w:author="Aleksander Hansen" w:date="2013-02-17T17:53:00Z">
              <w:rPr>
                <w:b/>
              </w:rPr>
            </w:rPrChange>
          </w:rPr>
          <w:t xml:space="preserve"> Figure 2.5).</w:t>
        </w:r>
      </w:ins>
    </w:p>
    <w:p w14:paraId="68B7564C" w14:textId="77777777" w:rsidR="00A05922" w:rsidRDefault="00A05922" w:rsidP="00A05922">
      <w:pPr>
        <w:pStyle w:val="Paragraph"/>
        <w:spacing w:before="0" w:after="0" w:line="240" w:lineRule="auto"/>
        <w:rPr>
          <w:ins w:id="9717" w:author="Aleksander Hansen" w:date="2013-02-17T17:53:00Z"/>
        </w:rPr>
      </w:pPr>
      <w:ins w:id="9718" w:author="Aleksander Hansen" w:date="2013-02-17T17:53:00Z">
        <w:r>
          <w:t>In regard to (A), (C) and (D), each is TRUE.</w:t>
        </w:r>
      </w:ins>
    </w:p>
    <w:p w14:paraId="5C767E25" w14:textId="77777777" w:rsidR="00A05922" w:rsidRDefault="00A05922" w:rsidP="00A05922">
      <w:pPr>
        <w:pStyle w:val="Paragraph"/>
        <w:spacing w:before="0" w:after="0" w:line="240" w:lineRule="auto"/>
        <w:rPr>
          <w:ins w:id="9719" w:author="Aleksander Hansen" w:date="2013-02-17T17:53:00Z"/>
        </w:rPr>
      </w:pPr>
      <w:ins w:id="9720" w:author="Aleksander Hansen" w:date="2013-02-17T17:53:00Z">
        <w:r>
          <w:t xml:space="preserve"> </w:t>
        </w:r>
      </w:ins>
    </w:p>
    <w:p w14:paraId="48D237CB" w14:textId="77777777" w:rsidR="00A05922" w:rsidRDefault="00A05922" w:rsidP="00A05922">
      <w:pPr>
        <w:pStyle w:val="Paragraph"/>
        <w:spacing w:before="0" w:after="0" w:line="240" w:lineRule="auto"/>
        <w:rPr>
          <w:ins w:id="9721" w:author="Aleksander Hansen" w:date="2013-02-17T17:53:00Z"/>
        </w:rPr>
      </w:pPr>
      <w:ins w:id="9722" w:author="Aleksander Hansen" w:date="2013-02-17T17:53:00Z">
        <w:r>
          <w:t>Dowd A2.8: "There are also other properties that we sometimes look for in the distributions we choose. One of these is the property of stability: a pdf is stable if the sum of two or more random variables drawn from that distribution is distributed according to the same distribution. It is clearly helpful in practice to have stability so we can avoid situations where adding random variables leads to a sum with a different distribution. However, the only distributions that are stable are Levy ones, for which reason the Levy distributions are sometimes also known as stable Levy distributions. Thus, the normal is stable because it is a Levy with a = 2, and a Cauchy (or Lorentzian) distribution is stable because it is a Levy with a = 1, but a distribution such as the 't' is not stable except in the special case where it has 1 degree of freedom and is then equivalent to a Cauchy."</w:t>
        </w:r>
      </w:ins>
    </w:p>
    <w:p w14:paraId="1F4CE6FE" w14:textId="77777777" w:rsidR="00A05922" w:rsidRDefault="00A05922">
      <w:pPr>
        <w:pStyle w:val="Heading3SubGTNI"/>
        <w:rPr>
          <w:ins w:id="9723" w:author="Aleksander Hansen" w:date="2013-02-17T17:56:00Z"/>
        </w:rPr>
        <w:pPrChange w:id="9724" w:author="Aleksander Hansen" w:date="2013-02-17T14:21:00Z">
          <w:pPr>
            <w:pStyle w:val="Text"/>
          </w:pPr>
        </w:pPrChange>
      </w:pPr>
    </w:p>
    <w:p w14:paraId="64466F6B" w14:textId="4E914953" w:rsidR="00A05922" w:rsidRPr="00A05922" w:rsidRDefault="00A05922" w:rsidP="00A05922">
      <w:pPr>
        <w:pStyle w:val="Paragraph"/>
        <w:spacing w:before="0" w:after="0" w:line="240" w:lineRule="auto"/>
        <w:rPr>
          <w:ins w:id="9725" w:author="Aleksander Hansen" w:date="2013-02-17T17:56:00Z"/>
          <w:rPrChange w:id="9726" w:author="Aleksander Hansen" w:date="2013-02-17T17:56:00Z">
            <w:rPr>
              <w:ins w:id="9727" w:author="Aleksander Hansen" w:date="2013-02-17T17:56:00Z"/>
              <w:b/>
            </w:rPr>
          </w:rPrChange>
        </w:rPr>
      </w:pPr>
      <w:ins w:id="9728" w:author="Aleksander Hansen" w:date="2013-02-17T17:56:00Z">
        <w:r>
          <w:t xml:space="preserve">24.2.2 </w:t>
        </w:r>
        <w:r w:rsidRPr="00A05922">
          <w:rPr>
            <w:rPrChange w:id="9729" w:author="Aleksander Hansen" w:date="2013-02-17T17:56:00Z">
              <w:rPr>
                <w:b/>
              </w:rPr>
            </w:rPrChange>
          </w:rPr>
          <w:t>C. The distributional assumption is not indicated. It may be empirical or parametric non-normal and therefore may characterize heavy-tails.</w:t>
        </w:r>
      </w:ins>
    </w:p>
    <w:p w14:paraId="7D2D5135" w14:textId="77777777" w:rsidR="00A05922" w:rsidRDefault="00A05922" w:rsidP="00A05922">
      <w:pPr>
        <w:pStyle w:val="Paragraph"/>
        <w:spacing w:before="0" w:after="0" w:line="240" w:lineRule="auto"/>
        <w:rPr>
          <w:ins w:id="9730" w:author="Aleksander Hansen" w:date="2013-02-17T17:56:00Z"/>
        </w:rPr>
      </w:pPr>
      <w:ins w:id="9731" w:author="Aleksander Hansen" w:date="2013-02-17T17:56:00Z">
        <w:r>
          <w:t>In regard to (A), (B) and (D), each is TRUE.</w:t>
        </w:r>
      </w:ins>
    </w:p>
    <w:p w14:paraId="6A7FE3D0" w14:textId="77777777" w:rsidR="00B62171" w:rsidRDefault="00B62171">
      <w:pPr>
        <w:pStyle w:val="Heading3SubGTNI"/>
        <w:rPr>
          <w:ins w:id="9732" w:author="Aleksander Hansen" w:date="2013-02-17T18:00:00Z"/>
        </w:rPr>
        <w:pPrChange w:id="9733" w:author="Aleksander Hansen" w:date="2013-02-17T14:21:00Z">
          <w:pPr>
            <w:pStyle w:val="Text"/>
          </w:pPr>
        </w:pPrChange>
      </w:pPr>
    </w:p>
    <w:p w14:paraId="1CE11427" w14:textId="6A25B227" w:rsidR="00B62171" w:rsidRPr="00B62171" w:rsidRDefault="00B62171" w:rsidP="00B62171">
      <w:pPr>
        <w:pStyle w:val="Paragraph"/>
        <w:spacing w:before="0" w:after="0" w:line="240" w:lineRule="auto"/>
        <w:rPr>
          <w:ins w:id="9734" w:author="Aleksander Hansen" w:date="2013-02-17T18:01:00Z"/>
          <w:rPrChange w:id="9735" w:author="Aleksander Hansen" w:date="2013-02-17T18:01:00Z">
            <w:rPr>
              <w:ins w:id="9736" w:author="Aleksander Hansen" w:date="2013-02-17T18:01:00Z"/>
              <w:b/>
            </w:rPr>
          </w:rPrChange>
        </w:rPr>
      </w:pPr>
      <w:ins w:id="9737" w:author="Aleksander Hansen" w:date="2013-02-17T18:01:00Z">
        <w:r>
          <w:t>24.2.3</w:t>
        </w:r>
        <w:r w:rsidRPr="00B62171">
          <w:rPr>
            <w:rPrChange w:id="9738" w:author="Aleksander Hansen" w:date="2013-02-17T18:01:00Z">
              <w:rPr>
                <w:b/>
              </w:rPr>
            </w:rPrChange>
          </w:rPr>
          <w:t xml:space="preserve"> B. $6.5 million</w:t>
        </w:r>
      </w:ins>
    </w:p>
    <w:p w14:paraId="01CED318" w14:textId="77777777" w:rsidR="00B62171" w:rsidRDefault="00B62171" w:rsidP="00B62171">
      <w:pPr>
        <w:pStyle w:val="Paragraph"/>
        <w:spacing w:before="0" w:after="0" w:line="240" w:lineRule="auto"/>
        <w:rPr>
          <w:ins w:id="9739" w:author="Aleksander Hansen" w:date="2013-02-17T18:01:00Z"/>
        </w:rPr>
      </w:pPr>
      <w:ins w:id="9740" w:author="Aleksander Hansen" w:date="2013-02-17T18:01:00Z">
        <w:r>
          <w:t>As expected shortfall (ES) is the expected loss conditional on exceeding the VaR, and the VaR significance coincides with the PD, the ES is the expected (average) loss conditional on default, which is 1-recovery rate = 65% * $10 million = $6.5 million.</w:t>
        </w:r>
      </w:ins>
    </w:p>
    <w:p w14:paraId="5A1F3604" w14:textId="77777777" w:rsidR="002F3245" w:rsidRDefault="002F3245">
      <w:pPr>
        <w:pStyle w:val="Heading3SubGTNI"/>
        <w:rPr>
          <w:ins w:id="9741" w:author="Aleksander Hansen" w:date="2013-02-17T18:10:00Z"/>
        </w:rPr>
        <w:pPrChange w:id="9742" w:author="Aleksander Hansen" w:date="2013-02-17T14:21:00Z">
          <w:pPr>
            <w:pStyle w:val="Text"/>
          </w:pPr>
        </w:pPrChange>
      </w:pPr>
    </w:p>
    <w:p w14:paraId="2FACD84C" w14:textId="0FA2DD1B" w:rsidR="002F3245" w:rsidRPr="002F3245" w:rsidRDefault="002F3245" w:rsidP="002F3245">
      <w:pPr>
        <w:pStyle w:val="Paragraph"/>
        <w:spacing w:before="0" w:after="0" w:line="240" w:lineRule="auto"/>
        <w:rPr>
          <w:ins w:id="9743" w:author="Aleksander Hansen" w:date="2013-02-17T18:11:00Z"/>
          <w:rPrChange w:id="9744" w:author="Aleksander Hansen" w:date="2013-02-17T18:11:00Z">
            <w:rPr>
              <w:ins w:id="9745" w:author="Aleksander Hansen" w:date="2013-02-17T18:11:00Z"/>
              <w:b/>
            </w:rPr>
          </w:rPrChange>
        </w:rPr>
      </w:pPr>
      <w:ins w:id="9746" w:author="Aleksander Hansen" w:date="2013-02-17T18:11:00Z">
        <w:r>
          <w:t>24.2.4</w:t>
        </w:r>
        <w:r w:rsidRPr="002F3245">
          <w:rPr>
            <w:rPrChange w:id="9747" w:author="Aleksander Hansen" w:date="2013-02-17T18:11:00Z">
              <w:rPr>
                <w:b/>
              </w:rPr>
            </w:rPrChange>
          </w:rPr>
          <w:t xml:space="preserve"> </w:t>
        </w:r>
      </w:ins>
      <w:ins w:id="9748" w:author="Aleksander Hansen" w:date="2013-02-24T15:31:00Z">
        <w:r w:rsidR="004E6242">
          <w:t xml:space="preserve">A. VaR is not a spectral risk measure. </w:t>
        </w:r>
      </w:ins>
      <w:ins w:id="9749" w:author="Aleksander Hansen" w:date="2013-02-17T18:11:00Z">
        <w:r w:rsidRPr="002F3245">
          <w:rPr>
            <w:rPrChange w:id="9750" w:author="Aleksander Hansen" w:date="2013-02-17T18:11:00Z">
              <w:rPr>
                <w:b/>
              </w:rPr>
            </w:rPrChange>
          </w:rPr>
          <w:t>B. Expected shortfall (ES) is coherent</w:t>
        </w:r>
      </w:ins>
    </w:p>
    <w:p w14:paraId="14F2959B" w14:textId="7F8E7E5D" w:rsidR="002F3245" w:rsidRDefault="002F3245" w:rsidP="002F3245">
      <w:pPr>
        <w:pStyle w:val="Paragraph"/>
        <w:spacing w:before="0" w:after="0" w:line="240" w:lineRule="auto"/>
        <w:rPr>
          <w:ins w:id="9751" w:author="Aleksander Hansen" w:date="2013-02-17T18:11:00Z"/>
        </w:rPr>
      </w:pPr>
      <w:ins w:id="9752" w:author="Aleksander Hansen" w:date="2013-02-17T18:11:00Z">
        <w:r>
          <w:t>I</w:t>
        </w:r>
        <w:r w:rsidR="004E6242">
          <w:t>n regard to (C) and (D), both are</w:t>
        </w:r>
        <w:r>
          <w:t xml:space="preserve"> true.</w:t>
        </w:r>
      </w:ins>
    </w:p>
    <w:p w14:paraId="25F84EE6" w14:textId="206A6F65" w:rsidR="00994066" w:rsidRPr="00637269" w:rsidRDefault="00994066">
      <w:pPr>
        <w:pStyle w:val="Heading3SubGTNI"/>
        <w:pPrChange w:id="9753" w:author="Aleksander Hansen" w:date="2013-02-17T14:21:00Z">
          <w:pPr>
            <w:pStyle w:val="Text"/>
          </w:pPr>
        </w:pPrChange>
      </w:pPr>
      <w:r w:rsidRPr="00637269">
        <w:br w:type="page"/>
      </w:r>
    </w:p>
    <w:p w14:paraId="41F788AC" w14:textId="77777777" w:rsidR="00994066" w:rsidRDefault="00994066" w:rsidP="00AB3625">
      <w:pPr>
        <w:pStyle w:val="Heading1"/>
      </w:pPr>
      <w:bookmarkStart w:id="9754" w:name="_Toc255472381"/>
      <w:bookmarkStart w:id="9755" w:name="_Toc318025277"/>
      <w:bookmarkStart w:id="9756" w:name="_Toc223340511"/>
      <w:r w:rsidRPr="00637269">
        <w:t>Hull, Chapter 18: Operational Risk</w:t>
      </w:r>
      <w:bookmarkEnd w:id="9754"/>
      <w:bookmarkEnd w:id="9755"/>
      <w:bookmarkEnd w:id="9756"/>
    </w:p>
    <w:p w14:paraId="4C375146" w14:textId="77777777" w:rsidR="00AB3625" w:rsidRDefault="00AB3625" w:rsidP="00DB35B4">
      <w:pPr>
        <w:pStyle w:val="Text"/>
      </w:pPr>
    </w:p>
    <w:p w14:paraId="0135C64C" w14:textId="735BCBB4" w:rsidR="00AB3625" w:rsidRPr="00637269" w:rsidRDefault="00AB3625" w:rsidP="00DB35B4">
      <w:pPr>
        <w:pStyle w:val="Text"/>
      </w:pPr>
      <w:r w:rsidRPr="008568A7">
        <w:rPr>
          <w:noProof/>
          <w:lang w:bidi="ar-SA"/>
        </w:rPr>
        <mc:AlternateContent>
          <mc:Choice Requires="wps">
            <w:drawing>
              <wp:inline distT="0" distB="0" distL="0" distR="0" wp14:anchorId="23A2B599" wp14:editId="20A3266B">
                <wp:extent cx="5772150" cy="4911437"/>
                <wp:effectExtent l="0" t="0" r="0" b="3810"/>
                <wp:docPr id="53" name="Text Box 53"/>
                <wp:cNvGraphicFramePr/>
                <a:graphic xmlns:a="http://schemas.openxmlformats.org/drawingml/2006/main">
                  <a:graphicData uri="http://schemas.microsoft.com/office/word/2010/wordprocessingShape">
                    <wps:wsp>
                      <wps:cNvSpPr txBox="1"/>
                      <wps:spPr>
                        <a:xfrm>
                          <a:off x="0" y="0"/>
                          <a:ext cx="5772150" cy="4911437"/>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04F940" w14:textId="77777777" w:rsidR="00BD0D89" w:rsidRPr="00AB3625" w:rsidRDefault="00BD0D89" w:rsidP="00AB3625">
                            <w:pPr>
                              <w:pStyle w:val="Text"/>
                              <w:rPr>
                                <w:b/>
                              </w:rPr>
                            </w:pPr>
                            <w:r w:rsidRPr="00AB3625">
                              <w:rPr>
                                <w:b/>
                              </w:rPr>
                              <w:t>Learning Outcomes:</w:t>
                            </w:r>
                          </w:p>
                          <w:p w14:paraId="64DAC319" w14:textId="77777777" w:rsidR="00BD0D89" w:rsidRPr="00974E1C" w:rsidRDefault="00BD0D89" w:rsidP="00AB3625">
                            <w:pPr>
                              <w:pStyle w:val="Text"/>
                            </w:pPr>
                          </w:p>
                          <w:p w14:paraId="627C56B6" w14:textId="77777777" w:rsidR="00BD0D89" w:rsidRPr="00637269" w:rsidRDefault="00BD0D89" w:rsidP="00AB3625">
                            <w:pPr>
                              <w:pStyle w:val="Text"/>
                            </w:pPr>
                            <w:r w:rsidRPr="00AB3625">
                              <w:rPr>
                                <w:b/>
                              </w:rPr>
                              <w:t>Calculate</w:t>
                            </w:r>
                            <w:r w:rsidRPr="00637269">
                              <w:t xml:space="preserve"> the regulatory capital using the basic indicator approach and the standardized approach.</w:t>
                            </w:r>
                          </w:p>
                          <w:p w14:paraId="03960738" w14:textId="77777777" w:rsidR="00BD0D89" w:rsidRDefault="00BD0D89" w:rsidP="00AB3625">
                            <w:pPr>
                              <w:pStyle w:val="Text"/>
                            </w:pPr>
                          </w:p>
                          <w:p w14:paraId="571775C8" w14:textId="77777777" w:rsidR="00BD0D89" w:rsidRPr="00637269" w:rsidRDefault="00BD0D89" w:rsidP="00AB3625">
                            <w:pPr>
                              <w:pStyle w:val="Text"/>
                            </w:pPr>
                            <w:r w:rsidRPr="00AB3625">
                              <w:rPr>
                                <w:b/>
                              </w:rPr>
                              <w:t>Explain</w:t>
                            </w:r>
                            <w:r w:rsidRPr="00637269">
                              <w:t xml:space="preserve"> the Basel Committee's requirements for the advanced measurement approach (AMA) and their seven categories of operational risk. </w:t>
                            </w:r>
                          </w:p>
                          <w:p w14:paraId="2D9FAC7D" w14:textId="77777777" w:rsidR="00BD0D89" w:rsidRDefault="00BD0D89" w:rsidP="00AB3625">
                            <w:pPr>
                              <w:pStyle w:val="Text"/>
                            </w:pPr>
                          </w:p>
                          <w:p w14:paraId="3A0E688D" w14:textId="77777777" w:rsidR="00BD0D89" w:rsidRPr="00637269" w:rsidRDefault="00BD0D89" w:rsidP="00AB3625">
                            <w:pPr>
                              <w:pStyle w:val="Text"/>
                            </w:pPr>
                            <w:r w:rsidRPr="00AB3625">
                              <w:rPr>
                                <w:b/>
                              </w:rPr>
                              <w:t>Explain</w:t>
                            </w:r>
                            <w:r w:rsidRPr="00637269">
                              <w:t xml:space="preserve"> how to get a loss distribution from the loss frequency distribution and the loss severity distribution using Monte Carlo simulations. </w:t>
                            </w:r>
                          </w:p>
                          <w:p w14:paraId="61A8F347" w14:textId="77777777" w:rsidR="00BD0D89" w:rsidRDefault="00BD0D89" w:rsidP="00AB3625">
                            <w:pPr>
                              <w:pStyle w:val="Text"/>
                            </w:pPr>
                          </w:p>
                          <w:p w14:paraId="55CDBC78" w14:textId="77777777" w:rsidR="00BD0D89" w:rsidRPr="00637269" w:rsidRDefault="00BD0D89" w:rsidP="00AB3625">
                            <w:pPr>
                              <w:pStyle w:val="Text"/>
                            </w:pPr>
                            <w:r w:rsidRPr="00AB3625">
                              <w:rPr>
                                <w:b/>
                              </w:rPr>
                              <w:t>Describe</w:t>
                            </w:r>
                            <w:r w:rsidRPr="00637269">
                              <w:t xml:space="preserve"> the common data issues that can introduce inaccuracies and biases in the estimation of loss frequency and severity distributions. </w:t>
                            </w:r>
                          </w:p>
                          <w:p w14:paraId="2989C9A7" w14:textId="77777777" w:rsidR="00BD0D89" w:rsidRDefault="00BD0D89" w:rsidP="00AB3625">
                            <w:pPr>
                              <w:pStyle w:val="Text"/>
                            </w:pPr>
                          </w:p>
                          <w:p w14:paraId="50C419DD" w14:textId="77777777" w:rsidR="00BD0D89" w:rsidRPr="00637269" w:rsidRDefault="00BD0D89" w:rsidP="00AB3625">
                            <w:pPr>
                              <w:pStyle w:val="Text"/>
                            </w:pPr>
                            <w:r w:rsidRPr="00AB3625">
                              <w:rPr>
                                <w:b/>
                              </w:rPr>
                              <w:t>Describe</w:t>
                            </w:r>
                            <w:r w:rsidRPr="00637269">
                              <w:t xml:space="preserve"> how to use scenario analysis in instances when there is scarce data. </w:t>
                            </w:r>
                          </w:p>
                          <w:p w14:paraId="2609E3DC" w14:textId="77777777" w:rsidR="00BD0D89" w:rsidRDefault="00BD0D89" w:rsidP="00AB3625">
                            <w:pPr>
                              <w:pStyle w:val="Text"/>
                            </w:pPr>
                          </w:p>
                          <w:p w14:paraId="0E211E10" w14:textId="77777777" w:rsidR="00BD0D89" w:rsidRPr="00637269" w:rsidRDefault="00BD0D89" w:rsidP="00AB3625">
                            <w:pPr>
                              <w:pStyle w:val="Text"/>
                            </w:pPr>
                            <w:r w:rsidRPr="00AB3625">
                              <w:rPr>
                                <w:b/>
                              </w:rPr>
                              <w:t>Describe</w:t>
                            </w:r>
                            <w:r w:rsidRPr="00637269">
                              <w:t xml:space="preserve"> how to identify causal relationships and how to use risk and control self assessment (RCSA) and key risk indicators (KRIs) to measure and manage operational risks. </w:t>
                            </w:r>
                          </w:p>
                          <w:p w14:paraId="647740BE" w14:textId="77777777" w:rsidR="00BD0D89" w:rsidRDefault="00BD0D89" w:rsidP="00AB3625">
                            <w:pPr>
                              <w:pStyle w:val="Text"/>
                            </w:pPr>
                          </w:p>
                          <w:p w14:paraId="278AF912" w14:textId="141FE223" w:rsidR="00BD0D89" w:rsidRPr="00637269" w:rsidRDefault="00BD0D89" w:rsidP="00AB3625">
                            <w:pPr>
                              <w:pStyle w:val="Text"/>
                            </w:pPr>
                            <w:r w:rsidRPr="00AB3625">
                              <w:rPr>
                                <w:b/>
                              </w:rPr>
                              <w:t>Describe</w:t>
                            </w:r>
                            <w:r w:rsidRPr="00637269">
                              <w:t xml:space="preserve"> the allocation of operational risk capital and the use of scorecards. </w:t>
                            </w:r>
                          </w:p>
                          <w:p w14:paraId="4DFBA059" w14:textId="77777777" w:rsidR="00BD0D89" w:rsidRDefault="00BD0D89" w:rsidP="00AB3625">
                            <w:pPr>
                              <w:pStyle w:val="Text"/>
                            </w:pPr>
                          </w:p>
                          <w:p w14:paraId="1981F64B" w14:textId="77777777" w:rsidR="00BD0D89" w:rsidRPr="00637269" w:rsidRDefault="00BD0D89" w:rsidP="00AB3625">
                            <w:pPr>
                              <w:pStyle w:val="Text"/>
                            </w:pPr>
                            <w:r w:rsidRPr="00AB3625">
                              <w:rPr>
                                <w:b/>
                              </w:rPr>
                              <w:t>Explain</w:t>
                            </w:r>
                            <w:r w:rsidRPr="00637269">
                              <w:t xml:space="preserve"> how to use the power law to measure operational risk. </w:t>
                            </w:r>
                          </w:p>
                          <w:p w14:paraId="2E058E8B" w14:textId="77777777" w:rsidR="00BD0D89" w:rsidRDefault="00BD0D89" w:rsidP="00AB3625">
                            <w:pPr>
                              <w:pStyle w:val="Text"/>
                            </w:pPr>
                          </w:p>
                          <w:p w14:paraId="29D24B0D" w14:textId="77777777" w:rsidR="00BD0D89" w:rsidRPr="00637269" w:rsidRDefault="00BD0D89" w:rsidP="00AB3625">
                            <w:pPr>
                              <w:pStyle w:val="Text"/>
                            </w:pPr>
                            <w:r w:rsidRPr="00AB3625">
                              <w:rPr>
                                <w:b/>
                              </w:rPr>
                              <w:t>Explain</w:t>
                            </w:r>
                            <w:r w:rsidRPr="00637269">
                              <w:t xml:space="preserve"> the risks of moral hazard and adverse selection when using insurance to mitigate operational risks. </w:t>
                            </w:r>
                          </w:p>
                          <w:p w14:paraId="0C339ACB" w14:textId="77777777" w:rsidR="00BD0D89" w:rsidRPr="00974E1C" w:rsidRDefault="00BD0D89" w:rsidP="00AB3625">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3" o:spid="_x0000_s1082" type="#_x0000_t202" style="width:454.5pt;height:386.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" fillcolor="#b1c2a3" stroked="f">
                <v:textbox>
                  <w:txbxContent>
                    <w:p w14:paraId="0704F940" w14:textId="77777777" w:rsidR="00BD0D89" w:rsidRPr="00AB3625" w:rsidRDefault="00BD0D89" w:rsidP="00AB3625">
                      <w:pPr>
                        <w:pStyle w:val="Text"/>
                        <w:rPr>
                          <w:b/>
                        </w:rPr>
                      </w:pPr>
                      <w:r w:rsidRPr="00AB3625">
                        <w:rPr>
                          <w:b/>
                        </w:rPr>
                        <w:t>Learning Outcomes:</w:t>
                      </w:r>
                    </w:p>
                    <w:p w14:paraId="64DAC319" w14:textId="77777777" w:rsidR="00BD0D89" w:rsidRPr="00974E1C" w:rsidRDefault="00BD0D89" w:rsidP="00AB3625">
                      <w:pPr>
                        <w:pStyle w:val="Text"/>
                      </w:pPr>
                    </w:p>
                    <w:p w14:paraId="627C56B6" w14:textId="77777777" w:rsidR="00BD0D89" w:rsidRPr="00637269" w:rsidRDefault="00BD0D89" w:rsidP="00AB3625">
                      <w:pPr>
                        <w:pStyle w:val="Text"/>
                      </w:pPr>
                      <w:r w:rsidRPr="00AB3625">
                        <w:rPr>
                          <w:b/>
                        </w:rPr>
                        <w:t>Calculate</w:t>
                      </w:r>
                      <w:r w:rsidRPr="00637269">
                        <w:t xml:space="preserve"> the regulatory capital using the basic indicator approach and the standardized approach.</w:t>
                      </w:r>
                    </w:p>
                    <w:p w14:paraId="03960738" w14:textId="77777777" w:rsidR="00BD0D89" w:rsidRDefault="00BD0D89" w:rsidP="00AB3625">
                      <w:pPr>
                        <w:pStyle w:val="Text"/>
                      </w:pPr>
                    </w:p>
                    <w:p w14:paraId="571775C8" w14:textId="77777777" w:rsidR="00BD0D89" w:rsidRPr="00637269" w:rsidRDefault="00BD0D89" w:rsidP="00AB3625">
                      <w:pPr>
                        <w:pStyle w:val="Text"/>
                      </w:pPr>
                      <w:r w:rsidRPr="00AB3625">
                        <w:rPr>
                          <w:b/>
                        </w:rPr>
                        <w:t>Explain</w:t>
                      </w:r>
                      <w:r w:rsidRPr="00637269">
                        <w:t xml:space="preserve"> the Basel Committee's requirements for the advanced measurement approach (AMA) and their seven categories of operational risk. </w:t>
                      </w:r>
                    </w:p>
                    <w:p w14:paraId="2D9FAC7D" w14:textId="77777777" w:rsidR="00BD0D89" w:rsidRDefault="00BD0D89" w:rsidP="00AB3625">
                      <w:pPr>
                        <w:pStyle w:val="Text"/>
                      </w:pPr>
                    </w:p>
                    <w:p w14:paraId="3A0E688D" w14:textId="77777777" w:rsidR="00BD0D89" w:rsidRPr="00637269" w:rsidRDefault="00BD0D89" w:rsidP="00AB3625">
                      <w:pPr>
                        <w:pStyle w:val="Text"/>
                      </w:pPr>
                      <w:r w:rsidRPr="00AB3625">
                        <w:rPr>
                          <w:b/>
                        </w:rPr>
                        <w:t>Explain</w:t>
                      </w:r>
                      <w:r w:rsidRPr="00637269">
                        <w:t xml:space="preserve"> how to get a loss distribution from the loss frequency distribution and the loss severity distribution using Monte Carlo simulations. </w:t>
                      </w:r>
                    </w:p>
                    <w:p w14:paraId="61A8F347" w14:textId="77777777" w:rsidR="00BD0D89" w:rsidRDefault="00BD0D89" w:rsidP="00AB3625">
                      <w:pPr>
                        <w:pStyle w:val="Text"/>
                      </w:pPr>
                    </w:p>
                    <w:p w14:paraId="55CDBC78" w14:textId="77777777" w:rsidR="00BD0D89" w:rsidRPr="00637269" w:rsidRDefault="00BD0D89" w:rsidP="00AB3625">
                      <w:pPr>
                        <w:pStyle w:val="Text"/>
                      </w:pPr>
                      <w:r w:rsidRPr="00AB3625">
                        <w:rPr>
                          <w:b/>
                        </w:rPr>
                        <w:t>Describe</w:t>
                      </w:r>
                      <w:r w:rsidRPr="00637269">
                        <w:t xml:space="preserve"> the common data issues that can introduce inaccuracies and biases in the estimation of loss frequency and severity distributions. </w:t>
                      </w:r>
                    </w:p>
                    <w:p w14:paraId="2989C9A7" w14:textId="77777777" w:rsidR="00BD0D89" w:rsidRDefault="00BD0D89" w:rsidP="00AB3625">
                      <w:pPr>
                        <w:pStyle w:val="Text"/>
                      </w:pPr>
                    </w:p>
                    <w:p w14:paraId="50C419DD" w14:textId="77777777" w:rsidR="00BD0D89" w:rsidRPr="00637269" w:rsidRDefault="00BD0D89" w:rsidP="00AB3625">
                      <w:pPr>
                        <w:pStyle w:val="Text"/>
                      </w:pPr>
                      <w:r w:rsidRPr="00AB3625">
                        <w:rPr>
                          <w:b/>
                        </w:rPr>
                        <w:t>Describe</w:t>
                      </w:r>
                      <w:r w:rsidRPr="00637269">
                        <w:t xml:space="preserve"> how to use scenario analysis in instances when there is scarce data. </w:t>
                      </w:r>
                    </w:p>
                    <w:p w14:paraId="2609E3DC" w14:textId="77777777" w:rsidR="00BD0D89" w:rsidRDefault="00BD0D89" w:rsidP="00AB3625">
                      <w:pPr>
                        <w:pStyle w:val="Text"/>
                      </w:pPr>
                    </w:p>
                    <w:p w14:paraId="0E211E10" w14:textId="77777777" w:rsidR="00BD0D89" w:rsidRPr="00637269" w:rsidRDefault="00BD0D89" w:rsidP="00AB3625">
                      <w:pPr>
                        <w:pStyle w:val="Text"/>
                      </w:pPr>
                      <w:r w:rsidRPr="00AB3625">
                        <w:rPr>
                          <w:b/>
                        </w:rPr>
                        <w:t>Describe</w:t>
                      </w:r>
                      <w:r w:rsidRPr="00637269">
                        <w:t xml:space="preserve"> how to identify causal relationships and how to use risk and control self assessment (RCSA) and key risk indicators (KRIs) to measure and manage operational risks. </w:t>
                      </w:r>
                    </w:p>
                    <w:p w14:paraId="647740BE" w14:textId="77777777" w:rsidR="00BD0D89" w:rsidRDefault="00BD0D89" w:rsidP="00AB3625">
                      <w:pPr>
                        <w:pStyle w:val="Text"/>
                      </w:pPr>
                    </w:p>
                    <w:p w14:paraId="278AF912" w14:textId="141FE223" w:rsidR="00BD0D89" w:rsidRPr="00637269" w:rsidRDefault="00BD0D89" w:rsidP="00AB3625">
                      <w:pPr>
                        <w:pStyle w:val="Text"/>
                      </w:pPr>
                      <w:r w:rsidRPr="00AB3625">
                        <w:rPr>
                          <w:b/>
                        </w:rPr>
                        <w:t>Describe</w:t>
                      </w:r>
                      <w:r w:rsidRPr="00637269">
                        <w:t xml:space="preserve"> the allocation of operational risk capital and the use of scorecards. </w:t>
                      </w:r>
                    </w:p>
                    <w:p w14:paraId="4DFBA059" w14:textId="77777777" w:rsidR="00BD0D89" w:rsidRDefault="00BD0D89" w:rsidP="00AB3625">
                      <w:pPr>
                        <w:pStyle w:val="Text"/>
                      </w:pPr>
                    </w:p>
                    <w:p w14:paraId="1981F64B" w14:textId="77777777" w:rsidR="00BD0D89" w:rsidRPr="00637269" w:rsidRDefault="00BD0D89" w:rsidP="00AB3625">
                      <w:pPr>
                        <w:pStyle w:val="Text"/>
                      </w:pPr>
                      <w:r w:rsidRPr="00AB3625">
                        <w:rPr>
                          <w:b/>
                        </w:rPr>
                        <w:t>Explain</w:t>
                      </w:r>
                      <w:r w:rsidRPr="00637269">
                        <w:t xml:space="preserve"> how to use the power law to measure operational risk. </w:t>
                      </w:r>
                    </w:p>
                    <w:p w14:paraId="2E058E8B" w14:textId="77777777" w:rsidR="00BD0D89" w:rsidRDefault="00BD0D89" w:rsidP="00AB3625">
                      <w:pPr>
                        <w:pStyle w:val="Text"/>
                      </w:pPr>
                    </w:p>
                    <w:p w14:paraId="29D24B0D" w14:textId="77777777" w:rsidR="00BD0D89" w:rsidRPr="00637269" w:rsidRDefault="00BD0D89" w:rsidP="00AB3625">
                      <w:pPr>
                        <w:pStyle w:val="Text"/>
                      </w:pPr>
                      <w:r w:rsidRPr="00AB3625">
                        <w:rPr>
                          <w:b/>
                        </w:rPr>
                        <w:t>Explain</w:t>
                      </w:r>
                      <w:r w:rsidRPr="00637269">
                        <w:t xml:space="preserve"> the risks of moral hazard and adverse selection when using insurance to mitigate operational risks. </w:t>
                      </w:r>
                    </w:p>
                    <w:p w14:paraId="0C339ACB" w14:textId="77777777" w:rsidR="00BD0D89" w:rsidRPr="00974E1C" w:rsidRDefault="00BD0D89" w:rsidP="00AB3625">
                      <w:pPr>
                        <w:pStyle w:val="Text"/>
                      </w:pPr>
                    </w:p>
                  </w:txbxContent>
                </v:textbox>
                <w10:anchorlock/>
              </v:shape>
            </w:pict>
          </mc:Fallback>
        </mc:AlternateContent>
      </w:r>
    </w:p>
    <w:p w14:paraId="569B77DE" w14:textId="77777777" w:rsidR="00994066" w:rsidRPr="00637269" w:rsidRDefault="00994066" w:rsidP="00AB3625">
      <w:pPr>
        <w:pStyle w:val="Heading2"/>
      </w:pPr>
      <w:bookmarkStart w:id="9757" w:name="_Toc223340512"/>
      <w:r w:rsidRPr="00637269">
        <w:t>Calculate the regulatory capital using the basic indicator approach and the standardized approach.</w:t>
      </w:r>
      <w:bookmarkEnd w:id="9757"/>
      <w:r w:rsidRPr="00637269">
        <w:t xml:space="preserve"> </w:t>
      </w:r>
    </w:p>
    <w:p w14:paraId="2552646E" w14:textId="77777777" w:rsidR="00994066" w:rsidRPr="00637269" w:rsidRDefault="00994066" w:rsidP="00DB35B4">
      <w:pPr>
        <w:pStyle w:val="Text"/>
      </w:pPr>
      <w:r w:rsidRPr="00637269">
        <w:t>In the Basic Indicator Approach (BIA), banks must hold capital for operational risk equal to a fixed percentage (currently 15%) of positive annual gross income (GI; GI = net interest income plus noninterest income) over the previous three years:</w:t>
      </w:r>
    </w:p>
    <w:p w14:paraId="79EAECEF" w14:textId="77777777" w:rsidR="00AB3625" w:rsidRDefault="00AB3625" w:rsidP="00DB35B4">
      <w:pPr>
        <w:pStyle w:val="Text"/>
      </w:pPr>
    </w:p>
    <w:p w14:paraId="64E38F33" w14:textId="77777777" w:rsidR="00994066" w:rsidRPr="00637269" w:rsidRDefault="0051240F">
      <w:pPr>
        <w:pStyle w:val="Text"/>
        <w:jc w:val="center"/>
        <w:pPrChange w:id="9758" w:author="Aleksander Hansen" w:date="2013-02-16T23:59:00Z">
          <w:pPr>
            <w:pStyle w:val="Text"/>
          </w:pPr>
        </w:pPrChange>
      </w:pPr>
      <w:r>
        <w:pict w14:anchorId="37EDFBA7">
          <v:shape id="_x0000_i1155" type="#_x0000_t75" style="width:249.15pt;height:59.05pt">
            <v:imagedata r:id="rId261" o:title=""/>
          </v:shape>
        </w:pict>
      </w:r>
    </w:p>
    <w:p w14:paraId="4490980B" w14:textId="77777777" w:rsidR="00AB3625" w:rsidRDefault="00AB3625" w:rsidP="00DB35B4">
      <w:pPr>
        <w:pStyle w:val="Text"/>
      </w:pPr>
    </w:p>
    <w:p w14:paraId="08F97D0F" w14:textId="77777777" w:rsidR="00994066" w:rsidRDefault="00994066" w:rsidP="00DB35B4">
      <w:pPr>
        <w:pStyle w:val="Text"/>
      </w:pPr>
      <w:r w:rsidRPr="00637269">
        <w:t xml:space="preserve">In the standardized approach (SA), activities divided into eight business lines: </w:t>
      </w:r>
    </w:p>
    <w:p w14:paraId="7A25A433" w14:textId="77777777" w:rsidR="00AB3625" w:rsidRPr="00637269" w:rsidRDefault="00AB3625" w:rsidP="00DB35B4">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8"/>
        <w:gridCol w:w="4668"/>
      </w:tblGrid>
      <w:tr w:rsidR="00994066" w:rsidRPr="00AB3625" w14:paraId="36A9415A" w14:textId="77777777" w:rsidTr="006B12F7">
        <w:tc>
          <w:tcPr>
            <w:tcW w:w="5341" w:type="dxa"/>
          </w:tcPr>
          <w:p w14:paraId="663F60A5" w14:textId="77777777" w:rsidR="00994066" w:rsidRPr="00AB3625" w:rsidRDefault="00994066" w:rsidP="00AB3625">
            <w:pPr>
              <w:pStyle w:val="Text"/>
            </w:pPr>
            <w:r w:rsidRPr="00AB3625">
              <w:t>Corporate finance,</w:t>
            </w:r>
          </w:p>
          <w:p w14:paraId="286B7CA0" w14:textId="77777777" w:rsidR="00994066" w:rsidRPr="00AB3625" w:rsidRDefault="00994066" w:rsidP="00AB3625">
            <w:pPr>
              <w:pStyle w:val="Text"/>
            </w:pPr>
            <w:r w:rsidRPr="00AB3625">
              <w:t>Trading and sales,</w:t>
            </w:r>
          </w:p>
          <w:p w14:paraId="3E98C211" w14:textId="77777777" w:rsidR="00994066" w:rsidRPr="00AB3625" w:rsidRDefault="00994066" w:rsidP="00AB3625">
            <w:pPr>
              <w:pStyle w:val="Text"/>
            </w:pPr>
            <w:r w:rsidRPr="00AB3625">
              <w:t>Retail banking,</w:t>
            </w:r>
          </w:p>
          <w:p w14:paraId="0559EC02" w14:textId="77777777" w:rsidR="00994066" w:rsidRPr="00AB3625" w:rsidRDefault="00994066" w:rsidP="00AB3625">
            <w:pPr>
              <w:pStyle w:val="Text"/>
            </w:pPr>
            <w:r w:rsidRPr="00AB3625">
              <w:t>Commercial banking</w:t>
            </w:r>
          </w:p>
          <w:p w14:paraId="65BFB66E" w14:textId="77777777" w:rsidR="00994066" w:rsidRPr="00AB3625" w:rsidRDefault="00994066" w:rsidP="00AB3625">
            <w:pPr>
              <w:pStyle w:val="Text"/>
            </w:pPr>
          </w:p>
        </w:tc>
        <w:tc>
          <w:tcPr>
            <w:tcW w:w="5341" w:type="dxa"/>
          </w:tcPr>
          <w:p w14:paraId="06C69286" w14:textId="77777777" w:rsidR="00994066" w:rsidRPr="00AB3625" w:rsidRDefault="00994066" w:rsidP="00AB3625">
            <w:pPr>
              <w:pStyle w:val="Text"/>
            </w:pPr>
            <w:r w:rsidRPr="00AB3625">
              <w:t>Payment and settlement,</w:t>
            </w:r>
          </w:p>
          <w:p w14:paraId="0AEFDC20" w14:textId="77777777" w:rsidR="00994066" w:rsidRPr="00AB3625" w:rsidRDefault="00994066" w:rsidP="00AB3625">
            <w:pPr>
              <w:pStyle w:val="Text"/>
            </w:pPr>
            <w:r w:rsidRPr="00AB3625">
              <w:t>Agency services,</w:t>
            </w:r>
          </w:p>
          <w:p w14:paraId="2EDC6901" w14:textId="77777777" w:rsidR="00994066" w:rsidRPr="00AB3625" w:rsidRDefault="00994066" w:rsidP="00AB3625">
            <w:pPr>
              <w:pStyle w:val="Text"/>
            </w:pPr>
            <w:r w:rsidRPr="00AB3625">
              <w:t>Asset management, and</w:t>
            </w:r>
          </w:p>
          <w:p w14:paraId="58B519BD" w14:textId="77777777" w:rsidR="00994066" w:rsidRPr="00AB3625" w:rsidRDefault="00994066" w:rsidP="00AB3625">
            <w:pPr>
              <w:pStyle w:val="Text"/>
            </w:pPr>
            <w:r w:rsidRPr="00AB3625">
              <w:t>Retail brokerage</w:t>
            </w:r>
          </w:p>
        </w:tc>
      </w:tr>
    </w:tbl>
    <w:p w14:paraId="163CDD6F" w14:textId="77777777" w:rsidR="00994066" w:rsidRPr="00AE6B80" w:rsidRDefault="00994066" w:rsidP="00DB35B4">
      <w:pPr>
        <w:pStyle w:val="Text"/>
      </w:pPr>
      <w:r w:rsidRPr="00AE6B80">
        <w:t xml:space="preserve">Within each business line, gross income is a proxy for scale. Capital charge is gross income of business line multiplied by a factor (called beta). </w:t>
      </w:r>
    </w:p>
    <w:p w14:paraId="1119404D" w14:textId="77777777" w:rsidR="00AB3625" w:rsidRDefault="00AB3625" w:rsidP="00DB35B4">
      <w:pPr>
        <w:pStyle w:val="Text"/>
      </w:pPr>
    </w:p>
    <w:p w14:paraId="3807A698" w14:textId="77777777" w:rsidR="00994066" w:rsidRPr="00637269" w:rsidRDefault="00994066" w:rsidP="00DB35B4">
      <w:pPr>
        <w:pStyle w:val="Text"/>
      </w:pPr>
      <w:r w:rsidRPr="00637269">
        <w:t>The total capital charge is calculated as the three-year average of the simple summation of the regulatory capital charges across each of the business lines in each year.</w:t>
      </w:r>
    </w:p>
    <w:p w14:paraId="10C4828C" w14:textId="77777777" w:rsidR="00AB3625" w:rsidRDefault="00AB3625" w:rsidP="00DB35B4">
      <w:pPr>
        <w:pStyle w:val="Text"/>
      </w:pPr>
    </w:p>
    <w:p w14:paraId="188EE2B3" w14:textId="77777777" w:rsidR="00994066" w:rsidRPr="00637269" w:rsidRDefault="0051240F">
      <w:pPr>
        <w:pStyle w:val="Text"/>
        <w:jc w:val="center"/>
        <w:pPrChange w:id="9759" w:author="Aleksander Hansen" w:date="2013-02-16T23:59:00Z">
          <w:pPr>
            <w:pStyle w:val="Text"/>
          </w:pPr>
        </w:pPrChange>
      </w:pPr>
      <w:r>
        <w:pict w14:anchorId="3FDBFDE6">
          <v:shape id="_x0000_i1156" type="#_x0000_t75" style="width:6in;height:80.1pt">
            <v:imagedata r:id="rId262" o:title=""/>
          </v:shape>
        </w:pict>
      </w:r>
    </w:p>
    <w:p w14:paraId="3C9B9976" w14:textId="77777777" w:rsidR="00994066" w:rsidRPr="00637269" w:rsidRDefault="00994066" w:rsidP="00AB3625">
      <w:pPr>
        <w:pStyle w:val="Heading2"/>
      </w:pPr>
      <w:bookmarkStart w:id="9760" w:name="_Toc223340513"/>
      <w:r w:rsidRPr="00637269">
        <w:t>Explain the Basel Committee's requirements for the advanced measurement approach (AMA) and their seven categories of operational risk.</w:t>
      </w:r>
      <w:bookmarkEnd w:id="9760"/>
    </w:p>
    <w:p w14:paraId="385B12B1" w14:textId="77777777" w:rsidR="00994066" w:rsidRPr="00637269" w:rsidRDefault="00994066" w:rsidP="00DB35B4">
      <w:pPr>
        <w:pStyle w:val="Text"/>
      </w:pPr>
      <w:r w:rsidRPr="00637269">
        <w:t>The Basel Committee has listed conditions that a bank must satisfy in order to use the standardized approach or the AMA approach. It expects large internationally active banks to move toward adopting the AMA approach through time. To use the standardized approach a bank must satisfy the following conditions:</w:t>
      </w:r>
    </w:p>
    <w:p w14:paraId="5DD0EDA7" w14:textId="77777777" w:rsidR="00AB3625" w:rsidRDefault="00AB3625" w:rsidP="00DB35B4">
      <w:pPr>
        <w:pStyle w:val="Text"/>
      </w:pPr>
    </w:p>
    <w:p w14:paraId="18E8ED70" w14:textId="035A4C64" w:rsidR="00994066" w:rsidRPr="00637269" w:rsidRDefault="00994066" w:rsidP="00DB35B4">
      <w:pPr>
        <w:pStyle w:val="Text"/>
      </w:pPr>
      <w:r w:rsidRPr="00637269">
        <w:t>The bank must have an operational risk management function that is responsible</w:t>
      </w:r>
      <w:ins w:id="9761" w:author="Aleksander Hansen" w:date="2013-02-17T20:26:00Z">
        <w:r w:rsidR="00182CA4">
          <w:t xml:space="preserve"> </w:t>
        </w:r>
      </w:ins>
      <w:r w:rsidRPr="00637269">
        <w:t>for identifying, assessing, monitoring, and controlling operational risk.</w:t>
      </w:r>
    </w:p>
    <w:p w14:paraId="333A13BC" w14:textId="77777777" w:rsidR="00AB3625" w:rsidRDefault="00AB3625" w:rsidP="00DB35B4">
      <w:pPr>
        <w:pStyle w:val="Text"/>
      </w:pPr>
    </w:p>
    <w:p w14:paraId="3AE9B30F" w14:textId="77777777" w:rsidR="00994066" w:rsidRPr="00637269" w:rsidRDefault="00994066" w:rsidP="00DB35B4">
      <w:pPr>
        <w:pStyle w:val="Text"/>
      </w:pPr>
      <w:r w:rsidRPr="00637269">
        <w:t>The bank must keep track of relevant losses by business line and must create incentives for the improvement of operational risk.</w:t>
      </w:r>
    </w:p>
    <w:p w14:paraId="5613D4A2" w14:textId="77777777" w:rsidR="00AB3625" w:rsidRDefault="00AB3625" w:rsidP="00DB35B4">
      <w:pPr>
        <w:pStyle w:val="Text"/>
      </w:pPr>
    </w:p>
    <w:p w14:paraId="32872A54" w14:textId="77777777" w:rsidR="00994066" w:rsidRPr="00637269" w:rsidRDefault="00994066" w:rsidP="00DB35B4">
      <w:pPr>
        <w:pStyle w:val="Text"/>
      </w:pPr>
      <w:r w:rsidRPr="00637269">
        <w:t>There must be regular reporting of operational risk losses throughout the bank.</w:t>
      </w:r>
    </w:p>
    <w:p w14:paraId="51D133AD" w14:textId="77777777" w:rsidR="00AB3625" w:rsidRDefault="00AB3625" w:rsidP="00DB35B4">
      <w:pPr>
        <w:pStyle w:val="Text"/>
      </w:pPr>
    </w:p>
    <w:p w14:paraId="066FB73B" w14:textId="77777777" w:rsidR="00994066" w:rsidRPr="00637269" w:rsidRDefault="00994066" w:rsidP="00DB35B4">
      <w:pPr>
        <w:pStyle w:val="Text"/>
      </w:pPr>
      <w:r w:rsidRPr="00637269">
        <w:t>The bank's operational risk management system must be well documented.</w:t>
      </w:r>
    </w:p>
    <w:p w14:paraId="61B8521B" w14:textId="77777777" w:rsidR="00AB3625" w:rsidRDefault="00AB3625" w:rsidP="00DB35B4">
      <w:pPr>
        <w:pStyle w:val="Text"/>
      </w:pPr>
    </w:p>
    <w:p w14:paraId="06D4F654" w14:textId="77777777" w:rsidR="00994066" w:rsidRPr="00637269" w:rsidRDefault="00994066" w:rsidP="00DB35B4">
      <w:pPr>
        <w:pStyle w:val="Text"/>
      </w:pPr>
      <w:r w:rsidRPr="00637269">
        <w:t>The bank's operational risk management processes and assessment system must be subject to regular independent reviews by internal auditors. It must also be subject to regular review by external auditors or supervisors or both.</w:t>
      </w:r>
    </w:p>
    <w:p w14:paraId="7732C2FA" w14:textId="77777777" w:rsidR="00AB3625" w:rsidRDefault="00AB3625" w:rsidP="00DB35B4">
      <w:pPr>
        <w:pStyle w:val="Text"/>
      </w:pPr>
    </w:p>
    <w:p w14:paraId="32FAA838" w14:textId="77777777" w:rsidR="00994066" w:rsidRPr="00637269" w:rsidRDefault="00994066">
      <w:pPr>
        <w:pStyle w:val="Heading3SubGTNI"/>
        <w:pPrChange w:id="9762" w:author="Aleksander Hansen" w:date="2013-02-17T20:26:00Z">
          <w:pPr>
            <w:pStyle w:val="Text"/>
          </w:pPr>
        </w:pPrChange>
      </w:pPr>
      <w:bookmarkStart w:id="9763" w:name="_Toc223340514"/>
      <w:r w:rsidRPr="00637269">
        <w:t>To use the AMA approach, the bank must satisfy additional requirements</w:t>
      </w:r>
      <w:bookmarkEnd w:id="9763"/>
      <w:del w:id="9764" w:author="Aleksander Hansen" w:date="2013-02-17T20:26:00Z">
        <w:r w:rsidRPr="00637269" w:rsidDel="00182CA4">
          <w:delText>.</w:delText>
        </w:r>
      </w:del>
      <w:r w:rsidRPr="00637269">
        <w:t xml:space="preserve"> </w:t>
      </w:r>
    </w:p>
    <w:p w14:paraId="716EE39C" w14:textId="77777777" w:rsidR="00AB3625" w:rsidRDefault="00AB3625" w:rsidP="00DB35B4">
      <w:pPr>
        <w:pStyle w:val="Text"/>
      </w:pPr>
    </w:p>
    <w:p w14:paraId="55142C8E" w14:textId="77777777" w:rsidR="00994066" w:rsidRPr="00637269" w:rsidRDefault="00994066" w:rsidP="00DB35B4">
      <w:pPr>
        <w:pStyle w:val="Text"/>
      </w:pPr>
      <w:r w:rsidRPr="00637269">
        <w:t xml:space="preserve">It must be able to estimate unexpected losses based on an analysis of relevant internal and external data, and scenario analyses. </w:t>
      </w:r>
    </w:p>
    <w:p w14:paraId="461EBC00" w14:textId="77777777" w:rsidR="00AB3625" w:rsidRDefault="00AB3625" w:rsidP="00DB35B4">
      <w:pPr>
        <w:pStyle w:val="Text"/>
      </w:pPr>
    </w:p>
    <w:p w14:paraId="01FE36FB" w14:textId="77777777" w:rsidR="00994066" w:rsidRPr="00637269" w:rsidRDefault="00994066" w:rsidP="00DB35B4">
      <w:pPr>
        <w:pStyle w:val="Text"/>
      </w:pPr>
      <w:r w:rsidRPr="00637269">
        <w:t>The bank's system must be capable of allocating economic capital for operational risk across business lines in a way that creates incentives for the business lines to improve operational risk management.</w:t>
      </w:r>
    </w:p>
    <w:p w14:paraId="7B312D2C" w14:textId="77777777" w:rsidR="00994066" w:rsidRPr="00637269" w:rsidRDefault="00994066">
      <w:pPr>
        <w:pStyle w:val="Heading3SubGTNI"/>
        <w:pPrChange w:id="9765" w:author="Aleksander Hansen" w:date="2013-02-17T20:27:00Z">
          <w:pPr>
            <w:pStyle w:val="Text"/>
          </w:pPr>
        </w:pPrChange>
      </w:pPr>
      <w:bookmarkStart w:id="9766" w:name="_Toc223340515"/>
      <w:r w:rsidRPr="00637269">
        <w:t>The Committee identified seven categories of operational risk</w:t>
      </w:r>
      <w:bookmarkEnd w:id="9766"/>
      <w:del w:id="9767" w:author="Aleksander Hansen" w:date="2013-02-17T20:27:00Z">
        <w:r w:rsidRPr="00637269" w:rsidDel="00182CA4">
          <w:delText>:</w:delText>
        </w:r>
      </w:del>
    </w:p>
    <w:p w14:paraId="5B3D6C4B" w14:textId="77777777" w:rsidR="00AB3625" w:rsidRDefault="00AB3625" w:rsidP="00DB35B4">
      <w:pPr>
        <w:pStyle w:val="Text"/>
      </w:pPr>
    </w:p>
    <w:p w14:paraId="289EE2E1" w14:textId="77777777" w:rsidR="00994066" w:rsidRPr="00637269" w:rsidRDefault="00994066" w:rsidP="00DB35B4">
      <w:pPr>
        <w:pStyle w:val="Text"/>
      </w:pPr>
      <w:r w:rsidRPr="00637269">
        <w:t>Internal fraud: Acts of a type intended to defraud, misappropriate property or circumvent regulations, the law, or company policy (excluding diversity or discrimination events which involve at least one internal party). Examples include intentional misreporting of positions, employee theft, and insider trading on an employee's own account.</w:t>
      </w:r>
    </w:p>
    <w:p w14:paraId="5E70516F" w14:textId="77777777" w:rsidR="00AB3625" w:rsidRDefault="00AB3625" w:rsidP="00DB35B4">
      <w:pPr>
        <w:pStyle w:val="Text"/>
      </w:pPr>
    </w:p>
    <w:p w14:paraId="727288CF" w14:textId="77777777" w:rsidR="00994066" w:rsidRPr="00637269" w:rsidRDefault="00994066" w:rsidP="00DB35B4">
      <w:pPr>
        <w:pStyle w:val="Text"/>
      </w:pPr>
      <w:r w:rsidRPr="00637269">
        <w:t>External fraud: Acts by third party of a type intended to defraud, misappropriate property or circumvent the law. Examples include robbery, forgery, check kiting, and damage from computer hacking.</w:t>
      </w:r>
    </w:p>
    <w:p w14:paraId="15F10783" w14:textId="77777777" w:rsidR="00AB3625" w:rsidRDefault="00AB3625" w:rsidP="00DB35B4">
      <w:pPr>
        <w:pStyle w:val="Text"/>
      </w:pPr>
    </w:p>
    <w:p w14:paraId="2EF75A72" w14:textId="77777777" w:rsidR="00994066" w:rsidRPr="00637269" w:rsidRDefault="00994066" w:rsidP="00DB35B4">
      <w:pPr>
        <w:pStyle w:val="Text"/>
      </w:pPr>
      <w:r w:rsidRPr="00637269">
        <w:t>Employment practices and workplace safety: Acts inconsistent with employment, health or safety laws or agreements, or which result in payment of personal injury claims, or claims relating to diversity or discrimination issues. Examples include workers compensation claims, violation of employee health and safety rules, organized labor activities, discrimination claims, and general liability (e.g., a customer slipping and falling at a branch office).</w:t>
      </w:r>
    </w:p>
    <w:p w14:paraId="5AB9ED8D" w14:textId="77777777" w:rsidR="00AB3625" w:rsidRDefault="00AB3625" w:rsidP="00DB35B4">
      <w:pPr>
        <w:pStyle w:val="Text"/>
      </w:pPr>
    </w:p>
    <w:p w14:paraId="62559ACF" w14:textId="77777777" w:rsidR="00994066" w:rsidRPr="00637269" w:rsidRDefault="00994066" w:rsidP="00DB35B4">
      <w:pPr>
        <w:pStyle w:val="Text"/>
      </w:pPr>
      <w:r w:rsidRPr="00637269">
        <w:t xml:space="preserve">Clients, products, and business practices: Unintentional or negligent failure to meet a professional obligation to specific clients and the use of inappropriate products or business practices. Examples are fiduciary breaches, misuse of confidential customer information, </w:t>
      </w:r>
      <w:proofErr w:type="gramStart"/>
      <w:r w:rsidRPr="00637269">
        <w:t>improper</w:t>
      </w:r>
      <w:proofErr w:type="gramEnd"/>
      <w:r w:rsidRPr="00637269">
        <w:t xml:space="preserve"> trading activities on the bank's account, money laundering, and the sale of unauthorized products.</w:t>
      </w:r>
    </w:p>
    <w:p w14:paraId="29DB2692" w14:textId="77777777" w:rsidR="00AB3625" w:rsidRDefault="00AB3625" w:rsidP="00DB35B4">
      <w:pPr>
        <w:pStyle w:val="Text"/>
      </w:pPr>
    </w:p>
    <w:p w14:paraId="0920D769" w14:textId="77777777" w:rsidR="00994066" w:rsidRPr="00637269" w:rsidRDefault="00994066" w:rsidP="00DB35B4">
      <w:pPr>
        <w:pStyle w:val="Text"/>
      </w:pPr>
      <w:r w:rsidRPr="00637269">
        <w:t>Damage to physical assets: Loss or damage to physical assets from natural disasters or other events. Examples include terrorism, vandalism, earthquakes, fires, and floods.</w:t>
      </w:r>
    </w:p>
    <w:p w14:paraId="57637B8A" w14:textId="77777777" w:rsidR="00AB3625" w:rsidRDefault="00AB3625" w:rsidP="00DB35B4">
      <w:pPr>
        <w:pStyle w:val="Text"/>
      </w:pPr>
    </w:p>
    <w:p w14:paraId="4BF49350" w14:textId="77777777" w:rsidR="00994066" w:rsidRPr="00637269" w:rsidRDefault="00994066" w:rsidP="00DB35B4">
      <w:pPr>
        <w:pStyle w:val="Text"/>
      </w:pPr>
      <w:r w:rsidRPr="00637269">
        <w:t>Business disruption and system failures: Disruption of business or system failures. Examples include hardware and software failures, telecommunication problems, and utility outage.</w:t>
      </w:r>
    </w:p>
    <w:p w14:paraId="1E87486F" w14:textId="77777777" w:rsidR="00AB3625" w:rsidRDefault="00AB3625" w:rsidP="00DB35B4">
      <w:pPr>
        <w:pStyle w:val="Text"/>
      </w:pPr>
    </w:p>
    <w:p w14:paraId="00C43870" w14:textId="69447C1D" w:rsidR="00994066" w:rsidRPr="00637269" w:rsidRDefault="00994066" w:rsidP="00DB35B4">
      <w:pPr>
        <w:pStyle w:val="Text"/>
      </w:pPr>
      <w:r w:rsidRPr="00637269">
        <w:t xml:space="preserve">Execution, delivery, and process management: Failed transaction processing or process management, and disputes with trade counterparties and vendors. Examples include data entry errors, collateral management failures, incomplete legal documentation, unapproved access given to </w:t>
      </w:r>
      <w:proofErr w:type="gramStart"/>
      <w:r w:rsidRPr="00637269">
        <w:t>clients</w:t>
      </w:r>
      <w:proofErr w:type="gramEnd"/>
      <w:r w:rsidRPr="00637269">
        <w:t xml:space="preserve"> accounts, non</w:t>
      </w:r>
      <w:ins w:id="9768" w:author="Aleksander Hansen" w:date="2013-02-17T20:26:00Z">
        <w:r w:rsidR="00182CA4">
          <w:t>-</w:t>
        </w:r>
      </w:ins>
      <w:r w:rsidRPr="00637269">
        <w:t xml:space="preserve">client counterparty </w:t>
      </w:r>
      <w:proofErr w:type="spellStart"/>
      <w:r w:rsidRPr="00637269">
        <w:t>misperformance</w:t>
      </w:r>
      <w:proofErr w:type="spellEnd"/>
      <w:r w:rsidRPr="00637269">
        <w:t>, and vendor disputes.</w:t>
      </w:r>
    </w:p>
    <w:p w14:paraId="46F281FF" w14:textId="77777777" w:rsidR="00AB3625" w:rsidRDefault="00AB3625" w:rsidP="00DB35B4">
      <w:pPr>
        <w:pStyle w:val="Text"/>
      </w:pPr>
    </w:p>
    <w:p w14:paraId="02B5C209" w14:textId="77777777" w:rsidR="00994066" w:rsidRPr="00637269" w:rsidRDefault="00994066" w:rsidP="00DB35B4">
      <w:pPr>
        <w:pStyle w:val="Text"/>
      </w:pPr>
      <w:r w:rsidRPr="00637269">
        <w:t xml:space="preserve">Banks must estimate VaR for each of the 7 x 8 = 56 combinations of risk types and business lines. </w:t>
      </w:r>
    </w:p>
    <w:p w14:paraId="130115D0" w14:textId="77777777" w:rsidR="00994066" w:rsidRPr="00637269" w:rsidRDefault="00994066" w:rsidP="00AB3625">
      <w:pPr>
        <w:pStyle w:val="Heading2"/>
      </w:pPr>
      <w:bookmarkStart w:id="9769" w:name="_Toc223340516"/>
      <w:r w:rsidRPr="00637269">
        <w:t>Explain how to get a loss distribution from the loss frequency distribution and the loss severity distribution using Monte Carlo simulations.</w:t>
      </w:r>
      <w:bookmarkEnd w:id="9769"/>
      <w:r w:rsidRPr="00637269">
        <w:t xml:space="preserve"> </w:t>
      </w:r>
    </w:p>
    <w:p w14:paraId="2BAE847F" w14:textId="77777777" w:rsidR="00994066" w:rsidRPr="00637269" w:rsidRDefault="00994066" w:rsidP="00DB35B4">
      <w:pPr>
        <w:pStyle w:val="Text"/>
      </w:pPr>
      <w:r w:rsidRPr="00637269">
        <w:t>The loss frequency distribution is the distribution of the number of losses observed during the time horizon (typically one year). The loss severity distribution is the distribution of the size of a loss, given that a loss occurs. It is typically assumed that loss severity and loss frequency are independent</w:t>
      </w:r>
    </w:p>
    <w:p w14:paraId="0D73D5B6" w14:textId="77777777" w:rsidR="00AB3625" w:rsidRDefault="00AB3625" w:rsidP="00DB35B4">
      <w:pPr>
        <w:pStyle w:val="Text"/>
      </w:pPr>
    </w:p>
    <w:p w14:paraId="611DD99C" w14:textId="77777777" w:rsidR="00994066" w:rsidRPr="00637269" w:rsidRDefault="00994066" w:rsidP="00DB35B4">
      <w:pPr>
        <w:pStyle w:val="Text"/>
      </w:pPr>
      <w:r w:rsidRPr="00637269">
        <w:t>For loss frequency, a common probability distribution is the Poisson distribution:</w:t>
      </w:r>
    </w:p>
    <w:p w14:paraId="2FDA63F6" w14:textId="77777777" w:rsidR="00AB3625" w:rsidRDefault="00AB3625" w:rsidP="00DB35B4">
      <w:pPr>
        <w:pStyle w:val="Text"/>
      </w:pPr>
    </w:p>
    <w:p w14:paraId="51321338" w14:textId="77777777" w:rsidR="00994066" w:rsidRPr="00637269" w:rsidRDefault="0051240F">
      <w:pPr>
        <w:pStyle w:val="Text"/>
        <w:jc w:val="center"/>
        <w:pPrChange w:id="9770" w:author="Aleksander Hansen" w:date="2013-02-16T23:59:00Z">
          <w:pPr>
            <w:pStyle w:val="Text"/>
          </w:pPr>
        </w:pPrChange>
      </w:pPr>
      <w:r>
        <w:pict w14:anchorId="75A83E49">
          <v:shape id="_x0000_i1157" type="#_x0000_t75" style="width:240.25pt;height:45.3pt">
            <v:imagedata r:id="rId263" o:title=""/>
          </v:shape>
        </w:pict>
      </w:r>
    </w:p>
    <w:p w14:paraId="68399AB9" w14:textId="77777777" w:rsidR="00AB3625" w:rsidRDefault="00AB3625" w:rsidP="00DB35B4">
      <w:pPr>
        <w:pStyle w:val="Text"/>
      </w:pPr>
    </w:p>
    <w:p w14:paraId="09182FE7" w14:textId="77777777" w:rsidR="00994066" w:rsidRPr="00637269" w:rsidRDefault="00994066" w:rsidP="00DB35B4">
      <w:pPr>
        <w:pStyle w:val="Text"/>
      </w:pPr>
      <w:r w:rsidRPr="00637269">
        <w:t xml:space="preserve">For the loss severity distribution, a lognormal probability distribution is often uses. </w:t>
      </w:r>
    </w:p>
    <w:p w14:paraId="04F19A8E" w14:textId="77777777" w:rsidR="00AB3625" w:rsidRDefault="00AB3625" w:rsidP="00DB35B4">
      <w:pPr>
        <w:pStyle w:val="Text"/>
      </w:pPr>
    </w:p>
    <w:p w14:paraId="7FF25B40" w14:textId="77777777" w:rsidR="00994066" w:rsidRPr="00637269" w:rsidRDefault="00994066" w:rsidP="00DB35B4">
      <w:pPr>
        <w:pStyle w:val="Text"/>
      </w:pPr>
      <w:r w:rsidRPr="00637269">
        <w:t>The frequency and severity distributions must be combined; Monte Carlo simulation can be used for this purpose. For each simulation trial, we proceed as follows:</w:t>
      </w:r>
    </w:p>
    <w:p w14:paraId="43C2E9EA" w14:textId="77777777" w:rsidR="00AB3625" w:rsidRDefault="00AB3625" w:rsidP="00DB35B4">
      <w:pPr>
        <w:pStyle w:val="Text"/>
      </w:pPr>
    </w:p>
    <w:p w14:paraId="0FA39825" w14:textId="77777777" w:rsidR="00994066" w:rsidRPr="00637269" w:rsidRDefault="00994066" w:rsidP="00DB35B4">
      <w:pPr>
        <w:pStyle w:val="Text"/>
      </w:pPr>
      <w:r w:rsidRPr="00637269">
        <w:t>We sample from the frequency distribution to determine the number of loss events (=n)</w:t>
      </w:r>
    </w:p>
    <w:p w14:paraId="279495EB" w14:textId="77777777" w:rsidR="00AB3625" w:rsidRDefault="00AB3625" w:rsidP="00DB35B4">
      <w:pPr>
        <w:pStyle w:val="Text"/>
      </w:pPr>
    </w:p>
    <w:p w14:paraId="12107A84" w14:textId="77777777" w:rsidR="00994066" w:rsidRPr="00637269" w:rsidRDefault="00994066" w:rsidP="00DB35B4">
      <w:pPr>
        <w:pStyle w:val="Text"/>
      </w:pPr>
      <w:r w:rsidRPr="00637269">
        <w:t>We sample n times from the loss severity distribution to determine the loss experienced for each loss events (L1, L2, … Ln)</w:t>
      </w:r>
    </w:p>
    <w:p w14:paraId="0A481F08" w14:textId="77777777" w:rsidR="00AB3625" w:rsidRDefault="00AB3625" w:rsidP="00DB35B4">
      <w:pPr>
        <w:pStyle w:val="Text"/>
      </w:pPr>
    </w:p>
    <w:p w14:paraId="1D38E0D6" w14:textId="77777777" w:rsidR="00994066" w:rsidRPr="00637269" w:rsidRDefault="00994066" w:rsidP="00DB35B4">
      <w:pPr>
        <w:pStyle w:val="Text"/>
      </w:pPr>
      <w:r w:rsidRPr="00637269">
        <w:t>We determine the total loss experienced (= L1 + L2 + … Ln)</w:t>
      </w:r>
    </w:p>
    <w:p w14:paraId="2A164524" w14:textId="77777777" w:rsidR="00994066" w:rsidRPr="00637269" w:rsidRDefault="00994066" w:rsidP="00AB3625">
      <w:pPr>
        <w:pStyle w:val="Heading2"/>
      </w:pPr>
      <w:bookmarkStart w:id="9771" w:name="_Toc223340517"/>
      <w:r w:rsidRPr="00637269">
        <w:t>Describe the common data issues that can introduce inaccuracies and biases in the estimation of loss frequency and severity distributions.</w:t>
      </w:r>
      <w:bookmarkEnd w:id="9771"/>
      <w:r w:rsidRPr="00637269">
        <w:t xml:space="preserve"> </w:t>
      </w:r>
    </w:p>
    <w:p w14:paraId="33672FED" w14:textId="77777777" w:rsidR="00994066" w:rsidRPr="00637269" w:rsidRDefault="00994066" w:rsidP="00DB35B4">
      <w:pPr>
        <w:pStyle w:val="Text"/>
      </w:pPr>
      <w:r w:rsidRPr="00637269">
        <w:t xml:space="preserve">The key data issue is the fact that relatively little data exist that is highly relevant. </w:t>
      </w:r>
    </w:p>
    <w:p w14:paraId="0BDB3466" w14:textId="77777777" w:rsidR="00AB3625" w:rsidRDefault="00AB3625" w:rsidP="00DB35B4">
      <w:pPr>
        <w:pStyle w:val="Text"/>
      </w:pPr>
    </w:p>
    <w:p w14:paraId="18A65345" w14:textId="77777777" w:rsidR="00994066" w:rsidRPr="00637269" w:rsidRDefault="00994066" w:rsidP="00DB35B4">
      <w:pPr>
        <w:pStyle w:val="Text"/>
      </w:pPr>
      <w:r w:rsidRPr="00637269">
        <w:t>According to Hull, the loss frequency distribution should be estimated from the bank’s own data as far as possible. In regard to the loss severity data, regulators encourage banks to use their own data in conjunction with external data. There are two sources of external data: data obtained through sharing arrangements between banks; and publicly available data collected by third-party vendors.</w:t>
      </w:r>
    </w:p>
    <w:p w14:paraId="7375F342" w14:textId="77777777" w:rsidR="00AB3625" w:rsidRDefault="00AB3625" w:rsidP="00DB35B4">
      <w:pPr>
        <w:pStyle w:val="Text"/>
      </w:pPr>
    </w:p>
    <w:p w14:paraId="3FD52C13" w14:textId="77777777" w:rsidR="00994066" w:rsidRPr="00637269" w:rsidRDefault="00994066" w:rsidP="00DB35B4">
      <w:pPr>
        <w:pStyle w:val="Text"/>
      </w:pPr>
      <w:r w:rsidRPr="00637269">
        <w:t xml:space="preserve">Both internal and external historical data must be adjusted for inflation. </w:t>
      </w:r>
    </w:p>
    <w:p w14:paraId="156CDFFF" w14:textId="77777777" w:rsidR="00994066" w:rsidRPr="00637269" w:rsidRDefault="00994066" w:rsidP="00AB3625">
      <w:pPr>
        <w:pStyle w:val="Heading2"/>
      </w:pPr>
      <w:bookmarkStart w:id="9772" w:name="_Toc223340518"/>
      <w:r w:rsidRPr="00637269">
        <w:t>Describe how to use scenario analysis in instances when there is scarce data.</w:t>
      </w:r>
      <w:bookmarkEnd w:id="9772"/>
      <w:r w:rsidRPr="00637269">
        <w:t xml:space="preserve"> </w:t>
      </w:r>
    </w:p>
    <w:p w14:paraId="0CD9EC84" w14:textId="1716129A" w:rsidR="00994066" w:rsidRPr="00637269" w:rsidRDefault="00994066" w:rsidP="00DB35B4">
      <w:pPr>
        <w:pStyle w:val="Text"/>
      </w:pPr>
      <w:r w:rsidRPr="00637269">
        <w:t xml:space="preserve">Relevant historical data is difficult to obtain, so regulators encourage banks to use scenario analysis, in addition to internal and external loss data. This involves managerial </w:t>
      </w:r>
      <w:del w:id="9773" w:author="Aleksander Hansen" w:date="2013-02-23T18:40:00Z">
        <w:r w:rsidRPr="00637269" w:rsidDel="00506AA3">
          <w:delText>judgement</w:delText>
        </w:r>
      </w:del>
      <w:ins w:id="9774" w:author="Aleksander Hansen" w:date="2013-02-23T18:40:00Z">
        <w:r w:rsidR="00506AA3" w:rsidRPr="00637269">
          <w:t>judgment</w:t>
        </w:r>
      </w:ins>
      <w:r w:rsidRPr="00637269">
        <w:t xml:space="preserve"> to generate scenarios where large losses occur. Managers estimate the loss frequency parameter lambda (λ) associated with each scenario and the parameters of the loss severity distribution. </w:t>
      </w:r>
    </w:p>
    <w:p w14:paraId="6261A852" w14:textId="77777777" w:rsidR="00AB3625" w:rsidRDefault="00AB3625" w:rsidP="00DB35B4">
      <w:pPr>
        <w:pStyle w:val="Text"/>
      </w:pPr>
    </w:p>
    <w:p w14:paraId="1F53443E" w14:textId="77777777" w:rsidR="00994066" w:rsidRPr="00637269" w:rsidRDefault="00994066" w:rsidP="00DB35B4">
      <w:pPr>
        <w:pStyle w:val="Text"/>
      </w:pPr>
      <w:r w:rsidRPr="00637269">
        <w:t>The advantage of scenario analysis is that it contemplates losses that the financial institution has never experienced, but in the judgment of management could occur.</w:t>
      </w:r>
    </w:p>
    <w:p w14:paraId="578330F2" w14:textId="77777777" w:rsidR="00AB3625" w:rsidRDefault="00AB3625" w:rsidP="00DB35B4">
      <w:pPr>
        <w:pStyle w:val="Text"/>
      </w:pPr>
    </w:p>
    <w:p w14:paraId="586DD284" w14:textId="77777777" w:rsidR="00994066" w:rsidRPr="00637269" w:rsidRDefault="00994066" w:rsidP="00DB35B4">
      <w:pPr>
        <w:pStyle w:val="Text"/>
      </w:pPr>
      <w:r w:rsidRPr="00637269">
        <w:t>Another advantage of scenario analysis is that it incents management to think actively and creatively about potential adverse events.</w:t>
      </w:r>
    </w:p>
    <w:p w14:paraId="5EF9A7FA" w14:textId="77777777" w:rsidR="00AB3625" w:rsidRDefault="00AB3625" w:rsidP="00DB35B4">
      <w:pPr>
        <w:pStyle w:val="Text"/>
      </w:pPr>
    </w:p>
    <w:p w14:paraId="0832038C" w14:textId="77777777" w:rsidR="00994066" w:rsidRPr="00637269" w:rsidRDefault="00994066" w:rsidP="00DB35B4">
      <w:pPr>
        <w:pStyle w:val="Text"/>
      </w:pPr>
      <w:r w:rsidRPr="00637269">
        <w:t xml:space="preserve">The key drawback of scenario analysis, says Hull, is that it requires a great deal of senior management time. </w:t>
      </w:r>
    </w:p>
    <w:p w14:paraId="01BED36D" w14:textId="77777777" w:rsidR="00994066" w:rsidRPr="00637269" w:rsidRDefault="00994066" w:rsidP="00AB3625">
      <w:pPr>
        <w:pStyle w:val="Heading2"/>
      </w:pPr>
      <w:bookmarkStart w:id="9775" w:name="_Toc223340519"/>
      <w:r w:rsidRPr="00637269">
        <w:t>Describe how to identify causal relationships and how to use risk and control self assessment (RCSA) and key risk indicators (KRIs) to measure and manage operational risks.</w:t>
      </w:r>
      <w:bookmarkEnd w:id="9775"/>
    </w:p>
    <w:p w14:paraId="10C1AD9B" w14:textId="5C594F4F" w:rsidR="00994066" w:rsidRPr="00637269" w:rsidRDefault="00994066" w:rsidP="00DB35B4">
      <w:pPr>
        <w:pStyle w:val="Text"/>
      </w:pPr>
      <w:r w:rsidRPr="00637269">
        <w:t>Risk control and self</w:t>
      </w:r>
      <w:ins w:id="9776" w:author="Aleksander Hansen" w:date="2013-02-17T20:25:00Z">
        <w:r w:rsidR="00182CA4">
          <w:t>-</w:t>
        </w:r>
      </w:ins>
      <w:del w:id="9777" w:author="Aleksander Hansen" w:date="2013-02-17T20:25:00Z">
        <w:r w:rsidRPr="00637269" w:rsidDel="00182CA4">
          <w:delText xml:space="preserve"> </w:delText>
        </w:r>
      </w:del>
      <w:r w:rsidRPr="00637269">
        <w:t>assessment (RCSA) involves asking business unit managers to identify their operational risks. Sometimes questionnaires designed by senior managers are used.</w:t>
      </w:r>
    </w:p>
    <w:p w14:paraId="2AAE0986" w14:textId="77777777" w:rsidR="00AB3625" w:rsidRDefault="00AB3625" w:rsidP="00DB35B4">
      <w:pPr>
        <w:pStyle w:val="Text"/>
      </w:pPr>
    </w:p>
    <w:p w14:paraId="712DBED7" w14:textId="77777777" w:rsidR="00994066" w:rsidRPr="00637269" w:rsidRDefault="00994066" w:rsidP="00DB35B4">
      <w:pPr>
        <w:pStyle w:val="Text"/>
      </w:pPr>
      <w:r w:rsidRPr="00637269">
        <w:t>Risk indicators are key tools in the management of operational risk. The most important indicators are prospective. They provide an early-warning system to track the level of operational risk in the organization. Examples of key risk indicators are staff turnover and number of failed transactions.</w:t>
      </w:r>
    </w:p>
    <w:p w14:paraId="02FF4368" w14:textId="6C585225" w:rsidR="00994066" w:rsidRPr="00637269" w:rsidRDefault="00AB3625" w:rsidP="00AB3625">
      <w:pPr>
        <w:pStyle w:val="Heading2"/>
      </w:pPr>
      <w:bookmarkStart w:id="9778" w:name="_Toc223340520"/>
      <w:r>
        <w:t>Describe</w:t>
      </w:r>
      <w:r w:rsidR="00994066" w:rsidRPr="00637269">
        <w:t xml:space="preserve"> the allocation of operational risk capital and the use of scorecards.</w:t>
      </w:r>
      <w:bookmarkEnd w:id="9778"/>
      <w:r w:rsidR="00994066" w:rsidRPr="00637269">
        <w:t xml:space="preserve"> </w:t>
      </w:r>
    </w:p>
    <w:p w14:paraId="15C9A5A8" w14:textId="77777777" w:rsidR="00994066" w:rsidRPr="00637269" w:rsidRDefault="00994066" w:rsidP="00DB35B4">
      <w:pPr>
        <w:pStyle w:val="Text"/>
      </w:pPr>
      <w:r w:rsidRPr="00637269">
        <w:t xml:space="preserve">Some banks use scorecard approaches to allocated operational risk capital. Experts identify the key determinants of each risk type and then formulate questions for business unit managers to enable the quantification of risk levels. Examples of such questions include: what is the number of sensitive positions filled by temps? What is the ratio of supervisors to staff? </w:t>
      </w:r>
    </w:p>
    <w:p w14:paraId="1354404B" w14:textId="77777777" w:rsidR="00AB3625" w:rsidRDefault="00AB3625" w:rsidP="00DB35B4">
      <w:pPr>
        <w:pStyle w:val="Text"/>
      </w:pPr>
    </w:p>
    <w:p w14:paraId="73E4CC56" w14:textId="77777777" w:rsidR="00994066" w:rsidRPr="00637269" w:rsidRDefault="00994066" w:rsidP="00DB35B4">
      <w:pPr>
        <w:pStyle w:val="Text"/>
      </w:pPr>
      <w:r w:rsidRPr="00637269">
        <w:t>Scores are assigned to the answers. The total score for a particular business unit indicates the amount of risk present in the business unit and can be uses as a basis for allocating capital to the business unit. The scores given by a scorecard approach should be validated by comparing scores with actual loss experience whenever possible.</w:t>
      </w:r>
    </w:p>
    <w:p w14:paraId="2B7FF9D4" w14:textId="77777777" w:rsidR="00994066" w:rsidRPr="00637269" w:rsidRDefault="00994066" w:rsidP="00AB3625">
      <w:pPr>
        <w:pStyle w:val="Heading2"/>
      </w:pPr>
      <w:bookmarkStart w:id="9779" w:name="_Toc223340521"/>
      <w:r w:rsidRPr="00637269">
        <w:t>Explain how to use the power law to measure operational risk.</w:t>
      </w:r>
      <w:bookmarkEnd w:id="9779"/>
      <w:r w:rsidRPr="00637269">
        <w:t xml:space="preserve"> </w:t>
      </w:r>
    </w:p>
    <w:p w14:paraId="679FF3C9" w14:textId="77777777" w:rsidR="00994066" w:rsidRPr="00637269" w:rsidRDefault="00994066" w:rsidP="00DB35B4">
      <w:pPr>
        <w:pStyle w:val="Text"/>
      </w:pPr>
      <w:r w:rsidRPr="00637269">
        <w:t>The power law stats that for a wide range of variables:</w:t>
      </w:r>
    </w:p>
    <w:p w14:paraId="22333179" w14:textId="77777777" w:rsidR="00AB3625" w:rsidRDefault="00AB3625" w:rsidP="00DB35B4">
      <w:pPr>
        <w:pStyle w:val="Text"/>
      </w:pPr>
    </w:p>
    <w:p w14:paraId="7E584194" w14:textId="1D754071" w:rsidR="00994066" w:rsidRPr="00637269" w:rsidRDefault="0051240F">
      <w:pPr>
        <w:pStyle w:val="Text"/>
        <w:jc w:val="center"/>
        <w:pPrChange w:id="9780" w:author="Aleksander Hansen" w:date="2013-02-16T23:59:00Z">
          <w:pPr>
            <w:pStyle w:val="Text"/>
          </w:pPr>
        </w:pPrChange>
      </w:pPr>
      <w:r>
        <w:pict w14:anchorId="526A7FA3">
          <v:shape id="_x0000_i1158" type="#_x0000_t75" style="width:148.05pt;height:28.3pt">
            <v:imagedata r:id="rId264" o:title=""/>
          </v:shape>
        </w:pict>
      </w:r>
    </w:p>
    <w:p w14:paraId="20FDB996" w14:textId="77777777" w:rsidR="00AB3625" w:rsidRDefault="00AB3625" w:rsidP="00DB35B4">
      <w:pPr>
        <w:pStyle w:val="Text"/>
      </w:pPr>
    </w:p>
    <w:p w14:paraId="1AD8C99F" w14:textId="77777777" w:rsidR="00994066" w:rsidRPr="00637269" w:rsidRDefault="00994066" w:rsidP="00DB35B4">
      <w:pPr>
        <w:pStyle w:val="Text"/>
      </w:pPr>
      <w:r w:rsidRPr="00637269">
        <w:t xml:space="preserve">Where (v) is the value of the </w:t>
      </w:r>
      <w:proofErr w:type="gramStart"/>
      <w:r w:rsidRPr="00637269">
        <w:t>variable,</w:t>
      </w:r>
      <w:proofErr w:type="gramEnd"/>
      <w:r w:rsidRPr="00637269">
        <w:t xml:space="preserve"> (x) is the relatively large value of (v), and K and alpha (α) are constants. According to a study by De Fountnouvelle the power law holds well for large losses experience by banks. This makes the calculation of VaR with high degrees of confidence (e.g., 99%) possible. Internal or external loss data is used to estimate the power law parameters using the maximum likelihood estimation (MLE) approach. </w:t>
      </w:r>
    </w:p>
    <w:p w14:paraId="40C58609" w14:textId="77777777" w:rsidR="00AB3625" w:rsidRDefault="00AB3625" w:rsidP="00DB35B4">
      <w:pPr>
        <w:pStyle w:val="Text"/>
      </w:pPr>
    </w:p>
    <w:p w14:paraId="09BBA02C" w14:textId="77777777" w:rsidR="00994066" w:rsidRPr="00637269" w:rsidRDefault="00994066" w:rsidP="00DB35B4">
      <w:pPr>
        <w:pStyle w:val="Text"/>
      </w:pPr>
      <w:r w:rsidRPr="00637269">
        <w:t>When loss distributions are aggregated, the distribution with the heaviest tails tends to dominate. This means that the loss with the lowest alpha defines the extreme tails of the total loss distribution.</w:t>
      </w:r>
    </w:p>
    <w:p w14:paraId="7DFC6F6E" w14:textId="77777777" w:rsidR="00994066" w:rsidRPr="00637269" w:rsidRDefault="00994066" w:rsidP="00AB3625">
      <w:pPr>
        <w:pStyle w:val="Heading2"/>
      </w:pPr>
      <w:bookmarkStart w:id="9781" w:name="_Toc223340522"/>
      <w:r w:rsidRPr="00637269">
        <w:t>Explain the risks of moral hazard and adverse selection when using insurance to mitigate operational risks.</w:t>
      </w:r>
      <w:bookmarkEnd w:id="9781"/>
      <w:r w:rsidRPr="00637269">
        <w:t xml:space="preserve"> </w:t>
      </w:r>
    </w:p>
    <w:p w14:paraId="584BB8AF" w14:textId="0876D168" w:rsidR="00994066" w:rsidRPr="00637269" w:rsidRDefault="00994066" w:rsidP="00DB35B4">
      <w:pPr>
        <w:pStyle w:val="Text"/>
      </w:pPr>
      <w:r w:rsidRPr="00637269">
        <w:t xml:space="preserve">Moral hazard is the risk that the existence of the insurance contract will cause the bank to behave differently than it otherwise would. This changed </w:t>
      </w:r>
      <w:del w:id="9782" w:author="Aleksander Hansen" w:date="2013-02-23T18:47:00Z">
        <w:r w:rsidRPr="00637269" w:rsidDel="00506AA3">
          <w:delText>behaviour</w:delText>
        </w:r>
      </w:del>
      <w:ins w:id="9783" w:author="Aleksander Hansen" w:date="2013-02-23T18:47:00Z">
        <w:r w:rsidR="00506AA3" w:rsidRPr="00637269">
          <w:t>behavior</w:t>
        </w:r>
      </w:ins>
      <w:r w:rsidRPr="00637269">
        <w:t xml:space="preserve"> increases the risks to the insurance company. Insurance companies typically deal with moral hazard in several ways:</w:t>
      </w:r>
    </w:p>
    <w:p w14:paraId="74B3D93D" w14:textId="77777777" w:rsidR="00AB3625" w:rsidRDefault="00AB3625" w:rsidP="00DB35B4">
      <w:pPr>
        <w:pStyle w:val="Text"/>
      </w:pPr>
    </w:p>
    <w:p w14:paraId="6BF8F6CD" w14:textId="77777777" w:rsidR="00994066" w:rsidDel="00506AA3" w:rsidRDefault="00994066">
      <w:pPr>
        <w:pStyle w:val="Text"/>
        <w:numPr>
          <w:ilvl w:val="0"/>
          <w:numId w:val="132"/>
        </w:numPr>
        <w:rPr>
          <w:del w:id="9784" w:author="Aleksander Hansen" w:date="2013-02-23T18:47:00Z"/>
        </w:rPr>
        <w:pPrChange w:id="9785" w:author="Aleksander Hansen" w:date="2013-02-23T18:47:00Z">
          <w:pPr>
            <w:pStyle w:val="Text"/>
          </w:pPr>
        </w:pPrChange>
      </w:pPr>
      <w:r w:rsidRPr="00637269">
        <w:t>Deductible: bank is responsible for bearing the first portion of the loss</w:t>
      </w:r>
    </w:p>
    <w:p w14:paraId="5B1C4D55" w14:textId="77777777" w:rsidR="00506AA3" w:rsidRPr="00637269" w:rsidRDefault="00506AA3">
      <w:pPr>
        <w:pStyle w:val="Text"/>
        <w:numPr>
          <w:ilvl w:val="0"/>
          <w:numId w:val="132"/>
        </w:numPr>
        <w:rPr>
          <w:ins w:id="9786" w:author="Aleksander Hansen" w:date="2013-02-23T18:47:00Z"/>
        </w:rPr>
        <w:pPrChange w:id="9787" w:author="Aleksander Hansen" w:date="2013-02-23T18:47:00Z">
          <w:pPr>
            <w:pStyle w:val="Text"/>
          </w:pPr>
        </w:pPrChange>
      </w:pPr>
    </w:p>
    <w:p w14:paraId="32A1EE6D" w14:textId="77777777" w:rsidR="00AB3625" w:rsidDel="00506AA3" w:rsidRDefault="00AB3625">
      <w:pPr>
        <w:pStyle w:val="Text"/>
        <w:numPr>
          <w:ilvl w:val="0"/>
          <w:numId w:val="132"/>
        </w:numPr>
        <w:rPr>
          <w:del w:id="9788" w:author="Aleksander Hansen" w:date="2013-02-23T18:47:00Z"/>
        </w:rPr>
        <w:pPrChange w:id="9789" w:author="Aleksander Hansen" w:date="2013-02-23T18:47:00Z">
          <w:pPr>
            <w:pStyle w:val="Text"/>
          </w:pPr>
        </w:pPrChange>
      </w:pPr>
    </w:p>
    <w:p w14:paraId="4920FF86" w14:textId="77777777" w:rsidR="00994066" w:rsidDel="00506AA3" w:rsidRDefault="00994066">
      <w:pPr>
        <w:pStyle w:val="Text"/>
        <w:numPr>
          <w:ilvl w:val="0"/>
          <w:numId w:val="132"/>
        </w:numPr>
        <w:rPr>
          <w:del w:id="9790" w:author="Aleksander Hansen" w:date="2013-02-23T18:47:00Z"/>
        </w:rPr>
        <w:pPrChange w:id="9791" w:author="Aleksander Hansen" w:date="2013-02-23T18:47:00Z">
          <w:pPr>
            <w:pStyle w:val="Text"/>
          </w:pPr>
        </w:pPrChange>
      </w:pPr>
      <w:r w:rsidRPr="00637269">
        <w:t xml:space="preserve">Coinsurance provision: insurance company pays a predetermined percentage (&lt; 100%) of losses in excess of the deductible. </w:t>
      </w:r>
    </w:p>
    <w:p w14:paraId="2926111A" w14:textId="77777777" w:rsidR="00506AA3" w:rsidRPr="00637269" w:rsidRDefault="00506AA3">
      <w:pPr>
        <w:pStyle w:val="Text"/>
        <w:numPr>
          <w:ilvl w:val="0"/>
          <w:numId w:val="132"/>
        </w:numPr>
        <w:rPr>
          <w:ins w:id="9792" w:author="Aleksander Hansen" w:date="2013-02-23T18:47:00Z"/>
        </w:rPr>
        <w:pPrChange w:id="9793" w:author="Aleksander Hansen" w:date="2013-02-23T18:47:00Z">
          <w:pPr>
            <w:pStyle w:val="Text"/>
          </w:pPr>
        </w:pPrChange>
      </w:pPr>
    </w:p>
    <w:p w14:paraId="0944896B" w14:textId="77777777" w:rsidR="00AB3625" w:rsidDel="00506AA3" w:rsidRDefault="00AB3625">
      <w:pPr>
        <w:pStyle w:val="Text"/>
        <w:numPr>
          <w:ilvl w:val="0"/>
          <w:numId w:val="132"/>
        </w:numPr>
        <w:rPr>
          <w:del w:id="9794" w:author="Aleksander Hansen" w:date="2013-02-23T18:47:00Z"/>
        </w:rPr>
        <w:pPrChange w:id="9795" w:author="Aleksander Hansen" w:date="2013-02-23T18:47:00Z">
          <w:pPr>
            <w:pStyle w:val="Text"/>
          </w:pPr>
        </w:pPrChange>
      </w:pPr>
    </w:p>
    <w:p w14:paraId="11F7847C" w14:textId="77777777" w:rsidR="00994066" w:rsidRPr="00637269" w:rsidRDefault="00994066">
      <w:pPr>
        <w:pStyle w:val="Text"/>
        <w:numPr>
          <w:ilvl w:val="0"/>
          <w:numId w:val="132"/>
        </w:numPr>
        <w:pPrChange w:id="9796" w:author="Aleksander Hansen" w:date="2013-02-23T18:47:00Z">
          <w:pPr>
            <w:pStyle w:val="Text"/>
          </w:pPr>
        </w:pPrChange>
      </w:pPr>
      <w:r w:rsidRPr="00637269">
        <w:t>Policy limit: limit on the total liability of insurer</w:t>
      </w:r>
    </w:p>
    <w:p w14:paraId="25587BBB" w14:textId="77777777" w:rsidR="00AB3625" w:rsidRDefault="00AB3625" w:rsidP="00DB35B4">
      <w:pPr>
        <w:pStyle w:val="Text"/>
      </w:pPr>
    </w:p>
    <w:p w14:paraId="5FA2437D" w14:textId="77777777" w:rsidR="00994066" w:rsidRPr="00637269" w:rsidRDefault="00994066" w:rsidP="00DB35B4">
      <w:pPr>
        <w:pStyle w:val="Text"/>
      </w:pPr>
      <w:r w:rsidRPr="00637269">
        <w:t>Adverse selection is when an insurance company cannot distinguish between good and bad risks; consequently, it offers the same price to everyone and inadvertently attracts more of the bad risks. For example, banks without good internal controls are more likely to enter into rogue trader insurance contracts; banks without good internal controls are more likely to buy insurance policies to protect themselves against external fraud.</w:t>
      </w:r>
    </w:p>
    <w:p w14:paraId="4E8F6EB4" w14:textId="77777777" w:rsidR="00AB3625" w:rsidRDefault="00AB3625" w:rsidP="00DB35B4">
      <w:pPr>
        <w:pStyle w:val="Text"/>
      </w:pPr>
    </w:p>
    <w:p w14:paraId="6F040652" w14:textId="77777777" w:rsidR="00994066" w:rsidRPr="00637269" w:rsidRDefault="00994066" w:rsidP="00DB35B4">
      <w:pPr>
        <w:pStyle w:val="Text"/>
      </w:pPr>
      <w:r w:rsidRPr="00637269">
        <w:t xml:space="preserve">To overcome adverse selection problem, an insurance company must try to understand the controls that exist within banks and the losses that have been experienced. As a result of such an assessment, it may not charge the same premium to all banks. </w:t>
      </w:r>
    </w:p>
    <w:p w14:paraId="60F4FDD9" w14:textId="0BC55DA5" w:rsidR="00506AA3" w:rsidRPr="00637269" w:rsidRDefault="00506AA3" w:rsidP="00537294">
      <w:pPr>
        <w:pStyle w:val="Text"/>
        <w:rPr>
          <w:ins w:id="9797" w:author="Aleksander Hansen" w:date="2013-02-23T18:41:00Z"/>
        </w:rPr>
      </w:pPr>
      <w:ins w:id="9798" w:author="Aleksander Hansen" w:date="2013-02-23T18:40:00Z">
        <w:r>
          <w:rPr>
            <w:rFonts w:ascii="Trebuchet MS" w:eastAsiaTheme="majorEastAsia" w:hAnsi="Trebuchet MS" w:cstheme="majorBidi"/>
            <w:b/>
            <w:bCs/>
            <w:color w:val="598774"/>
            <w:kern w:val="0"/>
            <w:sz w:val="26"/>
            <w:szCs w:val="26"/>
            <w:lang w:bidi="ar-SA"/>
          </w:rPr>
          <w:br/>
        </w:r>
      </w:ins>
    </w:p>
    <w:p w14:paraId="4061FD6C" w14:textId="0A43E6FD" w:rsidR="00506AA3" w:rsidRDefault="00506AA3" w:rsidP="00506AA3">
      <w:pPr>
        <w:pStyle w:val="Text"/>
        <w:rPr>
          <w:ins w:id="9799" w:author="Aleksander Hansen" w:date="2013-02-23T18:40:00Z"/>
        </w:rPr>
      </w:pPr>
    </w:p>
    <w:p w14:paraId="6A0127B6" w14:textId="77777777" w:rsidR="00506AA3" w:rsidRDefault="00506AA3" w:rsidP="00506AA3">
      <w:pPr>
        <w:pStyle w:val="Text"/>
        <w:rPr>
          <w:ins w:id="9800" w:author="Aleksander Hansen" w:date="2013-02-23T18:40:00Z"/>
        </w:rPr>
      </w:pPr>
    </w:p>
    <w:p w14:paraId="495D6CF9" w14:textId="77777777" w:rsidR="00506AA3" w:rsidRPr="00637269" w:rsidRDefault="00506AA3" w:rsidP="00506AA3">
      <w:pPr>
        <w:pStyle w:val="Text"/>
        <w:rPr>
          <w:ins w:id="9801" w:author="Aleksander Hansen" w:date="2013-02-23T18:40:00Z"/>
        </w:rPr>
      </w:pPr>
    </w:p>
    <w:p w14:paraId="21A4A6EA" w14:textId="77777777" w:rsidR="006C15DB" w:rsidRDefault="00994066">
      <w:pPr>
        <w:pStyle w:val="Heading2"/>
        <w:rPr>
          <w:ins w:id="9802" w:author="Aleksander Hansen" w:date="2013-02-23T12:01:00Z"/>
        </w:rPr>
        <w:pPrChange w:id="9803" w:author="Aleksander Hansen" w:date="2013-02-23T12:01:00Z">
          <w:pPr/>
        </w:pPrChange>
      </w:pPr>
      <w:r w:rsidRPr="00537294">
        <w:br w:type="page"/>
      </w:r>
      <w:bookmarkStart w:id="9804" w:name="_Toc223340523"/>
      <w:ins w:id="9805" w:author="Aleksander Hansen" w:date="2013-02-23T12:00:00Z">
        <w:r w:rsidR="006C15DB" w:rsidRPr="00537294">
          <w:t>Chapter Summary</w:t>
        </w:r>
      </w:ins>
      <w:bookmarkEnd w:id="9804"/>
    </w:p>
    <w:p w14:paraId="5F6156E2" w14:textId="35E60C3C" w:rsidR="00B75EC1" w:rsidRPr="00637269" w:rsidRDefault="006C15DB" w:rsidP="00B75EC1">
      <w:pPr>
        <w:pStyle w:val="Text"/>
        <w:rPr>
          <w:ins w:id="9806" w:author="Aleksander Hansen" w:date="2013-02-23T18:35:00Z"/>
        </w:rPr>
      </w:pPr>
      <w:ins w:id="9807" w:author="Aleksander Hansen" w:date="2013-02-23T12:01:00Z">
        <w:r w:rsidRPr="00637269">
          <w:t>In the Basic Indicator Approach (BIA), banks must hold capital for operational risk equal to a fixed percentage (currently 15%) of positive annual gross income (GI; GI = net interest income plus noninterest income) over the previous three years</w:t>
        </w:r>
      </w:ins>
      <w:ins w:id="9808" w:author="Aleksander Hansen" w:date="2013-02-23T18:34:00Z">
        <w:r w:rsidR="00B75EC1">
          <w:t>.</w:t>
        </w:r>
      </w:ins>
      <w:ins w:id="9809" w:author="Aleksander Hansen" w:date="2013-02-23T18:35:00Z">
        <w:r w:rsidR="00B75EC1">
          <w:t xml:space="preserve"> </w:t>
        </w:r>
        <w:r w:rsidR="00B75EC1" w:rsidRPr="00637269">
          <w:t xml:space="preserve">In the standardized approach (SA), activities divided into eight business lines: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8"/>
        <w:gridCol w:w="4668"/>
      </w:tblGrid>
      <w:tr w:rsidR="00B75EC1" w:rsidRPr="00AB3625" w14:paraId="257BBF11" w14:textId="77777777" w:rsidTr="00B75EC1">
        <w:trPr>
          <w:ins w:id="9810" w:author="Aleksander Hansen" w:date="2013-02-23T18:35:00Z"/>
        </w:trPr>
        <w:tc>
          <w:tcPr>
            <w:tcW w:w="4638" w:type="dxa"/>
          </w:tcPr>
          <w:p w14:paraId="344EF3FE" w14:textId="77777777" w:rsidR="00B75EC1" w:rsidRPr="00AB3625" w:rsidRDefault="00B75EC1" w:rsidP="00B75EC1">
            <w:pPr>
              <w:pStyle w:val="Text"/>
              <w:rPr>
                <w:ins w:id="9811" w:author="Aleksander Hansen" w:date="2013-02-23T18:35:00Z"/>
              </w:rPr>
            </w:pPr>
            <w:ins w:id="9812" w:author="Aleksander Hansen" w:date="2013-02-23T18:35:00Z">
              <w:r w:rsidRPr="00AB3625">
                <w:t>Corporate finance,</w:t>
              </w:r>
            </w:ins>
          </w:p>
          <w:p w14:paraId="53F33396" w14:textId="77777777" w:rsidR="00B75EC1" w:rsidRPr="00AB3625" w:rsidRDefault="00B75EC1" w:rsidP="00B75EC1">
            <w:pPr>
              <w:pStyle w:val="Text"/>
              <w:rPr>
                <w:ins w:id="9813" w:author="Aleksander Hansen" w:date="2013-02-23T18:35:00Z"/>
              </w:rPr>
            </w:pPr>
            <w:ins w:id="9814" w:author="Aleksander Hansen" w:date="2013-02-23T18:35:00Z">
              <w:r w:rsidRPr="00AB3625">
                <w:t>Trading and sales,</w:t>
              </w:r>
            </w:ins>
          </w:p>
          <w:p w14:paraId="340ED2F1" w14:textId="77777777" w:rsidR="00B75EC1" w:rsidRPr="00AB3625" w:rsidRDefault="00B75EC1" w:rsidP="00B75EC1">
            <w:pPr>
              <w:pStyle w:val="Text"/>
              <w:rPr>
                <w:ins w:id="9815" w:author="Aleksander Hansen" w:date="2013-02-23T18:35:00Z"/>
              </w:rPr>
            </w:pPr>
            <w:ins w:id="9816" w:author="Aleksander Hansen" w:date="2013-02-23T18:35:00Z">
              <w:r w:rsidRPr="00AB3625">
                <w:t>Retail banking,</w:t>
              </w:r>
            </w:ins>
          </w:p>
          <w:p w14:paraId="37BF2C09" w14:textId="77777777" w:rsidR="00B75EC1" w:rsidRPr="00AB3625" w:rsidRDefault="00B75EC1" w:rsidP="00B75EC1">
            <w:pPr>
              <w:pStyle w:val="Text"/>
              <w:rPr>
                <w:ins w:id="9817" w:author="Aleksander Hansen" w:date="2013-02-23T18:35:00Z"/>
              </w:rPr>
            </w:pPr>
            <w:ins w:id="9818" w:author="Aleksander Hansen" w:date="2013-02-23T18:35:00Z">
              <w:r w:rsidRPr="00AB3625">
                <w:t>Commercial banking</w:t>
              </w:r>
            </w:ins>
          </w:p>
          <w:p w14:paraId="3C092FDC" w14:textId="77777777" w:rsidR="00B75EC1" w:rsidRPr="00AB3625" w:rsidRDefault="00B75EC1" w:rsidP="00B75EC1">
            <w:pPr>
              <w:pStyle w:val="Text"/>
              <w:rPr>
                <w:ins w:id="9819" w:author="Aleksander Hansen" w:date="2013-02-23T18:35:00Z"/>
              </w:rPr>
            </w:pPr>
          </w:p>
        </w:tc>
        <w:tc>
          <w:tcPr>
            <w:tcW w:w="4668" w:type="dxa"/>
          </w:tcPr>
          <w:p w14:paraId="477DD58D" w14:textId="77777777" w:rsidR="00B75EC1" w:rsidRPr="00AB3625" w:rsidRDefault="00B75EC1" w:rsidP="00B75EC1">
            <w:pPr>
              <w:pStyle w:val="Text"/>
              <w:rPr>
                <w:ins w:id="9820" w:author="Aleksander Hansen" w:date="2013-02-23T18:35:00Z"/>
              </w:rPr>
            </w:pPr>
            <w:ins w:id="9821" w:author="Aleksander Hansen" w:date="2013-02-23T18:35:00Z">
              <w:r w:rsidRPr="00AB3625">
                <w:t>Payment and settlement,</w:t>
              </w:r>
            </w:ins>
          </w:p>
          <w:p w14:paraId="417658C4" w14:textId="77777777" w:rsidR="00B75EC1" w:rsidRPr="00AB3625" w:rsidRDefault="00B75EC1" w:rsidP="00B75EC1">
            <w:pPr>
              <w:pStyle w:val="Text"/>
              <w:rPr>
                <w:ins w:id="9822" w:author="Aleksander Hansen" w:date="2013-02-23T18:35:00Z"/>
              </w:rPr>
            </w:pPr>
            <w:ins w:id="9823" w:author="Aleksander Hansen" w:date="2013-02-23T18:35:00Z">
              <w:r w:rsidRPr="00AB3625">
                <w:t>Agency services,</w:t>
              </w:r>
            </w:ins>
          </w:p>
          <w:p w14:paraId="7438292C" w14:textId="77777777" w:rsidR="00B75EC1" w:rsidRPr="00AB3625" w:rsidRDefault="00B75EC1" w:rsidP="00B75EC1">
            <w:pPr>
              <w:pStyle w:val="Text"/>
              <w:rPr>
                <w:ins w:id="9824" w:author="Aleksander Hansen" w:date="2013-02-23T18:35:00Z"/>
              </w:rPr>
            </w:pPr>
            <w:ins w:id="9825" w:author="Aleksander Hansen" w:date="2013-02-23T18:35:00Z">
              <w:r w:rsidRPr="00AB3625">
                <w:t>Asset management, and</w:t>
              </w:r>
            </w:ins>
          </w:p>
          <w:p w14:paraId="29907240" w14:textId="77777777" w:rsidR="00B75EC1" w:rsidRPr="00AB3625" w:rsidRDefault="00B75EC1" w:rsidP="00B75EC1">
            <w:pPr>
              <w:pStyle w:val="Text"/>
              <w:rPr>
                <w:ins w:id="9826" w:author="Aleksander Hansen" w:date="2013-02-23T18:35:00Z"/>
              </w:rPr>
            </w:pPr>
            <w:ins w:id="9827" w:author="Aleksander Hansen" w:date="2013-02-23T18:35:00Z">
              <w:r w:rsidRPr="00AB3625">
                <w:t>Retail brokerage</w:t>
              </w:r>
            </w:ins>
          </w:p>
        </w:tc>
      </w:tr>
    </w:tbl>
    <w:p w14:paraId="69AFEB4B" w14:textId="1FDBB507" w:rsidR="00B75EC1" w:rsidRPr="00637269" w:rsidRDefault="00B75EC1" w:rsidP="00B75EC1">
      <w:pPr>
        <w:pStyle w:val="Text"/>
        <w:rPr>
          <w:ins w:id="9828" w:author="Aleksander Hansen" w:date="2013-02-23T18:36:00Z"/>
        </w:rPr>
      </w:pPr>
      <w:ins w:id="9829" w:author="Aleksander Hansen" w:date="2013-02-23T18:35:00Z">
        <w:r w:rsidRPr="00AE6B80">
          <w:t xml:space="preserve">Within each business line, gross income is a proxy for scale. Capital charge is gross income of business line multiplied by a factor (called beta). </w:t>
        </w:r>
        <w:r w:rsidRPr="00637269">
          <w:t>The total capital charge is calculated as the three-year average of the simple summation of the regulatory capital charges across each of the business lines in each year.</w:t>
        </w:r>
      </w:ins>
      <w:ins w:id="9830" w:author="Aleksander Hansen" w:date="2013-02-23T18:49:00Z">
        <w:r w:rsidR="00506AA3">
          <w:t xml:space="preserve"> </w:t>
        </w:r>
      </w:ins>
      <w:ins w:id="9831" w:author="Aleksander Hansen" w:date="2013-02-23T18:36:00Z">
        <w:r w:rsidRPr="00637269">
          <w:t>The Basel Committee has listed conditions that a bank must satisfy in order to use the standardized approach or the AMA approach. It expects large internationally active banks to move toward adopting the AMA approach through time. To use the standardized approach a bank must satisfy</w:t>
        </w:r>
        <w:r>
          <w:t xml:space="preserve"> a number of criteria.</w:t>
        </w:r>
      </w:ins>
    </w:p>
    <w:p w14:paraId="74B49FF3" w14:textId="77777777" w:rsidR="00B75EC1" w:rsidRPr="00637269" w:rsidRDefault="00B75EC1" w:rsidP="00B75EC1">
      <w:pPr>
        <w:pStyle w:val="Text"/>
        <w:rPr>
          <w:ins w:id="9832" w:author="Aleksander Hansen" w:date="2013-02-23T18:35:00Z"/>
        </w:rPr>
      </w:pPr>
    </w:p>
    <w:p w14:paraId="187BD12B" w14:textId="0F38F387" w:rsidR="00B75EC1" w:rsidRPr="00637269" w:rsidRDefault="00B75EC1" w:rsidP="00B75EC1">
      <w:pPr>
        <w:pStyle w:val="Text"/>
        <w:rPr>
          <w:ins w:id="9833" w:author="Aleksander Hansen" w:date="2013-02-23T18:38:00Z"/>
        </w:rPr>
      </w:pPr>
      <w:ins w:id="9834" w:author="Aleksander Hansen" w:date="2013-02-23T18:38:00Z">
        <w:r w:rsidRPr="00637269">
          <w:t>The loss frequency distribution is the distribution of the number of losses observed during the time horizon (typically one year). The loss severity distribution is the distribution of the size of a loss, given that a loss occurs. It is typically assumed that loss severity and loss frequency are independent</w:t>
        </w:r>
      </w:ins>
      <w:ins w:id="9835" w:author="Aleksander Hansen" w:date="2013-02-23T18:39:00Z">
        <w:r>
          <w:t xml:space="preserve">. </w:t>
        </w:r>
      </w:ins>
      <w:ins w:id="9836" w:author="Aleksander Hansen" w:date="2013-02-23T18:38:00Z">
        <w:r w:rsidRPr="00637269">
          <w:t>For loss frequency, a common probability distribution is the Poisson distribution</w:t>
        </w:r>
        <w:r>
          <w:t xml:space="preserve">, while </w:t>
        </w:r>
      </w:ins>
      <w:ins w:id="9837" w:author="Aleksander Hansen" w:date="2013-02-23T18:44:00Z">
        <w:r w:rsidR="00506AA3" w:rsidRPr="00637269">
          <w:t>the</w:t>
        </w:r>
      </w:ins>
      <w:ins w:id="9838" w:author="Aleksander Hansen" w:date="2013-02-23T18:39:00Z">
        <w:r w:rsidRPr="00637269">
          <w:t xml:space="preserve"> lognormal probability distribution is often use</w:t>
        </w:r>
        <w:r>
          <w:t xml:space="preserve">d for the </w:t>
        </w:r>
      </w:ins>
      <w:ins w:id="9839" w:author="Aleksander Hansen" w:date="2013-02-23T18:38:00Z">
        <w:r w:rsidRPr="00637269">
          <w:t xml:space="preserve">loss severity distribution. </w:t>
        </w:r>
      </w:ins>
    </w:p>
    <w:p w14:paraId="18035F9C" w14:textId="77777777" w:rsidR="00506AA3" w:rsidRDefault="00506AA3" w:rsidP="00537294">
      <w:pPr>
        <w:rPr>
          <w:ins w:id="9840" w:author="Aleksander Hansen" w:date="2013-02-23T18:44:00Z"/>
        </w:rPr>
      </w:pPr>
    </w:p>
    <w:p w14:paraId="58F6D574" w14:textId="3C4CB2E3" w:rsidR="00506AA3" w:rsidRDefault="00506AA3">
      <w:pPr>
        <w:pStyle w:val="Text"/>
        <w:rPr>
          <w:ins w:id="9841" w:author="Aleksander Hansen" w:date="2013-02-23T18:47:00Z"/>
        </w:rPr>
        <w:pPrChange w:id="9842" w:author="Aleksander Hansen" w:date="2013-02-23T18:44:00Z">
          <w:pPr/>
        </w:pPrChange>
      </w:pPr>
      <w:ins w:id="9843" w:author="Aleksander Hansen" w:date="2013-02-23T18:44:00Z">
        <w:r w:rsidRPr="00637269">
          <w:t>Risk control and self</w:t>
        </w:r>
        <w:r>
          <w:t>-</w:t>
        </w:r>
        <w:r w:rsidRPr="00637269">
          <w:t>assessment (RCSA) involves asking business unit managers to i</w:t>
        </w:r>
        <w:r>
          <w:t>dentify their operational risks</w:t>
        </w:r>
        <w:r w:rsidRPr="00637269">
          <w:t>.</w:t>
        </w:r>
        <w:r>
          <w:t xml:space="preserve"> </w:t>
        </w:r>
        <w:r w:rsidRPr="00637269">
          <w:t>Risk indicators are key tools in the management of operational risk. The most important indicators are prospective</w:t>
        </w:r>
        <w:r>
          <w:t xml:space="preserve"> ones.</w:t>
        </w:r>
      </w:ins>
      <w:ins w:id="9844" w:author="Aleksander Hansen" w:date="2013-02-23T18:50:00Z">
        <w:r>
          <w:t xml:space="preserve"> </w:t>
        </w:r>
      </w:ins>
      <w:ins w:id="9845" w:author="Aleksander Hansen" w:date="2013-02-23T18:45:00Z">
        <w:r w:rsidRPr="00637269">
          <w:t xml:space="preserve">Some banks use scorecard approaches to allocated operational risk capital. Experts identify the key determinants of each risk type and then formulate questions for business unit managers to enable the quantification of risk levels. </w:t>
        </w:r>
      </w:ins>
    </w:p>
    <w:p w14:paraId="73CFC5E7" w14:textId="77777777" w:rsidR="00506AA3" w:rsidRDefault="00506AA3">
      <w:pPr>
        <w:pStyle w:val="Text"/>
        <w:rPr>
          <w:ins w:id="9846" w:author="Aleksander Hansen" w:date="2013-02-23T18:47:00Z"/>
        </w:rPr>
        <w:pPrChange w:id="9847" w:author="Aleksander Hansen" w:date="2013-02-23T18:44:00Z">
          <w:pPr/>
        </w:pPrChange>
      </w:pPr>
    </w:p>
    <w:p w14:paraId="2DA62F86" w14:textId="77777777" w:rsidR="00506AA3" w:rsidRDefault="00506AA3">
      <w:pPr>
        <w:pStyle w:val="Text"/>
        <w:rPr>
          <w:ins w:id="9848" w:author="Aleksander Hansen" w:date="2013-02-23T18:49:00Z"/>
        </w:rPr>
        <w:pPrChange w:id="9849" w:author="Aleksander Hansen" w:date="2013-02-23T18:44:00Z">
          <w:pPr/>
        </w:pPrChange>
      </w:pPr>
      <w:ins w:id="9850" w:author="Aleksander Hansen" w:date="2013-02-23T18:47:00Z">
        <w:r w:rsidRPr="00637269">
          <w:t xml:space="preserve">Moral hazard is the risk that the existence of the insurance contract will cause the bank to behave differently than it otherwise would. </w:t>
        </w:r>
      </w:ins>
      <w:ins w:id="9851" w:author="Aleksander Hansen" w:date="2013-02-23T18:48:00Z">
        <w:r w:rsidRPr="00637269">
          <w:t>Adverse selection is when an insurance company cannot distinguish between good and bad risks; consequently, it offers the same price to everyone and inadvertently attracts more of the bad risks.</w:t>
        </w:r>
      </w:ins>
    </w:p>
    <w:p w14:paraId="730937F1" w14:textId="3B4EDED9" w:rsidR="00506AA3" w:rsidRDefault="00506AA3" w:rsidP="00506AA3">
      <w:pPr>
        <w:pStyle w:val="Text"/>
        <w:rPr>
          <w:ins w:id="9852" w:author="Aleksander Hansen" w:date="2013-02-23T18:49:00Z"/>
        </w:rPr>
      </w:pPr>
      <w:ins w:id="9853" w:author="Aleksander Hansen" w:date="2013-02-23T18:49:00Z">
        <w:r w:rsidRPr="00637269">
          <w:t>The key data issue is the fact that relatively little data exist that is highly relevant.</w:t>
        </w:r>
        <w:r>
          <w:t xml:space="preserve"> As a result, </w:t>
        </w:r>
        <w:r w:rsidRPr="00637269">
          <w:t xml:space="preserve">regulators encourage banks to use scenario analysis, in addition to internal and external loss data. This involves </w:t>
        </w:r>
        <w:r>
          <w:t>generating</w:t>
        </w:r>
        <w:r w:rsidRPr="00637269">
          <w:t xml:space="preserve"> scenarios where large l</w:t>
        </w:r>
        <w:r>
          <w:t xml:space="preserve">osses occur. </w:t>
        </w:r>
      </w:ins>
    </w:p>
    <w:p w14:paraId="43B41109" w14:textId="77777777" w:rsidR="00506AA3" w:rsidRDefault="00506AA3" w:rsidP="00506AA3">
      <w:pPr>
        <w:pStyle w:val="Text"/>
        <w:rPr>
          <w:ins w:id="9854" w:author="Aleksander Hansen" w:date="2013-02-23T18:49:00Z"/>
        </w:rPr>
      </w:pPr>
    </w:p>
    <w:p w14:paraId="087377EC" w14:textId="55702FD0" w:rsidR="00CA417E" w:rsidRPr="00506AA3" w:rsidRDefault="00506AA3">
      <w:pPr>
        <w:pStyle w:val="Text"/>
        <w:rPr>
          <w:ins w:id="9855" w:author="Aleksander Hansen" w:date="2013-02-17T14:22:00Z"/>
        </w:rPr>
        <w:pPrChange w:id="9856" w:author="Aleksander Hansen" w:date="2013-02-23T18:44:00Z">
          <w:pPr/>
        </w:pPrChange>
      </w:pPr>
      <w:ins w:id="9857" w:author="Aleksander Hansen" w:date="2013-02-23T18:49:00Z">
        <w:r>
          <w:t>T</w:t>
        </w:r>
        <w:r w:rsidRPr="00637269">
          <w:t>he power law holds well for large losses experience by banks. This makes the calculation of VaR with high degrees of confidence (e.g., 99%) possible. Internal or external loss data is used to estimate the power law parameters using the maximum likelihood estimation (MLE) approach.</w:t>
        </w:r>
      </w:ins>
      <w:ins w:id="9858" w:author="Aleksander Hansen" w:date="2013-02-17T14:22:00Z">
        <w:r w:rsidR="00CA417E" w:rsidRPr="00537294">
          <w:br w:type="page"/>
        </w:r>
      </w:ins>
    </w:p>
    <w:p w14:paraId="268AF691" w14:textId="77777777" w:rsidR="00CA417E" w:rsidRDefault="00CA417E" w:rsidP="00CA417E">
      <w:pPr>
        <w:pStyle w:val="Heading2"/>
        <w:rPr>
          <w:ins w:id="9859" w:author="Aleksander Hansen" w:date="2013-02-17T14:22:00Z"/>
        </w:rPr>
      </w:pPr>
      <w:bookmarkStart w:id="9860" w:name="_Toc223340524"/>
      <w:ins w:id="9861" w:author="Aleksander Hansen" w:date="2013-02-17T14:22:00Z">
        <w:r>
          <w:t>Questions and Answers</w:t>
        </w:r>
        <w:bookmarkEnd w:id="9860"/>
      </w:ins>
    </w:p>
    <w:p w14:paraId="3C21EEB2" w14:textId="77777777" w:rsidR="00CA417E" w:rsidRDefault="00CA417E" w:rsidP="00CA417E">
      <w:pPr>
        <w:pStyle w:val="Heading3SubGTNI"/>
        <w:rPr>
          <w:ins w:id="9862" w:author="Aleksander Hansen" w:date="2013-02-17T14:22:00Z"/>
        </w:rPr>
      </w:pPr>
      <w:bookmarkStart w:id="9863" w:name="_Toc223340525"/>
      <w:ins w:id="9864" w:author="Aleksander Hansen" w:date="2013-02-17T14:22:00Z">
        <w:r>
          <w:t>Questions</w:t>
        </w:r>
        <w:bookmarkEnd w:id="9863"/>
      </w:ins>
    </w:p>
    <w:p w14:paraId="7CCEEA38" w14:textId="77777777" w:rsidR="00CA417E" w:rsidRDefault="00CA417E" w:rsidP="00CA417E">
      <w:pPr>
        <w:rPr>
          <w:ins w:id="9865" w:author="Aleksander Hansen" w:date="2013-02-17T14:22:00Z"/>
          <w:rFonts w:ascii="Trebuchet MS" w:eastAsiaTheme="majorEastAsia" w:hAnsi="Trebuchet MS" w:cstheme="majorBidi"/>
          <w:b/>
          <w:bCs/>
          <w:color w:val="000000" w:themeColor="text1"/>
        </w:rPr>
      </w:pPr>
      <w:ins w:id="9866" w:author="Aleksander Hansen" w:date="2013-02-17T14:22:00Z">
        <w:r>
          <w:br w:type="page"/>
        </w:r>
      </w:ins>
    </w:p>
    <w:p w14:paraId="6378A626" w14:textId="40C7E8E9" w:rsidR="00CA417E" w:rsidRDefault="00CA417E">
      <w:pPr>
        <w:pStyle w:val="Heading3SubGTNI"/>
        <w:rPr>
          <w:ins w:id="9867" w:author="Aleksander Hansen" w:date="2013-02-17T14:22:00Z"/>
        </w:rPr>
        <w:pPrChange w:id="9868" w:author="Aleksander Hansen" w:date="2013-02-17T14:22:00Z">
          <w:pPr>
            <w:pStyle w:val="Text"/>
          </w:pPr>
        </w:pPrChange>
      </w:pPr>
      <w:bookmarkStart w:id="9869" w:name="_Toc223340526"/>
      <w:ins w:id="9870" w:author="Aleksander Hansen" w:date="2013-02-17T14:22:00Z">
        <w:r>
          <w:t>Answers</w:t>
        </w:r>
        <w:bookmarkEnd w:id="9869"/>
      </w:ins>
    </w:p>
    <w:p w14:paraId="503F0F68" w14:textId="77777777" w:rsidR="00CA417E" w:rsidRDefault="00CA417E">
      <w:pPr>
        <w:rPr>
          <w:ins w:id="9871" w:author="Aleksander Hansen" w:date="2013-02-17T14:22:00Z"/>
          <w:rFonts w:ascii="Calibri" w:hAnsi="Calibri" w:cs="Calibri"/>
          <w:color w:val="000000"/>
          <w:kern w:val="24"/>
          <w:lang w:bidi="en-US"/>
        </w:rPr>
      </w:pPr>
      <w:ins w:id="9872" w:author="Aleksander Hansen" w:date="2013-02-17T14:22:00Z">
        <w:r>
          <w:br w:type="page"/>
        </w:r>
      </w:ins>
    </w:p>
    <w:p w14:paraId="01194064" w14:textId="77777777" w:rsidR="00994066" w:rsidRPr="00637269" w:rsidRDefault="00994066" w:rsidP="00CA417E">
      <w:pPr>
        <w:pStyle w:val="Text"/>
      </w:pPr>
    </w:p>
    <w:p w14:paraId="50CC3D13" w14:textId="77777777" w:rsidR="00994066" w:rsidRDefault="00994066" w:rsidP="00AB3625">
      <w:pPr>
        <w:pStyle w:val="Heading1"/>
      </w:pPr>
      <w:bookmarkStart w:id="9873" w:name="_Toc318025278"/>
      <w:bookmarkStart w:id="9874" w:name="_Toc223340527"/>
      <w:r w:rsidRPr="00637269">
        <w:t>Jorion, Chapter 14: Stress Testing</w:t>
      </w:r>
      <w:bookmarkEnd w:id="9873"/>
      <w:bookmarkEnd w:id="9874"/>
    </w:p>
    <w:p w14:paraId="2B4AC255" w14:textId="4A8FE243" w:rsidR="00AB3625" w:rsidRPr="00AB3625" w:rsidRDefault="00AB3625" w:rsidP="00AB3625">
      <w:pPr>
        <w:pStyle w:val="Paragraph"/>
        <w:rPr>
          <w:lang w:bidi="ar-SA"/>
        </w:rPr>
      </w:pPr>
      <w:r w:rsidRPr="008568A7">
        <w:rPr>
          <w:noProof/>
          <w:lang w:bidi="ar-SA"/>
        </w:rPr>
        <mc:AlternateContent>
          <mc:Choice Requires="wps">
            <w:drawing>
              <wp:inline distT="0" distB="0" distL="0" distR="0" wp14:anchorId="0CE8041A" wp14:editId="3961CA67">
                <wp:extent cx="5772150" cy="4537075"/>
                <wp:effectExtent l="0" t="0" r="0" b="0"/>
                <wp:docPr id="54" name="Text Box 54"/>
                <wp:cNvGraphicFramePr/>
                <a:graphic xmlns:a="http://schemas.openxmlformats.org/drawingml/2006/main">
                  <a:graphicData uri="http://schemas.microsoft.com/office/word/2010/wordprocessingShape">
                    <wps:wsp>
                      <wps:cNvSpPr txBox="1"/>
                      <wps:spPr>
                        <a:xfrm>
                          <a:off x="0" y="0"/>
                          <a:ext cx="5772150" cy="453707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0DFF08" w14:textId="77777777" w:rsidR="00BD0D89" w:rsidRPr="00AB3625" w:rsidRDefault="00BD0D89" w:rsidP="00AB3625">
                            <w:pPr>
                              <w:pStyle w:val="Text"/>
                              <w:rPr>
                                <w:b/>
                              </w:rPr>
                            </w:pPr>
                            <w:r w:rsidRPr="00AB3625">
                              <w:rPr>
                                <w:b/>
                              </w:rPr>
                              <w:t>Learning Outcomes:</w:t>
                            </w:r>
                          </w:p>
                          <w:p w14:paraId="29FDD30A" w14:textId="77777777" w:rsidR="00BD0D89" w:rsidRPr="00AB3625" w:rsidRDefault="00BD0D89" w:rsidP="00AB3625">
                            <w:pPr>
                              <w:pStyle w:val="Text"/>
                              <w:rPr>
                                <w:b/>
                              </w:rPr>
                            </w:pPr>
                          </w:p>
                          <w:p w14:paraId="09B43F96" w14:textId="361643B7" w:rsidR="00BD0D89" w:rsidRPr="00637269" w:rsidRDefault="00BD0D89" w:rsidP="00AB3625">
                            <w:pPr>
                              <w:pStyle w:val="Text"/>
                            </w:pPr>
                            <w:r w:rsidRPr="00AB3625">
                              <w:rPr>
                                <w:b/>
                              </w:rPr>
                              <w:t>Describe</w:t>
                            </w:r>
                            <w:r w:rsidRPr="00637269">
                              <w:t xml:space="preserve"> the purposes of stress testing and the process of implementing a </w:t>
                            </w:r>
                            <w:del w:id="9875" w:author="Aleksander Hansen" w:date="2013-02-23T20:31:00Z">
                              <w:r w:rsidRPr="00637269" w:rsidDel="00523F65">
                                <w:delText>stress testing</w:delText>
                              </w:r>
                            </w:del>
                            <w:ins w:id="9876" w:author="Aleksander Hansen" w:date="2013-02-23T20:31:00Z">
                              <w:r w:rsidRPr="00637269">
                                <w:t>stress-testing</w:t>
                              </w:r>
                            </w:ins>
                            <w:r w:rsidRPr="00637269">
                              <w:t xml:space="preserve"> scenario.</w:t>
                            </w:r>
                          </w:p>
                          <w:p w14:paraId="1394C5A9" w14:textId="77777777" w:rsidR="00BD0D89" w:rsidRDefault="00BD0D89" w:rsidP="00AB3625">
                            <w:pPr>
                              <w:pStyle w:val="Text"/>
                            </w:pPr>
                          </w:p>
                          <w:p w14:paraId="62F811F1" w14:textId="67307F77" w:rsidR="00BD0D89" w:rsidRPr="00637269" w:rsidRDefault="00BD0D89" w:rsidP="00AB3625">
                            <w:pPr>
                              <w:pStyle w:val="Text"/>
                            </w:pPr>
                            <w:r>
                              <w:rPr>
                                <w:b/>
                              </w:rPr>
                              <w:t>Contrast between</w:t>
                            </w:r>
                            <w:r w:rsidRPr="00637269">
                              <w:t xml:space="preserve"> event‐driven scenarios and portfolio‐driven scenarios.</w:t>
                            </w:r>
                          </w:p>
                          <w:p w14:paraId="4D6F9027" w14:textId="77777777" w:rsidR="00BD0D89" w:rsidRDefault="00BD0D89" w:rsidP="00AB3625">
                            <w:pPr>
                              <w:pStyle w:val="Text"/>
                            </w:pPr>
                          </w:p>
                          <w:p w14:paraId="61D52A15" w14:textId="77777777" w:rsidR="00BD0D89" w:rsidRPr="00637269" w:rsidRDefault="00BD0D89" w:rsidP="00AB3625">
                            <w:pPr>
                              <w:pStyle w:val="Text"/>
                            </w:pPr>
                            <w:r w:rsidRPr="00AB3625">
                              <w:rPr>
                                <w:b/>
                              </w:rPr>
                              <w:t>Identify</w:t>
                            </w:r>
                            <w:r w:rsidRPr="00637269">
                              <w:t xml:space="preserve"> common one‐variable sensitivity tests.</w:t>
                            </w:r>
                          </w:p>
                          <w:p w14:paraId="4BFA0501" w14:textId="77777777" w:rsidR="00BD0D89" w:rsidRDefault="00BD0D89" w:rsidP="00AB3625">
                            <w:pPr>
                              <w:pStyle w:val="Text"/>
                            </w:pPr>
                          </w:p>
                          <w:p w14:paraId="49BC582C" w14:textId="77777777" w:rsidR="00BD0D89" w:rsidRPr="00637269" w:rsidRDefault="00BD0D89" w:rsidP="00AB3625">
                            <w:pPr>
                              <w:pStyle w:val="Text"/>
                            </w:pPr>
                            <w:r w:rsidRPr="00AB3625">
                              <w:rPr>
                                <w:b/>
                              </w:rPr>
                              <w:t>Describe</w:t>
                            </w:r>
                            <w:r w:rsidRPr="00637269">
                              <w:t xml:space="preserve"> the Standard Portfolio Analysis of Risk (SPAN®) system for measuring portfolio risk.</w:t>
                            </w:r>
                          </w:p>
                          <w:p w14:paraId="519ED33A" w14:textId="77777777" w:rsidR="00BD0D89" w:rsidRDefault="00BD0D89" w:rsidP="00AB3625">
                            <w:pPr>
                              <w:pStyle w:val="Text"/>
                            </w:pPr>
                          </w:p>
                          <w:p w14:paraId="598F6314" w14:textId="2346AFB4" w:rsidR="00BD0D89" w:rsidRPr="00637269" w:rsidRDefault="00BD0D89" w:rsidP="00AB3625">
                            <w:pPr>
                              <w:pStyle w:val="Text"/>
                            </w:pPr>
                            <w:r w:rsidRPr="00AB3625">
                              <w:rPr>
                                <w:b/>
                              </w:rPr>
                              <w:t xml:space="preserve">Describe </w:t>
                            </w:r>
                            <w:r w:rsidRPr="00637269">
                              <w:t>the drawbacks to scenario analysis.</w:t>
                            </w:r>
                          </w:p>
                          <w:p w14:paraId="551A2612" w14:textId="77777777" w:rsidR="00BD0D89" w:rsidRDefault="00BD0D89" w:rsidP="00AB3625">
                            <w:pPr>
                              <w:pStyle w:val="Text"/>
                            </w:pPr>
                          </w:p>
                          <w:p w14:paraId="6CD8E0F6" w14:textId="77777777" w:rsidR="00BD0D89" w:rsidRPr="00637269" w:rsidRDefault="00BD0D89" w:rsidP="00AB3625">
                            <w:pPr>
                              <w:pStyle w:val="Text"/>
                            </w:pPr>
                            <w:r w:rsidRPr="00AB3625">
                              <w:rPr>
                                <w:b/>
                              </w:rPr>
                              <w:t>Explain</w:t>
                            </w:r>
                            <w:r w:rsidRPr="00637269">
                              <w:t xml:space="preserve"> the difference between unidimensional and multidimensional scenarios.</w:t>
                            </w:r>
                          </w:p>
                          <w:p w14:paraId="67335DBF" w14:textId="77777777" w:rsidR="00BD0D89" w:rsidRDefault="00BD0D89" w:rsidP="00AB3625">
                            <w:pPr>
                              <w:pStyle w:val="Text"/>
                            </w:pPr>
                          </w:p>
                          <w:p w14:paraId="573B3062" w14:textId="77777777" w:rsidR="00BD0D89" w:rsidRPr="00637269" w:rsidRDefault="00BD0D89" w:rsidP="00AB3625">
                            <w:pPr>
                              <w:pStyle w:val="Text"/>
                            </w:pPr>
                            <w:r w:rsidRPr="00AB3625">
                              <w:rPr>
                                <w:b/>
                              </w:rPr>
                              <w:t>Compare and contrast</w:t>
                            </w:r>
                            <w:r w:rsidRPr="00637269">
                              <w:t xml:space="preserve"> various approaches to scenario analysis.</w:t>
                            </w:r>
                          </w:p>
                          <w:p w14:paraId="38A06717" w14:textId="77777777" w:rsidR="00BD0D89" w:rsidRDefault="00BD0D89" w:rsidP="00AB3625">
                            <w:pPr>
                              <w:pStyle w:val="Text"/>
                            </w:pPr>
                          </w:p>
                          <w:p w14:paraId="14BBF28D" w14:textId="77777777" w:rsidR="00BD0D89" w:rsidRPr="00637269" w:rsidRDefault="00BD0D89" w:rsidP="00AB3625">
                            <w:pPr>
                              <w:pStyle w:val="Text"/>
                            </w:pPr>
                            <w:r w:rsidRPr="001169C2">
                              <w:rPr>
                                <w:b/>
                              </w:rPr>
                              <w:t>Define and distinguish</w:t>
                            </w:r>
                            <w:r w:rsidRPr="00637269">
                              <w:t xml:space="preserve"> between sensitivity analysis and stress testing model parameters.</w:t>
                            </w:r>
                          </w:p>
                          <w:p w14:paraId="7C9FBD1C" w14:textId="77777777" w:rsidR="00BD0D89" w:rsidRDefault="00BD0D89" w:rsidP="00AB3625">
                            <w:pPr>
                              <w:pStyle w:val="Text"/>
                            </w:pPr>
                          </w:p>
                          <w:p w14:paraId="0954C1A0" w14:textId="77777777" w:rsidR="00BD0D89" w:rsidRPr="00637269" w:rsidRDefault="00BD0D89" w:rsidP="00AB3625">
                            <w:pPr>
                              <w:pStyle w:val="Text"/>
                            </w:pPr>
                            <w:r w:rsidRPr="001169C2">
                              <w:rPr>
                                <w:b/>
                              </w:rPr>
                              <w:t>Explain</w:t>
                            </w:r>
                            <w:r w:rsidRPr="00637269">
                              <w:t xml:space="preserve"> how the results of a stress test can be used to improve our risk analysis and risk management systems.</w:t>
                            </w:r>
                          </w:p>
                          <w:p w14:paraId="4B4FEDDE" w14:textId="77777777" w:rsidR="00BD0D89" w:rsidRPr="00974E1C" w:rsidRDefault="00BD0D89" w:rsidP="00AB3625">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4" o:spid="_x0000_s1083" type="#_x0000_t202" style="width:454.5pt;height:357.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" fillcolor="#b1c2a3" stroked="f">
                <v:textbox>
                  <w:txbxContent>
                    <w:p w14:paraId="6E0DFF08" w14:textId="77777777" w:rsidR="00BD0D89" w:rsidRPr="00AB3625" w:rsidRDefault="00BD0D89" w:rsidP="00AB3625">
                      <w:pPr>
                        <w:pStyle w:val="Text"/>
                        <w:rPr>
                          <w:b/>
                        </w:rPr>
                      </w:pPr>
                      <w:r w:rsidRPr="00AB3625">
                        <w:rPr>
                          <w:b/>
                        </w:rPr>
                        <w:t>Learning Outcomes:</w:t>
                      </w:r>
                    </w:p>
                    <w:p w14:paraId="29FDD30A" w14:textId="77777777" w:rsidR="00BD0D89" w:rsidRPr="00AB3625" w:rsidRDefault="00BD0D89" w:rsidP="00AB3625">
                      <w:pPr>
                        <w:pStyle w:val="Text"/>
                        <w:rPr>
                          <w:b/>
                        </w:rPr>
                      </w:pPr>
                    </w:p>
                    <w:p w14:paraId="09B43F96" w14:textId="361643B7" w:rsidR="00BD0D89" w:rsidRPr="00637269" w:rsidRDefault="00BD0D89" w:rsidP="00AB3625">
                      <w:pPr>
                        <w:pStyle w:val="Text"/>
                      </w:pPr>
                      <w:r w:rsidRPr="00AB3625">
                        <w:rPr>
                          <w:b/>
                        </w:rPr>
                        <w:t>Describe</w:t>
                      </w:r>
                      <w:r w:rsidRPr="00637269">
                        <w:t xml:space="preserve"> the purposes of stress testing and the process of implementing a </w:t>
                      </w:r>
                      <w:del w:id="9877" w:author="Aleksander Hansen" w:date="2013-02-23T20:31:00Z">
                        <w:r w:rsidRPr="00637269" w:rsidDel="00523F65">
                          <w:delText>stress testing</w:delText>
                        </w:r>
                      </w:del>
                      <w:ins w:id="9878" w:author="Aleksander Hansen" w:date="2013-02-23T20:31:00Z">
                        <w:r w:rsidRPr="00637269">
                          <w:t>stress-testing</w:t>
                        </w:r>
                      </w:ins>
                      <w:r w:rsidRPr="00637269">
                        <w:t xml:space="preserve"> scenario.</w:t>
                      </w:r>
                    </w:p>
                    <w:p w14:paraId="1394C5A9" w14:textId="77777777" w:rsidR="00BD0D89" w:rsidRDefault="00BD0D89" w:rsidP="00AB3625">
                      <w:pPr>
                        <w:pStyle w:val="Text"/>
                      </w:pPr>
                    </w:p>
                    <w:p w14:paraId="62F811F1" w14:textId="67307F77" w:rsidR="00BD0D89" w:rsidRPr="00637269" w:rsidRDefault="00BD0D89" w:rsidP="00AB3625">
                      <w:pPr>
                        <w:pStyle w:val="Text"/>
                      </w:pPr>
                      <w:r>
                        <w:rPr>
                          <w:b/>
                        </w:rPr>
                        <w:t>Contrast between</w:t>
                      </w:r>
                      <w:r w:rsidRPr="00637269">
                        <w:t xml:space="preserve"> event‐driven scenarios and portfolio‐driven scenarios.</w:t>
                      </w:r>
                    </w:p>
                    <w:p w14:paraId="4D6F9027" w14:textId="77777777" w:rsidR="00BD0D89" w:rsidRDefault="00BD0D89" w:rsidP="00AB3625">
                      <w:pPr>
                        <w:pStyle w:val="Text"/>
                      </w:pPr>
                    </w:p>
                    <w:p w14:paraId="61D52A15" w14:textId="77777777" w:rsidR="00BD0D89" w:rsidRPr="00637269" w:rsidRDefault="00BD0D89" w:rsidP="00AB3625">
                      <w:pPr>
                        <w:pStyle w:val="Text"/>
                      </w:pPr>
                      <w:r w:rsidRPr="00AB3625">
                        <w:rPr>
                          <w:b/>
                        </w:rPr>
                        <w:t>Identify</w:t>
                      </w:r>
                      <w:r w:rsidRPr="00637269">
                        <w:t xml:space="preserve"> common one‐variable sensitivity tests.</w:t>
                      </w:r>
                    </w:p>
                    <w:p w14:paraId="4BFA0501" w14:textId="77777777" w:rsidR="00BD0D89" w:rsidRDefault="00BD0D89" w:rsidP="00AB3625">
                      <w:pPr>
                        <w:pStyle w:val="Text"/>
                      </w:pPr>
                    </w:p>
                    <w:p w14:paraId="49BC582C" w14:textId="77777777" w:rsidR="00BD0D89" w:rsidRPr="00637269" w:rsidRDefault="00BD0D89" w:rsidP="00AB3625">
                      <w:pPr>
                        <w:pStyle w:val="Text"/>
                      </w:pPr>
                      <w:r w:rsidRPr="00AB3625">
                        <w:rPr>
                          <w:b/>
                        </w:rPr>
                        <w:t>Describe</w:t>
                      </w:r>
                      <w:r w:rsidRPr="00637269">
                        <w:t xml:space="preserve"> the Standard Portfolio Analysis of Risk (SPAN®) system for measuring portfolio risk.</w:t>
                      </w:r>
                    </w:p>
                    <w:p w14:paraId="519ED33A" w14:textId="77777777" w:rsidR="00BD0D89" w:rsidRDefault="00BD0D89" w:rsidP="00AB3625">
                      <w:pPr>
                        <w:pStyle w:val="Text"/>
                      </w:pPr>
                    </w:p>
                    <w:p w14:paraId="598F6314" w14:textId="2346AFB4" w:rsidR="00BD0D89" w:rsidRPr="00637269" w:rsidRDefault="00BD0D89" w:rsidP="00AB3625">
                      <w:pPr>
                        <w:pStyle w:val="Text"/>
                      </w:pPr>
                      <w:r w:rsidRPr="00AB3625">
                        <w:rPr>
                          <w:b/>
                        </w:rPr>
                        <w:t xml:space="preserve">Describe </w:t>
                      </w:r>
                      <w:r w:rsidRPr="00637269">
                        <w:t>the drawbacks to scenario analysis.</w:t>
                      </w:r>
                    </w:p>
                    <w:p w14:paraId="551A2612" w14:textId="77777777" w:rsidR="00BD0D89" w:rsidRDefault="00BD0D89" w:rsidP="00AB3625">
                      <w:pPr>
                        <w:pStyle w:val="Text"/>
                      </w:pPr>
                    </w:p>
                    <w:p w14:paraId="6CD8E0F6" w14:textId="77777777" w:rsidR="00BD0D89" w:rsidRPr="00637269" w:rsidRDefault="00BD0D89" w:rsidP="00AB3625">
                      <w:pPr>
                        <w:pStyle w:val="Text"/>
                      </w:pPr>
                      <w:r w:rsidRPr="00AB3625">
                        <w:rPr>
                          <w:b/>
                        </w:rPr>
                        <w:t>Explain</w:t>
                      </w:r>
                      <w:r w:rsidRPr="00637269">
                        <w:t xml:space="preserve"> the difference between unidimensional and multidimensional scenarios.</w:t>
                      </w:r>
                    </w:p>
                    <w:p w14:paraId="67335DBF" w14:textId="77777777" w:rsidR="00BD0D89" w:rsidRDefault="00BD0D89" w:rsidP="00AB3625">
                      <w:pPr>
                        <w:pStyle w:val="Text"/>
                      </w:pPr>
                    </w:p>
                    <w:p w14:paraId="573B3062" w14:textId="77777777" w:rsidR="00BD0D89" w:rsidRPr="00637269" w:rsidRDefault="00BD0D89" w:rsidP="00AB3625">
                      <w:pPr>
                        <w:pStyle w:val="Text"/>
                      </w:pPr>
                      <w:r w:rsidRPr="00AB3625">
                        <w:rPr>
                          <w:b/>
                        </w:rPr>
                        <w:t>Compare and contrast</w:t>
                      </w:r>
                      <w:r w:rsidRPr="00637269">
                        <w:t xml:space="preserve"> various approaches to scenario analysis.</w:t>
                      </w:r>
                    </w:p>
                    <w:p w14:paraId="38A06717" w14:textId="77777777" w:rsidR="00BD0D89" w:rsidRDefault="00BD0D89" w:rsidP="00AB3625">
                      <w:pPr>
                        <w:pStyle w:val="Text"/>
                      </w:pPr>
                    </w:p>
                    <w:p w14:paraId="14BBF28D" w14:textId="77777777" w:rsidR="00BD0D89" w:rsidRPr="00637269" w:rsidRDefault="00BD0D89" w:rsidP="00AB3625">
                      <w:pPr>
                        <w:pStyle w:val="Text"/>
                      </w:pPr>
                      <w:r w:rsidRPr="001169C2">
                        <w:rPr>
                          <w:b/>
                        </w:rPr>
                        <w:t>Define and distinguish</w:t>
                      </w:r>
                      <w:r w:rsidRPr="00637269">
                        <w:t xml:space="preserve"> between sensitivity analysis and stress testing model parameters.</w:t>
                      </w:r>
                    </w:p>
                    <w:p w14:paraId="7C9FBD1C" w14:textId="77777777" w:rsidR="00BD0D89" w:rsidRDefault="00BD0D89" w:rsidP="00AB3625">
                      <w:pPr>
                        <w:pStyle w:val="Text"/>
                      </w:pPr>
                    </w:p>
                    <w:p w14:paraId="0954C1A0" w14:textId="77777777" w:rsidR="00BD0D89" w:rsidRPr="00637269" w:rsidRDefault="00BD0D89" w:rsidP="00AB3625">
                      <w:pPr>
                        <w:pStyle w:val="Text"/>
                      </w:pPr>
                      <w:r w:rsidRPr="001169C2">
                        <w:rPr>
                          <w:b/>
                        </w:rPr>
                        <w:t>Explain</w:t>
                      </w:r>
                      <w:r w:rsidRPr="00637269">
                        <w:t xml:space="preserve"> how the results of a stress test can be used to improve our risk analysis and risk management systems.</w:t>
                      </w:r>
                    </w:p>
                    <w:p w14:paraId="4B4FEDDE" w14:textId="77777777" w:rsidR="00BD0D89" w:rsidRPr="00974E1C" w:rsidRDefault="00BD0D89" w:rsidP="00AB3625">
                      <w:pPr>
                        <w:pStyle w:val="Text"/>
                      </w:pPr>
                    </w:p>
                  </w:txbxContent>
                </v:textbox>
                <w10:anchorlock/>
              </v:shape>
            </w:pict>
          </mc:Fallback>
        </mc:AlternateContent>
      </w:r>
    </w:p>
    <w:p w14:paraId="5C04A6B3" w14:textId="77777777" w:rsidR="00994066" w:rsidRPr="001169C2" w:rsidRDefault="00994066">
      <w:pPr>
        <w:pStyle w:val="Heading3SubGTNI"/>
        <w:pPrChange w:id="9879" w:author="Aleksander Hansen" w:date="2013-02-17T20:24:00Z">
          <w:pPr>
            <w:pStyle w:val="Text"/>
          </w:pPr>
        </w:pPrChange>
      </w:pPr>
      <w:bookmarkStart w:id="9880" w:name="_Toc223340528"/>
      <w:r w:rsidRPr="001169C2">
        <w:t>About Stress Testing</w:t>
      </w:r>
      <w:bookmarkEnd w:id="9880"/>
    </w:p>
    <w:p w14:paraId="7E623611" w14:textId="77777777" w:rsidR="001169C2" w:rsidRDefault="001169C2" w:rsidP="001169C2">
      <w:pPr>
        <w:pStyle w:val="Text"/>
      </w:pPr>
    </w:p>
    <w:p w14:paraId="397BF998" w14:textId="77777777" w:rsidR="00994066" w:rsidRPr="001169C2" w:rsidRDefault="00994066" w:rsidP="001169C2">
      <w:pPr>
        <w:pStyle w:val="Text"/>
      </w:pPr>
      <w:r w:rsidRPr="001169C2">
        <w:t>Generically, simple stress testing consists of three steps:</w:t>
      </w:r>
    </w:p>
    <w:p w14:paraId="18C11FBE" w14:textId="77777777" w:rsidR="001169C2" w:rsidRDefault="001169C2" w:rsidP="001169C2">
      <w:pPr>
        <w:pStyle w:val="Text"/>
      </w:pPr>
    </w:p>
    <w:p w14:paraId="64230A84" w14:textId="77777777" w:rsidR="00994066" w:rsidDel="00975452" w:rsidRDefault="00994066">
      <w:pPr>
        <w:pStyle w:val="Text"/>
        <w:numPr>
          <w:ilvl w:val="0"/>
          <w:numId w:val="97"/>
        </w:numPr>
        <w:rPr>
          <w:del w:id="9881" w:author="Aleksander Hansen" w:date="2013-02-17T20:24:00Z"/>
        </w:rPr>
        <w:pPrChange w:id="9882" w:author="Aleksander Hansen" w:date="2013-02-17T20:24:00Z">
          <w:pPr>
            <w:pStyle w:val="Text"/>
          </w:pPr>
        </w:pPrChange>
      </w:pPr>
      <w:r w:rsidRPr="001169C2">
        <w:t>Create a set of extreme market scenarios (i.e., stressed scenarios)—often based on actual past events;</w:t>
      </w:r>
    </w:p>
    <w:p w14:paraId="794226DA" w14:textId="77777777" w:rsidR="00975452" w:rsidRDefault="00975452">
      <w:pPr>
        <w:pStyle w:val="Text"/>
        <w:numPr>
          <w:ilvl w:val="0"/>
          <w:numId w:val="97"/>
        </w:numPr>
        <w:rPr>
          <w:ins w:id="9883" w:author="Aleksander Hansen" w:date="2013-02-17T20:24:00Z"/>
        </w:rPr>
        <w:pPrChange w:id="9884" w:author="Aleksander Hansen" w:date="2013-02-17T20:24:00Z">
          <w:pPr>
            <w:pStyle w:val="Text"/>
          </w:pPr>
        </w:pPrChange>
      </w:pPr>
    </w:p>
    <w:p w14:paraId="0DC39125" w14:textId="77777777" w:rsidR="00975452" w:rsidRPr="001169C2" w:rsidRDefault="00975452">
      <w:pPr>
        <w:pStyle w:val="Text"/>
        <w:ind w:left="720"/>
        <w:rPr>
          <w:ins w:id="9885" w:author="Aleksander Hansen" w:date="2013-02-17T20:24:00Z"/>
        </w:rPr>
        <w:pPrChange w:id="9886" w:author="Aleksander Hansen" w:date="2013-02-17T20:24:00Z">
          <w:pPr>
            <w:pStyle w:val="Text"/>
          </w:pPr>
        </w:pPrChange>
      </w:pPr>
    </w:p>
    <w:p w14:paraId="43EB6F59" w14:textId="77777777" w:rsidR="001169C2" w:rsidDel="00975452" w:rsidRDefault="001169C2">
      <w:pPr>
        <w:pStyle w:val="Text"/>
        <w:numPr>
          <w:ilvl w:val="0"/>
          <w:numId w:val="97"/>
        </w:numPr>
        <w:rPr>
          <w:del w:id="9887" w:author="Aleksander Hansen" w:date="2013-02-17T20:24:00Z"/>
        </w:rPr>
        <w:pPrChange w:id="9888" w:author="Aleksander Hansen" w:date="2013-02-17T20:24:00Z">
          <w:pPr>
            <w:pStyle w:val="Text"/>
          </w:pPr>
        </w:pPrChange>
      </w:pPr>
    </w:p>
    <w:p w14:paraId="2F57630A" w14:textId="77777777" w:rsidR="00994066" w:rsidDel="00975452" w:rsidRDefault="00994066">
      <w:pPr>
        <w:pStyle w:val="Text"/>
        <w:numPr>
          <w:ilvl w:val="0"/>
          <w:numId w:val="97"/>
        </w:numPr>
        <w:rPr>
          <w:del w:id="9889" w:author="Aleksander Hansen" w:date="2013-02-17T20:24:00Z"/>
        </w:rPr>
        <w:pPrChange w:id="9890" w:author="Aleksander Hansen" w:date="2013-02-17T20:24:00Z">
          <w:pPr>
            <w:pStyle w:val="Text"/>
          </w:pPr>
        </w:pPrChange>
      </w:pPr>
      <w:r w:rsidRPr="001169C2">
        <w:t>For each scenario, determine the price changes to individual instruments in the portfolio; sum the changes in order to determine change in portfolio value</w:t>
      </w:r>
    </w:p>
    <w:p w14:paraId="079F8E39" w14:textId="77777777" w:rsidR="00975452" w:rsidRDefault="00975452">
      <w:pPr>
        <w:pStyle w:val="Text"/>
        <w:numPr>
          <w:ilvl w:val="0"/>
          <w:numId w:val="97"/>
        </w:numPr>
        <w:rPr>
          <w:ins w:id="9891" w:author="Aleksander Hansen" w:date="2013-02-17T20:24:00Z"/>
        </w:rPr>
        <w:pPrChange w:id="9892" w:author="Aleksander Hansen" w:date="2013-02-17T20:24:00Z">
          <w:pPr>
            <w:pStyle w:val="Text"/>
          </w:pPr>
        </w:pPrChange>
      </w:pPr>
    </w:p>
    <w:p w14:paraId="4663AF20" w14:textId="77777777" w:rsidR="00975452" w:rsidRPr="001169C2" w:rsidRDefault="00975452">
      <w:pPr>
        <w:pStyle w:val="Text"/>
        <w:ind w:left="720"/>
        <w:rPr>
          <w:ins w:id="9893" w:author="Aleksander Hansen" w:date="2013-02-17T20:24:00Z"/>
        </w:rPr>
        <w:pPrChange w:id="9894" w:author="Aleksander Hansen" w:date="2013-02-17T20:24:00Z">
          <w:pPr>
            <w:pStyle w:val="Text"/>
          </w:pPr>
        </w:pPrChange>
      </w:pPr>
    </w:p>
    <w:p w14:paraId="3A1B936E" w14:textId="77777777" w:rsidR="001169C2" w:rsidDel="00975452" w:rsidRDefault="001169C2">
      <w:pPr>
        <w:pStyle w:val="Text"/>
        <w:numPr>
          <w:ilvl w:val="0"/>
          <w:numId w:val="97"/>
        </w:numPr>
        <w:rPr>
          <w:del w:id="9895" w:author="Aleksander Hansen" w:date="2013-02-17T20:24:00Z"/>
        </w:rPr>
        <w:pPrChange w:id="9896" w:author="Aleksander Hansen" w:date="2013-02-17T20:24:00Z">
          <w:pPr>
            <w:pStyle w:val="Text"/>
          </w:pPr>
        </w:pPrChange>
      </w:pPr>
    </w:p>
    <w:p w14:paraId="467F3E7D" w14:textId="77777777" w:rsidR="00994066" w:rsidRPr="001169C2" w:rsidRDefault="00994066">
      <w:pPr>
        <w:pStyle w:val="Text"/>
        <w:numPr>
          <w:ilvl w:val="0"/>
          <w:numId w:val="97"/>
        </w:numPr>
        <w:pPrChange w:id="9897" w:author="Aleksander Hansen" w:date="2013-02-17T20:24:00Z">
          <w:pPr>
            <w:pStyle w:val="Text"/>
          </w:pPr>
        </w:pPrChange>
      </w:pPr>
      <w:r w:rsidRPr="001169C2">
        <w:t>Summarize the results: show estimated level of mark-to-market gains/losses for each stressed scenario; show where losses would be concentrated.</w:t>
      </w:r>
    </w:p>
    <w:p w14:paraId="4EF3C498" w14:textId="77777777" w:rsidR="001169C2" w:rsidRDefault="001169C2" w:rsidP="001169C2">
      <w:pPr>
        <w:pStyle w:val="Text"/>
      </w:pPr>
    </w:p>
    <w:p w14:paraId="1A8D22AB" w14:textId="77777777" w:rsidR="00994066" w:rsidRPr="001169C2" w:rsidRDefault="00994066" w:rsidP="001169C2">
      <w:pPr>
        <w:pStyle w:val="Text"/>
      </w:pPr>
      <w:r w:rsidRPr="001169C2">
        <w:t xml:space="preserve">Stress testing, a process to identify and manage situations that could cause huge losses, includes: </w:t>
      </w:r>
    </w:p>
    <w:p w14:paraId="78C9C8B1" w14:textId="77777777" w:rsidR="001169C2" w:rsidRDefault="001169C2" w:rsidP="001169C2">
      <w:pPr>
        <w:pStyle w:val="Text"/>
      </w:pPr>
    </w:p>
    <w:p w14:paraId="3377CB1F" w14:textId="77777777" w:rsidR="00994066" w:rsidRPr="001169C2" w:rsidRDefault="00994066" w:rsidP="001169C2">
      <w:pPr>
        <w:pStyle w:val="Text"/>
      </w:pPr>
      <w:r w:rsidRPr="001169C2">
        <w:t>Scenario analysis: evaluating the portfolio under various extreme but probable world states (typically includes large movements in key variables). Scenarios can be historical or prospective (a.k.a., hypothetical)</w:t>
      </w:r>
    </w:p>
    <w:p w14:paraId="70252775" w14:textId="77777777" w:rsidR="001169C2" w:rsidRDefault="001169C2" w:rsidP="001169C2">
      <w:pPr>
        <w:pStyle w:val="Text"/>
      </w:pPr>
    </w:p>
    <w:p w14:paraId="15B8254D" w14:textId="77777777" w:rsidR="00994066" w:rsidRPr="001169C2" w:rsidRDefault="00994066" w:rsidP="001169C2">
      <w:pPr>
        <w:pStyle w:val="Text"/>
      </w:pPr>
      <w:r w:rsidRPr="001169C2">
        <w:t>Stressing models volatilities, and correlations</w:t>
      </w:r>
    </w:p>
    <w:p w14:paraId="5C67A8C4" w14:textId="77777777" w:rsidR="001169C2" w:rsidRDefault="001169C2" w:rsidP="001169C2">
      <w:pPr>
        <w:pStyle w:val="Text"/>
      </w:pPr>
    </w:p>
    <w:p w14:paraId="547BC7EC" w14:textId="77777777" w:rsidR="00994066" w:rsidRPr="001169C2" w:rsidRDefault="00994066" w:rsidP="001169C2">
      <w:pPr>
        <w:pStyle w:val="Text"/>
      </w:pPr>
      <w:r w:rsidRPr="001169C2">
        <w:t>Policy responses</w:t>
      </w:r>
    </w:p>
    <w:p w14:paraId="0FC24B63" w14:textId="77777777" w:rsidR="001169C2" w:rsidRDefault="001169C2" w:rsidP="001169C2">
      <w:pPr>
        <w:pStyle w:val="Text"/>
      </w:pPr>
    </w:p>
    <w:p w14:paraId="2BB1977B" w14:textId="27A15250" w:rsidR="00994066" w:rsidRPr="001169C2" w:rsidRDefault="00994066" w:rsidP="001169C2">
      <w:pPr>
        <w:pStyle w:val="Text"/>
      </w:pPr>
      <w:del w:id="9898" w:author="Aleksander Hansen" w:date="2013-02-23T20:36:00Z">
        <w:r w:rsidRPr="001169C2" w:rsidDel="00523F65">
          <w:delText>Stress-testing</w:delText>
        </w:r>
      </w:del>
      <w:ins w:id="9899" w:author="Aleksander Hansen" w:date="2013-02-23T20:36:00Z">
        <w:r w:rsidR="00523F65" w:rsidRPr="001169C2">
          <w:t>Stress testing</w:t>
        </w:r>
      </w:ins>
      <w:r w:rsidRPr="001169C2">
        <w:t xml:space="preserve"> is a non-statistical approach to risk measurement. </w:t>
      </w:r>
      <w:del w:id="9900" w:author="Aleksander Hansen" w:date="2013-02-23T20:36:00Z">
        <w:r w:rsidRPr="001169C2" w:rsidDel="00523F65">
          <w:delText>Stress-testing</w:delText>
        </w:r>
      </w:del>
      <w:ins w:id="9901" w:author="Aleksander Hansen" w:date="2013-02-23T20:36:00Z">
        <w:r w:rsidR="00523F65" w:rsidRPr="001169C2">
          <w:t>Stress testing</w:t>
        </w:r>
      </w:ins>
      <w:r w:rsidRPr="001169C2">
        <w:t xml:space="preserve"> is: </w:t>
      </w:r>
    </w:p>
    <w:p w14:paraId="570D0EFE" w14:textId="77777777" w:rsidR="00994066" w:rsidRPr="001169C2" w:rsidRDefault="00994066" w:rsidP="001169C2">
      <w:pPr>
        <w:pStyle w:val="Text"/>
      </w:pPr>
      <w:r w:rsidRPr="001169C2">
        <w:t>Required by Basel Committee as one of seven conditions required to satisfy use of internal models</w:t>
      </w:r>
    </w:p>
    <w:p w14:paraId="2BD2C2D3" w14:textId="77777777" w:rsidR="001169C2" w:rsidRDefault="001169C2" w:rsidP="001169C2">
      <w:pPr>
        <w:pStyle w:val="Text"/>
      </w:pPr>
    </w:p>
    <w:p w14:paraId="2B0500CA" w14:textId="77777777" w:rsidR="00994066" w:rsidRPr="001169C2" w:rsidRDefault="00994066" w:rsidP="001169C2">
      <w:pPr>
        <w:pStyle w:val="Text"/>
      </w:pPr>
      <w:r w:rsidRPr="001169C2">
        <w:t>Endorsed by Derivatives Policy Group and by Group to Thirty (G30)</w:t>
      </w:r>
    </w:p>
    <w:p w14:paraId="4F88D26C" w14:textId="77777777" w:rsidR="001169C2" w:rsidRDefault="001169C2" w:rsidP="001169C2">
      <w:pPr>
        <w:pStyle w:val="Text"/>
      </w:pPr>
    </w:p>
    <w:p w14:paraId="79FC090A" w14:textId="77777777" w:rsidR="00994066" w:rsidRPr="001169C2" w:rsidRDefault="00994066" w:rsidP="001169C2">
      <w:pPr>
        <w:pStyle w:val="Text"/>
      </w:pPr>
      <w:r w:rsidRPr="001169C2">
        <w:t>Stress testing is one area where you do not need to “stress” about memorizing formulas for the exam. “Despite recent advances in approaches to stress testing, there is no standard way to stress test a portfolio, no standard set of scenarios to consider, and even no standard approach for generating scenarios”.</w:t>
      </w:r>
    </w:p>
    <w:p w14:paraId="54F3C5A9" w14:textId="77777777" w:rsidR="00994066" w:rsidRPr="001169C2" w:rsidRDefault="00994066" w:rsidP="001169C2">
      <w:pPr>
        <w:pStyle w:val="Heading2"/>
      </w:pPr>
      <w:bookmarkStart w:id="9902" w:name="_Toc223340529"/>
      <w:r w:rsidRPr="001169C2">
        <w:t>Discuss how stress testing complements VaR</w:t>
      </w:r>
      <w:bookmarkEnd w:id="9902"/>
    </w:p>
    <w:p w14:paraId="26F2B5FE" w14:textId="03304904" w:rsidR="00994066" w:rsidRPr="001169C2" w:rsidRDefault="00994066" w:rsidP="001169C2">
      <w:pPr>
        <w:pStyle w:val="Text"/>
      </w:pPr>
      <w:r w:rsidRPr="001169C2">
        <w:t xml:space="preserve">The goal of </w:t>
      </w:r>
      <w:del w:id="9903" w:author="Aleksander Hansen" w:date="2013-02-23T20:37:00Z">
        <w:r w:rsidRPr="001169C2" w:rsidDel="00523F65">
          <w:delText>stress-testing</w:delText>
        </w:r>
      </w:del>
      <w:ins w:id="9904" w:author="Aleksander Hansen" w:date="2013-02-23T20:37:00Z">
        <w:r w:rsidR="00523F65" w:rsidRPr="001169C2">
          <w:t>stress testing</w:t>
        </w:r>
      </w:ins>
      <w:r w:rsidRPr="001169C2">
        <w:t xml:space="preserve"> is to identify unusual scenarios that would not be covered by standard VaR models, including:</w:t>
      </w:r>
    </w:p>
    <w:p w14:paraId="4EFD54CC" w14:textId="77777777" w:rsidR="001169C2" w:rsidRDefault="001169C2" w:rsidP="001169C2">
      <w:pPr>
        <w:pStyle w:val="Text"/>
      </w:pPr>
    </w:p>
    <w:p w14:paraId="483CA3B2" w14:textId="77777777" w:rsidR="00994066" w:rsidRPr="001169C2" w:rsidRDefault="00994066" w:rsidP="001169C2">
      <w:pPr>
        <w:pStyle w:val="Text"/>
      </w:pPr>
      <w:r w:rsidRPr="001169C2">
        <w:t>Simulating shocks that have never occurred (unanticipated by history)</w:t>
      </w:r>
      <w:del w:id="9905" w:author="Aleksander Hansen" w:date="2013-02-23T21:07:00Z">
        <w:r w:rsidRPr="001169C2" w:rsidDel="00C210C4">
          <w:delText>_</w:delText>
        </w:r>
      </w:del>
    </w:p>
    <w:p w14:paraId="67AAEE99" w14:textId="77777777" w:rsidR="001169C2" w:rsidRDefault="001169C2" w:rsidP="001169C2">
      <w:pPr>
        <w:pStyle w:val="Text"/>
      </w:pPr>
    </w:p>
    <w:p w14:paraId="5960B602" w14:textId="77777777" w:rsidR="00994066" w:rsidRDefault="00994066" w:rsidP="001169C2">
      <w:pPr>
        <w:pStyle w:val="Text"/>
      </w:pPr>
      <w:r w:rsidRPr="001169C2">
        <w:t>Simulating shocks that reflect permanent structural breaks or changed statistical patterns</w:t>
      </w:r>
    </w:p>
    <w:p w14:paraId="23905147" w14:textId="77777777" w:rsidR="001169C2" w:rsidRPr="001169C2" w:rsidRDefault="001169C2" w:rsidP="001169C2">
      <w:pPr>
        <w:pStyle w:val="Text"/>
      </w:pPr>
    </w:p>
    <w:tbl>
      <w:tblPr>
        <w:tblW w:w="8160" w:type="dxa"/>
        <w:jc w:val="center"/>
        <w:tblLook w:val="01E0" w:firstRow="1" w:lastRow="1" w:firstColumn="1" w:lastColumn="1" w:noHBand="0" w:noVBand="0"/>
        <w:tblPrChange w:id="9906" w:author="Aleksander Hansen" w:date="2013-02-16T23:59:00Z">
          <w:tblPr>
            <w:tblW w:w="8160" w:type="dxa"/>
            <w:jc w:val="center"/>
            <w:tblLook w:val="01E0" w:firstRow="1" w:lastRow="1" w:firstColumn="1" w:lastColumn="1" w:noHBand="0" w:noVBand="0"/>
          </w:tblPr>
        </w:tblPrChange>
      </w:tblPr>
      <w:tblGrid>
        <w:gridCol w:w="4267"/>
        <w:gridCol w:w="3893"/>
        <w:tblGridChange w:id="9907">
          <w:tblGrid>
            <w:gridCol w:w="4267"/>
            <w:gridCol w:w="3893"/>
          </w:tblGrid>
        </w:tblGridChange>
      </w:tblGrid>
      <w:tr w:rsidR="00994066" w:rsidRPr="001169C2" w14:paraId="1CA162EC" w14:textId="77777777" w:rsidTr="00844817">
        <w:trPr>
          <w:trHeight w:val="266"/>
          <w:jc w:val="center"/>
          <w:trPrChange w:id="9908" w:author="Aleksander Hansen" w:date="2013-02-16T23:59:00Z">
            <w:trPr>
              <w:trHeight w:val="266"/>
              <w:jc w:val="center"/>
            </w:trPr>
          </w:trPrChange>
        </w:trPr>
        <w:tc>
          <w:tcPr>
            <w:tcW w:w="4267" w:type="dxa"/>
            <w:tcBorders>
              <w:bottom w:val="single" w:sz="4" w:space="0" w:color="auto"/>
            </w:tcBorders>
            <w:shd w:val="clear" w:color="auto" w:fill="A2B593"/>
            <w:vAlign w:val="bottom"/>
            <w:tcPrChange w:id="9909" w:author="Aleksander Hansen" w:date="2013-02-16T23:59:00Z">
              <w:tcPr>
                <w:tcW w:w="4267" w:type="dxa"/>
                <w:tcBorders>
                  <w:bottom w:val="single" w:sz="4" w:space="0" w:color="auto"/>
                </w:tcBorders>
                <w:shd w:val="clear" w:color="auto" w:fill="auto"/>
                <w:vAlign w:val="bottom"/>
              </w:tcPr>
            </w:tcPrChange>
          </w:tcPr>
          <w:p w14:paraId="6E335C77" w14:textId="77777777" w:rsidR="00994066" w:rsidRPr="001169C2" w:rsidRDefault="00994066" w:rsidP="001169C2">
            <w:pPr>
              <w:pStyle w:val="Text"/>
            </w:pPr>
            <w:r w:rsidRPr="001169C2">
              <w:t>VAR</w:t>
            </w:r>
          </w:p>
        </w:tc>
        <w:tc>
          <w:tcPr>
            <w:tcW w:w="3893" w:type="dxa"/>
            <w:tcBorders>
              <w:bottom w:val="single" w:sz="4" w:space="0" w:color="auto"/>
            </w:tcBorders>
            <w:shd w:val="clear" w:color="auto" w:fill="A2B593"/>
            <w:vAlign w:val="bottom"/>
            <w:tcPrChange w:id="9910" w:author="Aleksander Hansen" w:date="2013-02-16T23:59:00Z">
              <w:tcPr>
                <w:tcW w:w="3893" w:type="dxa"/>
                <w:tcBorders>
                  <w:bottom w:val="single" w:sz="4" w:space="0" w:color="auto"/>
                </w:tcBorders>
                <w:shd w:val="clear" w:color="auto" w:fill="auto"/>
                <w:vAlign w:val="bottom"/>
              </w:tcPr>
            </w:tcPrChange>
          </w:tcPr>
          <w:p w14:paraId="436F3718" w14:textId="77777777" w:rsidR="00994066" w:rsidRPr="001169C2" w:rsidRDefault="00994066" w:rsidP="001169C2">
            <w:pPr>
              <w:pStyle w:val="Text"/>
            </w:pPr>
            <w:r w:rsidRPr="001169C2">
              <w:t>Stress Testing</w:t>
            </w:r>
          </w:p>
        </w:tc>
      </w:tr>
      <w:tr w:rsidR="00994066" w:rsidRPr="001169C2" w14:paraId="2F749AAD" w14:textId="77777777" w:rsidTr="00844817">
        <w:trPr>
          <w:trHeight w:val="508"/>
          <w:jc w:val="center"/>
          <w:trPrChange w:id="9911" w:author="Aleksander Hansen" w:date="2013-02-16T23:59:00Z">
            <w:trPr>
              <w:trHeight w:val="508"/>
              <w:jc w:val="center"/>
            </w:trPr>
          </w:trPrChange>
        </w:trPr>
        <w:tc>
          <w:tcPr>
            <w:tcW w:w="4267" w:type="dxa"/>
            <w:tcBorders>
              <w:top w:val="single" w:sz="4" w:space="0" w:color="auto"/>
              <w:bottom w:val="single" w:sz="4" w:space="0" w:color="auto"/>
            </w:tcBorders>
            <w:shd w:val="clear" w:color="auto" w:fill="auto"/>
            <w:vAlign w:val="bottom"/>
            <w:tcPrChange w:id="9912" w:author="Aleksander Hansen" w:date="2013-02-16T23:59:00Z">
              <w:tcPr>
                <w:tcW w:w="4267" w:type="dxa"/>
                <w:tcBorders>
                  <w:top w:val="single" w:sz="4" w:space="0" w:color="auto"/>
                  <w:bottom w:val="single" w:sz="4" w:space="0" w:color="auto"/>
                </w:tcBorders>
                <w:shd w:val="clear" w:color="auto" w:fill="FDE9D9" w:themeFill="accent6" w:themeFillTint="33"/>
                <w:vAlign w:val="bottom"/>
              </w:tcPr>
            </w:tcPrChange>
          </w:tcPr>
          <w:p w14:paraId="765CAAFB" w14:textId="77777777" w:rsidR="00994066" w:rsidRPr="001169C2" w:rsidRDefault="00994066" w:rsidP="001169C2">
            <w:pPr>
              <w:pStyle w:val="Text"/>
            </w:pPr>
            <w:r w:rsidRPr="001169C2">
              <w:t xml:space="preserve">Gives no information on the size of losses in excess of (greater than) VaR </w:t>
            </w:r>
          </w:p>
        </w:tc>
        <w:tc>
          <w:tcPr>
            <w:tcW w:w="3893" w:type="dxa"/>
            <w:tcBorders>
              <w:top w:val="single" w:sz="4" w:space="0" w:color="auto"/>
              <w:bottom w:val="single" w:sz="4" w:space="0" w:color="auto"/>
            </w:tcBorders>
            <w:shd w:val="clear" w:color="auto" w:fill="auto"/>
            <w:vAlign w:val="bottom"/>
            <w:tcPrChange w:id="9913" w:author="Aleksander Hansen" w:date="2013-02-16T23:59:00Z">
              <w:tcPr>
                <w:tcW w:w="3893" w:type="dxa"/>
                <w:tcBorders>
                  <w:top w:val="single" w:sz="4" w:space="0" w:color="auto"/>
                  <w:bottom w:val="single" w:sz="4" w:space="0" w:color="auto"/>
                </w:tcBorders>
                <w:shd w:val="clear" w:color="auto" w:fill="EAF1DD" w:themeFill="accent3" w:themeFillTint="33"/>
                <w:vAlign w:val="bottom"/>
              </w:tcPr>
            </w:tcPrChange>
          </w:tcPr>
          <w:p w14:paraId="5C1868AD" w14:textId="77777777" w:rsidR="00994066" w:rsidRPr="001169C2" w:rsidRDefault="00994066" w:rsidP="001169C2">
            <w:pPr>
              <w:pStyle w:val="Text"/>
            </w:pPr>
            <w:r w:rsidRPr="001169C2">
              <w:t>Captures the “magnitude effect” of large market moves.</w:t>
            </w:r>
          </w:p>
        </w:tc>
      </w:tr>
      <w:tr w:rsidR="00994066" w:rsidRPr="001169C2" w14:paraId="3DAFA57B" w14:textId="77777777" w:rsidTr="00844817">
        <w:trPr>
          <w:trHeight w:val="472"/>
          <w:jc w:val="center"/>
          <w:trPrChange w:id="9914" w:author="Aleksander Hansen" w:date="2013-02-16T23:59:00Z">
            <w:trPr>
              <w:trHeight w:val="472"/>
              <w:jc w:val="center"/>
            </w:trPr>
          </w:trPrChange>
        </w:trPr>
        <w:tc>
          <w:tcPr>
            <w:tcW w:w="4267" w:type="dxa"/>
            <w:tcBorders>
              <w:top w:val="single" w:sz="4" w:space="0" w:color="auto"/>
              <w:bottom w:val="single" w:sz="4" w:space="0" w:color="auto"/>
            </w:tcBorders>
            <w:shd w:val="clear" w:color="auto" w:fill="auto"/>
            <w:vAlign w:val="bottom"/>
            <w:tcPrChange w:id="9915" w:author="Aleksander Hansen" w:date="2013-02-16T23:59:00Z">
              <w:tcPr>
                <w:tcW w:w="4267" w:type="dxa"/>
                <w:tcBorders>
                  <w:top w:val="single" w:sz="4" w:space="0" w:color="auto"/>
                  <w:bottom w:val="single" w:sz="4" w:space="0" w:color="auto"/>
                </w:tcBorders>
                <w:shd w:val="clear" w:color="auto" w:fill="FDE9D9" w:themeFill="accent6" w:themeFillTint="33"/>
                <w:vAlign w:val="bottom"/>
              </w:tcPr>
            </w:tcPrChange>
          </w:tcPr>
          <w:p w14:paraId="275EB2EB" w14:textId="77777777" w:rsidR="00994066" w:rsidRPr="001169C2" w:rsidRDefault="00994066" w:rsidP="001169C2">
            <w:pPr>
              <w:pStyle w:val="Text"/>
            </w:pPr>
            <w:r w:rsidRPr="001169C2">
              <w:t>Gives little/no information about the direction of exposure; e.g., is exposure related to price increase or market decline</w:t>
            </w:r>
          </w:p>
        </w:tc>
        <w:tc>
          <w:tcPr>
            <w:tcW w:w="3893" w:type="dxa"/>
            <w:tcBorders>
              <w:top w:val="single" w:sz="4" w:space="0" w:color="auto"/>
              <w:bottom w:val="single" w:sz="4" w:space="0" w:color="auto"/>
            </w:tcBorders>
            <w:shd w:val="clear" w:color="auto" w:fill="auto"/>
            <w:vAlign w:val="bottom"/>
            <w:tcPrChange w:id="9916" w:author="Aleksander Hansen" w:date="2013-02-16T23:59:00Z">
              <w:tcPr>
                <w:tcW w:w="3893" w:type="dxa"/>
                <w:tcBorders>
                  <w:top w:val="single" w:sz="4" w:space="0" w:color="auto"/>
                  <w:bottom w:val="single" w:sz="4" w:space="0" w:color="auto"/>
                </w:tcBorders>
                <w:shd w:val="clear" w:color="auto" w:fill="EAF1DD" w:themeFill="accent3" w:themeFillTint="33"/>
                <w:vAlign w:val="bottom"/>
              </w:tcPr>
            </w:tcPrChange>
          </w:tcPr>
          <w:p w14:paraId="7702B390" w14:textId="77777777" w:rsidR="00994066" w:rsidRPr="001169C2" w:rsidRDefault="00994066" w:rsidP="001169C2">
            <w:pPr>
              <w:pStyle w:val="Text"/>
            </w:pPr>
            <w:r w:rsidRPr="001169C2">
              <w:t>Simulates changes in market rates and prices, in both directions</w:t>
            </w:r>
          </w:p>
        </w:tc>
      </w:tr>
      <w:tr w:rsidR="00994066" w:rsidRPr="001169C2" w14:paraId="508C1025" w14:textId="77777777" w:rsidTr="00844817">
        <w:trPr>
          <w:trHeight w:val="70"/>
          <w:jc w:val="center"/>
          <w:trPrChange w:id="9917" w:author="Aleksander Hansen" w:date="2013-02-16T23:59:00Z">
            <w:trPr>
              <w:trHeight w:val="70"/>
              <w:jc w:val="center"/>
            </w:trPr>
          </w:trPrChange>
        </w:trPr>
        <w:tc>
          <w:tcPr>
            <w:tcW w:w="4267" w:type="dxa"/>
            <w:tcBorders>
              <w:top w:val="single" w:sz="4" w:space="0" w:color="auto"/>
            </w:tcBorders>
            <w:shd w:val="clear" w:color="auto" w:fill="auto"/>
            <w:vAlign w:val="bottom"/>
            <w:tcPrChange w:id="9918" w:author="Aleksander Hansen" w:date="2013-02-16T23:59:00Z">
              <w:tcPr>
                <w:tcW w:w="4267" w:type="dxa"/>
                <w:tcBorders>
                  <w:top w:val="single" w:sz="4" w:space="0" w:color="auto"/>
                </w:tcBorders>
                <w:shd w:val="clear" w:color="auto" w:fill="FDE9D9" w:themeFill="accent6" w:themeFillTint="33"/>
                <w:vAlign w:val="bottom"/>
              </w:tcPr>
            </w:tcPrChange>
          </w:tcPr>
          <w:p w14:paraId="166C376D" w14:textId="77777777" w:rsidR="00994066" w:rsidRPr="001169C2" w:rsidRDefault="00994066" w:rsidP="001169C2">
            <w:pPr>
              <w:pStyle w:val="Text"/>
            </w:pPr>
            <w:r w:rsidRPr="001169C2">
              <w:t>Says nothing about the risk due to omitted factors; e.g., due to lack of data or to maintain simplicity</w:t>
            </w:r>
          </w:p>
        </w:tc>
        <w:tc>
          <w:tcPr>
            <w:tcW w:w="3893" w:type="dxa"/>
            <w:tcBorders>
              <w:top w:val="single" w:sz="4" w:space="0" w:color="auto"/>
            </w:tcBorders>
            <w:shd w:val="clear" w:color="auto" w:fill="auto"/>
            <w:vAlign w:val="bottom"/>
            <w:tcPrChange w:id="9919" w:author="Aleksander Hansen" w:date="2013-02-16T23:59:00Z">
              <w:tcPr>
                <w:tcW w:w="3893" w:type="dxa"/>
                <w:tcBorders>
                  <w:top w:val="single" w:sz="4" w:space="0" w:color="auto"/>
                </w:tcBorders>
                <w:shd w:val="clear" w:color="auto" w:fill="EAF1DD" w:themeFill="accent3" w:themeFillTint="33"/>
                <w:vAlign w:val="bottom"/>
              </w:tcPr>
            </w:tcPrChange>
          </w:tcPr>
          <w:p w14:paraId="50971EF9" w14:textId="77777777" w:rsidR="00994066" w:rsidRPr="001169C2" w:rsidRDefault="00994066" w:rsidP="001169C2">
            <w:pPr>
              <w:pStyle w:val="Text"/>
            </w:pPr>
            <w:r w:rsidRPr="001169C2">
              <w:t xml:space="preserve">Incorporates multiple factors and captures the effect of nonlinear instruments. </w:t>
            </w:r>
          </w:p>
        </w:tc>
      </w:tr>
    </w:tbl>
    <w:p w14:paraId="2854458B" w14:textId="77777777" w:rsidR="00994066" w:rsidRPr="001169C2" w:rsidRDefault="00994066" w:rsidP="001169C2">
      <w:pPr>
        <w:pStyle w:val="Text"/>
      </w:pPr>
    </w:p>
    <w:p w14:paraId="43FCA0C4" w14:textId="77777777" w:rsidR="00994066" w:rsidRPr="001169C2" w:rsidRDefault="00994066" w:rsidP="001169C2">
      <w:pPr>
        <w:pStyle w:val="Text"/>
      </w:pPr>
      <w:r w:rsidRPr="001169C2">
        <w:t>A key weakness of VaR is that it tells us nothing about losses in excess of VaR. This is a weakness also addressed by extreme value theory (EVT), which attempts to fit a second, loss-specific distribution to extreme tail. Therefore, both EVT and stress testing compensate for this drawback in the VaR approach</w:t>
      </w:r>
    </w:p>
    <w:p w14:paraId="728AE7A2" w14:textId="77777777" w:rsidR="001169C2" w:rsidRDefault="001169C2" w:rsidP="001169C2">
      <w:pPr>
        <w:pStyle w:val="Text"/>
      </w:pPr>
    </w:p>
    <w:p w14:paraId="4DB04CAE" w14:textId="77777777" w:rsidR="00994066" w:rsidRDefault="00994066">
      <w:pPr>
        <w:pStyle w:val="Heading3SubGTNI"/>
        <w:pPrChange w:id="9920" w:author="Aleksander Hansen" w:date="2013-02-23T20:35:00Z">
          <w:pPr>
            <w:pStyle w:val="Text"/>
          </w:pPr>
        </w:pPrChange>
      </w:pPr>
      <w:bookmarkStart w:id="9921" w:name="_Toc223340530"/>
      <w:r w:rsidRPr="001169C2">
        <w:t>Describe the benefits and drawbacks of stress testing</w:t>
      </w:r>
      <w:bookmarkEnd w:id="9921"/>
      <w:del w:id="9922" w:author="Aleksander Hansen" w:date="2013-02-23T20:35:00Z">
        <w:r w:rsidRPr="001169C2" w:rsidDel="00523F65">
          <w:delText>.</w:delText>
        </w:r>
      </w:del>
    </w:p>
    <w:p w14:paraId="55E51FB2" w14:textId="77777777" w:rsidR="001169C2" w:rsidRPr="001169C2" w:rsidRDefault="001169C2" w:rsidP="001169C2">
      <w:pPr>
        <w:pStyle w:val="Text"/>
      </w:pPr>
    </w:p>
    <w:tbl>
      <w:tblPr>
        <w:tblW w:w="0" w:type="auto"/>
        <w:tblLook w:val="04A0" w:firstRow="1" w:lastRow="0" w:firstColumn="1" w:lastColumn="0" w:noHBand="0" w:noVBand="1"/>
        <w:tblPrChange w:id="9923" w:author="Aleksander Hansen" w:date="2013-02-16T23:58:00Z">
          <w:tblPr>
            <w:tblW w:w="0" w:type="auto"/>
            <w:tblLook w:val="04A0" w:firstRow="1" w:lastRow="0" w:firstColumn="1" w:lastColumn="0" w:noHBand="0" w:noVBand="1"/>
          </w:tblPr>
        </w:tblPrChange>
      </w:tblPr>
      <w:tblGrid>
        <w:gridCol w:w="4248"/>
        <w:gridCol w:w="4230"/>
        <w:tblGridChange w:id="9924">
          <w:tblGrid>
            <w:gridCol w:w="4248"/>
            <w:gridCol w:w="4230"/>
          </w:tblGrid>
        </w:tblGridChange>
      </w:tblGrid>
      <w:tr w:rsidR="00994066" w:rsidRPr="001169C2" w14:paraId="6810DF5B" w14:textId="77777777" w:rsidTr="00844817">
        <w:trPr>
          <w:trHeight w:val="307"/>
          <w:trPrChange w:id="9925" w:author="Aleksander Hansen" w:date="2013-02-16T23:58:00Z">
            <w:trPr>
              <w:trHeight w:val="307"/>
            </w:trPr>
          </w:trPrChange>
        </w:trPr>
        <w:tc>
          <w:tcPr>
            <w:tcW w:w="4248" w:type="dxa"/>
            <w:tcBorders>
              <w:bottom w:val="single" w:sz="4" w:space="0" w:color="auto"/>
            </w:tcBorders>
            <w:shd w:val="clear" w:color="auto" w:fill="A2B593"/>
            <w:vAlign w:val="bottom"/>
            <w:tcPrChange w:id="9926" w:author="Aleksander Hansen" w:date="2013-02-16T23:58:00Z">
              <w:tcPr>
                <w:tcW w:w="4248" w:type="dxa"/>
                <w:tcBorders>
                  <w:bottom w:val="single" w:sz="4" w:space="0" w:color="auto"/>
                </w:tcBorders>
                <w:shd w:val="clear" w:color="auto" w:fill="D9E5C1"/>
                <w:vAlign w:val="bottom"/>
              </w:tcPr>
            </w:tcPrChange>
          </w:tcPr>
          <w:p w14:paraId="7F7A8201" w14:textId="77777777" w:rsidR="00994066" w:rsidRPr="001169C2" w:rsidRDefault="00994066" w:rsidP="001169C2">
            <w:pPr>
              <w:pStyle w:val="Text"/>
              <w:rPr>
                <w:rStyle w:val="Strong"/>
                <w:b w:val="0"/>
                <w:bCs w:val="0"/>
              </w:rPr>
            </w:pPr>
            <w:r w:rsidRPr="001169C2">
              <w:t>Advantage</w:t>
            </w:r>
          </w:p>
        </w:tc>
        <w:tc>
          <w:tcPr>
            <w:tcW w:w="4230" w:type="dxa"/>
            <w:tcBorders>
              <w:bottom w:val="single" w:sz="4" w:space="0" w:color="auto"/>
            </w:tcBorders>
            <w:shd w:val="clear" w:color="auto" w:fill="A2B593"/>
            <w:vAlign w:val="bottom"/>
            <w:tcPrChange w:id="9927" w:author="Aleksander Hansen" w:date="2013-02-16T23:58:00Z">
              <w:tcPr>
                <w:tcW w:w="4230" w:type="dxa"/>
                <w:tcBorders>
                  <w:bottom w:val="single" w:sz="4" w:space="0" w:color="auto"/>
                </w:tcBorders>
                <w:shd w:val="clear" w:color="auto" w:fill="F2DBDB" w:themeFill="accent2" w:themeFillTint="33"/>
                <w:vAlign w:val="bottom"/>
              </w:tcPr>
            </w:tcPrChange>
          </w:tcPr>
          <w:p w14:paraId="19DA558E" w14:textId="77777777" w:rsidR="00994066" w:rsidRPr="001169C2" w:rsidRDefault="00994066" w:rsidP="001169C2">
            <w:pPr>
              <w:pStyle w:val="Text"/>
              <w:rPr>
                <w:rStyle w:val="Strong"/>
                <w:b w:val="0"/>
                <w:bCs w:val="0"/>
              </w:rPr>
            </w:pPr>
            <w:r w:rsidRPr="001169C2">
              <w:t>Disadvantage</w:t>
            </w:r>
          </w:p>
        </w:tc>
      </w:tr>
      <w:tr w:rsidR="00994066" w:rsidRPr="001169C2" w14:paraId="3BDA2998" w14:textId="77777777" w:rsidTr="006B12F7">
        <w:trPr>
          <w:trHeight w:val="1408"/>
        </w:trPr>
        <w:tc>
          <w:tcPr>
            <w:tcW w:w="4248" w:type="dxa"/>
            <w:tcBorders>
              <w:top w:val="single" w:sz="4" w:space="0" w:color="auto"/>
            </w:tcBorders>
            <w:vAlign w:val="bottom"/>
          </w:tcPr>
          <w:p w14:paraId="6A559DCB" w14:textId="77777777" w:rsidR="00994066" w:rsidRPr="001169C2" w:rsidRDefault="00994066" w:rsidP="001169C2">
            <w:pPr>
              <w:pStyle w:val="Text"/>
            </w:pPr>
            <w:r w:rsidRPr="001169C2">
              <w:t xml:space="preserve">Complements (does not replace) value at risk. A tool to be used in addition to VaR. </w:t>
            </w:r>
          </w:p>
          <w:p w14:paraId="7193589F" w14:textId="77777777" w:rsidR="00994066" w:rsidRPr="001169C2" w:rsidRDefault="00994066" w:rsidP="001169C2">
            <w:pPr>
              <w:pStyle w:val="Text"/>
            </w:pPr>
            <w:r w:rsidRPr="001169C2">
              <w:t>Simple and intuitive</w:t>
            </w:r>
          </w:p>
          <w:p w14:paraId="3CBBD0D6" w14:textId="77777777" w:rsidR="00994066" w:rsidRPr="001169C2" w:rsidRDefault="00994066" w:rsidP="001169C2">
            <w:pPr>
              <w:pStyle w:val="Text"/>
            </w:pPr>
            <w:r w:rsidRPr="001169C2">
              <w:t>Directly examines the tails (i.e., as opposed to measures of central tendency)</w:t>
            </w:r>
          </w:p>
        </w:tc>
        <w:tc>
          <w:tcPr>
            <w:tcW w:w="4230" w:type="dxa"/>
            <w:tcBorders>
              <w:top w:val="single" w:sz="4" w:space="0" w:color="auto"/>
            </w:tcBorders>
            <w:vAlign w:val="center"/>
          </w:tcPr>
          <w:p w14:paraId="0C476C00" w14:textId="77777777" w:rsidR="00994066" w:rsidRPr="001169C2" w:rsidRDefault="00994066" w:rsidP="001169C2">
            <w:pPr>
              <w:pStyle w:val="Text"/>
            </w:pPr>
            <w:r w:rsidRPr="001169C2">
              <w:t>Highly subjective</w:t>
            </w:r>
          </w:p>
          <w:p w14:paraId="2B06EFB4" w14:textId="77777777" w:rsidR="00994066" w:rsidRPr="001169C2" w:rsidRDefault="00994066" w:rsidP="001169C2">
            <w:pPr>
              <w:pStyle w:val="Text"/>
            </w:pPr>
            <w:r w:rsidRPr="001169C2">
              <w:t>Could generate false alarms: implausible scenarios</w:t>
            </w:r>
          </w:p>
          <w:p w14:paraId="44268C9B" w14:textId="77777777" w:rsidR="00994066" w:rsidRPr="001169C2" w:rsidRDefault="00994066" w:rsidP="001169C2">
            <w:pPr>
              <w:pStyle w:val="Text"/>
            </w:pPr>
            <w:r w:rsidRPr="001169C2">
              <w:t>Could miss plausible scenarios</w:t>
            </w:r>
          </w:p>
          <w:p w14:paraId="15ECE356" w14:textId="77777777" w:rsidR="00994066" w:rsidRPr="001169C2" w:rsidRDefault="00994066" w:rsidP="001169C2">
            <w:pPr>
              <w:pStyle w:val="Text"/>
            </w:pPr>
            <w:r w:rsidRPr="001169C2">
              <w:t>Difficult to interpret: can produce lots of unfiltered information</w:t>
            </w:r>
          </w:p>
        </w:tc>
      </w:tr>
    </w:tbl>
    <w:p w14:paraId="51FDD471" w14:textId="77777777" w:rsidR="001169C2" w:rsidRDefault="001169C2" w:rsidP="001169C2">
      <w:pPr>
        <w:pStyle w:val="Text"/>
      </w:pPr>
    </w:p>
    <w:p w14:paraId="3B7A6D68" w14:textId="77777777" w:rsidR="00994066" w:rsidRPr="001169C2" w:rsidRDefault="00994066" w:rsidP="001169C2">
      <w:pPr>
        <w:pStyle w:val="Text"/>
      </w:pPr>
      <w:r w:rsidRPr="001169C2">
        <w:t xml:space="preserve">Compare and contrast the use of unidimensional and multidimensional scenario analysis </w:t>
      </w:r>
    </w:p>
    <w:p w14:paraId="62C409AB" w14:textId="77777777" w:rsidR="00994066" w:rsidRPr="001169C2" w:rsidRDefault="00994066" w:rsidP="001169C2">
      <w:pPr>
        <w:pStyle w:val="Text"/>
      </w:pPr>
      <w:r w:rsidRPr="001169C2">
        <w:t>Unidimensional scenarios focus “stressing” on key one variable at time; e.g., shift in the yield curve, change in swap spread. Scenarios consist of shocking one variable at a time. The key weakness of a unidimensional analysis is that scenarios cannot, by definition, account for correlations.</w:t>
      </w:r>
    </w:p>
    <w:p w14:paraId="11CBD8A8" w14:textId="77777777" w:rsidR="001169C2" w:rsidRDefault="001169C2" w:rsidP="001169C2">
      <w:pPr>
        <w:pStyle w:val="Text"/>
      </w:pPr>
    </w:p>
    <w:p w14:paraId="15B3CBA0" w14:textId="77777777" w:rsidR="00994066" w:rsidRPr="001169C2" w:rsidRDefault="00994066" w:rsidP="001169C2">
      <w:pPr>
        <w:pStyle w:val="Text"/>
      </w:pPr>
      <w:r w:rsidRPr="001169C2">
        <w:t>The multidimensional is more realistic and attempts to “stress” multiple variables and their relationships (correlations). Multidimensional scenario analysis consists of:</w:t>
      </w:r>
    </w:p>
    <w:p w14:paraId="54436432" w14:textId="77777777" w:rsidR="001169C2" w:rsidRDefault="001169C2" w:rsidP="001169C2">
      <w:pPr>
        <w:pStyle w:val="Text"/>
      </w:pPr>
    </w:p>
    <w:p w14:paraId="2D977F2F" w14:textId="77777777" w:rsidR="00994066" w:rsidRPr="001169C2" w:rsidRDefault="00994066">
      <w:pPr>
        <w:pStyle w:val="Text"/>
        <w:numPr>
          <w:ilvl w:val="0"/>
          <w:numId w:val="135"/>
        </w:numPr>
        <w:pPrChange w:id="9928" w:author="Aleksander Hansen" w:date="2013-02-23T21:05:00Z">
          <w:pPr>
            <w:pStyle w:val="Text"/>
          </w:pPr>
        </w:pPrChange>
      </w:pPr>
      <w:r w:rsidRPr="001169C2">
        <w:t>First, posit a state of the world (high severity event)</w:t>
      </w:r>
    </w:p>
    <w:p w14:paraId="3867B0B9" w14:textId="77777777" w:rsidR="001169C2" w:rsidRDefault="001169C2" w:rsidP="001169C2">
      <w:pPr>
        <w:pStyle w:val="Text"/>
      </w:pPr>
    </w:p>
    <w:p w14:paraId="27F7018C" w14:textId="77777777" w:rsidR="00994066" w:rsidRPr="001169C2" w:rsidRDefault="00994066">
      <w:pPr>
        <w:pStyle w:val="Text"/>
        <w:numPr>
          <w:ilvl w:val="0"/>
          <w:numId w:val="135"/>
        </w:numPr>
        <w:pPrChange w:id="9929" w:author="Aleksander Hansen" w:date="2013-02-23T21:05:00Z">
          <w:pPr>
            <w:pStyle w:val="Text"/>
          </w:pPr>
        </w:pPrChange>
      </w:pPr>
      <w:r w:rsidRPr="001169C2">
        <w:t>Then, infer movements in market variables</w:t>
      </w:r>
    </w:p>
    <w:p w14:paraId="7CF38BE2" w14:textId="77777777" w:rsidR="001169C2" w:rsidRDefault="001169C2" w:rsidP="001169C2">
      <w:pPr>
        <w:pStyle w:val="Text"/>
      </w:pPr>
    </w:p>
    <w:p w14:paraId="4A0318AC" w14:textId="77777777" w:rsidR="00994066" w:rsidRPr="001169C2" w:rsidRDefault="00994066" w:rsidP="001169C2">
      <w:pPr>
        <w:pStyle w:val="Text"/>
      </w:pPr>
      <w:r w:rsidRPr="001169C2">
        <w:t>Multidimensional analysis includes:</w:t>
      </w:r>
    </w:p>
    <w:p w14:paraId="264A65C6" w14:textId="77777777" w:rsidR="001169C2" w:rsidRDefault="001169C2" w:rsidP="001169C2">
      <w:pPr>
        <w:pStyle w:val="Text"/>
      </w:pPr>
    </w:p>
    <w:p w14:paraId="73D65CE4" w14:textId="77777777" w:rsidR="00994066" w:rsidRPr="001169C2" w:rsidRDefault="00994066">
      <w:pPr>
        <w:pStyle w:val="Text"/>
        <w:numPr>
          <w:ilvl w:val="0"/>
          <w:numId w:val="136"/>
        </w:numPr>
        <w:pPrChange w:id="9930" w:author="Aleksander Hansen" w:date="2013-02-23T21:05:00Z">
          <w:pPr>
            <w:pStyle w:val="Text"/>
          </w:pPr>
        </w:pPrChange>
      </w:pPr>
      <w:r w:rsidRPr="001169C2">
        <w:t>Factor push method: first, shock risk factors individually. Then, evaluate a worst-case scenario.</w:t>
      </w:r>
    </w:p>
    <w:p w14:paraId="0F2F1C66" w14:textId="77777777" w:rsidR="001169C2" w:rsidRDefault="001169C2" w:rsidP="001169C2">
      <w:pPr>
        <w:pStyle w:val="Text"/>
      </w:pPr>
    </w:p>
    <w:p w14:paraId="01B691F0" w14:textId="77777777" w:rsidR="00994066" w:rsidRPr="001169C2" w:rsidRDefault="00994066">
      <w:pPr>
        <w:pStyle w:val="Text"/>
        <w:numPr>
          <w:ilvl w:val="0"/>
          <w:numId w:val="136"/>
        </w:numPr>
        <w:pPrChange w:id="9931" w:author="Aleksander Hansen" w:date="2013-02-23T21:05:00Z">
          <w:pPr>
            <w:pStyle w:val="Text"/>
          </w:pPr>
        </w:pPrChange>
      </w:pPr>
      <w:r w:rsidRPr="001169C2">
        <w:t>Conditional scenario method: systematic approach</w:t>
      </w:r>
    </w:p>
    <w:p w14:paraId="1D6122C3" w14:textId="77777777" w:rsidR="001169C2" w:rsidRDefault="001169C2" w:rsidP="001169C2">
      <w:pPr>
        <w:pStyle w:val="Text"/>
      </w:pPr>
    </w:p>
    <w:p w14:paraId="54096872" w14:textId="77777777" w:rsidR="00994066" w:rsidRPr="001169C2" w:rsidRDefault="00994066">
      <w:pPr>
        <w:pStyle w:val="Heading3SubGTNI"/>
        <w:pPrChange w:id="9932" w:author="Aleksander Hansen" w:date="2013-02-23T21:06:00Z">
          <w:pPr>
            <w:pStyle w:val="Text"/>
          </w:pPr>
        </w:pPrChange>
      </w:pPr>
      <w:bookmarkStart w:id="9933" w:name="_Toc223340531"/>
      <w:r w:rsidRPr="001169C2">
        <w:t>Describe the advantages and disadvantages of using prospective scenarios and historical scenarios</w:t>
      </w:r>
      <w:bookmarkEnd w:id="9933"/>
      <w:r w:rsidRPr="001169C2">
        <w:t xml:space="preserve"> </w:t>
      </w:r>
    </w:p>
    <w:p w14:paraId="327F650A" w14:textId="77777777" w:rsidR="001169C2" w:rsidDel="00C210C4" w:rsidRDefault="001169C2" w:rsidP="001169C2">
      <w:pPr>
        <w:pStyle w:val="Text"/>
        <w:rPr>
          <w:del w:id="9934" w:author="Aleksander Hansen" w:date="2013-02-23T21:06:00Z"/>
        </w:rPr>
      </w:pPr>
    </w:p>
    <w:p w14:paraId="07F8C977" w14:textId="77777777" w:rsidR="00994066" w:rsidRPr="001169C2" w:rsidRDefault="00994066" w:rsidP="001169C2">
      <w:pPr>
        <w:pStyle w:val="Text"/>
      </w:pPr>
      <w:r w:rsidRPr="001169C2">
        <w:t xml:space="preserve">Prospective scenarios try to analyze the implications of hypothetical one-off surprises; e.g., a major bank failure, a geopolitical crisis. </w:t>
      </w:r>
    </w:p>
    <w:p w14:paraId="5C53EE13" w14:textId="77777777" w:rsidR="001169C2" w:rsidRDefault="001169C2" w:rsidP="001169C2">
      <w:pPr>
        <w:pStyle w:val="Text"/>
      </w:pPr>
    </w:p>
    <w:p w14:paraId="6E55A1DC" w14:textId="44825C34" w:rsidR="00994066" w:rsidRPr="001169C2" w:rsidRDefault="00994066" w:rsidP="001169C2">
      <w:pPr>
        <w:pStyle w:val="Text"/>
      </w:pPr>
      <w:del w:id="9935" w:author="Aleksander Hansen" w:date="2013-02-23T21:06:00Z">
        <w:r w:rsidRPr="001169C2" w:rsidDel="00C210C4">
          <w:delText>Historical scenarios looks</w:delText>
        </w:r>
      </w:del>
      <w:ins w:id="9936" w:author="Aleksander Hansen" w:date="2013-02-23T21:06:00Z">
        <w:r w:rsidR="00C210C4" w:rsidRPr="001169C2">
          <w:t>Historical scenarios look</w:t>
        </w:r>
      </w:ins>
      <w:r w:rsidRPr="001169C2">
        <w:t xml:space="preserve"> to actual (past) events to identify scenarios that fall outside the VaR window. Events that are often used include:</w:t>
      </w:r>
    </w:p>
    <w:p w14:paraId="1AE126A5" w14:textId="77777777" w:rsidR="001169C2" w:rsidRDefault="001169C2" w:rsidP="001169C2">
      <w:pPr>
        <w:pStyle w:val="Text"/>
      </w:pPr>
    </w:p>
    <w:p w14:paraId="662F67A3" w14:textId="77777777" w:rsidR="00994066" w:rsidDel="00C210C4" w:rsidRDefault="00994066">
      <w:pPr>
        <w:pStyle w:val="Text"/>
        <w:numPr>
          <w:ilvl w:val="0"/>
          <w:numId w:val="137"/>
        </w:numPr>
        <w:rPr>
          <w:del w:id="9937" w:author="Aleksander Hansen" w:date="2013-02-23T21:06:00Z"/>
        </w:rPr>
        <w:pPrChange w:id="9938" w:author="Aleksander Hansen" w:date="2013-02-23T21:06:00Z">
          <w:pPr>
            <w:pStyle w:val="Text"/>
          </w:pPr>
        </w:pPrChange>
      </w:pPr>
      <w:r w:rsidRPr="001169C2">
        <w:t>The one-month period in October 1987 (S&amp;P 500 index fell by &gt; 21%)</w:t>
      </w:r>
    </w:p>
    <w:p w14:paraId="3C902A44" w14:textId="77777777" w:rsidR="00C210C4" w:rsidRPr="001169C2" w:rsidRDefault="00C210C4">
      <w:pPr>
        <w:pStyle w:val="Text"/>
        <w:numPr>
          <w:ilvl w:val="0"/>
          <w:numId w:val="137"/>
        </w:numPr>
        <w:rPr>
          <w:ins w:id="9939" w:author="Aleksander Hansen" w:date="2013-02-23T21:06:00Z"/>
        </w:rPr>
        <w:pPrChange w:id="9940" w:author="Aleksander Hansen" w:date="2013-02-23T21:06:00Z">
          <w:pPr>
            <w:pStyle w:val="Text"/>
          </w:pPr>
        </w:pPrChange>
      </w:pPr>
    </w:p>
    <w:p w14:paraId="4A945651" w14:textId="77777777" w:rsidR="001169C2" w:rsidDel="00C210C4" w:rsidRDefault="001169C2">
      <w:pPr>
        <w:pStyle w:val="Text"/>
        <w:numPr>
          <w:ilvl w:val="0"/>
          <w:numId w:val="137"/>
        </w:numPr>
        <w:rPr>
          <w:del w:id="9941" w:author="Aleksander Hansen" w:date="2013-02-23T21:06:00Z"/>
        </w:rPr>
        <w:pPrChange w:id="9942" w:author="Aleksander Hansen" w:date="2013-02-23T21:06:00Z">
          <w:pPr>
            <w:pStyle w:val="Text"/>
          </w:pPr>
        </w:pPrChange>
      </w:pPr>
    </w:p>
    <w:p w14:paraId="43A7B5A7" w14:textId="77777777" w:rsidR="00994066" w:rsidDel="00C210C4" w:rsidRDefault="00994066">
      <w:pPr>
        <w:pStyle w:val="Text"/>
        <w:numPr>
          <w:ilvl w:val="0"/>
          <w:numId w:val="137"/>
        </w:numPr>
        <w:rPr>
          <w:del w:id="9943" w:author="Aleksander Hansen" w:date="2013-02-23T21:06:00Z"/>
        </w:rPr>
        <w:pPrChange w:id="9944" w:author="Aleksander Hansen" w:date="2013-02-23T21:06:00Z">
          <w:pPr>
            <w:pStyle w:val="Text"/>
          </w:pPr>
        </w:pPrChange>
      </w:pPr>
      <w:r w:rsidRPr="001169C2">
        <w:t>Exchange rate crisis (1992) and U.S. dollar interest rates changes (spring of 1994)</w:t>
      </w:r>
    </w:p>
    <w:p w14:paraId="16877758" w14:textId="77777777" w:rsidR="00C210C4" w:rsidRPr="001169C2" w:rsidRDefault="00C210C4">
      <w:pPr>
        <w:pStyle w:val="Text"/>
        <w:numPr>
          <w:ilvl w:val="0"/>
          <w:numId w:val="137"/>
        </w:numPr>
        <w:rPr>
          <w:ins w:id="9945" w:author="Aleksander Hansen" w:date="2013-02-23T21:06:00Z"/>
        </w:rPr>
        <w:pPrChange w:id="9946" w:author="Aleksander Hansen" w:date="2013-02-23T21:06:00Z">
          <w:pPr>
            <w:pStyle w:val="Text"/>
          </w:pPr>
        </w:pPrChange>
      </w:pPr>
    </w:p>
    <w:p w14:paraId="37C03B1E" w14:textId="77777777" w:rsidR="001169C2" w:rsidDel="00C210C4" w:rsidRDefault="001169C2">
      <w:pPr>
        <w:pStyle w:val="Text"/>
        <w:numPr>
          <w:ilvl w:val="0"/>
          <w:numId w:val="137"/>
        </w:numPr>
        <w:rPr>
          <w:del w:id="9947" w:author="Aleksander Hansen" w:date="2013-02-23T21:06:00Z"/>
        </w:rPr>
        <w:pPrChange w:id="9948" w:author="Aleksander Hansen" w:date="2013-02-23T21:06:00Z">
          <w:pPr>
            <w:pStyle w:val="Text"/>
          </w:pPr>
        </w:pPrChange>
      </w:pPr>
    </w:p>
    <w:p w14:paraId="13F08E8E" w14:textId="77777777" w:rsidR="00994066" w:rsidDel="00C210C4" w:rsidRDefault="00994066">
      <w:pPr>
        <w:pStyle w:val="Text"/>
        <w:numPr>
          <w:ilvl w:val="0"/>
          <w:numId w:val="137"/>
        </w:numPr>
        <w:rPr>
          <w:del w:id="9949" w:author="Aleksander Hansen" w:date="2013-02-23T21:06:00Z"/>
        </w:rPr>
        <w:pPrChange w:id="9950" w:author="Aleksander Hansen" w:date="2013-02-23T21:06:00Z">
          <w:pPr>
            <w:pStyle w:val="Text"/>
          </w:pPr>
        </w:pPrChange>
      </w:pPr>
      <w:r w:rsidRPr="001169C2">
        <w:t>The 1995 Mexican crisis</w:t>
      </w:r>
    </w:p>
    <w:p w14:paraId="7BAA7EA2" w14:textId="77777777" w:rsidR="00C210C4" w:rsidRPr="001169C2" w:rsidRDefault="00C210C4">
      <w:pPr>
        <w:pStyle w:val="Text"/>
        <w:numPr>
          <w:ilvl w:val="0"/>
          <w:numId w:val="137"/>
        </w:numPr>
        <w:rPr>
          <w:ins w:id="9951" w:author="Aleksander Hansen" w:date="2013-02-23T21:06:00Z"/>
        </w:rPr>
        <w:pPrChange w:id="9952" w:author="Aleksander Hansen" w:date="2013-02-23T21:06:00Z">
          <w:pPr>
            <w:pStyle w:val="Text"/>
          </w:pPr>
        </w:pPrChange>
      </w:pPr>
    </w:p>
    <w:p w14:paraId="64A8B1A2" w14:textId="77777777" w:rsidR="001169C2" w:rsidDel="00C210C4" w:rsidRDefault="001169C2">
      <w:pPr>
        <w:pStyle w:val="Text"/>
        <w:numPr>
          <w:ilvl w:val="0"/>
          <w:numId w:val="137"/>
        </w:numPr>
        <w:rPr>
          <w:del w:id="9953" w:author="Aleksander Hansen" w:date="2013-02-23T21:06:00Z"/>
        </w:rPr>
        <w:pPrChange w:id="9954" w:author="Aleksander Hansen" w:date="2013-02-23T21:06:00Z">
          <w:pPr>
            <w:pStyle w:val="Text"/>
          </w:pPr>
        </w:pPrChange>
      </w:pPr>
    </w:p>
    <w:p w14:paraId="0E998A9F" w14:textId="77777777" w:rsidR="00994066" w:rsidDel="00C210C4" w:rsidRDefault="00994066">
      <w:pPr>
        <w:pStyle w:val="Text"/>
        <w:numPr>
          <w:ilvl w:val="0"/>
          <w:numId w:val="137"/>
        </w:numPr>
        <w:rPr>
          <w:del w:id="9955" w:author="Aleksander Hansen" w:date="2013-02-23T21:06:00Z"/>
        </w:rPr>
        <w:pPrChange w:id="9956" w:author="Aleksander Hansen" w:date="2013-02-23T21:06:00Z">
          <w:pPr>
            <w:pStyle w:val="Text"/>
          </w:pPr>
        </w:pPrChange>
      </w:pPr>
      <w:r w:rsidRPr="001169C2">
        <w:t>The East Asian crisis (summer of 1997)</w:t>
      </w:r>
    </w:p>
    <w:p w14:paraId="0CC1F5D2" w14:textId="77777777" w:rsidR="00C210C4" w:rsidRPr="001169C2" w:rsidRDefault="00C210C4">
      <w:pPr>
        <w:pStyle w:val="Text"/>
        <w:numPr>
          <w:ilvl w:val="0"/>
          <w:numId w:val="137"/>
        </w:numPr>
        <w:rPr>
          <w:ins w:id="9957" w:author="Aleksander Hansen" w:date="2013-02-23T21:06:00Z"/>
        </w:rPr>
        <w:pPrChange w:id="9958" w:author="Aleksander Hansen" w:date="2013-02-23T21:06:00Z">
          <w:pPr>
            <w:pStyle w:val="Text"/>
          </w:pPr>
        </w:pPrChange>
      </w:pPr>
    </w:p>
    <w:p w14:paraId="36B3757C" w14:textId="77777777" w:rsidR="001169C2" w:rsidDel="00C210C4" w:rsidRDefault="001169C2">
      <w:pPr>
        <w:pStyle w:val="Text"/>
        <w:numPr>
          <w:ilvl w:val="0"/>
          <w:numId w:val="137"/>
        </w:numPr>
        <w:rPr>
          <w:del w:id="9959" w:author="Aleksander Hansen" w:date="2013-02-23T21:06:00Z"/>
        </w:rPr>
        <w:pPrChange w:id="9960" w:author="Aleksander Hansen" w:date="2013-02-23T21:06:00Z">
          <w:pPr>
            <w:pStyle w:val="Text"/>
          </w:pPr>
        </w:pPrChange>
      </w:pPr>
    </w:p>
    <w:p w14:paraId="3367AF9C" w14:textId="77777777" w:rsidR="00994066" w:rsidRDefault="00994066">
      <w:pPr>
        <w:pStyle w:val="Text"/>
        <w:numPr>
          <w:ilvl w:val="0"/>
          <w:numId w:val="137"/>
        </w:numPr>
        <w:rPr>
          <w:ins w:id="9961" w:author="Aleksander Hansen" w:date="2013-02-23T21:06:00Z"/>
        </w:rPr>
        <w:pPrChange w:id="9962" w:author="Aleksander Hansen" w:date="2013-02-23T21:06:00Z">
          <w:pPr>
            <w:pStyle w:val="Text"/>
          </w:pPr>
        </w:pPrChange>
      </w:pPr>
      <w:r w:rsidRPr="001169C2">
        <w:t>The Russian devaluation of August 1998 and the Brazilian devaluation of 1999</w:t>
      </w:r>
    </w:p>
    <w:p w14:paraId="080042DF" w14:textId="77777777" w:rsidR="00C210C4" w:rsidRDefault="00C210C4" w:rsidP="00537294">
      <w:pPr>
        <w:pStyle w:val="Text"/>
        <w:rPr>
          <w:ins w:id="9963" w:author="Aleksander Hansen" w:date="2013-02-23T21:06:00Z"/>
        </w:rPr>
      </w:pPr>
    </w:p>
    <w:p w14:paraId="0D1226BA" w14:textId="77777777" w:rsidR="00C210C4" w:rsidRDefault="00C210C4">
      <w:pPr>
        <w:pStyle w:val="Text"/>
        <w:rPr>
          <w:ins w:id="9964" w:author="Aleksander Hansen" w:date="2013-02-23T21:06:00Z"/>
        </w:rPr>
      </w:pPr>
    </w:p>
    <w:p w14:paraId="0C646C83" w14:textId="77777777" w:rsidR="00C210C4" w:rsidRPr="001169C2" w:rsidRDefault="00C210C4">
      <w:pPr>
        <w:pStyle w:val="Text"/>
      </w:pPr>
    </w:p>
    <w:p w14:paraId="2BC8AFD7" w14:textId="1DAEE386" w:rsidR="00994066" w:rsidRPr="00164F2B" w:rsidRDefault="00994066" w:rsidP="00DB35B4">
      <w:pPr>
        <w:pStyle w:val="Text"/>
      </w:pPr>
    </w:p>
    <w:tbl>
      <w:tblPr>
        <w:tblW w:w="0" w:type="auto"/>
        <w:jc w:val="center"/>
        <w:tblInd w:w="-1024" w:type="dxa"/>
        <w:tblLook w:val="04A0" w:firstRow="1" w:lastRow="0" w:firstColumn="1" w:lastColumn="0" w:noHBand="0" w:noVBand="1"/>
        <w:tblPrChange w:id="9965" w:author="Aleksander Hansen" w:date="2013-02-16T23:58:00Z">
          <w:tblPr>
            <w:tblW w:w="0" w:type="auto"/>
            <w:jc w:val="center"/>
            <w:tblInd w:w="-1024" w:type="dxa"/>
            <w:tblLook w:val="04A0" w:firstRow="1" w:lastRow="0" w:firstColumn="1" w:lastColumn="0" w:noHBand="0" w:noVBand="1"/>
          </w:tblPr>
        </w:tblPrChange>
      </w:tblPr>
      <w:tblGrid>
        <w:gridCol w:w="1977"/>
        <w:gridCol w:w="3022"/>
        <w:gridCol w:w="38"/>
        <w:gridCol w:w="3341"/>
        <w:tblGridChange w:id="9966">
          <w:tblGrid>
            <w:gridCol w:w="1977"/>
            <w:gridCol w:w="3022"/>
            <w:gridCol w:w="3379"/>
            <w:gridCol w:w="1862"/>
            <w:gridCol w:w="1977"/>
            <w:gridCol w:w="3060"/>
            <w:gridCol w:w="3341"/>
          </w:tblGrid>
        </w:tblGridChange>
      </w:tblGrid>
      <w:tr w:rsidR="00994066" w:rsidRPr="001169C2" w14:paraId="2306A587" w14:textId="77777777" w:rsidTr="00844817">
        <w:trPr>
          <w:trHeight w:val="329"/>
          <w:jc w:val="center"/>
          <w:trPrChange w:id="9967" w:author="Aleksander Hansen" w:date="2013-02-16T23:58:00Z">
            <w:trPr>
              <w:gridBefore w:val="4"/>
              <w:trHeight w:val="329"/>
              <w:jc w:val="center"/>
            </w:trPr>
          </w:trPrChange>
        </w:trPr>
        <w:tc>
          <w:tcPr>
            <w:tcW w:w="1977" w:type="dxa"/>
            <w:tcBorders>
              <w:top w:val="nil"/>
              <w:left w:val="nil"/>
              <w:bottom w:val="single" w:sz="4" w:space="0" w:color="auto"/>
            </w:tcBorders>
            <w:shd w:val="clear" w:color="auto" w:fill="auto"/>
            <w:tcPrChange w:id="9968" w:author="Aleksander Hansen" w:date="2013-02-16T23:58:00Z">
              <w:tcPr>
                <w:tcW w:w="1977" w:type="dxa"/>
                <w:tcBorders>
                  <w:top w:val="nil"/>
                  <w:left w:val="nil"/>
                  <w:bottom w:val="single" w:sz="4" w:space="0" w:color="auto"/>
                </w:tcBorders>
                <w:shd w:val="clear" w:color="auto" w:fill="auto"/>
              </w:tcPr>
            </w:tcPrChange>
          </w:tcPr>
          <w:p w14:paraId="4D0E9F79" w14:textId="77777777" w:rsidR="00994066" w:rsidRPr="001169C2" w:rsidRDefault="00994066" w:rsidP="001169C2">
            <w:pPr>
              <w:pStyle w:val="Text"/>
            </w:pPr>
          </w:p>
        </w:tc>
        <w:tc>
          <w:tcPr>
            <w:tcW w:w="3060" w:type="dxa"/>
            <w:gridSpan w:val="2"/>
            <w:tcBorders>
              <w:top w:val="nil"/>
            </w:tcBorders>
            <w:shd w:val="clear" w:color="auto" w:fill="A2B593"/>
            <w:vAlign w:val="center"/>
            <w:tcPrChange w:id="9969" w:author="Aleksander Hansen" w:date="2013-02-16T23:58:00Z">
              <w:tcPr>
                <w:tcW w:w="3060" w:type="dxa"/>
                <w:tcBorders>
                  <w:top w:val="nil"/>
                </w:tcBorders>
                <w:shd w:val="clear" w:color="auto" w:fill="D9E5C1"/>
                <w:vAlign w:val="center"/>
              </w:tcPr>
            </w:tcPrChange>
          </w:tcPr>
          <w:p w14:paraId="4508D307" w14:textId="77777777" w:rsidR="00994066" w:rsidRPr="001169C2" w:rsidRDefault="00994066" w:rsidP="001169C2">
            <w:pPr>
              <w:pStyle w:val="Text"/>
              <w:rPr>
                <w:rStyle w:val="Strong"/>
                <w:b w:val="0"/>
                <w:bCs w:val="0"/>
              </w:rPr>
            </w:pPr>
            <w:r w:rsidRPr="001169C2">
              <w:t>Advantage</w:t>
            </w:r>
          </w:p>
        </w:tc>
        <w:tc>
          <w:tcPr>
            <w:tcW w:w="3341" w:type="dxa"/>
            <w:tcBorders>
              <w:top w:val="nil"/>
              <w:right w:val="nil"/>
            </w:tcBorders>
            <w:shd w:val="clear" w:color="auto" w:fill="A2B593"/>
            <w:vAlign w:val="center"/>
            <w:tcPrChange w:id="9970" w:author="Aleksander Hansen" w:date="2013-02-16T23:58:00Z">
              <w:tcPr>
                <w:tcW w:w="3341" w:type="dxa"/>
                <w:tcBorders>
                  <w:top w:val="nil"/>
                  <w:right w:val="nil"/>
                </w:tcBorders>
                <w:shd w:val="clear" w:color="auto" w:fill="F2DBDB" w:themeFill="accent2" w:themeFillTint="33"/>
                <w:vAlign w:val="center"/>
              </w:tcPr>
            </w:tcPrChange>
          </w:tcPr>
          <w:p w14:paraId="7E9486DC" w14:textId="77777777" w:rsidR="00994066" w:rsidRPr="001169C2" w:rsidRDefault="00994066" w:rsidP="001169C2">
            <w:pPr>
              <w:pStyle w:val="Text"/>
              <w:rPr>
                <w:rStyle w:val="Strong"/>
                <w:b w:val="0"/>
                <w:bCs w:val="0"/>
              </w:rPr>
            </w:pPr>
            <w:r w:rsidRPr="001169C2">
              <w:t>Disadvantage</w:t>
            </w:r>
          </w:p>
        </w:tc>
      </w:tr>
      <w:tr w:rsidR="00994066" w:rsidRPr="001169C2" w14:paraId="3CD3830B" w14:textId="77777777" w:rsidTr="006B12F7">
        <w:trPr>
          <w:trHeight w:val="1678"/>
          <w:jc w:val="center"/>
        </w:trPr>
        <w:tc>
          <w:tcPr>
            <w:tcW w:w="1977" w:type="dxa"/>
            <w:tcBorders>
              <w:top w:val="single" w:sz="4" w:space="0" w:color="auto"/>
              <w:left w:val="single" w:sz="4" w:space="0" w:color="auto"/>
              <w:bottom w:val="single" w:sz="4" w:space="0" w:color="auto"/>
            </w:tcBorders>
          </w:tcPr>
          <w:p w14:paraId="5108EC68" w14:textId="77777777" w:rsidR="00994066" w:rsidRPr="001169C2" w:rsidRDefault="00994066" w:rsidP="001169C2">
            <w:pPr>
              <w:pStyle w:val="Text"/>
            </w:pPr>
            <w:r w:rsidRPr="001169C2">
              <w:t>Prospective Scenarios in MDA</w:t>
            </w:r>
          </w:p>
        </w:tc>
        <w:tc>
          <w:tcPr>
            <w:tcW w:w="3022" w:type="dxa"/>
            <w:tcBorders>
              <w:top w:val="nil"/>
              <w:bottom w:val="single" w:sz="4" w:space="0" w:color="auto"/>
            </w:tcBorders>
          </w:tcPr>
          <w:p w14:paraId="5E622CBE" w14:textId="77777777" w:rsidR="00994066" w:rsidRPr="001169C2" w:rsidRDefault="00994066" w:rsidP="001169C2">
            <w:pPr>
              <w:pStyle w:val="Text"/>
            </w:pPr>
            <w:r w:rsidRPr="001169C2">
              <w:t>Relies on input of managers to frame scenario and therefore may be most realistic vis-à-vis actual extreme exposures</w:t>
            </w:r>
          </w:p>
        </w:tc>
        <w:tc>
          <w:tcPr>
            <w:tcW w:w="3379" w:type="dxa"/>
            <w:gridSpan w:val="2"/>
            <w:tcBorders>
              <w:top w:val="nil"/>
              <w:bottom w:val="single" w:sz="4" w:space="0" w:color="auto"/>
              <w:right w:val="single" w:sz="4" w:space="0" w:color="auto"/>
            </w:tcBorders>
          </w:tcPr>
          <w:p w14:paraId="775B627E" w14:textId="77777777" w:rsidR="00994066" w:rsidRPr="001169C2" w:rsidRDefault="00994066" w:rsidP="001169C2">
            <w:pPr>
              <w:pStyle w:val="Text"/>
            </w:pPr>
            <w:r w:rsidRPr="001169C2">
              <w:t>May not be well-suited to “large, complex” portfolios</w:t>
            </w:r>
          </w:p>
          <w:p w14:paraId="07DE6414" w14:textId="77777777" w:rsidR="00994066" w:rsidRPr="001169C2" w:rsidRDefault="00994066" w:rsidP="001169C2">
            <w:pPr>
              <w:pStyle w:val="Text"/>
            </w:pPr>
            <w:r w:rsidRPr="001169C2">
              <w:t>FACTOR PUSH METHOD: ignores correlations</w:t>
            </w:r>
          </w:p>
          <w:p w14:paraId="79B200BE" w14:textId="77777777" w:rsidR="00994066" w:rsidRPr="001169C2" w:rsidRDefault="00994066" w:rsidP="001169C2">
            <w:pPr>
              <w:pStyle w:val="Text"/>
            </w:pPr>
          </w:p>
        </w:tc>
      </w:tr>
      <w:tr w:rsidR="00994066" w:rsidRPr="001169C2" w14:paraId="774ED262" w14:textId="77777777" w:rsidTr="006B12F7">
        <w:trPr>
          <w:trHeight w:val="827"/>
          <w:jc w:val="center"/>
        </w:trPr>
        <w:tc>
          <w:tcPr>
            <w:tcW w:w="1977" w:type="dxa"/>
            <w:tcBorders>
              <w:top w:val="single" w:sz="4" w:space="0" w:color="auto"/>
              <w:left w:val="single" w:sz="4" w:space="0" w:color="auto"/>
              <w:bottom w:val="single" w:sz="4" w:space="0" w:color="auto"/>
            </w:tcBorders>
          </w:tcPr>
          <w:p w14:paraId="195706CE" w14:textId="77777777" w:rsidR="00994066" w:rsidRPr="001169C2" w:rsidRDefault="00994066" w:rsidP="001169C2">
            <w:pPr>
              <w:pStyle w:val="Text"/>
            </w:pPr>
            <w:r w:rsidRPr="001169C2">
              <w:t>Historical scenarios in MDA</w:t>
            </w:r>
          </w:p>
        </w:tc>
        <w:tc>
          <w:tcPr>
            <w:tcW w:w="3022" w:type="dxa"/>
            <w:tcBorders>
              <w:top w:val="single" w:sz="4" w:space="0" w:color="auto"/>
              <w:bottom w:val="single" w:sz="4" w:space="0" w:color="auto"/>
            </w:tcBorders>
          </w:tcPr>
          <w:p w14:paraId="3AACBD17" w14:textId="77777777" w:rsidR="00994066" w:rsidRPr="001169C2" w:rsidRDefault="00994066" w:rsidP="001169C2">
            <w:pPr>
              <w:pStyle w:val="Text"/>
            </w:pPr>
            <w:r w:rsidRPr="001169C2">
              <w:t>Useful for measuring joint movements in financial variables</w:t>
            </w:r>
          </w:p>
        </w:tc>
        <w:tc>
          <w:tcPr>
            <w:tcW w:w="3379" w:type="dxa"/>
            <w:gridSpan w:val="2"/>
            <w:tcBorders>
              <w:top w:val="single" w:sz="4" w:space="0" w:color="auto"/>
              <w:bottom w:val="single" w:sz="4" w:space="0" w:color="auto"/>
              <w:right w:val="single" w:sz="4" w:space="0" w:color="auto"/>
            </w:tcBorders>
          </w:tcPr>
          <w:p w14:paraId="0FDEF44C" w14:textId="77777777" w:rsidR="00994066" w:rsidRPr="001169C2" w:rsidRDefault="00994066" w:rsidP="001169C2">
            <w:pPr>
              <w:pStyle w:val="Text"/>
            </w:pPr>
            <w:r w:rsidRPr="001169C2">
              <w:t>Typically, limited number of events to draw upon</w:t>
            </w:r>
          </w:p>
        </w:tc>
      </w:tr>
    </w:tbl>
    <w:p w14:paraId="595B5E79" w14:textId="77777777" w:rsidR="001169C2" w:rsidRDefault="001169C2" w:rsidP="001169C2">
      <w:pPr>
        <w:pStyle w:val="Text"/>
      </w:pPr>
    </w:p>
    <w:p w14:paraId="25EA0472" w14:textId="77777777" w:rsidR="00994066" w:rsidRDefault="00994066" w:rsidP="001169C2">
      <w:pPr>
        <w:pStyle w:val="Text"/>
      </w:pPr>
      <w:r w:rsidRPr="001169C2">
        <w:t>Discuss an advantage and disadvantage of using the conditional scenario method as a means to generate a prospective scenario</w:t>
      </w:r>
    </w:p>
    <w:p w14:paraId="21443D26" w14:textId="77777777" w:rsidR="001169C2" w:rsidRPr="001169C2" w:rsidRDefault="001169C2" w:rsidP="001169C2">
      <w:pPr>
        <w:pStyle w:val="Text"/>
      </w:pPr>
    </w:p>
    <w:tbl>
      <w:tblPr>
        <w:tblW w:w="0" w:type="auto"/>
        <w:jc w:val="center"/>
        <w:tblLook w:val="04A0" w:firstRow="1" w:lastRow="0" w:firstColumn="1" w:lastColumn="0" w:noHBand="0" w:noVBand="1"/>
        <w:tblPrChange w:id="9971" w:author="Aleksander Hansen" w:date="2013-02-16T23:58:00Z">
          <w:tblPr>
            <w:tblW w:w="0" w:type="auto"/>
            <w:jc w:val="center"/>
            <w:tblLook w:val="04A0" w:firstRow="1" w:lastRow="0" w:firstColumn="1" w:lastColumn="0" w:noHBand="0" w:noVBand="1"/>
          </w:tblPr>
        </w:tblPrChange>
      </w:tblPr>
      <w:tblGrid>
        <w:gridCol w:w="1642"/>
        <w:gridCol w:w="4010"/>
        <w:gridCol w:w="2915"/>
        <w:tblGridChange w:id="9972">
          <w:tblGrid>
            <w:gridCol w:w="1642"/>
            <w:gridCol w:w="4010"/>
            <w:gridCol w:w="2915"/>
          </w:tblGrid>
        </w:tblGridChange>
      </w:tblGrid>
      <w:tr w:rsidR="00994066" w:rsidRPr="001169C2" w14:paraId="591EE87A" w14:textId="77777777" w:rsidTr="00844817">
        <w:trPr>
          <w:trHeight w:val="225"/>
          <w:jc w:val="center"/>
          <w:trPrChange w:id="9973" w:author="Aleksander Hansen" w:date="2013-02-16T23:58:00Z">
            <w:trPr>
              <w:trHeight w:val="225"/>
              <w:jc w:val="center"/>
            </w:trPr>
          </w:trPrChange>
        </w:trPr>
        <w:tc>
          <w:tcPr>
            <w:tcW w:w="1642" w:type="dxa"/>
            <w:tcBorders>
              <w:top w:val="nil"/>
              <w:left w:val="nil"/>
              <w:bottom w:val="single" w:sz="4" w:space="0" w:color="auto"/>
            </w:tcBorders>
            <w:shd w:val="clear" w:color="auto" w:fill="auto"/>
            <w:tcPrChange w:id="9974" w:author="Aleksander Hansen" w:date="2013-02-16T23:58:00Z">
              <w:tcPr>
                <w:tcW w:w="1642" w:type="dxa"/>
                <w:tcBorders>
                  <w:top w:val="nil"/>
                  <w:left w:val="nil"/>
                  <w:bottom w:val="single" w:sz="4" w:space="0" w:color="auto"/>
                </w:tcBorders>
                <w:shd w:val="clear" w:color="auto" w:fill="auto"/>
              </w:tcPr>
            </w:tcPrChange>
          </w:tcPr>
          <w:p w14:paraId="1DB95339" w14:textId="77777777" w:rsidR="00994066" w:rsidRPr="001169C2" w:rsidRDefault="00994066" w:rsidP="001169C2">
            <w:pPr>
              <w:pStyle w:val="Text"/>
            </w:pPr>
          </w:p>
        </w:tc>
        <w:tc>
          <w:tcPr>
            <w:tcW w:w="4010" w:type="dxa"/>
            <w:tcBorders>
              <w:top w:val="nil"/>
              <w:bottom w:val="nil"/>
            </w:tcBorders>
            <w:shd w:val="clear" w:color="auto" w:fill="A2B593"/>
            <w:vAlign w:val="center"/>
            <w:tcPrChange w:id="9975" w:author="Aleksander Hansen" w:date="2013-02-16T23:58:00Z">
              <w:tcPr>
                <w:tcW w:w="4010" w:type="dxa"/>
                <w:tcBorders>
                  <w:top w:val="nil"/>
                  <w:bottom w:val="nil"/>
                </w:tcBorders>
                <w:shd w:val="clear" w:color="auto" w:fill="D9E5C1"/>
                <w:vAlign w:val="center"/>
              </w:tcPr>
            </w:tcPrChange>
          </w:tcPr>
          <w:p w14:paraId="69BA61F5" w14:textId="77777777" w:rsidR="00994066" w:rsidRPr="001169C2" w:rsidRDefault="00994066" w:rsidP="001169C2">
            <w:pPr>
              <w:pStyle w:val="Text"/>
              <w:rPr>
                <w:rStyle w:val="Strong"/>
                <w:b w:val="0"/>
                <w:bCs w:val="0"/>
              </w:rPr>
            </w:pPr>
            <w:r w:rsidRPr="001169C2">
              <w:t>Advantage</w:t>
            </w:r>
          </w:p>
        </w:tc>
        <w:tc>
          <w:tcPr>
            <w:tcW w:w="2915" w:type="dxa"/>
            <w:tcBorders>
              <w:top w:val="nil"/>
              <w:bottom w:val="nil"/>
              <w:right w:val="nil"/>
            </w:tcBorders>
            <w:shd w:val="clear" w:color="auto" w:fill="A2B593"/>
            <w:vAlign w:val="center"/>
            <w:tcPrChange w:id="9976" w:author="Aleksander Hansen" w:date="2013-02-16T23:58:00Z">
              <w:tcPr>
                <w:tcW w:w="2915" w:type="dxa"/>
                <w:tcBorders>
                  <w:top w:val="nil"/>
                  <w:bottom w:val="nil"/>
                  <w:right w:val="nil"/>
                </w:tcBorders>
                <w:shd w:val="clear" w:color="auto" w:fill="F2DBDB" w:themeFill="accent2" w:themeFillTint="33"/>
                <w:vAlign w:val="center"/>
              </w:tcPr>
            </w:tcPrChange>
          </w:tcPr>
          <w:p w14:paraId="2E4CF34F" w14:textId="77777777" w:rsidR="00994066" w:rsidRPr="001169C2" w:rsidRDefault="00994066" w:rsidP="001169C2">
            <w:pPr>
              <w:pStyle w:val="Text"/>
              <w:rPr>
                <w:rStyle w:val="Strong"/>
                <w:b w:val="0"/>
                <w:bCs w:val="0"/>
              </w:rPr>
            </w:pPr>
            <w:r w:rsidRPr="001169C2">
              <w:t>Disadvantage</w:t>
            </w:r>
          </w:p>
        </w:tc>
      </w:tr>
      <w:tr w:rsidR="00994066" w:rsidRPr="001169C2" w14:paraId="4A2BD345" w14:textId="77777777" w:rsidTr="006B12F7">
        <w:trPr>
          <w:trHeight w:val="1505"/>
          <w:jc w:val="center"/>
        </w:trPr>
        <w:tc>
          <w:tcPr>
            <w:tcW w:w="1642" w:type="dxa"/>
            <w:tcBorders>
              <w:top w:val="single" w:sz="4" w:space="0" w:color="auto"/>
              <w:left w:val="single" w:sz="4" w:space="0" w:color="auto"/>
              <w:bottom w:val="single" w:sz="4" w:space="0" w:color="auto"/>
            </w:tcBorders>
          </w:tcPr>
          <w:p w14:paraId="11C974CD" w14:textId="77777777" w:rsidR="00994066" w:rsidRPr="001169C2" w:rsidRDefault="00994066" w:rsidP="001169C2">
            <w:pPr>
              <w:pStyle w:val="Text"/>
            </w:pPr>
            <w:r w:rsidRPr="001169C2">
              <w:t>Conditional Scenario Method</w:t>
            </w:r>
          </w:p>
        </w:tc>
        <w:tc>
          <w:tcPr>
            <w:tcW w:w="4010" w:type="dxa"/>
            <w:tcBorders>
              <w:top w:val="nil"/>
              <w:bottom w:val="single" w:sz="4" w:space="0" w:color="auto"/>
            </w:tcBorders>
          </w:tcPr>
          <w:p w14:paraId="7892A633" w14:textId="77777777" w:rsidR="00994066" w:rsidRPr="001169C2" w:rsidRDefault="00994066" w:rsidP="001169C2">
            <w:pPr>
              <w:pStyle w:val="Text"/>
            </w:pPr>
            <w:r w:rsidRPr="001169C2">
              <w:t xml:space="preserve">More realistically incorporates correlations across variables: allows us to predict certain variables conditional on movements in key variables </w:t>
            </w:r>
          </w:p>
        </w:tc>
        <w:tc>
          <w:tcPr>
            <w:tcW w:w="2915" w:type="dxa"/>
            <w:tcBorders>
              <w:top w:val="nil"/>
              <w:bottom w:val="single" w:sz="4" w:space="0" w:color="auto"/>
              <w:right w:val="single" w:sz="4" w:space="0" w:color="auto"/>
            </w:tcBorders>
          </w:tcPr>
          <w:p w14:paraId="2CFEE88A" w14:textId="77777777" w:rsidR="00994066" w:rsidRPr="001169C2" w:rsidRDefault="00994066" w:rsidP="001169C2">
            <w:pPr>
              <w:pStyle w:val="Text"/>
            </w:pPr>
            <w:r w:rsidRPr="001169C2">
              <w:t>Relies on correlations derived from entire sample period. Highly subjective</w:t>
            </w:r>
          </w:p>
        </w:tc>
      </w:tr>
    </w:tbl>
    <w:p w14:paraId="51EA9194" w14:textId="77777777" w:rsidR="001169C2" w:rsidRDefault="001169C2" w:rsidP="001169C2">
      <w:pPr>
        <w:pStyle w:val="Text"/>
      </w:pPr>
    </w:p>
    <w:p w14:paraId="0E54CF71" w14:textId="77777777" w:rsidR="00994066" w:rsidRPr="001169C2" w:rsidRDefault="00994066" w:rsidP="001169C2">
      <w:pPr>
        <w:pStyle w:val="Text"/>
      </w:pPr>
      <w:r w:rsidRPr="001169C2">
        <w:t xml:space="preserve">Discuss possible responses when scenario analysis reveals unacceptably large stress losses. </w:t>
      </w:r>
    </w:p>
    <w:p w14:paraId="66A6DF91" w14:textId="77777777" w:rsidR="00994066" w:rsidRPr="001169C2" w:rsidRDefault="00994066" w:rsidP="001169C2">
      <w:pPr>
        <w:pStyle w:val="Text"/>
      </w:pPr>
      <w:r w:rsidRPr="001169C2">
        <w:t>Although not every scenario requires a response, an institution should address relevant scenarios. The institution can:</w:t>
      </w:r>
    </w:p>
    <w:p w14:paraId="2EDFAC24" w14:textId="77777777" w:rsidR="001169C2" w:rsidRDefault="001169C2" w:rsidP="001169C2">
      <w:pPr>
        <w:pStyle w:val="Text"/>
      </w:pPr>
    </w:p>
    <w:p w14:paraId="2ADB9C63" w14:textId="77777777" w:rsidR="00994066" w:rsidDel="00975452" w:rsidRDefault="00994066">
      <w:pPr>
        <w:pStyle w:val="Text"/>
        <w:numPr>
          <w:ilvl w:val="0"/>
          <w:numId w:val="96"/>
        </w:numPr>
        <w:rPr>
          <w:del w:id="9977" w:author="Aleksander Hansen" w:date="2013-02-17T20:22:00Z"/>
        </w:rPr>
        <w:pPrChange w:id="9978" w:author="Aleksander Hansen" w:date="2013-02-17T20:22:00Z">
          <w:pPr>
            <w:pStyle w:val="Text"/>
          </w:pPr>
        </w:pPrChange>
      </w:pPr>
      <w:r w:rsidRPr="001169C2">
        <w:t>Set aside economic capital to absorb worst-case losses</w:t>
      </w:r>
    </w:p>
    <w:p w14:paraId="6663E742" w14:textId="77777777" w:rsidR="00975452" w:rsidRPr="001169C2" w:rsidRDefault="00975452">
      <w:pPr>
        <w:pStyle w:val="Text"/>
        <w:numPr>
          <w:ilvl w:val="0"/>
          <w:numId w:val="96"/>
        </w:numPr>
        <w:rPr>
          <w:ins w:id="9979" w:author="Aleksander Hansen" w:date="2013-02-17T20:22:00Z"/>
        </w:rPr>
        <w:pPrChange w:id="9980" w:author="Aleksander Hansen" w:date="2013-02-17T20:22:00Z">
          <w:pPr>
            <w:pStyle w:val="Text"/>
          </w:pPr>
        </w:pPrChange>
      </w:pPr>
    </w:p>
    <w:p w14:paraId="55DB9E98" w14:textId="77777777" w:rsidR="001169C2" w:rsidDel="00975452" w:rsidRDefault="001169C2">
      <w:pPr>
        <w:pStyle w:val="Text"/>
        <w:numPr>
          <w:ilvl w:val="0"/>
          <w:numId w:val="96"/>
        </w:numPr>
        <w:rPr>
          <w:del w:id="9981" w:author="Aleksander Hansen" w:date="2013-02-17T20:22:00Z"/>
        </w:rPr>
        <w:pPrChange w:id="9982" w:author="Aleksander Hansen" w:date="2013-02-17T20:22:00Z">
          <w:pPr>
            <w:pStyle w:val="Text"/>
          </w:pPr>
        </w:pPrChange>
      </w:pPr>
    </w:p>
    <w:p w14:paraId="460B4C38" w14:textId="77777777" w:rsidR="00994066" w:rsidDel="00975452" w:rsidRDefault="00994066">
      <w:pPr>
        <w:pStyle w:val="Text"/>
        <w:numPr>
          <w:ilvl w:val="0"/>
          <w:numId w:val="96"/>
        </w:numPr>
        <w:rPr>
          <w:del w:id="9983" w:author="Aleksander Hansen" w:date="2013-02-17T20:22:00Z"/>
        </w:rPr>
        <w:pPrChange w:id="9984" w:author="Aleksander Hansen" w:date="2013-02-17T20:22:00Z">
          <w:pPr>
            <w:pStyle w:val="Text"/>
          </w:pPr>
        </w:pPrChange>
      </w:pPr>
      <w:r w:rsidRPr="001169C2">
        <w:t>Purchase protection or insurance</w:t>
      </w:r>
    </w:p>
    <w:p w14:paraId="44E52DD1" w14:textId="77777777" w:rsidR="00975452" w:rsidRPr="001169C2" w:rsidRDefault="00975452">
      <w:pPr>
        <w:pStyle w:val="Text"/>
        <w:numPr>
          <w:ilvl w:val="0"/>
          <w:numId w:val="96"/>
        </w:numPr>
        <w:rPr>
          <w:ins w:id="9985" w:author="Aleksander Hansen" w:date="2013-02-17T20:22:00Z"/>
        </w:rPr>
        <w:pPrChange w:id="9986" w:author="Aleksander Hansen" w:date="2013-02-17T20:22:00Z">
          <w:pPr>
            <w:pStyle w:val="Text"/>
          </w:pPr>
        </w:pPrChange>
      </w:pPr>
    </w:p>
    <w:p w14:paraId="65600BED" w14:textId="77777777" w:rsidR="001169C2" w:rsidDel="00975452" w:rsidRDefault="001169C2">
      <w:pPr>
        <w:pStyle w:val="Text"/>
        <w:numPr>
          <w:ilvl w:val="0"/>
          <w:numId w:val="96"/>
        </w:numPr>
        <w:rPr>
          <w:del w:id="9987" w:author="Aleksander Hansen" w:date="2013-02-17T20:22:00Z"/>
        </w:rPr>
        <w:pPrChange w:id="9988" w:author="Aleksander Hansen" w:date="2013-02-17T20:22:00Z">
          <w:pPr>
            <w:pStyle w:val="Text"/>
          </w:pPr>
        </w:pPrChange>
      </w:pPr>
    </w:p>
    <w:p w14:paraId="3A77DA69" w14:textId="77777777" w:rsidR="00994066" w:rsidDel="00975452" w:rsidRDefault="00994066">
      <w:pPr>
        <w:pStyle w:val="Text"/>
        <w:numPr>
          <w:ilvl w:val="0"/>
          <w:numId w:val="96"/>
        </w:numPr>
        <w:rPr>
          <w:del w:id="9989" w:author="Aleksander Hansen" w:date="2013-02-17T20:23:00Z"/>
        </w:rPr>
        <w:pPrChange w:id="9990" w:author="Aleksander Hansen" w:date="2013-02-17T20:23:00Z">
          <w:pPr>
            <w:pStyle w:val="Text"/>
          </w:pPr>
        </w:pPrChange>
      </w:pPr>
      <w:r w:rsidRPr="001169C2">
        <w:t>Modify the portfolio</w:t>
      </w:r>
    </w:p>
    <w:p w14:paraId="4BA9B6BD" w14:textId="77777777" w:rsidR="00975452" w:rsidRPr="001169C2" w:rsidRDefault="00975452">
      <w:pPr>
        <w:pStyle w:val="Text"/>
        <w:numPr>
          <w:ilvl w:val="0"/>
          <w:numId w:val="96"/>
        </w:numPr>
        <w:rPr>
          <w:ins w:id="9991" w:author="Aleksander Hansen" w:date="2013-02-17T20:23:00Z"/>
        </w:rPr>
        <w:pPrChange w:id="9992" w:author="Aleksander Hansen" w:date="2013-02-17T20:22:00Z">
          <w:pPr>
            <w:pStyle w:val="Text"/>
          </w:pPr>
        </w:pPrChange>
      </w:pPr>
    </w:p>
    <w:p w14:paraId="30B673B7" w14:textId="77777777" w:rsidR="001169C2" w:rsidDel="00975452" w:rsidRDefault="001169C2">
      <w:pPr>
        <w:pStyle w:val="Text"/>
        <w:numPr>
          <w:ilvl w:val="0"/>
          <w:numId w:val="96"/>
        </w:numPr>
        <w:rPr>
          <w:del w:id="9993" w:author="Aleksander Hansen" w:date="2013-02-17T20:23:00Z"/>
        </w:rPr>
        <w:pPrChange w:id="9994" w:author="Aleksander Hansen" w:date="2013-02-17T20:23:00Z">
          <w:pPr>
            <w:pStyle w:val="Text"/>
          </w:pPr>
        </w:pPrChange>
      </w:pPr>
    </w:p>
    <w:p w14:paraId="2302AE5C" w14:textId="77777777" w:rsidR="00994066" w:rsidDel="00975452" w:rsidRDefault="00994066">
      <w:pPr>
        <w:pStyle w:val="Text"/>
        <w:numPr>
          <w:ilvl w:val="0"/>
          <w:numId w:val="96"/>
        </w:numPr>
        <w:rPr>
          <w:del w:id="9995" w:author="Aleksander Hansen" w:date="2013-02-17T20:23:00Z"/>
        </w:rPr>
        <w:pPrChange w:id="9996" w:author="Aleksander Hansen" w:date="2013-02-17T20:23:00Z">
          <w:pPr>
            <w:pStyle w:val="Text"/>
          </w:pPr>
        </w:pPrChange>
      </w:pPr>
      <w:r w:rsidRPr="001169C2">
        <w:t>Restructure the business or product mix to enhance diversification</w:t>
      </w:r>
    </w:p>
    <w:p w14:paraId="52B2ACFB" w14:textId="77777777" w:rsidR="00975452" w:rsidRPr="001169C2" w:rsidRDefault="00975452">
      <w:pPr>
        <w:pStyle w:val="Text"/>
        <w:numPr>
          <w:ilvl w:val="0"/>
          <w:numId w:val="96"/>
        </w:numPr>
        <w:rPr>
          <w:ins w:id="9997" w:author="Aleksander Hansen" w:date="2013-02-17T20:23:00Z"/>
        </w:rPr>
        <w:pPrChange w:id="9998" w:author="Aleksander Hansen" w:date="2013-02-17T20:23:00Z">
          <w:pPr>
            <w:pStyle w:val="Text"/>
          </w:pPr>
        </w:pPrChange>
      </w:pPr>
    </w:p>
    <w:p w14:paraId="62820D8B" w14:textId="77777777" w:rsidR="001169C2" w:rsidDel="00975452" w:rsidRDefault="001169C2">
      <w:pPr>
        <w:pStyle w:val="Text"/>
        <w:numPr>
          <w:ilvl w:val="0"/>
          <w:numId w:val="96"/>
        </w:numPr>
        <w:rPr>
          <w:del w:id="9999" w:author="Aleksander Hansen" w:date="2013-02-17T20:23:00Z"/>
        </w:rPr>
        <w:pPrChange w:id="10000" w:author="Aleksander Hansen" w:date="2013-02-17T20:23:00Z">
          <w:pPr>
            <w:pStyle w:val="Text"/>
          </w:pPr>
        </w:pPrChange>
      </w:pPr>
    </w:p>
    <w:p w14:paraId="38E7CC73" w14:textId="77777777" w:rsidR="00994066" w:rsidDel="00975452" w:rsidRDefault="00994066">
      <w:pPr>
        <w:pStyle w:val="Text"/>
        <w:numPr>
          <w:ilvl w:val="0"/>
          <w:numId w:val="96"/>
        </w:numPr>
        <w:rPr>
          <w:del w:id="10001" w:author="Aleksander Hansen" w:date="2013-02-17T20:23:00Z"/>
        </w:rPr>
        <w:pPrChange w:id="10002" w:author="Aleksander Hansen" w:date="2013-02-17T20:23:00Z">
          <w:pPr>
            <w:pStyle w:val="Text"/>
          </w:pPr>
        </w:pPrChange>
      </w:pPr>
      <w:r w:rsidRPr="001169C2">
        <w:t>Develop a corrective or contingency plan should a scenario occur</w:t>
      </w:r>
    </w:p>
    <w:p w14:paraId="23677CAC" w14:textId="77777777" w:rsidR="00975452" w:rsidRPr="001169C2" w:rsidRDefault="00975452">
      <w:pPr>
        <w:pStyle w:val="Text"/>
        <w:numPr>
          <w:ilvl w:val="0"/>
          <w:numId w:val="96"/>
        </w:numPr>
        <w:rPr>
          <w:ins w:id="10003" w:author="Aleksander Hansen" w:date="2013-02-17T20:23:00Z"/>
        </w:rPr>
        <w:pPrChange w:id="10004" w:author="Aleksander Hansen" w:date="2013-02-17T20:23:00Z">
          <w:pPr>
            <w:pStyle w:val="Text"/>
          </w:pPr>
        </w:pPrChange>
      </w:pPr>
    </w:p>
    <w:p w14:paraId="324E7413" w14:textId="77777777" w:rsidR="001169C2" w:rsidDel="00975452" w:rsidRDefault="001169C2">
      <w:pPr>
        <w:pStyle w:val="Text"/>
        <w:numPr>
          <w:ilvl w:val="0"/>
          <w:numId w:val="96"/>
        </w:numPr>
        <w:rPr>
          <w:del w:id="10005" w:author="Aleksander Hansen" w:date="2013-02-17T20:23:00Z"/>
        </w:rPr>
        <w:pPrChange w:id="10006" w:author="Aleksander Hansen" w:date="2013-02-17T20:23:00Z">
          <w:pPr>
            <w:pStyle w:val="Text"/>
          </w:pPr>
        </w:pPrChange>
      </w:pPr>
    </w:p>
    <w:p w14:paraId="2F9B2721" w14:textId="77777777" w:rsidR="00994066" w:rsidRPr="001169C2" w:rsidRDefault="00994066">
      <w:pPr>
        <w:pStyle w:val="Text"/>
        <w:numPr>
          <w:ilvl w:val="0"/>
          <w:numId w:val="96"/>
        </w:numPr>
        <w:pPrChange w:id="10007" w:author="Aleksander Hansen" w:date="2013-02-17T20:23:00Z">
          <w:pPr>
            <w:pStyle w:val="Text"/>
          </w:pPr>
        </w:pPrChange>
      </w:pPr>
      <w:r w:rsidRPr="001169C2">
        <w:t>Prepare alternative funding sources in anticipation of liquidity crunches</w:t>
      </w:r>
    </w:p>
    <w:p w14:paraId="6E38DE2C" w14:textId="77777777" w:rsidR="00994066" w:rsidRPr="001169C2" w:rsidRDefault="00994066" w:rsidP="001169C2">
      <w:pPr>
        <w:pStyle w:val="Text"/>
      </w:pPr>
      <w:r w:rsidRPr="001169C2">
        <w:br w:type="page"/>
      </w:r>
    </w:p>
    <w:p w14:paraId="16B03F3D" w14:textId="77777777" w:rsidR="00994066" w:rsidRPr="001169C2" w:rsidRDefault="00994066">
      <w:pPr>
        <w:pStyle w:val="Heading3SubGTNI"/>
        <w:pPrChange w:id="10008" w:author="Aleksander Hansen" w:date="2013-02-17T20:23:00Z">
          <w:pPr>
            <w:pStyle w:val="Text"/>
          </w:pPr>
        </w:pPrChange>
      </w:pPr>
      <w:bookmarkStart w:id="10009" w:name="_Toc223340532"/>
      <w:r w:rsidRPr="001169C2">
        <w:t>Discuss the implications of correlation breakdown for scenario analysis</w:t>
      </w:r>
      <w:bookmarkEnd w:id="10009"/>
      <w:del w:id="10010" w:author="Aleksander Hansen" w:date="2013-02-17T20:23:00Z">
        <w:r w:rsidRPr="001169C2" w:rsidDel="00975452">
          <w:delText>;</w:delText>
        </w:r>
      </w:del>
    </w:p>
    <w:p w14:paraId="06C7C9EF" w14:textId="77777777" w:rsidR="001169C2" w:rsidRDefault="001169C2" w:rsidP="001169C2">
      <w:pPr>
        <w:pStyle w:val="Text"/>
      </w:pPr>
    </w:p>
    <w:p w14:paraId="0276C761" w14:textId="60815352" w:rsidR="00994066" w:rsidRPr="001169C2" w:rsidRDefault="00994066" w:rsidP="001169C2">
      <w:pPr>
        <w:pStyle w:val="Text"/>
      </w:pPr>
      <w:r w:rsidRPr="001169C2">
        <w:t>The problem with the SMC approach is that the covariance matrix is meant to be “typical;” but severe stress events wreak havoc on the correlation matrix. That is correlation breakdown. Scenarios can attempt to incorporate correlation breakdowns. One approach is to stress test (simulate) the correlation matrix. This is easier said than done; e.g., the variance-covariance matrix needs to be invertible</w:t>
      </w:r>
      <w:ins w:id="10011" w:author="Aleksander Hansen" w:date="2013-02-23T21:03:00Z">
        <w:r w:rsidR="00C210C4">
          <w:t>, however, new techniques such as spectral decomposition of the correlation matrix, and panic copulas are designed to handle such problems.</w:t>
        </w:r>
      </w:ins>
      <w:del w:id="10012" w:author="Aleksander Hansen" w:date="2013-02-23T21:03:00Z">
        <w:r w:rsidRPr="001169C2" w:rsidDel="00C210C4">
          <w:delText xml:space="preserve">. </w:delText>
        </w:r>
      </w:del>
    </w:p>
    <w:p w14:paraId="399A7ED0" w14:textId="77777777" w:rsidR="001169C2" w:rsidRDefault="001169C2" w:rsidP="001169C2">
      <w:pPr>
        <w:pStyle w:val="Text"/>
      </w:pPr>
    </w:p>
    <w:p w14:paraId="21CB7AE7" w14:textId="77777777" w:rsidR="00994066" w:rsidRPr="000A06C5" w:rsidRDefault="00994066">
      <w:pPr>
        <w:pStyle w:val="Heading3SubGTNI"/>
        <w:pPrChange w:id="10013" w:author="Aleksander Hansen" w:date="2013-02-17T20:23:00Z">
          <w:pPr>
            <w:pStyle w:val="Text"/>
          </w:pPr>
        </w:pPrChange>
      </w:pPr>
      <w:bookmarkStart w:id="10014" w:name="_Toc223340533"/>
      <w:r w:rsidRPr="00E32933">
        <w:t>Describe the primary approaches to stress testing and the advantages and disadvantages of each approach</w:t>
      </w:r>
      <w:bookmarkEnd w:id="10014"/>
      <w:del w:id="10015" w:author="Aleksander Hansen" w:date="2013-02-17T20:23:00Z">
        <w:r w:rsidRPr="000A06C5" w:rsidDel="00975452">
          <w:delText>;</w:delText>
        </w:r>
      </w:del>
    </w:p>
    <w:p w14:paraId="76FFB2BF" w14:textId="77777777" w:rsidR="001169C2" w:rsidRDefault="001169C2" w:rsidP="001169C2">
      <w:pPr>
        <w:pStyle w:val="Text"/>
      </w:pPr>
    </w:p>
    <w:p w14:paraId="1636BF46" w14:textId="77777777" w:rsidR="00994066" w:rsidRPr="001169C2" w:rsidRDefault="00994066" w:rsidP="001169C2">
      <w:pPr>
        <w:pStyle w:val="Text"/>
      </w:pPr>
      <w:r w:rsidRPr="001169C2">
        <w:t>The common practice is to provide two independent sections to the risk report: (</w:t>
      </w:r>
      <w:proofErr w:type="spellStart"/>
      <w:r w:rsidRPr="001169C2">
        <w:t>i</w:t>
      </w:r>
      <w:proofErr w:type="spellEnd"/>
      <w:r w:rsidRPr="001169C2">
        <w:t>) a VAR-based risk report and (ii) a stress testing-based risk report. The VAR-based analysis includes a detailed top-down identification of the relevant risk generators for the trading portfolio. The stress testing-based analysis typically proceeds in one of two ways: (</w:t>
      </w:r>
      <w:proofErr w:type="spellStart"/>
      <w:r w:rsidRPr="001169C2">
        <w:t>i</w:t>
      </w:r>
      <w:proofErr w:type="spellEnd"/>
      <w:r w:rsidRPr="001169C2">
        <w:t xml:space="preserve">) it examines a series of historical stress events and (ii) it analyzes a list of predetermined stress scenarios. </w:t>
      </w:r>
    </w:p>
    <w:p w14:paraId="4A794AA3" w14:textId="77777777" w:rsidR="001169C2" w:rsidRDefault="001169C2" w:rsidP="001169C2">
      <w:pPr>
        <w:pStyle w:val="Text"/>
      </w:pPr>
    </w:p>
    <w:p w14:paraId="4D549242" w14:textId="77777777" w:rsidR="00994066" w:rsidRPr="001169C2" w:rsidRDefault="00994066" w:rsidP="001169C2">
      <w:pPr>
        <w:pStyle w:val="Text"/>
      </w:pPr>
      <w:r w:rsidRPr="001169C2">
        <w:t xml:space="preserve">In regard to stressing historical events, this can be informative about portfolio weaknesses. The analysis of predetermined (standard) scenarios can be good at highlighting weaknesses relative to standard risk factors (e.g., interest rate factors). However, the analyzing pre-prescribed scenarios may create false red flags. </w:t>
      </w:r>
    </w:p>
    <w:p w14:paraId="2A3135CB" w14:textId="77777777" w:rsidR="001169C2" w:rsidRDefault="001169C2" w:rsidP="001169C2">
      <w:pPr>
        <w:pStyle w:val="Text"/>
      </w:pPr>
    </w:p>
    <w:p w14:paraId="407BBFCC" w14:textId="77777777" w:rsidR="00994066" w:rsidRDefault="00994066" w:rsidP="001169C2">
      <w:pPr>
        <w:pStyle w:val="Text"/>
      </w:pPr>
      <w:r w:rsidRPr="001169C2">
        <w:t>The problem with historical stress testing is that it could miss altogether important risk sources (i.e., because they happened not to arise in historical events).</w:t>
      </w:r>
    </w:p>
    <w:p w14:paraId="3CE979C6" w14:textId="77777777" w:rsidR="001169C2" w:rsidRPr="001169C2" w:rsidRDefault="001169C2" w:rsidP="001169C2">
      <w:pPr>
        <w:pStyle w:val="Text"/>
      </w:pPr>
    </w:p>
    <w:tbl>
      <w:tblPr>
        <w:tblW w:w="0" w:type="auto"/>
        <w:jc w:val="center"/>
        <w:tblLook w:val="04A0" w:firstRow="1" w:lastRow="0" w:firstColumn="1" w:lastColumn="0" w:noHBand="0" w:noVBand="1"/>
        <w:tblPrChange w:id="10016" w:author="Aleksander Hansen" w:date="2013-02-16T23:58:00Z">
          <w:tblPr>
            <w:tblW w:w="0" w:type="auto"/>
            <w:jc w:val="center"/>
            <w:tblLook w:val="04A0" w:firstRow="1" w:lastRow="0" w:firstColumn="1" w:lastColumn="0" w:noHBand="0" w:noVBand="1"/>
          </w:tblPr>
        </w:tblPrChange>
      </w:tblPr>
      <w:tblGrid>
        <w:gridCol w:w="1801"/>
        <w:gridCol w:w="3585"/>
        <w:gridCol w:w="3432"/>
        <w:tblGridChange w:id="10017">
          <w:tblGrid>
            <w:gridCol w:w="1801"/>
            <w:gridCol w:w="3585"/>
            <w:gridCol w:w="3432"/>
          </w:tblGrid>
        </w:tblGridChange>
      </w:tblGrid>
      <w:tr w:rsidR="00994066" w:rsidRPr="001169C2" w14:paraId="482D82EB" w14:textId="77777777" w:rsidTr="00844817">
        <w:trPr>
          <w:trHeight w:val="249"/>
          <w:jc w:val="center"/>
          <w:trPrChange w:id="10018" w:author="Aleksander Hansen" w:date="2013-02-16T23:58:00Z">
            <w:trPr>
              <w:trHeight w:val="249"/>
              <w:jc w:val="center"/>
            </w:trPr>
          </w:trPrChange>
        </w:trPr>
        <w:tc>
          <w:tcPr>
            <w:tcW w:w="1801" w:type="dxa"/>
            <w:tcBorders>
              <w:top w:val="nil"/>
              <w:left w:val="nil"/>
              <w:bottom w:val="single" w:sz="4" w:space="0" w:color="auto"/>
            </w:tcBorders>
            <w:shd w:val="clear" w:color="auto" w:fill="auto"/>
            <w:tcPrChange w:id="10019" w:author="Aleksander Hansen" w:date="2013-02-16T23:58:00Z">
              <w:tcPr>
                <w:tcW w:w="1801" w:type="dxa"/>
                <w:tcBorders>
                  <w:top w:val="nil"/>
                  <w:left w:val="nil"/>
                  <w:bottom w:val="single" w:sz="4" w:space="0" w:color="auto"/>
                </w:tcBorders>
                <w:shd w:val="clear" w:color="auto" w:fill="auto"/>
              </w:tcPr>
            </w:tcPrChange>
          </w:tcPr>
          <w:p w14:paraId="6679DC6F" w14:textId="77777777" w:rsidR="00994066" w:rsidRPr="001169C2" w:rsidRDefault="00994066" w:rsidP="001169C2">
            <w:pPr>
              <w:pStyle w:val="Text"/>
            </w:pPr>
          </w:p>
        </w:tc>
        <w:tc>
          <w:tcPr>
            <w:tcW w:w="3585" w:type="dxa"/>
            <w:tcBorders>
              <w:top w:val="nil"/>
              <w:bottom w:val="nil"/>
            </w:tcBorders>
            <w:shd w:val="clear" w:color="auto" w:fill="A2B593"/>
            <w:vAlign w:val="center"/>
            <w:tcPrChange w:id="10020" w:author="Aleksander Hansen" w:date="2013-02-16T23:58:00Z">
              <w:tcPr>
                <w:tcW w:w="3585" w:type="dxa"/>
                <w:tcBorders>
                  <w:top w:val="nil"/>
                  <w:bottom w:val="nil"/>
                </w:tcBorders>
                <w:shd w:val="clear" w:color="auto" w:fill="D9E5C1"/>
                <w:vAlign w:val="center"/>
              </w:tcPr>
            </w:tcPrChange>
          </w:tcPr>
          <w:p w14:paraId="6C0A7AAB" w14:textId="77777777" w:rsidR="00994066" w:rsidRPr="001169C2" w:rsidRDefault="00994066" w:rsidP="001169C2">
            <w:pPr>
              <w:pStyle w:val="Text"/>
              <w:rPr>
                <w:rStyle w:val="Strong"/>
                <w:b w:val="0"/>
                <w:bCs w:val="0"/>
              </w:rPr>
            </w:pPr>
            <w:r w:rsidRPr="001169C2">
              <w:t>Advantage</w:t>
            </w:r>
          </w:p>
        </w:tc>
        <w:tc>
          <w:tcPr>
            <w:tcW w:w="3432" w:type="dxa"/>
            <w:tcBorders>
              <w:top w:val="nil"/>
              <w:bottom w:val="nil"/>
              <w:right w:val="nil"/>
            </w:tcBorders>
            <w:shd w:val="clear" w:color="auto" w:fill="A2B593"/>
            <w:vAlign w:val="center"/>
            <w:tcPrChange w:id="10021" w:author="Aleksander Hansen" w:date="2013-02-16T23:58:00Z">
              <w:tcPr>
                <w:tcW w:w="3432" w:type="dxa"/>
                <w:tcBorders>
                  <w:top w:val="nil"/>
                  <w:bottom w:val="nil"/>
                  <w:right w:val="nil"/>
                </w:tcBorders>
                <w:shd w:val="clear" w:color="auto" w:fill="F2DBDB" w:themeFill="accent2" w:themeFillTint="33"/>
                <w:vAlign w:val="center"/>
              </w:tcPr>
            </w:tcPrChange>
          </w:tcPr>
          <w:p w14:paraId="6910E4FC" w14:textId="77777777" w:rsidR="00994066" w:rsidRPr="001169C2" w:rsidRDefault="00994066" w:rsidP="001169C2">
            <w:pPr>
              <w:pStyle w:val="Text"/>
              <w:rPr>
                <w:rStyle w:val="Strong"/>
                <w:b w:val="0"/>
                <w:bCs w:val="0"/>
              </w:rPr>
            </w:pPr>
            <w:r w:rsidRPr="001169C2">
              <w:t>Disadvantage</w:t>
            </w:r>
          </w:p>
        </w:tc>
      </w:tr>
      <w:tr w:rsidR="00994066" w:rsidRPr="001169C2" w14:paraId="747C179B" w14:textId="77777777" w:rsidTr="006B12F7">
        <w:trPr>
          <w:trHeight w:val="1448"/>
          <w:jc w:val="center"/>
        </w:trPr>
        <w:tc>
          <w:tcPr>
            <w:tcW w:w="1801" w:type="dxa"/>
            <w:tcBorders>
              <w:top w:val="single" w:sz="4" w:space="0" w:color="auto"/>
              <w:left w:val="single" w:sz="4" w:space="0" w:color="auto"/>
              <w:bottom w:val="single" w:sz="4" w:space="0" w:color="auto"/>
            </w:tcBorders>
          </w:tcPr>
          <w:p w14:paraId="15045661" w14:textId="77777777" w:rsidR="00994066" w:rsidRPr="001169C2" w:rsidRDefault="00994066" w:rsidP="001169C2">
            <w:pPr>
              <w:pStyle w:val="Text"/>
            </w:pPr>
            <w:r w:rsidRPr="001169C2">
              <w:t>Stress Testing</w:t>
            </w:r>
          </w:p>
        </w:tc>
        <w:tc>
          <w:tcPr>
            <w:tcW w:w="3585" w:type="dxa"/>
            <w:tcBorders>
              <w:top w:val="nil"/>
              <w:bottom w:val="single" w:sz="4" w:space="0" w:color="auto"/>
            </w:tcBorders>
          </w:tcPr>
          <w:p w14:paraId="62727505" w14:textId="77777777" w:rsidR="00994066" w:rsidRPr="001169C2" w:rsidRDefault="00994066" w:rsidP="001169C2">
            <w:pPr>
              <w:pStyle w:val="Text"/>
            </w:pPr>
            <w:r w:rsidRPr="001169C2">
              <w:t>Can illuminate riskiness of portfolio to risk factors</w:t>
            </w:r>
          </w:p>
          <w:p w14:paraId="5C0019FB" w14:textId="77777777" w:rsidR="00994066" w:rsidRPr="001169C2" w:rsidRDefault="00994066" w:rsidP="001169C2">
            <w:pPr>
              <w:pStyle w:val="Text"/>
            </w:pPr>
            <w:r w:rsidRPr="001169C2">
              <w:t>Can specifically focus on the tails (extreme losses)</w:t>
            </w:r>
          </w:p>
          <w:p w14:paraId="0AF191DF" w14:textId="77777777" w:rsidR="00994066" w:rsidRPr="001169C2" w:rsidRDefault="00994066" w:rsidP="001169C2">
            <w:pPr>
              <w:pStyle w:val="Text"/>
            </w:pPr>
            <w:r w:rsidRPr="001169C2">
              <w:t>Complements VaR</w:t>
            </w:r>
          </w:p>
        </w:tc>
        <w:tc>
          <w:tcPr>
            <w:tcW w:w="3432" w:type="dxa"/>
            <w:tcBorders>
              <w:top w:val="nil"/>
              <w:bottom w:val="single" w:sz="4" w:space="0" w:color="auto"/>
              <w:right w:val="single" w:sz="4" w:space="0" w:color="auto"/>
            </w:tcBorders>
          </w:tcPr>
          <w:p w14:paraId="7075C9C3" w14:textId="77777777" w:rsidR="00994066" w:rsidRPr="001169C2" w:rsidRDefault="00994066" w:rsidP="001169C2">
            <w:pPr>
              <w:pStyle w:val="Text"/>
            </w:pPr>
            <w:r w:rsidRPr="001169C2">
              <w:t>May generate unwarranted red flags</w:t>
            </w:r>
          </w:p>
          <w:p w14:paraId="71CA2F0E" w14:textId="77777777" w:rsidR="00994066" w:rsidRPr="001169C2" w:rsidRDefault="00994066" w:rsidP="001169C2">
            <w:pPr>
              <w:pStyle w:val="Text"/>
            </w:pPr>
            <w:r w:rsidRPr="001169C2">
              <w:t>Highly subjective (can be hard to imagine catastrophes)</w:t>
            </w:r>
          </w:p>
        </w:tc>
      </w:tr>
    </w:tbl>
    <w:p w14:paraId="57A28853" w14:textId="77777777" w:rsidR="00994066" w:rsidRPr="001169C2" w:rsidRDefault="00994066" w:rsidP="001169C2">
      <w:pPr>
        <w:pStyle w:val="Text"/>
      </w:pPr>
    </w:p>
    <w:p w14:paraId="7834BAD7" w14:textId="6E6DC5F0" w:rsidR="00994066" w:rsidRPr="001169C2" w:rsidRDefault="00994066" w:rsidP="001169C2">
      <w:pPr>
        <w:pStyle w:val="Heading2"/>
      </w:pPr>
      <w:del w:id="10022" w:author="Aleksander Hansen" w:date="2013-02-16T23:57:00Z">
        <w:r w:rsidRPr="001169C2" w:rsidDel="00620C48">
          <w:rPr>
            <w:noProof/>
          </w:rPr>
          <w:drawing>
            <wp:anchor distT="0" distB="0" distL="114300" distR="114300" simplePos="0" relativeHeight="251787776" behindDoc="0" locked="0" layoutInCell="1" allowOverlap="1" wp14:anchorId="4F99ECA7" wp14:editId="79B1B41C">
              <wp:simplePos x="0" y="0"/>
              <wp:positionH relativeFrom="column">
                <wp:posOffset>4385310</wp:posOffset>
              </wp:positionH>
              <wp:positionV relativeFrom="paragraph">
                <wp:posOffset>838835</wp:posOffset>
              </wp:positionV>
              <wp:extent cx="1230630" cy="1844040"/>
              <wp:effectExtent l="0" t="0" r="7620" b="3810"/>
              <wp:wrapThrough wrapText="bothSides">
                <wp:wrapPolygon edited="0">
                  <wp:start x="0" y="0"/>
                  <wp:lineTo x="0" y="21421"/>
                  <wp:lineTo x="21399" y="21421"/>
                  <wp:lineTo x="21399" y="0"/>
                  <wp:lineTo x="0" y="0"/>
                </wp:wrapPolygon>
              </wp:wrapThrough>
              <wp:docPr id="167" name="Picture 9" descr="C:\Users\David Harper\Downloads\iStock_000005922474XSmall.jpg"/>
              <wp:cNvGraphicFramePr/>
              <a:graphic xmlns:a="http://schemas.openxmlformats.org/drawingml/2006/main">
                <a:graphicData uri="http://schemas.openxmlformats.org/drawingml/2006/picture">
                  <pic:pic xmlns:pic="http://schemas.openxmlformats.org/drawingml/2006/picture">
                    <pic:nvPicPr>
                      <pic:cNvPr id="129025" name="Picture 1" descr="C:\Users\David Harper\Downloads\iStock_000005922474XSmall.jpg"/>
                      <pic:cNvPicPr>
                        <a:picLocks noChangeAspect="1" noChangeArrowheads="1"/>
                      </pic:cNvPicPr>
                    </pic:nvPicPr>
                    <pic:blipFill>
                      <a:blip r:embed="rId265" cstate="print"/>
                      <a:srcRect/>
                      <a:stretch>
                        <a:fillRect/>
                      </a:stretch>
                    </pic:blipFill>
                    <pic:spPr bwMode="auto">
                      <a:xfrm>
                        <a:off x="0" y="0"/>
                        <a:ext cx="1230630" cy="1844040"/>
                      </a:xfrm>
                      <a:prstGeom prst="rect">
                        <a:avLst/>
                      </a:prstGeom>
                      <a:noFill/>
                    </pic:spPr>
                  </pic:pic>
                </a:graphicData>
              </a:graphic>
            </wp:anchor>
          </w:drawing>
        </w:r>
      </w:del>
      <w:bookmarkStart w:id="10023" w:name="_Toc223340534"/>
      <w:r w:rsidRPr="001169C2">
        <w:t xml:space="preserve">Describe the purposes of stress testing and the process </w:t>
      </w:r>
      <w:ins w:id="10024" w:author="Aleksander Hansen" w:date="2013-02-23T20:38:00Z">
        <w:r w:rsidR="00523F65">
          <w:t>o</w:t>
        </w:r>
      </w:ins>
      <w:r w:rsidRPr="001169C2">
        <w:t xml:space="preserve">f implementing a </w:t>
      </w:r>
      <w:del w:id="10025" w:author="Aleksander Hansen" w:date="2013-02-17T20:00:00Z">
        <w:r w:rsidRPr="001169C2" w:rsidDel="005126A8">
          <w:delText>stress testing</w:delText>
        </w:r>
      </w:del>
      <w:ins w:id="10026" w:author="Aleksander Hansen" w:date="2013-02-17T20:00:00Z">
        <w:r w:rsidR="005126A8" w:rsidRPr="001169C2">
          <w:t>stress-testing</w:t>
        </w:r>
      </w:ins>
      <w:r w:rsidRPr="001169C2">
        <w:t xml:space="preserve"> scenario.</w:t>
      </w:r>
      <w:bookmarkEnd w:id="10023"/>
    </w:p>
    <w:p w14:paraId="19F0C55D" w14:textId="77777777" w:rsidR="00994066" w:rsidRPr="001169C2" w:rsidRDefault="00994066" w:rsidP="001169C2">
      <w:pPr>
        <w:pStyle w:val="Text"/>
      </w:pPr>
      <w:r w:rsidRPr="001169C2">
        <w:t xml:space="preserve">The purpose of stress testing is to identify events that could greatly impact the bank but are not captured in VAR measures. </w:t>
      </w:r>
    </w:p>
    <w:p w14:paraId="406D3B58" w14:textId="77777777" w:rsidR="001169C2" w:rsidRDefault="001169C2" w:rsidP="001169C2">
      <w:pPr>
        <w:pStyle w:val="Text"/>
      </w:pPr>
    </w:p>
    <w:p w14:paraId="44D052FB" w14:textId="77777777" w:rsidR="00994066" w:rsidRPr="001169C2" w:rsidRDefault="00994066" w:rsidP="001169C2">
      <w:pPr>
        <w:pStyle w:val="Text"/>
      </w:pPr>
      <w:r w:rsidRPr="001169C2">
        <w:t>A major goal of stress testing is to “evaluate the capacity of the bank’s capital to absorb large potential losses.</w:t>
      </w:r>
    </w:p>
    <w:p w14:paraId="070C4AFE" w14:textId="77777777" w:rsidR="00994066" w:rsidRPr="001169C2" w:rsidRDefault="00994066" w:rsidP="001169C2">
      <w:pPr>
        <w:pStyle w:val="Text"/>
      </w:pPr>
      <w:r w:rsidRPr="001169C2">
        <w:rPr>
          <w:noProof/>
          <w:lang w:bidi="ar-SA"/>
        </w:rPr>
        <mc:AlternateContent>
          <mc:Choice Requires="wpg">
            <w:drawing>
              <wp:inline distT="0" distB="0" distL="0" distR="0" wp14:anchorId="510A8613" wp14:editId="315E2AAD">
                <wp:extent cx="3771922" cy="2688076"/>
                <wp:effectExtent l="0" t="0" r="0" b="4445"/>
                <wp:docPr id="20"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71922" cy="2688076"/>
                          <a:chOff x="2133600" y="4053658"/>
                          <a:chExt cx="4390653" cy="2296558"/>
                        </a:xfrm>
                      </wpg:grpSpPr>
                      <wpg:graphicFrame>
                        <wpg:cNvPr id="22" name="Chart 343"/>
                        <wpg:cNvFrPr>
                          <a:graphicFrameLocks/>
                        </wpg:cNvFrPr>
                        <wpg:xfrm>
                          <a:off x="2133600" y="4648201"/>
                          <a:ext cx="4191000" cy="1676400"/>
                        </wpg:xfrm>
                        <a:graphic>
                          <a:graphicData uri="http://schemas.openxmlformats.org/drawingml/2006/chart">
                            <c:chart xmlns:c="http://schemas.openxmlformats.org/drawingml/2006/chart" xmlns:r="http://schemas.openxmlformats.org/officeDocument/2006/relationships" r:id="rId266"/>
                          </a:graphicData>
                        </a:graphic>
                      </wpg:graphicFrame>
                      <wps:wsp>
                        <wps:cNvPr id="87" name="Down Arrow 344"/>
                        <wps:cNvSpPr/>
                        <wps:spPr>
                          <a:xfrm>
                            <a:off x="5105400" y="5105400"/>
                            <a:ext cx="457200" cy="990600"/>
                          </a:xfrm>
                          <a:prstGeom prst="downArrow">
                            <a:avLst/>
                          </a:prstGeom>
                          <a:solidFill>
                            <a:srgbClr val="FF0000"/>
                          </a:solidFill>
                          <a:ln>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3683C53" w14:textId="77777777" w:rsidR="00BD0D89" w:rsidRDefault="00BD0D89" w:rsidP="00994066">
                              <w:pPr>
                                <w:rPr>
                                  <w:rFonts w:eastAsia="Times New Roman"/>
                                </w:rPr>
                              </w:pPr>
                            </w:p>
                          </w:txbxContent>
                        </wps:txbx>
                        <wps:bodyPr anchor="ctr"/>
                      </wps:wsp>
                      <wps:wsp>
                        <wps:cNvPr id="88" name="Rectangle 345"/>
                        <wps:cNvSpPr/>
                        <wps:spPr>
                          <a:xfrm>
                            <a:off x="5715000" y="4953000"/>
                            <a:ext cx="809253" cy="1397216"/>
                          </a:xfrm>
                          <a:prstGeom prst="rect">
                            <a:avLst/>
                          </a:prstGeom>
                          <a:noFill/>
                        </wps:spPr>
                        <wps:txbx>
                          <w:txbxContent>
                            <w:p w14:paraId="14034082" w14:textId="77777777" w:rsidR="00BD0D89" w:rsidRPr="00113097" w:rsidRDefault="00BD0D89" w:rsidP="00994066">
                              <w:pPr>
                                <w:pStyle w:val="NormalWeb"/>
                                <w:spacing w:before="0" w:beforeAutospacing="0" w:after="0" w:afterAutospacing="0"/>
                                <w:jc w:val="center"/>
                                <w:textAlignment w:val="baseline"/>
                              </w:pPr>
                              <w:r w:rsidRPr="00722A22">
                                <w:rPr>
                                  <w:rFonts w:ascii="Arial" w:hAnsi="Arial" w:cs="Arial"/>
                                  <w:b/>
                                  <w:bCs/>
                                  <w:color w:val="E0322D"/>
                                  <w:spacing w:val="10"/>
                                  <w:kern w:val="24"/>
                                  <w:sz w:val="160"/>
                                  <w:szCs w:val="160"/>
                                  <w14:shadow w14:blurRad="50800" w14:dist="38100" w14:dir="2700000" w14:sx="100000" w14:sy="100000" w14:kx="0" w14:ky="0" w14:algn="tl">
                                    <w14:srgbClr w14:val="000000">
                                      <w14:alpha w14:val="60000"/>
                                    </w14:srgbClr>
                                  </w14:shadow>
                                </w:rPr>
                                <w:t>?</w:t>
                              </w:r>
                            </w:p>
                          </w:txbxContent>
                        </wps:txbx>
                        <wps:bodyPr wrap="square">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wps:wsp>
                        <wps:cNvPr id="89" name="TextBox 8"/>
                        <wps:cNvSpPr txBox="1"/>
                        <wps:spPr>
                          <a:xfrm>
                            <a:off x="2209715" y="4053658"/>
                            <a:ext cx="3505285" cy="534912"/>
                          </a:xfrm>
                          <a:prstGeom prst="rect">
                            <a:avLst/>
                          </a:prstGeom>
                          <a:noFill/>
                          <a:effectLst>
                            <a:outerShdw blurRad="50800" dist="38100" dir="2700000" algn="tl" rotWithShape="0">
                              <a:prstClr val="black">
                                <a:alpha val="40000"/>
                              </a:prstClr>
                            </a:outerShdw>
                          </a:effectLst>
                        </wps:spPr>
                        <wps:txbx>
                          <w:txbxContent>
                            <w:p w14:paraId="1A2BF90C" w14:textId="77777777" w:rsidR="00BD0D89" w:rsidRPr="00355619" w:rsidRDefault="00BD0D89" w:rsidP="00994066">
                              <w:pPr>
                                <w:pStyle w:val="NormalWeb"/>
                                <w:spacing w:before="0" w:beforeAutospacing="0" w:after="0" w:afterAutospacing="0"/>
                                <w:textAlignment w:val="baseline"/>
                                <w:rPr>
                                  <w:color w:val="000000" w:themeColor="text1"/>
                                  <w:sz w:val="22"/>
                                  <w:szCs w:val="22"/>
                                  <w:rPrChange w:id="10027" w:author="Aleksander Hansen" w:date="2013-02-17T20:21:00Z">
                                    <w:rPr>
                                      <w:sz w:val="22"/>
                                      <w:szCs w:val="22"/>
                                    </w:rPr>
                                  </w:rPrChange>
                                </w:rPr>
                              </w:pPr>
                              <w:r w:rsidRPr="00355619">
                                <w:rPr>
                                  <w:rFonts w:ascii="Arial" w:hAnsi="Arial" w:cs="Arial"/>
                                  <w:b/>
                                  <w:bCs/>
                                  <w:color w:val="000000" w:themeColor="text1"/>
                                  <w:kern w:val="24"/>
                                  <w:sz w:val="22"/>
                                  <w:szCs w:val="22"/>
                                  <w:rPrChange w:id="10028" w:author="Aleksander Hansen" w:date="2013-02-17T20:21:00Z">
                                    <w:rPr>
                                      <w:rFonts w:ascii="Arial" w:hAnsi="Arial" w:cs="Arial"/>
                                      <w:b/>
                                      <w:bCs/>
                                      <w:color w:val="C00000"/>
                                      <w:kern w:val="24"/>
                                      <w:sz w:val="22"/>
                                      <w:szCs w:val="22"/>
                                    </w:rPr>
                                  </w:rPrChange>
                                </w:rPr>
                                <w:t>VaR does not give information about extreme tail losses (i.e., within the significance %)</w:t>
                              </w:r>
                            </w:p>
                          </w:txbxContent>
                        </wps:txbx>
                        <wps:bodyPr wrap="square" rtlCol="0">
                          <a:noAutofit/>
                        </wps:bodyPr>
                      </wps:wsp>
                    </wpg:wgp>
                  </a:graphicData>
                </a:graphic>
              </wp:inline>
            </w:drawing>
          </mc:Choice>
          <mc:Fallback>
            <w:pict>
              <v:group id="Group 165" o:spid="_x0000_s1084" style="width:297pt;height:211.65pt;mso-position-horizontal-relative:char;mso-position-vertical-relative:line" coordorigin="2133600,4053658" coordsize="4390653,2296558" o:gfxdata="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">
                <v:shape id="Chart 343" o:spid="_x0000_s1085" type="#_x0000_t75" style="position:absolute;left:2133600;top:4647383;width:4193714;height:167701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">
                  <v:imagedata r:id="rId267" o:title=""/>
                  <o:lock v:ext="edit" aspectratio="f"/>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44" o:spid="_x0000_s1086" type="#_x0000_t67" style="position:absolute;left:5105400;top:5105400;width:457200;height:990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g6KMxAAA&#10;ANsAAAAPAAAAZHJzL2Rvd25yZXYueG1sRI/RasJAFETfC/7DcoW+1Y2F2BBdRaSWig/FmA+4ZK9J&#10;MHs3Zjcm/n1XKPRxmJkzzGozmkbcqXO1ZQXzWQSCuLC65lJBft6/JSCcR9bYWCYFD3KwWU9eVphq&#10;O/CJ7pkvRYCwS1FB5X2bSumKigy6mW2Jg3exnUEfZFdK3eEQ4KaR71G0kAZrDgsVtrSrqLhmvVHw&#10;89n3Od7y87g7FI/muDdfcWyUep2O2yUIT6P/D/+1v7WC5AOeX8IPkO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YOijMQAAADbAAAADwAAAAAAAAAAAAAAAACXAgAAZHJzL2Rv&#10;d25yZXYueG1sUEsFBgAAAAAEAAQA9QAAAIgDAAAAAA==&#10;" adj="16615" fillcolor="red" strokecolor="#c00000" strokeweight="2pt">
                  <v:shadow on="t" opacity="26214f" mv:blur="50800f" origin="-.5,-.5" offset="26941emu,26941emu"/>
                  <v:textbox>
                    <w:txbxContent>
                      <w:p w14:paraId="03683C53" w14:textId="77777777" w:rsidR="00BD0D89" w:rsidRDefault="00BD0D89" w:rsidP="00994066">
                        <w:pPr>
                          <w:rPr>
                            <w:rFonts w:eastAsia="Times New Roman"/>
                          </w:rPr>
                        </w:pPr>
                      </w:p>
                    </w:txbxContent>
                  </v:textbox>
                </v:shape>
                <v:rect id="Rectangle 345" o:spid="_x0000_s1087" style="position:absolute;left:5715000;top:4953000;width:809253;height:13972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cG6ewQAA&#10;ANsAAAAPAAAAZHJzL2Rvd25yZXYueG1sRE9Na4NAEL0X+h+WKeRSmrU9lGCzkSCUSglINM15cKcq&#10;cWfV3ar599lDIcfH+94mi+nERKNrLSt4XUcgiCurW64VnMrPlw0I55E1dpZJwZUcJLvHhy3G2s58&#10;pKnwtQgh7GJU0Hjfx1K6qiGDbm174sD92tGgD3CspR5xDuGmk29R9C4NthwaGuwpbai6FH9GwVzl&#10;07k8fMn8+ZxZHrIhLX6+lVo9LfsPEJ4Wfxf/uzOtYBPGhi/hB8jd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GXBunsEAAADbAAAADwAAAAAAAAAAAAAAAACXAgAAZHJzL2Rvd25y&#10;ZXYueG1sUEsFBgAAAAAEAAQA9QAAAIUDAAAAAA==&#10;" filled="f" stroked="f">
                  <v:textbox>
                    <w:txbxContent>
                      <w:p w14:paraId="14034082" w14:textId="77777777" w:rsidR="00BD0D89" w:rsidRPr="00113097" w:rsidRDefault="00BD0D89" w:rsidP="00994066">
                        <w:pPr>
                          <w:pStyle w:val="NormalWeb"/>
                          <w:spacing w:before="0" w:beforeAutospacing="0" w:after="0" w:afterAutospacing="0"/>
                          <w:jc w:val="center"/>
                          <w:textAlignment w:val="baseline"/>
                        </w:pPr>
                        <w:r w:rsidRPr="00722A22">
                          <w:rPr>
                            <w:rFonts w:ascii="Arial" w:hAnsi="Arial" w:cs="Arial"/>
                            <w:b/>
                            <w:bCs/>
                            <w:color w:val="E0322D"/>
                            <w:spacing w:val="10"/>
                            <w:kern w:val="24"/>
                            <w:sz w:val="160"/>
                            <w:szCs w:val="160"/>
                            <w14:shadow w14:blurRad="50800" w14:dist="38100" w14:dir="2700000" w14:sx="100000" w14:sy="100000" w14:kx="0" w14:ky="0" w14:algn="tl">
                              <w14:srgbClr w14:val="000000">
                                <w14:alpha w14:val="60000"/>
                              </w14:srgbClr>
                            </w14:shadow>
                          </w:rPr>
                          <w:t>?</w:t>
                        </w:r>
                      </w:p>
                    </w:txbxContent>
                  </v:textbox>
                </v:rect>
                <v:shape id="TextBox 8" o:spid="_x0000_s1088" type="#_x0000_t202" style="position:absolute;left:2209715;top:4053658;width:3505285;height:5349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MljJwgAA&#10;ANsAAAAPAAAAZHJzL2Rvd25yZXYueG1sRI/RasJAFETfC/7DcgXf6sYWShpdpWqCvmr9gEv2mg3N&#10;3g3ZjSZ/7xYEH4eZOcOsNoNtxI06XztWsJgnIIhLp2uuFFx+i/cUhA/IGhvHpGAkD5v15G2FmXZ3&#10;PtHtHCoRIewzVGBCaDMpfWnIop+7ljh6V9dZDFF2ldQd3iPcNvIjSb6kxZrjgsGWdobKv3NvFRT9&#10;9pAX9WFc9MZe888x36f7XKnZdPhZggg0hFf42T5qBek3/H+JP0Cu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UyWMnCAAAA2wAAAA8AAAAAAAAAAAAAAAAAlwIAAGRycy9kb3du&#10;cmV2LnhtbFBLBQYAAAAABAAEAPUAAACGAwAAAAA=&#10;" filled="f" stroked="f">
                  <v:shadow on="t" opacity="26214f" mv:blur="50800f" origin="-.5,-.5" offset="26941emu,26941emu"/>
                  <v:textbox>
                    <w:txbxContent>
                      <w:p w14:paraId="1A2BF90C" w14:textId="77777777" w:rsidR="00BD0D89" w:rsidRPr="00355619" w:rsidRDefault="00BD0D89" w:rsidP="00994066">
                        <w:pPr>
                          <w:pStyle w:val="NormalWeb"/>
                          <w:spacing w:before="0" w:beforeAutospacing="0" w:after="0" w:afterAutospacing="0"/>
                          <w:textAlignment w:val="baseline"/>
                          <w:rPr>
                            <w:color w:val="000000" w:themeColor="text1"/>
                            <w:sz w:val="22"/>
                            <w:szCs w:val="22"/>
                            <w:rPrChange w:id="10029" w:author="Aleksander Hansen" w:date="2013-02-17T20:21:00Z">
                              <w:rPr>
                                <w:sz w:val="22"/>
                                <w:szCs w:val="22"/>
                              </w:rPr>
                            </w:rPrChange>
                          </w:rPr>
                        </w:pPr>
                        <w:r w:rsidRPr="00355619">
                          <w:rPr>
                            <w:rFonts w:ascii="Arial" w:hAnsi="Arial" w:cs="Arial"/>
                            <w:b/>
                            <w:bCs/>
                            <w:color w:val="000000" w:themeColor="text1"/>
                            <w:kern w:val="24"/>
                            <w:sz w:val="22"/>
                            <w:szCs w:val="22"/>
                            <w:rPrChange w:id="10030" w:author="Aleksander Hansen" w:date="2013-02-17T20:21:00Z">
                              <w:rPr>
                                <w:rFonts w:ascii="Arial" w:hAnsi="Arial" w:cs="Arial"/>
                                <w:b/>
                                <w:bCs/>
                                <w:color w:val="C00000"/>
                                <w:kern w:val="24"/>
                                <w:sz w:val="22"/>
                                <w:szCs w:val="22"/>
                              </w:rPr>
                            </w:rPrChange>
                          </w:rPr>
                          <w:t>VaR does not give information about extreme tail losses (i.e., within the significance %)</w:t>
                        </w:r>
                      </w:p>
                    </w:txbxContent>
                  </v:textbox>
                </v:shape>
                <w10:anchorlock/>
              </v:group>
            </w:pict>
          </mc:Fallback>
        </mc:AlternateContent>
      </w:r>
    </w:p>
    <w:p w14:paraId="398A79DC" w14:textId="77777777" w:rsidR="001169C2" w:rsidRDefault="001169C2" w:rsidP="001169C2">
      <w:pPr>
        <w:pStyle w:val="Text"/>
      </w:pPr>
    </w:p>
    <w:p w14:paraId="7DA5A3A6" w14:textId="77777777" w:rsidR="00994066" w:rsidRPr="001169C2" w:rsidRDefault="00994066">
      <w:pPr>
        <w:pStyle w:val="Heading3SubGTNI"/>
        <w:pPrChange w:id="10031" w:author="Aleksander Hansen" w:date="2013-02-17T20:21:00Z">
          <w:pPr>
            <w:pStyle w:val="Text"/>
          </w:pPr>
        </w:pPrChange>
      </w:pPr>
      <w:bookmarkStart w:id="10032" w:name="_Toc223340535"/>
      <w:r w:rsidRPr="001169C2">
        <w:t>Stress testing includes:</w:t>
      </w:r>
      <w:bookmarkEnd w:id="10032"/>
    </w:p>
    <w:p w14:paraId="1071AD10" w14:textId="77777777" w:rsidR="001169C2" w:rsidRDefault="001169C2" w:rsidP="001169C2">
      <w:pPr>
        <w:pStyle w:val="Text"/>
      </w:pPr>
    </w:p>
    <w:p w14:paraId="56840C0B" w14:textId="77777777" w:rsidR="00994066" w:rsidRPr="001169C2" w:rsidRDefault="00994066">
      <w:pPr>
        <w:pStyle w:val="Text"/>
        <w:numPr>
          <w:ilvl w:val="0"/>
          <w:numId w:val="95"/>
        </w:numPr>
        <w:pPrChange w:id="10033" w:author="Aleksander Hansen" w:date="2013-02-17T20:21:00Z">
          <w:pPr>
            <w:pStyle w:val="Text"/>
          </w:pPr>
        </w:pPrChange>
      </w:pPr>
      <w:r w:rsidRPr="001169C2">
        <w:t>Scenario Analysis</w:t>
      </w:r>
    </w:p>
    <w:p w14:paraId="740904DE" w14:textId="77777777" w:rsidR="001169C2" w:rsidRDefault="001169C2" w:rsidP="001169C2">
      <w:pPr>
        <w:pStyle w:val="Text"/>
      </w:pPr>
    </w:p>
    <w:p w14:paraId="22CEDBB0" w14:textId="77777777" w:rsidR="00994066" w:rsidRPr="001169C2" w:rsidRDefault="00994066">
      <w:pPr>
        <w:pStyle w:val="Text"/>
        <w:numPr>
          <w:ilvl w:val="0"/>
          <w:numId w:val="95"/>
        </w:numPr>
        <w:pPrChange w:id="10034" w:author="Aleksander Hansen" w:date="2013-02-17T20:21:00Z">
          <w:pPr>
            <w:pStyle w:val="Text"/>
          </w:pPr>
        </w:pPrChange>
      </w:pPr>
      <w:r w:rsidRPr="001169C2">
        <w:t>Moving key variables one at a time</w:t>
      </w:r>
    </w:p>
    <w:p w14:paraId="190CB27C" w14:textId="77777777" w:rsidR="001169C2" w:rsidRDefault="001169C2" w:rsidP="001169C2">
      <w:pPr>
        <w:pStyle w:val="Text"/>
      </w:pPr>
    </w:p>
    <w:p w14:paraId="74CEB2AB" w14:textId="77777777" w:rsidR="00994066" w:rsidRPr="001169C2" w:rsidRDefault="00994066">
      <w:pPr>
        <w:pStyle w:val="Text"/>
        <w:numPr>
          <w:ilvl w:val="0"/>
          <w:numId w:val="95"/>
        </w:numPr>
        <w:pPrChange w:id="10035" w:author="Aleksander Hansen" w:date="2013-02-17T20:21:00Z">
          <w:pPr>
            <w:pStyle w:val="Text"/>
          </w:pPr>
        </w:pPrChange>
      </w:pPr>
      <w:r w:rsidRPr="001169C2">
        <w:t>Using historical scenarios</w:t>
      </w:r>
    </w:p>
    <w:p w14:paraId="1727FFDD" w14:textId="77777777" w:rsidR="001169C2" w:rsidRDefault="001169C2" w:rsidP="001169C2">
      <w:pPr>
        <w:pStyle w:val="Text"/>
      </w:pPr>
    </w:p>
    <w:p w14:paraId="38A9521E" w14:textId="77777777" w:rsidR="00994066" w:rsidRPr="001169C2" w:rsidRDefault="00994066">
      <w:pPr>
        <w:pStyle w:val="Text"/>
        <w:numPr>
          <w:ilvl w:val="0"/>
          <w:numId w:val="95"/>
        </w:numPr>
        <w:pPrChange w:id="10036" w:author="Aleksander Hansen" w:date="2013-02-17T20:22:00Z">
          <w:pPr>
            <w:pStyle w:val="Text"/>
          </w:pPr>
        </w:pPrChange>
      </w:pPr>
      <w:r w:rsidRPr="001169C2">
        <w:t>Creating prospective scenarios</w:t>
      </w:r>
    </w:p>
    <w:p w14:paraId="748F7954" w14:textId="77777777" w:rsidR="001169C2" w:rsidRDefault="001169C2" w:rsidP="001169C2">
      <w:pPr>
        <w:pStyle w:val="Text"/>
      </w:pPr>
    </w:p>
    <w:p w14:paraId="52C01673" w14:textId="77777777" w:rsidR="00994066" w:rsidRPr="001169C2" w:rsidRDefault="00994066">
      <w:pPr>
        <w:pStyle w:val="Text"/>
        <w:numPr>
          <w:ilvl w:val="0"/>
          <w:numId w:val="95"/>
        </w:numPr>
        <w:pPrChange w:id="10037" w:author="Aleksander Hansen" w:date="2013-02-17T20:22:00Z">
          <w:pPr>
            <w:pStyle w:val="Text"/>
          </w:pPr>
        </w:pPrChange>
      </w:pPr>
      <w:r w:rsidRPr="001169C2">
        <w:t>Stressing models, volatilities and correlations</w:t>
      </w:r>
    </w:p>
    <w:p w14:paraId="3F2E86A0" w14:textId="77777777" w:rsidR="001169C2" w:rsidRDefault="001169C2" w:rsidP="001169C2">
      <w:pPr>
        <w:pStyle w:val="Text"/>
      </w:pPr>
    </w:p>
    <w:p w14:paraId="2E2A138B" w14:textId="77777777" w:rsidR="00994066" w:rsidRPr="001169C2" w:rsidRDefault="00994066">
      <w:pPr>
        <w:pStyle w:val="Text"/>
        <w:numPr>
          <w:ilvl w:val="0"/>
          <w:numId w:val="95"/>
        </w:numPr>
        <w:pPrChange w:id="10038" w:author="Aleksander Hansen" w:date="2013-02-17T20:22:00Z">
          <w:pPr>
            <w:pStyle w:val="Text"/>
          </w:pPr>
        </w:pPrChange>
      </w:pPr>
      <w:r w:rsidRPr="001169C2">
        <w:t>Developing policy responses</w:t>
      </w:r>
    </w:p>
    <w:p w14:paraId="6FF53009" w14:textId="31579F11" w:rsidR="00994066" w:rsidRPr="001169C2" w:rsidRDefault="00994066" w:rsidP="001169C2">
      <w:pPr>
        <w:pStyle w:val="Heading2"/>
      </w:pPr>
      <w:del w:id="10039" w:author="Aleksander Hansen" w:date="2013-02-16T23:57:00Z">
        <w:r w:rsidRPr="001169C2" w:rsidDel="00620C48">
          <w:rPr>
            <w:noProof/>
          </w:rPr>
          <w:drawing>
            <wp:anchor distT="0" distB="0" distL="114300" distR="114300" simplePos="0" relativeHeight="251788800" behindDoc="0" locked="0" layoutInCell="1" allowOverlap="1" wp14:anchorId="24F5C523" wp14:editId="097E23A0">
              <wp:simplePos x="0" y="0"/>
              <wp:positionH relativeFrom="column">
                <wp:posOffset>4052570</wp:posOffset>
              </wp:positionH>
              <wp:positionV relativeFrom="paragraph">
                <wp:posOffset>908685</wp:posOffset>
              </wp:positionV>
              <wp:extent cx="1668145" cy="1012825"/>
              <wp:effectExtent l="0" t="0" r="8255" b="0"/>
              <wp:wrapNone/>
              <wp:docPr id="168" name="Picture 10" descr="C:\Users\David Harper\Downloads\iStock_000006897863XSmall.jpg"/>
              <wp:cNvGraphicFramePr/>
              <a:graphic xmlns:a="http://schemas.openxmlformats.org/drawingml/2006/main">
                <a:graphicData uri="http://schemas.openxmlformats.org/drawingml/2006/picture">
                  <pic:pic xmlns:pic="http://schemas.openxmlformats.org/drawingml/2006/picture">
                    <pic:nvPicPr>
                      <pic:cNvPr id="126977" name="Picture 1" descr="C:\Users\David Harper\Downloads\iStock_000006897863XSmall.jpg"/>
                      <pic:cNvPicPr>
                        <a:picLocks noChangeAspect="1" noChangeArrowheads="1"/>
                      </pic:cNvPicPr>
                    </pic:nvPicPr>
                    <pic:blipFill>
                      <a:blip r:embed="rId268" cstate="print"/>
                      <a:srcRect/>
                      <a:stretch>
                        <a:fillRect/>
                      </a:stretch>
                    </pic:blipFill>
                    <pic:spPr bwMode="auto">
                      <a:xfrm>
                        <a:off x="0" y="0"/>
                        <a:ext cx="1668145" cy="1012825"/>
                      </a:xfrm>
                      <a:prstGeom prst="rect">
                        <a:avLst/>
                      </a:prstGeom>
                      <a:noFill/>
                    </pic:spPr>
                  </pic:pic>
                </a:graphicData>
              </a:graphic>
              <wp14:sizeRelH relativeFrom="margin">
                <wp14:pctWidth>0</wp14:pctWidth>
              </wp14:sizeRelH>
              <wp14:sizeRelV relativeFrom="margin">
                <wp14:pctHeight>0</wp14:pctHeight>
              </wp14:sizeRelV>
            </wp:anchor>
          </w:drawing>
        </w:r>
      </w:del>
      <w:bookmarkStart w:id="10040" w:name="_Toc223340536"/>
      <w:r w:rsidR="001169C2">
        <w:t>Contrast between</w:t>
      </w:r>
      <w:r w:rsidRPr="001169C2">
        <w:t xml:space="preserve"> event‐driven scenarios and portfolio‐driven scenarios.</w:t>
      </w:r>
      <w:bookmarkEnd w:id="10040"/>
    </w:p>
    <w:p w14:paraId="2C40BD7C" w14:textId="77777777" w:rsidR="00994066" w:rsidRPr="001169C2" w:rsidRDefault="00994066">
      <w:pPr>
        <w:pStyle w:val="Heading3SubGTNI"/>
        <w:pPrChange w:id="10041" w:author="Aleksander Hansen" w:date="2013-02-17T19:59:00Z">
          <w:pPr>
            <w:pStyle w:val="Text"/>
          </w:pPr>
        </w:pPrChange>
      </w:pPr>
      <w:bookmarkStart w:id="10042" w:name="_Toc223340537"/>
      <w:r w:rsidRPr="001169C2">
        <w:t>Event-driven</w:t>
      </w:r>
      <w:bookmarkEnd w:id="10042"/>
    </w:p>
    <w:p w14:paraId="04958015" w14:textId="77777777" w:rsidR="001169C2" w:rsidRDefault="001169C2" w:rsidP="001169C2">
      <w:pPr>
        <w:pStyle w:val="Text"/>
      </w:pPr>
    </w:p>
    <w:p w14:paraId="4AB20D65" w14:textId="77777777" w:rsidR="00994066" w:rsidRPr="001169C2" w:rsidRDefault="00994066" w:rsidP="001169C2">
      <w:pPr>
        <w:pStyle w:val="Text"/>
      </w:pPr>
      <w:r w:rsidRPr="001169C2">
        <w:t>Scenario formulated from plausible events that generate</w:t>
      </w:r>
      <w:r w:rsidRPr="001169C2">
        <w:br/>
        <w:t>movements in risk factors</w:t>
      </w:r>
    </w:p>
    <w:p w14:paraId="765F659D" w14:textId="77777777" w:rsidR="001169C2" w:rsidRDefault="001169C2" w:rsidP="001169C2">
      <w:pPr>
        <w:pStyle w:val="Text"/>
      </w:pPr>
    </w:p>
    <w:p w14:paraId="2BB8C33E" w14:textId="77777777" w:rsidR="00994066" w:rsidRPr="001169C2" w:rsidRDefault="00994066">
      <w:pPr>
        <w:pStyle w:val="Heading3SubGTNI"/>
        <w:pPrChange w:id="10043" w:author="Aleksander Hansen" w:date="2013-02-17T19:59:00Z">
          <w:pPr>
            <w:pStyle w:val="Text"/>
          </w:pPr>
        </w:pPrChange>
      </w:pPr>
      <w:bookmarkStart w:id="10044" w:name="_Toc223340538"/>
      <w:r w:rsidRPr="001169C2">
        <w:t>Portfolio-driven</w:t>
      </w:r>
      <w:bookmarkEnd w:id="10044"/>
    </w:p>
    <w:p w14:paraId="44CA3CE2" w14:textId="77777777" w:rsidR="001169C2" w:rsidRDefault="001169C2" w:rsidP="001169C2">
      <w:pPr>
        <w:pStyle w:val="Text"/>
      </w:pPr>
    </w:p>
    <w:p w14:paraId="6A26FC69" w14:textId="6E8F3745" w:rsidR="00994066" w:rsidRPr="001169C2" w:rsidDel="005126A8" w:rsidRDefault="00994066" w:rsidP="001169C2">
      <w:pPr>
        <w:pStyle w:val="Text"/>
        <w:rPr>
          <w:del w:id="10045" w:author="Aleksander Hansen" w:date="2013-02-17T19:59:00Z"/>
        </w:rPr>
      </w:pPr>
      <w:r w:rsidRPr="001169C2">
        <w:t>First, risk vulnerabilities in the current portfolio are identified</w:t>
      </w:r>
      <w:ins w:id="10046" w:author="Aleksander Hansen" w:date="2013-02-17T19:59:00Z">
        <w:r w:rsidR="005126A8">
          <w:t xml:space="preserve">. </w:t>
        </w:r>
      </w:ins>
    </w:p>
    <w:p w14:paraId="1D8E85E4" w14:textId="77777777" w:rsidR="001169C2" w:rsidDel="005126A8" w:rsidRDefault="001169C2" w:rsidP="001169C2">
      <w:pPr>
        <w:pStyle w:val="Text"/>
        <w:rPr>
          <w:del w:id="10047" w:author="Aleksander Hansen" w:date="2013-02-17T19:59:00Z"/>
        </w:rPr>
      </w:pPr>
    </w:p>
    <w:p w14:paraId="74AE2EA5" w14:textId="07483A72" w:rsidR="00994066" w:rsidRPr="001169C2" w:rsidRDefault="00994066" w:rsidP="001169C2">
      <w:pPr>
        <w:pStyle w:val="Text"/>
      </w:pPr>
      <w:r w:rsidRPr="001169C2">
        <w:t>Second, translated into adverse movements in risk factors</w:t>
      </w:r>
      <w:ins w:id="10048" w:author="Aleksander Hansen" w:date="2013-02-17T19:59:00Z">
        <w:r w:rsidR="005126A8">
          <w:t>.</w:t>
        </w:r>
      </w:ins>
    </w:p>
    <w:p w14:paraId="7FB342DB" w14:textId="77777777" w:rsidR="001169C2" w:rsidRDefault="001169C2" w:rsidP="001169C2">
      <w:pPr>
        <w:pStyle w:val="Text"/>
      </w:pPr>
    </w:p>
    <w:p w14:paraId="59405C5D" w14:textId="77777777" w:rsidR="00994066" w:rsidRPr="001169C2" w:rsidRDefault="00994066" w:rsidP="001169C2">
      <w:pPr>
        <w:pStyle w:val="Text"/>
      </w:pPr>
      <w:r w:rsidRPr="001169C2">
        <w:t>For example, pension funds invested in long-term bonds must consider upward shifts in yield curve</w:t>
      </w:r>
    </w:p>
    <w:p w14:paraId="15242F55" w14:textId="77777777" w:rsidR="00994066" w:rsidRPr="001169C2" w:rsidRDefault="00994066" w:rsidP="001169C2">
      <w:pPr>
        <w:pStyle w:val="Heading2"/>
      </w:pPr>
      <w:bookmarkStart w:id="10049" w:name="_Toc223340539"/>
      <w:r w:rsidRPr="001169C2">
        <w:t>Identify common one‐variable sensitivity tests.</w:t>
      </w:r>
      <w:bookmarkEnd w:id="10049"/>
    </w:p>
    <w:p w14:paraId="283897A9" w14:textId="77777777" w:rsidR="00994066" w:rsidDel="005126A8" w:rsidRDefault="00994066">
      <w:pPr>
        <w:pStyle w:val="Text"/>
        <w:numPr>
          <w:ilvl w:val="0"/>
          <w:numId w:val="94"/>
        </w:numPr>
        <w:rPr>
          <w:del w:id="10050" w:author="Aleksander Hansen" w:date="2013-02-17T19:58:00Z"/>
        </w:rPr>
        <w:pPrChange w:id="10051" w:author="Aleksander Hansen" w:date="2013-02-17T19:58:00Z">
          <w:pPr>
            <w:pStyle w:val="Text"/>
          </w:pPr>
        </w:pPrChange>
      </w:pPr>
      <w:r w:rsidRPr="001169C2">
        <w:t>Derivatives Policy Group (DPG) unidimensional scenarios</w:t>
      </w:r>
    </w:p>
    <w:p w14:paraId="7E82E3EC" w14:textId="77777777" w:rsidR="005126A8" w:rsidRPr="001169C2" w:rsidRDefault="005126A8">
      <w:pPr>
        <w:pStyle w:val="Text"/>
        <w:numPr>
          <w:ilvl w:val="0"/>
          <w:numId w:val="94"/>
        </w:numPr>
        <w:rPr>
          <w:ins w:id="10052" w:author="Aleksander Hansen" w:date="2013-02-17T19:58:00Z"/>
        </w:rPr>
        <w:pPrChange w:id="10053" w:author="Aleksander Hansen" w:date="2013-02-17T19:58:00Z">
          <w:pPr>
            <w:pStyle w:val="Text"/>
          </w:pPr>
        </w:pPrChange>
      </w:pPr>
    </w:p>
    <w:p w14:paraId="1B18D342" w14:textId="77777777" w:rsidR="001169C2" w:rsidDel="005126A8" w:rsidRDefault="001169C2">
      <w:pPr>
        <w:pStyle w:val="Text"/>
        <w:numPr>
          <w:ilvl w:val="0"/>
          <w:numId w:val="94"/>
        </w:numPr>
        <w:rPr>
          <w:del w:id="10054" w:author="Aleksander Hansen" w:date="2013-02-17T19:58:00Z"/>
        </w:rPr>
        <w:pPrChange w:id="10055" w:author="Aleksander Hansen" w:date="2013-02-17T19:58:00Z">
          <w:pPr>
            <w:pStyle w:val="Text"/>
          </w:pPr>
        </w:pPrChange>
      </w:pPr>
    </w:p>
    <w:p w14:paraId="1E1F08AF" w14:textId="77777777" w:rsidR="00994066" w:rsidDel="005126A8" w:rsidRDefault="00994066">
      <w:pPr>
        <w:pStyle w:val="Text"/>
        <w:numPr>
          <w:ilvl w:val="0"/>
          <w:numId w:val="94"/>
        </w:numPr>
        <w:rPr>
          <w:del w:id="10056" w:author="Aleksander Hansen" w:date="2013-02-17T19:58:00Z"/>
        </w:rPr>
        <w:pPrChange w:id="10057" w:author="Aleksander Hansen" w:date="2013-02-17T19:58:00Z">
          <w:pPr>
            <w:pStyle w:val="Text"/>
          </w:pPr>
        </w:pPrChange>
      </w:pPr>
      <w:r w:rsidRPr="001169C2">
        <w:t>Parallel yield-curve shifting by +/- 100 bps</w:t>
      </w:r>
    </w:p>
    <w:p w14:paraId="3194B9B0" w14:textId="77777777" w:rsidR="005126A8" w:rsidRPr="001169C2" w:rsidRDefault="005126A8">
      <w:pPr>
        <w:pStyle w:val="Text"/>
        <w:numPr>
          <w:ilvl w:val="0"/>
          <w:numId w:val="94"/>
        </w:numPr>
        <w:rPr>
          <w:ins w:id="10058" w:author="Aleksander Hansen" w:date="2013-02-17T19:58:00Z"/>
        </w:rPr>
        <w:pPrChange w:id="10059" w:author="Aleksander Hansen" w:date="2013-02-17T19:58:00Z">
          <w:pPr>
            <w:pStyle w:val="Text"/>
          </w:pPr>
        </w:pPrChange>
      </w:pPr>
    </w:p>
    <w:p w14:paraId="226D3CA8" w14:textId="77777777" w:rsidR="001169C2" w:rsidDel="005126A8" w:rsidRDefault="001169C2">
      <w:pPr>
        <w:pStyle w:val="Text"/>
        <w:numPr>
          <w:ilvl w:val="0"/>
          <w:numId w:val="94"/>
        </w:numPr>
        <w:rPr>
          <w:del w:id="10060" w:author="Aleksander Hansen" w:date="2013-02-17T19:58:00Z"/>
        </w:rPr>
        <w:pPrChange w:id="10061" w:author="Aleksander Hansen" w:date="2013-02-17T19:58:00Z">
          <w:pPr>
            <w:pStyle w:val="Text"/>
          </w:pPr>
        </w:pPrChange>
      </w:pPr>
    </w:p>
    <w:p w14:paraId="279CF6B2" w14:textId="77777777" w:rsidR="00994066" w:rsidDel="005126A8" w:rsidRDefault="00994066">
      <w:pPr>
        <w:pStyle w:val="Text"/>
        <w:numPr>
          <w:ilvl w:val="0"/>
          <w:numId w:val="94"/>
        </w:numPr>
        <w:rPr>
          <w:del w:id="10062" w:author="Aleksander Hansen" w:date="2013-02-17T19:58:00Z"/>
        </w:rPr>
        <w:pPrChange w:id="10063" w:author="Aleksander Hansen" w:date="2013-02-17T19:58:00Z">
          <w:pPr>
            <w:pStyle w:val="Text"/>
          </w:pPr>
        </w:pPrChange>
      </w:pPr>
      <w:r w:rsidRPr="001169C2">
        <w:t>Yield curve twisting by +/- 25 bps</w:t>
      </w:r>
    </w:p>
    <w:p w14:paraId="2EC54815" w14:textId="77777777" w:rsidR="005126A8" w:rsidRPr="001169C2" w:rsidRDefault="005126A8">
      <w:pPr>
        <w:pStyle w:val="Text"/>
        <w:numPr>
          <w:ilvl w:val="0"/>
          <w:numId w:val="94"/>
        </w:numPr>
        <w:rPr>
          <w:ins w:id="10064" w:author="Aleksander Hansen" w:date="2013-02-17T19:58:00Z"/>
        </w:rPr>
        <w:pPrChange w:id="10065" w:author="Aleksander Hansen" w:date="2013-02-17T19:58:00Z">
          <w:pPr>
            <w:pStyle w:val="Text"/>
          </w:pPr>
        </w:pPrChange>
      </w:pPr>
    </w:p>
    <w:p w14:paraId="53BCBCEA" w14:textId="77777777" w:rsidR="001169C2" w:rsidDel="005126A8" w:rsidRDefault="001169C2">
      <w:pPr>
        <w:pStyle w:val="Text"/>
        <w:numPr>
          <w:ilvl w:val="0"/>
          <w:numId w:val="94"/>
        </w:numPr>
        <w:rPr>
          <w:del w:id="10066" w:author="Aleksander Hansen" w:date="2013-02-17T19:58:00Z"/>
        </w:rPr>
        <w:pPrChange w:id="10067" w:author="Aleksander Hansen" w:date="2013-02-17T19:58:00Z">
          <w:pPr>
            <w:pStyle w:val="Text"/>
          </w:pPr>
        </w:pPrChange>
      </w:pPr>
    </w:p>
    <w:p w14:paraId="4BB0CB54" w14:textId="77777777" w:rsidR="00994066" w:rsidDel="005126A8" w:rsidRDefault="00994066">
      <w:pPr>
        <w:pStyle w:val="Text"/>
        <w:numPr>
          <w:ilvl w:val="0"/>
          <w:numId w:val="94"/>
        </w:numPr>
        <w:rPr>
          <w:del w:id="10068" w:author="Aleksander Hansen" w:date="2013-02-17T19:58:00Z"/>
        </w:rPr>
        <w:pPrChange w:id="10069" w:author="Aleksander Hansen" w:date="2013-02-17T19:58:00Z">
          <w:pPr>
            <w:pStyle w:val="Text"/>
          </w:pPr>
        </w:pPrChange>
      </w:pPr>
      <w:r w:rsidRPr="001169C2">
        <w:t>Each of four combinations or yield-curve shifts and twists</w:t>
      </w:r>
    </w:p>
    <w:p w14:paraId="7A3759CF" w14:textId="77777777" w:rsidR="005126A8" w:rsidRPr="001169C2" w:rsidRDefault="005126A8">
      <w:pPr>
        <w:pStyle w:val="Text"/>
        <w:numPr>
          <w:ilvl w:val="0"/>
          <w:numId w:val="94"/>
        </w:numPr>
        <w:rPr>
          <w:ins w:id="10070" w:author="Aleksander Hansen" w:date="2013-02-17T19:58:00Z"/>
        </w:rPr>
        <w:pPrChange w:id="10071" w:author="Aleksander Hansen" w:date="2013-02-17T19:58:00Z">
          <w:pPr>
            <w:pStyle w:val="Text"/>
          </w:pPr>
        </w:pPrChange>
      </w:pPr>
    </w:p>
    <w:p w14:paraId="0AA84C94" w14:textId="77777777" w:rsidR="001169C2" w:rsidDel="005126A8" w:rsidRDefault="001169C2">
      <w:pPr>
        <w:pStyle w:val="Text"/>
        <w:numPr>
          <w:ilvl w:val="0"/>
          <w:numId w:val="94"/>
        </w:numPr>
        <w:rPr>
          <w:del w:id="10072" w:author="Aleksander Hansen" w:date="2013-02-17T19:58:00Z"/>
        </w:rPr>
        <w:pPrChange w:id="10073" w:author="Aleksander Hansen" w:date="2013-02-17T19:58:00Z">
          <w:pPr>
            <w:pStyle w:val="Text"/>
          </w:pPr>
        </w:pPrChange>
      </w:pPr>
    </w:p>
    <w:p w14:paraId="587525FD" w14:textId="77777777" w:rsidR="00994066" w:rsidDel="005126A8" w:rsidRDefault="00994066">
      <w:pPr>
        <w:pStyle w:val="Text"/>
        <w:numPr>
          <w:ilvl w:val="0"/>
          <w:numId w:val="94"/>
        </w:numPr>
        <w:rPr>
          <w:del w:id="10074" w:author="Aleksander Hansen" w:date="2013-02-17T19:58:00Z"/>
        </w:rPr>
        <w:pPrChange w:id="10075" w:author="Aleksander Hansen" w:date="2013-02-17T19:58:00Z">
          <w:pPr>
            <w:pStyle w:val="Text"/>
          </w:pPr>
        </w:pPrChange>
      </w:pPr>
      <w:r w:rsidRPr="001169C2">
        <w:t>Implied volatilities changing by +/- 20%</w:t>
      </w:r>
    </w:p>
    <w:p w14:paraId="7CA6AE85" w14:textId="77777777" w:rsidR="005126A8" w:rsidRPr="001169C2" w:rsidRDefault="005126A8">
      <w:pPr>
        <w:pStyle w:val="Text"/>
        <w:numPr>
          <w:ilvl w:val="0"/>
          <w:numId w:val="94"/>
        </w:numPr>
        <w:rPr>
          <w:ins w:id="10076" w:author="Aleksander Hansen" w:date="2013-02-17T19:58:00Z"/>
        </w:rPr>
        <w:pPrChange w:id="10077" w:author="Aleksander Hansen" w:date="2013-02-17T19:58:00Z">
          <w:pPr>
            <w:pStyle w:val="Text"/>
          </w:pPr>
        </w:pPrChange>
      </w:pPr>
    </w:p>
    <w:p w14:paraId="758E8EFF" w14:textId="77777777" w:rsidR="001169C2" w:rsidDel="005126A8" w:rsidRDefault="001169C2">
      <w:pPr>
        <w:pStyle w:val="Text"/>
        <w:numPr>
          <w:ilvl w:val="0"/>
          <w:numId w:val="94"/>
        </w:numPr>
        <w:rPr>
          <w:del w:id="10078" w:author="Aleksander Hansen" w:date="2013-02-17T19:58:00Z"/>
        </w:rPr>
        <w:pPrChange w:id="10079" w:author="Aleksander Hansen" w:date="2013-02-17T19:58:00Z">
          <w:pPr>
            <w:pStyle w:val="Text"/>
          </w:pPr>
        </w:pPrChange>
      </w:pPr>
    </w:p>
    <w:p w14:paraId="213F37E6" w14:textId="77777777" w:rsidR="00994066" w:rsidDel="005126A8" w:rsidRDefault="00994066">
      <w:pPr>
        <w:pStyle w:val="Text"/>
        <w:numPr>
          <w:ilvl w:val="0"/>
          <w:numId w:val="94"/>
        </w:numPr>
        <w:rPr>
          <w:del w:id="10080" w:author="Aleksander Hansen" w:date="2013-02-17T19:58:00Z"/>
        </w:rPr>
        <w:pPrChange w:id="10081" w:author="Aleksander Hansen" w:date="2013-02-17T19:58:00Z">
          <w:pPr>
            <w:pStyle w:val="Text"/>
          </w:pPr>
        </w:pPrChange>
      </w:pPr>
      <w:r w:rsidRPr="001169C2">
        <w:t>Equity index values changing by +/- 10%</w:t>
      </w:r>
    </w:p>
    <w:p w14:paraId="7D305C50" w14:textId="77777777" w:rsidR="005126A8" w:rsidRPr="001169C2" w:rsidRDefault="005126A8">
      <w:pPr>
        <w:pStyle w:val="Text"/>
        <w:numPr>
          <w:ilvl w:val="0"/>
          <w:numId w:val="94"/>
        </w:numPr>
        <w:rPr>
          <w:ins w:id="10082" w:author="Aleksander Hansen" w:date="2013-02-17T19:58:00Z"/>
        </w:rPr>
        <w:pPrChange w:id="10083" w:author="Aleksander Hansen" w:date="2013-02-17T19:58:00Z">
          <w:pPr>
            <w:pStyle w:val="Text"/>
          </w:pPr>
        </w:pPrChange>
      </w:pPr>
    </w:p>
    <w:p w14:paraId="7910C68B" w14:textId="77777777" w:rsidR="001169C2" w:rsidDel="005126A8" w:rsidRDefault="001169C2">
      <w:pPr>
        <w:pStyle w:val="Text"/>
        <w:numPr>
          <w:ilvl w:val="0"/>
          <w:numId w:val="94"/>
        </w:numPr>
        <w:rPr>
          <w:del w:id="10084" w:author="Aleksander Hansen" w:date="2013-02-17T19:58:00Z"/>
        </w:rPr>
        <w:pPrChange w:id="10085" w:author="Aleksander Hansen" w:date="2013-02-17T19:58:00Z">
          <w:pPr>
            <w:pStyle w:val="Text"/>
          </w:pPr>
        </w:pPrChange>
      </w:pPr>
    </w:p>
    <w:p w14:paraId="115035FE" w14:textId="77777777" w:rsidR="00994066" w:rsidDel="005126A8" w:rsidRDefault="00994066">
      <w:pPr>
        <w:pStyle w:val="Text"/>
        <w:numPr>
          <w:ilvl w:val="0"/>
          <w:numId w:val="94"/>
        </w:numPr>
        <w:rPr>
          <w:del w:id="10086" w:author="Aleksander Hansen" w:date="2013-02-17T19:59:00Z"/>
        </w:rPr>
        <w:pPrChange w:id="10087" w:author="Aleksander Hansen" w:date="2013-02-17T19:59:00Z">
          <w:pPr>
            <w:pStyle w:val="Text"/>
          </w:pPr>
        </w:pPrChange>
      </w:pPr>
      <w:r w:rsidRPr="001169C2">
        <w:t>Currencies moving by +/- 6% (major) or 20% (other)</w:t>
      </w:r>
    </w:p>
    <w:p w14:paraId="5CBD8B20" w14:textId="77777777" w:rsidR="005126A8" w:rsidRPr="001169C2" w:rsidRDefault="005126A8">
      <w:pPr>
        <w:pStyle w:val="Text"/>
        <w:numPr>
          <w:ilvl w:val="0"/>
          <w:numId w:val="94"/>
        </w:numPr>
        <w:rPr>
          <w:ins w:id="10088" w:author="Aleksander Hansen" w:date="2013-02-17T19:59:00Z"/>
        </w:rPr>
        <w:pPrChange w:id="10089" w:author="Aleksander Hansen" w:date="2013-02-17T19:58:00Z">
          <w:pPr>
            <w:pStyle w:val="Text"/>
          </w:pPr>
        </w:pPrChange>
      </w:pPr>
    </w:p>
    <w:p w14:paraId="139DB0B8" w14:textId="77777777" w:rsidR="001169C2" w:rsidDel="005126A8" w:rsidRDefault="001169C2">
      <w:pPr>
        <w:pStyle w:val="Text"/>
        <w:numPr>
          <w:ilvl w:val="0"/>
          <w:numId w:val="94"/>
        </w:numPr>
        <w:rPr>
          <w:del w:id="10090" w:author="Aleksander Hansen" w:date="2013-02-17T19:59:00Z"/>
        </w:rPr>
        <w:pPrChange w:id="10091" w:author="Aleksander Hansen" w:date="2013-02-17T19:59:00Z">
          <w:pPr>
            <w:pStyle w:val="Text"/>
          </w:pPr>
        </w:pPrChange>
      </w:pPr>
    </w:p>
    <w:p w14:paraId="4D341708" w14:textId="77777777" w:rsidR="00994066" w:rsidRPr="001169C2" w:rsidRDefault="00994066">
      <w:pPr>
        <w:pStyle w:val="Text"/>
        <w:numPr>
          <w:ilvl w:val="0"/>
          <w:numId w:val="94"/>
        </w:numPr>
        <w:pPrChange w:id="10092" w:author="Aleksander Hansen" w:date="2013-02-17T19:59:00Z">
          <w:pPr>
            <w:pStyle w:val="Text"/>
          </w:pPr>
        </w:pPrChange>
      </w:pPr>
      <w:r w:rsidRPr="001169C2">
        <w:t>Swap spreads changing by 20 bps</w:t>
      </w:r>
    </w:p>
    <w:p w14:paraId="62646BDD" w14:textId="77777777" w:rsidR="00994066" w:rsidRPr="001169C2" w:rsidRDefault="00994066" w:rsidP="001169C2">
      <w:pPr>
        <w:pStyle w:val="Heading2"/>
      </w:pPr>
      <w:bookmarkStart w:id="10093" w:name="_Toc223340540"/>
      <w:r w:rsidRPr="001169C2">
        <w:t>Describe the Standard Portfolio Analysis of Risk (SPAN®) system for measuring portfolio risk.</w:t>
      </w:r>
      <w:bookmarkEnd w:id="10093"/>
    </w:p>
    <w:p w14:paraId="418AF4F2" w14:textId="553C0C71" w:rsidR="00994066" w:rsidRPr="001169C2" w:rsidRDefault="00994066" w:rsidP="001169C2">
      <w:pPr>
        <w:pStyle w:val="Text"/>
      </w:pPr>
      <w:del w:id="10094" w:author="Aleksander Hansen" w:date="2013-02-16T23:57:00Z">
        <w:r w:rsidRPr="001169C2" w:rsidDel="00620C48">
          <w:rPr>
            <w:noProof/>
            <w:lang w:bidi="ar-SA"/>
          </w:rPr>
          <w:drawing>
            <wp:anchor distT="0" distB="0" distL="114300" distR="114300" simplePos="0" relativeHeight="251790848" behindDoc="0" locked="0" layoutInCell="1" allowOverlap="1" wp14:anchorId="0F0D0809" wp14:editId="1858ECE4">
              <wp:simplePos x="0" y="0"/>
              <wp:positionH relativeFrom="column">
                <wp:posOffset>3346450</wp:posOffset>
              </wp:positionH>
              <wp:positionV relativeFrom="paragraph">
                <wp:posOffset>505460</wp:posOffset>
              </wp:positionV>
              <wp:extent cx="2023110" cy="525780"/>
              <wp:effectExtent l="0" t="0" r="0" b="7620"/>
              <wp:wrapSquare wrapText="bothSides"/>
              <wp:docPr id="169" name="Picture 13"/>
              <wp:cNvGraphicFramePr/>
              <a:graphic xmlns:a="http://schemas.openxmlformats.org/drawingml/2006/main">
                <a:graphicData uri="http://schemas.openxmlformats.org/drawingml/2006/picture">
                  <pic:pic xmlns:pic="http://schemas.openxmlformats.org/drawingml/2006/picture">
                    <pic:nvPicPr>
                      <pic:cNvPr id="122882" name="Picture 2"/>
                      <pic:cNvPicPr>
                        <a:picLocks noChangeAspect="1" noChangeArrowheads="1"/>
                      </pic:cNvPicPr>
                    </pic:nvPicPr>
                    <pic:blipFill>
                      <a:blip r:embed="rId269" cstate="print"/>
                      <a:srcRect/>
                      <a:stretch>
                        <a:fillRect/>
                      </a:stretch>
                    </pic:blipFill>
                    <pic:spPr bwMode="auto">
                      <a:xfrm>
                        <a:off x="0" y="0"/>
                        <a:ext cx="2023110" cy="525780"/>
                      </a:xfrm>
                      <a:prstGeom prst="rect">
                        <a:avLst/>
                      </a:prstGeom>
                      <a:noFill/>
                      <a:ln w="9525">
                        <a:noFill/>
                        <a:miter lim="800000"/>
                        <a:headEnd/>
                        <a:tailEnd/>
                      </a:ln>
                      <a:effectLst/>
                    </pic:spPr>
                  </pic:pic>
                </a:graphicData>
              </a:graphic>
            </wp:anchor>
          </w:drawing>
        </w:r>
        <w:r w:rsidRPr="001169C2" w:rsidDel="00844817">
          <w:rPr>
            <w:noProof/>
            <w:lang w:bidi="ar-SA"/>
          </w:rPr>
          <w:drawing>
            <wp:anchor distT="0" distB="0" distL="114300" distR="114300" simplePos="0" relativeHeight="251789824" behindDoc="0" locked="0" layoutInCell="1" allowOverlap="1" wp14:anchorId="6B6049E1" wp14:editId="7BB63E83">
              <wp:simplePos x="0" y="0"/>
              <wp:positionH relativeFrom="column">
                <wp:posOffset>2922905</wp:posOffset>
              </wp:positionH>
              <wp:positionV relativeFrom="paragraph">
                <wp:posOffset>8255</wp:posOffset>
              </wp:positionV>
              <wp:extent cx="3065780" cy="493395"/>
              <wp:effectExtent l="0" t="0" r="1270" b="1905"/>
              <wp:wrapSquare wrapText="bothSides"/>
              <wp:docPr id="170" name="Picture 12"/>
              <wp:cNvGraphicFramePr/>
              <a:graphic xmlns:a="http://schemas.openxmlformats.org/drawingml/2006/main">
                <a:graphicData uri="http://schemas.openxmlformats.org/drawingml/2006/picture">
                  <pic:pic xmlns:pic="http://schemas.openxmlformats.org/drawingml/2006/picture">
                    <pic:nvPicPr>
                      <pic:cNvPr id="122881" name="Picture 1"/>
                      <pic:cNvPicPr>
                        <a:picLocks noChangeAspect="1" noChangeArrowheads="1"/>
                      </pic:cNvPicPr>
                    </pic:nvPicPr>
                    <pic:blipFill>
                      <a:blip r:embed="rId270" cstate="print"/>
                      <a:srcRect/>
                      <a:stretch>
                        <a:fillRect/>
                      </a:stretch>
                    </pic:blipFill>
                    <pic:spPr bwMode="auto">
                      <a:xfrm>
                        <a:off x="0" y="0"/>
                        <a:ext cx="3065780" cy="493395"/>
                      </a:xfrm>
                      <a:prstGeom prst="rect">
                        <a:avLst/>
                      </a:prstGeom>
                      <a:noFill/>
                      <a:ln w="9525">
                        <a:noFill/>
                        <a:miter lim="800000"/>
                        <a:headEnd/>
                        <a:tailEnd/>
                      </a:ln>
                      <a:effectLst/>
                    </pic:spPr>
                  </pic:pic>
                </a:graphicData>
              </a:graphic>
            </wp:anchor>
          </w:drawing>
        </w:r>
      </w:del>
      <w:r w:rsidRPr="001169C2">
        <w:t xml:space="preserve">SPAN is a scenario-based method for measuring portfolio risk. </w:t>
      </w:r>
    </w:p>
    <w:p w14:paraId="0AE3C4D4" w14:textId="1ED69EF4" w:rsidR="00994066" w:rsidRPr="001169C2" w:rsidRDefault="00994066" w:rsidP="001169C2">
      <w:pPr>
        <w:pStyle w:val="Text"/>
      </w:pPr>
      <w:r w:rsidRPr="001169C2">
        <w:t>Calculates worst possible loss portfolio might incur over a specified time period</w:t>
      </w:r>
      <w:r w:rsidRPr="001169C2">
        <w:br/>
        <w:t xml:space="preserve"> (one trading day)</w:t>
      </w:r>
      <w:ins w:id="10095" w:author="Aleksander Hansen" w:date="2013-02-17T19:57:00Z">
        <w:r w:rsidR="005126A8">
          <w:t>.</w:t>
        </w:r>
      </w:ins>
      <w:r w:rsidRPr="001169C2">
        <w:t xml:space="preserve"> </w:t>
      </w:r>
    </w:p>
    <w:p w14:paraId="2CA21A53" w14:textId="77777777" w:rsidR="001169C2" w:rsidRDefault="001169C2" w:rsidP="001169C2">
      <w:pPr>
        <w:pStyle w:val="Text"/>
      </w:pPr>
    </w:p>
    <w:p w14:paraId="5F02B57B" w14:textId="59C954F4" w:rsidR="00994066" w:rsidRPr="001169C2" w:rsidRDefault="00994066" w:rsidP="001169C2">
      <w:pPr>
        <w:pStyle w:val="Text"/>
      </w:pPr>
      <w:r w:rsidRPr="001169C2">
        <w:t>Risk-array value = result of computation for each risk scenario</w:t>
      </w:r>
      <w:ins w:id="10096" w:author="Aleksander Hansen" w:date="2013-02-17T19:57:00Z">
        <w:r w:rsidR="005126A8">
          <w:t>.</w:t>
        </w:r>
      </w:ins>
      <w:del w:id="10097" w:author="Aleksander Hansen" w:date="2013-02-17T19:57:00Z">
        <w:r w:rsidRPr="001169C2" w:rsidDel="005126A8">
          <w:delText>;</w:delText>
        </w:r>
      </w:del>
      <w:r w:rsidRPr="001169C2">
        <w:t xml:space="preserve"> </w:t>
      </w:r>
      <w:ins w:id="10098" w:author="Aleksander Hansen" w:date="2013-02-17T19:58:00Z">
        <w:r w:rsidR="005126A8">
          <w:t>R</w:t>
        </w:r>
      </w:ins>
      <w:del w:id="10099" w:author="Aleksander Hansen" w:date="2013-02-17T19:57:00Z">
        <w:r w:rsidRPr="001169C2" w:rsidDel="005126A8">
          <w:delText>r</w:delText>
        </w:r>
      </w:del>
      <w:r w:rsidRPr="001169C2">
        <w:t>isk array = a set of risk array values that indicate how a particular contract will gain or lose value under various conditions.</w:t>
      </w:r>
    </w:p>
    <w:p w14:paraId="61D8AF7A" w14:textId="77777777" w:rsidR="001169C2" w:rsidRDefault="001169C2" w:rsidP="001169C2">
      <w:pPr>
        <w:pStyle w:val="Text"/>
        <w:rPr>
          <w:highlight w:val="yellow"/>
        </w:rPr>
      </w:pPr>
    </w:p>
    <w:p w14:paraId="05F91FEE" w14:textId="77777777" w:rsidR="00994066" w:rsidRPr="00964AF0" w:rsidRDefault="00994066" w:rsidP="001169C2">
      <w:pPr>
        <w:pStyle w:val="Text"/>
        <w:rPr>
          <w:rPrChange w:id="10100" w:author="Aleksander Hansen" w:date="2013-02-17T19:24:00Z">
            <w:rPr>
              <w:highlight w:val="yellow"/>
            </w:rPr>
          </w:rPrChange>
        </w:rPr>
      </w:pPr>
      <w:r w:rsidRPr="00964AF0">
        <w:rPr>
          <w:rPrChange w:id="10101" w:author="Aleksander Hansen" w:date="2013-02-17T19:24:00Z">
            <w:rPr>
              <w:highlight w:val="yellow"/>
            </w:rPr>
          </w:rPrChange>
        </w:rPr>
        <w:t>SPAN is a scenario-based approach with full valuation</w:t>
      </w:r>
    </w:p>
    <w:p w14:paraId="414AA4AF" w14:textId="77777777" w:rsidR="00994066" w:rsidRPr="001169C2" w:rsidRDefault="00994066" w:rsidP="001169C2">
      <w:pPr>
        <w:pStyle w:val="Heading2"/>
      </w:pPr>
      <w:bookmarkStart w:id="10102" w:name="_Toc223340541"/>
      <w:r w:rsidRPr="001169C2">
        <w:t>Discuss the drawbacks to scenario analysis.</w:t>
      </w:r>
      <w:bookmarkEnd w:id="10102"/>
    </w:p>
    <w:p w14:paraId="679CA264" w14:textId="19892446" w:rsidR="00994066" w:rsidRPr="001169C2" w:rsidDel="005126A8" w:rsidRDefault="00994066">
      <w:pPr>
        <w:pStyle w:val="Text"/>
        <w:numPr>
          <w:ilvl w:val="0"/>
          <w:numId w:val="93"/>
        </w:numPr>
        <w:rPr>
          <w:del w:id="10103" w:author="Aleksander Hansen" w:date="2013-02-17T19:57:00Z"/>
        </w:rPr>
        <w:pPrChange w:id="10104" w:author="Aleksander Hansen" w:date="2013-02-17T19:56:00Z">
          <w:pPr>
            <w:pStyle w:val="Text"/>
          </w:pPr>
        </w:pPrChange>
      </w:pPr>
      <w:del w:id="10105" w:author="Aleksander Hansen" w:date="2013-02-16T23:57:00Z">
        <w:r w:rsidRPr="001169C2" w:rsidDel="00844817">
          <w:rPr>
            <w:noProof/>
          </w:rPr>
          <w:drawing>
            <wp:anchor distT="0" distB="0" distL="114300" distR="114300" simplePos="0" relativeHeight="251791872" behindDoc="0" locked="0" layoutInCell="1" allowOverlap="1" wp14:anchorId="41B2E19D" wp14:editId="3D414E7F">
              <wp:simplePos x="0" y="0"/>
              <wp:positionH relativeFrom="column">
                <wp:posOffset>4617720</wp:posOffset>
              </wp:positionH>
              <wp:positionV relativeFrom="paragraph">
                <wp:posOffset>70485</wp:posOffset>
              </wp:positionV>
              <wp:extent cx="1123950" cy="1173480"/>
              <wp:effectExtent l="0" t="0" r="0" b="7620"/>
              <wp:wrapSquare wrapText="bothSides"/>
              <wp:docPr id="171" name="Picture 15"/>
              <wp:cNvGraphicFramePr/>
              <a:graphic xmlns:a="http://schemas.openxmlformats.org/drawingml/2006/main">
                <a:graphicData uri="http://schemas.openxmlformats.org/drawingml/2006/picture">
                  <pic:pic xmlns:pic="http://schemas.openxmlformats.org/drawingml/2006/picture">
                    <pic:nvPicPr>
                      <pic:cNvPr id="120833" name="Picture 1"/>
                      <pic:cNvPicPr>
                        <a:picLocks noChangeAspect="1" noChangeArrowheads="1"/>
                      </pic:cNvPicPr>
                    </pic:nvPicPr>
                    <pic:blipFill>
                      <a:blip r:embed="rId271" cstate="print"/>
                      <a:srcRect/>
                      <a:stretch>
                        <a:fillRect/>
                      </a:stretch>
                    </pic:blipFill>
                    <pic:spPr bwMode="auto">
                      <a:xfrm>
                        <a:off x="0" y="0"/>
                        <a:ext cx="1123950" cy="1173480"/>
                      </a:xfrm>
                      <a:prstGeom prst="rect">
                        <a:avLst/>
                      </a:prstGeom>
                      <a:noFill/>
                      <a:ln w="9525">
                        <a:noFill/>
                        <a:miter lim="800000"/>
                        <a:headEnd/>
                        <a:tailEnd/>
                      </a:ln>
                      <a:effectLst/>
                    </pic:spPr>
                  </pic:pic>
                </a:graphicData>
              </a:graphic>
            </wp:anchor>
          </w:drawing>
        </w:r>
      </w:del>
      <w:r w:rsidRPr="001169C2">
        <w:t>“Highly subjective”</w:t>
      </w:r>
    </w:p>
    <w:p w14:paraId="45D905B3" w14:textId="77777777" w:rsidR="001169C2" w:rsidRDefault="001169C2">
      <w:pPr>
        <w:pStyle w:val="Text"/>
        <w:numPr>
          <w:ilvl w:val="0"/>
          <w:numId w:val="93"/>
        </w:numPr>
        <w:pPrChange w:id="10106" w:author="Aleksander Hansen" w:date="2013-02-17T19:57:00Z">
          <w:pPr>
            <w:pStyle w:val="Text"/>
          </w:pPr>
        </w:pPrChange>
      </w:pPr>
    </w:p>
    <w:p w14:paraId="7F0EC7D7" w14:textId="449530AF" w:rsidR="00994066" w:rsidRPr="001169C2" w:rsidDel="005126A8" w:rsidRDefault="00994066">
      <w:pPr>
        <w:pStyle w:val="Text"/>
        <w:numPr>
          <w:ilvl w:val="0"/>
          <w:numId w:val="93"/>
        </w:numPr>
        <w:rPr>
          <w:del w:id="10107" w:author="Aleksander Hansen" w:date="2013-02-17T19:57:00Z"/>
        </w:rPr>
        <w:pPrChange w:id="10108" w:author="Aleksander Hansen" w:date="2013-02-17T19:56:00Z">
          <w:pPr>
            <w:pStyle w:val="Text"/>
          </w:pPr>
        </w:pPrChange>
      </w:pPr>
      <w:r w:rsidRPr="001169C2">
        <w:t>Bad or implausible scenarios will lead to</w:t>
      </w:r>
      <w:ins w:id="10109" w:author="Aleksander Hansen" w:date="2013-02-17T19:55:00Z">
        <w:r w:rsidR="005126A8">
          <w:t xml:space="preserve"> irrelevant potential losses.</w:t>
        </w:r>
      </w:ins>
      <w:del w:id="10110" w:author="Aleksander Hansen" w:date="2013-02-17T19:56:00Z">
        <w:r w:rsidRPr="001169C2" w:rsidDel="005126A8">
          <w:br/>
        </w:r>
      </w:del>
      <w:del w:id="10111" w:author="Aleksander Hansen" w:date="2013-02-17T19:55:00Z">
        <w:r w:rsidRPr="001169C2" w:rsidDel="005126A8">
          <w:delText>i</w:delText>
        </w:r>
      </w:del>
      <w:del w:id="10112" w:author="Aleksander Hansen" w:date="2013-02-17T19:56:00Z">
        <w:r w:rsidRPr="001169C2" w:rsidDel="005126A8">
          <w:delText>rrelevant potential losses</w:delText>
        </w:r>
      </w:del>
    </w:p>
    <w:p w14:paraId="31BC7C85" w14:textId="77777777" w:rsidR="001169C2" w:rsidRDefault="001169C2">
      <w:pPr>
        <w:pStyle w:val="Text"/>
        <w:numPr>
          <w:ilvl w:val="0"/>
          <w:numId w:val="93"/>
        </w:numPr>
        <w:pPrChange w:id="10113" w:author="Aleksander Hansen" w:date="2013-02-17T19:57:00Z">
          <w:pPr>
            <w:pStyle w:val="Text"/>
          </w:pPr>
        </w:pPrChange>
      </w:pPr>
    </w:p>
    <w:p w14:paraId="75158A6C" w14:textId="2A798CB5" w:rsidR="00994066" w:rsidRPr="001169C2" w:rsidDel="005126A8" w:rsidRDefault="00994066">
      <w:pPr>
        <w:pStyle w:val="Text"/>
        <w:numPr>
          <w:ilvl w:val="0"/>
          <w:numId w:val="93"/>
        </w:numPr>
        <w:rPr>
          <w:del w:id="10114" w:author="Aleksander Hansen" w:date="2013-02-17T19:57:00Z"/>
        </w:rPr>
        <w:pPrChange w:id="10115" w:author="Aleksander Hansen" w:date="2013-02-17T19:56:00Z">
          <w:pPr>
            <w:pStyle w:val="Text"/>
          </w:pPr>
        </w:pPrChange>
      </w:pPr>
      <w:r w:rsidRPr="001169C2">
        <w:t>Worse, plausible scenarios may</w:t>
      </w:r>
      <w:ins w:id="10116" w:author="Aleksander Hansen" w:date="2013-02-17T19:56:00Z">
        <w:r w:rsidR="005126A8">
          <w:t xml:space="preserve"> not be considered.</w:t>
        </w:r>
      </w:ins>
      <w:del w:id="10117" w:author="Aleksander Hansen" w:date="2013-02-17T19:56:00Z">
        <w:r w:rsidRPr="001169C2" w:rsidDel="005126A8">
          <w:br/>
          <w:delText>not be considered</w:delText>
        </w:r>
      </w:del>
    </w:p>
    <w:p w14:paraId="2701C1A6" w14:textId="77777777" w:rsidR="001169C2" w:rsidRDefault="001169C2">
      <w:pPr>
        <w:pStyle w:val="Text"/>
        <w:numPr>
          <w:ilvl w:val="0"/>
          <w:numId w:val="93"/>
        </w:numPr>
        <w:pPrChange w:id="10118" w:author="Aleksander Hansen" w:date="2013-02-17T19:57:00Z">
          <w:pPr>
            <w:pStyle w:val="Text"/>
          </w:pPr>
        </w:pPrChange>
      </w:pPr>
    </w:p>
    <w:p w14:paraId="566C5316" w14:textId="77777777" w:rsidR="00994066" w:rsidRPr="001169C2" w:rsidRDefault="00994066">
      <w:pPr>
        <w:pStyle w:val="Text"/>
        <w:numPr>
          <w:ilvl w:val="0"/>
          <w:numId w:val="93"/>
        </w:numPr>
        <w:pPrChange w:id="10119" w:author="Aleksander Hansen" w:date="2013-02-17T19:56:00Z">
          <w:pPr>
            <w:pStyle w:val="Text"/>
          </w:pPr>
        </w:pPrChange>
      </w:pPr>
      <w:r w:rsidRPr="001169C2">
        <w:t>Stress test result presented without attached probabilities, making them difficult to interpret</w:t>
      </w:r>
    </w:p>
    <w:p w14:paraId="096ED426" w14:textId="77777777" w:rsidR="001169C2" w:rsidRDefault="001169C2" w:rsidP="001169C2">
      <w:pPr>
        <w:pStyle w:val="Text"/>
      </w:pPr>
    </w:p>
    <w:p w14:paraId="14BC4498" w14:textId="77777777" w:rsidR="00994066" w:rsidRPr="001169C2" w:rsidRDefault="00994066" w:rsidP="001169C2">
      <w:pPr>
        <w:pStyle w:val="Text"/>
      </w:pPr>
      <w:r w:rsidRPr="001169C2">
        <w:t>Unlike VaR, can lead to large amount of unfiltered information (“too much information”)</w:t>
      </w:r>
    </w:p>
    <w:p w14:paraId="15A02748" w14:textId="77777777" w:rsidR="00994066" w:rsidRPr="001169C2" w:rsidRDefault="00994066" w:rsidP="001169C2">
      <w:pPr>
        <w:pStyle w:val="Text"/>
      </w:pPr>
      <w:r w:rsidRPr="001169C2">
        <w:t>Too many scenarios make it hard for management to figure out what to do (“anxiety of choices”)</w:t>
      </w:r>
    </w:p>
    <w:p w14:paraId="3C0FA124" w14:textId="0D6D3967" w:rsidR="00994066" w:rsidRPr="001169C2" w:rsidRDefault="00994066" w:rsidP="001169C2">
      <w:pPr>
        <w:pStyle w:val="Heading2"/>
      </w:pPr>
      <w:del w:id="10120" w:author="Aleksander Hansen" w:date="2013-02-16T23:57:00Z">
        <w:r w:rsidRPr="001169C2" w:rsidDel="00844817">
          <w:rPr>
            <w:noProof/>
          </w:rPr>
          <w:drawing>
            <wp:anchor distT="0" distB="0" distL="114300" distR="114300" simplePos="0" relativeHeight="251792896" behindDoc="0" locked="0" layoutInCell="1" allowOverlap="1" wp14:anchorId="622C4C6F" wp14:editId="323FE109">
              <wp:simplePos x="0" y="0"/>
              <wp:positionH relativeFrom="column">
                <wp:posOffset>4900930</wp:posOffset>
              </wp:positionH>
              <wp:positionV relativeFrom="paragraph">
                <wp:posOffset>1199515</wp:posOffset>
              </wp:positionV>
              <wp:extent cx="842010" cy="1360805"/>
              <wp:effectExtent l="0" t="0" r="0" b="0"/>
              <wp:wrapSquare wrapText="bothSides"/>
              <wp:docPr id="172" name="Picture 16"/>
              <wp:cNvGraphicFramePr/>
              <a:graphic xmlns:a="http://schemas.openxmlformats.org/drawingml/2006/main">
                <a:graphicData uri="http://schemas.openxmlformats.org/drawingml/2006/picture">
                  <pic:pic xmlns:pic="http://schemas.openxmlformats.org/drawingml/2006/picture">
                    <pic:nvPicPr>
                      <pic:cNvPr id="118785" name="Picture 1"/>
                      <pic:cNvPicPr>
                        <a:picLocks noChangeAspect="1" noChangeArrowheads="1"/>
                      </pic:cNvPicPr>
                    </pic:nvPicPr>
                    <pic:blipFill>
                      <a:blip r:embed="rId272" cstate="print"/>
                      <a:srcRect/>
                      <a:stretch>
                        <a:fillRect/>
                      </a:stretch>
                    </pic:blipFill>
                    <pic:spPr bwMode="auto">
                      <a:xfrm>
                        <a:off x="0" y="0"/>
                        <a:ext cx="842010" cy="1360805"/>
                      </a:xfrm>
                      <a:prstGeom prst="rect">
                        <a:avLst/>
                      </a:prstGeom>
                      <a:noFill/>
                      <a:ln w="9525">
                        <a:noFill/>
                        <a:miter lim="800000"/>
                        <a:headEnd/>
                        <a:tailEnd/>
                      </a:ln>
                      <a:effectLst/>
                    </pic:spPr>
                  </pic:pic>
                </a:graphicData>
              </a:graphic>
            </wp:anchor>
          </w:drawing>
        </w:r>
      </w:del>
      <w:bookmarkStart w:id="10121" w:name="_Toc223340542"/>
      <w:r w:rsidRPr="001169C2">
        <w:t>Explain the difference between unidimensional and multidimensional scenarios.</w:t>
      </w:r>
      <w:bookmarkEnd w:id="10121"/>
    </w:p>
    <w:p w14:paraId="61867FBA" w14:textId="7FDEF030" w:rsidR="005126A8" w:rsidRDefault="005126A8">
      <w:pPr>
        <w:pStyle w:val="Heading3SubGTNI"/>
        <w:rPr>
          <w:ins w:id="10122" w:author="Aleksander Hansen" w:date="2013-02-17T19:54:00Z"/>
        </w:rPr>
        <w:pPrChange w:id="10123" w:author="Aleksander Hansen" w:date="2013-02-17T19:54:00Z">
          <w:pPr>
            <w:pStyle w:val="Text"/>
          </w:pPr>
        </w:pPrChange>
      </w:pPr>
      <w:bookmarkStart w:id="10124" w:name="_Toc223340543"/>
      <w:ins w:id="10125" w:author="Aleksander Hansen" w:date="2013-02-17T19:54:00Z">
        <w:r>
          <w:t>Unidimensional scenarios</w:t>
        </w:r>
        <w:bookmarkEnd w:id="10124"/>
      </w:ins>
    </w:p>
    <w:p w14:paraId="3EA5AD75" w14:textId="77777777" w:rsidR="00994066" w:rsidRPr="001169C2" w:rsidRDefault="00994066" w:rsidP="001169C2">
      <w:pPr>
        <w:pStyle w:val="Text"/>
      </w:pPr>
      <w:r w:rsidRPr="001169C2">
        <w:t xml:space="preserve">Unidimensional scenarios focus “stressing” on key one variable at time; e.g., shift in the yield curve, change in swap spread. Scenarios consist of shocking one variable at a time. </w:t>
      </w:r>
    </w:p>
    <w:p w14:paraId="7BCD7D48" w14:textId="77777777" w:rsidR="001169C2" w:rsidRDefault="001169C2" w:rsidP="001169C2">
      <w:pPr>
        <w:pStyle w:val="Text"/>
      </w:pPr>
    </w:p>
    <w:p w14:paraId="74FC3100" w14:textId="13361D5E" w:rsidR="00994066" w:rsidRPr="001169C2" w:rsidRDefault="00994066" w:rsidP="001169C2">
      <w:pPr>
        <w:pStyle w:val="Text"/>
      </w:pPr>
      <w:r w:rsidRPr="001169C2">
        <w:t>The key weakness of a unidimensional analysis is that scenarios cannot, by definition, account for correlations</w:t>
      </w:r>
      <w:ins w:id="10126" w:author="Aleksander Hansen" w:date="2013-02-17T19:53:00Z">
        <w:r w:rsidR="005126A8">
          <w:t>.</w:t>
        </w:r>
      </w:ins>
    </w:p>
    <w:p w14:paraId="52631004" w14:textId="77777777" w:rsidR="001169C2" w:rsidRDefault="001169C2" w:rsidP="001169C2">
      <w:pPr>
        <w:pStyle w:val="Text"/>
        <w:rPr>
          <w:ins w:id="10127" w:author="Aleksander Hansen" w:date="2013-02-17T19:53:00Z"/>
        </w:rPr>
      </w:pPr>
    </w:p>
    <w:p w14:paraId="1E11498F" w14:textId="183FC573" w:rsidR="005126A8" w:rsidRDefault="005126A8">
      <w:pPr>
        <w:pStyle w:val="Heading3SubGTNI"/>
        <w:pPrChange w:id="10128" w:author="Aleksander Hansen" w:date="2013-02-17T19:53:00Z">
          <w:pPr>
            <w:pStyle w:val="Text"/>
          </w:pPr>
        </w:pPrChange>
      </w:pPr>
      <w:bookmarkStart w:id="10129" w:name="_Toc223340544"/>
      <w:ins w:id="10130" w:author="Aleksander Hansen" w:date="2013-02-17T19:53:00Z">
        <w:r>
          <w:t>Multidimensional scenarios</w:t>
        </w:r>
      </w:ins>
      <w:bookmarkEnd w:id="10129"/>
    </w:p>
    <w:p w14:paraId="09F0C27E" w14:textId="77777777" w:rsidR="00994066" w:rsidRPr="001169C2" w:rsidRDefault="00994066" w:rsidP="001169C2">
      <w:pPr>
        <w:pStyle w:val="Text"/>
      </w:pPr>
      <w:r w:rsidRPr="001169C2">
        <w:t>Multidimensional scenarios try to predict multiple variables and their correlations</w:t>
      </w:r>
    </w:p>
    <w:p w14:paraId="3D6A43E4" w14:textId="77777777" w:rsidR="001169C2" w:rsidRDefault="001169C2" w:rsidP="001169C2">
      <w:pPr>
        <w:pStyle w:val="Text"/>
      </w:pPr>
    </w:p>
    <w:p w14:paraId="7462080E" w14:textId="57A8EE16" w:rsidR="00994066" w:rsidRPr="001169C2" w:rsidRDefault="00994066" w:rsidP="001169C2">
      <w:pPr>
        <w:pStyle w:val="Text"/>
      </w:pPr>
      <w:del w:id="10131" w:author="Aleksander Hansen" w:date="2013-02-16T23:57:00Z">
        <w:r w:rsidRPr="001169C2" w:rsidDel="00844817">
          <w:rPr>
            <w:noProof/>
            <w:lang w:bidi="ar-SA"/>
          </w:rPr>
          <w:drawing>
            <wp:anchor distT="0" distB="0" distL="114300" distR="114300" simplePos="0" relativeHeight="251793920" behindDoc="0" locked="0" layoutInCell="1" allowOverlap="1" wp14:anchorId="53DDE05E" wp14:editId="06C29757">
              <wp:simplePos x="0" y="0"/>
              <wp:positionH relativeFrom="column">
                <wp:posOffset>4595495</wp:posOffset>
              </wp:positionH>
              <wp:positionV relativeFrom="paragraph">
                <wp:posOffset>53975</wp:posOffset>
              </wp:positionV>
              <wp:extent cx="1149985" cy="1169035"/>
              <wp:effectExtent l="0" t="0" r="0" b="0"/>
              <wp:wrapSquare wrapText="bothSides"/>
              <wp:docPr id="173" name="Picture 17"/>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noChangeArrowheads="1"/>
                      </pic:cNvPicPr>
                    </pic:nvPicPr>
                    <pic:blipFill>
                      <a:blip r:embed="rId273" cstate="print"/>
                      <a:srcRect/>
                      <a:stretch>
                        <a:fillRect/>
                      </a:stretch>
                    </pic:blipFill>
                    <pic:spPr bwMode="auto">
                      <a:xfrm>
                        <a:off x="0" y="0"/>
                        <a:ext cx="1149985" cy="1169035"/>
                      </a:xfrm>
                      <a:prstGeom prst="rect">
                        <a:avLst/>
                      </a:prstGeom>
                      <a:noFill/>
                      <a:ln w="9525">
                        <a:noFill/>
                        <a:miter lim="800000"/>
                        <a:headEnd/>
                        <a:tailEnd/>
                      </a:ln>
                      <a:effectLst/>
                    </pic:spPr>
                  </pic:pic>
                </a:graphicData>
              </a:graphic>
            </wp:anchor>
          </w:drawing>
        </w:r>
      </w:del>
      <w:r w:rsidRPr="001169C2">
        <w:t xml:space="preserve">Multidimensional scenario analysis is more realistic and attempts to “stress” multiple variables and their relationships (correlations). </w:t>
      </w:r>
    </w:p>
    <w:p w14:paraId="30BB64E2" w14:textId="77777777" w:rsidR="001169C2" w:rsidRDefault="001169C2" w:rsidP="001169C2">
      <w:pPr>
        <w:pStyle w:val="Text"/>
      </w:pPr>
    </w:p>
    <w:p w14:paraId="6FDBE856" w14:textId="77777777" w:rsidR="00994066" w:rsidRPr="00637269" w:rsidRDefault="00994066" w:rsidP="001169C2">
      <w:pPr>
        <w:pStyle w:val="Text"/>
      </w:pPr>
      <w:r w:rsidRPr="001169C2">
        <w:t>Multidimensional scenario</w:t>
      </w:r>
      <w:r w:rsidRPr="00637269">
        <w:t xml:space="preserve"> analysis consists of:</w:t>
      </w:r>
    </w:p>
    <w:p w14:paraId="201A10E3" w14:textId="77777777" w:rsidR="001169C2" w:rsidRDefault="001169C2" w:rsidP="001169C2">
      <w:pPr>
        <w:pStyle w:val="Text"/>
      </w:pPr>
    </w:p>
    <w:p w14:paraId="626D109E" w14:textId="77777777" w:rsidR="00994066" w:rsidRPr="00637269" w:rsidRDefault="00994066">
      <w:pPr>
        <w:pStyle w:val="Text"/>
        <w:numPr>
          <w:ilvl w:val="0"/>
          <w:numId w:val="92"/>
        </w:numPr>
        <w:pPrChange w:id="10132" w:author="Aleksander Hansen" w:date="2013-02-17T19:55:00Z">
          <w:pPr>
            <w:pStyle w:val="Text"/>
          </w:pPr>
        </w:pPrChange>
      </w:pPr>
      <w:r w:rsidRPr="00637269">
        <w:t>First, posit a state of the world (high severity event)</w:t>
      </w:r>
    </w:p>
    <w:p w14:paraId="2306A5B0" w14:textId="77777777" w:rsidR="001169C2" w:rsidRDefault="001169C2" w:rsidP="001169C2">
      <w:pPr>
        <w:pStyle w:val="Text"/>
      </w:pPr>
    </w:p>
    <w:p w14:paraId="0D237477" w14:textId="77777777" w:rsidR="00994066" w:rsidRPr="00637269" w:rsidRDefault="00994066">
      <w:pPr>
        <w:pStyle w:val="Text"/>
        <w:numPr>
          <w:ilvl w:val="0"/>
          <w:numId w:val="92"/>
        </w:numPr>
        <w:pPrChange w:id="10133" w:author="Aleksander Hansen" w:date="2013-02-17T19:55:00Z">
          <w:pPr>
            <w:pStyle w:val="Text"/>
          </w:pPr>
        </w:pPrChange>
      </w:pPr>
      <w:r w:rsidRPr="00637269">
        <w:t>Then, infer movements in market variables</w:t>
      </w:r>
    </w:p>
    <w:p w14:paraId="510F26E1" w14:textId="77777777" w:rsidR="001169C2" w:rsidRDefault="001169C2" w:rsidP="001169C2">
      <w:pPr>
        <w:pStyle w:val="Text"/>
      </w:pPr>
    </w:p>
    <w:p w14:paraId="24379E66" w14:textId="4D536CB0" w:rsidR="00994066" w:rsidRPr="00637269" w:rsidRDefault="00994066" w:rsidP="001169C2">
      <w:pPr>
        <w:pStyle w:val="Text"/>
      </w:pPr>
      <w:r w:rsidRPr="00637269">
        <w:t>And includes:</w:t>
      </w:r>
    </w:p>
    <w:p w14:paraId="147D8BCF" w14:textId="77777777" w:rsidR="001169C2" w:rsidRDefault="001169C2" w:rsidP="001169C2">
      <w:pPr>
        <w:pStyle w:val="Text"/>
      </w:pPr>
    </w:p>
    <w:p w14:paraId="04C46622" w14:textId="77777777" w:rsidR="00994066" w:rsidDel="00344668" w:rsidRDefault="00994066">
      <w:pPr>
        <w:pStyle w:val="Text"/>
        <w:numPr>
          <w:ilvl w:val="0"/>
          <w:numId w:val="134"/>
        </w:numPr>
        <w:rPr>
          <w:del w:id="10134" w:author="Aleksander Hansen" w:date="2013-02-23T20:44:00Z"/>
        </w:rPr>
        <w:pPrChange w:id="10135" w:author="Aleksander Hansen" w:date="2013-02-23T20:44:00Z">
          <w:pPr>
            <w:pStyle w:val="Text"/>
          </w:pPr>
        </w:pPrChange>
      </w:pPr>
      <w:r w:rsidRPr="00637269">
        <w:t>Factor push method: first, shock risk factors individually. Then, evaluate a worst-case scenario.</w:t>
      </w:r>
    </w:p>
    <w:p w14:paraId="39AB86F0" w14:textId="77777777" w:rsidR="00344668" w:rsidRPr="00637269" w:rsidRDefault="00344668">
      <w:pPr>
        <w:pStyle w:val="Text"/>
        <w:numPr>
          <w:ilvl w:val="0"/>
          <w:numId w:val="134"/>
        </w:numPr>
        <w:rPr>
          <w:ins w:id="10136" w:author="Aleksander Hansen" w:date="2013-02-23T20:44:00Z"/>
        </w:rPr>
        <w:pPrChange w:id="10137" w:author="Aleksander Hansen" w:date="2013-02-23T20:44:00Z">
          <w:pPr>
            <w:pStyle w:val="Text"/>
          </w:pPr>
        </w:pPrChange>
      </w:pPr>
    </w:p>
    <w:p w14:paraId="2F693EF2" w14:textId="77777777" w:rsidR="001169C2" w:rsidDel="00344668" w:rsidRDefault="001169C2">
      <w:pPr>
        <w:pStyle w:val="Text"/>
        <w:numPr>
          <w:ilvl w:val="0"/>
          <w:numId w:val="134"/>
        </w:numPr>
        <w:rPr>
          <w:del w:id="10138" w:author="Aleksander Hansen" w:date="2013-02-23T20:44:00Z"/>
        </w:rPr>
        <w:pPrChange w:id="10139" w:author="Aleksander Hansen" w:date="2013-02-23T20:44:00Z">
          <w:pPr>
            <w:pStyle w:val="Text"/>
          </w:pPr>
        </w:pPrChange>
      </w:pPr>
    </w:p>
    <w:p w14:paraId="7D8EC6DE" w14:textId="77777777" w:rsidR="00994066" w:rsidRPr="00637269" w:rsidRDefault="00994066">
      <w:pPr>
        <w:pStyle w:val="Text"/>
        <w:numPr>
          <w:ilvl w:val="0"/>
          <w:numId w:val="134"/>
        </w:numPr>
        <w:pPrChange w:id="10140" w:author="Aleksander Hansen" w:date="2013-02-23T20:44:00Z">
          <w:pPr>
            <w:pStyle w:val="Text"/>
          </w:pPr>
        </w:pPrChange>
      </w:pPr>
      <w:r w:rsidRPr="00637269">
        <w:t>Conditional scenario method: systematic approach</w:t>
      </w:r>
    </w:p>
    <w:p w14:paraId="73A08CF9" w14:textId="77777777" w:rsidR="001169C2" w:rsidRDefault="001169C2" w:rsidP="001169C2">
      <w:pPr>
        <w:pStyle w:val="Text"/>
      </w:pPr>
    </w:p>
    <w:p w14:paraId="714D1C19" w14:textId="363BDDA6" w:rsidR="001169C2" w:rsidRDefault="00994066" w:rsidP="001169C2">
      <w:pPr>
        <w:pStyle w:val="Text"/>
      </w:pPr>
      <w:r>
        <w:rPr>
          <w:noProof/>
          <w:lang w:bidi="ar-SA"/>
        </w:rPr>
        <mc:AlternateContent>
          <mc:Choice Requires="wps">
            <w:drawing>
              <wp:anchor distT="0" distB="0" distL="114300" distR="114300" simplePos="0" relativeHeight="251794944" behindDoc="0" locked="0" layoutInCell="1" allowOverlap="1" wp14:anchorId="3A8354A9" wp14:editId="11C99B15">
                <wp:simplePos x="0" y="0"/>
                <wp:positionH relativeFrom="column">
                  <wp:posOffset>139700</wp:posOffset>
                </wp:positionH>
                <wp:positionV relativeFrom="paragraph">
                  <wp:posOffset>299085</wp:posOffset>
                </wp:positionV>
                <wp:extent cx="1885950" cy="1402715"/>
                <wp:effectExtent l="0" t="0" r="0" b="0"/>
                <wp:wrapNone/>
                <wp:docPr id="160" name="Text Box 19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402715"/>
                        </a:xfrm>
                        <a:prstGeom prst="rect">
                          <a:avLst/>
                        </a:prstGeom>
                        <a:noFill/>
                        <a:ln>
                          <a:noFill/>
                        </a:ln>
                        <a:extLst/>
                      </wps:spPr>
                      <wps:txbx>
                        <w:txbxContent>
                          <w:p w14:paraId="628971AF" w14:textId="77777777" w:rsidR="00BD0D89" w:rsidRPr="009307B1" w:rsidRDefault="00BD0D89" w:rsidP="00994066">
                            <w:pPr>
                              <w:rPr>
                                <w:rStyle w:val="Strong"/>
                              </w:rPr>
                            </w:pPr>
                            <w:r w:rsidRPr="009307B1">
                              <w:rPr>
                                <w:rStyle w:val="Strong"/>
                              </w:rPr>
                              <w:t>2009 Treasury Guidelines for Bank Stress Tests (Supervisory</w:t>
                            </w:r>
                            <w:r>
                              <w:rPr>
                                <w:rStyle w:val="Strong"/>
                              </w:rPr>
                              <w:t>2223Qa</w:t>
                            </w:r>
                            <w:r>
                              <w:rPr>
                                <w:rStyle w:val="Strong"/>
                              </w:rPr>
                              <w:tab/>
                              <w:t>#</w:t>
                            </w:r>
                            <w:r w:rsidRPr="009307B1">
                              <w:rPr>
                                <w:rStyle w:val="Strong"/>
                              </w:rPr>
                              <w:t xml:space="preserve"> Capital Assessment Program)</w:t>
                            </w:r>
                          </w:p>
                          <w:p w14:paraId="4DDB4487" w14:textId="77777777" w:rsidR="00BD0D89" w:rsidRPr="009307B1" w:rsidRDefault="00BD0D89" w:rsidP="00610765">
                            <w:pPr>
                              <w:pStyle w:val="ListParagraph"/>
                              <w:numPr>
                                <w:ilvl w:val="0"/>
                                <w:numId w:val="9"/>
                              </w:numPr>
                              <w:spacing w:before="200" w:after="200" w:line="276" w:lineRule="auto"/>
                              <w:rPr>
                                <w:rStyle w:val="Strong"/>
                              </w:rPr>
                            </w:pPr>
                            <w:r w:rsidRPr="009307B1">
                              <w:rPr>
                                <w:rStyle w:val="Strong"/>
                              </w:rPr>
                              <w:t>Stress Assumptions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4" o:spid="_x0000_s1089" type="#_x0000_t202" style="position:absolute;margin-left:11pt;margin-top:23.55pt;width:148.5pt;height:110.4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" filled="f" stroked="f">
                <v:textbox>
                  <w:txbxContent>
                    <w:p w14:paraId="628971AF" w14:textId="77777777" w:rsidR="00BD0D89" w:rsidRPr="009307B1" w:rsidRDefault="00BD0D89" w:rsidP="00994066">
                      <w:pPr>
                        <w:rPr>
                          <w:rStyle w:val="Strong"/>
                        </w:rPr>
                      </w:pPr>
                      <w:r w:rsidRPr="009307B1">
                        <w:rPr>
                          <w:rStyle w:val="Strong"/>
                        </w:rPr>
                        <w:t>2009 Treasury Guidelines for Bank Stress Tests (Supervisory</w:t>
                      </w:r>
                      <w:r>
                        <w:rPr>
                          <w:rStyle w:val="Strong"/>
                        </w:rPr>
                        <w:t>2223Qa</w:t>
                      </w:r>
                      <w:r>
                        <w:rPr>
                          <w:rStyle w:val="Strong"/>
                        </w:rPr>
                        <w:tab/>
                        <w:t>#</w:t>
                      </w:r>
                      <w:r w:rsidRPr="009307B1">
                        <w:rPr>
                          <w:rStyle w:val="Strong"/>
                        </w:rPr>
                        <w:t xml:space="preserve"> Capital Assessment Program)</w:t>
                      </w:r>
                    </w:p>
                    <w:p w14:paraId="4DDB4487" w14:textId="77777777" w:rsidR="00BD0D89" w:rsidRPr="009307B1" w:rsidRDefault="00BD0D89" w:rsidP="00610765">
                      <w:pPr>
                        <w:pStyle w:val="ListParagraph"/>
                        <w:numPr>
                          <w:ilvl w:val="0"/>
                          <w:numId w:val="9"/>
                        </w:numPr>
                        <w:spacing w:before="200" w:after="200" w:line="276" w:lineRule="auto"/>
                        <w:rPr>
                          <w:rStyle w:val="Strong"/>
                        </w:rPr>
                      </w:pPr>
                      <w:r w:rsidRPr="009307B1">
                        <w:rPr>
                          <w:rStyle w:val="Strong"/>
                        </w:rPr>
                        <w:t>Stress Assumptions</w:t>
                      </w:r>
                    </w:p>
                  </w:txbxContent>
                </v:textbox>
              </v:shape>
            </w:pict>
          </mc:Fallback>
        </mc:AlternateContent>
      </w:r>
      <w:r w:rsidRPr="009307B1">
        <w:t>Example of multidimensional: Recent U.S. Bank Stress Tests</w:t>
      </w:r>
    </w:p>
    <w:tbl>
      <w:tblPr>
        <w:tblW w:w="5349" w:type="dxa"/>
        <w:tblInd w:w="3541" w:type="dxa"/>
        <w:tblCellMar>
          <w:left w:w="0" w:type="dxa"/>
          <w:right w:w="0" w:type="dxa"/>
        </w:tblCellMar>
        <w:tblLook w:val="04A0" w:firstRow="1" w:lastRow="0" w:firstColumn="1" w:lastColumn="0" w:noHBand="0" w:noVBand="1"/>
        <w:tblPrChange w:id="10141" w:author="Aleksander Hansen" w:date="2013-02-17T19:27:00Z">
          <w:tblPr>
            <w:tblW w:w="5349" w:type="dxa"/>
            <w:tblInd w:w="3541" w:type="dxa"/>
            <w:tblCellMar>
              <w:left w:w="0" w:type="dxa"/>
              <w:right w:w="0" w:type="dxa"/>
            </w:tblCellMar>
            <w:tblLook w:val="04A0" w:firstRow="1" w:lastRow="0" w:firstColumn="1" w:lastColumn="0" w:noHBand="0" w:noVBand="1"/>
          </w:tblPr>
        </w:tblPrChange>
      </w:tblPr>
      <w:tblGrid>
        <w:gridCol w:w="3584"/>
        <w:gridCol w:w="842"/>
        <w:gridCol w:w="923"/>
        <w:tblGridChange w:id="10142">
          <w:tblGrid>
            <w:gridCol w:w="3526"/>
            <w:gridCol w:w="58"/>
            <w:gridCol w:w="842"/>
            <w:gridCol w:w="923"/>
            <w:gridCol w:w="1761"/>
            <w:gridCol w:w="842"/>
            <w:gridCol w:w="923"/>
          </w:tblGrid>
        </w:tblGridChange>
      </w:tblGrid>
      <w:tr w:rsidR="00994066" w:rsidRPr="009307B1" w14:paraId="5AE77F24" w14:textId="77777777" w:rsidTr="00964AF0">
        <w:trPr>
          <w:trHeight w:hRule="exact" w:val="255"/>
          <w:trPrChange w:id="10143" w:author="Aleksander Hansen" w:date="2013-02-17T19:27:00Z">
            <w:trPr>
              <w:gridAfter w:val="0"/>
              <w:trHeight w:hRule="exact" w:val="255"/>
            </w:trPr>
          </w:trPrChange>
        </w:trPr>
        <w:tc>
          <w:tcPr>
            <w:tcW w:w="3584" w:type="dxa"/>
            <w:tcBorders>
              <w:top w:val="nil"/>
              <w:left w:val="nil"/>
              <w:right w:val="nil"/>
            </w:tcBorders>
            <w:shd w:val="clear" w:color="auto" w:fill="auto"/>
            <w:tcMar>
              <w:top w:w="15" w:type="dxa"/>
              <w:left w:w="15" w:type="dxa"/>
              <w:bottom w:w="0" w:type="dxa"/>
              <w:right w:w="15" w:type="dxa"/>
            </w:tcMar>
            <w:vAlign w:val="bottom"/>
            <w:hideMark/>
            <w:tcPrChange w:id="10144" w:author="Aleksander Hansen" w:date="2013-02-17T19:27:00Z">
              <w:tcPr>
                <w:tcW w:w="358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F647211" w14:textId="77777777" w:rsidR="00994066" w:rsidRPr="009307B1" w:rsidRDefault="00994066" w:rsidP="001169C2">
            <w:pPr>
              <w:pStyle w:val="Text"/>
            </w:pPr>
          </w:p>
        </w:tc>
        <w:tc>
          <w:tcPr>
            <w:tcW w:w="842" w:type="dxa"/>
            <w:tcBorders>
              <w:top w:val="nil"/>
              <w:left w:val="nil"/>
              <w:right w:val="nil"/>
            </w:tcBorders>
            <w:shd w:val="clear" w:color="auto" w:fill="auto"/>
            <w:tcMar>
              <w:top w:w="15" w:type="dxa"/>
              <w:left w:w="15" w:type="dxa"/>
              <w:bottom w:w="0" w:type="dxa"/>
              <w:right w:w="15" w:type="dxa"/>
            </w:tcMar>
            <w:vAlign w:val="bottom"/>
            <w:hideMark/>
            <w:tcPrChange w:id="10145" w:author="Aleksander Hansen" w:date="2013-02-17T19:27:00Z">
              <w:tcPr>
                <w:tcW w:w="84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B78B950" w14:textId="77777777" w:rsidR="00994066" w:rsidRPr="005126A8" w:rsidRDefault="00994066" w:rsidP="001169C2">
            <w:pPr>
              <w:pStyle w:val="Text"/>
              <w:rPr>
                <w:rStyle w:val="Strong"/>
                <w:b w:val="0"/>
                <w:rPrChange w:id="10146" w:author="Aleksander Hansen" w:date="2013-02-17T19:52:00Z">
                  <w:rPr>
                    <w:rStyle w:val="Strong"/>
                  </w:rPr>
                </w:rPrChange>
              </w:rPr>
            </w:pPr>
            <w:r w:rsidRPr="005126A8">
              <w:rPr>
                <w:b/>
                <w:rPrChange w:id="10147" w:author="Aleksander Hansen" w:date="2013-02-17T19:52:00Z">
                  <w:rPr>
                    <w:b/>
                    <w:bCs/>
                  </w:rPr>
                </w:rPrChange>
              </w:rPr>
              <w:t>2009</w:t>
            </w:r>
          </w:p>
        </w:tc>
        <w:tc>
          <w:tcPr>
            <w:tcW w:w="923" w:type="dxa"/>
            <w:tcBorders>
              <w:top w:val="nil"/>
              <w:left w:val="nil"/>
              <w:right w:val="nil"/>
            </w:tcBorders>
            <w:shd w:val="clear" w:color="auto" w:fill="auto"/>
            <w:tcMar>
              <w:top w:w="15" w:type="dxa"/>
              <w:left w:w="15" w:type="dxa"/>
              <w:bottom w:w="0" w:type="dxa"/>
              <w:right w:w="15" w:type="dxa"/>
            </w:tcMar>
            <w:vAlign w:val="bottom"/>
            <w:hideMark/>
            <w:tcPrChange w:id="10148" w:author="Aleksander Hansen" w:date="2013-02-17T19:27:00Z">
              <w:tcPr>
                <w:tcW w:w="92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16A0251" w14:textId="77777777" w:rsidR="00994066" w:rsidRPr="005126A8" w:rsidRDefault="00994066" w:rsidP="001169C2">
            <w:pPr>
              <w:pStyle w:val="Text"/>
              <w:rPr>
                <w:rStyle w:val="Strong"/>
                <w:b w:val="0"/>
                <w:rPrChange w:id="10149" w:author="Aleksander Hansen" w:date="2013-02-17T19:52:00Z">
                  <w:rPr>
                    <w:rStyle w:val="Strong"/>
                  </w:rPr>
                </w:rPrChange>
              </w:rPr>
            </w:pPr>
            <w:r w:rsidRPr="005126A8">
              <w:rPr>
                <w:b/>
                <w:rPrChange w:id="10150" w:author="Aleksander Hansen" w:date="2013-02-17T19:52:00Z">
                  <w:rPr>
                    <w:b/>
                    <w:bCs/>
                  </w:rPr>
                </w:rPrChange>
              </w:rPr>
              <w:t>2010</w:t>
            </w:r>
          </w:p>
        </w:tc>
      </w:tr>
      <w:tr w:rsidR="00994066" w:rsidRPr="009307B1" w14:paraId="003F52FB" w14:textId="77777777" w:rsidTr="00964AF0">
        <w:trPr>
          <w:trHeight w:hRule="exact" w:val="255"/>
          <w:trPrChange w:id="10151" w:author="Aleksander Hansen" w:date="2013-02-17T19:27:00Z">
            <w:trPr>
              <w:gridAfter w:val="0"/>
              <w:trHeight w:hRule="exact" w:val="255"/>
            </w:trPr>
          </w:trPrChange>
        </w:trPr>
        <w:tc>
          <w:tcPr>
            <w:tcW w:w="3584"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10152" w:author="Aleksander Hansen" w:date="2013-02-17T19:27:00Z">
              <w:tcPr>
                <w:tcW w:w="3584" w:type="dxa"/>
                <w:gridSpan w:val="2"/>
                <w:tcBorders>
                  <w:top w:val="nil"/>
                  <w:left w:val="nil"/>
                  <w:bottom w:val="single" w:sz="4" w:space="0" w:color="000000"/>
                  <w:right w:val="nil"/>
                </w:tcBorders>
                <w:shd w:val="clear" w:color="auto" w:fill="99FF99"/>
                <w:tcMar>
                  <w:top w:w="15" w:type="dxa"/>
                  <w:left w:w="15" w:type="dxa"/>
                  <w:bottom w:w="0" w:type="dxa"/>
                  <w:right w:w="15" w:type="dxa"/>
                </w:tcMar>
                <w:vAlign w:val="bottom"/>
                <w:hideMark/>
              </w:tcPr>
            </w:tcPrChange>
          </w:tcPr>
          <w:p w14:paraId="7E057E3D" w14:textId="77777777" w:rsidR="00994066" w:rsidRPr="005126A8" w:rsidRDefault="00994066" w:rsidP="001169C2">
            <w:pPr>
              <w:pStyle w:val="Text"/>
              <w:rPr>
                <w:rStyle w:val="Strong"/>
                <w:b w:val="0"/>
                <w:rPrChange w:id="10153" w:author="Aleksander Hansen" w:date="2013-02-17T19:52:00Z">
                  <w:rPr>
                    <w:rStyle w:val="Strong"/>
                    <w:rFonts w:asciiTheme="majorHAnsi" w:hAnsiTheme="majorHAnsi" w:cstheme="minorBidi"/>
                    <w:color w:val="auto"/>
                    <w:kern w:val="0"/>
                    <w:lang w:bidi="ar-SA"/>
                  </w:rPr>
                </w:rPrChange>
              </w:rPr>
            </w:pPr>
            <w:proofErr w:type="gramStart"/>
            <w:r w:rsidRPr="00E32933">
              <w:rPr>
                <w:b/>
              </w:rPr>
              <w:t>Real  GDP</w:t>
            </w:r>
            <w:proofErr w:type="gramEnd"/>
            <w:r w:rsidRPr="005126A8">
              <w:rPr>
                <w:b/>
                <w:rPrChange w:id="10154" w:author="Aleksander Hansen" w:date="2013-02-17T19:52:00Z">
                  <w:rPr/>
                </w:rPrChange>
              </w:rPr>
              <w:t xml:space="preserve"> (% change) </w:t>
            </w:r>
          </w:p>
        </w:tc>
        <w:tc>
          <w:tcPr>
            <w:tcW w:w="842"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10155" w:author="Aleksander Hansen" w:date="2013-02-17T19:27:00Z">
              <w:tcPr>
                <w:tcW w:w="842" w:type="dxa"/>
                <w:tcBorders>
                  <w:top w:val="nil"/>
                  <w:left w:val="nil"/>
                  <w:bottom w:val="single" w:sz="4" w:space="0" w:color="000000"/>
                  <w:right w:val="nil"/>
                </w:tcBorders>
                <w:shd w:val="clear" w:color="auto" w:fill="99FF99"/>
                <w:tcMar>
                  <w:top w:w="15" w:type="dxa"/>
                  <w:left w:w="15" w:type="dxa"/>
                  <w:bottom w:w="0" w:type="dxa"/>
                  <w:right w:w="15" w:type="dxa"/>
                </w:tcMar>
                <w:vAlign w:val="bottom"/>
                <w:hideMark/>
              </w:tcPr>
            </w:tcPrChange>
          </w:tcPr>
          <w:p w14:paraId="33C8E09F" w14:textId="77777777" w:rsidR="00994066" w:rsidRPr="005126A8" w:rsidRDefault="00994066" w:rsidP="001169C2">
            <w:pPr>
              <w:pStyle w:val="Text"/>
              <w:keepNext/>
              <w:keepLines/>
              <w:spacing w:before="200" w:after="200"/>
              <w:outlineLvl w:val="1"/>
              <w:rPr>
                <w:b/>
                <w:rPrChange w:id="10156" w:author="Aleksander Hansen" w:date="2013-02-17T19:52:00Z">
                  <w:rPr>
                    <w:rFonts w:eastAsiaTheme="majorEastAsia"/>
                    <w:b/>
                    <w:bCs/>
                    <w:sz w:val="26"/>
                    <w:szCs w:val="26"/>
                  </w:rPr>
                </w:rPrChange>
              </w:rPr>
            </w:pPr>
            <w:r w:rsidRPr="005126A8">
              <w:rPr>
                <w:b/>
                <w:rPrChange w:id="10157" w:author="Aleksander Hansen" w:date="2013-02-17T19:52:00Z">
                  <w:rPr/>
                </w:rPrChange>
              </w:rPr>
              <w:t>(%) </w:t>
            </w:r>
          </w:p>
        </w:tc>
        <w:tc>
          <w:tcPr>
            <w:tcW w:w="923"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10158" w:author="Aleksander Hansen" w:date="2013-02-17T19:27:00Z">
              <w:tcPr>
                <w:tcW w:w="923" w:type="dxa"/>
                <w:tcBorders>
                  <w:top w:val="nil"/>
                  <w:left w:val="nil"/>
                  <w:bottom w:val="single" w:sz="4" w:space="0" w:color="000000"/>
                  <w:right w:val="nil"/>
                </w:tcBorders>
                <w:shd w:val="clear" w:color="auto" w:fill="99FF99"/>
                <w:tcMar>
                  <w:top w:w="15" w:type="dxa"/>
                  <w:left w:w="15" w:type="dxa"/>
                  <w:bottom w:w="0" w:type="dxa"/>
                  <w:right w:w="15" w:type="dxa"/>
                </w:tcMar>
                <w:vAlign w:val="bottom"/>
                <w:hideMark/>
              </w:tcPr>
            </w:tcPrChange>
          </w:tcPr>
          <w:p w14:paraId="3C5E1458" w14:textId="77777777" w:rsidR="00994066" w:rsidRPr="005126A8" w:rsidRDefault="00994066" w:rsidP="001169C2">
            <w:pPr>
              <w:pStyle w:val="Text"/>
              <w:keepNext/>
              <w:keepLines/>
              <w:spacing w:before="200"/>
              <w:outlineLvl w:val="6"/>
              <w:rPr>
                <w:b/>
                <w:rPrChange w:id="10159" w:author="Aleksander Hansen" w:date="2013-02-17T19:52:00Z">
                  <w:rPr>
                    <w:rFonts w:eastAsiaTheme="majorEastAsia"/>
                    <w:i/>
                    <w:iCs/>
                  </w:rPr>
                </w:rPrChange>
              </w:rPr>
            </w:pPr>
            <w:r w:rsidRPr="005126A8">
              <w:rPr>
                <w:b/>
                <w:rPrChange w:id="10160" w:author="Aleksander Hansen" w:date="2013-02-17T19:52:00Z">
                  <w:rPr/>
                </w:rPrChange>
              </w:rPr>
              <w:t xml:space="preserve">(%) </w:t>
            </w:r>
          </w:p>
        </w:tc>
      </w:tr>
      <w:tr w:rsidR="00994066" w:rsidRPr="009307B1" w14:paraId="2132595C" w14:textId="77777777" w:rsidTr="006B12F7">
        <w:trPr>
          <w:trHeight w:hRule="exact" w:val="255"/>
        </w:trPr>
        <w:tc>
          <w:tcPr>
            <w:tcW w:w="358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85F26F3" w14:textId="77777777" w:rsidR="00994066" w:rsidRPr="00FC3197" w:rsidRDefault="00994066" w:rsidP="001169C2">
            <w:pPr>
              <w:pStyle w:val="Text"/>
            </w:pPr>
            <w:proofErr w:type="gramStart"/>
            <w:r w:rsidRPr="00FC3197">
              <w:t>Average  Baseline2</w:t>
            </w:r>
            <w:proofErr w:type="gramEnd"/>
          </w:p>
        </w:tc>
        <w:tc>
          <w:tcPr>
            <w:tcW w:w="8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56601DC" w14:textId="77777777" w:rsidR="00994066" w:rsidRPr="00FC3197" w:rsidRDefault="00994066" w:rsidP="001169C2">
            <w:pPr>
              <w:pStyle w:val="Text"/>
            </w:pPr>
            <w:r w:rsidRPr="00FC3197">
              <w:t>‐2.0</w:t>
            </w:r>
          </w:p>
        </w:tc>
        <w:tc>
          <w:tcPr>
            <w:tcW w:w="923"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5622501" w14:textId="77777777" w:rsidR="00994066" w:rsidRPr="00FC3197" w:rsidRDefault="00994066" w:rsidP="001169C2">
            <w:pPr>
              <w:pStyle w:val="Text"/>
            </w:pPr>
            <w:r w:rsidRPr="00FC3197">
              <w:t>2.1</w:t>
            </w:r>
          </w:p>
        </w:tc>
      </w:tr>
      <w:tr w:rsidR="00994066" w:rsidRPr="009307B1" w14:paraId="44AC8371" w14:textId="77777777" w:rsidTr="006B12F7">
        <w:trPr>
          <w:trHeight w:hRule="exact" w:val="255"/>
        </w:trPr>
        <w:tc>
          <w:tcPr>
            <w:tcW w:w="3584" w:type="dxa"/>
            <w:tcBorders>
              <w:top w:val="nil"/>
              <w:left w:val="nil"/>
              <w:bottom w:val="nil"/>
              <w:right w:val="nil"/>
            </w:tcBorders>
            <w:shd w:val="clear" w:color="auto" w:fill="auto"/>
            <w:tcMar>
              <w:top w:w="15" w:type="dxa"/>
              <w:left w:w="15" w:type="dxa"/>
              <w:bottom w:w="0" w:type="dxa"/>
              <w:right w:w="15" w:type="dxa"/>
            </w:tcMar>
            <w:vAlign w:val="bottom"/>
            <w:hideMark/>
          </w:tcPr>
          <w:p w14:paraId="239ADAB9" w14:textId="77777777" w:rsidR="00994066" w:rsidRPr="00FC3197" w:rsidRDefault="00994066" w:rsidP="001169C2">
            <w:pPr>
              <w:pStyle w:val="Text"/>
            </w:pPr>
            <w:proofErr w:type="gramStart"/>
            <w:r w:rsidRPr="00FC3197">
              <w:t>Consensus  Forecasts</w:t>
            </w:r>
            <w:proofErr w:type="gramEnd"/>
          </w:p>
        </w:tc>
        <w:tc>
          <w:tcPr>
            <w:tcW w:w="842" w:type="dxa"/>
            <w:tcBorders>
              <w:top w:val="nil"/>
              <w:left w:val="nil"/>
              <w:bottom w:val="nil"/>
              <w:right w:val="nil"/>
            </w:tcBorders>
            <w:shd w:val="clear" w:color="auto" w:fill="auto"/>
            <w:tcMar>
              <w:top w:w="15" w:type="dxa"/>
              <w:left w:w="15" w:type="dxa"/>
              <w:bottom w:w="0" w:type="dxa"/>
              <w:right w:w="15" w:type="dxa"/>
            </w:tcMar>
            <w:vAlign w:val="bottom"/>
            <w:hideMark/>
          </w:tcPr>
          <w:p w14:paraId="06C5AF05" w14:textId="77777777" w:rsidR="00994066" w:rsidRPr="00FC3197" w:rsidRDefault="00994066" w:rsidP="001169C2">
            <w:pPr>
              <w:pStyle w:val="Text"/>
            </w:pPr>
            <w:r w:rsidRPr="00FC3197">
              <w:t>‐2.1</w:t>
            </w:r>
          </w:p>
        </w:tc>
        <w:tc>
          <w:tcPr>
            <w:tcW w:w="923" w:type="dxa"/>
            <w:tcBorders>
              <w:top w:val="nil"/>
              <w:left w:val="nil"/>
              <w:bottom w:val="nil"/>
              <w:right w:val="nil"/>
            </w:tcBorders>
            <w:shd w:val="clear" w:color="auto" w:fill="auto"/>
            <w:tcMar>
              <w:top w:w="15" w:type="dxa"/>
              <w:left w:w="15" w:type="dxa"/>
              <w:bottom w:w="0" w:type="dxa"/>
              <w:right w:w="15" w:type="dxa"/>
            </w:tcMar>
            <w:vAlign w:val="bottom"/>
            <w:hideMark/>
          </w:tcPr>
          <w:p w14:paraId="68D8150D" w14:textId="77777777" w:rsidR="00994066" w:rsidRPr="00FC3197" w:rsidRDefault="00994066" w:rsidP="001169C2">
            <w:pPr>
              <w:pStyle w:val="Text"/>
            </w:pPr>
            <w:r w:rsidRPr="00FC3197">
              <w:t>2.0</w:t>
            </w:r>
          </w:p>
        </w:tc>
      </w:tr>
      <w:tr w:rsidR="00994066" w:rsidRPr="009307B1" w14:paraId="1AA45902" w14:textId="77777777" w:rsidTr="006B12F7">
        <w:trPr>
          <w:trHeight w:hRule="exact" w:val="255"/>
        </w:trPr>
        <w:tc>
          <w:tcPr>
            <w:tcW w:w="3584" w:type="dxa"/>
            <w:tcBorders>
              <w:top w:val="nil"/>
              <w:left w:val="nil"/>
              <w:bottom w:val="nil"/>
              <w:right w:val="nil"/>
            </w:tcBorders>
            <w:shd w:val="clear" w:color="auto" w:fill="auto"/>
            <w:tcMar>
              <w:top w:w="15" w:type="dxa"/>
              <w:left w:w="15" w:type="dxa"/>
              <w:bottom w:w="0" w:type="dxa"/>
              <w:right w:w="15" w:type="dxa"/>
            </w:tcMar>
            <w:vAlign w:val="bottom"/>
            <w:hideMark/>
          </w:tcPr>
          <w:p w14:paraId="293B5939" w14:textId="77777777" w:rsidR="00994066" w:rsidRPr="00FC3197" w:rsidRDefault="00994066" w:rsidP="001169C2">
            <w:pPr>
              <w:pStyle w:val="Text"/>
            </w:pPr>
            <w:proofErr w:type="gramStart"/>
            <w:r w:rsidRPr="00FC3197">
              <w:t>Blue  Chip</w:t>
            </w:r>
            <w:proofErr w:type="gramEnd"/>
          </w:p>
        </w:tc>
        <w:tc>
          <w:tcPr>
            <w:tcW w:w="842" w:type="dxa"/>
            <w:tcBorders>
              <w:top w:val="nil"/>
              <w:left w:val="nil"/>
              <w:bottom w:val="nil"/>
              <w:right w:val="nil"/>
            </w:tcBorders>
            <w:shd w:val="clear" w:color="auto" w:fill="auto"/>
            <w:tcMar>
              <w:top w:w="15" w:type="dxa"/>
              <w:left w:w="15" w:type="dxa"/>
              <w:bottom w:w="0" w:type="dxa"/>
              <w:right w:w="15" w:type="dxa"/>
            </w:tcMar>
            <w:vAlign w:val="bottom"/>
            <w:hideMark/>
          </w:tcPr>
          <w:p w14:paraId="64DAAB02" w14:textId="77777777" w:rsidR="00994066" w:rsidRPr="00FC3197" w:rsidRDefault="00994066" w:rsidP="001169C2">
            <w:pPr>
              <w:pStyle w:val="Text"/>
            </w:pPr>
            <w:r w:rsidRPr="00FC3197">
              <w:t>‐1.9</w:t>
            </w:r>
          </w:p>
        </w:tc>
        <w:tc>
          <w:tcPr>
            <w:tcW w:w="923" w:type="dxa"/>
            <w:tcBorders>
              <w:top w:val="nil"/>
              <w:left w:val="nil"/>
              <w:bottom w:val="nil"/>
              <w:right w:val="nil"/>
            </w:tcBorders>
            <w:shd w:val="clear" w:color="auto" w:fill="auto"/>
            <w:tcMar>
              <w:top w:w="15" w:type="dxa"/>
              <w:left w:w="15" w:type="dxa"/>
              <w:bottom w:w="0" w:type="dxa"/>
              <w:right w:w="15" w:type="dxa"/>
            </w:tcMar>
            <w:vAlign w:val="bottom"/>
            <w:hideMark/>
          </w:tcPr>
          <w:p w14:paraId="33DF5A9F" w14:textId="77777777" w:rsidR="00994066" w:rsidRPr="00FC3197" w:rsidRDefault="00994066" w:rsidP="001169C2">
            <w:pPr>
              <w:pStyle w:val="Text"/>
            </w:pPr>
            <w:r w:rsidRPr="00FC3197">
              <w:t>2.1</w:t>
            </w:r>
          </w:p>
        </w:tc>
      </w:tr>
      <w:tr w:rsidR="00994066" w:rsidRPr="009307B1" w14:paraId="6BF348F3" w14:textId="77777777" w:rsidTr="006B12F7">
        <w:trPr>
          <w:trHeight w:hRule="exact" w:val="255"/>
        </w:trPr>
        <w:tc>
          <w:tcPr>
            <w:tcW w:w="3584" w:type="dxa"/>
            <w:tcBorders>
              <w:top w:val="nil"/>
              <w:left w:val="nil"/>
              <w:bottom w:val="nil"/>
              <w:right w:val="nil"/>
            </w:tcBorders>
            <w:shd w:val="clear" w:color="auto" w:fill="auto"/>
            <w:tcMar>
              <w:top w:w="15" w:type="dxa"/>
              <w:left w:w="15" w:type="dxa"/>
              <w:bottom w:w="0" w:type="dxa"/>
              <w:right w:w="15" w:type="dxa"/>
            </w:tcMar>
            <w:vAlign w:val="bottom"/>
            <w:hideMark/>
          </w:tcPr>
          <w:p w14:paraId="2DF77400" w14:textId="77777777" w:rsidR="00994066" w:rsidRPr="00FC3197" w:rsidRDefault="00994066" w:rsidP="001169C2">
            <w:pPr>
              <w:pStyle w:val="Text"/>
            </w:pPr>
            <w:proofErr w:type="gramStart"/>
            <w:r w:rsidRPr="00FC3197">
              <w:t>Survey  of</w:t>
            </w:r>
            <w:proofErr w:type="gramEnd"/>
            <w:r w:rsidRPr="00FC3197">
              <w:t>  Professional  Forecasters</w:t>
            </w:r>
          </w:p>
        </w:tc>
        <w:tc>
          <w:tcPr>
            <w:tcW w:w="842" w:type="dxa"/>
            <w:tcBorders>
              <w:top w:val="nil"/>
              <w:left w:val="nil"/>
              <w:bottom w:val="nil"/>
              <w:right w:val="nil"/>
            </w:tcBorders>
            <w:shd w:val="clear" w:color="auto" w:fill="auto"/>
            <w:tcMar>
              <w:top w:w="15" w:type="dxa"/>
              <w:left w:w="15" w:type="dxa"/>
              <w:bottom w:w="0" w:type="dxa"/>
              <w:right w:w="15" w:type="dxa"/>
            </w:tcMar>
            <w:vAlign w:val="bottom"/>
            <w:hideMark/>
          </w:tcPr>
          <w:p w14:paraId="0929E86A" w14:textId="77777777" w:rsidR="00994066" w:rsidRPr="00FC3197" w:rsidRDefault="00994066" w:rsidP="001169C2">
            <w:pPr>
              <w:pStyle w:val="Text"/>
            </w:pPr>
            <w:r w:rsidRPr="00FC3197">
              <w:t>‐2.0</w:t>
            </w:r>
          </w:p>
        </w:tc>
        <w:tc>
          <w:tcPr>
            <w:tcW w:w="923" w:type="dxa"/>
            <w:tcBorders>
              <w:top w:val="nil"/>
              <w:left w:val="nil"/>
              <w:bottom w:val="nil"/>
              <w:right w:val="nil"/>
            </w:tcBorders>
            <w:shd w:val="clear" w:color="auto" w:fill="auto"/>
            <w:tcMar>
              <w:top w:w="15" w:type="dxa"/>
              <w:left w:w="15" w:type="dxa"/>
              <w:bottom w:w="0" w:type="dxa"/>
              <w:right w:w="15" w:type="dxa"/>
            </w:tcMar>
            <w:vAlign w:val="bottom"/>
            <w:hideMark/>
          </w:tcPr>
          <w:p w14:paraId="27C5D7C4" w14:textId="77777777" w:rsidR="00994066" w:rsidRPr="00FC3197" w:rsidRDefault="00994066" w:rsidP="001169C2">
            <w:pPr>
              <w:pStyle w:val="Text"/>
            </w:pPr>
            <w:r w:rsidRPr="00FC3197">
              <w:t>2.2</w:t>
            </w:r>
          </w:p>
        </w:tc>
      </w:tr>
      <w:tr w:rsidR="00994066" w:rsidRPr="009307B1" w14:paraId="62B2B5F0" w14:textId="77777777" w:rsidTr="00964AF0">
        <w:trPr>
          <w:trHeight w:hRule="exact" w:val="255"/>
          <w:trPrChange w:id="10161" w:author="Aleksander Hansen" w:date="2013-02-17T19:27:00Z">
            <w:trPr>
              <w:gridAfter w:val="0"/>
              <w:trHeight w:hRule="exact" w:val="255"/>
            </w:trPr>
          </w:trPrChange>
        </w:trPr>
        <w:tc>
          <w:tcPr>
            <w:tcW w:w="3584" w:type="dxa"/>
            <w:tcBorders>
              <w:top w:val="nil"/>
              <w:left w:val="nil"/>
              <w:right w:val="nil"/>
            </w:tcBorders>
            <w:shd w:val="clear" w:color="auto" w:fill="auto"/>
            <w:tcMar>
              <w:top w:w="15" w:type="dxa"/>
              <w:left w:w="15" w:type="dxa"/>
              <w:bottom w:w="0" w:type="dxa"/>
              <w:right w:w="15" w:type="dxa"/>
            </w:tcMar>
            <w:vAlign w:val="bottom"/>
            <w:hideMark/>
            <w:tcPrChange w:id="10162" w:author="Aleksander Hansen" w:date="2013-02-17T19:27:00Z">
              <w:tcPr>
                <w:tcW w:w="358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F428ECE" w14:textId="77777777" w:rsidR="00994066" w:rsidRPr="00FC3197" w:rsidRDefault="00994066" w:rsidP="001169C2">
            <w:pPr>
              <w:pStyle w:val="Text"/>
            </w:pPr>
            <w:proofErr w:type="gramStart"/>
            <w:r w:rsidRPr="00FC3197">
              <w:t>Alternative  More</w:t>
            </w:r>
            <w:proofErr w:type="gramEnd"/>
            <w:r w:rsidRPr="00FC3197">
              <w:t>  Adverse</w:t>
            </w:r>
          </w:p>
        </w:tc>
        <w:tc>
          <w:tcPr>
            <w:tcW w:w="842" w:type="dxa"/>
            <w:tcBorders>
              <w:top w:val="nil"/>
              <w:left w:val="nil"/>
              <w:right w:val="nil"/>
            </w:tcBorders>
            <w:shd w:val="clear" w:color="auto" w:fill="auto"/>
            <w:tcMar>
              <w:top w:w="15" w:type="dxa"/>
              <w:left w:w="15" w:type="dxa"/>
              <w:bottom w:w="0" w:type="dxa"/>
              <w:right w:w="15" w:type="dxa"/>
            </w:tcMar>
            <w:vAlign w:val="bottom"/>
            <w:hideMark/>
            <w:tcPrChange w:id="10163" w:author="Aleksander Hansen" w:date="2013-02-17T19:27:00Z">
              <w:tcPr>
                <w:tcW w:w="84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76D70B1" w14:textId="77777777" w:rsidR="00994066" w:rsidRPr="00FC3197" w:rsidRDefault="00994066" w:rsidP="001169C2">
            <w:pPr>
              <w:pStyle w:val="Text"/>
            </w:pPr>
            <w:r w:rsidRPr="00FC3197">
              <w:t>‐3.3</w:t>
            </w:r>
          </w:p>
        </w:tc>
        <w:tc>
          <w:tcPr>
            <w:tcW w:w="923" w:type="dxa"/>
            <w:tcBorders>
              <w:top w:val="nil"/>
              <w:left w:val="nil"/>
              <w:right w:val="nil"/>
            </w:tcBorders>
            <w:shd w:val="clear" w:color="auto" w:fill="auto"/>
            <w:tcMar>
              <w:top w:w="15" w:type="dxa"/>
              <w:left w:w="15" w:type="dxa"/>
              <w:bottom w:w="0" w:type="dxa"/>
              <w:right w:w="15" w:type="dxa"/>
            </w:tcMar>
            <w:vAlign w:val="bottom"/>
            <w:hideMark/>
            <w:tcPrChange w:id="10164" w:author="Aleksander Hansen" w:date="2013-02-17T19:27:00Z">
              <w:tcPr>
                <w:tcW w:w="92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C8919E1" w14:textId="77777777" w:rsidR="00994066" w:rsidRPr="00FC3197" w:rsidRDefault="00994066" w:rsidP="001169C2">
            <w:pPr>
              <w:pStyle w:val="Text"/>
            </w:pPr>
            <w:r w:rsidRPr="00FC3197">
              <w:t>0.5</w:t>
            </w:r>
          </w:p>
        </w:tc>
      </w:tr>
      <w:tr w:rsidR="00994066" w:rsidRPr="009307B1" w14:paraId="6080502B" w14:textId="77777777" w:rsidTr="00964AF0">
        <w:trPr>
          <w:trHeight w:hRule="exact" w:val="255"/>
          <w:trPrChange w:id="10165" w:author="Aleksander Hansen" w:date="2013-02-17T19:27:00Z">
            <w:trPr>
              <w:gridAfter w:val="0"/>
              <w:trHeight w:hRule="exact" w:val="255"/>
            </w:trPr>
          </w:trPrChange>
        </w:trPr>
        <w:tc>
          <w:tcPr>
            <w:tcW w:w="3584"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10166" w:author="Aleksander Hansen" w:date="2013-02-17T19:27:00Z">
              <w:tcPr>
                <w:tcW w:w="3584" w:type="dxa"/>
                <w:gridSpan w:val="2"/>
                <w:tcBorders>
                  <w:top w:val="nil"/>
                  <w:left w:val="nil"/>
                  <w:bottom w:val="single" w:sz="4" w:space="0" w:color="000000"/>
                  <w:right w:val="nil"/>
                </w:tcBorders>
                <w:shd w:val="clear" w:color="auto" w:fill="F2DCDB"/>
                <w:tcMar>
                  <w:top w:w="15" w:type="dxa"/>
                  <w:left w:w="15" w:type="dxa"/>
                  <w:bottom w:w="0" w:type="dxa"/>
                  <w:right w:w="15" w:type="dxa"/>
                </w:tcMar>
                <w:vAlign w:val="bottom"/>
                <w:hideMark/>
              </w:tcPr>
            </w:tcPrChange>
          </w:tcPr>
          <w:p w14:paraId="7CFA92EC" w14:textId="77777777" w:rsidR="00994066" w:rsidRPr="005126A8" w:rsidRDefault="00994066" w:rsidP="001169C2">
            <w:pPr>
              <w:pStyle w:val="Text"/>
              <w:rPr>
                <w:rStyle w:val="Strong"/>
                <w:b w:val="0"/>
                <w:rPrChange w:id="10167" w:author="Aleksander Hansen" w:date="2013-02-17T19:52:00Z">
                  <w:rPr>
                    <w:rStyle w:val="Strong"/>
                    <w:rFonts w:asciiTheme="majorHAnsi" w:hAnsiTheme="majorHAnsi" w:cstheme="minorBidi"/>
                    <w:color w:val="auto"/>
                    <w:kern w:val="0"/>
                    <w:lang w:bidi="ar-SA"/>
                  </w:rPr>
                </w:rPrChange>
              </w:rPr>
            </w:pPr>
            <w:proofErr w:type="gramStart"/>
            <w:r w:rsidRPr="00E32933">
              <w:rPr>
                <w:b/>
              </w:rPr>
              <w:t>Civilian  unemployment</w:t>
            </w:r>
            <w:proofErr w:type="gramEnd"/>
            <w:r w:rsidRPr="005126A8">
              <w:rPr>
                <w:b/>
                <w:rPrChange w:id="10168" w:author="Aleksander Hansen" w:date="2013-02-17T19:52:00Z">
                  <w:rPr/>
                </w:rPrChange>
              </w:rPr>
              <w:t xml:space="preserve">  rate (%) </w:t>
            </w:r>
          </w:p>
        </w:tc>
        <w:tc>
          <w:tcPr>
            <w:tcW w:w="842"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10169" w:author="Aleksander Hansen" w:date="2013-02-17T19:27:00Z">
              <w:tcPr>
                <w:tcW w:w="842" w:type="dxa"/>
                <w:tcBorders>
                  <w:top w:val="nil"/>
                  <w:left w:val="nil"/>
                  <w:bottom w:val="single" w:sz="4" w:space="0" w:color="000000"/>
                  <w:right w:val="nil"/>
                </w:tcBorders>
                <w:shd w:val="clear" w:color="auto" w:fill="F2DCDB"/>
                <w:tcMar>
                  <w:top w:w="15" w:type="dxa"/>
                  <w:left w:w="15" w:type="dxa"/>
                  <w:bottom w:w="0" w:type="dxa"/>
                  <w:right w:w="15" w:type="dxa"/>
                </w:tcMar>
                <w:vAlign w:val="bottom"/>
                <w:hideMark/>
              </w:tcPr>
            </w:tcPrChange>
          </w:tcPr>
          <w:p w14:paraId="33E366AA" w14:textId="77777777" w:rsidR="00994066" w:rsidRPr="005126A8" w:rsidRDefault="00994066" w:rsidP="001169C2">
            <w:pPr>
              <w:pStyle w:val="Text"/>
              <w:keepNext/>
              <w:keepLines/>
              <w:spacing w:before="200"/>
              <w:outlineLvl w:val="6"/>
              <w:rPr>
                <w:b/>
                <w:rPrChange w:id="10170" w:author="Aleksander Hansen" w:date="2013-02-17T19:52:00Z">
                  <w:rPr>
                    <w:rFonts w:eastAsiaTheme="majorEastAsia"/>
                    <w:i/>
                    <w:iCs/>
                  </w:rPr>
                </w:rPrChange>
              </w:rPr>
            </w:pPr>
            <w:r w:rsidRPr="005126A8">
              <w:rPr>
                <w:b/>
                <w:rPrChange w:id="10171" w:author="Aleksander Hansen" w:date="2013-02-17T19:52:00Z">
                  <w:rPr/>
                </w:rPrChange>
              </w:rPr>
              <w:t> </w:t>
            </w:r>
          </w:p>
        </w:tc>
        <w:tc>
          <w:tcPr>
            <w:tcW w:w="923"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10172" w:author="Aleksander Hansen" w:date="2013-02-17T19:27:00Z">
              <w:tcPr>
                <w:tcW w:w="923" w:type="dxa"/>
                <w:tcBorders>
                  <w:top w:val="nil"/>
                  <w:left w:val="nil"/>
                  <w:bottom w:val="single" w:sz="4" w:space="0" w:color="000000"/>
                  <w:right w:val="nil"/>
                </w:tcBorders>
                <w:shd w:val="clear" w:color="auto" w:fill="F2DCDB"/>
                <w:tcMar>
                  <w:top w:w="15" w:type="dxa"/>
                  <w:left w:w="15" w:type="dxa"/>
                  <w:bottom w:w="0" w:type="dxa"/>
                  <w:right w:w="15" w:type="dxa"/>
                </w:tcMar>
                <w:vAlign w:val="bottom"/>
                <w:hideMark/>
              </w:tcPr>
            </w:tcPrChange>
          </w:tcPr>
          <w:p w14:paraId="35E6560F" w14:textId="77777777" w:rsidR="00994066" w:rsidRPr="00FC3197" w:rsidRDefault="00994066" w:rsidP="001169C2">
            <w:pPr>
              <w:pStyle w:val="Text"/>
            </w:pPr>
            <w:r w:rsidRPr="00FC3197">
              <w:t> </w:t>
            </w:r>
          </w:p>
        </w:tc>
      </w:tr>
      <w:tr w:rsidR="00994066" w:rsidRPr="009307B1" w14:paraId="14CA6C10" w14:textId="77777777" w:rsidTr="006B12F7">
        <w:trPr>
          <w:trHeight w:hRule="exact" w:val="255"/>
        </w:trPr>
        <w:tc>
          <w:tcPr>
            <w:tcW w:w="358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5906FD7" w14:textId="77777777" w:rsidR="00994066" w:rsidRPr="00FC3197" w:rsidRDefault="00994066" w:rsidP="001169C2">
            <w:pPr>
              <w:pStyle w:val="Text"/>
            </w:pPr>
            <w:proofErr w:type="gramStart"/>
            <w:r w:rsidRPr="00FC3197">
              <w:t>Average  Baseline2</w:t>
            </w:r>
            <w:proofErr w:type="gramEnd"/>
          </w:p>
        </w:tc>
        <w:tc>
          <w:tcPr>
            <w:tcW w:w="8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11F6C5E" w14:textId="77777777" w:rsidR="00994066" w:rsidRPr="00FC3197" w:rsidRDefault="00994066" w:rsidP="001169C2">
            <w:pPr>
              <w:pStyle w:val="Text"/>
            </w:pPr>
            <w:r w:rsidRPr="00FC3197">
              <w:t>8.4</w:t>
            </w:r>
          </w:p>
        </w:tc>
        <w:tc>
          <w:tcPr>
            <w:tcW w:w="923"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2D8CFCC9" w14:textId="77777777" w:rsidR="00994066" w:rsidRPr="00FC3197" w:rsidRDefault="00994066" w:rsidP="001169C2">
            <w:pPr>
              <w:pStyle w:val="Text"/>
            </w:pPr>
            <w:r w:rsidRPr="00FC3197">
              <w:t>8.8</w:t>
            </w:r>
          </w:p>
        </w:tc>
      </w:tr>
      <w:tr w:rsidR="00994066" w:rsidRPr="009307B1" w14:paraId="66EAEA4B" w14:textId="77777777" w:rsidTr="006B12F7">
        <w:trPr>
          <w:trHeight w:hRule="exact" w:val="255"/>
        </w:trPr>
        <w:tc>
          <w:tcPr>
            <w:tcW w:w="3584" w:type="dxa"/>
            <w:tcBorders>
              <w:top w:val="nil"/>
              <w:left w:val="nil"/>
              <w:bottom w:val="nil"/>
              <w:right w:val="nil"/>
            </w:tcBorders>
            <w:shd w:val="clear" w:color="auto" w:fill="auto"/>
            <w:tcMar>
              <w:top w:w="15" w:type="dxa"/>
              <w:left w:w="15" w:type="dxa"/>
              <w:bottom w:w="0" w:type="dxa"/>
              <w:right w:w="15" w:type="dxa"/>
            </w:tcMar>
            <w:vAlign w:val="bottom"/>
            <w:hideMark/>
          </w:tcPr>
          <w:p w14:paraId="34A053E7" w14:textId="77777777" w:rsidR="00994066" w:rsidRPr="00FC3197" w:rsidRDefault="00994066" w:rsidP="001169C2">
            <w:pPr>
              <w:pStyle w:val="Text"/>
            </w:pPr>
            <w:proofErr w:type="gramStart"/>
            <w:r w:rsidRPr="00FC3197">
              <w:t>Consensus  Forecasts</w:t>
            </w:r>
            <w:proofErr w:type="gramEnd"/>
          </w:p>
        </w:tc>
        <w:tc>
          <w:tcPr>
            <w:tcW w:w="842" w:type="dxa"/>
            <w:tcBorders>
              <w:top w:val="nil"/>
              <w:left w:val="nil"/>
              <w:bottom w:val="nil"/>
              <w:right w:val="nil"/>
            </w:tcBorders>
            <w:shd w:val="clear" w:color="auto" w:fill="auto"/>
            <w:tcMar>
              <w:top w:w="15" w:type="dxa"/>
              <w:left w:w="15" w:type="dxa"/>
              <w:bottom w:w="0" w:type="dxa"/>
              <w:right w:w="15" w:type="dxa"/>
            </w:tcMar>
            <w:vAlign w:val="bottom"/>
            <w:hideMark/>
          </w:tcPr>
          <w:p w14:paraId="05BF9BF3" w14:textId="77777777" w:rsidR="00994066" w:rsidRPr="00FC3197" w:rsidRDefault="00994066" w:rsidP="001169C2">
            <w:pPr>
              <w:pStyle w:val="Text"/>
            </w:pPr>
            <w:r w:rsidRPr="00FC3197">
              <w:t>8.4</w:t>
            </w:r>
          </w:p>
        </w:tc>
        <w:tc>
          <w:tcPr>
            <w:tcW w:w="923" w:type="dxa"/>
            <w:tcBorders>
              <w:top w:val="nil"/>
              <w:left w:val="nil"/>
              <w:bottom w:val="nil"/>
              <w:right w:val="nil"/>
            </w:tcBorders>
            <w:shd w:val="clear" w:color="auto" w:fill="auto"/>
            <w:tcMar>
              <w:top w:w="15" w:type="dxa"/>
              <w:left w:w="15" w:type="dxa"/>
              <w:bottom w:w="0" w:type="dxa"/>
              <w:right w:w="15" w:type="dxa"/>
            </w:tcMar>
            <w:vAlign w:val="bottom"/>
            <w:hideMark/>
          </w:tcPr>
          <w:p w14:paraId="22CE7F00" w14:textId="77777777" w:rsidR="00994066" w:rsidRPr="00FC3197" w:rsidRDefault="00994066" w:rsidP="001169C2">
            <w:pPr>
              <w:pStyle w:val="Text"/>
            </w:pPr>
            <w:r w:rsidRPr="00FC3197">
              <w:t>9.0</w:t>
            </w:r>
          </w:p>
        </w:tc>
      </w:tr>
      <w:tr w:rsidR="00994066" w:rsidRPr="009307B1" w14:paraId="2EEA3858" w14:textId="77777777" w:rsidTr="006B12F7">
        <w:trPr>
          <w:trHeight w:hRule="exact" w:val="255"/>
        </w:trPr>
        <w:tc>
          <w:tcPr>
            <w:tcW w:w="3584" w:type="dxa"/>
            <w:tcBorders>
              <w:top w:val="nil"/>
              <w:left w:val="nil"/>
              <w:bottom w:val="nil"/>
              <w:right w:val="nil"/>
            </w:tcBorders>
            <w:shd w:val="clear" w:color="auto" w:fill="auto"/>
            <w:tcMar>
              <w:top w:w="15" w:type="dxa"/>
              <w:left w:w="15" w:type="dxa"/>
              <w:bottom w:w="0" w:type="dxa"/>
              <w:right w:w="15" w:type="dxa"/>
            </w:tcMar>
            <w:vAlign w:val="bottom"/>
            <w:hideMark/>
          </w:tcPr>
          <w:p w14:paraId="5D2B25C9" w14:textId="77777777" w:rsidR="00994066" w:rsidRPr="00FC3197" w:rsidRDefault="00994066" w:rsidP="001169C2">
            <w:pPr>
              <w:pStyle w:val="Text"/>
            </w:pPr>
            <w:proofErr w:type="gramStart"/>
            <w:r w:rsidRPr="00FC3197">
              <w:t>Blue  Chip</w:t>
            </w:r>
            <w:proofErr w:type="gramEnd"/>
          </w:p>
        </w:tc>
        <w:tc>
          <w:tcPr>
            <w:tcW w:w="842" w:type="dxa"/>
            <w:tcBorders>
              <w:top w:val="nil"/>
              <w:left w:val="nil"/>
              <w:bottom w:val="nil"/>
              <w:right w:val="nil"/>
            </w:tcBorders>
            <w:shd w:val="clear" w:color="auto" w:fill="auto"/>
            <w:tcMar>
              <w:top w:w="15" w:type="dxa"/>
              <w:left w:w="15" w:type="dxa"/>
              <w:bottom w:w="0" w:type="dxa"/>
              <w:right w:w="15" w:type="dxa"/>
            </w:tcMar>
            <w:vAlign w:val="bottom"/>
            <w:hideMark/>
          </w:tcPr>
          <w:p w14:paraId="5B556CC8" w14:textId="77777777" w:rsidR="00994066" w:rsidRPr="00FC3197" w:rsidRDefault="00994066" w:rsidP="001169C2">
            <w:pPr>
              <w:pStyle w:val="Text"/>
            </w:pPr>
            <w:r w:rsidRPr="00FC3197">
              <w:t>8.3</w:t>
            </w:r>
          </w:p>
        </w:tc>
        <w:tc>
          <w:tcPr>
            <w:tcW w:w="923" w:type="dxa"/>
            <w:tcBorders>
              <w:top w:val="nil"/>
              <w:left w:val="nil"/>
              <w:bottom w:val="nil"/>
              <w:right w:val="nil"/>
            </w:tcBorders>
            <w:shd w:val="clear" w:color="auto" w:fill="auto"/>
            <w:tcMar>
              <w:top w:w="15" w:type="dxa"/>
              <w:left w:w="15" w:type="dxa"/>
              <w:bottom w:w="0" w:type="dxa"/>
              <w:right w:w="15" w:type="dxa"/>
            </w:tcMar>
            <w:vAlign w:val="bottom"/>
            <w:hideMark/>
          </w:tcPr>
          <w:p w14:paraId="773B098C" w14:textId="77777777" w:rsidR="00994066" w:rsidRPr="00FC3197" w:rsidRDefault="00994066" w:rsidP="001169C2">
            <w:pPr>
              <w:pStyle w:val="Text"/>
            </w:pPr>
            <w:r w:rsidRPr="00FC3197">
              <w:t>8.7</w:t>
            </w:r>
          </w:p>
        </w:tc>
      </w:tr>
      <w:tr w:rsidR="00994066" w:rsidRPr="009307B1" w14:paraId="0CA264C2" w14:textId="77777777" w:rsidTr="006B12F7">
        <w:trPr>
          <w:trHeight w:hRule="exact" w:val="255"/>
        </w:trPr>
        <w:tc>
          <w:tcPr>
            <w:tcW w:w="3584" w:type="dxa"/>
            <w:tcBorders>
              <w:top w:val="nil"/>
              <w:left w:val="nil"/>
              <w:bottom w:val="nil"/>
              <w:right w:val="nil"/>
            </w:tcBorders>
            <w:shd w:val="clear" w:color="auto" w:fill="auto"/>
            <w:tcMar>
              <w:top w:w="15" w:type="dxa"/>
              <w:left w:w="15" w:type="dxa"/>
              <w:bottom w:w="0" w:type="dxa"/>
              <w:right w:w="15" w:type="dxa"/>
            </w:tcMar>
            <w:vAlign w:val="bottom"/>
            <w:hideMark/>
          </w:tcPr>
          <w:p w14:paraId="6A8064CD" w14:textId="77777777" w:rsidR="00994066" w:rsidRPr="00FC3197" w:rsidRDefault="00994066" w:rsidP="001169C2">
            <w:pPr>
              <w:pStyle w:val="Text"/>
            </w:pPr>
            <w:proofErr w:type="gramStart"/>
            <w:r w:rsidRPr="00FC3197">
              <w:t>Survey  of</w:t>
            </w:r>
            <w:proofErr w:type="gramEnd"/>
            <w:r w:rsidRPr="00FC3197">
              <w:t>  Professional  Forecasters</w:t>
            </w:r>
          </w:p>
        </w:tc>
        <w:tc>
          <w:tcPr>
            <w:tcW w:w="842" w:type="dxa"/>
            <w:tcBorders>
              <w:top w:val="nil"/>
              <w:left w:val="nil"/>
              <w:bottom w:val="nil"/>
              <w:right w:val="nil"/>
            </w:tcBorders>
            <w:shd w:val="clear" w:color="auto" w:fill="auto"/>
            <w:tcMar>
              <w:top w:w="15" w:type="dxa"/>
              <w:left w:w="15" w:type="dxa"/>
              <w:bottom w:w="0" w:type="dxa"/>
              <w:right w:w="15" w:type="dxa"/>
            </w:tcMar>
            <w:vAlign w:val="bottom"/>
            <w:hideMark/>
          </w:tcPr>
          <w:p w14:paraId="5AA80EB2" w14:textId="77777777" w:rsidR="00994066" w:rsidRPr="00FC3197" w:rsidRDefault="00994066" w:rsidP="001169C2">
            <w:pPr>
              <w:pStyle w:val="Text"/>
            </w:pPr>
            <w:r w:rsidRPr="00FC3197">
              <w:t>8.4</w:t>
            </w:r>
          </w:p>
        </w:tc>
        <w:tc>
          <w:tcPr>
            <w:tcW w:w="923" w:type="dxa"/>
            <w:tcBorders>
              <w:top w:val="nil"/>
              <w:left w:val="nil"/>
              <w:bottom w:val="nil"/>
              <w:right w:val="nil"/>
            </w:tcBorders>
            <w:shd w:val="clear" w:color="auto" w:fill="auto"/>
            <w:tcMar>
              <w:top w:w="15" w:type="dxa"/>
              <w:left w:w="15" w:type="dxa"/>
              <w:bottom w:w="0" w:type="dxa"/>
              <w:right w:w="15" w:type="dxa"/>
            </w:tcMar>
            <w:vAlign w:val="bottom"/>
            <w:hideMark/>
          </w:tcPr>
          <w:p w14:paraId="7C48B706" w14:textId="77777777" w:rsidR="00994066" w:rsidRPr="00FC3197" w:rsidRDefault="00994066" w:rsidP="001169C2">
            <w:pPr>
              <w:pStyle w:val="Text"/>
            </w:pPr>
            <w:r w:rsidRPr="00FC3197">
              <w:t>8.8</w:t>
            </w:r>
          </w:p>
        </w:tc>
      </w:tr>
      <w:tr w:rsidR="00994066" w:rsidRPr="009307B1" w14:paraId="7D9A194F" w14:textId="77777777" w:rsidTr="00964AF0">
        <w:trPr>
          <w:trHeight w:hRule="exact" w:val="255"/>
          <w:trPrChange w:id="10173" w:author="Aleksander Hansen" w:date="2013-02-17T19:27:00Z">
            <w:trPr>
              <w:gridAfter w:val="0"/>
              <w:trHeight w:hRule="exact" w:val="255"/>
            </w:trPr>
          </w:trPrChange>
        </w:trPr>
        <w:tc>
          <w:tcPr>
            <w:tcW w:w="3584" w:type="dxa"/>
            <w:tcBorders>
              <w:top w:val="nil"/>
              <w:left w:val="nil"/>
              <w:right w:val="nil"/>
            </w:tcBorders>
            <w:shd w:val="clear" w:color="auto" w:fill="auto"/>
            <w:tcMar>
              <w:top w:w="15" w:type="dxa"/>
              <w:left w:w="15" w:type="dxa"/>
              <w:bottom w:w="0" w:type="dxa"/>
              <w:right w:w="15" w:type="dxa"/>
            </w:tcMar>
            <w:vAlign w:val="bottom"/>
            <w:hideMark/>
            <w:tcPrChange w:id="10174" w:author="Aleksander Hansen" w:date="2013-02-17T19:27:00Z">
              <w:tcPr>
                <w:tcW w:w="358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D001874" w14:textId="77777777" w:rsidR="00994066" w:rsidRPr="00FC3197" w:rsidRDefault="00994066" w:rsidP="001169C2">
            <w:pPr>
              <w:pStyle w:val="Text"/>
            </w:pPr>
            <w:proofErr w:type="gramStart"/>
            <w:r w:rsidRPr="00FC3197">
              <w:t>Alternative  More</w:t>
            </w:r>
            <w:proofErr w:type="gramEnd"/>
            <w:r w:rsidRPr="00FC3197">
              <w:t>  Adverse</w:t>
            </w:r>
          </w:p>
        </w:tc>
        <w:tc>
          <w:tcPr>
            <w:tcW w:w="842" w:type="dxa"/>
            <w:tcBorders>
              <w:top w:val="nil"/>
              <w:left w:val="nil"/>
              <w:right w:val="nil"/>
            </w:tcBorders>
            <w:shd w:val="clear" w:color="auto" w:fill="auto"/>
            <w:tcMar>
              <w:top w:w="15" w:type="dxa"/>
              <w:left w:w="15" w:type="dxa"/>
              <w:bottom w:w="0" w:type="dxa"/>
              <w:right w:w="15" w:type="dxa"/>
            </w:tcMar>
            <w:vAlign w:val="bottom"/>
            <w:hideMark/>
            <w:tcPrChange w:id="10175" w:author="Aleksander Hansen" w:date="2013-02-17T19:27:00Z">
              <w:tcPr>
                <w:tcW w:w="84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7B6F9E7" w14:textId="77777777" w:rsidR="00994066" w:rsidRPr="00FC3197" w:rsidRDefault="00994066" w:rsidP="001169C2">
            <w:pPr>
              <w:pStyle w:val="Text"/>
            </w:pPr>
            <w:r w:rsidRPr="00FC3197">
              <w:t>8.9</w:t>
            </w:r>
          </w:p>
        </w:tc>
        <w:tc>
          <w:tcPr>
            <w:tcW w:w="923" w:type="dxa"/>
            <w:tcBorders>
              <w:top w:val="nil"/>
              <w:left w:val="nil"/>
              <w:right w:val="nil"/>
            </w:tcBorders>
            <w:shd w:val="clear" w:color="auto" w:fill="auto"/>
            <w:tcMar>
              <w:top w:w="15" w:type="dxa"/>
              <w:left w:w="15" w:type="dxa"/>
              <w:bottom w:w="0" w:type="dxa"/>
              <w:right w:w="15" w:type="dxa"/>
            </w:tcMar>
            <w:vAlign w:val="bottom"/>
            <w:hideMark/>
            <w:tcPrChange w:id="10176" w:author="Aleksander Hansen" w:date="2013-02-17T19:27:00Z">
              <w:tcPr>
                <w:tcW w:w="92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19DCBA3" w14:textId="77777777" w:rsidR="00994066" w:rsidRPr="00FC3197" w:rsidRDefault="00994066" w:rsidP="001169C2">
            <w:pPr>
              <w:pStyle w:val="Text"/>
            </w:pPr>
            <w:r w:rsidRPr="00FC3197">
              <w:t>10.3</w:t>
            </w:r>
          </w:p>
        </w:tc>
      </w:tr>
      <w:tr w:rsidR="00994066" w:rsidRPr="009307B1" w14:paraId="520181D9" w14:textId="77777777" w:rsidTr="00964AF0">
        <w:trPr>
          <w:trHeight w:hRule="exact" w:val="255"/>
          <w:trPrChange w:id="10177" w:author="Aleksander Hansen" w:date="2013-02-17T19:27:00Z">
            <w:trPr>
              <w:gridAfter w:val="0"/>
              <w:trHeight w:hRule="exact" w:val="255"/>
            </w:trPr>
          </w:trPrChange>
        </w:trPr>
        <w:tc>
          <w:tcPr>
            <w:tcW w:w="3584"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10178" w:author="Aleksander Hansen" w:date="2013-02-17T19:27:00Z">
              <w:tcPr>
                <w:tcW w:w="3584" w:type="dxa"/>
                <w:gridSpan w:val="2"/>
                <w:tcBorders>
                  <w:top w:val="nil"/>
                  <w:left w:val="nil"/>
                  <w:bottom w:val="single" w:sz="4" w:space="0" w:color="000000"/>
                  <w:right w:val="nil"/>
                </w:tcBorders>
                <w:shd w:val="clear" w:color="auto" w:fill="B7DEE8"/>
                <w:tcMar>
                  <w:top w:w="15" w:type="dxa"/>
                  <w:left w:w="15" w:type="dxa"/>
                  <w:bottom w:w="0" w:type="dxa"/>
                  <w:right w:w="15" w:type="dxa"/>
                </w:tcMar>
                <w:vAlign w:val="bottom"/>
                <w:hideMark/>
              </w:tcPr>
            </w:tcPrChange>
          </w:tcPr>
          <w:p w14:paraId="1BC9D786" w14:textId="77777777" w:rsidR="00994066" w:rsidRPr="005126A8" w:rsidRDefault="00994066" w:rsidP="001169C2">
            <w:pPr>
              <w:pStyle w:val="Text"/>
              <w:rPr>
                <w:rStyle w:val="Strong"/>
                <w:b w:val="0"/>
                <w:rPrChange w:id="10179" w:author="Aleksander Hansen" w:date="2013-02-17T19:52:00Z">
                  <w:rPr>
                    <w:rStyle w:val="Strong"/>
                    <w:rFonts w:asciiTheme="majorHAnsi" w:hAnsiTheme="majorHAnsi" w:cstheme="minorBidi"/>
                    <w:color w:val="auto"/>
                    <w:kern w:val="0"/>
                    <w:lang w:bidi="ar-SA"/>
                  </w:rPr>
                </w:rPrChange>
              </w:rPr>
            </w:pPr>
            <w:proofErr w:type="gramStart"/>
            <w:r w:rsidRPr="00E32933">
              <w:rPr>
                <w:b/>
              </w:rPr>
              <w:t>House  prices</w:t>
            </w:r>
            <w:proofErr w:type="gramEnd"/>
            <w:r w:rsidRPr="005126A8">
              <w:rPr>
                <w:b/>
                <w:rPrChange w:id="10180" w:author="Aleksander Hansen" w:date="2013-02-17T19:52:00Z">
                  <w:rPr/>
                </w:rPrChange>
              </w:rPr>
              <w:t xml:space="preserve"> (% change) </w:t>
            </w:r>
          </w:p>
        </w:tc>
        <w:tc>
          <w:tcPr>
            <w:tcW w:w="842"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10181" w:author="Aleksander Hansen" w:date="2013-02-17T19:27:00Z">
              <w:tcPr>
                <w:tcW w:w="842" w:type="dxa"/>
                <w:tcBorders>
                  <w:top w:val="nil"/>
                  <w:left w:val="nil"/>
                  <w:bottom w:val="single" w:sz="4" w:space="0" w:color="000000"/>
                  <w:right w:val="nil"/>
                </w:tcBorders>
                <w:shd w:val="clear" w:color="auto" w:fill="B7DEE8"/>
                <w:tcMar>
                  <w:top w:w="15" w:type="dxa"/>
                  <w:left w:w="15" w:type="dxa"/>
                  <w:bottom w:w="0" w:type="dxa"/>
                  <w:right w:w="15" w:type="dxa"/>
                </w:tcMar>
                <w:vAlign w:val="bottom"/>
                <w:hideMark/>
              </w:tcPr>
            </w:tcPrChange>
          </w:tcPr>
          <w:p w14:paraId="295DF1D8" w14:textId="77777777" w:rsidR="00994066" w:rsidRPr="00FC3197" w:rsidRDefault="00994066" w:rsidP="001169C2">
            <w:pPr>
              <w:pStyle w:val="Text"/>
            </w:pPr>
            <w:r w:rsidRPr="00FC3197">
              <w:t> </w:t>
            </w:r>
          </w:p>
        </w:tc>
        <w:tc>
          <w:tcPr>
            <w:tcW w:w="923"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10182" w:author="Aleksander Hansen" w:date="2013-02-17T19:27:00Z">
              <w:tcPr>
                <w:tcW w:w="923" w:type="dxa"/>
                <w:tcBorders>
                  <w:top w:val="nil"/>
                  <w:left w:val="nil"/>
                  <w:bottom w:val="single" w:sz="4" w:space="0" w:color="000000"/>
                  <w:right w:val="nil"/>
                </w:tcBorders>
                <w:shd w:val="clear" w:color="auto" w:fill="B7DEE8"/>
                <w:tcMar>
                  <w:top w:w="15" w:type="dxa"/>
                  <w:left w:w="15" w:type="dxa"/>
                  <w:bottom w:w="0" w:type="dxa"/>
                  <w:right w:w="15" w:type="dxa"/>
                </w:tcMar>
                <w:vAlign w:val="bottom"/>
                <w:hideMark/>
              </w:tcPr>
            </w:tcPrChange>
          </w:tcPr>
          <w:p w14:paraId="1413ADDC" w14:textId="77777777" w:rsidR="00994066" w:rsidRPr="00FC3197" w:rsidRDefault="00994066" w:rsidP="001169C2">
            <w:pPr>
              <w:pStyle w:val="Text"/>
            </w:pPr>
            <w:r w:rsidRPr="00FC3197">
              <w:t> </w:t>
            </w:r>
          </w:p>
        </w:tc>
      </w:tr>
      <w:tr w:rsidR="00994066" w:rsidRPr="009307B1" w14:paraId="1E39D56E" w14:textId="77777777" w:rsidTr="006B12F7">
        <w:trPr>
          <w:trHeight w:hRule="exact" w:val="255"/>
        </w:trPr>
        <w:tc>
          <w:tcPr>
            <w:tcW w:w="358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EDF5320" w14:textId="77777777" w:rsidR="00994066" w:rsidRPr="00FC3197" w:rsidRDefault="00994066" w:rsidP="001169C2">
            <w:pPr>
              <w:pStyle w:val="Text"/>
            </w:pPr>
            <w:r w:rsidRPr="00FC3197">
              <w:t>Baseline</w:t>
            </w:r>
          </w:p>
        </w:tc>
        <w:tc>
          <w:tcPr>
            <w:tcW w:w="8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7884BEAD" w14:textId="77777777" w:rsidR="00994066" w:rsidRPr="00FC3197" w:rsidRDefault="00994066" w:rsidP="001169C2">
            <w:pPr>
              <w:pStyle w:val="Text"/>
            </w:pPr>
            <w:r w:rsidRPr="00FC3197">
              <w:t>‐14</w:t>
            </w:r>
          </w:p>
        </w:tc>
        <w:tc>
          <w:tcPr>
            <w:tcW w:w="923"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793DAB3" w14:textId="77777777" w:rsidR="00994066" w:rsidRPr="00FC3197" w:rsidRDefault="00994066" w:rsidP="001169C2">
            <w:pPr>
              <w:pStyle w:val="Text"/>
            </w:pPr>
            <w:r w:rsidRPr="00FC3197">
              <w:t>‐4</w:t>
            </w:r>
          </w:p>
        </w:tc>
      </w:tr>
      <w:tr w:rsidR="00994066" w:rsidRPr="009307B1" w14:paraId="6DD49372" w14:textId="77777777" w:rsidTr="006B12F7">
        <w:trPr>
          <w:trHeight w:hRule="exact" w:val="255"/>
        </w:trPr>
        <w:tc>
          <w:tcPr>
            <w:tcW w:w="3584" w:type="dxa"/>
            <w:tcBorders>
              <w:top w:val="nil"/>
              <w:left w:val="nil"/>
              <w:bottom w:val="nil"/>
              <w:right w:val="nil"/>
            </w:tcBorders>
            <w:shd w:val="clear" w:color="auto" w:fill="auto"/>
            <w:tcMar>
              <w:top w:w="15" w:type="dxa"/>
              <w:left w:w="15" w:type="dxa"/>
              <w:bottom w:w="0" w:type="dxa"/>
              <w:right w:w="15" w:type="dxa"/>
            </w:tcMar>
            <w:vAlign w:val="bottom"/>
            <w:hideMark/>
          </w:tcPr>
          <w:p w14:paraId="2BBD8C9E" w14:textId="77777777" w:rsidR="00994066" w:rsidRPr="00FC3197" w:rsidRDefault="00994066" w:rsidP="001169C2">
            <w:pPr>
              <w:pStyle w:val="Text"/>
            </w:pPr>
            <w:proofErr w:type="gramStart"/>
            <w:r w:rsidRPr="00FC3197">
              <w:t>Alternative  More</w:t>
            </w:r>
            <w:proofErr w:type="gramEnd"/>
            <w:r w:rsidRPr="00FC3197">
              <w:t>  Adverse</w:t>
            </w:r>
          </w:p>
        </w:tc>
        <w:tc>
          <w:tcPr>
            <w:tcW w:w="842" w:type="dxa"/>
            <w:tcBorders>
              <w:top w:val="nil"/>
              <w:left w:val="nil"/>
              <w:bottom w:val="nil"/>
              <w:right w:val="nil"/>
            </w:tcBorders>
            <w:shd w:val="clear" w:color="auto" w:fill="auto"/>
            <w:tcMar>
              <w:top w:w="15" w:type="dxa"/>
              <w:left w:w="15" w:type="dxa"/>
              <w:bottom w:w="0" w:type="dxa"/>
              <w:right w:w="15" w:type="dxa"/>
            </w:tcMar>
            <w:vAlign w:val="bottom"/>
            <w:hideMark/>
          </w:tcPr>
          <w:p w14:paraId="21C850F5" w14:textId="77777777" w:rsidR="00994066" w:rsidRPr="00FC3197" w:rsidRDefault="00994066" w:rsidP="001169C2">
            <w:pPr>
              <w:pStyle w:val="Text"/>
            </w:pPr>
            <w:r w:rsidRPr="00FC3197">
              <w:t>‐22</w:t>
            </w:r>
          </w:p>
        </w:tc>
        <w:tc>
          <w:tcPr>
            <w:tcW w:w="923" w:type="dxa"/>
            <w:tcBorders>
              <w:top w:val="nil"/>
              <w:left w:val="nil"/>
              <w:bottom w:val="nil"/>
              <w:right w:val="nil"/>
            </w:tcBorders>
            <w:shd w:val="clear" w:color="auto" w:fill="auto"/>
            <w:tcMar>
              <w:top w:w="15" w:type="dxa"/>
              <w:left w:w="15" w:type="dxa"/>
              <w:bottom w:w="0" w:type="dxa"/>
              <w:right w:w="15" w:type="dxa"/>
            </w:tcMar>
            <w:vAlign w:val="bottom"/>
            <w:hideMark/>
          </w:tcPr>
          <w:p w14:paraId="1CD68C64" w14:textId="77777777" w:rsidR="00994066" w:rsidRPr="00FC3197" w:rsidRDefault="00994066" w:rsidP="001169C2">
            <w:pPr>
              <w:pStyle w:val="Text"/>
            </w:pPr>
            <w:r w:rsidRPr="00FC3197">
              <w:t>‐7</w:t>
            </w:r>
          </w:p>
        </w:tc>
      </w:tr>
    </w:tbl>
    <w:p w14:paraId="0F296252" w14:textId="25BAC2B0" w:rsidR="00994066" w:rsidRDefault="005126A8" w:rsidP="001169C2">
      <w:pPr>
        <w:pStyle w:val="Heading2"/>
      </w:pPr>
      <w:ins w:id="10183" w:author="Aleksander Hansen" w:date="2013-02-17T19:50:00Z">
        <w:r>
          <w:br/>
        </w:r>
      </w:ins>
      <w:bookmarkStart w:id="10184" w:name="_Toc223340545"/>
      <w:r w:rsidR="00994066">
        <w:t>Compare and contrast various approaches to scenario analysis.</w:t>
      </w:r>
      <w:bookmarkEnd w:id="10184"/>
    </w:p>
    <w:tbl>
      <w:tblPr>
        <w:tblW w:w="9184" w:type="dxa"/>
        <w:jc w:val="center"/>
        <w:tblCellMar>
          <w:left w:w="0" w:type="dxa"/>
          <w:right w:w="0" w:type="dxa"/>
        </w:tblCellMar>
        <w:tblLook w:val="04A0" w:firstRow="1" w:lastRow="0" w:firstColumn="1" w:lastColumn="0" w:noHBand="0" w:noVBand="1"/>
        <w:tblPrChange w:id="10185" w:author="Aleksander Hansen" w:date="2013-02-17T19:50:00Z">
          <w:tblPr>
            <w:tblW w:w="9184" w:type="dxa"/>
            <w:jc w:val="center"/>
            <w:tblCellMar>
              <w:left w:w="0" w:type="dxa"/>
              <w:right w:w="0" w:type="dxa"/>
            </w:tblCellMar>
            <w:tblLook w:val="04A0" w:firstRow="1" w:lastRow="0" w:firstColumn="1" w:lastColumn="0" w:noHBand="0" w:noVBand="1"/>
          </w:tblPr>
        </w:tblPrChange>
      </w:tblPr>
      <w:tblGrid>
        <w:gridCol w:w="1927"/>
        <w:gridCol w:w="3569"/>
        <w:gridCol w:w="28"/>
        <w:gridCol w:w="58"/>
        <w:gridCol w:w="3602"/>
        <w:tblGridChange w:id="10186">
          <w:tblGrid>
            <w:gridCol w:w="972"/>
            <w:gridCol w:w="955"/>
            <w:gridCol w:w="972"/>
            <w:gridCol w:w="2597"/>
            <w:gridCol w:w="86"/>
            <w:gridCol w:w="886"/>
            <w:gridCol w:w="28"/>
            <w:gridCol w:w="58"/>
            <w:gridCol w:w="2630"/>
            <w:gridCol w:w="972"/>
          </w:tblGrid>
        </w:tblGridChange>
      </w:tblGrid>
      <w:tr w:rsidR="00994066" w:rsidRPr="00942D9D" w14:paraId="4E8F532C" w14:textId="77777777" w:rsidTr="005126A8">
        <w:trPr>
          <w:trHeight w:val="416"/>
          <w:jc w:val="center"/>
          <w:trPrChange w:id="10187" w:author="Aleksander Hansen" w:date="2013-02-17T19:50:00Z">
            <w:trPr>
              <w:gridBefore w:val="1"/>
              <w:jc w:val="center"/>
            </w:trPr>
          </w:trPrChange>
        </w:trPr>
        <w:tc>
          <w:tcPr>
            <w:tcW w:w="1927" w:type="dxa"/>
            <w:tcBorders>
              <w:bottom w:val="single" w:sz="4" w:space="0" w:color="auto"/>
              <w:right w:val="single" w:sz="4" w:space="0" w:color="auto"/>
            </w:tcBorders>
            <w:shd w:val="clear" w:color="auto" w:fill="A2B593"/>
            <w:tcMar>
              <w:top w:w="12" w:type="dxa"/>
              <w:left w:w="108" w:type="dxa"/>
              <w:bottom w:w="0" w:type="dxa"/>
              <w:right w:w="108" w:type="dxa"/>
            </w:tcMar>
            <w:vAlign w:val="center"/>
            <w:hideMark/>
            <w:tcPrChange w:id="10188" w:author="Aleksander Hansen" w:date="2013-02-17T19:50:00Z">
              <w:tcPr>
                <w:tcW w:w="1927" w:type="dxa"/>
                <w:gridSpan w:val="2"/>
                <w:tcBorders>
                  <w:bottom w:val="single" w:sz="4" w:space="0" w:color="auto"/>
                  <w:right w:val="single" w:sz="4" w:space="0" w:color="auto"/>
                </w:tcBorders>
                <w:shd w:val="clear" w:color="auto" w:fill="auto"/>
                <w:tcMar>
                  <w:top w:w="12" w:type="dxa"/>
                  <w:left w:w="108" w:type="dxa"/>
                  <w:bottom w:w="0" w:type="dxa"/>
                  <w:right w:w="108" w:type="dxa"/>
                </w:tcMar>
                <w:vAlign w:val="center"/>
                <w:hideMark/>
              </w:tcPr>
            </w:tcPrChange>
          </w:tcPr>
          <w:p w14:paraId="41AD9877" w14:textId="77777777" w:rsidR="00994066" w:rsidRPr="00942D9D" w:rsidRDefault="00994066" w:rsidP="001169C2">
            <w:pPr>
              <w:pStyle w:val="Text"/>
            </w:pPr>
          </w:p>
        </w:tc>
        <w:tc>
          <w:tcPr>
            <w:tcW w:w="3597" w:type="dxa"/>
            <w:gridSpan w:val="2"/>
            <w:tcBorders>
              <w:left w:val="single" w:sz="4" w:space="0" w:color="auto"/>
              <w:bottom w:val="single" w:sz="4" w:space="0" w:color="auto"/>
            </w:tcBorders>
            <w:shd w:val="clear" w:color="auto" w:fill="A2B593"/>
            <w:tcMar>
              <w:top w:w="12" w:type="dxa"/>
              <w:left w:w="108" w:type="dxa"/>
              <w:bottom w:w="0" w:type="dxa"/>
              <w:right w:w="108" w:type="dxa"/>
            </w:tcMar>
            <w:vAlign w:val="center"/>
            <w:hideMark/>
            <w:tcPrChange w:id="10189" w:author="Aleksander Hansen" w:date="2013-02-17T19:50:00Z">
              <w:tcPr>
                <w:tcW w:w="3597" w:type="dxa"/>
                <w:gridSpan w:val="4"/>
                <w:tcBorders>
                  <w:left w:val="single" w:sz="4" w:space="0" w:color="auto"/>
                  <w:bottom w:val="single" w:sz="4" w:space="0" w:color="auto"/>
                </w:tcBorders>
                <w:shd w:val="clear" w:color="auto" w:fill="D6E3BC" w:themeFill="accent3" w:themeFillTint="66"/>
                <w:tcMar>
                  <w:top w:w="12" w:type="dxa"/>
                  <w:left w:w="108" w:type="dxa"/>
                  <w:bottom w:w="0" w:type="dxa"/>
                  <w:right w:w="108" w:type="dxa"/>
                </w:tcMar>
                <w:vAlign w:val="center"/>
                <w:hideMark/>
              </w:tcPr>
            </w:tcPrChange>
          </w:tcPr>
          <w:p w14:paraId="3BBEDB4E" w14:textId="77777777" w:rsidR="00994066" w:rsidRPr="00942D9D" w:rsidRDefault="00994066" w:rsidP="001169C2">
            <w:pPr>
              <w:pStyle w:val="Text"/>
              <w:rPr>
                <w:rStyle w:val="Strong"/>
              </w:rPr>
            </w:pPr>
            <w:r w:rsidRPr="00942D9D">
              <w:t>Advantage</w:t>
            </w:r>
          </w:p>
        </w:tc>
        <w:tc>
          <w:tcPr>
            <w:tcW w:w="3660" w:type="dxa"/>
            <w:gridSpan w:val="2"/>
            <w:tcBorders>
              <w:bottom w:val="single" w:sz="4" w:space="0" w:color="auto"/>
            </w:tcBorders>
            <w:shd w:val="clear" w:color="auto" w:fill="A2B593"/>
            <w:tcMar>
              <w:top w:w="12" w:type="dxa"/>
              <w:left w:w="108" w:type="dxa"/>
              <w:bottom w:w="0" w:type="dxa"/>
              <w:right w:w="108" w:type="dxa"/>
            </w:tcMar>
            <w:vAlign w:val="center"/>
            <w:hideMark/>
            <w:tcPrChange w:id="10190" w:author="Aleksander Hansen" w:date="2013-02-17T19:50:00Z">
              <w:tcPr>
                <w:tcW w:w="3660" w:type="dxa"/>
                <w:gridSpan w:val="3"/>
                <w:tcBorders>
                  <w:bottom w:val="single" w:sz="4" w:space="0" w:color="auto"/>
                </w:tcBorders>
                <w:shd w:val="clear" w:color="auto" w:fill="F2DBDB" w:themeFill="accent2" w:themeFillTint="33"/>
                <w:tcMar>
                  <w:top w:w="12" w:type="dxa"/>
                  <w:left w:w="108" w:type="dxa"/>
                  <w:bottom w:w="0" w:type="dxa"/>
                  <w:right w:w="108" w:type="dxa"/>
                </w:tcMar>
                <w:vAlign w:val="center"/>
                <w:hideMark/>
              </w:tcPr>
            </w:tcPrChange>
          </w:tcPr>
          <w:p w14:paraId="23F02384" w14:textId="77777777" w:rsidR="00994066" w:rsidRPr="00942D9D" w:rsidRDefault="00994066" w:rsidP="001169C2">
            <w:pPr>
              <w:pStyle w:val="Text"/>
              <w:rPr>
                <w:rStyle w:val="Strong"/>
              </w:rPr>
            </w:pPr>
            <w:r w:rsidRPr="00942D9D">
              <w:t>Disadvantage</w:t>
            </w:r>
          </w:p>
        </w:tc>
      </w:tr>
      <w:tr w:rsidR="00994066" w:rsidRPr="00942D9D" w14:paraId="41695024" w14:textId="77777777" w:rsidTr="00964AF0">
        <w:trPr>
          <w:jc w:val="center"/>
          <w:trPrChange w:id="10191" w:author="Aleksander Hansen" w:date="2013-02-17T19:28:00Z">
            <w:trPr>
              <w:gridBefore w:val="1"/>
              <w:jc w:val="center"/>
            </w:trPr>
          </w:trPrChange>
        </w:trPr>
        <w:tc>
          <w:tcPr>
            <w:tcW w:w="1927" w:type="dxa"/>
            <w:tcBorders>
              <w:top w:val="single" w:sz="4" w:space="0" w:color="auto"/>
              <w:right w:val="single" w:sz="4" w:space="0" w:color="auto"/>
            </w:tcBorders>
            <w:shd w:val="clear" w:color="auto" w:fill="auto"/>
            <w:tcMar>
              <w:top w:w="12" w:type="dxa"/>
              <w:left w:w="108" w:type="dxa"/>
              <w:bottom w:w="0" w:type="dxa"/>
              <w:right w:w="108" w:type="dxa"/>
            </w:tcMar>
            <w:hideMark/>
            <w:tcPrChange w:id="10192" w:author="Aleksander Hansen" w:date="2013-02-17T19:28:00Z">
              <w:tcPr>
                <w:tcW w:w="1927" w:type="dxa"/>
                <w:gridSpan w:val="2"/>
                <w:tcBorders>
                  <w:top w:val="single" w:sz="4" w:space="0" w:color="auto"/>
                  <w:right w:val="single" w:sz="4" w:space="0" w:color="auto"/>
                </w:tcBorders>
                <w:shd w:val="clear" w:color="auto" w:fill="auto"/>
                <w:tcMar>
                  <w:top w:w="12" w:type="dxa"/>
                  <w:left w:w="108" w:type="dxa"/>
                  <w:bottom w:w="0" w:type="dxa"/>
                  <w:right w:w="108" w:type="dxa"/>
                </w:tcMar>
                <w:hideMark/>
              </w:tcPr>
            </w:tcPrChange>
          </w:tcPr>
          <w:p w14:paraId="6B769F1D" w14:textId="77777777" w:rsidR="00994066" w:rsidRPr="00964AF0" w:rsidRDefault="00994066" w:rsidP="001169C2">
            <w:pPr>
              <w:pStyle w:val="Text"/>
              <w:rPr>
                <w:rStyle w:val="Strong"/>
                <w:b w:val="0"/>
                <w:rPrChange w:id="10193" w:author="Aleksander Hansen" w:date="2013-02-17T19:29:00Z">
                  <w:rPr>
                    <w:rStyle w:val="Strong"/>
                    <w:rFonts w:asciiTheme="majorHAnsi" w:hAnsiTheme="majorHAnsi" w:cstheme="minorBidi"/>
                    <w:color w:val="auto"/>
                    <w:kern w:val="0"/>
                    <w:lang w:bidi="ar-SA"/>
                  </w:rPr>
                </w:rPrChange>
              </w:rPr>
            </w:pPr>
            <w:r w:rsidRPr="00E32933">
              <w:rPr>
                <w:b/>
              </w:rPr>
              <w:t xml:space="preserve">Stress Testing </w:t>
            </w:r>
          </w:p>
        </w:tc>
        <w:tc>
          <w:tcPr>
            <w:tcW w:w="3597" w:type="dxa"/>
            <w:gridSpan w:val="2"/>
            <w:tcBorders>
              <w:top w:val="single" w:sz="4" w:space="0" w:color="auto"/>
              <w:left w:val="single" w:sz="4" w:space="0" w:color="auto"/>
            </w:tcBorders>
            <w:shd w:val="clear" w:color="auto" w:fill="auto"/>
            <w:tcMar>
              <w:top w:w="12" w:type="dxa"/>
              <w:left w:w="108" w:type="dxa"/>
              <w:bottom w:w="0" w:type="dxa"/>
              <w:right w:w="108" w:type="dxa"/>
            </w:tcMar>
            <w:hideMark/>
            <w:tcPrChange w:id="10194" w:author="Aleksander Hansen" w:date="2013-02-17T19:28:00Z">
              <w:tcPr>
                <w:tcW w:w="3597" w:type="dxa"/>
                <w:gridSpan w:val="4"/>
                <w:tcBorders>
                  <w:top w:val="single" w:sz="4" w:space="0" w:color="auto"/>
                  <w:left w:val="single" w:sz="4" w:space="0" w:color="auto"/>
                </w:tcBorders>
                <w:shd w:val="clear" w:color="auto" w:fill="auto"/>
                <w:tcMar>
                  <w:top w:w="12" w:type="dxa"/>
                  <w:left w:w="108" w:type="dxa"/>
                  <w:bottom w:w="0" w:type="dxa"/>
                  <w:right w:w="108" w:type="dxa"/>
                </w:tcMar>
                <w:hideMark/>
              </w:tcPr>
            </w:tcPrChange>
          </w:tcPr>
          <w:p w14:paraId="40C31D76" w14:textId="77777777" w:rsidR="00994066" w:rsidRPr="00942D9D" w:rsidRDefault="00994066" w:rsidP="001169C2">
            <w:pPr>
              <w:pStyle w:val="Text"/>
            </w:pPr>
            <w:r w:rsidRPr="00942D9D">
              <w:t xml:space="preserve">Complements (does not replace) value at risk. A tool to be used in addition to VaR. </w:t>
            </w:r>
          </w:p>
          <w:p w14:paraId="184E105C" w14:textId="77777777" w:rsidR="00994066" w:rsidRPr="00942D9D" w:rsidRDefault="00994066" w:rsidP="001169C2">
            <w:pPr>
              <w:pStyle w:val="Text"/>
            </w:pPr>
            <w:r w:rsidRPr="00942D9D">
              <w:t>Simple and intuitive</w:t>
            </w:r>
          </w:p>
          <w:p w14:paraId="05D660C2" w14:textId="77777777" w:rsidR="00994066" w:rsidRPr="00942D9D" w:rsidRDefault="00994066" w:rsidP="001169C2">
            <w:pPr>
              <w:pStyle w:val="Text"/>
            </w:pPr>
            <w:r w:rsidRPr="00942D9D">
              <w:t>Directly examines the tails (i.e., as opposed to measures of central tendency)</w:t>
            </w:r>
          </w:p>
        </w:tc>
        <w:tc>
          <w:tcPr>
            <w:tcW w:w="3660" w:type="dxa"/>
            <w:gridSpan w:val="2"/>
            <w:tcBorders>
              <w:top w:val="single" w:sz="4" w:space="0" w:color="auto"/>
            </w:tcBorders>
            <w:shd w:val="clear" w:color="auto" w:fill="auto"/>
            <w:tcMar>
              <w:top w:w="12" w:type="dxa"/>
              <w:left w:w="108" w:type="dxa"/>
              <w:bottom w:w="0" w:type="dxa"/>
              <w:right w:w="108" w:type="dxa"/>
            </w:tcMar>
            <w:hideMark/>
            <w:tcPrChange w:id="10195" w:author="Aleksander Hansen" w:date="2013-02-17T19:28:00Z">
              <w:tcPr>
                <w:tcW w:w="3660" w:type="dxa"/>
                <w:gridSpan w:val="3"/>
                <w:tcBorders>
                  <w:top w:val="single" w:sz="4" w:space="0" w:color="auto"/>
                </w:tcBorders>
                <w:shd w:val="clear" w:color="auto" w:fill="auto"/>
                <w:tcMar>
                  <w:top w:w="12" w:type="dxa"/>
                  <w:left w:w="108" w:type="dxa"/>
                  <w:bottom w:w="0" w:type="dxa"/>
                  <w:right w:w="108" w:type="dxa"/>
                </w:tcMar>
                <w:hideMark/>
              </w:tcPr>
            </w:tcPrChange>
          </w:tcPr>
          <w:p w14:paraId="0C4AA2F5" w14:textId="77777777" w:rsidR="00994066" w:rsidRPr="00942D9D" w:rsidRDefault="00994066" w:rsidP="001169C2">
            <w:pPr>
              <w:pStyle w:val="Text"/>
            </w:pPr>
            <w:r w:rsidRPr="00942D9D">
              <w:t>Highly subjective</w:t>
            </w:r>
          </w:p>
          <w:p w14:paraId="265A587D" w14:textId="77777777" w:rsidR="00994066" w:rsidRPr="00942D9D" w:rsidRDefault="00994066" w:rsidP="001169C2">
            <w:pPr>
              <w:pStyle w:val="Text"/>
            </w:pPr>
            <w:r w:rsidRPr="00942D9D">
              <w:t>Could generate false alarms: implausible scenarios</w:t>
            </w:r>
          </w:p>
          <w:p w14:paraId="730171D3" w14:textId="77777777" w:rsidR="00994066" w:rsidRPr="00942D9D" w:rsidRDefault="00994066" w:rsidP="001169C2">
            <w:pPr>
              <w:pStyle w:val="Text"/>
            </w:pPr>
            <w:r w:rsidRPr="00942D9D">
              <w:t>Could miss plausible scenarios</w:t>
            </w:r>
          </w:p>
          <w:p w14:paraId="19789142" w14:textId="77777777" w:rsidR="00994066" w:rsidRPr="00942D9D" w:rsidRDefault="00994066" w:rsidP="001169C2">
            <w:pPr>
              <w:pStyle w:val="Text"/>
            </w:pPr>
            <w:r w:rsidRPr="00942D9D">
              <w:t>Difficult to interpret: can produce lots of unfiltered information</w:t>
            </w:r>
          </w:p>
        </w:tc>
      </w:tr>
      <w:tr w:rsidR="00994066" w:rsidRPr="00942D9D" w14:paraId="1453295A" w14:textId="77777777" w:rsidTr="005126A8">
        <w:trPr>
          <w:trHeight w:val="551"/>
          <w:jc w:val="center"/>
          <w:trPrChange w:id="10196" w:author="Aleksander Hansen" w:date="2013-02-17T19:51:00Z">
            <w:trPr>
              <w:gridBefore w:val="1"/>
              <w:jc w:val="center"/>
            </w:trPr>
          </w:trPrChange>
        </w:trPr>
        <w:tc>
          <w:tcPr>
            <w:tcW w:w="1927" w:type="dxa"/>
            <w:tcBorders>
              <w:bottom w:val="single" w:sz="4" w:space="0" w:color="auto"/>
              <w:right w:val="single" w:sz="4" w:space="0" w:color="auto"/>
            </w:tcBorders>
            <w:shd w:val="clear" w:color="auto" w:fill="A2B593"/>
            <w:tcMar>
              <w:top w:w="12" w:type="dxa"/>
              <w:left w:w="108" w:type="dxa"/>
              <w:bottom w:w="0" w:type="dxa"/>
              <w:right w:w="108" w:type="dxa"/>
            </w:tcMar>
            <w:vAlign w:val="center"/>
            <w:hideMark/>
            <w:tcPrChange w:id="10197" w:author="Aleksander Hansen" w:date="2013-02-17T19:51:00Z">
              <w:tcPr>
                <w:tcW w:w="1927" w:type="dxa"/>
                <w:gridSpan w:val="2"/>
                <w:tcBorders>
                  <w:bottom w:val="single" w:sz="4" w:space="0" w:color="auto"/>
                  <w:right w:val="single" w:sz="4" w:space="0" w:color="auto"/>
                </w:tcBorders>
                <w:shd w:val="clear" w:color="auto" w:fill="auto"/>
                <w:tcMar>
                  <w:top w:w="12" w:type="dxa"/>
                  <w:left w:w="108" w:type="dxa"/>
                  <w:bottom w:w="0" w:type="dxa"/>
                  <w:right w:w="108" w:type="dxa"/>
                </w:tcMar>
                <w:vAlign w:val="center"/>
                <w:hideMark/>
              </w:tcPr>
            </w:tcPrChange>
          </w:tcPr>
          <w:p w14:paraId="003453A4" w14:textId="77777777" w:rsidR="00994066" w:rsidRPr="00942D9D" w:rsidRDefault="00994066" w:rsidP="006B12F7">
            <w:pPr>
              <w:pStyle w:val="Paragraph"/>
              <w:rPr>
                <w:rFonts w:ascii="Calibri" w:hAnsi="Calibri" w:cs="Calibri"/>
                <w:sz w:val="24"/>
                <w:szCs w:val="24"/>
              </w:rPr>
            </w:pPr>
          </w:p>
        </w:tc>
        <w:tc>
          <w:tcPr>
            <w:tcW w:w="3569" w:type="dxa"/>
            <w:tcBorders>
              <w:left w:val="single" w:sz="4" w:space="0" w:color="auto"/>
              <w:bottom w:val="single" w:sz="4" w:space="0" w:color="auto"/>
            </w:tcBorders>
            <w:shd w:val="clear" w:color="auto" w:fill="A2B593"/>
            <w:tcMar>
              <w:top w:w="12" w:type="dxa"/>
              <w:left w:w="108" w:type="dxa"/>
              <w:bottom w:w="0" w:type="dxa"/>
              <w:right w:w="108" w:type="dxa"/>
            </w:tcMar>
            <w:vAlign w:val="center"/>
            <w:hideMark/>
            <w:tcPrChange w:id="10198" w:author="Aleksander Hansen" w:date="2013-02-17T19:51:00Z">
              <w:tcPr>
                <w:tcW w:w="3569" w:type="dxa"/>
                <w:gridSpan w:val="3"/>
                <w:tcBorders>
                  <w:left w:val="single" w:sz="4" w:space="0" w:color="auto"/>
                  <w:bottom w:val="single" w:sz="4" w:space="0" w:color="auto"/>
                </w:tcBorders>
                <w:shd w:val="clear" w:color="auto" w:fill="D6E3BC" w:themeFill="accent3" w:themeFillTint="66"/>
                <w:tcMar>
                  <w:top w:w="12" w:type="dxa"/>
                  <w:left w:w="108" w:type="dxa"/>
                  <w:bottom w:w="0" w:type="dxa"/>
                  <w:right w:w="108" w:type="dxa"/>
                </w:tcMar>
                <w:vAlign w:val="center"/>
                <w:hideMark/>
              </w:tcPr>
            </w:tcPrChange>
          </w:tcPr>
          <w:p w14:paraId="727976E5" w14:textId="77777777" w:rsidR="00994066" w:rsidRPr="00942D9D" w:rsidRDefault="00994066" w:rsidP="00DB35B4">
            <w:pPr>
              <w:pStyle w:val="Text"/>
              <w:rPr>
                <w:rStyle w:val="Strong"/>
              </w:rPr>
            </w:pPr>
            <w:r w:rsidRPr="00942D9D">
              <w:t>Advantage</w:t>
            </w:r>
          </w:p>
        </w:tc>
        <w:tc>
          <w:tcPr>
            <w:tcW w:w="3688" w:type="dxa"/>
            <w:gridSpan w:val="3"/>
            <w:tcBorders>
              <w:bottom w:val="single" w:sz="4" w:space="0" w:color="auto"/>
            </w:tcBorders>
            <w:shd w:val="clear" w:color="auto" w:fill="A2B593"/>
            <w:tcMar>
              <w:top w:w="12" w:type="dxa"/>
              <w:left w:w="108" w:type="dxa"/>
              <w:bottom w:w="0" w:type="dxa"/>
              <w:right w:w="108" w:type="dxa"/>
            </w:tcMar>
            <w:vAlign w:val="center"/>
            <w:hideMark/>
            <w:tcPrChange w:id="10199" w:author="Aleksander Hansen" w:date="2013-02-17T19:51:00Z">
              <w:tcPr>
                <w:tcW w:w="3688" w:type="dxa"/>
                <w:gridSpan w:val="4"/>
                <w:tcBorders>
                  <w:bottom w:val="single" w:sz="4" w:space="0" w:color="auto"/>
                </w:tcBorders>
                <w:shd w:val="clear" w:color="auto" w:fill="F2DBDB" w:themeFill="accent2" w:themeFillTint="33"/>
                <w:tcMar>
                  <w:top w:w="12" w:type="dxa"/>
                  <w:left w:w="108" w:type="dxa"/>
                  <w:bottom w:w="0" w:type="dxa"/>
                  <w:right w:w="108" w:type="dxa"/>
                </w:tcMar>
                <w:vAlign w:val="center"/>
                <w:hideMark/>
              </w:tcPr>
            </w:tcPrChange>
          </w:tcPr>
          <w:p w14:paraId="38D31180" w14:textId="77777777" w:rsidR="00994066" w:rsidRPr="00942D9D" w:rsidRDefault="00994066" w:rsidP="00DB35B4">
            <w:pPr>
              <w:pStyle w:val="Text"/>
              <w:rPr>
                <w:rStyle w:val="Strong"/>
              </w:rPr>
            </w:pPr>
            <w:r w:rsidRPr="00942D9D">
              <w:t>Disadvantage</w:t>
            </w:r>
          </w:p>
        </w:tc>
      </w:tr>
      <w:tr w:rsidR="00994066" w:rsidRPr="00942D9D" w14:paraId="61C86984" w14:textId="77777777" w:rsidTr="006B12F7">
        <w:trPr>
          <w:jc w:val="center"/>
        </w:trPr>
        <w:tc>
          <w:tcPr>
            <w:tcW w:w="1927" w:type="dxa"/>
            <w:tcBorders>
              <w:top w:val="single" w:sz="4" w:space="0" w:color="auto"/>
              <w:right w:val="single" w:sz="4" w:space="0" w:color="auto"/>
            </w:tcBorders>
            <w:shd w:val="clear" w:color="auto" w:fill="auto"/>
            <w:tcMar>
              <w:top w:w="12" w:type="dxa"/>
              <w:left w:w="108" w:type="dxa"/>
              <w:bottom w:w="0" w:type="dxa"/>
              <w:right w:w="108" w:type="dxa"/>
            </w:tcMar>
            <w:hideMark/>
          </w:tcPr>
          <w:p w14:paraId="556630F8" w14:textId="77777777" w:rsidR="00994066" w:rsidRPr="00964AF0" w:rsidRDefault="00994066" w:rsidP="00DB35B4">
            <w:pPr>
              <w:pStyle w:val="Text"/>
              <w:rPr>
                <w:rStyle w:val="Strong"/>
                <w:b w:val="0"/>
                <w:rPrChange w:id="10200" w:author="Aleksander Hansen" w:date="2013-02-17T19:29:00Z">
                  <w:rPr>
                    <w:rStyle w:val="Strong"/>
                    <w:rFonts w:asciiTheme="majorHAnsi" w:hAnsiTheme="majorHAnsi" w:cstheme="minorBidi"/>
                    <w:color w:val="auto"/>
                    <w:kern w:val="0"/>
                    <w:lang w:bidi="ar-SA"/>
                  </w:rPr>
                </w:rPrChange>
              </w:rPr>
            </w:pPr>
            <w:r w:rsidRPr="00537294">
              <w:rPr>
                <w:b/>
              </w:rPr>
              <w:t xml:space="preserve">Prospective Scenarios in MDA </w:t>
            </w:r>
          </w:p>
        </w:tc>
        <w:tc>
          <w:tcPr>
            <w:tcW w:w="3569" w:type="dxa"/>
            <w:tcBorders>
              <w:top w:val="single" w:sz="4" w:space="0" w:color="auto"/>
              <w:left w:val="single" w:sz="4" w:space="0" w:color="auto"/>
            </w:tcBorders>
            <w:shd w:val="clear" w:color="auto" w:fill="auto"/>
            <w:tcMar>
              <w:top w:w="12" w:type="dxa"/>
              <w:left w:w="108" w:type="dxa"/>
              <w:bottom w:w="0" w:type="dxa"/>
              <w:right w:w="108" w:type="dxa"/>
            </w:tcMar>
            <w:hideMark/>
          </w:tcPr>
          <w:p w14:paraId="4C717AAD" w14:textId="77777777" w:rsidR="00994066" w:rsidRPr="00942D9D" w:rsidRDefault="00994066" w:rsidP="00DB35B4">
            <w:pPr>
              <w:pStyle w:val="Text"/>
            </w:pPr>
            <w:r w:rsidRPr="00942D9D">
              <w:t>Relies on input of managers to frame scenario and therefore may be most realistic vis-à-vis actual extreme exposures</w:t>
            </w:r>
          </w:p>
        </w:tc>
        <w:tc>
          <w:tcPr>
            <w:tcW w:w="3688" w:type="dxa"/>
            <w:gridSpan w:val="3"/>
            <w:tcBorders>
              <w:top w:val="single" w:sz="4" w:space="0" w:color="auto"/>
            </w:tcBorders>
            <w:shd w:val="clear" w:color="auto" w:fill="auto"/>
            <w:tcMar>
              <w:top w:w="12" w:type="dxa"/>
              <w:left w:w="108" w:type="dxa"/>
              <w:bottom w:w="0" w:type="dxa"/>
              <w:right w:w="108" w:type="dxa"/>
            </w:tcMar>
            <w:hideMark/>
          </w:tcPr>
          <w:p w14:paraId="387C1DDC" w14:textId="77777777" w:rsidR="00994066" w:rsidRPr="00942D9D" w:rsidRDefault="00994066" w:rsidP="00DB35B4">
            <w:pPr>
              <w:pStyle w:val="Text"/>
            </w:pPr>
            <w:r w:rsidRPr="00942D9D">
              <w:t>May not be well-suited to “large, complex” portfolios</w:t>
            </w:r>
          </w:p>
          <w:p w14:paraId="0C9240B0" w14:textId="77777777" w:rsidR="00994066" w:rsidRPr="00942D9D" w:rsidRDefault="00994066" w:rsidP="00DB35B4">
            <w:pPr>
              <w:pStyle w:val="Text"/>
            </w:pPr>
            <w:r w:rsidRPr="00942D9D">
              <w:t>FACTOR PUSH METHOD: ignores correlations</w:t>
            </w:r>
          </w:p>
        </w:tc>
      </w:tr>
      <w:tr w:rsidR="00994066" w:rsidRPr="00942D9D" w14:paraId="44083C17" w14:textId="77777777" w:rsidTr="00964AF0">
        <w:trPr>
          <w:jc w:val="center"/>
          <w:trPrChange w:id="10201" w:author="Aleksander Hansen" w:date="2013-02-17T19:28:00Z">
            <w:trPr>
              <w:gridBefore w:val="1"/>
              <w:jc w:val="center"/>
            </w:trPr>
          </w:trPrChange>
        </w:trPr>
        <w:tc>
          <w:tcPr>
            <w:tcW w:w="1927" w:type="dxa"/>
            <w:tcBorders>
              <w:right w:val="single" w:sz="4" w:space="0" w:color="auto"/>
            </w:tcBorders>
            <w:shd w:val="clear" w:color="auto" w:fill="auto"/>
            <w:tcMar>
              <w:top w:w="12" w:type="dxa"/>
              <w:left w:w="108" w:type="dxa"/>
              <w:bottom w:w="0" w:type="dxa"/>
              <w:right w:w="108" w:type="dxa"/>
            </w:tcMar>
            <w:hideMark/>
            <w:tcPrChange w:id="10202" w:author="Aleksander Hansen" w:date="2013-02-17T19:28:00Z">
              <w:tcPr>
                <w:tcW w:w="1927" w:type="dxa"/>
                <w:gridSpan w:val="2"/>
                <w:tcBorders>
                  <w:right w:val="single" w:sz="4" w:space="0" w:color="auto"/>
                </w:tcBorders>
                <w:shd w:val="clear" w:color="auto" w:fill="auto"/>
                <w:tcMar>
                  <w:top w:w="12" w:type="dxa"/>
                  <w:left w:w="108" w:type="dxa"/>
                  <w:bottom w:w="0" w:type="dxa"/>
                  <w:right w:w="108" w:type="dxa"/>
                </w:tcMar>
                <w:hideMark/>
              </w:tcPr>
            </w:tcPrChange>
          </w:tcPr>
          <w:p w14:paraId="6084D507" w14:textId="77777777" w:rsidR="00994066" w:rsidRPr="00964AF0" w:rsidRDefault="00994066" w:rsidP="00DB35B4">
            <w:pPr>
              <w:pStyle w:val="Text"/>
              <w:rPr>
                <w:rStyle w:val="Strong"/>
                <w:b w:val="0"/>
                <w:rPrChange w:id="10203" w:author="Aleksander Hansen" w:date="2013-02-17T19:29:00Z">
                  <w:rPr>
                    <w:rStyle w:val="Strong"/>
                    <w:rFonts w:asciiTheme="majorHAnsi" w:hAnsiTheme="majorHAnsi" w:cstheme="minorBidi"/>
                    <w:color w:val="auto"/>
                    <w:kern w:val="0"/>
                    <w:lang w:bidi="ar-SA"/>
                  </w:rPr>
                </w:rPrChange>
              </w:rPr>
            </w:pPr>
            <w:r w:rsidRPr="00E32933">
              <w:rPr>
                <w:b/>
              </w:rPr>
              <w:t xml:space="preserve">Historical scenarios in MDA </w:t>
            </w:r>
          </w:p>
        </w:tc>
        <w:tc>
          <w:tcPr>
            <w:tcW w:w="3569" w:type="dxa"/>
            <w:tcBorders>
              <w:left w:val="single" w:sz="4" w:space="0" w:color="auto"/>
            </w:tcBorders>
            <w:shd w:val="clear" w:color="auto" w:fill="auto"/>
            <w:tcMar>
              <w:top w:w="12" w:type="dxa"/>
              <w:left w:w="108" w:type="dxa"/>
              <w:bottom w:w="0" w:type="dxa"/>
              <w:right w:w="108" w:type="dxa"/>
            </w:tcMar>
            <w:hideMark/>
            <w:tcPrChange w:id="10204" w:author="Aleksander Hansen" w:date="2013-02-17T19:28:00Z">
              <w:tcPr>
                <w:tcW w:w="3569" w:type="dxa"/>
                <w:gridSpan w:val="3"/>
                <w:tcBorders>
                  <w:left w:val="single" w:sz="4" w:space="0" w:color="auto"/>
                </w:tcBorders>
                <w:shd w:val="clear" w:color="auto" w:fill="auto"/>
                <w:tcMar>
                  <w:top w:w="12" w:type="dxa"/>
                  <w:left w:w="108" w:type="dxa"/>
                  <w:bottom w:w="0" w:type="dxa"/>
                  <w:right w:w="108" w:type="dxa"/>
                </w:tcMar>
                <w:hideMark/>
              </w:tcPr>
            </w:tcPrChange>
          </w:tcPr>
          <w:p w14:paraId="62ED52D8" w14:textId="77777777" w:rsidR="00994066" w:rsidRPr="00942D9D" w:rsidRDefault="00994066" w:rsidP="00DB35B4">
            <w:pPr>
              <w:pStyle w:val="Text"/>
            </w:pPr>
            <w:r w:rsidRPr="00942D9D">
              <w:t>Useful for measuring joint movements in financial variables</w:t>
            </w:r>
          </w:p>
        </w:tc>
        <w:tc>
          <w:tcPr>
            <w:tcW w:w="3688" w:type="dxa"/>
            <w:gridSpan w:val="3"/>
            <w:shd w:val="clear" w:color="auto" w:fill="auto"/>
            <w:tcMar>
              <w:top w:w="12" w:type="dxa"/>
              <w:left w:w="108" w:type="dxa"/>
              <w:bottom w:w="0" w:type="dxa"/>
              <w:right w:w="108" w:type="dxa"/>
            </w:tcMar>
            <w:hideMark/>
            <w:tcPrChange w:id="10205" w:author="Aleksander Hansen" w:date="2013-02-17T19:28:00Z">
              <w:tcPr>
                <w:tcW w:w="3688" w:type="dxa"/>
                <w:gridSpan w:val="4"/>
                <w:shd w:val="clear" w:color="auto" w:fill="auto"/>
                <w:tcMar>
                  <w:top w:w="12" w:type="dxa"/>
                  <w:left w:w="108" w:type="dxa"/>
                  <w:bottom w:w="0" w:type="dxa"/>
                  <w:right w:w="108" w:type="dxa"/>
                </w:tcMar>
                <w:hideMark/>
              </w:tcPr>
            </w:tcPrChange>
          </w:tcPr>
          <w:p w14:paraId="4590187D" w14:textId="77777777" w:rsidR="00994066" w:rsidRPr="00942D9D" w:rsidRDefault="00994066" w:rsidP="00DB35B4">
            <w:pPr>
              <w:pStyle w:val="Text"/>
            </w:pPr>
            <w:r w:rsidRPr="00942D9D">
              <w:t>Typically, limited number of events to draw upon</w:t>
            </w:r>
          </w:p>
        </w:tc>
      </w:tr>
      <w:tr w:rsidR="00994066" w:rsidRPr="00942D9D" w14:paraId="5C4F7872" w14:textId="77777777" w:rsidTr="005126A8">
        <w:trPr>
          <w:trHeight w:val="515"/>
          <w:jc w:val="center"/>
          <w:trPrChange w:id="10206" w:author="Aleksander Hansen" w:date="2013-02-17T19:51:00Z">
            <w:trPr>
              <w:gridBefore w:val="1"/>
              <w:jc w:val="center"/>
            </w:trPr>
          </w:trPrChange>
        </w:trPr>
        <w:tc>
          <w:tcPr>
            <w:tcW w:w="1927" w:type="dxa"/>
            <w:tcBorders>
              <w:bottom w:val="single" w:sz="4" w:space="0" w:color="auto"/>
              <w:right w:val="single" w:sz="4" w:space="0" w:color="auto"/>
            </w:tcBorders>
            <w:shd w:val="clear" w:color="auto" w:fill="A2B593"/>
            <w:tcMar>
              <w:top w:w="12" w:type="dxa"/>
              <w:left w:w="108" w:type="dxa"/>
              <w:bottom w:w="0" w:type="dxa"/>
              <w:right w:w="108" w:type="dxa"/>
            </w:tcMar>
            <w:vAlign w:val="center"/>
            <w:hideMark/>
            <w:tcPrChange w:id="10207" w:author="Aleksander Hansen" w:date="2013-02-17T19:51:00Z">
              <w:tcPr>
                <w:tcW w:w="1927" w:type="dxa"/>
                <w:gridSpan w:val="2"/>
                <w:tcBorders>
                  <w:bottom w:val="single" w:sz="4" w:space="0" w:color="auto"/>
                  <w:right w:val="single" w:sz="4" w:space="0" w:color="auto"/>
                </w:tcBorders>
                <w:shd w:val="clear" w:color="auto" w:fill="auto"/>
                <w:tcMar>
                  <w:top w:w="12" w:type="dxa"/>
                  <w:left w:w="108" w:type="dxa"/>
                  <w:bottom w:w="0" w:type="dxa"/>
                  <w:right w:w="108" w:type="dxa"/>
                </w:tcMar>
                <w:vAlign w:val="center"/>
                <w:hideMark/>
              </w:tcPr>
            </w:tcPrChange>
          </w:tcPr>
          <w:p w14:paraId="0AF61F8B" w14:textId="77777777" w:rsidR="00994066" w:rsidRPr="00942D9D" w:rsidRDefault="00994066" w:rsidP="006B12F7">
            <w:pPr>
              <w:pStyle w:val="Paragraph"/>
              <w:rPr>
                <w:rFonts w:ascii="Calibri" w:hAnsi="Calibri" w:cs="Calibri"/>
                <w:sz w:val="24"/>
                <w:szCs w:val="24"/>
              </w:rPr>
            </w:pPr>
          </w:p>
        </w:tc>
        <w:tc>
          <w:tcPr>
            <w:tcW w:w="3655" w:type="dxa"/>
            <w:gridSpan w:val="3"/>
            <w:tcBorders>
              <w:left w:val="single" w:sz="4" w:space="0" w:color="auto"/>
              <w:bottom w:val="single" w:sz="4" w:space="0" w:color="auto"/>
            </w:tcBorders>
            <w:shd w:val="clear" w:color="auto" w:fill="A2B593"/>
            <w:tcMar>
              <w:top w:w="12" w:type="dxa"/>
              <w:left w:w="108" w:type="dxa"/>
              <w:bottom w:w="0" w:type="dxa"/>
              <w:right w:w="108" w:type="dxa"/>
            </w:tcMar>
            <w:vAlign w:val="center"/>
            <w:hideMark/>
            <w:tcPrChange w:id="10208" w:author="Aleksander Hansen" w:date="2013-02-17T19:51:00Z">
              <w:tcPr>
                <w:tcW w:w="3655" w:type="dxa"/>
                <w:gridSpan w:val="5"/>
                <w:tcBorders>
                  <w:left w:val="single" w:sz="4" w:space="0" w:color="auto"/>
                  <w:bottom w:val="single" w:sz="4" w:space="0" w:color="auto"/>
                </w:tcBorders>
                <w:shd w:val="clear" w:color="auto" w:fill="D6E3BC" w:themeFill="accent3" w:themeFillTint="66"/>
                <w:tcMar>
                  <w:top w:w="12" w:type="dxa"/>
                  <w:left w:w="108" w:type="dxa"/>
                  <w:bottom w:w="0" w:type="dxa"/>
                  <w:right w:w="108" w:type="dxa"/>
                </w:tcMar>
                <w:vAlign w:val="center"/>
                <w:hideMark/>
              </w:tcPr>
            </w:tcPrChange>
          </w:tcPr>
          <w:p w14:paraId="1F24BB2A" w14:textId="77777777" w:rsidR="00994066" w:rsidRPr="00942D9D" w:rsidRDefault="00994066" w:rsidP="00DB35B4">
            <w:pPr>
              <w:pStyle w:val="Text"/>
              <w:rPr>
                <w:rStyle w:val="Strong"/>
              </w:rPr>
            </w:pPr>
            <w:r w:rsidRPr="00942D9D">
              <w:t>Advantage</w:t>
            </w:r>
          </w:p>
        </w:tc>
        <w:tc>
          <w:tcPr>
            <w:tcW w:w="3602" w:type="dxa"/>
            <w:tcBorders>
              <w:bottom w:val="single" w:sz="4" w:space="0" w:color="auto"/>
            </w:tcBorders>
            <w:shd w:val="clear" w:color="auto" w:fill="A2B593"/>
            <w:tcMar>
              <w:top w:w="12" w:type="dxa"/>
              <w:left w:w="108" w:type="dxa"/>
              <w:bottom w:w="0" w:type="dxa"/>
              <w:right w:w="108" w:type="dxa"/>
            </w:tcMar>
            <w:vAlign w:val="center"/>
            <w:hideMark/>
            <w:tcPrChange w:id="10209" w:author="Aleksander Hansen" w:date="2013-02-17T19:51:00Z">
              <w:tcPr>
                <w:tcW w:w="3602" w:type="dxa"/>
                <w:gridSpan w:val="2"/>
                <w:tcBorders>
                  <w:bottom w:val="single" w:sz="4" w:space="0" w:color="auto"/>
                </w:tcBorders>
                <w:shd w:val="clear" w:color="auto" w:fill="F2DBDB" w:themeFill="accent2" w:themeFillTint="33"/>
                <w:tcMar>
                  <w:top w:w="12" w:type="dxa"/>
                  <w:left w:w="108" w:type="dxa"/>
                  <w:bottom w:w="0" w:type="dxa"/>
                  <w:right w:w="108" w:type="dxa"/>
                </w:tcMar>
                <w:vAlign w:val="center"/>
                <w:hideMark/>
              </w:tcPr>
            </w:tcPrChange>
          </w:tcPr>
          <w:p w14:paraId="5F2CFF6A" w14:textId="77777777" w:rsidR="00994066" w:rsidRPr="00942D9D" w:rsidRDefault="00994066" w:rsidP="00DB35B4">
            <w:pPr>
              <w:pStyle w:val="Text"/>
              <w:rPr>
                <w:rStyle w:val="Strong"/>
              </w:rPr>
            </w:pPr>
            <w:r w:rsidRPr="00942D9D">
              <w:t>Disadvantage</w:t>
            </w:r>
          </w:p>
        </w:tc>
      </w:tr>
      <w:tr w:rsidR="00994066" w:rsidRPr="00942D9D" w14:paraId="422C240F" w14:textId="77777777" w:rsidTr="006B12F7">
        <w:trPr>
          <w:jc w:val="center"/>
        </w:trPr>
        <w:tc>
          <w:tcPr>
            <w:tcW w:w="1927" w:type="dxa"/>
            <w:tcBorders>
              <w:top w:val="single" w:sz="4" w:space="0" w:color="auto"/>
              <w:right w:val="single" w:sz="4" w:space="0" w:color="auto"/>
            </w:tcBorders>
            <w:shd w:val="clear" w:color="auto" w:fill="auto"/>
            <w:tcMar>
              <w:top w:w="12" w:type="dxa"/>
              <w:left w:w="108" w:type="dxa"/>
              <w:bottom w:w="0" w:type="dxa"/>
              <w:right w:w="108" w:type="dxa"/>
            </w:tcMar>
            <w:hideMark/>
          </w:tcPr>
          <w:p w14:paraId="6FCC9FAD" w14:textId="77777777" w:rsidR="00994066" w:rsidRPr="00964AF0" w:rsidRDefault="00994066" w:rsidP="00DB35B4">
            <w:pPr>
              <w:pStyle w:val="Text"/>
              <w:rPr>
                <w:rStyle w:val="Strong"/>
                <w:b w:val="0"/>
                <w:rPrChange w:id="10210" w:author="Aleksander Hansen" w:date="2013-02-17T19:29:00Z">
                  <w:rPr>
                    <w:rStyle w:val="Strong"/>
                    <w:rFonts w:asciiTheme="majorHAnsi" w:hAnsiTheme="majorHAnsi" w:cstheme="minorBidi"/>
                    <w:color w:val="auto"/>
                    <w:kern w:val="0"/>
                    <w:lang w:bidi="ar-SA"/>
                  </w:rPr>
                </w:rPrChange>
              </w:rPr>
            </w:pPr>
            <w:r w:rsidRPr="00E32933">
              <w:rPr>
                <w:b/>
              </w:rPr>
              <w:t xml:space="preserve">Conditional Scenario Method </w:t>
            </w:r>
          </w:p>
        </w:tc>
        <w:tc>
          <w:tcPr>
            <w:tcW w:w="3655" w:type="dxa"/>
            <w:gridSpan w:val="3"/>
            <w:tcBorders>
              <w:top w:val="single" w:sz="4" w:space="0" w:color="auto"/>
              <w:left w:val="single" w:sz="4" w:space="0" w:color="auto"/>
            </w:tcBorders>
            <w:shd w:val="clear" w:color="auto" w:fill="auto"/>
            <w:tcMar>
              <w:top w:w="12" w:type="dxa"/>
              <w:left w:w="108" w:type="dxa"/>
              <w:bottom w:w="0" w:type="dxa"/>
              <w:right w:w="108" w:type="dxa"/>
            </w:tcMar>
            <w:hideMark/>
          </w:tcPr>
          <w:p w14:paraId="1816B021" w14:textId="77777777" w:rsidR="00994066" w:rsidRPr="00942D9D" w:rsidRDefault="00994066" w:rsidP="00DB35B4">
            <w:pPr>
              <w:pStyle w:val="Text"/>
            </w:pPr>
            <w:r w:rsidRPr="00942D9D">
              <w:t xml:space="preserve">More realistically incorporates correlations across variables: allows us to predict certain variables conditional on movements in key variables </w:t>
            </w:r>
          </w:p>
        </w:tc>
        <w:tc>
          <w:tcPr>
            <w:tcW w:w="3602" w:type="dxa"/>
            <w:tcBorders>
              <w:top w:val="single" w:sz="4" w:space="0" w:color="auto"/>
            </w:tcBorders>
            <w:shd w:val="clear" w:color="auto" w:fill="auto"/>
            <w:tcMar>
              <w:top w:w="12" w:type="dxa"/>
              <w:left w:w="108" w:type="dxa"/>
              <w:bottom w:w="0" w:type="dxa"/>
              <w:right w:w="108" w:type="dxa"/>
            </w:tcMar>
            <w:hideMark/>
          </w:tcPr>
          <w:p w14:paraId="396F9444" w14:textId="77777777" w:rsidR="00994066" w:rsidRPr="00942D9D" w:rsidRDefault="00994066" w:rsidP="00DB35B4">
            <w:pPr>
              <w:pStyle w:val="Text"/>
            </w:pPr>
            <w:r w:rsidRPr="00942D9D">
              <w:t xml:space="preserve">Relies on correlations derived from entire sample period. </w:t>
            </w:r>
          </w:p>
          <w:p w14:paraId="0897C9FA" w14:textId="77777777" w:rsidR="00994066" w:rsidRPr="00942D9D" w:rsidRDefault="00994066" w:rsidP="00DB35B4">
            <w:pPr>
              <w:pStyle w:val="Text"/>
            </w:pPr>
            <w:r w:rsidRPr="00942D9D">
              <w:t>Highly subjective</w:t>
            </w:r>
          </w:p>
        </w:tc>
      </w:tr>
    </w:tbl>
    <w:p w14:paraId="11E2BFF3" w14:textId="08CBB069" w:rsidR="00994066" w:rsidRDefault="005126A8" w:rsidP="001169C2">
      <w:pPr>
        <w:pStyle w:val="Heading2"/>
      </w:pPr>
      <w:ins w:id="10211" w:author="Aleksander Hansen" w:date="2013-02-17T19:50:00Z">
        <w:r>
          <w:br/>
        </w:r>
      </w:ins>
      <w:bookmarkStart w:id="10212" w:name="_Toc223340546"/>
      <w:r w:rsidR="00994066">
        <w:t>Define and distinguish between sensitivity analysis and stress testing model parameters.</w:t>
      </w:r>
      <w:bookmarkEnd w:id="10212"/>
    </w:p>
    <w:tbl>
      <w:tblPr>
        <w:tblStyle w:val="MediumShading1-Accent6"/>
        <w:tblW w:w="7561" w:type="dxa"/>
        <w:jc w:val="center"/>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Change w:id="10213" w:author="Aleksander Hansen" w:date="2013-02-17T19:34:00Z">
          <w:tblPr>
            <w:tblStyle w:val="MediumShading1-Accent6"/>
            <w:tblW w:w="7561" w:type="dxa"/>
            <w:jc w:val="center"/>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
        </w:tblPrChange>
      </w:tblPr>
      <w:tblGrid>
        <w:gridCol w:w="3748"/>
        <w:gridCol w:w="3813"/>
        <w:tblGridChange w:id="10214">
          <w:tblGrid>
            <w:gridCol w:w="3748"/>
            <w:gridCol w:w="3813"/>
          </w:tblGrid>
        </w:tblGridChange>
      </w:tblGrid>
      <w:tr w:rsidR="00994066" w:rsidRPr="00677ACE" w14:paraId="18BC5A67" w14:textId="77777777" w:rsidTr="00390E5F">
        <w:trPr>
          <w:cnfStyle w:val="100000000000" w:firstRow="1" w:lastRow="0" w:firstColumn="0" w:lastColumn="0" w:oddVBand="0" w:evenVBand="0" w:oddHBand="0" w:evenHBand="0" w:firstRowFirstColumn="0" w:firstRowLastColumn="0" w:lastRowFirstColumn="0" w:lastRowLastColumn="0"/>
          <w:trHeight w:val="262"/>
          <w:jc w:val="center"/>
          <w:trPrChange w:id="10215" w:author="Aleksander Hansen" w:date="2013-02-17T19:34:00Z">
            <w:trPr>
              <w:trHeight w:val="262"/>
              <w:jc w:val="center"/>
            </w:trPr>
          </w:trPrChange>
        </w:trPr>
        <w:tc>
          <w:tcPr>
            <w:cnfStyle w:val="001000000000" w:firstRow="0" w:lastRow="0" w:firstColumn="1" w:lastColumn="0" w:oddVBand="0" w:evenVBand="0" w:oddHBand="0" w:evenHBand="0" w:firstRowFirstColumn="0" w:firstRowLastColumn="0" w:lastRowFirstColumn="0" w:lastRowLastColumn="0"/>
            <w:tcW w:w="3748" w:type="dxa"/>
            <w:tcBorders>
              <w:top w:val="none" w:sz="0" w:space="0" w:color="auto"/>
              <w:left w:val="none" w:sz="0" w:space="0" w:color="auto"/>
              <w:bottom w:val="single" w:sz="4" w:space="0" w:color="auto"/>
              <w:right w:val="none" w:sz="0" w:space="0" w:color="auto"/>
            </w:tcBorders>
            <w:shd w:val="clear" w:color="auto" w:fill="auto"/>
            <w:tcPrChange w:id="10216" w:author="Aleksander Hansen" w:date="2013-02-17T19:34:00Z">
              <w:tcPr>
                <w:tcW w:w="3748" w:type="dxa"/>
                <w:tcBorders>
                  <w:top w:val="none" w:sz="0" w:space="0" w:color="auto"/>
                  <w:left w:val="none" w:sz="0" w:space="0" w:color="auto"/>
                  <w:bottom w:val="single" w:sz="4" w:space="0" w:color="auto"/>
                  <w:right w:val="none" w:sz="0" w:space="0" w:color="auto"/>
                </w:tcBorders>
                <w:shd w:val="clear" w:color="auto" w:fill="auto"/>
              </w:tcPr>
            </w:tcPrChange>
          </w:tcPr>
          <w:p w14:paraId="42EA89AB" w14:textId="77777777" w:rsidR="00994066" w:rsidRPr="00677ACE" w:rsidRDefault="00994066" w:rsidP="00DB35B4">
            <w:pPr>
              <w:pStyle w:val="Text"/>
              <w:cnfStyle w:val="101000000000" w:firstRow="1" w:lastRow="0" w:firstColumn="1" w:lastColumn="0" w:oddVBand="0" w:evenVBand="0" w:oddHBand="0" w:evenHBand="0" w:firstRowFirstColumn="0" w:firstRowLastColumn="0" w:lastRowFirstColumn="0" w:lastRowLastColumn="0"/>
              <w:rPr>
                <w:rStyle w:val="Strong"/>
                <w:b/>
                <w:sz w:val="24"/>
                <w:szCs w:val="24"/>
              </w:rPr>
            </w:pPr>
            <w:r w:rsidRPr="00677ACE">
              <w:t>Sensitivity Analysis</w:t>
            </w:r>
          </w:p>
        </w:tc>
        <w:tc>
          <w:tcPr>
            <w:tcW w:w="3813" w:type="dxa"/>
            <w:tcBorders>
              <w:top w:val="none" w:sz="0" w:space="0" w:color="auto"/>
              <w:left w:val="none" w:sz="0" w:space="0" w:color="auto"/>
              <w:bottom w:val="single" w:sz="4" w:space="0" w:color="auto"/>
              <w:right w:val="none" w:sz="0" w:space="0" w:color="auto"/>
            </w:tcBorders>
            <w:shd w:val="clear" w:color="auto" w:fill="auto"/>
            <w:tcPrChange w:id="10217" w:author="Aleksander Hansen" w:date="2013-02-17T19:34:00Z">
              <w:tcPr>
                <w:tcW w:w="3813" w:type="dxa"/>
                <w:tcBorders>
                  <w:top w:val="none" w:sz="0" w:space="0" w:color="auto"/>
                  <w:left w:val="none" w:sz="0" w:space="0" w:color="auto"/>
                  <w:bottom w:val="single" w:sz="4" w:space="0" w:color="auto"/>
                  <w:right w:val="none" w:sz="0" w:space="0" w:color="auto"/>
                </w:tcBorders>
                <w:shd w:val="clear" w:color="auto" w:fill="auto"/>
              </w:tcPr>
            </w:tcPrChange>
          </w:tcPr>
          <w:p w14:paraId="3AB04E65" w14:textId="77777777" w:rsidR="00994066" w:rsidRPr="00677ACE" w:rsidRDefault="00994066" w:rsidP="00DB35B4">
            <w:pPr>
              <w:pStyle w:val="Text"/>
              <w:cnfStyle w:val="100000000000" w:firstRow="1" w:lastRow="0" w:firstColumn="0" w:lastColumn="0" w:oddVBand="0" w:evenVBand="0" w:oddHBand="0" w:evenHBand="0" w:firstRowFirstColumn="0" w:firstRowLastColumn="0" w:lastRowFirstColumn="0" w:lastRowLastColumn="0"/>
              <w:rPr>
                <w:rStyle w:val="Strong"/>
                <w:b/>
                <w:sz w:val="24"/>
                <w:szCs w:val="24"/>
              </w:rPr>
            </w:pPr>
            <w:r w:rsidRPr="00677ACE">
              <w:t>Model Parameters</w:t>
            </w:r>
          </w:p>
        </w:tc>
      </w:tr>
      <w:tr w:rsidR="00994066" w:rsidRPr="00677ACE" w14:paraId="32B9FD8C" w14:textId="77777777" w:rsidTr="00390E5F">
        <w:trPr>
          <w:cnfStyle w:val="000000100000" w:firstRow="0" w:lastRow="0" w:firstColumn="0" w:lastColumn="0" w:oddVBand="0" w:evenVBand="0" w:oddHBand="1" w:evenHBand="0" w:firstRowFirstColumn="0" w:firstRowLastColumn="0" w:lastRowFirstColumn="0" w:lastRowLastColumn="0"/>
          <w:trHeight w:val="665"/>
          <w:jc w:val="center"/>
          <w:trPrChange w:id="10218" w:author="Aleksander Hansen" w:date="2013-02-17T19:34:00Z">
            <w:trPr>
              <w:trHeight w:val="665"/>
              <w:jc w:val="center"/>
            </w:trPr>
          </w:trPrChange>
        </w:trPr>
        <w:tc>
          <w:tcPr>
            <w:cnfStyle w:val="001000000000" w:firstRow="0" w:lastRow="0" w:firstColumn="1" w:lastColumn="0" w:oddVBand="0" w:evenVBand="0" w:oddHBand="0" w:evenHBand="0" w:firstRowFirstColumn="0" w:firstRowLastColumn="0" w:lastRowFirstColumn="0" w:lastRowLastColumn="0"/>
            <w:tcW w:w="3748" w:type="dxa"/>
            <w:tcBorders>
              <w:top w:val="single" w:sz="4" w:space="0" w:color="auto"/>
              <w:right w:val="none" w:sz="0" w:space="0" w:color="auto"/>
            </w:tcBorders>
            <w:shd w:val="clear" w:color="auto" w:fill="A2B593"/>
            <w:tcPrChange w:id="10219" w:author="Aleksander Hansen" w:date="2013-02-17T19:34:00Z">
              <w:tcPr>
                <w:tcW w:w="3748" w:type="dxa"/>
                <w:tcBorders>
                  <w:top w:val="single" w:sz="4" w:space="0" w:color="auto"/>
                  <w:right w:val="none" w:sz="0" w:space="0" w:color="auto"/>
                </w:tcBorders>
                <w:shd w:val="clear" w:color="auto" w:fill="DBE5F1" w:themeFill="accent1" w:themeFillTint="33"/>
              </w:tcPr>
            </w:tcPrChange>
          </w:tcPr>
          <w:p w14:paraId="0CE4CF81" w14:textId="77777777" w:rsidR="00994066" w:rsidRPr="00677ACE" w:rsidRDefault="00994066" w:rsidP="00DB35B4">
            <w:pPr>
              <w:pStyle w:val="Text"/>
              <w:cnfStyle w:val="001000100000" w:firstRow="0" w:lastRow="0" w:firstColumn="1" w:lastColumn="0" w:oddVBand="0" w:evenVBand="0" w:oddHBand="1" w:evenHBand="0" w:firstRowFirstColumn="0" w:firstRowLastColumn="0" w:lastRowFirstColumn="0" w:lastRowLastColumn="0"/>
            </w:pPr>
            <w:r w:rsidRPr="00677ACE">
              <w:t>Changes the functional form of the model</w:t>
            </w:r>
          </w:p>
        </w:tc>
        <w:tc>
          <w:tcPr>
            <w:tcW w:w="3813" w:type="dxa"/>
            <w:tcBorders>
              <w:top w:val="single" w:sz="4" w:space="0" w:color="auto"/>
              <w:left w:val="none" w:sz="0" w:space="0" w:color="auto"/>
            </w:tcBorders>
            <w:shd w:val="clear" w:color="auto" w:fill="A2B593"/>
            <w:tcPrChange w:id="10220" w:author="Aleksander Hansen" w:date="2013-02-17T19:34:00Z">
              <w:tcPr>
                <w:tcW w:w="3813" w:type="dxa"/>
                <w:tcBorders>
                  <w:top w:val="single" w:sz="4" w:space="0" w:color="auto"/>
                  <w:left w:val="none" w:sz="0" w:space="0" w:color="auto"/>
                </w:tcBorders>
                <w:shd w:val="clear" w:color="auto" w:fill="EAF1DD" w:themeFill="accent3" w:themeFillTint="33"/>
              </w:tcPr>
            </w:tcPrChange>
          </w:tcPr>
          <w:p w14:paraId="40F9302D" w14:textId="77777777" w:rsidR="00994066" w:rsidRPr="00390E5F" w:rsidRDefault="00994066" w:rsidP="00DB35B4">
            <w:pPr>
              <w:pStyle w:val="Text"/>
              <w:cnfStyle w:val="000000100000" w:firstRow="0" w:lastRow="0" w:firstColumn="0" w:lastColumn="0" w:oddVBand="0" w:evenVBand="0" w:oddHBand="1" w:evenHBand="0" w:firstRowFirstColumn="0" w:firstRowLastColumn="0" w:lastRowFirstColumn="0" w:lastRowLastColumn="0"/>
              <w:rPr>
                <w:b/>
                <w:rPrChange w:id="10221" w:author="Aleksander Hansen" w:date="2013-02-17T19:34:00Z">
                  <w:rPr>
                    <w:sz w:val="24"/>
                    <w:szCs w:val="24"/>
                  </w:rPr>
                </w:rPrChange>
              </w:rPr>
            </w:pPr>
            <w:r w:rsidRPr="00390E5F">
              <w:rPr>
                <w:b/>
                <w:rPrChange w:id="10222" w:author="Aleksander Hansen" w:date="2013-02-17T19:34:00Z">
                  <w:rPr/>
                </w:rPrChange>
              </w:rPr>
              <w:t>Changes the values of the inputs into the model</w:t>
            </w:r>
          </w:p>
        </w:tc>
      </w:tr>
      <w:tr w:rsidR="00994066" w:rsidRPr="00677ACE" w14:paraId="711AF352" w14:textId="77777777" w:rsidTr="006B12F7">
        <w:trPr>
          <w:cnfStyle w:val="000000010000" w:firstRow="0" w:lastRow="0" w:firstColumn="0" w:lastColumn="0" w:oddVBand="0" w:evenVBand="0" w:oddHBand="0" w:evenHBand="1" w:firstRowFirstColumn="0" w:firstRowLastColumn="0" w:lastRowFirstColumn="0" w:lastRowLastColumn="0"/>
          <w:trHeight w:val="1934"/>
          <w:jc w:val="center"/>
        </w:trPr>
        <w:tc>
          <w:tcPr>
            <w:cnfStyle w:val="001000000000" w:firstRow="0" w:lastRow="0" w:firstColumn="1" w:lastColumn="0" w:oddVBand="0" w:evenVBand="0" w:oddHBand="0" w:evenHBand="0" w:firstRowFirstColumn="0" w:firstRowLastColumn="0" w:lastRowFirstColumn="0" w:lastRowLastColumn="0"/>
            <w:tcW w:w="3748" w:type="dxa"/>
            <w:tcBorders>
              <w:right w:val="none" w:sz="0" w:space="0" w:color="auto"/>
            </w:tcBorders>
          </w:tcPr>
          <w:p w14:paraId="2440BD7A" w14:textId="77777777" w:rsidR="00994066" w:rsidRPr="00344668" w:rsidRDefault="00994066" w:rsidP="00DB35B4">
            <w:pPr>
              <w:pStyle w:val="Text"/>
              <w:rPr>
                <w:b w:val="0"/>
                <w:rPrChange w:id="10223" w:author="Aleksander Hansen" w:date="2013-02-23T20:45:00Z">
                  <w:rPr>
                    <w:b w:val="0"/>
                    <w:bCs w:val="0"/>
                    <w:sz w:val="24"/>
                    <w:szCs w:val="24"/>
                  </w:rPr>
                </w:rPrChange>
              </w:rPr>
            </w:pPr>
            <w:r w:rsidRPr="00344668">
              <w:t>For example, bond portfolio</w:t>
            </w:r>
          </w:p>
          <w:p w14:paraId="62B1AE16" w14:textId="77777777" w:rsidR="00994066" w:rsidRPr="00344668" w:rsidRDefault="00994066" w:rsidP="00DB35B4">
            <w:pPr>
              <w:pStyle w:val="Text"/>
              <w:rPr>
                <w:b w:val="0"/>
                <w:rPrChange w:id="10224" w:author="Aleksander Hansen" w:date="2013-02-23T20:45:00Z">
                  <w:rPr>
                    <w:b w:val="0"/>
                    <w:bCs w:val="0"/>
                    <w:sz w:val="24"/>
                    <w:szCs w:val="24"/>
                  </w:rPr>
                </w:rPrChange>
              </w:rPr>
            </w:pPr>
            <w:r w:rsidRPr="00344668">
              <w:t>Single-factor Duration</w:t>
            </w:r>
          </w:p>
          <w:p w14:paraId="557067BE" w14:textId="77777777" w:rsidR="00994066" w:rsidRPr="00344668" w:rsidRDefault="00994066" w:rsidP="00DB35B4">
            <w:pPr>
              <w:pStyle w:val="Text"/>
              <w:rPr>
                <w:b w:val="0"/>
                <w:rPrChange w:id="10225" w:author="Aleksander Hansen" w:date="2013-02-23T20:45:00Z">
                  <w:rPr>
                    <w:b w:val="0"/>
                    <w:bCs w:val="0"/>
                    <w:sz w:val="24"/>
                    <w:szCs w:val="24"/>
                  </w:rPr>
                </w:rPrChange>
              </w:rPr>
            </w:pPr>
            <w:r w:rsidRPr="00344668">
              <w:t>Duration vector</w:t>
            </w:r>
          </w:p>
          <w:p w14:paraId="5448D77D" w14:textId="77777777" w:rsidR="00994066" w:rsidRPr="00677ACE" w:rsidRDefault="00994066" w:rsidP="00DB35B4">
            <w:pPr>
              <w:pStyle w:val="Text"/>
            </w:pPr>
            <w:r w:rsidRPr="00344668">
              <w:t>Key rate shift</w:t>
            </w:r>
            <w:r w:rsidRPr="00677ACE">
              <w:t xml:space="preserve"> </w:t>
            </w:r>
          </w:p>
        </w:tc>
        <w:tc>
          <w:tcPr>
            <w:tcW w:w="3813" w:type="dxa"/>
            <w:tcBorders>
              <w:left w:val="none" w:sz="0" w:space="0" w:color="auto"/>
            </w:tcBorders>
          </w:tcPr>
          <w:p w14:paraId="097FACBB" w14:textId="77777777" w:rsidR="00994066" w:rsidRPr="00677ACE" w:rsidRDefault="00994066" w:rsidP="00DB35B4">
            <w:pPr>
              <w:pStyle w:val="Text"/>
              <w:cnfStyle w:val="000000010000" w:firstRow="0" w:lastRow="0" w:firstColumn="0" w:lastColumn="0" w:oddVBand="0" w:evenVBand="0" w:oddHBand="0" w:evenHBand="1" w:firstRowFirstColumn="0" w:firstRowLastColumn="0" w:lastRowFirstColumn="0" w:lastRowLastColumn="0"/>
            </w:pPr>
            <w:r w:rsidRPr="00677ACE">
              <w:t>For example,</w:t>
            </w:r>
          </w:p>
          <w:p w14:paraId="02123F01" w14:textId="77777777" w:rsidR="00994066" w:rsidRPr="00677ACE" w:rsidRDefault="00994066" w:rsidP="00DB35B4">
            <w:pPr>
              <w:pStyle w:val="Text"/>
              <w:cnfStyle w:val="000000010000" w:firstRow="0" w:lastRow="0" w:firstColumn="0" w:lastColumn="0" w:oddVBand="0" w:evenVBand="0" w:oddHBand="0" w:evenHBand="1" w:firstRowFirstColumn="0" w:firstRowLastColumn="0" w:lastRowFirstColumn="0" w:lastRowLastColumn="0"/>
            </w:pPr>
            <w:r w:rsidRPr="00677ACE">
              <w:t>200 bps vs. 20 bps yield shock</w:t>
            </w:r>
          </w:p>
          <w:p w14:paraId="1107BE44" w14:textId="77777777" w:rsidR="00994066" w:rsidRPr="00677ACE" w:rsidRDefault="00994066" w:rsidP="00DB35B4">
            <w:pPr>
              <w:pStyle w:val="Text"/>
              <w:cnfStyle w:val="000000010000" w:firstRow="0" w:lastRow="0" w:firstColumn="0" w:lastColumn="0" w:oddVBand="0" w:evenVBand="0" w:oddHBand="0" w:evenHBand="1" w:firstRowFirstColumn="0" w:firstRowLastColumn="0" w:lastRowFirstColumn="0" w:lastRowLastColumn="0"/>
            </w:pPr>
            <w:r w:rsidRPr="00677ACE">
              <w:rPr>
                <w:noProof/>
                <w:lang w:bidi="ar-SA"/>
              </w:rPr>
              <mc:AlternateContent>
                <mc:Choice Requires="wps">
                  <w:drawing>
                    <wp:anchor distT="0" distB="0" distL="114300" distR="114300" simplePos="0" relativeHeight="251796992" behindDoc="0" locked="0" layoutInCell="1" allowOverlap="1" wp14:anchorId="34F9D104" wp14:editId="4397020A">
                      <wp:simplePos x="0" y="0"/>
                      <wp:positionH relativeFrom="column">
                        <wp:posOffset>565616</wp:posOffset>
                      </wp:positionH>
                      <wp:positionV relativeFrom="paragraph">
                        <wp:posOffset>487680</wp:posOffset>
                      </wp:positionV>
                      <wp:extent cx="1097280" cy="917575"/>
                      <wp:effectExtent l="0" t="0" r="0" b="0"/>
                      <wp:wrapNone/>
                      <wp:docPr id="161" name="AutoShape 19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917575"/>
                              </a:xfrm>
                              <a:prstGeom prst="downArrow">
                                <a:avLst>
                                  <a:gd name="adj1" fmla="val 69472"/>
                                  <a:gd name="adj2" fmla="val 26000"/>
                                </a:avLst>
                              </a:prstGeom>
                              <a:solidFill>
                                <a:srgbClr val="A2B593"/>
                              </a:solidFill>
                              <a:ln>
                                <a:noFill/>
                              </a:ln>
                              <a:extLst/>
                            </wps:spPr>
                            <wps:txbx>
                              <w:txbxContent>
                                <w:p w14:paraId="1F78A167" w14:textId="77777777" w:rsidR="00BD0D89" w:rsidRPr="009307B1" w:rsidRDefault="00BD0D89" w:rsidP="00994066">
                                  <w:pPr>
                                    <w:spacing w:before="60" w:after="60"/>
                                    <w:jc w:val="center"/>
                                    <w:rPr>
                                      <w:rFonts w:ascii="Tahoma" w:hAnsi="Tahoma" w:cs="Tahoma"/>
                                      <w:b/>
                                      <w:sz w:val="20"/>
                                      <w:szCs w:val="20"/>
                                    </w:rPr>
                                  </w:pPr>
                                  <w:r w:rsidRPr="009307B1">
                                    <w:rPr>
                                      <w:rFonts w:ascii="Tahoma" w:hAnsi="Tahoma" w:cs="Tahoma"/>
                                      <w:b/>
                                      <w:sz w:val="20"/>
                                      <w:szCs w:val="20"/>
                                    </w:rPr>
                                    <w:t>Change Input Value (</w:t>
                                  </w:r>
                                  <w:proofErr w:type="spellStart"/>
                                  <w:r w:rsidRPr="009307B1">
                                    <w:rPr>
                                      <w:rFonts w:ascii="Tahoma" w:hAnsi="Tahoma" w:cs="Tahoma"/>
                                      <w:b/>
                                      <w:sz w:val="20"/>
                                      <w:szCs w:val="20"/>
                                    </w:rPr>
                                    <w:t>param</w:t>
                                  </w:r>
                                  <w:proofErr w:type="spellEnd"/>
                                  <w:r w:rsidRPr="009307B1">
                                    <w:rPr>
                                      <w:rFonts w:ascii="Tahoma" w:hAnsi="Tahoma" w:cs="Tahoma"/>
                                      <w:b/>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78" o:spid="_x0000_s1090" type="#_x0000_t67" style="position:absolute;margin-left:44.55pt;margin-top:38.4pt;width:86.4pt;height:72.2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" adj="15984,3297" fillcolor="#a2b593" stroked="f">
                      <v:textbox>
                        <w:txbxContent>
                          <w:p w14:paraId="1F78A167" w14:textId="77777777" w:rsidR="00BD0D89" w:rsidRPr="009307B1" w:rsidRDefault="00BD0D89" w:rsidP="00994066">
                            <w:pPr>
                              <w:spacing w:before="60" w:after="60"/>
                              <w:jc w:val="center"/>
                              <w:rPr>
                                <w:rFonts w:ascii="Tahoma" w:hAnsi="Tahoma" w:cs="Tahoma"/>
                                <w:b/>
                                <w:sz w:val="20"/>
                                <w:szCs w:val="20"/>
                              </w:rPr>
                            </w:pPr>
                            <w:r w:rsidRPr="009307B1">
                              <w:rPr>
                                <w:rFonts w:ascii="Tahoma" w:hAnsi="Tahoma" w:cs="Tahoma"/>
                                <w:b/>
                                <w:sz w:val="20"/>
                                <w:szCs w:val="20"/>
                              </w:rPr>
                              <w:t>Change Input Value (</w:t>
                            </w:r>
                            <w:proofErr w:type="spellStart"/>
                            <w:r w:rsidRPr="009307B1">
                              <w:rPr>
                                <w:rFonts w:ascii="Tahoma" w:hAnsi="Tahoma" w:cs="Tahoma"/>
                                <w:b/>
                                <w:sz w:val="20"/>
                                <w:szCs w:val="20"/>
                              </w:rPr>
                              <w:t>param</w:t>
                            </w:r>
                            <w:proofErr w:type="spellEnd"/>
                            <w:r w:rsidRPr="009307B1">
                              <w:rPr>
                                <w:rFonts w:ascii="Tahoma" w:hAnsi="Tahoma" w:cs="Tahoma"/>
                                <w:b/>
                                <w:sz w:val="20"/>
                                <w:szCs w:val="20"/>
                              </w:rPr>
                              <w:t>)</w:t>
                            </w:r>
                          </w:p>
                        </w:txbxContent>
                      </v:textbox>
                    </v:shape>
                  </w:pict>
                </mc:Fallback>
              </mc:AlternateContent>
            </w:r>
            <w:r w:rsidRPr="00677ACE">
              <w:t>Correlation matrix</w:t>
            </w:r>
          </w:p>
        </w:tc>
      </w:tr>
      <w:tr w:rsidR="00994066" w:rsidRPr="00677ACE" w14:paraId="276F02AA" w14:textId="77777777" w:rsidTr="006B12F7">
        <w:trPr>
          <w:cnfStyle w:val="000000100000" w:firstRow="0" w:lastRow="0" w:firstColumn="0" w:lastColumn="0" w:oddVBand="0" w:evenVBand="0" w:oddHBand="1" w:evenHBand="0" w:firstRowFirstColumn="0" w:firstRowLastColumn="0" w:lastRowFirstColumn="0" w:lastRowLastColumn="0"/>
          <w:trHeight w:val="1017"/>
          <w:jc w:val="center"/>
        </w:trPr>
        <w:tc>
          <w:tcPr>
            <w:cnfStyle w:val="001000000000" w:firstRow="0" w:lastRow="0" w:firstColumn="1" w:lastColumn="0" w:oddVBand="0" w:evenVBand="0" w:oddHBand="0" w:evenHBand="0" w:firstRowFirstColumn="0" w:firstRowLastColumn="0" w:lastRowFirstColumn="0" w:lastRowLastColumn="0"/>
            <w:tcW w:w="7561" w:type="dxa"/>
            <w:gridSpan w:val="2"/>
            <w:shd w:val="clear" w:color="auto" w:fill="auto"/>
          </w:tcPr>
          <w:p w14:paraId="31F57F9C" w14:textId="77777777" w:rsidR="00994066" w:rsidRPr="00677ACE" w:rsidRDefault="00994066" w:rsidP="00DB35B4">
            <w:pPr>
              <w:pStyle w:val="Text"/>
            </w:pPr>
          </w:p>
          <w:p w14:paraId="322D5006" w14:textId="77777777" w:rsidR="00994066" w:rsidRPr="00677ACE" w:rsidRDefault="00994066" w:rsidP="00DB35B4">
            <w:pPr>
              <w:pStyle w:val="Text"/>
            </w:pPr>
            <w:r w:rsidRPr="00677ACE">
              <w:rPr>
                <w:noProof/>
                <w:lang w:bidi="ar-SA"/>
              </w:rPr>
              <mc:AlternateContent>
                <mc:Choice Requires="wps">
                  <w:drawing>
                    <wp:anchor distT="0" distB="0" distL="114300" distR="114300" simplePos="0" relativeHeight="251795968" behindDoc="0" locked="0" layoutInCell="1" allowOverlap="1" wp14:anchorId="62D5820E" wp14:editId="34C92EAF">
                      <wp:simplePos x="0" y="0"/>
                      <wp:positionH relativeFrom="column">
                        <wp:posOffset>-408305</wp:posOffset>
                      </wp:positionH>
                      <wp:positionV relativeFrom="paragraph">
                        <wp:posOffset>158115</wp:posOffset>
                      </wp:positionV>
                      <wp:extent cx="1355090" cy="782320"/>
                      <wp:effectExtent l="0" t="0" r="0" b="5080"/>
                      <wp:wrapNone/>
                      <wp:docPr id="162" name="AutoShape 19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5090" cy="782320"/>
                              </a:xfrm>
                              <a:prstGeom prst="rightArrow">
                                <a:avLst>
                                  <a:gd name="adj1" fmla="val 67056"/>
                                  <a:gd name="adj2" fmla="val 36727"/>
                                </a:avLst>
                              </a:prstGeom>
                              <a:solidFill>
                                <a:srgbClr val="A2B593"/>
                              </a:solidFill>
                              <a:ln>
                                <a:noFill/>
                              </a:ln>
                              <a:extLst/>
                            </wps:spPr>
                            <wps:txbx>
                              <w:txbxContent>
                                <w:p w14:paraId="075CCAF8" w14:textId="77777777" w:rsidR="00BD0D89" w:rsidRPr="00263EEB" w:rsidRDefault="00BD0D89" w:rsidP="00994066">
                                  <w:pPr>
                                    <w:spacing w:before="80" w:after="60"/>
                                    <w:rPr>
                                      <w:rFonts w:ascii="Tahoma" w:hAnsi="Tahoma" w:cs="Tahoma"/>
                                      <w:b/>
                                      <w:sz w:val="20"/>
                                      <w:szCs w:val="20"/>
                                    </w:rPr>
                                  </w:pPr>
                                  <w:r>
                                    <w:rPr>
                                      <w:rFonts w:ascii="Tahoma" w:hAnsi="Tahoma" w:cs="Tahoma"/>
                                      <w:b/>
                                      <w:sz w:val="20"/>
                                      <w:szCs w:val="20"/>
                                    </w:rPr>
                                    <w:t xml:space="preserve">Change </w:t>
                                  </w:r>
                                  <w:r w:rsidRPr="00263EEB">
                                    <w:rPr>
                                      <w:rFonts w:ascii="Tahoma" w:hAnsi="Tahoma" w:cs="Tahoma"/>
                                      <w:b/>
                                      <w:sz w:val="20"/>
                                      <w:szCs w:val="20"/>
                                    </w:rPr>
                                    <w:t>Model</w:t>
                                  </w:r>
                                  <w:r w:rsidRPr="00263EEB">
                                    <w:rPr>
                                      <w:rFonts w:ascii="Tahoma" w:hAnsi="Tahoma" w:cs="Tahoma"/>
                                      <w:b/>
                                      <w:sz w:val="20"/>
                                      <w:szCs w:val="20"/>
                                    </w:rPr>
                                    <w:br/>
                                    <w:t>(Sensitivity)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976" o:spid="_x0000_s1091" type="#_x0000_t13" style="position:absolute;margin-left:-32.1pt;margin-top:12.45pt;width:106.7pt;height:61.6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" adj="17020,3558" fillcolor="#a2b593" stroked="f">
                      <v:textbox>
                        <w:txbxContent>
                          <w:p w14:paraId="075CCAF8" w14:textId="77777777" w:rsidR="00BD0D89" w:rsidRPr="00263EEB" w:rsidRDefault="00BD0D89" w:rsidP="00994066">
                            <w:pPr>
                              <w:spacing w:before="80" w:after="60"/>
                              <w:rPr>
                                <w:rFonts w:ascii="Tahoma" w:hAnsi="Tahoma" w:cs="Tahoma"/>
                                <w:b/>
                                <w:sz w:val="20"/>
                                <w:szCs w:val="20"/>
                              </w:rPr>
                            </w:pPr>
                            <w:r>
                              <w:rPr>
                                <w:rFonts w:ascii="Tahoma" w:hAnsi="Tahoma" w:cs="Tahoma"/>
                                <w:b/>
                                <w:sz w:val="20"/>
                                <w:szCs w:val="20"/>
                              </w:rPr>
                              <w:t xml:space="preserve">Change </w:t>
                            </w:r>
                            <w:r w:rsidRPr="00263EEB">
                              <w:rPr>
                                <w:rFonts w:ascii="Tahoma" w:hAnsi="Tahoma" w:cs="Tahoma"/>
                                <w:b/>
                                <w:sz w:val="20"/>
                                <w:szCs w:val="20"/>
                              </w:rPr>
                              <w:t>Model</w:t>
                            </w:r>
                            <w:r w:rsidRPr="00263EEB">
                              <w:rPr>
                                <w:rFonts w:ascii="Tahoma" w:hAnsi="Tahoma" w:cs="Tahoma"/>
                                <w:b/>
                                <w:sz w:val="20"/>
                                <w:szCs w:val="20"/>
                              </w:rPr>
                              <w:br/>
                              <w:t>(Sensitivity)</w:t>
                            </w:r>
                          </w:p>
                        </w:txbxContent>
                      </v:textbox>
                    </v:shape>
                  </w:pict>
                </mc:Fallback>
              </mc:AlternateContent>
            </w:r>
          </w:p>
          <w:p w14:paraId="0F63D38B" w14:textId="77777777" w:rsidR="00994066" w:rsidRPr="00677ACE" w:rsidRDefault="00994066" w:rsidP="00DB35B4">
            <w:pPr>
              <w:pStyle w:val="Text"/>
            </w:pPr>
          </w:p>
          <w:p w14:paraId="03B73B6A" w14:textId="77777777" w:rsidR="00994066" w:rsidRPr="00677ACE" w:rsidRDefault="0051240F" w:rsidP="00DB35B4">
            <w:pPr>
              <w:pStyle w:val="Text"/>
            </w:pPr>
            <w:r>
              <w:rPr>
                <w:noProof/>
              </w:rPr>
              <w:pict w14:anchorId="15CFF1F1">
                <v:shape id="_x0000_s1093" type="#_x0000_t75" style="position:absolute;margin-left:74.55pt;margin-top:6.55pt;width:280.05pt;height:24.4pt;z-index:251798016">
                  <v:imagedata r:id="rId274" o:title=""/>
                </v:shape>
              </w:pict>
            </w:r>
          </w:p>
        </w:tc>
      </w:tr>
    </w:tbl>
    <w:p w14:paraId="68C5ED3A" w14:textId="77777777" w:rsidR="00994066" w:rsidRPr="009307B1" w:rsidRDefault="00994066" w:rsidP="00DB35B4">
      <w:pPr>
        <w:pStyle w:val="Text"/>
      </w:pPr>
    </w:p>
    <w:p w14:paraId="31B2F8CE" w14:textId="77777777" w:rsidR="001169C2" w:rsidRDefault="001169C2" w:rsidP="00DB35B4">
      <w:pPr>
        <w:pStyle w:val="Text"/>
      </w:pPr>
    </w:p>
    <w:p w14:paraId="0C2AB020" w14:textId="77777777" w:rsidR="00994066" w:rsidRPr="00637269" w:rsidRDefault="00994066" w:rsidP="001169C2">
      <w:pPr>
        <w:pStyle w:val="Heading2"/>
      </w:pPr>
      <w:bookmarkStart w:id="10226" w:name="_Toc223340547"/>
      <w:r w:rsidRPr="00637269">
        <w:t>Explain how the results of a stress test can be used to improve our risk analysis and risk management systems.</w:t>
      </w:r>
      <w:bookmarkEnd w:id="10226"/>
    </w:p>
    <w:p w14:paraId="5CB37E3C" w14:textId="77777777" w:rsidR="00994066" w:rsidRPr="00637269" w:rsidRDefault="00994066" w:rsidP="00DB35B4">
      <w:pPr>
        <w:pStyle w:val="Text"/>
      </w:pPr>
      <w:r w:rsidRPr="00637269">
        <w:t>Not every scenario requires a response, but responses include:</w:t>
      </w:r>
    </w:p>
    <w:p w14:paraId="39FFC5F6" w14:textId="77777777" w:rsidR="001169C2" w:rsidRDefault="001169C2" w:rsidP="00DB35B4">
      <w:pPr>
        <w:pStyle w:val="Text"/>
      </w:pPr>
    </w:p>
    <w:p w14:paraId="6CFEAFFE" w14:textId="77777777" w:rsidR="00994066" w:rsidDel="00390E5F" w:rsidRDefault="00994066">
      <w:pPr>
        <w:pStyle w:val="Text"/>
        <w:numPr>
          <w:ilvl w:val="0"/>
          <w:numId w:val="85"/>
        </w:numPr>
        <w:rPr>
          <w:del w:id="10227" w:author="Aleksander Hansen" w:date="2013-02-17T19:36:00Z"/>
        </w:rPr>
        <w:pPrChange w:id="10228" w:author="Aleksander Hansen" w:date="2013-02-17T19:36:00Z">
          <w:pPr>
            <w:pStyle w:val="Text"/>
          </w:pPr>
        </w:pPrChange>
      </w:pPr>
      <w:r w:rsidRPr="00FC3197">
        <w:t>Set aside economic capital</w:t>
      </w:r>
      <w:r w:rsidRPr="00637269">
        <w:t xml:space="preserve"> to absorb worst-case losses</w:t>
      </w:r>
    </w:p>
    <w:p w14:paraId="7E559F7B" w14:textId="77777777" w:rsidR="00390E5F" w:rsidRPr="00637269" w:rsidRDefault="00390E5F">
      <w:pPr>
        <w:pStyle w:val="Text"/>
        <w:numPr>
          <w:ilvl w:val="0"/>
          <w:numId w:val="85"/>
        </w:numPr>
        <w:rPr>
          <w:ins w:id="10229" w:author="Aleksander Hansen" w:date="2013-02-17T19:36:00Z"/>
        </w:rPr>
        <w:pPrChange w:id="10230" w:author="Aleksander Hansen" w:date="2013-02-17T19:36:00Z">
          <w:pPr>
            <w:pStyle w:val="Text"/>
          </w:pPr>
        </w:pPrChange>
      </w:pPr>
    </w:p>
    <w:p w14:paraId="245A4104" w14:textId="77777777" w:rsidR="001169C2" w:rsidDel="00390E5F" w:rsidRDefault="001169C2">
      <w:pPr>
        <w:pStyle w:val="Text"/>
        <w:numPr>
          <w:ilvl w:val="0"/>
          <w:numId w:val="85"/>
        </w:numPr>
        <w:rPr>
          <w:del w:id="10231" w:author="Aleksander Hansen" w:date="2013-02-17T19:36:00Z"/>
        </w:rPr>
        <w:pPrChange w:id="10232" w:author="Aleksander Hansen" w:date="2013-02-17T19:36:00Z">
          <w:pPr>
            <w:pStyle w:val="Text"/>
          </w:pPr>
        </w:pPrChange>
      </w:pPr>
    </w:p>
    <w:p w14:paraId="01B28835" w14:textId="77777777" w:rsidR="00994066" w:rsidDel="00390E5F" w:rsidRDefault="00994066">
      <w:pPr>
        <w:pStyle w:val="Text"/>
        <w:numPr>
          <w:ilvl w:val="0"/>
          <w:numId w:val="85"/>
        </w:numPr>
        <w:rPr>
          <w:del w:id="10233" w:author="Aleksander Hansen" w:date="2013-02-17T19:37:00Z"/>
        </w:rPr>
        <w:pPrChange w:id="10234" w:author="Aleksander Hansen" w:date="2013-02-17T19:37:00Z">
          <w:pPr>
            <w:pStyle w:val="Text"/>
          </w:pPr>
        </w:pPrChange>
      </w:pPr>
      <w:r w:rsidRPr="00637269">
        <w:t xml:space="preserve">Purchase protection or </w:t>
      </w:r>
      <w:r w:rsidRPr="00FC3197">
        <w:t>insurance</w:t>
      </w:r>
    </w:p>
    <w:p w14:paraId="530DAFFE" w14:textId="77777777" w:rsidR="00390E5F" w:rsidRPr="00FC3197" w:rsidRDefault="00390E5F">
      <w:pPr>
        <w:pStyle w:val="Text"/>
        <w:numPr>
          <w:ilvl w:val="0"/>
          <w:numId w:val="85"/>
        </w:numPr>
        <w:rPr>
          <w:ins w:id="10235" w:author="Aleksander Hansen" w:date="2013-02-17T19:37:00Z"/>
        </w:rPr>
        <w:pPrChange w:id="10236" w:author="Aleksander Hansen" w:date="2013-02-17T19:36:00Z">
          <w:pPr>
            <w:pStyle w:val="Text"/>
          </w:pPr>
        </w:pPrChange>
      </w:pPr>
    </w:p>
    <w:p w14:paraId="357CF758" w14:textId="77777777" w:rsidR="001169C2" w:rsidDel="00390E5F" w:rsidRDefault="001169C2">
      <w:pPr>
        <w:pStyle w:val="Text"/>
        <w:numPr>
          <w:ilvl w:val="0"/>
          <w:numId w:val="85"/>
        </w:numPr>
        <w:rPr>
          <w:del w:id="10237" w:author="Aleksander Hansen" w:date="2013-02-17T19:37:00Z"/>
        </w:rPr>
        <w:pPrChange w:id="10238" w:author="Aleksander Hansen" w:date="2013-02-17T19:37:00Z">
          <w:pPr>
            <w:pStyle w:val="Text"/>
          </w:pPr>
        </w:pPrChange>
      </w:pPr>
    </w:p>
    <w:p w14:paraId="39200024" w14:textId="77777777" w:rsidR="00994066" w:rsidDel="00390E5F" w:rsidRDefault="00994066">
      <w:pPr>
        <w:pStyle w:val="Text"/>
        <w:numPr>
          <w:ilvl w:val="0"/>
          <w:numId w:val="85"/>
        </w:numPr>
        <w:rPr>
          <w:del w:id="10239" w:author="Aleksander Hansen" w:date="2013-02-17T19:37:00Z"/>
        </w:rPr>
        <w:pPrChange w:id="10240" w:author="Aleksander Hansen" w:date="2013-02-17T19:37:00Z">
          <w:pPr>
            <w:pStyle w:val="Text"/>
          </w:pPr>
        </w:pPrChange>
      </w:pPr>
      <w:r w:rsidRPr="00637269">
        <w:t>Modify the portfolio</w:t>
      </w:r>
    </w:p>
    <w:p w14:paraId="3471237A" w14:textId="77777777" w:rsidR="00390E5F" w:rsidRPr="00637269" w:rsidRDefault="00390E5F">
      <w:pPr>
        <w:pStyle w:val="Text"/>
        <w:numPr>
          <w:ilvl w:val="0"/>
          <w:numId w:val="85"/>
        </w:numPr>
        <w:rPr>
          <w:ins w:id="10241" w:author="Aleksander Hansen" w:date="2013-02-17T19:37:00Z"/>
        </w:rPr>
        <w:pPrChange w:id="10242" w:author="Aleksander Hansen" w:date="2013-02-17T19:37:00Z">
          <w:pPr>
            <w:pStyle w:val="Text"/>
          </w:pPr>
        </w:pPrChange>
      </w:pPr>
    </w:p>
    <w:p w14:paraId="1629A9FC" w14:textId="77777777" w:rsidR="001169C2" w:rsidDel="00390E5F" w:rsidRDefault="001169C2">
      <w:pPr>
        <w:pStyle w:val="Text"/>
        <w:numPr>
          <w:ilvl w:val="0"/>
          <w:numId w:val="85"/>
        </w:numPr>
        <w:rPr>
          <w:del w:id="10243" w:author="Aleksander Hansen" w:date="2013-02-17T19:37:00Z"/>
        </w:rPr>
        <w:pPrChange w:id="10244" w:author="Aleksander Hansen" w:date="2013-02-17T19:37:00Z">
          <w:pPr>
            <w:pStyle w:val="Text"/>
          </w:pPr>
        </w:pPrChange>
      </w:pPr>
    </w:p>
    <w:p w14:paraId="1BB24956" w14:textId="77777777" w:rsidR="00994066" w:rsidDel="00390E5F" w:rsidRDefault="00994066">
      <w:pPr>
        <w:pStyle w:val="Text"/>
        <w:numPr>
          <w:ilvl w:val="0"/>
          <w:numId w:val="85"/>
        </w:numPr>
        <w:rPr>
          <w:del w:id="10245" w:author="Aleksander Hansen" w:date="2013-02-17T19:37:00Z"/>
        </w:rPr>
        <w:pPrChange w:id="10246" w:author="Aleksander Hansen" w:date="2013-02-17T19:37:00Z">
          <w:pPr>
            <w:pStyle w:val="Text"/>
          </w:pPr>
        </w:pPrChange>
      </w:pPr>
      <w:r w:rsidRPr="00FC3197">
        <w:t>Restructure the business or product mix</w:t>
      </w:r>
      <w:r w:rsidRPr="00637269">
        <w:t xml:space="preserve"> to enhance diversification</w:t>
      </w:r>
    </w:p>
    <w:p w14:paraId="7D0DF6BA" w14:textId="77777777" w:rsidR="00390E5F" w:rsidRPr="00637269" w:rsidRDefault="00390E5F">
      <w:pPr>
        <w:pStyle w:val="Text"/>
        <w:numPr>
          <w:ilvl w:val="0"/>
          <w:numId w:val="85"/>
        </w:numPr>
        <w:rPr>
          <w:ins w:id="10247" w:author="Aleksander Hansen" w:date="2013-02-17T19:37:00Z"/>
        </w:rPr>
        <w:pPrChange w:id="10248" w:author="Aleksander Hansen" w:date="2013-02-17T19:37:00Z">
          <w:pPr>
            <w:pStyle w:val="Text"/>
          </w:pPr>
        </w:pPrChange>
      </w:pPr>
    </w:p>
    <w:p w14:paraId="576AF92B" w14:textId="77777777" w:rsidR="001169C2" w:rsidDel="00390E5F" w:rsidRDefault="001169C2">
      <w:pPr>
        <w:pStyle w:val="Text"/>
        <w:numPr>
          <w:ilvl w:val="0"/>
          <w:numId w:val="85"/>
        </w:numPr>
        <w:rPr>
          <w:del w:id="10249" w:author="Aleksander Hansen" w:date="2013-02-17T19:37:00Z"/>
        </w:rPr>
        <w:pPrChange w:id="10250" w:author="Aleksander Hansen" w:date="2013-02-17T19:37:00Z">
          <w:pPr>
            <w:pStyle w:val="Text"/>
          </w:pPr>
        </w:pPrChange>
      </w:pPr>
    </w:p>
    <w:p w14:paraId="21B43412" w14:textId="77777777" w:rsidR="00994066" w:rsidDel="00390E5F" w:rsidRDefault="00994066">
      <w:pPr>
        <w:pStyle w:val="Text"/>
        <w:numPr>
          <w:ilvl w:val="0"/>
          <w:numId w:val="85"/>
        </w:numPr>
        <w:rPr>
          <w:del w:id="10251" w:author="Aleksander Hansen" w:date="2013-02-17T19:37:00Z"/>
        </w:rPr>
        <w:pPrChange w:id="10252" w:author="Aleksander Hansen" w:date="2013-02-17T19:37:00Z">
          <w:pPr>
            <w:pStyle w:val="Text"/>
          </w:pPr>
        </w:pPrChange>
      </w:pPr>
      <w:r w:rsidRPr="00637269">
        <w:t xml:space="preserve">Develop a corrective or </w:t>
      </w:r>
      <w:r w:rsidRPr="00FC3197">
        <w:t>contingency plan</w:t>
      </w:r>
      <w:r w:rsidRPr="00637269">
        <w:t xml:space="preserve"> should a scenario occur</w:t>
      </w:r>
    </w:p>
    <w:p w14:paraId="66778805" w14:textId="77777777" w:rsidR="00390E5F" w:rsidRPr="00637269" w:rsidRDefault="00390E5F">
      <w:pPr>
        <w:pStyle w:val="Text"/>
        <w:numPr>
          <w:ilvl w:val="0"/>
          <w:numId w:val="85"/>
        </w:numPr>
        <w:rPr>
          <w:ins w:id="10253" w:author="Aleksander Hansen" w:date="2013-02-17T19:37:00Z"/>
        </w:rPr>
        <w:pPrChange w:id="10254" w:author="Aleksander Hansen" w:date="2013-02-17T19:37:00Z">
          <w:pPr>
            <w:pStyle w:val="Text"/>
          </w:pPr>
        </w:pPrChange>
      </w:pPr>
    </w:p>
    <w:p w14:paraId="3DE5D18B" w14:textId="77777777" w:rsidR="001169C2" w:rsidDel="00390E5F" w:rsidRDefault="001169C2">
      <w:pPr>
        <w:pStyle w:val="Text"/>
        <w:numPr>
          <w:ilvl w:val="0"/>
          <w:numId w:val="85"/>
        </w:numPr>
        <w:rPr>
          <w:del w:id="10255" w:author="Aleksander Hansen" w:date="2013-02-17T19:37:00Z"/>
        </w:rPr>
        <w:pPrChange w:id="10256" w:author="Aleksander Hansen" w:date="2013-02-17T19:37:00Z">
          <w:pPr>
            <w:pStyle w:val="Text"/>
          </w:pPr>
        </w:pPrChange>
      </w:pPr>
    </w:p>
    <w:p w14:paraId="193E697D" w14:textId="77777777" w:rsidR="00994066" w:rsidRPr="00637269" w:rsidDel="00045BAB" w:rsidRDefault="00994066">
      <w:pPr>
        <w:pStyle w:val="Text"/>
        <w:numPr>
          <w:ilvl w:val="0"/>
          <w:numId w:val="85"/>
        </w:numPr>
        <w:rPr>
          <w:del w:id="10257" w:author="Aleksander Hansen" w:date="2013-02-23T20:52:00Z"/>
        </w:rPr>
        <w:pPrChange w:id="10258" w:author="Aleksander Hansen" w:date="2013-02-17T19:37:00Z">
          <w:pPr>
            <w:pStyle w:val="Text"/>
          </w:pPr>
        </w:pPrChange>
      </w:pPr>
      <w:r w:rsidRPr="00637269">
        <w:t xml:space="preserve">Prepare </w:t>
      </w:r>
      <w:r w:rsidRPr="00FC3197">
        <w:t>alternative funding sources</w:t>
      </w:r>
      <w:r w:rsidRPr="00637269">
        <w:t xml:space="preserve"> in anticipation of liquidity crunches</w:t>
      </w:r>
    </w:p>
    <w:p w14:paraId="0A6196D0" w14:textId="77777777" w:rsidR="00994066" w:rsidDel="00045BAB" w:rsidRDefault="00994066">
      <w:pPr>
        <w:pStyle w:val="Text"/>
        <w:numPr>
          <w:ilvl w:val="0"/>
          <w:numId w:val="85"/>
        </w:numPr>
        <w:rPr>
          <w:del w:id="10259" w:author="Aleksander Hansen" w:date="2013-02-23T20:52:00Z"/>
        </w:rPr>
        <w:pPrChange w:id="10260" w:author="Aleksander Hansen" w:date="2013-02-23T20:52:00Z">
          <w:pPr>
            <w:pStyle w:val="Text"/>
          </w:pPr>
        </w:pPrChange>
      </w:pPr>
    </w:p>
    <w:p w14:paraId="51D75E8E" w14:textId="77777777" w:rsidR="00523F65" w:rsidRDefault="00523F65">
      <w:pPr>
        <w:pStyle w:val="Text"/>
        <w:numPr>
          <w:ilvl w:val="0"/>
          <w:numId w:val="85"/>
        </w:numPr>
        <w:rPr>
          <w:ins w:id="10261" w:author="Aleksander Hansen" w:date="2013-02-23T20:31:00Z"/>
        </w:rPr>
        <w:pPrChange w:id="10262" w:author="Aleksander Hansen" w:date="2013-02-23T20:52:00Z">
          <w:pPr/>
        </w:pPrChange>
      </w:pPr>
      <w:ins w:id="10263" w:author="Aleksander Hansen" w:date="2013-02-23T20:31:00Z">
        <w:r>
          <w:br w:type="page"/>
        </w:r>
      </w:ins>
    </w:p>
    <w:p w14:paraId="6E94137D" w14:textId="77777777" w:rsidR="00523F65" w:rsidRDefault="00523F65">
      <w:pPr>
        <w:pStyle w:val="Heading2"/>
        <w:rPr>
          <w:ins w:id="10264" w:author="Aleksander Hansen" w:date="2013-02-23T20:32:00Z"/>
        </w:rPr>
        <w:pPrChange w:id="10265" w:author="Aleksander Hansen" w:date="2013-02-23T20:31:00Z">
          <w:pPr/>
        </w:pPrChange>
      </w:pPr>
      <w:bookmarkStart w:id="10266" w:name="_Toc223340548"/>
      <w:ins w:id="10267" w:author="Aleksander Hansen" w:date="2013-02-23T20:31:00Z">
        <w:r>
          <w:t>Chapter Summary</w:t>
        </w:r>
      </w:ins>
      <w:bookmarkEnd w:id="10266"/>
    </w:p>
    <w:p w14:paraId="02DB48B9" w14:textId="17DBF653" w:rsidR="00523F65" w:rsidRPr="001169C2" w:rsidRDefault="00523F65">
      <w:pPr>
        <w:pStyle w:val="Text"/>
        <w:rPr>
          <w:ins w:id="10268" w:author="Aleksander Hansen" w:date="2013-02-23T20:32:00Z"/>
        </w:rPr>
        <w:pPrChange w:id="10269" w:author="Aleksander Hansen" w:date="2013-02-23T20:53:00Z">
          <w:pPr>
            <w:pStyle w:val="Text"/>
            <w:numPr>
              <w:numId w:val="133"/>
            </w:numPr>
            <w:ind w:left="720" w:hanging="360"/>
          </w:pPr>
        </w:pPrChange>
      </w:pPr>
      <w:ins w:id="10270" w:author="Aleksander Hansen" w:date="2013-02-23T20:32:00Z">
        <w:r w:rsidRPr="001169C2">
          <w:t>Generically, simple stress testing consists</w:t>
        </w:r>
      </w:ins>
      <w:ins w:id="10271" w:author="Aleksander Hansen" w:date="2013-02-23T20:52:00Z">
        <w:r w:rsidR="00045BAB">
          <w:t xml:space="preserve"> creating</w:t>
        </w:r>
      </w:ins>
      <w:ins w:id="10272" w:author="Aleksander Hansen" w:date="2013-02-23T20:32:00Z">
        <w:r w:rsidRPr="001169C2">
          <w:t xml:space="preserve"> a set of extreme market scenarios;</w:t>
        </w:r>
      </w:ins>
      <w:ins w:id="10273" w:author="Aleksander Hansen" w:date="2013-02-23T20:53:00Z">
        <w:r w:rsidR="00045BAB">
          <w:t xml:space="preserve"> f</w:t>
        </w:r>
      </w:ins>
      <w:ins w:id="10274" w:author="Aleksander Hansen" w:date="2013-02-23T20:32:00Z">
        <w:r w:rsidRPr="001169C2">
          <w:t>or each scenario, determine the price changes to individual instruments in the portfolio; sum the changes in order to determine change in portfolio value</w:t>
        </w:r>
      </w:ins>
      <w:ins w:id="10275" w:author="Aleksander Hansen" w:date="2013-02-23T20:53:00Z">
        <w:r w:rsidR="00045BAB">
          <w:t xml:space="preserve">. </w:t>
        </w:r>
      </w:ins>
      <w:ins w:id="10276" w:author="Aleksander Hansen" w:date="2013-02-23T20:56:00Z">
        <w:r w:rsidR="00045BAB">
          <w:t>The</w:t>
        </w:r>
      </w:ins>
      <w:ins w:id="10277" w:author="Aleksander Hansen" w:date="2013-02-23T20:32:00Z">
        <w:r w:rsidR="00045BAB">
          <w:t xml:space="preserve"> </w:t>
        </w:r>
        <w:r w:rsidRPr="001169C2">
          <w:t>e</w:t>
        </w:r>
        <w:r w:rsidR="00045BAB">
          <w:t>stimated level of MTM P&amp;L for each stressed scenario</w:t>
        </w:r>
      </w:ins>
      <w:ins w:id="10278" w:author="Aleksander Hansen" w:date="2013-02-23T20:56:00Z">
        <w:r w:rsidR="00045BAB">
          <w:t xml:space="preserve"> is then calculated</w:t>
        </w:r>
      </w:ins>
      <w:ins w:id="10279" w:author="Aleksander Hansen" w:date="2013-02-23T20:32:00Z">
        <w:r w:rsidR="00045BAB">
          <w:t>. Consequently, this can help show</w:t>
        </w:r>
        <w:r w:rsidRPr="001169C2">
          <w:t xml:space="preserve"> where losses would</w:t>
        </w:r>
      </w:ins>
      <w:ins w:id="10280" w:author="Aleksander Hansen" w:date="2013-02-23T20:55:00Z">
        <w:r w:rsidR="00045BAB">
          <w:t xml:space="preserve"> likely</w:t>
        </w:r>
      </w:ins>
      <w:ins w:id="10281" w:author="Aleksander Hansen" w:date="2013-02-23T20:32:00Z">
        <w:r w:rsidRPr="001169C2">
          <w:t xml:space="preserve"> be concentrated.</w:t>
        </w:r>
      </w:ins>
    </w:p>
    <w:p w14:paraId="3181A039" w14:textId="77777777" w:rsidR="00523F65" w:rsidRDefault="00523F65" w:rsidP="00523F65">
      <w:pPr>
        <w:pStyle w:val="Text"/>
        <w:rPr>
          <w:ins w:id="10282" w:author="Aleksander Hansen" w:date="2013-02-23T20:32:00Z"/>
        </w:rPr>
      </w:pPr>
    </w:p>
    <w:p w14:paraId="54EC7B55" w14:textId="25A90714" w:rsidR="00523F65" w:rsidRPr="001169C2" w:rsidRDefault="00523F65" w:rsidP="00523F65">
      <w:pPr>
        <w:pStyle w:val="Text"/>
        <w:rPr>
          <w:ins w:id="10283" w:author="Aleksander Hansen" w:date="2013-02-23T20:32:00Z"/>
        </w:rPr>
      </w:pPr>
      <w:ins w:id="10284" w:author="Aleksander Hansen" w:date="2013-02-23T20:32:00Z">
        <w:r>
          <w:t>Stress testing is</w:t>
        </w:r>
        <w:r w:rsidRPr="001169C2">
          <w:t xml:space="preserve"> a process to identify and manage situations that cou</w:t>
        </w:r>
        <w:r>
          <w:t xml:space="preserve">ld cause huge losses. </w:t>
        </w:r>
      </w:ins>
      <w:ins w:id="10285" w:author="Aleksander Hansen" w:date="2013-02-23T20:34:00Z">
        <w:r>
          <w:t>Stress testing</w:t>
        </w:r>
      </w:ins>
      <w:ins w:id="10286" w:author="Aleksander Hansen" w:date="2013-02-23T20:32:00Z">
        <w:r>
          <w:t xml:space="preserve"> includes scenario analysis, which involves evaluati</w:t>
        </w:r>
        <w:r w:rsidR="00045BAB">
          <w:t xml:space="preserve">ng </w:t>
        </w:r>
        <w:r>
          <w:t xml:space="preserve">the portfolio under various extreme but probable states of </w:t>
        </w:r>
      </w:ins>
      <w:ins w:id="10287" w:author="Aleksander Hansen" w:date="2013-02-23T20:33:00Z">
        <w:r>
          <w:t>the</w:t>
        </w:r>
      </w:ins>
      <w:ins w:id="10288" w:author="Aleksander Hansen" w:date="2013-02-23T20:32:00Z">
        <w:r>
          <w:t xml:space="preserve"> </w:t>
        </w:r>
      </w:ins>
      <w:ins w:id="10289" w:author="Aleksander Hansen" w:date="2013-02-23T20:33:00Z">
        <w:r w:rsidR="00C210C4">
          <w:t>world</w:t>
        </w:r>
        <w:r>
          <w:t xml:space="preserve"> where the scenarios can be based upon historical events or prospective simulated scenarios.</w:t>
        </w:r>
      </w:ins>
      <w:ins w:id="10290" w:author="Aleksander Hansen" w:date="2013-02-23T20:34:00Z">
        <w:r>
          <w:t xml:space="preserve"> Typically, factors such as the volatility assumptions, correlations, interest rate movements and price movements would be stressed to generate a range of possible scenarios to which one would assign a probability range.</w:t>
        </w:r>
      </w:ins>
    </w:p>
    <w:p w14:paraId="0F444772" w14:textId="77777777" w:rsidR="00523F65" w:rsidRDefault="00523F65" w:rsidP="00523F65">
      <w:pPr>
        <w:pStyle w:val="Text"/>
        <w:rPr>
          <w:ins w:id="10291" w:author="Aleksander Hansen" w:date="2013-02-23T20:32:00Z"/>
        </w:rPr>
      </w:pPr>
    </w:p>
    <w:p w14:paraId="36B56948" w14:textId="5E8891B5" w:rsidR="00C210C4" w:rsidRPr="001169C2" w:rsidRDefault="00C210C4" w:rsidP="00C210C4">
      <w:pPr>
        <w:pStyle w:val="Text"/>
        <w:rPr>
          <w:ins w:id="10292" w:author="Aleksander Hansen" w:date="2013-02-23T21:01:00Z"/>
        </w:rPr>
      </w:pPr>
      <w:ins w:id="10293" w:author="Aleksander Hansen" w:date="2013-02-23T21:01:00Z">
        <w:r w:rsidRPr="001169C2">
          <w:t>The purpose of stress testing is to identify events that could greatly impact the</w:t>
        </w:r>
        <w:r>
          <w:t xml:space="preserve"> bank but are not captured in Va</w:t>
        </w:r>
        <w:r w:rsidRPr="001169C2">
          <w:t>R measures. A major goal of stres</w:t>
        </w:r>
        <w:r>
          <w:t xml:space="preserve">s testing is to </w:t>
        </w:r>
        <w:r w:rsidRPr="001169C2">
          <w:t>evaluate the capacity of the bank’s capital to absorb large potential losses.</w:t>
        </w:r>
      </w:ins>
    </w:p>
    <w:p w14:paraId="68FE011E" w14:textId="77777777" w:rsidR="00523F65" w:rsidRDefault="00523F65" w:rsidP="00523F65">
      <w:pPr>
        <w:pStyle w:val="Text"/>
        <w:rPr>
          <w:ins w:id="10294" w:author="Aleksander Hansen" w:date="2013-02-23T20:39:00Z"/>
        </w:rPr>
      </w:pPr>
    </w:p>
    <w:p w14:paraId="7B5B3A25" w14:textId="6C6B8105" w:rsidR="00523F65" w:rsidRPr="00F16089" w:rsidRDefault="00045BAB">
      <w:pPr>
        <w:rPr>
          <w:ins w:id="10295" w:author="Aleksander Hansen" w:date="2013-02-23T20:39:00Z"/>
        </w:rPr>
        <w:pPrChange w:id="10296" w:author="Aleksander Hansen" w:date="2013-02-23T21:12:00Z">
          <w:pPr>
            <w:pStyle w:val="Text"/>
          </w:pPr>
        </w:pPrChange>
      </w:pPr>
      <w:ins w:id="10297" w:author="Aleksander Hansen" w:date="2013-02-23T20:58:00Z">
        <w:r w:rsidRPr="001169C2">
          <w:t>Event-driven</w:t>
        </w:r>
        <w:r>
          <w:t xml:space="preserve"> s</w:t>
        </w:r>
        <w:r w:rsidRPr="001169C2">
          <w:t xml:space="preserve">cenario </w:t>
        </w:r>
      </w:ins>
      <w:ins w:id="10298" w:author="Aleksander Hansen" w:date="2013-02-23T20:59:00Z">
        <w:r>
          <w:t xml:space="preserve">analysis is </w:t>
        </w:r>
      </w:ins>
      <w:ins w:id="10299" w:author="Aleksander Hansen" w:date="2013-02-23T20:58:00Z">
        <w:r w:rsidRPr="001169C2">
          <w:t>formulated from plausible events that generate</w:t>
        </w:r>
        <w:r w:rsidRPr="001169C2">
          <w:br/>
          <w:t>movements in risk factors</w:t>
        </w:r>
      </w:ins>
      <w:ins w:id="10300" w:author="Aleksander Hansen" w:date="2013-02-23T20:59:00Z">
        <w:r>
          <w:t xml:space="preserve">. Portfolio-driven scenario analysis on the other hand, focuses on identifying </w:t>
        </w:r>
      </w:ins>
      <w:ins w:id="10301" w:author="Aleksander Hansen" w:date="2013-02-23T20:58:00Z">
        <w:r w:rsidRPr="001169C2">
          <w:t xml:space="preserve">risk vulnerabilities in the </w:t>
        </w:r>
        <w:r>
          <w:t>current portfolio. These are then</w:t>
        </w:r>
        <w:r w:rsidRPr="001169C2">
          <w:t xml:space="preserve"> translated into adverse movements in risk factors</w:t>
        </w:r>
        <w:r>
          <w:t>.</w:t>
        </w:r>
      </w:ins>
      <w:ins w:id="10302" w:author="Aleksander Hansen" w:date="2013-02-23T21:12:00Z">
        <w:r w:rsidR="001F76FE">
          <w:t xml:space="preserve"> </w:t>
        </w:r>
      </w:ins>
      <w:ins w:id="10303" w:author="Aleksander Hansen" w:date="2013-02-23T20:39:00Z">
        <w:r w:rsidR="00523F65" w:rsidRPr="001169C2">
          <w:t>SPAN is a scenario-based method for measuring portfolio risk. Calculates worst possible loss portfolio might incur o</w:t>
        </w:r>
        <w:r w:rsidR="00523F65">
          <w:t xml:space="preserve">ver a specified time period. </w:t>
        </w:r>
        <w:r w:rsidR="00523F65" w:rsidRPr="00F16089">
          <w:t>SPAN is a scenario-based approach with full valuation</w:t>
        </w:r>
      </w:ins>
    </w:p>
    <w:p w14:paraId="0975022C" w14:textId="77777777" w:rsidR="002B325E" w:rsidRDefault="002B325E">
      <w:pPr>
        <w:rPr>
          <w:ins w:id="10304" w:author="Aleksander Hansen" w:date="2013-02-23T20:40:00Z"/>
        </w:rPr>
      </w:pPr>
    </w:p>
    <w:p w14:paraId="42462065" w14:textId="6D900148" w:rsidR="002B325E" w:rsidRPr="001169C2" w:rsidRDefault="002B325E" w:rsidP="002B325E">
      <w:pPr>
        <w:pStyle w:val="Text"/>
        <w:rPr>
          <w:ins w:id="10305" w:author="Aleksander Hansen" w:date="2013-02-23T20:43:00Z"/>
        </w:rPr>
      </w:pPr>
      <w:ins w:id="10306" w:author="Aleksander Hansen" w:date="2013-02-23T20:40:00Z">
        <w:r w:rsidRPr="001169C2">
          <w:t xml:space="preserve">Unidimensional scenarios focus </w:t>
        </w:r>
      </w:ins>
      <w:ins w:id="10307" w:author="Aleksander Hansen" w:date="2013-02-23T20:41:00Z">
        <w:r>
          <w:t xml:space="preserve">on </w:t>
        </w:r>
      </w:ins>
      <w:ins w:id="10308" w:author="Aleksander Hansen" w:date="2013-02-23T20:42:00Z">
        <w:r w:rsidRPr="001169C2">
          <w:t xml:space="preserve">shocking </w:t>
        </w:r>
      </w:ins>
      <w:ins w:id="10309" w:author="Aleksander Hansen" w:date="2013-02-23T20:41:00Z">
        <w:r>
          <w:t>one</w:t>
        </w:r>
      </w:ins>
      <w:ins w:id="10310" w:author="Aleksander Hansen" w:date="2013-02-23T20:40:00Z">
        <w:r>
          <w:t xml:space="preserve"> factor</w:t>
        </w:r>
        <w:r w:rsidRPr="001169C2">
          <w:t xml:space="preserve"> at </w:t>
        </w:r>
      </w:ins>
      <w:ins w:id="10311" w:author="Aleksander Hansen" w:date="2013-02-23T20:41:00Z">
        <w:r>
          <w:t xml:space="preserve">the </w:t>
        </w:r>
      </w:ins>
      <w:ins w:id="10312" w:author="Aleksander Hansen" w:date="2013-02-23T20:40:00Z">
        <w:r w:rsidR="001F76FE">
          <w:t>time</w:t>
        </w:r>
        <w:r>
          <w:t xml:space="preserve"> such as a</w:t>
        </w:r>
        <w:r w:rsidRPr="001169C2">
          <w:t xml:space="preserve"> shift in the yield curve, </w:t>
        </w:r>
      </w:ins>
      <w:ins w:id="10313" w:author="Aleksander Hansen" w:date="2013-02-23T20:41:00Z">
        <w:r>
          <w:t>or increased volatility</w:t>
        </w:r>
      </w:ins>
      <w:ins w:id="10314" w:author="Aleksander Hansen" w:date="2013-02-23T20:40:00Z">
        <w:r w:rsidRPr="001169C2">
          <w:t xml:space="preserve">. </w:t>
        </w:r>
      </w:ins>
      <w:ins w:id="10315" w:author="Aleksander Hansen" w:date="2013-02-23T20:42:00Z">
        <w:r>
          <w:t xml:space="preserve"> </w:t>
        </w:r>
      </w:ins>
      <w:ins w:id="10316" w:author="Aleksander Hansen" w:date="2013-02-23T20:40:00Z">
        <w:r w:rsidRPr="001169C2">
          <w:t>The key weakness of a unidimensional analysis is that scenarios cannot, by definition, account for correlations</w:t>
        </w:r>
        <w:r>
          <w:t>.</w:t>
        </w:r>
      </w:ins>
      <w:ins w:id="10317" w:author="Aleksander Hansen" w:date="2013-02-23T20:43:00Z">
        <w:r w:rsidRPr="002B325E">
          <w:t xml:space="preserve"> </w:t>
        </w:r>
        <w:r w:rsidRPr="001169C2">
          <w:t>Multidimensional scenario analysis is more realistic and attempts to</w:t>
        </w:r>
        <w:r>
          <w:t xml:space="preserve"> shock </w:t>
        </w:r>
        <w:r w:rsidRPr="001169C2">
          <w:t>multiple variables and their relationships</w:t>
        </w:r>
        <w:r>
          <w:t>, such as correlations and co-dependence.</w:t>
        </w:r>
      </w:ins>
    </w:p>
    <w:p w14:paraId="29470E30" w14:textId="705DB64B" w:rsidR="002B325E" w:rsidRPr="001169C2" w:rsidRDefault="002B325E" w:rsidP="002B325E">
      <w:pPr>
        <w:pStyle w:val="Text"/>
        <w:rPr>
          <w:ins w:id="10318" w:author="Aleksander Hansen" w:date="2013-02-23T20:40:00Z"/>
        </w:rPr>
      </w:pPr>
    </w:p>
    <w:p w14:paraId="09CEE644" w14:textId="2100736A" w:rsidR="00344668" w:rsidRDefault="00344668" w:rsidP="002B325E">
      <w:pPr>
        <w:pStyle w:val="Text"/>
        <w:rPr>
          <w:ins w:id="10319" w:author="Aleksander Hansen" w:date="2013-02-23T21:09:00Z"/>
          <w:b/>
        </w:rPr>
      </w:pPr>
      <w:ins w:id="10320" w:author="Aleksander Hansen" w:date="2013-02-23T20:46:00Z">
        <w:r>
          <w:t xml:space="preserve">Note that there is a difference between sensitivity analysis and stress testing. Sensitivity analysis involves </w:t>
        </w:r>
      </w:ins>
      <w:ins w:id="10321" w:author="Aleksander Hansen" w:date="2013-02-23T20:47:00Z">
        <w:r w:rsidRPr="00344668">
          <w:rPr>
            <w:b/>
            <w:rPrChange w:id="10322" w:author="Aleksander Hansen" w:date="2013-02-23T20:49:00Z">
              <w:rPr/>
            </w:rPrChange>
          </w:rPr>
          <w:t>changing the functional form of the model</w:t>
        </w:r>
        <w:r>
          <w:t xml:space="preserve">, </w:t>
        </w:r>
      </w:ins>
      <w:ins w:id="10323" w:author="Aleksander Hansen" w:date="2013-02-23T20:50:00Z">
        <w:r w:rsidR="00045BAB">
          <w:t>such as a key rate shift</w:t>
        </w:r>
      </w:ins>
      <w:ins w:id="10324" w:author="Aleksander Hansen" w:date="2013-02-23T20:51:00Z">
        <w:r w:rsidR="00045BAB">
          <w:t xml:space="preserve"> (exogenous)</w:t>
        </w:r>
      </w:ins>
      <w:ins w:id="10325" w:author="Aleksander Hansen" w:date="2013-02-23T20:50:00Z">
        <w:r w:rsidR="00045BAB">
          <w:t xml:space="preserve">; </w:t>
        </w:r>
      </w:ins>
      <w:ins w:id="10326" w:author="Aleksander Hansen" w:date="2013-02-23T20:47:00Z">
        <w:r>
          <w:t xml:space="preserve">whereas stress testing </w:t>
        </w:r>
        <w:r w:rsidRPr="00344668">
          <w:rPr>
            <w:b/>
            <w:rPrChange w:id="10327" w:author="Aleksander Hansen" w:date="2013-02-23T20:49:00Z">
              <w:rPr/>
            </w:rPrChange>
          </w:rPr>
          <w:t xml:space="preserve">changes the values of </w:t>
        </w:r>
      </w:ins>
      <w:ins w:id="10328" w:author="Aleksander Hansen" w:date="2013-02-23T20:48:00Z">
        <w:r w:rsidRPr="00344668">
          <w:rPr>
            <w:b/>
            <w:rPrChange w:id="10329" w:author="Aleksander Hansen" w:date="2013-02-23T20:49:00Z">
              <w:rPr/>
            </w:rPrChange>
          </w:rPr>
          <w:t>the</w:t>
        </w:r>
      </w:ins>
      <w:ins w:id="10330" w:author="Aleksander Hansen" w:date="2013-02-23T20:47:00Z">
        <w:r w:rsidRPr="00344668">
          <w:rPr>
            <w:b/>
            <w:rPrChange w:id="10331" w:author="Aleksander Hansen" w:date="2013-02-23T20:49:00Z">
              <w:rPr/>
            </w:rPrChange>
          </w:rPr>
          <w:t xml:space="preserve"> </w:t>
        </w:r>
      </w:ins>
      <w:ins w:id="10332" w:author="Aleksander Hansen" w:date="2013-02-23T20:48:00Z">
        <w:r w:rsidRPr="00344668">
          <w:rPr>
            <w:b/>
            <w:rPrChange w:id="10333" w:author="Aleksander Hansen" w:date="2013-02-23T20:49:00Z">
              <w:rPr/>
            </w:rPrChange>
          </w:rPr>
          <w:t>inputs</w:t>
        </w:r>
        <w:r>
          <w:t xml:space="preserve">, such as the correlation matrix, </w:t>
        </w:r>
        <w:r w:rsidRPr="00344668">
          <w:rPr>
            <w:b/>
            <w:rPrChange w:id="10334" w:author="Aleksander Hansen" w:date="2013-02-23T20:49:00Z">
              <w:rPr/>
            </w:rPrChange>
          </w:rPr>
          <w:t>in the model</w:t>
        </w:r>
      </w:ins>
      <w:ins w:id="10335" w:author="Aleksander Hansen" w:date="2013-02-23T20:51:00Z">
        <w:r w:rsidR="00045BAB">
          <w:rPr>
            <w:b/>
          </w:rPr>
          <w:t xml:space="preserve"> </w:t>
        </w:r>
        <w:r w:rsidR="00045BAB">
          <w:t>(endogenous)</w:t>
        </w:r>
      </w:ins>
      <w:ins w:id="10336" w:author="Aleksander Hansen" w:date="2013-02-23T20:49:00Z">
        <w:r>
          <w:rPr>
            <w:b/>
          </w:rPr>
          <w:t>.</w:t>
        </w:r>
      </w:ins>
    </w:p>
    <w:p w14:paraId="33F917E3" w14:textId="77777777" w:rsidR="00C210C4" w:rsidRPr="00344668" w:rsidRDefault="00C210C4" w:rsidP="002B325E">
      <w:pPr>
        <w:pStyle w:val="Text"/>
        <w:rPr>
          <w:ins w:id="10337" w:author="Aleksander Hansen" w:date="2013-02-23T20:47:00Z"/>
          <w:b/>
          <w:rPrChange w:id="10338" w:author="Aleksander Hansen" w:date="2013-02-23T20:49:00Z">
            <w:rPr>
              <w:ins w:id="10339" w:author="Aleksander Hansen" w:date="2013-02-23T20:47:00Z"/>
            </w:rPr>
          </w:rPrChange>
        </w:rPr>
      </w:pPr>
    </w:p>
    <w:p w14:paraId="25F8112B" w14:textId="0FCE2433" w:rsidR="002B325E" w:rsidRDefault="00C210C4" w:rsidP="001F76FE">
      <w:pPr>
        <w:pStyle w:val="Text"/>
        <w:rPr>
          <w:ins w:id="10340" w:author="Aleksander Hansen" w:date="2013-02-23T20:40:00Z"/>
        </w:rPr>
      </w:pPr>
      <w:ins w:id="10341" w:author="Aleksander Hansen" w:date="2013-02-23T21:08:00Z">
        <w:r w:rsidRPr="001169C2">
          <w:t>Prospective Scenarios in MDA</w:t>
        </w:r>
        <w:r>
          <w:t xml:space="preserve"> </w:t>
        </w:r>
      </w:ins>
      <w:ins w:id="10342" w:author="Aleksander Hansen" w:date="2013-02-23T21:09:00Z">
        <w:r>
          <w:t>r</w:t>
        </w:r>
        <w:r w:rsidRPr="001169C2">
          <w:t>elies on input of managers to frame scenario and therefore may be most realistic vis-à-vis actual extreme exposures</w:t>
        </w:r>
        <w:r>
          <w:t xml:space="preserve"> but may</w:t>
        </w:r>
        <w:r w:rsidRPr="001169C2">
          <w:t xml:space="preserve"> not be </w:t>
        </w:r>
      </w:ins>
      <w:ins w:id="10343" w:author="Aleksander Hansen" w:date="2013-02-23T21:12:00Z">
        <w:r w:rsidR="001F76FE" w:rsidRPr="001169C2">
          <w:t>well suited</w:t>
        </w:r>
      </w:ins>
      <w:ins w:id="10344" w:author="Aleksander Hansen" w:date="2013-02-23T21:09:00Z">
        <w:r w:rsidR="001F76FE">
          <w:t xml:space="preserve"> to large complex</w:t>
        </w:r>
        <w:r w:rsidRPr="001169C2">
          <w:t xml:space="preserve"> portfolios</w:t>
        </w:r>
      </w:ins>
      <w:ins w:id="10345" w:author="Aleksander Hansen" w:date="2013-02-23T21:10:00Z">
        <w:r>
          <w:t>.</w:t>
        </w:r>
      </w:ins>
      <w:ins w:id="10346" w:author="Aleksander Hansen" w:date="2013-02-23T21:12:00Z">
        <w:r w:rsidR="001F76FE">
          <w:t xml:space="preserve"> </w:t>
        </w:r>
      </w:ins>
      <w:ins w:id="10347" w:author="Aleksander Hansen" w:date="2013-02-23T21:10:00Z">
        <w:r w:rsidR="001F76FE">
          <w:t xml:space="preserve">The conditional scenario method </w:t>
        </w:r>
        <w:r w:rsidR="001F76FE" w:rsidRPr="00942D9D">
          <w:t>incorporates correlations across variables: allows us to predict certain variables conditional on movements in key variables</w:t>
        </w:r>
      </w:ins>
      <w:ins w:id="10348" w:author="Aleksander Hansen" w:date="2013-02-23T21:11:00Z">
        <w:r w:rsidR="001F76FE">
          <w:t>.</w:t>
        </w:r>
        <w:r w:rsidR="001F76FE" w:rsidRPr="001F76FE">
          <w:t xml:space="preserve"> </w:t>
        </w:r>
        <w:r w:rsidR="001F76FE">
          <w:t>However, it r</w:t>
        </w:r>
        <w:r w:rsidR="001F76FE" w:rsidRPr="00942D9D">
          <w:t xml:space="preserve">elies on </w:t>
        </w:r>
        <w:r w:rsidR="001F76FE">
          <w:t>correlations derived from the sample period, and can be h</w:t>
        </w:r>
        <w:r w:rsidR="001F76FE" w:rsidRPr="00942D9D">
          <w:t>ighly subjective</w:t>
        </w:r>
      </w:ins>
      <w:ins w:id="10349" w:author="Aleksander Hansen" w:date="2013-02-23T21:12:00Z">
        <w:r w:rsidR="001F76FE">
          <w:t>.</w:t>
        </w:r>
      </w:ins>
      <w:ins w:id="10350" w:author="Aleksander Hansen" w:date="2013-02-23T21:13:00Z">
        <w:r w:rsidR="001F76FE">
          <w:t xml:space="preserve"> Historical scenarios in MDA are u</w:t>
        </w:r>
        <w:r w:rsidR="001F76FE" w:rsidRPr="00942D9D">
          <w:t>seful for measuring joint movements in financial variables</w:t>
        </w:r>
      </w:ins>
      <w:ins w:id="10351" w:author="Aleksander Hansen" w:date="2013-02-23T21:14:00Z">
        <w:r w:rsidR="001F76FE">
          <w:t xml:space="preserve"> but may have few samples to draw on.</w:t>
        </w:r>
        <w:r w:rsidR="001F76FE" w:rsidRPr="001F76FE">
          <w:t xml:space="preserve"> </w:t>
        </w:r>
      </w:ins>
      <w:ins w:id="10352" w:author="Aleksander Hansen" w:date="2013-02-23T21:16:00Z">
        <w:r w:rsidR="001F76FE">
          <w:t>Stress testing</w:t>
        </w:r>
      </w:ins>
      <w:ins w:id="10353" w:author="Aleksander Hansen" w:date="2013-02-23T21:14:00Z">
        <w:r w:rsidR="001F76FE">
          <w:t xml:space="preserve"> c</w:t>
        </w:r>
        <w:r w:rsidR="001F76FE" w:rsidRPr="00942D9D">
          <w:t xml:space="preserve">omplements </w:t>
        </w:r>
        <w:r w:rsidR="001F76FE">
          <w:t>VaR, it is simple and intuitive</w:t>
        </w:r>
      </w:ins>
      <w:ins w:id="10354" w:author="Aleksander Hansen" w:date="2013-02-23T21:15:00Z">
        <w:r w:rsidR="001F76FE">
          <w:t xml:space="preserve">, and </w:t>
        </w:r>
      </w:ins>
      <w:ins w:id="10355" w:author="Aleksander Hansen" w:date="2013-02-23T21:14:00Z">
        <w:r w:rsidR="001F76FE">
          <w:t>d</w:t>
        </w:r>
        <w:r w:rsidR="001F76FE" w:rsidRPr="00942D9D">
          <w:t>ir</w:t>
        </w:r>
        <w:r w:rsidR="001F76FE">
          <w:t>ectly examines the tails</w:t>
        </w:r>
      </w:ins>
      <w:ins w:id="10356" w:author="Aleksander Hansen" w:date="2013-02-23T21:16:00Z">
        <w:r w:rsidR="001F76FE">
          <w:t>,</w:t>
        </w:r>
      </w:ins>
      <w:ins w:id="10357" w:author="Aleksander Hansen" w:date="2013-02-23T21:14:00Z">
        <w:r w:rsidR="001F76FE">
          <w:t xml:space="preserve"> </w:t>
        </w:r>
        <w:r w:rsidR="001F76FE" w:rsidRPr="00942D9D">
          <w:t xml:space="preserve">as opposed </w:t>
        </w:r>
        <w:r w:rsidR="001F76FE">
          <w:t>to measures of central tendency.</w:t>
        </w:r>
      </w:ins>
    </w:p>
    <w:p w14:paraId="6E82D42E" w14:textId="41BC8C6F" w:rsidR="00CA417E" w:rsidRDefault="00CA417E" w:rsidP="00537294">
      <w:pPr>
        <w:rPr>
          <w:ins w:id="10358" w:author="Aleksander Hansen" w:date="2013-02-17T14:22:00Z"/>
          <w:rFonts w:ascii="Calibri" w:hAnsi="Calibri" w:cs="Calibri"/>
          <w:color w:val="000000"/>
          <w:kern w:val="24"/>
          <w:lang w:bidi="en-US"/>
        </w:rPr>
      </w:pPr>
      <w:ins w:id="10359" w:author="Aleksander Hansen" w:date="2013-02-17T14:22:00Z">
        <w:r>
          <w:br w:type="page"/>
        </w:r>
      </w:ins>
    </w:p>
    <w:p w14:paraId="2C12DB34" w14:textId="77777777" w:rsidR="00CA417E" w:rsidRDefault="00CA417E" w:rsidP="00CA417E">
      <w:pPr>
        <w:pStyle w:val="Heading2"/>
        <w:rPr>
          <w:ins w:id="10360" w:author="Aleksander Hansen" w:date="2013-02-17T14:22:00Z"/>
        </w:rPr>
      </w:pPr>
      <w:bookmarkStart w:id="10361" w:name="_Toc223340549"/>
      <w:ins w:id="10362" w:author="Aleksander Hansen" w:date="2013-02-17T14:22:00Z">
        <w:r>
          <w:t>Questions and Answers</w:t>
        </w:r>
        <w:bookmarkEnd w:id="10361"/>
      </w:ins>
    </w:p>
    <w:p w14:paraId="6A702258" w14:textId="63EF165A" w:rsidR="00CA417E" w:rsidRDefault="00CA417E" w:rsidP="00CA417E">
      <w:pPr>
        <w:pStyle w:val="Heading3SubGTNI"/>
        <w:rPr>
          <w:ins w:id="10363" w:author="Aleksander Hansen" w:date="2013-02-17T14:22:00Z"/>
        </w:rPr>
      </w:pPr>
      <w:bookmarkStart w:id="10364" w:name="_Toc223340550"/>
      <w:ins w:id="10365" w:author="Aleksander Hansen" w:date="2013-02-17T14:22:00Z">
        <w:r>
          <w:t>Questions</w:t>
        </w:r>
      </w:ins>
      <w:ins w:id="10366" w:author="Aleksander Hansen" w:date="2013-02-23T21:36:00Z">
        <w:r w:rsidR="004434C8">
          <w:t xml:space="preserve"> (Sourced from Jorion’s FRM Handbook)</w:t>
        </w:r>
      </w:ins>
      <w:bookmarkEnd w:id="10364"/>
    </w:p>
    <w:p w14:paraId="58F56E4C" w14:textId="77777777" w:rsidR="004434C8" w:rsidRDefault="004434C8" w:rsidP="00CA417E">
      <w:pPr>
        <w:rPr>
          <w:ins w:id="10367" w:author="Aleksander Hansen" w:date="2013-02-23T21:33:00Z"/>
        </w:rPr>
      </w:pPr>
    </w:p>
    <w:p w14:paraId="2AC0BEFC" w14:textId="77777777" w:rsidR="004434C8" w:rsidRDefault="004434C8" w:rsidP="00CA417E">
      <w:pPr>
        <w:rPr>
          <w:ins w:id="10368" w:author="Aleksander Hansen" w:date="2013-02-23T21:34:00Z"/>
        </w:rPr>
      </w:pPr>
      <w:ins w:id="10369" w:author="Aleksander Hansen" w:date="2013-02-23T21:33:00Z">
        <w:r>
          <w:t>26.</w:t>
        </w:r>
      </w:ins>
      <w:ins w:id="10370" w:author="Aleksander Hansen" w:date="2013-02-23T21:34:00Z">
        <w:r>
          <w:t>14.1</w:t>
        </w:r>
      </w:ins>
    </w:p>
    <w:p w14:paraId="686D694C" w14:textId="77777777" w:rsidR="004434C8" w:rsidRDefault="004434C8" w:rsidP="00CA417E">
      <w:pPr>
        <w:rPr>
          <w:ins w:id="10371" w:author="Aleksander Hansen" w:date="2013-02-23T21:34:00Z"/>
        </w:rPr>
      </w:pPr>
      <w:ins w:id="10372" w:author="Aleksander Hansen" w:date="2013-02-23T21:34:00Z">
        <w:r>
          <w:t xml:space="preserve">Which of the following statements about stress testing are </w:t>
        </w:r>
        <w:r w:rsidRPr="004434C8">
          <w:rPr>
            <w:i/>
            <w:rPrChange w:id="10373" w:author="Aleksander Hansen" w:date="2013-02-23T21:34:00Z">
              <w:rPr/>
            </w:rPrChange>
          </w:rPr>
          <w:t>true</w:t>
        </w:r>
        <w:r>
          <w:t>?</w:t>
        </w:r>
      </w:ins>
    </w:p>
    <w:p w14:paraId="51A5A800" w14:textId="77777777" w:rsidR="004434C8" w:rsidRDefault="004434C8" w:rsidP="00537294">
      <w:pPr>
        <w:rPr>
          <w:ins w:id="10374" w:author="Aleksander Hansen" w:date="2013-02-23T21:35:00Z"/>
        </w:rPr>
      </w:pPr>
    </w:p>
    <w:p w14:paraId="1AC7631E" w14:textId="77777777" w:rsidR="004434C8" w:rsidRPr="004434C8" w:rsidRDefault="004434C8">
      <w:pPr>
        <w:pStyle w:val="ListParagraph"/>
        <w:numPr>
          <w:ilvl w:val="0"/>
          <w:numId w:val="139"/>
        </w:numPr>
        <w:rPr>
          <w:ins w:id="10375" w:author="Aleksander Hansen" w:date="2013-02-23T21:35:00Z"/>
          <w:rFonts w:ascii="Trebuchet MS" w:eastAsiaTheme="majorEastAsia" w:hAnsi="Trebuchet MS" w:cstheme="majorBidi"/>
          <w:b/>
          <w:bCs/>
          <w:color w:val="000000" w:themeColor="text1"/>
          <w:rPrChange w:id="10376" w:author="Aleksander Hansen" w:date="2013-02-23T21:36:00Z">
            <w:rPr>
              <w:ins w:id="10377" w:author="Aleksander Hansen" w:date="2013-02-23T21:35:00Z"/>
            </w:rPr>
          </w:rPrChange>
        </w:rPr>
        <w:pPrChange w:id="10378" w:author="Aleksander Hansen" w:date="2013-02-23T21:35:00Z">
          <w:pPr/>
        </w:pPrChange>
      </w:pPr>
      <w:ins w:id="10379" w:author="Aleksander Hansen" w:date="2013-02-23T21:35:00Z">
        <w:r>
          <w:t>Stress testing can complement VaR estimation in helping risk managers identify crucial vulnerabilities in a portfolio.</w:t>
        </w:r>
      </w:ins>
    </w:p>
    <w:p w14:paraId="055D8EC2" w14:textId="77777777" w:rsidR="004434C8" w:rsidRPr="004434C8" w:rsidRDefault="004434C8">
      <w:pPr>
        <w:pStyle w:val="ListParagraph"/>
        <w:numPr>
          <w:ilvl w:val="0"/>
          <w:numId w:val="139"/>
        </w:numPr>
        <w:rPr>
          <w:ins w:id="10380" w:author="Aleksander Hansen" w:date="2013-02-23T21:37:00Z"/>
          <w:rFonts w:ascii="Trebuchet MS" w:eastAsiaTheme="majorEastAsia" w:hAnsi="Trebuchet MS" w:cstheme="majorBidi"/>
          <w:b/>
          <w:bCs/>
          <w:color w:val="000000" w:themeColor="text1"/>
          <w:rPrChange w:id="10381" w:author="Aleksander Hansen" w:date="2013-02-23T21:37:00Z">
            <w:rPr>
              <w:ins w:id="10382" w:author="Aleksander Hansen" w:date="2013-02-23T21:37:00Z"/>
            </w:rPr>
          </w:rPrChange>
        </w:rPr>
        <w:pPrChange w:id="10383" w:author="Aleksander Hansen" w:date="2013-02-23T21:35:00Z">
          <w:pPr/>
        </w:pPrChange>
      </w:pPr>
      <w:ins w:id="10384" w:author="Aleksander Hansen" w:date="2013-02-23T21:36:00Z">
        <w:r>
          <w:t>Stress testing allows</w:t>
        </w:r>
      </w:ins>
      <w:ins w:id="10385" w:author="Aleksander Hansen" w:date="2013-02-23T21:37:00Z">
        <w:r>
          <w:t xml:space="preserve"> users to include scenarios that did not occur in the </w:t>
        </w:r>
        <w:proofErr w:type="spellStart"/>
        <w:r>
          <w:t>lookback</w:t>
        </w:r>
        <w:proofErr w:type="spellEnd"/>
        <w:r>
          <w:t xml:space="preserve"> horizon of the VaR data but are nonetheless possible.</w:t>
        </w:r>
      </w:ins>
    </w:p>
    <w:p w14:paraId="6278694C" w14:textId="77777777" w:rsidR="004434C8" w:rsidRPr="004434C8" w:rsidRDefault="004434C8">
      <w:pPr>
        <w:pStyle w:val="ListParagraph"/>
        <w:numPr>
          <w:ilvl w:val="0"/>
          <w:numId w:val="139"/>
        </w:numPr>
        <w:rPr>
          <w:ins w:id="10386" w:author="Aleksander Hansen" w:date="2013-02-23T21:38:00Z"/>
          <w:rFonts w:ascii="Trebuchet MS" w:eastAsiaTheme="majorEastAsia" w:hAnsi="Trebuchet MS" w:cstheme="majorBidi"/>
          <w:b/>
          <w:bCs/>
          <w:color w:val="000000" w:themeColor="text1"/>
          <w:rPrChange w:id="10387" w:author="Aleksander Hansen" w:date="2013-02-23T21:38:00Z">
            <w:rPr>
              <w:ins w:id="10388" w:author="Aleksander Hansen" w:date="2013-02-23T21:38:00Z"/>
            </w:rPr>
          </w:rPrChange>
        </w:rPr>
        <w:pPrChange w:id="10389" w:author="Aleksander Hansen" w:date="2013-02-23T21:35:00Z">
          <w:pPr/>
        </w:pPrChange>
      </w:pPr>
      <w:ins w:id="10390" w:author="Aleksander Hansen" w:date="2013-02-23T21:37:00Z">
        <w:r>
          <w:t>A drawback of stress testing is that it is highly subjective.</w:t>
        </w:r>
      </w:ins>
    </w:p>
    <w:p w14:paraId="1CFA9A0F" w14:textId="77777777" w:rsidR="004434C8" w:rsidRPr="004434C8" w:rsidRDefault="004434C8">
      <w:pPr>
        <w:pStyle w:val="ListParagraph"/>
        <w:numPr>
          <w:ilvl w:val="0"/>
          <w:numId w:val="139"/>
        </w:numPr>
        <w:rPr>
          <w:ins w:id="10391" w:author="Aleksander Hansen" w:date="2013-02-23T21:38:00Z"/>
          <w:rFonts w:ascii="Trebuchet MS" w:eastAsiaTheme="majorEastAsia" w:hAnsi="Trebuchet MS" w:cstheme="majorBidi"/>
          <w:b/>
          <w:bCs/>
          <w:color w:val="000000" w:themeColor="text1"/>
          <w:rPrChange w:id="10392" w:author="Aleksander Hansen" w:date="2013-02-23T21:38:00Z">
            <w:rPr>
              <w:ins w:id="10393" w:author="Aleksander Hansen" w:date="2013-02-23T21:38:00Z"/>
            </w:rPr>
          </w:rPrChange>
        </w:rPr>
        <w:pPrChange w:id="10394" w:author="Aleksander Hansen" w:date="2013-02-23T21:35:00Z">
          <w:pPr/>
        </w:pPrChange>
      </w:pPr>
      <w:ins w:id="10395" w:author="Aleksander Hansen" w:date="2013-02-23T21:38:00Z">
        <w:r>
          <w:t>The inclusion of a large number of scenarios helps management better understand the risk exposure of a portfolio.</w:t>
        </w:r>
      </w:ins>
    </w:p>
    <w:p w14:paraId="74854B7A" w14:textId="093017A1" w:rsidR="004434C8" w:rsidRPr="004434C8" w:rsidRDefault="004434C8">
      <w:pPr>
        <w:pStyle w:val="ListParagraph"/>
        <w:rPr>
          <w:ins w:id="10396" w:author="Aleksander Hansen" w:date="2013-02-23T21:39:00Z"/>
          <w:rFonts w:ascii="Trebuchet MS" w:eastAsiaTheme="majorEastAsia" w:hAnsi="Trebuchet MS" w:cstheme="majorBidi"/>
          <w:b/>
          <w:bCs/>
          <w:color w:val="000000" w:themeColor="text1"/>
          <w:rPrChange w:id="10397" w:author="Aleksander Hansen" w:date="2013-02-23T21:39:00Z">
            <w:rPr>
              <w:ins w:id="10398" w:author="Aleksander Hansen" w:date="2013-02-23T21:39:00Z"/>
            </w:rPr>
          </w:rPrChange>
        </w:rPr>
        <w:pPrChange w:id="10399" w:author="Aleksander Hansen" w:date="2013-02-23T21:39:00Z">
          <w:pPr/>
        </w:pPrChange>
      </w:pPr>
    </w:p>
    <w:p w14:paraId="15073DF4" w14:textId="77777777" w:rsidR="004434C8" w:rsidRPr="004434C8" w:rsidRDefault="004434C8">
      <w:pPr>
        <w:pStyle w:val="ListParagraph"/>
        <w:numPr>
          <w:ilvl w:val="0"/>
          <w:numId w:val="140"/>
        </w:numPr>
        <w:rPr>
          <w:ins w:id="10400" w:author="Aleksander Hansen" w:date="2013-02-23T21:39:00Z"/>
          <w:rFonts w:ascii="Trebuchet MS" w:eastAsiaTheme="majorEastAsia" w:hAnsi="Trebuchet MS" w:cstheme="majorBidi"/>
          <w:b/>
          <w:bCs/>
          <w:color w:val="000000" w:themeColor="text1"/>
          <w:rPrChange w:id="10401" w:author="Aleksander Hansen" w:date="2013-02-23T21:39:00Z">
            <w:rPr>
              <w:ins w:id="10402" w:author="Aleksander Hansen" w:date="2013-02-23T21:39:00Z"/>
            </w:rPr>
          </w:rPrChange>
        </w:rPr>
        <w:pPrChange w:id="10403" w:author="Aleksander Hansen" w:date="2013-02-23T21:38:00Z">
          <w:pPr/>
        </w:pPrChange>
      </w:pPr>
      <w:proofErr w:type="gramStart"/>
      <w:ins w:id="10404" w:author="Aleksander Hansen" w:date="2013-02-23T21:39:00Z">
        <w:r>
          <w:t>I and II only.</w:t>
        </w:r>
        <w:proofErr w:type="gramEnd"/>
      </w:ins>
    </w:p>
    <w:p w14:paraId="2A7081F1" w14:textId="77777777" w:rsidR="004434C8" w:rsidRPr="004434C8" w:rsidRDefault="004434C8">
      <w:pPr>
        <w:pStyle w:val="ListParagraph"/>
        <w:numPr>
          <w:ilvl w:val="0"/>
          <w:numId w:val="140"/>
        </w:numPr>
        <w:rPr>
          <w:ins w:id="10405" w:author="Aleksander Hansen" w:date="2013-02-23T21:39:00Z"/>
          <w:rFonts w:ascii="Trebuchet MS" w:eastAsiaTheme="majorEastAsia" w:hAnsi="Trebuchet MS" w:cstheme="majorBidi"/>
          <w:b/>
          <w:bCs/>
          <w:color w:val="000000" w:themeColor="text1"/>
          <w:rPrChange w:id="10406" w:author="Aleksander Hansen" w:date="2013-02-23T21:39:00Z">
            <w:rPr>
              <w:ins w:id="10407" w:author="Aleksander Hansen" w:date="2013-02-23T21:39:00Z"/>
            </w:rPr>
          </w:rPrChange>
        </w:rPr>
        <w:pPrChange w:id="10408" w:author="Aleksander Hansen" w:date="2013-02-23T21:38:00Z">
          <w:pPr/>
        </w:pPrChange>
      </w:pPr>
      <w:ins w:id="10409" w:author="Aleksander Hansen" w:date="2013-02-23T21:39:00Z">
        <w:r>
          <w:t>III and IV only.</w:t>
        </w:r>
      </w:ins>
    </w:p>
    <w:p w14:paraId="5F1F4926" w14:textId="77777777" w:rsidR="004434C8" w:rsidRPr="004434C8" w:rsidRDefault="004434C8">
      <w:pPr>
        <w:pStyle w:val="ListParagraph"/>
        <w:numPr>
          <w:ilvl w:val="0"/>
          <w:numId w:val="140"/>
        </w:numPr>
        <w:rPr>
          <w:ins w:id="10410" w:author="Aleksander Hansen" w:date="2013-02-23T21:39:00Z"/>
          <w:rFonts w:ascii="Trebuchet MS" w:eastAsiaTheme="majorEastAsia" w:hAnsi="Trebuchet MS" w:cstheme="majorBidi"/>
          <w:b/>
          <w:bCs/>
          <w:color w:val="000000" w:themeColor="text1"/>
          <w:rPrChange w:id="10411" w:author="Aleksander Hansen" w:date="2013-02-23T21:40:00Z">
            <w:rPr>
              <w:ins w:id="10412" w:author="Aleksander Hansen" w:date="2013-02-23T21:39:00Z"/>
            </w:rPr>
          </w:rPrChange>
        </w:rPr>
        <w:pPrChange w:id="10413" w:author="Aleksander Hansen" w:date="2013-02-23T21:38:00Z">
          <w:pPr/>
        </w:pPrChange>
      </w:pPr>
      <w:ins w:id="10414" w:author="Aleksander Hansen" w:date="2013-02-23T21:39:00Z">
        <w:r>
          <w:t>I, II and III only</w:t>
        </w:r>
      </w:ins>
    </w:p>
    <w:p w14:paraId="7717AA6F" w14:textId="77777777" w:rsidR="00C37CA1" w:rsidRPr="00C37CA1" w:rsidRDefault="004434C8">
      <w:pPr>
        <w:pStyle w:val="ListParagraph"/>
        <w:numPr>
          <w:ilvl w:val="0"/>
          <w:numId w:val="140"/>
        </w:numPr>
        <w:rPr>
          <w:ins w:id="10415" w:author="Aleksander Hansen" w:date="2013-02-23T21:41:00Z"/>
          <w:rFonts w:ascii="Trebuchet MS" w:eastAsiaTheme="majorEastAsia" w:hAnsi="Trebuchet MS" w:cstheme="majorBidi"/>
          <w:b/>
          <w:bCs/>
          <w:color w:val="000000" w:themeColor="text1"/>
          <w:rPrChange w:id="10416" w:author="Aleksander Hansen" w:date="2013-02-23T21:41:00Z">
            <w:rPr>
              <w:ins w:id="10417" w:author="Aleksander Hansen" w:date="2013-02-23T21:41:00Z"/>
            </w:rPr>
          </w:rPrChange>
        </w:rPr>
        <w:pPrChange w:id="10418" w:author="Aleksander Hansen" w:date="2013-02-23T21:38:00Z">
          <w:pPr/>
        </w:pPrChange>
      </w:pPr>
      <w:ins w:id="10419" w:author="Aleksander Hansen" w:date="2013-02-23T21:40:00Z">
        <w:r>
          <w:t>All of the above</w:t>
        </w:r>
      </w:ins>
    </w:p>
    <w:p w14:paraId="605AA052" w14:textId="5B9BA818" w:rsidR="00C37CA1" w:rsidRDefault="004434C8" w:rsidP="00537294">
      <w:pPr>
        <w:rPr>
          <w:ins w:id="10420" w:author="Aleksander Hansen" w:date="2013-02-23T21:44:00Z"/>
        </w:rPr>
      </w:pPr>
      <w:ins w:id="10421" w:author="Aleksander Hansen" w:date="2013-02-23T21:39:00Z">
        <w:r>
          <w:br/>
        </w:r>
      </w:ins>
      <w:ins w:id="10422" w:author="Aleksander Hansen" w:date="2013-02-23T21:35:00Z">
        <w:r>
          <w:br/>
        </w:r>
      </w:ins>
      <w:ins w:id="10423" w:author="Aleksander Hansen" w:date="2013-02-23T21:41:00Z">
        <w:r w:rsidR="00C37CA1">
          <w:t>26.14.2</w:t>
        </w:r>
      </w:ins>
      <w:ins w:id="10424" w:author="Aleksander Hansen" w:date="2013-02-23T21:44:00Z">
        <w:r w:rsidR="00AB426F">
          <w:br/>
        </w:r>
        <w:proofErr w:type="gramStart"/>
        <w:r w:rsidR="00AB426F">
          <w:t>Which</w:t>
        </w:r>
        <w:proofErr w:type="gramEnd"/>
        <w:r w:rsidR="00AB426F">
          <w:t xml:space="preserve"> of the following about stress testing is true?</w:t>
        </w:r>
      </w:ins>
    </w:p>
    <w:p w14:paraId="67985FAF" w14:textId="160DAB59" w:rsidR="00AB426F" w:rsidRDefault="00AB426F">
      <w:pPr>
        <w:pStyle w:val="ListParagraph"/>
        <w:numPr>
          <w:ilvl w:val="0"/>
          <w:numId w:val="141"/>
        </w:numPr>
        <w:rPr>
          <w:ins w:id="10425" w:author="Aleksander Hansen" w:date="2013-02-23T21:45:00Z"/>
        </w:rPr>
        <w:pPrChange w:id="10426" w:author="Aleksander Hansen" w:date="2013-02-23T21:44:00Z">
          <w:pPr/>
        </w:pPrChange>
      </w:pPr>
      <w:ins w:id="10427" w:author="Aleksander Hansen" w:date="2013-02-23T21:45:00Z">
        <w:r>
          <w:t>It is used to evaluate the potential impact on portfolio values of unlikely, although plausible, events or movements in a set of financial variables.</w:t>
        </w:r>
      </w:ins>
    </w:p>
    <w:p w14:paraId="229054B0" w14:textId="51707F40" w:rsidR="00AB426F" w:rsidRDefault="00AB426F">
      <w:pPr>
        <w:pStyle w:val="ListParagraph"/>
        <w:numPr>
          <w:ilvl w:val="0"/>
          <w:numId w:val="141"/>
        </w:numPr>
        <w:rPr>
          <w:ins w:id="10428" w:author="Aleksander Hansen" w:date="2013-02-23T21:45:00Z"/>
        </w:rPr>
        <w:pPrChange w:id="10429" w:author="Aleksander Hansen" w:date="2013-02-23T21:44:00Z">
          <w:pPr/>
        </w:pPrChange>
      </w:pPr>
      <w:ins w:id="10430" w:author="Aleksander Hansen" w:date="2013-02-23T21:45:00Z">
        <w:r>
          <w:t>It is a risk management tool that directly compares predicted results to observed actual results. Predicted values are also compared with historical data.</w:t>
        </w:r>
      </w:ins>
    </w:p>
    <w:p w14:paraId="0EB85A65" w14:textId="0810FCA6" w:rsidR="00AB426F" w:rsidRDefault="00AB426F">
      <w:pPr>
        <w:pStyle w:val="ListParagraph"/>
        <w:numPr>
          <w:ilvl w:val="0"/>
          <w:numId w:val="141"/>
        </w:numPr>
        <w:rPr>
          <w:ins w:id="10431" w:author="Aleksander Hansen" w:date="2013-02-23T21:46:00Z"/>
        </w:rPr>
        <w:pPrChange w:id="10432" w:author="Aleksander Hansen" w:date="2013-02-23T21:44:00Z">
          <w:pPr/>
        </w:pPrChange>
      </w:pPr>
      <w:ins w:id="10433" w:author="Aleksander Hansen" w:date="2013-02-23T21:46:00Z">
        <w:r>
          <w:t>Bot a) and b) are true.</w:t>
        </w:r>
      </w:ins>
    </w:p>
    <w:p w14:paraId="63CE9AAE" w14:textId="48A81957" w:rsidR="00AB426F" w:rsidRDefault="00AB426F">
      <w:pPr>
        <w:pStyle w:val="ListParagraph"/>
        <w:numPr>
          <w:ilvl w:val="0"/>
          <w:numId w:val="141"/>
        </w:numPr>
        <w:rPr>
          <w:ins w:id="10434" w:author="Aleksander Hansen" w:date="2013-02-23T21:48:00Z"/>
        </w:rPr>
        <w:pPrChange w:id="10435" w:author="Aleksander Hansen" w:date="2013-02-23T21:44:00Z">
          <w:pPr/>
        </w:pPrChange>
      </w:pPr>
      <w:ins w:id="10436" w:author="Aleksander Hansen" w:date="2013-02-23T21:46:00Z">
        <w:r>
          <w:t xml:space="preserve">None of the above </w:t>
        </w:r>
      </w:ins>
      <w:ins w:id="10437" w:author="Aleksander Hansen" w:date="2013-02-23T21:48:00Z">
        <w:r>
          <w:t>is</w:t>
        </w:r>
      </w:ins>
      <w:ins w:id="10438" w:author="Aleksander Hansen" w:date="2013-02-23T21:46:00Z">
        <w:r>
          <w:t xml:space="preserve"> true.</w:t>
        </w:r>
      </w:ins>
    </w:p>
    <w:p w14:paraId="73E0F85E" w14:textId="77777777" w:rsidR="00AB426F" w:rsidRDefault="00AB426F" w:rsidP="00537294">
      <w:pPr>
        <w:rPr>
          <w:ins w:id="10439" w:author="Aleksander Hansen" w:date="2013-02-23T21:48:00Z"/>
        </w:rPr>
      </w:pPr>
    </w:p>
    <w:p w14:paraId="3D70E277" w14:textId="33CD5EAE" w:rsidR="00AB426F" w:rsidRDefault="00AB426F">
      <w:pPr>
        <w:rPr>
          <w:ins w:id="10440" w:author="Aleksander Hansen" w:date="2013-02-23T21:48:00Z"/>
        </w:rPr>
      </w:pPr>
      <w:ins w:id="10441" w:author="Aleksander Hansen" w:date="2013-02-23T21:48:00Z">
        <w:r>
          <w:t>26.14.3</w:t>
        </w:r>
      </w:ins>
    </w:p>
    <w:p w14:paraId="2EACBCA2" w14:textId="2118C219" w:rsidR="00AB426F" w:rsidRDefault="00E71CF6">
      <w:pPr>
        <w:rPr>
          <w:ins w:id="10442" w:author="Aleksander Hansen" w:date="2013-02-23T21:53:00Z"/>
        </w:rPr>
      </w:pPr>
      <w:ins w:id="10443" w:author="Aleksander Hansen" w:date="2013-02-23T21:51:00Z">
        <w:r>
          <w:t xml:space="preserve">Philippe </w:t>
        </w:r>
      </w:ins>
      <w:proofErr w:type="spellStart"/>
      <w:ins w:id="10444" w:author="Aleksander Hansen" w:date="2013-02-23T21:49:00Z">
        <w:r>
          <w:t>Noiroj</w:t>
        </w:r>
        <w:proofErr w:type="spellEnd"/>
        <w:r>
          <w:t>, the manager of a $150 million distressed bond portfolio, conducts stress tests on the</w:t>
        </w:r>
      </w:ins>
      <w:ins w:id="10445" w:author="Aleksander Hansen" w:date="2013-02-23T21:51:00Z">
        <w:r>
          <w:t xml:space="preserve"> portfolio. The portfolio’s annualized return is 12%, with </w:t>
        </w:r>
      </w:ins>
      <w:ins w:id="10446" w:author="Aleksander Hansen" w:date="2013-02-23T21:52:00Z">
        <w:r>
          <w:t>a</w:t>
        </w:r>
      </w:ins>
      <w:ins w:id="10447" w:author="Aleksander Hansen" w:date="2013-02-23T21:51:00Z">
        <w:r>
          <w:t xml:space="preserve"> return volatility of 25%. In the past two years, the portfolio</w:t>
        </w:r>
      </w:ins>
      <w:ins w:id="10448" w:author="Aleksander Hansen" w:date="2013-02-23T21:53:00Z">
        <w:r>
          <w:t xml:space="preserve"> encountered several days when the daily value change of the portfolio was more than 3 standard deviations. If the portfolio would suffer a 4-sigma daily event, estimate the change in the value of this portfolio.</w:t>
        </w:r>
      </w:ins>
      <w:ins w:id="10449" w:author="Aleksander Hansen" w:date="2013-02-23T21:56:00Z">
        <w:r>
          <w:t xml:space="preserve"> Assume there are 252 trading days in a year.</w:t>
        </w:r>
      </w:ins>
    </w:p>
    <w:p w14:paraId="0C6BE423" w14:textId="77777777" w:rsidR="00E71CF6" w:rsidRDefault="00E71CF6">
      <w:pPr>
        <w:rPr>
          <w:ins w:id="10450" w:author="Aleksander Hansen" w:date="2013-02-23T21:54:00Z"/>
        </w:rPr>
      </w:pPr>
    </w:p>
    <w:p w14:paraId="1CDD0B01" w14:textId="7DE30441" w:rsidR="00E71CF6" w:rsidRDefault="009725DC">
      <w:pPr>
        <w:pStyle w:val="ListParagraph"/>
        <w:numPr>
          <w:ilvl w:val="0"/>
          <w:numId w:val="142"/>
        </w:numPr>
        <w:rPr>
          <w:ins w:id="10451" w:author="Aleksander Hansen" w:date="2013-02-23T21:54:00Z"/>
        </w:rPr>
        <w:pPrChange w:id="10452" w:author="Aleksander Hansen" w:date="2013-02-23T21:54:00Z">
          <w:pPr/>
        </w:pPrChange>
      </w:pPr>
      <w:ins w:id="10453" w:author="Aleksander Hansen" w:date="2013-02-23T21:54:00Z">
        <w:r>
          <w:t>$9.45</w:t>
        </w:r>
        <w:r w:rsidR="00E71CF6">
          <w:t xml:space="preserve"> million</w:t>
        </w:r>
      </w:ins>
    </w:p>
    <w:p w14:paraId="517EA4BA" w14:textId="35B0216B" w:rsidR="00E71CF6" w:rsidRDefault="00E71CF6">
      <w:pPr>
        <w:pStyle w:val="ListParagraph"/>
        <w:numPr>
          <w:ilvl w:val="0"/>
          <w:numId w:val="142"/>
        </w:numPr>
        <w:rPr>
          <w:ins w:id="10454" w:author="Aleksander Hansen" w:date="2013-02-23T21:54:00Z"/>
        </w:rPr>
        <w:pPrChange w:id="10455" w:author="Aleksander Hansen" w:date="2013-02-23T21:54:00Z">
          <w:pPr/>
        </w:pPrChange>
      </w:pPr>
      <w:ins w:id="10456" w:author="Aleksander Hansen" w:date="2013-02-23T21:54:00Z">
        <w:r>
          <w:t>$23.70 million</w:t>
        </w:r>
      </w:ins>
    </w:p>
    <w:p w14:paraId="5DEBAF47" w14:textId="0D4655E1" w:rsidR="00E71CF6" w:rsidRDefault="00E71CF6">
      <w:pPr>
        <w:pStyle w:val="ListParagraph"/>
        <w:numPr>
          <w:ilvl w:val="0"/>
          <w:numId w:val="142"/>
        </w:numPr>
        <w:rPr>
          <w:ins w:id="10457" w:author="Aleksander Hansen" w:date="2013-02-23T21:54:00Z"/>
        </w:rPr>
        <w:pPrChange w:id="10458" w:author="Aleksander Hansen" w:date="2013-02-23T21:54:00Z">
          <w:pPr/>
        </w:pPrChange>
      </w:pPr>
      <w:ins w:id="10459" w:author="Aleksander Hansen" w:date="2013-02-23T21:54:00Z">
        <w:r>
          <w:t>$37.50 million</w:t>
        </w:r>
      </w:ins>
    </w:p>
    <w:p w14:paraId="40FEE28F" w14:textId="5E59489E" w:rsidR="00E71CF6" w:rsidRDefault="00E71CF6">
      <w:pPr>
        <w:pStyle w:val="ListParagraph"/>
        <w:numPr>
          <w:ilvl w:val="0"/>
          <w:numId w:val="142"/>
        </w:numPr>
        <w:rPr>
          <w:ins w:id="10460" w:author="Aleksander Hansen" w:date="2013-02-23T21:41:00Z"/>
        </w:rPr>
        <w:pPrChange w:id="10461" w:author="Aleksander Hansen" w:date="2013-02-23T21:54:00Z">
          <w:pPr/>
        </w:pPrChange>
      </w:pPr>
      <w:ins w:id="10462" w:author="Aleksander Hansen" w:date="2013-02-23T21:55:00Z">
        <w:r>
          <w:t>$150 million</w:t>
        </w:r>
      </w:ins>
    </w:p>
    <w:p w14:paraId="6AE27C9B" w14:textId="0FC551DE" w:rsidR="00CA417E" w:rsidRPr="00C37CA1" w:rsidRDefault="00CA417E" w:rsidP="00537294">
      <w:pPr>
        <w:rPr>
          <w:ins w:id="10463" w:author="Aleksander Hansen" w:date="2013-02-17T14:22:00Z"/>
          <w:rFonts w:ascii="Trebuchet MS" w:eastAsiaTheme="majorEastAsia" w:hAnsi="Trebuchet MS" w:cstheme="majorBidi"/>
          <w:b/>
          <w:bCs/>
          <w:color w:val="000000" w:themeColor="text1"/>
          <w:rPrChange w:id="10464" w:author="Aleksander Hansen" w:date="2013-02-23T21:41:00Z">
            <w:rPr>
              <w:ins w:id="10465" w:author="Aleksander Hansen" w:date="2013-02-17T14:22:00Z"/>
              <w:rFonts w:ascii="Trebuchet MS" w:eastAsiaTheme="majorEastAsia" w:hAnsi="Trebuchet MS" w:cstheme="majorBidi"/>
              <w:color w:val="000000" w:themeColor="text1"/>
            </w:rPr>
          </w:rPrChange>
        </w:rPr>
      </w:pPr>
      <w:ins w:id="10466" w:author="Aleksander Hansen" w:date="2013-02-17T14:22:00Z">
        <w:r>
          <w:br w:type="page"/>
        </w:r>
      </w:ins>
    </w:p>
    <w:p w14:paraId="1FE27097" w14:textId="77777777" w:rsidR="00C37CA1" w:rsidRDefault="00CA417E">
      <w:pPr>
        <w:pStyle w:val="Heading3SubGTNI"/>
        <w:rPr>
          <w:ins w:id="10467" w:author="Aleksander Hansen" w:date="2013-02-23T21:41:00Z"/>
        </w:rPr>
        <w:pPrChange w:id="10468" w:author="Aleksander Hansen" w:date="2013-02-17T14:22:00Z">
          <w:pPr>
            <w:pStyle w:val="Text"/>
          </w:pPr>
        </w:pPrChange>
      </w:pPr>
      <w:bookmarkStart w:id="10469" w:name="_Toc223340551"/>
      <w:ins w:id="10470" w:author="Aleksander Hansen" w:date="2013-02-17T14:22:00Z">
        <w:r>
          <w:t>Answers</w:t>
        </w:r>
        <w:bookmarkEnd w:id="10469"/>
        <w:r>
          <w:t xml:space="preserve"> </w:t>
        </w:r>
      </w:ins>
    </w:p>
    <w:p w14:paraId="7E33DC44" w14:textId="77777777" w:rsidR="00C37CA1" w:rsidRDefault="00C37CA1">
      <w:pPr>
        <w:pStyle w:val="Heading3SubGTNI"/>
        <w:rPr>
          <w:ins w:id="10471" w:author="Aleksander Hansen" w:date="2013-02-23T21:41:00Z"/>
        </w:rPr>
        <w:pPrChange w:id="10472" w:author="Aleksander Hansen" w:date="2013-02-17T14:22:00Z">
          <w:pPr>
            <w:pStyle w:val="Text"/>
          </w:pPr>
        </w:pPrChange>
      </w:pPr>
    </w:p>
    <w:p w14:paraId="68F9755A" w14:textId="77777777" w:rsidR="00C37CA1" w:rsidRDefault="00C37CA1">
      <w:pPr>
        <w:rPr>
          <w:ins w:id="10473" w:author="Aleksander Hansen" w:date="2013-02-23T21:41:00Z"/>
        </w:rPr>
        <w:pPrChange w:id="10474" w:author="Aleksander Hansen" w:date="2013-02-23T21:41:00Z">
          <w:pPr>
            <w:pStyle w:val="Text"/>
          </w:pPr>
        </w:pPrChange>
      </w:pPr>
      <w:ins w:id="10475" w:author="Aleksander Hansen" w:date="2013-02-23T21:41:00Z">
        <w:r>
          <w:t>26.14.1</w:t>
        </w:r>
      </w:ins>
    </w:p>
    <w:p w14:paraId="5A24F223" w14:textId="77777777" w:rsidR="00AB426F" w:rsidRDefault="00C37CA1">
      <w:pPr>
        <w:rPr>
          <w:ins w:id="10476" w:author="Aleksander Hansen" w:date="2013-02-23T21:47:00Z"/>
        </w:rPr>
        <w:pPrChange w:id="10477" w:author="Aleksander Hansen" w:date="2013-02-23T21:41:00Z">
          <w:pPr>
            <w:pStyle w:val="Text"/>
          </w:pPr>
        </w:pPrChange>
      </w:pPr>
      <w:ins w:id="10478" w:author="Aleksander Hansen" w:date="2013-02-23T21:41:00Z">
        <w:r>
          <w:t xml:space="preserve">c) </w:t>
        </w:r>
      </w:ins>
      <w:ins w:id="10479" w:author="Aleksander Hansen" w:date="2013-02-23T21:42:00Z">
        <w:r>
          <w:t xml:space="preserve">All of the statements except IV are correct. IV is incorrect because too </w:t>
        </w:r>
      </w:ins>
      <w:ins w:id="10480" w:author="Aleksander Hansen" w:date="2013-02-23T21:43:00Z">
        <w:r>
          <w:t>many scenarios will make it more difficult to interpret the risk expos</w:t>
        </w:r>
      </w:ins>
      <w:ins w:id="10481" w:author="Aleksander Hansen" w:date="2013-02-23T21:44:00Z">
        <w:r>
          <w:t>ure.</w:t>
        </w:r>
      </w:ins>
    </w:p>
    <w:p w14:paraId="3FBF476B" w14:textId="77777777" w:rsidR="00AB426F" w:rsidRDefault="00AB426F">
      <w:pPr>
        <w:rPr>
          <w:ins w:id="10482" w:author="Aleksander Hansen" w:date="2013-02-23T21:47:00Z"/>
        </w:rPr>
        <w:pPrChange w:id="10483" w:author="Aleksander Hansen" w:date="2013-02-23T21:41:00Z">
          <w:pPr>
            <w:pStyle w:val="Text"/>
          </w:pPr>
        </w:pPrChange>
      </w:pPr>
      <w:ins w:id="10484" w:author="Aleksander Hansen" w:date="2013-02-23T21:47:00Z">
        <w:r>
          <w:br/>
          <w:t>26.14.2</w:t>
        </w:r>
      </w:ins>
    </w:p>
    <w:p w14:paraId="7F5157E9" w14:textId="77777777" w:rsidR="00AB426F" w:rsidRDefault="00AB426F">
      <w:pPr>
        <w:rPr>
          <w:ins w:id="10485" w:author="Aleksander Hansen" w:date="2013-02-23T21:48:00Z"/>
        </w:rPr>
        <w:pPrChange w:id="10486" w:author="Aleksander Hansen" w:date="2013-02-23T21:41:00Z">
          <w:pPr>
            <w:pStyle w:val="Text"/>
          </w:pPr>
        </w:pPrChange>
      </w:pPr>
      <w:ins w:id="10487" w:author="Aleksander Hansen" w:date="2013-02-23T21:47:00Z">
        <w:r>
          <w:t>a) Stress testing is indeed used to evaluate the effect of extreme movements. Answer b) should be recognized as backtesting rather than stress</w:t>
        </w:r>
      </w:ins>
      <w:ins w:id="10488" w:author="Aleksander Hansen" w:date="2013-02-23T21:48:00Z">
        <w:r>
          <w:t xml:space="preserve"> testing.</w:t>
        </w:r>
      </w:ins>
    </w:p>
    <w:p w14:paraId="7940BAEE" w14:textId="77777777" w:rsidR="00AB426F" w:rsidRDefault="00AB426F">
      <w:pPr>
        <w:rPr>
          <w:ins w:id="10489" w:author="Aleksander Hansen" w:date="2013-02-23T21:48:00Z"/>
        </w:rPr>
        <w:pPrChange w:id="10490" w:author="Aleksander Hansen" w:date="2013-02-23T21:41:00Z">
          <w:pPr>
            <w:pStyle w:val="Text"/>
          </w:pPr>
        </w:pPrChange>
      </w:pPr>
    </w:p>
    <w:p w14:paraId="43502ECD" w14:textId="77777777" w:rsidR="00AB426F" w:rsidRDefault="00AB426F">
      <w:pPr>
        <w:rPr>
          <w:ins w:id="10491" w:author="Aleksander Hansen" w:date="2013-02-23T21:48:00Z"/>
        </w:rPr>
        <w:pPrChange w:id="10492" w:author="Aleksander Hansen" w:date="2013-02-23T21:41:00Z">
          <w:pPr>
            <w:pStyle w:val="Text"/>
          </w:pPr>
        </w:pPrChange>
      </w:pPr>
      <w:ins w:id="10493" w:author="Aleksander Hansen" w:date="2013-02-23T21:48:00Z">
        <w:r>
          <w:t>26.14.3</w:t>
        </w:r>
      </w:ins>
    </w:p>
    <w:p w14:paraId="2FC940D7" w14:textId="01F25E44" w:rsidR="009725DC" w:rsidRDefault="00E71CF6">
      <w:pPr>
        <w:rPr>
          <w:ins w:id="10494" w:author="Aleksander Hansen" w:date="2013-02-23T22:00:00Z"/>
        </w:rPr>
        <w:pPrChange w:id="10495" w:author="Aleksander Hansen" w:date="2013-02-23T21:41:00Z">
          <w:pPr>
            <w:pStyle w:val="Text"/>
          </w:pPr>
        </w:pPrChange>
      </w:pPr>
      <w:ins w:id="10496" w:author="Aleksander Hansen" w:date="2013-02-23T21:55:00Z">
        <w:r>
          <w:t xml:space="preserve">a) First we transform the volatility into a daily </w:t>
        </w:r>
      </w:ins>
      <w:ins w:id="10497" w:author="Aleksander Hansen" w:date="2013-02-23T21:56:00Z">
        <w:r>
          <w:t>volatility</w:t>
        </w:r>
      </w:ins>
      <w:ins w:id="10498" w:author="Aleksander Hansen" w:date="2013-02-23T21:55:00Z">
        <w:r>
          <w:t>:</w:t>
        </w:r>
      </w:ins>
      <w:ins w:id="10499" w:author="Aleksander Hansen" w:date="2013-02-23T21:56:00Z">
        <w:r>
          <w:t xml:space="preserve"> </w:t>
        </w:r>
        <m:oMath>
          <m:f>
            <m:fPr>
              <m:ctrlPr>
                <w:rPr>
                  <w:rFonts w:ascii="Cambria Math" w:hAnsi="Cambria Math"/>
                  <w:i/>
                  <w:iCs/>
                  <w:sz w:val="28"/>
                  <w:szCs w:val="28"/>
                </w:rPr>
              </m:ctrlPr>
            </m:fPr>
            <m:num>
              <m:r>
                <w:rPr>
                  <w:rFonts w:ascii="Cambria Math" w:hAnsi="Cambria Math" w:hint="eastAsia"/>
                  <w:sz w:val="28"/>
                  <w:szCs w:val="28"/>
                  <w:rPrChange w:id="10500" w:author="Aleksander Hansen" w:date="2013-02-23T21:57:00Z">
                    <w:rPr>
                      <w:rFonts w:ascii="Cambria Math" w:hAnsi="Cambria Math" w:hint="eastAsia"/>
                    </w:rPr>
                  </w:rPrChange>
                </w:rPr>
                <m:t>25%</m:t>
              </m:r>
            </m:num>
            <m:den>
              <m:rad>
                <m:radPr>
                  <m:degHide m:val="1"/>
                  <m:ctrlPr>
                    <w:rPr>
                      <w:rFonts w:ascii="Cambria Math" w:hAnsi="Cambria Math"/>
                      <w:i/>
                      <w:iCs/>
                      <w:sz w:val="28"/>
                      <w:szCs w:val="28"/>
                    </w:rPr>
                  </m:ctrlPr>
                </m:radPr>
                <m:deg/>
                <m:e>
                  <m:r>
                    <w:rPr>
                      <w:rFonts w:ascii="Cambria Math" w:hAnsi="Cambria Math" w:hint="eastAsia"/>
                      <w:sz w:val="28"/>
                      <w:szCs w:val="28"/>
                      <w:rPrChange w:id="10501" w:author="Aleksander Hansen" w:date="2013-02-23T21:57:00Z">
                        <w:rPr>
                          <w:rFonts w:ascii="Cambria Math" w:hAnsi="Cambria Math" w:hint="eastAsia"/>
                        </w:rPr>
                      </w:rPrChange>
                    </w:rPr>
                    <m:t>252</m:t>
                  </m:r>
                </m:e>
              </m:rad>
            </m:den>
          </m:f>
        </m:oMath>
        <w:r>
          <w:t xml:space="preserve"> =</w:t>
        </w:r>
      </w:ins>
      <w:ins w:id="10502" w:author="Aleksander Hansen" w:date="2013-02-23T21:57:00Z">
        <w:r>
          <w:t xml:space="preserve"> 1.57</w:t>
        </w:r>
      </w:ins>
      <w:ins w:id="10503" w:author="Aleksander Hansen" w:date="2013-02-23T22:02:00Z">
        <w:r w:rsidR="009725DC">
          <w:t>485</w:t>
        </w:r>
      </w:ins>
      <w:ins w:id="10504" w:author="Aleksander Hansen" w:date="2013-02-23T21:57:00Z">
        <w:r>
          <w:t xml:space="preserve">%. Multiplying the </w:t>
        </w:r>
      </w:ins>
      <w:ins w:id="10505" w:author="Aleksander Hansen" w:date="2013-02-23T21:58:00Z">
        <w:r>
          <w:t>$150 million portfolio with the volatility, 1.57% and the 4-sigma, we get:</w:t>
        </w:r>
      </w:ins>
    </w:p>
    <w:p w14:paraId="5CE35817" w14:textId="5774A14E" w:rsidR="00994066" w:rsidRDefault="00E71CF6">
      <w:pPr>
        <w:rPr>
          <w:ins w:id="10506" w:author="Aleksander Hansen" w:date="2013-02-23T21:47:00Z"/>
        </w:rPr>
        <w:pPrChange w:id="10507" w:author="Aleksander Hansen" w:date="2013-02-23T21:41:00Z">
          <w:pPr>
            <w:pStyle w:val="Text"/>
          </w:pPr>
        </w:pPrChange>
      </w:pPr>
      <w:ins w:id="10508" w:author="Aleksander Hansen" w:date="2013-02-23T21:58:00Z">
        <w:r>
          <w:t xml:space="preserve"> </w:t>
        </w:r>
      </w:ins>
      <w:ins w:id="10509" w:author="Aleksander Hansen" w:date="2013-02-23T21:59:00Z">
        <m:oMath>
          <m:r>
            <w:rPr>
              <w:rFonts w:ascii="Cambria Math" w:hAnsi="Cambria Math"/>
            </w:rPr>
            <m:t>$150m ×1.57</m:t>
          </m:r>
        </m:oMath>
      </w:ins>
      <w:ins w:id="10510" w:author="Aleksander Hansen" w:date="2013-02-23T22:02:00Z">
        <m:oMath>
          <m:r>
            <w:rPr>
              <w:rFonts w:ascii="Cambria Math" w:hAnsi="Cambria Math"/>
            </w:rPr>
            <m:t>485</m:t>
          </m:r>
        </m:oMath>
      </w:ins>
      <w:ins w:id="10511" w:author="Aleksander Hansen" w:date="2013-02-23T21:59:00Z">
        <m:oMath>
          <m:r>
            <w:rPr>
              <w:rFonts w:ascii="Cambria Math" w:hAnsi="Cambria Math"/>
            </w:rPr>
            <m:t xml:space="preserve">% </m:t>
          </m:r>
        </m:oMath>
      </w:ins>
      <w:ins w:id="10512" w:author="Aleksander Hansen" w:date="2013-02-23T22:00:00Z">
        <m:oMath>
          <m:r>
            <w:rPr>
              <w:rFonts w:ascii="Cambria Math" w:hAnsi="Cambria Math"/>
            </w:rPr>
            <m:t>× 4=$9.449 million.</m:t>
          </m:r>
        </m:oMath>
      </w:ins>
      <w:r w:rsidR="00994066">
        <w:br w:type="page"/>
      </w:r>
    </w:p>
    <w:p w14:paraId="7218A9E4" w14:textId="77777777" w:rsidR="00AB426F" w:rsidRDefault="00AB426F">
      <w:pPr>
        <w:rPr>
          <w:ins w:id="10513" w:author="Aleksander Hansen" w:date="2013-02-23T21:47:00Z"/>
        </w:rPr>
        <w:pPrChange w:id="10514" w:author="Aleksander Hansen" w:date="2013-02-23T21:41:00Z">
          <w:pPr>
            <w:pStyle w:val="Text"/>
          </w:pPr>
        </w:pPrChange>
      </w:pPr>
    </w:p>
    <w:p w14:paraId="373A7EF3" w14:textId="77777777" w:rsidR="00AB426F" w:rsidRDefault="00AB426F">
      <w:pPr>
        <w:pPrChange w:id="10515" w:author="Aleksander Hansen" w:date="2013-02-23T21:41:00Z">
          <w:pPr>
            <w:pStyle w:val="Text"/>
          </w:pPr>
        </w:pPrChange>
      </w:pPr>
    </w:p>
    <w:p w14:paraId="18B762D8" w14:textId="77777777" w:rsidR="00994066" w:rsidRDefault="00994066" w:rsidP="001169C2">
      <w:pPr>
        <w:pStyle w:val="Heading1"/>
      </w:pPr>
      <w:bookmarkStart w:id="10516" w:name="_Toc255472382"/>
      <w:bookmarkStart w:id="10517" w:name="_Toc318025279"/>
      <w:bookmarkStart w:id="10518" w:name="_Toc223340552"/>
      <w:r w:rsidRPr="00637269">
        <w:t>Principles for Sound Stress Testing Practices and Supervision, Jan 2009</w:t>
      </w:r>
      <w:bookmarkEnd w:id="10516"/>
      <w:bookmarkEnd w:id="10517"/>
      <w:bookmarkEnd w:id="10518"/>
    </w:p>
    <w:p w14:paraId="7C4D48E8" w14:textId="77777777" w:rsidR="001169C2" w:rsidRDefault="001169C2" w:rsidP="00DB35B4">
      <w:pPr>
        <w:pStyle w:val="Text"/>
      </w:pPr>
    </w:p>
    <w:p w14:paraId="2BCE3836" w14:textId="1C107B07" w:rsidR="001169C2" w:rsidRPr="00FC3197" w:rsidRDefault="001169C2" w:rsidP="00DB35B4">
      <w:pPr>
        <w:pStyle w:val="Text"/>
      </w:pPr>
      <w:r w:rsidRPr="008568A7">
        <w:rPr>
          <w:noProof/>
          <w:lang w:bidi="ar-SA"/>
        </w:rPr>
        <mc:AlternateContent>
          <mc:Choice Requires="wps">
            <w:drawing>
              <wp:inline distT="0" distB="0" distL="0" distR="0" wp14:anchorId="3F4C7B3B" wp14:editId="69362A0B">
                <wp:extent cx="5772150" cy="2812473"/>
                <wp:effectExtent l="0" t="0" r="0" b="6985"/>
                <wp:docPr id="55" name="Text Box 55"/>
                <wp:cNvGraphicFramePr/>
                <a:graphic xmlns:a="http://schemas.openxmlformats.org/drawingml/2006/main">
                  <a:graphicData uri="http://schemas.microsoft.com/office/word/2010/wordprocessingShape">
                    <wps:wsp>
                      <wps:cNvSpPr txBox="1"/>
                      <wps:spPr>
                        <a:xfrm>
                          <a:off x="0" y="0"/>
                          <a:ext cx="5772150" cy="2812473"/>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4F4BDB" w14:textId="77777777" w:rsidR="00BD0D89" w:rsidRPr="001169C2" w:rsidRDefault="00BD0D89" w:rsidP="001169C2">
                            <w:pPr>
                              <w:pStyle w:val="Text"/>
                              <w:rPr>
                                <w:b/>
                              </w:rPr>
                            </w:pPr>
                            <w:r w:rsidRPr="001169C2">
                              <w:rPr>
                                <w:b/>
                              </w:rPr>
                              <w:t>Learning Outcomes:</w:t>
                            </w:r>
                          </w:p>
                          <w:p w14:paraId="7A1DDB09" w14:textId="77777777" w:rsidR="00BD0D89" w:rsidRPr="00974E1C" w:rsidRDefault="00BD0D89" w:rsidP="001169C2">
                            <w:pPr>
                              <w:pStyle w:val="Text"/>
                            </w:pPr>
                          </w:p>
                          <w:p w14:paraId="743D0CFF" w14:textId="77777777" w:rsidR="00BD0D89" w:rsidRPr="00637269" w:rsidRDefault="00BD0D89" w:rsidP="001169C2">
                            <w:pPr>
                              <w:pStyle w:val="Text"/>
                            </w:pPr>
                            <w:r w:rsidRPr="001169C2">
                              <w:rPr>
                                <w:b/>
                              </w:rPr>
                              <w:t>Describe</w:t>
                            </w:r>
                            <w:r w:rsidRPr="00637269">
                              <w:t xml:space="preserve"> the rationale for the use of stress testing as a risk management tool.</w:t>
                            </w:r>
                          </w:p>
                          <w:p w14:paraId="1BF90A28" w14:textId="77777777" w:rsidR="00BD0D89" w:rsidRDefault="00BD0D89" w:rsidP="001169C2">
                            <w:pPr>
                              <w:pStyle w:val="Text"/>
                            </w:pPr>
                          </w:p>
                          <w:p w14:paraId="652878B0" w14:textId="77777777" w:rsidR="00BD0D89" w:rsidRPr="00637269" w:rsidRDefault="00BD0D89" w:rsidP="001169C2">
                            <w:pPr>
                              <w:pStyle w:val="Text"/>
                            </w:pPr>
                            <w:r w:rsidRPr="001169C2">
                              <w:rPr>
                                <w:b/>
                              </w:rPr>
                              <w:t>Describe</w:t>
                            </w:r>
                            <w:r w:rsidRPr="00637269">
                              <w:t xml:space="preserve"> weaknesses identified and recommendations for improvement in:</w:t>
                            </w:r>
                          </w:p>
                          <w:p w14:paraId="53C0166D" w14:textId="46C68797" w:rsidR="00BD0D89" w:rsidRDefault="00BD0D89" w:rsidP="001169C2">
                            <w:pPr>
                              <w:pStyle w:val="Text"/>
                              <w:numPr>
                                <w:ilvl w:val="0"/>
                                <w:numId w:val="19"/>
                              </w:numPr>
                            </w:pPr>
                            <w:r w:rsidRPr="001169C2">
                              <w:t>The use of stress testing and integration in risk governance</w:t>
                            </w:r>
                          </w:p>
                          <w:p w14:paraId="228336D8" w14:textId="77777777" w:rsidR="00BD0D89" w:rsidRPr="00637269" w:rsidRDefault="00BD0D89" w:rsidP="001169C2">
                            <w:pPr>
                              <w:pStyle w:val="Text"/>
                              <w:numPr>
                                <w:ilvl w:val="0"/>
                                <w:numId w:val="19"/>
                              </w:numPr>
                            </w:pPr>
                            <w:r w:rsidRPr="00637269">
                              <w:t>Stress testing methodologies</w:t>
                            </w:r>
                          </w:p>
                          <w:p w14:paraId="1EDBBB09" w14:textId="77777777" w:rsidR="00BD0D89" w:rsidRPr="00637269" w:rsidRDefault="00BD0D89" w:rsidP="001169C2">
                            <w:pPr>
                              <w:pStyle w:val="Text"/>
                              <w:numPr>
                                <w:ilvl w:val="0"/>
                                <w:numId w:val="19"/>
                              </w:numPr>
                            </w:pPr>
                            <w:r w:rsidRPr="00637269">
                              <w:t>Stress testing scenarios</w:t>
                            </w:r>
                          </w:p>
                          <w:p w14:paraId="6EA31571" w14:textId="77777777" w:rsidR="00BD0D89" w:rsidRPr="00637269" w:rsidRDefault="00BD0D89" w:rsidP="001169C2">
                            <w:pPr>
                              <w:pStyle w:val="Text"/>
                              <w:numPr>
                                <w:ilvl w:val="0"/>
                                <w:numId w:val="19"/>
                              </w:numPr>
                            </w:pPr>
                            <w:r w:rsidRPr="00637269">
                              <w:t>Stress testing handling of specific risks and products.</w:t>
                            </w:r>
                          </w:p>
                          <w:p w14:paraId="0281A7A2" w14:textId="77777777" w:rsidR="00BD0D89" w:rsidRDefault="00BD0D89" w:rsidP="001169C2">
                            <w:pPr>
                              <w:pStyle w:val="Text"/>
                            </w:pPr>
                          </w:p>
                          <w:p w14:paraId="017A93B4" w14:textId="77777777" w:rsidR="00BD0D89" w:rsidRPr="00637269" w:rsidRDefault="00BD0D89" w:rsidP="001169C2">
                            <w:pPr>
                              <w:pStyle w:val="Text"/>
                            </w:pPr>
                            <w:r w:rsidRPr="001169C2">
                              <w:rPr>
                                <w:b/>
                              </w:rPr>
                              <w:t>Describe</w:t>
                            </w:r>
                            <w:r w:rsidRPr="00637269">
                              <w:t xml:space="preserve"> </w:t>
                            </w:r>
                            <w:proofErr w:type="gramStart"/>
                            <w:r w:rsidRPr="00637269">
                              <w:t>stress testing</w:t>
                            </w:r>
                            <w:proofErr w:type="gramEnd"/>
                            <w:r w:rsidRPr="00637269">
                              <w:t xml:space="preserve"> principles for banks within:</w:t>
                            </w:r>
                          </w:p>
                          <w:p w14:paraId="56811969" w14:textId="77777777" w:rsidR="00BD0D89" w:rsidRPr="00637269" w:rsidRDefault="00BD0D89" w:rsidP="001169C2">
                            <w:pPr>
                              <w:pStyle w:val="Text"/>
                              <w:numPr>
                                <w:ilvl w:val="0"/>
                                <w:numId w:val="20"/>
                              </w:numPr>
                            </w:pPr>
                            <w:r w:rsidRPr="00637269">
                              <w:t>Use of stress testing and integration in risk governance</w:t>
                            </w:r>
                          </w:p>
                          <w:p w14:paraId="31B8B3C1" w14:textId="77777777" w:rsidR="00BD0D89" w:rsidRPr="00637269" w:rsidRDefault="00BD0D89" w:rsidP="001169C2">
                            <w:pPr>
                              <w:pStyle w:val="Text"/>
                              <w:numPr>
                                <w:ilvl w:val="0"/>
                                <w:numId w:val="20"/>
                              </w:numPr>
                            </w:pPr>
                            <w:r w:rsidRPr="00637269">
                              <w:t>Stress testing methodology and scenario selection</w:t>
                            </w:r>
                          </w:p>
                          <w:p w14:paraId="15D4B38E" w14:textId="77777777" w:rsidR="00BD0D89" w:rsidRDefault="00BD0D89" w:rsidP="001169C2">
                            <w:pPr>
                              <w:pStyle w:val="Text"/>
                              <w:numPr>
                                <w:ilvl w:val="0"/>
                                <w:numId w:val="20"/>
                              </w:numPr>
                            </w:pPr>
                            <w:r w:rsidRPr="00637269">
                              <w:t>Principles for supervisors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5" o:spid="_x0000_s1092" type="#_x0000_t202" style="width:454.5pt;height:221.4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" fillcolor="#b1c2a3" stroked="f">
                <v:textbox>
                  <w:txbxContent>
                    <w:p w14:paraId="214F4BDB" w14:textId="77777777" w:rsidR="00BD0D89" w:rsidRPr="001169C2" w:rsidRDefault="00BD0D89" w:rsidP="001169C2">
                      <w:pPr>
                        <w:pStyle w:val="Text"/>
                        <w:rPr>
                          <w:b/>
                        </w:rPr>
                      </w:pPr>
                      <w:r w:rsidRPr="001169C2">
                        <w:rPr>
                          <w:b/>
                        </w:rPr>
                        <w:t>Learning Outcomes:</w:t>
                      </w:r>
                    </w:p>
                    <w:p w14:paraId="7A1DDB09" w14:textId="77777777" w:rsidR="00BD0D89" w:rsidRPr="00974E1C" w:rsidRDefault="00BD0D89" w:rsidP="001169C2">
                      <w:pPr>
                        <w:pStyle w:val="Text"/>
                      </w:pPr>
                    </w:p>
                    <w:p w14:paraId="743D0CFF" w14:textId="77777777" w:rsidR="00BD0D89" w:rsidRPr="00637269" w:rsidRDefault="00BD0D89" w:rsidP="001169C2">
                      <w:pPr>
                        <w:pStyle w:val="Text"/>
                      </w:pPr>
                      <w:r w:rsidRPr="001169C2">
                        <w:rPr>
                          <w:b/>
                        </w:rPr>
                        <w:t>Describe</w:t>
                      </w:r>
                      <w:r w:rsidRPr="00637269">
                        <w:t xml:space="preserve"> the rationale for the use of stress testing as a risk management tool.</w:t>
                      </w:r>
                    </w:p>
                    <w:p w14:paraId="1BF90A28" w14:textId="77777777" w:rsidR="00BD0D89" w:rsidRDefault="00BD0D89" w:rsidP="001169C2">
                      <w:pPr>
                        <w:pStyle w:val="Text"/>
                      </w:pPr>
                    </w:p>
                    <w:p w14:paraId="652878B0" w14:textId="77777777" w:rsidR="00BD0D89" w:rsidRPr="00637269" w:rsidRDefault="00BD0D89" w:rsidP="001169C2">
                      <w:pPr>
                        <w:pStyle w:val="Text"/>
                      </w:pPr>
                      <w:r w:rsidRPr="001169C2">
                        <w:rPr>
                          <w:b/>
                        </w:rPr>
                        <w:t>Describe</w:t>
                      </w:r>
                      <w:r w:rsidRPr="00637269">
                        <w:t xml:space="preserve"> weaknesses identified and recommendations for improvement in:</w:t>
                      </w:r>
                    </w:p>
                    <w:p w14:paraId="53C0166D" w14:textId="46C68797" w:rsidR="00BD0D89" w:rsidRDefault="00BD0D89" w:rsidP="001169C2">
                      <w:pPr>
                        <w:pStyle w:val="Text"/>
                        <w:numPr>
                          <w:ilvl w:val="0"/>
                          <w:numId w:val="19"/>
                        </w:numPr>
                      </w:pPr>
                      <w:r w:rsidRPr="001169C2">
                        <w:t>The use of stress testing and integration in risk governance</w:t>
                      </w:r>
                    </w:p>
                    <w:p w14:paraId="228336D8" w14:textId="77777777" w:rsidR="00BD0D89" w:rsidRPr="00637269" w:rsidRDefault="00BD0D89" w:rsidP="001169C2">
                      <w:pPr>
                        <w:pStyle w:val="Text"/>
                        <w:numPr>
                          <w:ilvl w:val="0"/>
                          <w:numId w:val="19"/>
                        </w:numPr>
                      </w:pPr>
                      <w:r w:rsidRPr="00637269">
                        <w:t>Stress testing methodologies</w:t>
                      </w:r>
                    </w:p>
                    <w:p w14:paraId="1EDBBB09" w14:textId="77777777" w:rsidR="00BD0D89" w:rsidRPr="00637269" w:rsidRDefault="00BD0D89" w:rsidP="001169C2">
                      <w:pPr>
                        <w:pStyle w:val="Text"/>
                        <w:numPr>
                          <w:ilvl w:val="0"/>
                          <w:numId w:val="19"/>
                        </w:numPr>
                      </w:pPr>
                      <w:r w:rsidRPr="00637269">
                        <w:t>Stress testing scenarios</w:t>
                      </w:r>
                    </w:p>
                    <w:p w14:paraId="6EA31571" w14:textId="77777777" w:rsidR="00BD0D89" w:rsidRPr="00637269" w:rsidRDefault="00BD0D89" w:rsidP="001169C2">
                      <w:pPr>
                        <w:pStyle w:val="Text"/>
                        <w:numPr>
                          <w:ilvl w:val="0"/>
                          <w:numId w:val="19"/>
                        </w:numPr>
                      </w:pPr>
                      <w:r w:rsidRPr="00637269">
                        <w:t>Stress testing handling of specific risks and products.</w:t>
                      </w:r>
                    </w:p>
                    <w:p w14:paraId="0281A7A2" w14:textId="77777777" w:rsidR="00BD0D89" w:rsidRDefault="00BD0D89" w:rsidP="001169C2">
                      <w:pPr>
                        <w:pStyle w:val="Text"/>
                      </w:pPr>
                    </w:p>
                    <w:p w14:paraId="017A93B4" w14:textId="77777777" w:rsidR="00BD0D89" w:rsidRPr="00637269" w:rsidRDefault="00BD0D89" w:rsidP="001169C2">
                      <w:pPr>
                        <w:pStyle w:val="Text"/>
                      </w:pPr>
                      <w:r w:rsidRPr="001169C2">
                        <w:rPr>
                          <w:b/>
                        </w:rPr>
                        <w:t>Describe</w:t>
                      </w:r>
                      <w:r w:rsidRPr="00637269">
                        <w:t xml:space="preserve"> </w:t>
                      </w:r>
                      <w:proofErr w:type="gramStart"/>
                      <w:r w:rsidRPr="00637269">
                        <w:t>stress testing</w:t>
                      </w:r>
                      <w:proofErr w:type="gramEnd"/>
                      <w:r w:rsidRPr="00637269">
                        <w:t xml:space="preserve"> principles for banks within:</w:t>
                      </w:r>
                    </w:p>
                    <w:p w14:paraId="56811969" w14:textId="77777777" w:rsidR="00BD0D89" w:rsidRPr="00637269" w:rsidRDefault="00BD0D89" w:rsidP="001169C2">
                      <w:pPr>
                        <w:pStyle w:val="Text"/>
                        <w:numPr>
                          <w:ilvl w:val="0"/>
                          <w:numId w:val="20"/>
                        </w:numPr>
                      </w:pPr>
                      <w:r w:rsidRPr="00637269">
                        <w:t>Use of stress testing and integration in risk governance</w:t>
                      </w:r>
                    </w:p>
                    <w:p w14:paraId="31B8B3C1" w14:textId="77777777" w:rsidR="00BD0D89" w:rsidRPr="00637269" w:rsidRDefault="00BD0D89" w:rsidP="001169C2">
                      <w:pPr>
                        <w:pStyle w:val="Text"/>
                        <w:numPr>
                          <w:ilvl w:val="0"/>
                          <w:numId w:val="20"/>
                        </w:numPr>
                      </w:pPr>
                      <w:r w:rsidRPr="00637269">
                        <w:t>Stress testing methodology and scenario selection</w:t>
                      </w:r>
                    </w:p>
                    <w:p w14:paraId="15D4B38E" w14:textId="77777777" w:rsidR="00BD0D89" w:rsidRDefault="00BD0D89" w:rsidP="001169C2">
                      <w:pPr>
                        <w:pStyle w:val="Text"/>
                        <w:numPr>
                          <w:ilvl w:val="0"/>
                          <w:numId w:val="20"/>
                        </w:numPr>
                      </w:pPr>
                      <w:r w:rsidRPr="00637269">
                        <w:t>Principles for supervisors</w:t>
                      </w:r>
                    </w:p>
                  </w:txbxContent>
                </v:textbox>
                <w10:anchorlock/>
              </v:shape>
            </w:pict>
          </mc:Fallback>
        </mc:AlternateContent>
      </w:r>
    </w:p>
    <w:p w14:paraId="546E4860" w14:textId="77777777" w:rsidR="00994066" w:rsidRPr="00637269" w:rsidRDefault="00994066" w:rsidP="00F708E1">
      <w:pPr>
        <w:pStyle w:val="Heading2"/>
      </w:pPr>
      <w:bookmarkStart w:id="10519" w:name="_Toc223340553"/>
      <w:r w:rsidRPr="00637269">
        <w:t>Describe the rationale for the use of stress testing as a risk management tool.</w:t>
      </w:r>
      <w:bookmarkEnd w:id="10519"/>
    </w:p>
    <w:p w14:paraId="25DB66AA" w14:textId="2864E2AC" w:rsidR="00994066" w:rsidDel="00390E5F" w:rsidRDefault="00994066">
      <w:pPr>
        <w:pStyle w:val="Text"/>
        <w:numPr>
          <w:ilvl w:val="0"/>
          <w:numId w:val="86"/>
        </w:numPr>
        <w:rPr>
          <w:del w:id="10520" w:author="Aleksander Hansen" w:date="2013-02-17T19:37:00Z"/>
        </w:rPr>
        <w:pPrChange w:id="10521" w:author="Aleksander Hansen" w:date="2013-02-17T19:37:00Z">
          <w:pPr>
            <w:pStyle w:val="Text"/>
          </w:pPr>
        </w:pPrChange>
      </w:pPr>
      <w:del w:id="10522" w:author="Aleksander Hansen" w:date="2013-02-16T23:57:00Z">
        <w:r w:rsidRPr="00637269" w:rsidDel="00844817">
          <w:rPr>
            <w:noProof/>
          </w:rPr>
          <w:drawing>
            <wp:anchor distT="0" distB="0" distL="114300" distR="114300" simplePos="0" relativeHeight="251729408" behindDoc="0" locked="0" layoutInCell="1" allowOverlap="1" wp14:anchorId="6540570E" wp14:editId="4158A053">
              <wp:simplePos x="0" y="0"/>
              <wp:positionH relativeFrom="column">
                <wp:posOffset>4747260</wp:posOffset>
              </wp:positionH>
              <wp:positionV relativeFrom="paragraph">
                <wp:posOffset>15875</wp:posOffset>
              </wp:positionV>
              <wp:extent cx="811530" cy="800100"/>
              <wp:effectExtent l="0" t="0" r="7620" b="0"/>
              <wp:wrapThrough wrapText="bothSides">
                <wp:wrapPolygon edited="0">
                  <wp:start x="0" y="0"/>
                  <wp:lineTo x="0" y="21086"/>
                  <wp:lineTo x="21296" y="21086"/>
                  <wp:lineTo x="21296" y="0"/>
                  <wp:lineTo x="0" y="0"/>
                </wp:wrapPolygon>
              </wp:wrapThrough>
              <wp:docPr id="91" name="Picture 1"/>
              <wp:cNvGraphicFramePr/>
              <a:graphic xmlns:a="http://schemas.openxmlformats.org/drawingml/2006/main">
                <a:graphicData uri="http://schemas.openxmlformats.org/drawingml/2006/picture">
                  <pic:pic xmlns:pic="http://schemas.openxmlformats.org/drawingml/2006/picture">
                    <pic:nvPicPr>
                      <pic:cNvPr id="52226" name="Picture 2"/>
                      <pic:cNvPicPr>
                        <a:picLocks noChangeAspect="1" noChangeArrowheads="1"/>
                      </pic:cNvPicPr>
                    </pic:nvPicPr>
                    <pic:blipFill>
                      <a:blip r:embed="rId275" cstate="print"/>
                      <a:srcRect/>
                      <a:stretch>
                        <a:fillRect/>
                      </a:stretch>
                    </pic:blipFill>
                    <pic:spPr bwMode="auto">
                      <a:xfrm>
                        <a:off x="0" y="0"/>
                        <a:ext cx="811530" cy="800100"/>
                      </a:xfrm>
                      <a:prstGeom prst="rect">
                        <a:avLst/>
                      </a:prstGeom>
                      <a:noFill/>
                      <a:ln w="9525">
                        <a:noFill/>
                        <a:miter lim="800000"/>
                        <a:headEnd/>
                        <a:tailEnd/>
                      </a:ln>
                      <a:effectLst/>
                    </pic:spPr>
                  </pic:pic>
                </a:graphicData>
              </a:graphic>
            </wp:anchor>
          </w:drawing>
        </w:r>
      </w:del>
      <w:r w:rsidRPr="00637269">
        <w:t>Provides forward-looking assessments of risk</w:t>
      </w:r>
    </w:p>
    <w:p w14:paraId="4F58C1E7" w14:textId="77777777" w:rsidR="00390E5F" w:rsidRPr="00637269" w:rsidRDefault="00390E5F">
      <w:pPr>
        <w:pStyle w:val="Text"/>
        <w:numPr>
          <w:ilvl w:val="0"/>
          <w:numId w:val="86"/>
        </w:numPr>
        <w:rPr>
          <w:ins w:id="10523" w:author="Aleksander Hansen" w:date="2013-02-17T19:37:00Z"/>
        </w:rPr>
        <w:pPrChange w:id="10524" w:author="Aleksander Hansen" w:date="2013-02-17T19:37:00Z">
          <w:pPr>
            <w:pStyle w:val="Text"/>
          </w:pPr>
        </w:pPrChange>
      </w:pPr>
    </w:p>
    <w:p w14:paraId="15265C9E" w14:textId="77777777" w:rsidR="00F708E1" w:rsidDel="00390E5F" w:rsidRDefault="00F708E1">
      <w:pPr>
        <w:pStyle w:val="Text"/>
        <w:numPr>
          <w:ilvl w:val="0"/>
          <w:numId w:val="86"/>
        </w:numPr>
        <w:rPr>
          <w:del w:id="10525" w:author="Aleksander Hansen" w:date="2013-02-17T19:37:00Z"/>
        </w:rPr>
        <w:pPrChange w:id="10526" w:author="Aleksander Hansen" w:date="2013-02-17T19:37:00Z">
          <w:pPr>
            <w:pStyle w:val="Text"/>
          </w:pPr>
        </w:pPrChange>
      </w:pPr>
    </w:p>
    <w:p w14:paraId="6CFE4ECA" w14:textId="77777777" w:rsidR="00994066" w:rsidDel="00390E5F" w:rsidRDefault="00994066">
      <w:pPr>
        <w:pStyle w:val="Text"/>
        <w:numPr>
          <w:ilvl w:val="0"/>
          <w:numId w:val="86"/>
        </w:numPr>
        <w:rPr>
          <w:del w:id="10527" w:author="Aleksander Hansen" w:date="2013-02-17T19:37:00Z"/>
        </w:rPr>
        <w:pPrChange w:id="10528" w:author="Aleksander Hansen" w:date="2013-02-17T19:37:00Z">
          <w:pPr>
            <w:pStyle w:val="Text"/>
          </w:pPr>
        </w:pPrChange>
      </w:pPr>
      <w:r w:rsidRPr="00637269">
        <w:t>Overcoming limitations of models and historical data</w:t>
      </w:r>
    </w:p>
    <w:p w14:paraId="29DD9DFF" w14:textId="77777777" w:rsidR="00390E5F" w:rsidRPr="00637269" w:rsidRDefault="00390E5F">
      <w:pPr>
        <w:pStyle w:val="Text"/>
        <w:numPr>
          <w:ilvl w:val="0"/>
          <w:numId w:val="86"/>
        </w:numPr>
        <w:rPr>
          <w:ins w:id="10529" w:author="Aleksander Hansen" w:date="2013-02-17T19:37:00Z"/>
        </w:rPr>
        <w:pPrChange w:id="10530" w:author="Aleksander Hansen" w:date="2013-02-17T19:37:00Z">
          <w:pPr>
            <w:pStyle w:val="Text"/>
          </w:pPr>
        </w:pPrChange>
      </w:pPr>
    </w:p>
    <w:p w14:paraId="7BBBE958" w14:textId="77777777" w:rsidR="00F708E1" w:rsidDel="00390E5F" w:rsidRDefault="00F708E1">
      <w:pPr>
        <w:pStyle w:val="Text"/>
        <w:numPr>
          <w:ilvl w:val="0"/>
          <w:numId w:val="86"/>
        </w:numPr>
        <w:rPr>
          <w:del w:id="10531" w:author="Aleksander Hansen" w:date="2013-02-17T19:37:00Z"/>
        </w:rPr>
        <w:pPrChange w:id="10532" w:author="Aleksander Hansen" w:date="2013-02-17T19:37:00Z">
          <w:pPr>
            <w:pStyle w:val="Text"/>
          </w:pPr>
        </w:pPrChange>
      </w:pPr>
    </w:p>
    <w:p w14:paraId="73217CB6" w14:textId="77777777" w:rsidR="00994066" w:rsidDel="00390E5F" w:rsidRDefault="00994066">
      <w:pPr>
        <w:pStyle w:val="Text"/>
        <w:numPr>
          <w:ilvl w:val="0"/>
          <w:numId w:val="86"/>
        </w:numPr>
        <w:rPr>
          <w:del w:id="10533" w:author="Aleksander Hansen" w:date="2013-02-17T19:38:00Z"/>
        </w:rPr>
        <w:pPrChange w:id="10534" w:author="Aleksander Hansen" w:date="2013-02-17T19:38:00Z">
          <w:pPr>
            <w:pStyle w:val="Text"/>
          </w:pPr>
        </w:pPrChange>
      </w:pPr>
      <w:r w:rsidRPr="00637269">
        <w:t>Complements Value at Risk (VaR)</w:t>
      </w:r>
    </w:p>
    <w:p w14:paraId="373EC0F3" w14:textId="77777777" w:rsidR="00390E5F" w:rsidRPr="00637269" w:rsidRDefault="00390E5F">
      <w:pPr>
        <w:pStyle w:val="Text"/>
        <w:numPr>
          <w:ilvl w:val="0"/>
          <w:numId w:val="86"/>
        </w:numPr>
        <w:rPr>
          <w:ins w:id="10535" w:author="Aleksander Hansen" w:date="2013-02-17T19:38:00Z"/>
        </w:rPr>
        <w:pPrChange w:id="10536" w:author="Aleksander Hansen" w:date="2013-02-17T19:37:00Z">
          <w:pPr>
            <w:pStyle w:val="Text"/>
          </w:pPr>
        </w:pPrChange>
      </w:pPr>
    </w:p>
    <w:p w14:paraId="72F3CDE6" w14:textId="77777777" w:rsidR="00F708E1" w:rsidDel="00390E5F" w:rsidRDefault="00F708E1">
      <w:pPr>
        <w:pStyle w:val="Text"/>
        <w:numPr>
          <w:ilvl w:val="0"/>
          <w:numId w:val="86"/>
        </w:numPr>
        <w:rPr>
          <w:del w:id="10537" w:author="Aleksander Hansen" w:date="2013-02-17T19:38:00Z"/>
        </w:rPr>
        <w:pPrChange w:id="10538" w:author="Aleksander Hansen" w:date="2013-02-17T19:38:00Z">
          <w:pPr>
            <w:pStyle w:val="Text"/>
          </w:pPr>
        </w:pPrChange>
      </w:pPr>
    </w:p>
    <w:p w14:paraId="66BA5085" w14:textId="77777777" w:rsidR="00994066" w:rsidDel="00390E5F" w:rsidRDefault="00994066">
      <w:pPr>
        <w:pStyle w:val="Text"/>
        <w:numPr>
          <w:ilvl w:val="0"/>
          <w:numId w:val="86"/>
        </w:numPr>
        <w:rPr>
          <w:del w:id="10539" w:author="Aleksander Hansen" w:date="2013-02-17T19:38:00Z"/>
        </w:rPr>
        <w:pPrChange w:id="10540" w:author="Aleksander Hansen" w:date="2013-02-17T19:38:00Z">
          <w:pPr>
            <w:pStyle w:val="Text"/>
          </w:pPr>
        </w:pPrChange>
      </w:pPr>
      <w:r w:rsidRPr="00637269">
        <w:t>Supports internal and external communication</w:t>
      </w:r>
    </w:p>
    <w:p w14:paraId="20A66DE3" w14:textId="77777777" w:rsidR="00390E5F" w:rsidRPr="00637269" w:rsidRDefault="00390E5F">
      <w:pPr>
        <w:pStyle w:val="Text"/>
        <w:numPr>
          <w:ilvl w:val="0"/>
          <w:numId w:val="86"/>
        </w:numPr>
        <w:rPr>
          <w:ins w:id="10541" w:author="Aleksander Hansen" w:date="2013-02-17T19:38:00Z"/>
        </w:rPr>
        <w:pPrChange w:id="10542" w:author="Aleksander Hansen" w:date="2013-02-17T19:38:00Z">
          <w:pPr>
            <w:pStyle w:val="Text"/>
          </w:pPr>
        </w:pPrChange>
      </w:pPr>
    </w:p>
    <w:p w14:paraId="0E2EF734" w14:textId="77777777" w:rsidR="00F708E1" w:rsidDel="00390E5F" w:rsidRDefault="00F708E1">
      <w:pPr>
        <w:pStyle w:val="Text"/>
        <w:numPr>
          <w:ilvl w:val="0"/>
          <w:numId w:val="86"/>
        </w:numPr>
        <w:rPr>
          <w:del w:id="10543" w:author="Aleksander Hansen" w:date="2013-02-17T19:38:00Z"/>
        </w:rPr>
        <w:pPrChange w:id="10544" w:author="Aleksander Hansen" w:date="2013-02-17T19:38:00Z">
          <w:pPr>
            <w:pStyle w:val="Text"/>
          </w:pPr>
        </w:pPrChange>
      </w:pPr>
    </w:p>
    <w:p w14:paraId="14AFE8A5" w14:textId="77777777" w:rsidR="00994066" w:rsidDel="00390E5F" w:rsidRDefault="00994066">
      <w:pPr>
        <w:pStyle w:val="Text"/>
        <w:numPr>
          <w:ilvl w:val="0"/>
          <w:numId w:val="86"/>
        </w:numPr>
        <w:rPr>
          <w:del w:id="10545" w:author="Aleksander Hansen" w:date="2013-02-17T19:38:00Z"/>
        </w:rPr>
        <w:pPrChange w:id="10546" w:author="Aleksander Hansen" w:date="2013-02-17T19:38:00Z">
          <w:pPr>
            <w:pStyle w:val="Text"/>
          </w:pPr>
        </w:pPrChange>
      </w:pPr>
      <w:r w:rsidRPr="00637269">
        <w:t>Feeds into capital and liquidity planning procedures</w:t>
      </w:r>
    </w:p>
    <w:p w14:paraId="6DAE82E0" w14:textId="77777777" w:rsidR="00390E5F" w:rsidRPr="00637269" w:rsidRDefault="00390E5F">
      <w:pPr>
        <w:pStyle w:val="Text"/>
        <w:numPr>
          <w:ilvl w:val="0"/>
          <w:numId w:val="86"/>
        </w:numPr>
        <w:rPr>
          <w:ins w:id="10547" w:author="Aleksander Hansen" w:date="2013-02-17T19:38:00Z"/>
        </w:rPr>
        <w:pPrChange w:id="10548" w:author="Aleksander Hansen" w:date="2013-02-17T19:38:00Z">
          <w:pPr>
            <w:pStyle w:val="Text"/>
          </w:pPr>
        </w:pPrChange>
      </w:pPr>
    </w:p>
    <w:p w14:paraId="3ACE491A" w14:textId="77777777" w:rsidR="00F708E1" w:rsidDel="00390E5F" w:rsidRDefault="00F708E1">
      <w:pPr>
        <w:pStyle w:val="Text"/>
        <w:numPr>
          <w:ilvl w:val="0"/>
          <w:numId w:val="86"/>
        </w:numPr>
        <w:rPr>
          <w:del w:id="10549" w:author="Aleksander Hansen" w:date="2013-02-17T19:38:00Z"/>
        </w:rPr>
        <w:pPrChange w:id="10550" w:author="Aleksander Hansen" w:date="2013-02-17T19:38:00Z">
          <w:pPr>
            <w:pStyle w:val="Text"/>
          </w:pPr>
        </w:pPrChange>
      </w:pPr>
    </w:p>
    <w:p w14:paraId="3B7CABC1" w14:textId="06A0EDEF" w:rsidR="00994066" w:rsidDel="00390E5F" w:rsidRDefault="00994066">
      <w:pPr>
        <w:pStyle w:val="Text"/>
        <w:numPr>
          <w:ilvl w:val="0"/>
          <w:numId w:val="86"/>
        </w:numPr>
        <w:rPr>
          <w:del w:id="10551" w:author="Aleksander Hansen" w:date="2013-02-17T19:38:00Z"/>
        </w:rPr>
        <w:pPrChange w:id="10552" w:author="Aleksander Hansen" w:date="2013-02-17T19:38:00Z">
          <w:pPr>
            <w:pStyle w:val="Text"/>
          </w:pPr>
        </w:pPrChange>
      </w:pPr>
      <w:r w:rsidRPr="00637269">
        <w:t xml:space="preserve">Informs setting of a banks’ risk tolerance; </w:t>
      </w:r>
      <w:del w:id="10553" w:author="Aleksander Hansen" w:date="2013-02-17T19:38:00Z">
        <w:r w:rsidRPr="00637269" w:rsidDel="00390E5F">
          <w:delText xml:space="preserve">and  </w:delText>
        </w:r>
      </w:del>
      <w:ins w:id="10554" w:author="Aleksander Hansen" w:date="2013-02-17T19:38:00Z">
        <w:r w:rsidR="00390E5F" w:rsidRPr="00637269">
          <w:t xml:space="preserve">and </w:t>
        </w:r>
      </w:ins>
    </w:p>
    <w:p w14:paraId="707DFA51" w14:textId="77777777" w:rsidR="00390E5F" w:rsidRPr="00637269" w:rsidRDefault="00390E5F">
      <w:pPr>
        <w:pStyle w:val="Text"/>
        <w:numPr>
          <w:ilvl w:val="0"/>
          <w:numId w:val="86"/>
        </w:numPr>
        <w:rPr>
          <w:ins w:id="10555" w:author="Aleksander Hansen" w:date="2013-02-17T19:38:00Z"/>
        </w:rPr>
        <w:pPrChange w:id="10556" w:author="Aleksander Hansen" w:date="2013-02-17T19:38:00Z">
          <w:pPr>
            <w:pStyle w:val="Text"/>
          </w:pPr>
        </w:pPrChange>
      </w:pPr>
    </w:p>
    <w:p w14:paraId="16D741AA" w14:textId="77777777" w:rsidR="00F708E1" w:rsidDel="00390E5F" w:rsidRDefault="00F708E1">
      <w:pPr>
        <w:pStyle w:val="Text"/>
        <w:numPr>
          <w:ilvl w:val="0"/>
          <w:numId w:val="86"/>
        </w:numPr>
        <w:rPr>
          <w:del w:id="10557" w:author="Aleksander Hansen" w:date="2013-02-17T19:38:00Z"/>
        </w:rPr>
        <w:pPrChange w:id="10558" w:author="Aleksander Hansen" w:date="2013-02-17T19:38:00Z">
          <w:pPr>
            <w:pStyle w:val="Text"/>
          </w:pPr>
        </w:pPrChange>
      </w:pPr>
    </w:p>
    <w:p w14:paraId="38D5CC3A" w14:textId="77777777" w:rsidR="00994066" w:rsidRPr="00637269" w:rsidRDefault="00994066">
      <w:pPr>
        <w:pStyle w:val="Text"/>
        <w:numPr>
          <w:ilvl w:val="0"/>
          <w:numId w:val="86"/>
        </w:numPr>
        <w:pPrChange w:id="10559" w:author="Aleksander Hansen" w:date="2013-02-17T19:38:00Z">
          <w:pPr>
            <w:pStyle w:val="Text"/>
          </w:pPr>
        </w:pPrChange>
      </w:pPr>
      <w:r w:rsidRPr="00637269">
        <w:t>Facilitates development of risk mitigation or contingency plans across a range of stressed conditions.</w:t>
      </w:r>
    </w:p>
    <w:p w14:paraId="4F14F488" w14:textId="764D15B2" w:rsidR="00994066" w:rsidRPr="00637269" w:rsidRDefault="00994066" w:rsidP="00F708E1">
      <w:pPr>
        <w:pStyle w:val="Heading2"/>
      </w:pPr>
      <w:bookmarkStart w:id="10560" w:name="_Toc223340554"/>
      <w:r w:rsidRPr="00637269">
        <w:t>Describe weaknesses identified and recommendations for improvement in:</w:t>
      </w:r>
      <w:r w:rsidR="00F708E1">
        <w:t xml:space="preserve"> T</w:t>
      </w:r>
      <w:r w:rsidRPr="00637269">
        <w:t>he use of stress testing and integration in risk governance</w:t>
      </w:r>
      <w:bookmarkEnd w:id="10560"/>
    </w:p>
    <w:p w14:paraId="71F5F186" w14:textId="723493CF" w:rsidR="00994066" w:rsidRPr="00637269" w:rsidRDefault="00994066">
      <w:pPr>
        <w:pStyle w:val="Heading3SubGTNI"/>
        <w:pPrChange w:id="10561" w:author="Aleksander Hansen" w:date="2013-02-17T19:44:00Z">
          <w:pPr>
            <w:pStyle w:val="Text"/>
          </w:pPr>
        </w:pPrChange>
      </w:pPr>
      <w:del w:id="10562" w:author="Aleksander Hansen" w:date="2013-02-16T23:57:00Z">
        <w:r w:rsidRPr="0051240F" w:rsidDel="00844817">
          <w:drawing>
            <wp:anchor distT="0" distB="0" distL="114300" distR="114300" simplePos="0" relativeHeight="251730432" behindDoc="1" locked="0" layoutInCell="1" allowOverlap="1" wp14:anchorId="118B804A" wp14:editId="661756AC">
              <wp:simplePos x="5818505" y="4345940"/>
              <wp:positionH relativeFrom="margin">
                <wp:align>right</wp:align>
              </wp:positionH>
              <wp:positionV relativeFrom="paragraph">
                <wp:posOffset>102870</wp:posOffset>
              </wp:positionV>
              <wp:extent cx="1298448" cy="1124712"/>
              <wp:effectExtent l="0" t="0" r="0" b="0"/>
              <wp:wrapTight wrapText="left">
                <wp:wrapPolygon edited="0">
                  <wp:start x="0" y="0"/>
                  <wp:lineTo x="0" y="21222"/>
                  <wp:lineTo x="21241" y="21222"/>
                  <wp:lineTo x="21241" y="0"/>
                  <wp:lineTo x="0" y="0"/>
                </wp:wrapPolygon>
              </wp:wrapTight>
              <wp:docPr id="92" name="Picture 2" descr="C:\Users\David Harper\Downloads\iStock_000001882046XSmall.jpg"/>
              <wp:cNvGraphicFramePr/>
              <a:graphic xmlns:a="http://schemas.openxmlformats.org/drawingml/2006/main">
                <a:graphicData uri="http://schemas.openxmlformats.org/drawingml/2006/picture">
                  <pic:pic xmlns:pic="http://schemas.openxmlformats.org/drawingml/2006/picture">
                    <pic:nvPicPr>
                      <pic:cNvPr id="56322" name="Picture 2" descr="C:\Users\David Harper\Downloads\iStock_000001882046XSmall.jpg"/>
                      <pic:cNvPicPr>
                        <a:picLocks noChangeAspect="1" noChangeArrowheads="1"/>
                      </pic:cNvPicPr>
                    </pic:nvPicPr>
                    <pic:blipFill>
                      <a:blip r:embed="rId276" cstate="print"/>
                      <a:srcRect/>
                      <a:stretch>
                        <a:fillRect/>
                      </a:stretch>
                    </pic:blipFill>
                    <pic:spPr bwMode="auto">
                      <a:xfrm>
                        <a:off x="0" y="0"/>
                        <a:ext cx="1298448" cy="1124712"/>
                      </a:xfrm>
                      <a:prstGeom prst="rect">
                        <a:avLst/>
                      </a:prstGeom>
                      <a:noFill/>
                    </pic:spPr>
                  </pic:pic>
                </a:graphicData>
              </a:graphic>
              <wp14:sizeRelH relativeFrom="margin">
                <wp14:pctWidth>0</wp14:pctWidth>
              </wp14:sizeRelH>
              <wp14:sizeRelV relativeFrom="margin">
                <wp14:pctHeight>0</wp14:pctHeight>
              </wp14:sizeRelV>
            </wp:anchor>
          </w:drawing>
        </w:r>
      </w:del>
      <w:bookmarkStart w:id="10563" w:name="_Toc223340555"/>
      <w:r w:rsidRPr="00637269">
        <w:t>Integral part of governance, with actionable results impacting strategic decisions</w:t>
      </w:r>
      <w:bookmarkEnd w:id="10563"/>
    </w:p>
    <w:p w14:paraId="7E199503" w14:textId="77777777" w:rsidR="00F708E1" w:rsidRDefault="00F708E1" w:rsidP="00DB35B4">
      <w:pPr>
        <w:pStyle w:val="Text"/>
      </w:pPr>
    </w:p>
    <w:p w14:paraId="033FA602" w14:textId="0EB127DD" w:rsidR="00994066" w:rsidRPr="00637269" w:rsidRDefault="00994066" w:rsidP="00DB35B4">
      <w:pPr>
        <w:pStyle w:val="Text"/>
      </w:pPr>
      <w:r w:rsidRPr="00637269">
        <w:t>Promotes risk identification and control; provide a complementary risk perspective to other risk management tools (VaR, EC); improve capital and liquidity management; and enhances internal and external communication</w:t>
      </w:r>
    </w:p>
    <w:p w14:paraId="257182BC" w14:textId="77777777" w:rsidR="00F708E1" w:rsidRDefault="00F708E1" w:rsidP="00DB35B4">
      <w:pPr>
        <w:pStyle w:val="Text"/>
      </w:pPr>
    </w:p>
    <w:p w14:paraId="3BD045A9" w14:textId="77777777" w:rsidR="00994066" w:rsidRPr="00637269" w:rsidRDefault="00994066">
      <w:pPr>
        <w:pStyle w:val="Text"/>
        <w:numPr>
          <w:ilvl w:val="0"/>
          <w:numId w:val="91"/>
        </w:numPr>
        <w:pPrChange w:id="10564" w:author="Aleksander Hansen" w:date="2013-02-17T19:46:00Z">
          <w:pPr>
            <w:pStyle w:val="Text"/>
          </w:pPr>
        </w:pPrChange>
      </w:pPr>
      <w:r w:rsidRPr="00637269">
        <w:t>Stress testing programs should take account of views from across the organization and should cover a range of perspectives and techniques.</w:t>
      </w:r>
    </w:p>
    <w:p w14:paraId="3D5308AD" w14:textId="77777777" w:rsidR="00F708E1" w:rsidRDefault="00F708E1" w:rsidP="00DB35B4">
      <w:pPr>
        <w:pStyle w:val="Text"/>
      </w:pPr>
    </w:p>
    <w:p w14:paraId="400D414F" w14:textId="77777777" w:rsidR="00994066" w:rsidRPr="00637269" w:rsidRDefault="00994066">
      <w:pPr>
        <w:pStyle w:val="Text"/>
        <w:numPr>
          <w:ilvl w:val="0"/>
          <w:numId w:val="90"/>
        </w:numPr>
        <w:pPrChange w:id="10565" w:author="Aleksander Hansen" w:date="2013-02-17T19:46:00Z">
          <w:pPr>
            <w:pStyle w:val="Text"/>
          </w:pPr>
        </w:pPrChange>
      </w:pPr>
      <w:r w:rsidRPr="00637269">
        <w:t>Should be documented including assumptions and fundamental elements</w:t>
      </w:r>
    </w:p>
    <w:p w14:paraId="3580A1F3" w14:textId="77777777" w:rsidR="00F708E1" w:rsidRDefault="00F708E1" w:rsidP="00DB35B4">
      <w:pPr>
        <w:pStyle w:val="Text"/>
      </w:pPr>
    </w:p>
    <w:p w14:paraId="578F472B" w14:textId="77777777" w:rsidR="00994066" w:rsidRPr="00637269" w:rsidRDefault="00994066">
      <w:pPr>
        <w:pStyle w:val="Text"/>
        <w:numPr>
          <w:ilvl w:val="0"/>
          <w:numId w:val="89"/>
        </w:numPr>
        <w:pPrChange w:id="10566" w:author="Aleksander Hansen" w:date="2013-02-17T19:46:00Z">
          <w:pPr>
            <w:pStyle w:val="Text"/>
          </w:pPr>
        </w:pPrChange>
      </w:pPr>
      <w:r w:rsidRPr="00637269">
        <w:t>Bank should have suitably robust infrastructure, flexible to accommodate stress test to appropriate level of granularity</w:t>
      </w:r>
    </w:p>
    <w:p w14:paraId="22D1BD99" w14:textId="77777777" w:rsidR="00F708E1" w:rsidRDefault="00F708E1" w:rsidP="00DB35B4">
      <w:pPr>
        <w:pStyle w:val="Text"/>
      </w:pPr>
    </w:p>
    <w:p w14:paraId="2EAA23CC" w14:textId="30F77D6C" w:rsidR="00994066" w:rsidRPr="00637269" w:rsidRDefault="00994066">
      <w:pPr>
        <w:pStyle w:val="Text"/>
        <w:numPr>
          <w:ilvl w:val="0"/>
          <w:numId w:val="88"/>
        </w:numPr>
        <w:pPrChange w:id="10567" w:author="Aleksander Hansen" w:date="2013-02-17T19:45:00Z">
          <w:pPr>
            <w:pStyle w:val="Text"/>
          </w:pPr>
        </w:pPrChange>
      </w:pPr>
      <w:r w:rsidRPr="00637269">
        <w:t xml:space="preserve">Bank should maintain and update its </w:t>
      </w:r>
      <w:del w:id="10568" w:author="Aleksander Hansen" w:date="2013-02-17T19:39:00Z">
        <w:r w:rsidRPr="00637269" w:rsidDel="00390E5F">
          <w:delText>stress testing</w:delText>
        </w:r>
      </w:del>
      <w:ins w:id="10569" w:author="Aleksander Hansen" w:date="2013-02-17T19:39:00Z">
        <w:r w:rsidR="00390E5F" w:rsidRPr="00637269">
          <w:t>stress-testing</w:t>
        </w:r>
      </w:ins>
      <w:r w:rsidRPr="00637269">
        <w:t xml:space="preserve"> framework</w:t>
      </w:r>
    </w:p>
    <w:p w14:paraId="502C2785" w14:textId="77777777" w:rsidR="00994066" w:rsidRPr="00637269" w:rsidRDefault="00994066" w:rsidP="00F708E1">
      <w:pPr>
        <w:pStyle w:val="Heading2"/>
      </w:pPr>
      <w:bookmarkStart w:id="10570" w:name="_Toc223340556"/>
      <w:r w:rsidRPr="00637269">
        <w:t>Stress testing methodologies and scenarios</w:t>
      </w:r>
      <w:bookmarkEnd w:id="10570"/>
    </w:p>
    <w:p w14:paraId="48F4EE0F" w14:textId="77777777" w:rsidR="00994066" w:rsidRPr="00637269" w:rsidRDefault="00994066">
      <w:pPr>
        <w:pStyle w:val="Heading3SubGTNI"/>
        <w:pPrChange w:id="10571" w:author="Aleksander Hansen" w:date="2013-02-17T19:39:00Z">
          <w:pPr>
            <w:pStyle w:val="Text"/>
          </w:pPr>
        </w:pPrChange>
      </w:pPr>
      <w:bookmarkStart w:id="10572" w:name="_Toc223340557"/>
      <w:r w:rsidRPr="00637269">
        <w:t>Should cover (shock) a range of risks factors</w:t>
      </w:r>
      <w:bookmarkEnd w:id="10572"/>
    </w:p>
    <w:p w14:paraId="5BDCB7A8" w14:textId="77777777" w:rsidR="00F708E1" w:rsidRDefault="00F708E1" w:rsidP="00DB35B4">
      <w:pPr>
        <w:pStyle w:val="Text"/>
      </w:pPr>
    </w:p>
    <w:p w14:paraId="7DA010BA" w14:textId="7016F2E2" w:rsidR="009330FE" w:rsidRDefault="00994066">
      <w:pPr>
        <w:pStyle w:val="Text"/>
        <w:numPr>
          <w:ilvl w:val="0"/>
          <w:numId w:val="87"/>
        </w:numPr>
        <w:rPr>
          <w:ins w:id="10573" w:author="Aleksander Hansen" w:date="2013-02-17T19:40:00Z"/>
        </w:rPr>
        <w:pPrChange w:id="10574" w:author="Aleksander Hansen" w:date="2013-02-17T19:40:00Z">
          <w:pPr>
            <w:pStyle w:val="Text"/>
          </w:pPr>
        </w:pPrChange>
      </w:pPr>
      <w:r w:rsidRPr="00637269">
        <w:t>Firm-wide, business-specific, product specific</w:t>
      </w:r>
      <w:ins w:id="10575" w:author="Aleksander Hansen" w:date="2013-02-17T19:47:00Z">
        <w:r w:rsidR="009330FE">
          <w:br/>
        </w:r>
      </w:ins>
    </w:p>
    <w:p w14:paraId="775D9FFF" w14:textId="00AEB3AC" w:rsidR="00994066" w:rsidRPr="00637269" w:rsidDel="009330FE" w:rsidRDefault="009330FE">
      <w:pPr>
        <w:pStyle w:val="Text"/>
        <w:numPr>
          <w:ilvl w:val="0"/>
          <w:numId w:val="87"/>
        </w:numPr>
        <w:rPr>
          <w:del w:id="10576" w:author="Aleksander Hansen" w:date="2013-02-17T19:40:00Z"/>
        </w:rPr>
        <w:pPrChange w:id="10577" w:author="Aleksander Hansen" w:date="2013-02-17T19:40:00Z">
          <w:pPr>
            <w:pStyle w:val="Text"/>
          </w:pPr>
        </w:pPrChange>
      </w:pPr>
      <w:ins w:id="10578" w:author="Aleksander Hansen" w:date="2013-02-17T19:40:00Z">
        <w:r>
          <w:t>T</w:t>
        </w:r>
      </w:ins>
    </w:p>
    <w:p w14:paraId="3D7E7FEC" w14:textId="6305A26D" w:rsidR="00F708E1" w:rsidDel="009330FE" w:rsidRDefault="00F708E1">
      <w:pPr>
        <w:pStyle w:val="Text"/>
        <w:numPr>
          <w:ilvl w:val="0"/>
          <w:numId w:val="87"/>
        </w:numPr>
        <w:rPr>
          <w:del w:id="10579" w:author="Aleksander Hansen" w:date="2013-02-17T19:40:00Z"/>
        </w:rPr>
        <w:pPrChange w:id="10580" w:author="Aleksander Hansen" w:date="2013-02-17T19:40:00Z">
          <w:pPr>
            <w:pStyle w:val="Text"/>
          </w:pPr>
        </w:pPrChange>
      </w:pPr>
    </w:p>
    <w:p w14:paraId="5DCFDEB7" w14:textId="6A352AA1" w:rsidR="00994066" w:rsidDel="009330FE" w:rsidRDefault="00994066">
      <w:pPr>
        <w:pStyle w:val="Text"/>
        <w:numPr>
          <w:ilvl w:val="0"/>
          <w:numId w:val="87"/>
        </w:numPr>
        <w:rPr>
          <w:del w:id="10581" w:author="Aleksander Hansen" w:date="2013-02-17T19:40:00Z"/>
        </w:rPr>
        <w:pPrChange w:id="10582" w:author="Aleksander Hansen" w:date="2013-02-17T19:40:00Z">
          <w:pPr>
            <w:pStyle w:val="Text"/>
          </w:pPr>
        </w:pPrChange>
      </w:pPr>
      <w:del w:id="10583" w:author="Aleksander Hansen" w:date="2013-02-16T23:57:00Z">
        <w:r w:rsidRPr="00637269" w:rsidDel="00844817">
          <w:rPr>
            <w:noProof/>
          </w:rPr>
          <w:drawing>
            <wp:anchor distT="0" distB="0" distL="114300" distR="114300" simplePos="0" relativeHeight="251731456" behindDoc="0" locked="0" layoutInCell="1" allowOverlap="1" wp14:anchorId="3E833FF0" wp14:editId="26F43CAC">
              <wp:simplePos x="0" y="0"/>
              <wp:positionH relativeFrom="margin">
                <wp:align>right</wp:align>
              </wp:positionH>
              <wp:positionV relativeFrom="margin">
                <wp:align>bottom</wp:align>
              </wp:positionV>
              <wp:extent cx="1344168" cy="832104"/>
              <wp:effectExtent l="0" t="0" r="8890" b="6350"/>
              <wp:wrapThrough wrapText="bothSides">
                <wp:wrapPolygon edited="0">
                  <wp:start x="0" y="0"/>
                  <wp:lineTo x="0" y="21270"/>
                  <wp:lineTo x="21437" y="21270"/>
                  <wp:lineTo x="21437" y="0"/>
                  <wp:lineTo x="0" y="0"/>
                </wp:wrapPolygon>
              </wp:wrapThrough>
              <wp:docPr id="95" name="Picture 3" descr="C:\Users\David Harper\Downloads\iStock_000003902282XSmall.jpg"/>
              <wp:cNvGraphicFramePr/>
              <a:graphic xmlns:a="http://schemas.openxmlformats.org/drawingml/2006/main">
                <a:graphicData uri="http://schemas.openxmlformats.org/drawingml/2006/picture">
                  <pic:pic xmlns:pic="http://schemas.openxmlformats.org/drawingml/2006/picture">
                    <pic:nvPicPr>
                      <pic:cNvPr id="54274" name="Picture 2" descr="C:\Users\David Harper\Downloads\iStock_000003902282XSmall.jpg"/>
                      <pic:cNvPicPr>
                        <a:picLocks noChangeAspect="1" noChangeArrowheads="1"/>
                      </pic:cNvPicPr>
                    </pic:nvPicPr>
                    <pic:blipFill>
                      <a:blip r:embed="rId277" cstate="print"/>
                      <a:srcRect/>
                      <a:stretch>
                        <a:fillRect/>
                      </a:stretch>
                    </pic:blipFill>
                    <pic:spPr bwMode="auto">
                      <a:xfrm>
                        <a:off x="0" y="0"/>
                        <a:ext cx="1344168" cy="832104"/>
                      </a:xfrm>
                      <a:prstGeom prst="rect">
                        <a:avLst/>
                      </a:prstGeom>
                      <a:noFill/>
                    </pic:spPr>
                  </pic:pic>
                </a:graphicData>
              </a:graphic>
              <wp14:sizeRelH relativeFrom="margin">
                <wp14:pctWidth>0</wp14:pctWidth>
              </wp14:sizeRelH>
              <wp14:sizeRelV relativeFrom="margin">
                <wp14:pctHeight>0</wp14:pctHeight>
              </wp14:sizeRelV>
            </wp:anchor>
          </w:drawing>
        </w:r>
      </w:del>
      <w:del w:id="10584" w:author="Aleksander Hansen" w:date="2013-02-17T19:40:00Z">
        <w:r w:rsidRPr="00637269" w:rsidDel="009330FE">
          <w:delText>T</w:delText>
        </w:r>
      </w:del>
      <w:proofErr w:type="gramStart"/>
      <w:r w:rsidRPr="00637269">
        <w:t>ypical</w:t>
      </w:r>
      <w:proofErr w:type="gramEnd"/>
      <w:r w:rsidRPr="00637269">
        <w:t xml:space="preserve"> metrics: Asset values, accounting/economic profit &amp; loss (P&amp;L), regulatory capital or RWA, economic capital, liquidity and funding gaps</w:t>
      </w:r>
    </w:p>
    <w:p w14:paraId="06CA4C8C" w14:textId="3B70BA85" w:rsidR="009330FE" w:rsidRPr="00637269" w:rsidRDefault="009330FE">
      <w:pPr>
        <w:pStyle w:val="Text"/>
        <w:numPr>
          <w:ilvl w:val="0"/>
          <w:numId w:val="87"/>
        </w:numPr>
        <w:rPr>
          <w:ins w:id="10585" w:author="Aleksander Hansen" w:date="2013-02-17T19:40:00Z"/>
        </w:rPr>
        <w:pPrChange w:id="10586" w:author="Aleksander Hansen" w:date="2013-02-17T19:40:00Z">
          <w:pPr>
            <w:pStyle w:val="Text"/>
          </w:pPr>
        </w:pPrChange>
      </w:pPr>
      <w:ins w:id="10587" w:author="Aleksander Hansen" w:date="2013-02-17T19:47:00Z">
        <w:r>
          <w:br/>
        </w:r>
      </w:ins>
    </w:p>
    <w:p w14:paraId="0A9FEDAC" w14:textId="064642EE" w:rsidR="00994066" w:rsidRPr="00637269" w:rsidDel="009330FE" w:rsidRDefault="00994066">
      <w:pPr>
        <w:pStyle w:val="Text"/>
        <w:numPr>
          <w:ilvl w:val="0"/>
          <w:numId w:val="87"/>
        </w:numPr>
        <w:rPr>
          <w:del w:id="10588" w:author="Aleksander Hansen" w:date="2013-02-17T19:40:00Z"/>
        </w:rPr>
        <w:pPrChange w:id="10589" w:author="Aleksander Hansen" w:date="2013-02-17T19:40:00Z">
          <w:pPr>
            <w:pStyle w:val="Text"/>
          </w:pPr>
        </w:pPrChange>
      </w:pPr>
    </w:p>
    <w:p w14:paraId="346D9522" w14:textId="7ADC2C1A" w:rsidR="00994066" w:rsidDel="009330FE" w:rsidRDefault="00994066">
      <w:pPr>
        <w:pStyle w:val="Text"/>
        <w:numPr>
          <w:ilvl w:val="0"/>
          <w:numId w:val="87"/>
        </w:numPr>
        <w:rPr>
          <w:del w:id="10590" w:author="Aleksander Hansen" w:date="2013-02-17T19:40:00Z"/>
        </w:rPr>
        <w:pPrChange w:id="10591" w:author="Aleksander Hansen" w:date="2013-02-17T19:40:00Z">
          <w:pPr>
            <w:pStyle w:val="Text"/>
          </w:pPr>
        </w:pPrChange>
      </w:pPr>
      <w:r w:rsidRPr="00637269">
        <w:t>Should cover range of scenarios, including forward-looking</w:t>
      </w:r>
    </w:p>
    <w:p w14:paraId="6B94D9DA" w14:textId="77777777" w:rsidR="009330FE" w:rsidRDefault="009330FE">
      <w:pPr>
        <w:pStyle w:val="Text"/>
        <w:numPr>
          <w:ilvl w:val="0"/>
          <w:numId w:val="87"/>
        </w:numPr>
        <w:rPr>
          <w:ins w:id="10592" w:author="Aleksander Hansen" w:date="2013-02-17T19:47:00Z"/>
        </w:rPr>
        <w:pPrChange w:id="10593" w:author="Aleksander Hansen" w:date="2013-02-17T19:40:00Z">
          <w:pPr>
            <w:pStyle w:val="Text"/>
          </w:pPr>
        </w:pPrChange>
      </w:pPr>
    </w:p>
    <w:p w14:paraId="4720ABB7" w14:textId="77777777" w:rsidR="009330FE" w:rsidRPr="00637269" w:rsidRDefault="009330FE">
      <w:pPr>
        <w:pStyle w:val="Text"/>
        <w:ind w:left="720"/>
        <w:rPr>
          <w:ins w:id="10594" w:author="Aleksander Hansen" w:date="2013-02-17T19:40:00Z"/>
        </w:rPr>
        <w:pPrChange w:id="10595" w:author="Aleksander Hansen" w:date="2013-02-17T19:47:00Z">
          <w:pPr>
            <w:pStyle w:val="Text"/>
          </w:pPr>
        </w:pPrChange>
      </w:pPr>
    </w:p>
    <w:p w14:paraId="50826247" w14:textId="77777777" w:rsidR="00F708E1" w:rsidDel="009330FE" w:rsidRDefault="00F708E1">
      <w:pPr>
        <w:pStyle w:val="Text"/>
        <w:numPr>
          <w:ilvl w:val="0"/>
          <w:numId w:val="87"/>
        </w:numPr>
        <w:rPr>
          <w:del w:id="10596" w:author="Aleksander Hansen" w:date="2013-02-17T19:40:00Z"/>
        </w:rPr>
        <w:pPrChange w:id="10597" w:author="Aleksander Hansen" w:date="2013-02-17T19:40:00Z">
          <w:pPr>
            <w:pStyle w:val="Text"/>
          </w:pPr>
        </w:pPrChange>
      </w:pPr>
    </w:p>
    <w:p w14:paraId="6AFF1549" w14:textId="77777777" w:rsidR="00994066" w:rsidDel="009330FE" w:rsidRDefault="00994066">
      <w:pPr>
        <w:pStyle w:val="Text"/>
        <w:numPr>
          <w:ilvl w:val="0"/>
          <w:numId w:val="87"/>
        </w:numPr>
        <w:rPr>
          <w:del w:id="10598" w:author="Aleksander Hansen" w:date="2013-02-17T19:40:00Z"/>
        </w:rPr>
        <w:pPrChange w:id="10599" w:author="Aleksander Hansen" w:date="2013-02-17T19:40:00Z">
          <w:pPr>
            <w:pStyle w:val="Text"/>
          </w:pPr>
        </w:pPrChange>
      </w:pPr>
      <w:r w:rsidRPr="00637269">
        <w:t>Various time horizons</w:t>
      </w:r>
    </w:p>
    <w:p w14:paraId="48767C80" w14:textId="77777777" w:rsidR="009330FE" w:rsidRDefault="009330FE">
      <w:pPr>
        <w:pStyle w:val="Text"/>
        <w:numPr>
          <w:ilvl w:val="0"/>
          <w:numId w:val="87"/>
        </w:numPr>
        <w:rPr>
          <w:ins w:id="10600" w:author="Aleksander Hansen" w:date="2013-02-17T19:47:00Z"/>
        </w:rPr>
        <w:pPrChange w:id="10601" w:author="Aleksander Hansen" w:date="2013-02-17T19:40:00Z">
          <w:pPr>
            <w:pStyle w:val="Text"/>
          </w:pPr>
        </w:pPrChange>
      </w:pPr>
    </w:p>
    <w:p w14:paraId="6742D63E" w14:textId="77777777" w:rsidR="009330FE" w:rsidRPr="00637269" w:rsidRDefault="009330FE">
      <w:pPr>
        <w:pStyle w:val="Text"/>
        <w:ind w:left="720"/>
        <w:rPr>
          <w:ins w:id="10602" w:author="Aleksander Hansen" w:date="2013-02-17T19:40:00Z"/>
        </w:rPr>
        <w:pPrChange w:id="10603" w:author="Aleksander Hansen" w:date="2013-02-17T19:47:00Z">
          <w:pPr>
            <w:pStyle w:val="Text"/>
          </w:pPr>
        </w:pPrChange>
      </w:pPr>
    </w:p>
    <w:p w14:paraId="35011203" w14:textId="77777777" w:rsidR="00F708E1" w:rsidDel="009330FE" w:rsidRDefault="00F708E1">
      <w:pPr>
        <w:pStyle w:val="Text"/>
        <w:numPr>
          <w:ilvl w:val="0"/>
          <w:numId w:val="87"/>
        </w:numPr>
        <w:rPr>
          <w:del w:id="10604" w:author="Aleksander Hansen" w:date="2013-02-17T19:40:00Z"/>
        </w:rPr>
        <w:pPrChange w:id="10605" w:author="Aleksander Hansen" w:date="2013-02-17T19:40:00Z">
          <w:pPr>
            <w:pStyle w:val="Text"/>
          </w:pPr>
        </w:pPrChange>
      </w:pPr>
    </w:p>
    <w:p w14:paraId="545D8179" w14:textId="77777777" w:rsidR="009330FE" w:rsidRDefault="00994066">
      <w:pPr>
        <w:pStyle w:val="Text"/>
        <w:numPr>
          <w:ilvl w:val="0"/>
          <w:numId w:val="87"/>
        </w:numPr>
        <w:rPr>
          <w:ins w:id="10606" w:author="Aleksander Hansen" w:date="2013-02-17T19:48:00Z"/>
        </w:rPr>
        <w:pPrChange w:id="10607" w:author="Aleksander Hansen" w:date="2013-02-17T19:40:00Z">
          <w:pPr>
            <w:pStyle w:val="Text"/>
          </w:pPr>
        </w:pPrChange>
      </w:pPr>
      <w:r w:rsidRPr="00637269">
        <w:t>Include judgments (“failure of imagination” leads to underestimation)</w:t>
      </w:r>
    </w:p>
    <w:p w14:paraId="04932188" w14:textId="77777777" w:rsidR="009330FE" w:rsidRDefault="009330FE">
      <w:pPr>
        <w:pStyle w:val="Text"/>
        <w:ind w:left="720"/>
        <w:rPr>
          <w:ins w:id="10608" w:author="Aleksander Hansen" w:date="2013-02-17T19:40:00Z"/>
        </w:rPr>
        <w:pPrChange w:id="10609" w:author="Aleksander Hansen" w:date="2013-02-17T19:48:00Z">
          <w:pPr>
            <w:pStyle w:val="Text"/>
          </w:pPr>
        </w:pPrChange>
      </w:pPr>
    </w:p>
    <w:p w14:paraId="56E08CDA" w14:textId="223CE7EF" w:rsidR="00994066" w:rsidRPr="00637269" w:rsidDel="009330FE" w:rsidRDefault="009330FE">
      <w:pPr>
        <w:pStyle w:val="Text"/>
        <w:numPr>
          <w:ilvl w:val="0"/>
          <w:numId w:val="87"/>
        </w:numPr>
        <w:rPr>
          <w:del w:id="10610" w:author="Aleksander Hansen" w:date="2013-02-17T19:40:00Z"/>
        </w:rPr>
        <w:pPrChange w:id="10611" w:author="Aleksander Hansen" w:date="2013-02-17T19:40:00Z">
          <w:pPr>
            <w:pStyle w:val="Text"/>
          </w:pPr>
        </w:pPrChange>
      </w:pPr>
      <w:ins w:id="10612" w:author="Aleksander Hansen" w:date="2013-02-17T19:40:00Z">
        <w:r>
          <w:t>R</w:t>
        </w:r>
      </w:ins>
    </w:p>
    <w:p w14:paraId="051CDD3A" w14:textId="0A21F865" w:rsidR="00F708E1" w:rsidDel="009330FE" w:rsidRDefault="00F708E1">
      <w:pPr>
        <w:pStyle w:val="Text"/>
        <w:numPr>
          <w:ilvl w:val="0"/>
          <w:numId w:val="87"/>
        </w:numPr>
        <w:rPr>
          <w:del w:id="10613" w:author="Aleksander Hansen" w:date="2013-02-17T19:40:00Z"/>
        </w:rPr>
        <w:pPrChange w:id="10614" w:author="Aleksander Hansen" w:date="2013-02-17T19:40:00Z">
          <w:pPr>
            <w:pStyle w:val="Text"/>
          </w:pPr>
        </w:pPrChange>
      </w:pPr>
    </w:p>
    <w:p w14:paraId="7F886048" w14:textId="5442F56F" w:rsidR="00994066" w:rsidDel="009330FE" w:rsidRDefault="00994066">
      <w:pPr>
        <w:pStyle w:val="Text"/>
        <w:numPr>
          <w:ilvl w:val="0"/>
          <w:numId w:val="87"/>
        </w:numPr>
        <w:rPr>
          <w:del w:id="10615" w:author="Aleksander Hansen" w:date="2013-02-17T19:41:00Z"/>
        </w:rPr>
        <w:pPrChange w:id="10616" w:author="Aleksander Hansen" w:date="2013-02-17T19:40:00Z">
          <w:pPr>
            <w:pStyle w:val="Text"/>
          </w:pPr>
        </w:pPrChange>
      </w:pPr>
      <w:del w:id="10617" w:author="Aleksander Hansen" w:date="2013-02-16T23:57:00Z">
        <w:r w:rsidRPr="00637269" w:rsidDel="00844817">
          <w:rPr>
            <w:noProof/>
          </w:rPr>
          <w:drawing>
            <wp:anchor distT="0" distB="0" distL="114300" distR="114300" simplePos="0" relativeHeight="251732480" behindDoc="0" locked="0" layoutInCell="1" allowOverlap="1" wp14:anchorId="3864AAF0" wp14:editId="4F8996FB">
              <wp:simplePos x="0" y="0"/>
              <wp:positionH relativeFrom="column">
                <wp:posOffset>4441825</wp:posOffset>
              </wp:positionH>
              <wp:positionV relativeFrom="paragraph">
                <wp:posOffset>140970</wp:posOffset>
              </wp:positionV>
              <wp:extent cx="1230630" cy="807720"/>
              <wp:effectExtent l="0" t="0" r="7620" b="0"/>
              <wp:wrapThrough wrapText="bothSides">
                <wp:wrapPolygon edited="0">
                  <wp:start x="0" y="0"/>
                  <wp:lineTo x="0" y="20887"/>
                  <wp:lineTo x="21399" y="20887"/>
                  <wp:lineTo x="21399" y="0"/>
                  <wp:lineTo x="0" y="0"/>
                </wp:wrapPolygon>
              </wp:wrapThrough>
              <wp:docPr id="9505" name="Picture 4"/>
              <wp:cNvGraphicFramePr/>
              <a:graphic xmlns:a="http://schemas.openxmlformats.org/drawingml/2006/main">
                <a:graphicData uri="http://schemas.openxmlformats.org/drawingml/2006/picture">
                  <pic:pic xmlns:pic="http://schemas.openxmlformats.org/drawingml/2006/picture">
                    <pic:nvPicPr>
                      <pic:cNvPr id="55298" name="Picture 2"/>
                      <pic:cNvPicPr>
                        <a:picLocks noChangeAspect="1" noChangeArrowheads="1"/>
                      </pic:cNvPicPr>
                    </pic:nvPicPr>
                    <pic:blipFill>
                      <a:blip r:embed="rId278" cstate="print"/>
                      <a:srcRect/>
                      <a:stretch>
                        <a:fillRect/>
                      </a:stretch>
                    </pic:blipFill>
                    <pic:spPr bwMode="auto">
                      <a:xfrm>
                        <a:off x="0" y="0"/>
                        <a:ext cx="1230630" cy="807720"/>
                      </a:xfrm>
                      <a:prstGeom prst="rect">
                        <a:avLst/>
                      </a:prstGeom>
                      <a:noFill/>
                      <a:ln w="9525">
                        <a:noFill/>
                        <a:miter lim="800000"/>
                        <a:headEnd/>
                        <a:tailEnd/>
                      </a:ln>
                      <a:effectLst/>
                    </pic:spPr>
                  </pic:pic>
                </a:graphicData>
              </a:graphic>
            </wp:anchor>
          </w:drawing>
        </w:r>
      </w:del>
      <w:del w:id="10618" w:author="Aleksander Hansen" w:date="2013-02-17T19:40:00Z">
        <w:r w:rsidRPr="00637269" w:rsidDel="009330FE">
          <w:delText>R</w:delText>
        </w:r>
      </w:del>
      <w:proofErr w:type="gramStart"/>
      <w:r w:rsidRPr="00637269">
        <w:t>ange</w:t>
      </w:r>
      <w:proofErr w:type="gramEnd"/>
      <w:r w:rsidRPr="00637269">
        <w:t xml:space="preserve"> of severities, </w:t>
      </w:r>
      <w:r w:rsidRPr="00FC3197">
        <w:t xml:space="preserve">including reverse </w:t>
      </w:r>
      <w:r w:rsidR="00F708E1">
        <w:t xml:space="preserve">stress testing (starting from a </w:t>
      </w:r>
      <w:r w:rsidRPr="00FC3197">
        <w:t>known outcome; e.g., breaching regulatory ratios)</w:t>
      </w:r>
    </w:p>
    <w:p w14:paraId="1B7A0885" w14:textId="77777777" w:rsidR="009330FE" w:rsidRDefault="009330FE">
      <w:pPr>
        <w:pStyle w:val="Text"/>
        <w:numPr>
          <w:ilvl w:val="0"/>
          <w:numId w:val="87"/>
        </w:numPr>
        <w:rPr>
          <w:ins w:id="10619" w:author="Aleksander Hansen" w:date="2013-02-17T19:48:00Z"/>
        </w:rPr>
        <w:pPrChange w:id="10620" w:author="Aleksander Hansen" w:date="2013-02-17T19:41:00Z">
          <w:pPr>
            <w:pStyle w:val="Text"/>
          </w:pPr>
        </w:pPrChange>
      </w:pPr>
    </w:p>
    <w:p w14:paraId="4445935E" w14:textId="77777777" w:rsidR="009330FE" w:rsidRPr="00637269" w:rsidRDefault="009330FE">
      <w:pPr>
        <w:pStyle w:val="Text"/>
        <w:ind w:left="720"/>
        <w:rPr>
          <w:ins w:id="10621" w:author="Aleksander Hansen" w:date="2013-02-17T19:41:00Z"/>
        </w:rPr>
        <w:pPrChange w:id="10622" w:author="Aleksander Hansen" w:date="2013-02-17T19:48:00Z">
          <w:pPr>
            <w:pStyle w:val="Text"/>
          </w:pPr>
        </w:pPrChange>
      </w:pPr>
    </w:p>
    <w:p w14:paraId="4EBA7276" w14:textId="77777777" w:rsidR="00F708E1" w:rsidDel="009330FE" w:rsidRDefault="00F708E1">
      <w:pPr>
        <w:pStyle w:val="Text"/>
        <w:numPr>
          <w:ilvl w:val="0"/>
          <w:numId w:val="87"/>
        </w:numPr>
        <w:rPr>
          <w:del w:id="10623" w:author="Aleksander Hansen" w:date="2013-02-17T19:41:00Z"/>
        </w:rPr>
        <w:pPrChange w:id="10624" w:author="Aleksander Hansen" w:date="2013-02-17T19:41:00Z">
          <w:pPr>
            <w:pStyle w:val="Text"/>
          </w:pPr>
        </w:pPrChange>
      </w:pPr>
    </w:p>
    <w:p w14:paraId="2DE2A93C" w14:textId="77777777" w:rsidR="00994066" w:rsidRPr="00637269" w:rsidRDefault="00994066">
      <w:pPr>
        <w:pStyle w:val="Text"/>
        <w:numPr>
          <w:ilvl w:val="0"/>
          <w:numId w:val="87"/>
        </w:numPr>
        <w:pPrChange w:id="10625" w:author="Aleksander Hansen" w:date="2013-02-17T19:41:00Z">
          <w:pPr>
            <w:pStyle w:val="Text"/>
          </w:pPr>
        </w:pPrChange>
      </w:pPr>
      <w:r w:rsidRPr="00637269">
        <w:t xml:space="preserve">Should take account of simultaneous pressures in funding and asset markets, and the impact of a reduction in market liquidity on exposure valuation. </w:t>
      </w:r>
    </w:p>
    <w:p w14:paraId="6B833F08" w14:textId="77777777" w:rsidR="00994066" w:rsidRPr="00637269" w:rsidRDefault="00994066" w:rsidP="00F708E1">
      <w:pPr>
        <w:pStyle w:val="Heading2"/>
      </w:pPr>
      <w:bookmarkStart w:id="10626" w:name="_Toc223340558"/>
      <w:r w:rsidRPr="00637269">
        <w:t>Stress testing handling of the following specific risks:</w:t>
      </w:r>
      <w:bookmarkEnd w:id="10626"/>
    </w:p>
    <w:p w14:paraId="590DBC5B" w14:textId="77777777" w:rsidR="00994066" w:rsidRPr="00637269" w:rsidRDefault="00994066">
      <w:pPr>
        <w:pStyle w:val="Heading3SubGTNI"/>
        <w:pPrChange w:id="10627" w:author="Aleksander Hansen" w:date="2013-02-17T19:41:00Z">
          <w:pPr>
            <w:pStyle w:val="Text"/>
          </w:pPr>
        </w:pPrChange>
      </w:pPr>
      <w:bookmarkStart w:id="10628" w:name="_Toc223340559"/>
      <w:r w:rsidRPr="00637269">
        <w:t>Risks arising from the use of complex structured products</w:t>
      </w:r>
      <w:bookmarkEnd w:id="10628"/>
    </w:p>
    <w:p w14:paraId="7EFFC945" w14:textId="6C7200DC" w:rsidR="00994066" w:rsidRPr="00637269" w:rsidRDefault="00994066" w:rsidP="00DB35B4">
      <w:pPr>
        <w:pStyle w:val="Text"/>
      </w:pPr>
      <w:del w:id="10629" w:author="Aleksander Hansen" w:date="2013-02-16T23:57:00Z">
        <w:r w:rsidRPr="00637269" w:rsidDel="00844817">
          <w:rPr>
            <w:noProof/>
            <w:lang w:bidi="ar-SA"/>
          </w:rPr>
          <w:drawing>
            <wp:anchor distT="0" distB="0" distL="114300" distR="114300" simplePos="0" relativeHeight="251733504" behindDoc="0" locked="0" layoutInCell="1" allowOverlap="1" wp14:anchorId="275B9C3D" wp14:editId="6C97F20D">
              <wp:simplePos x="0" y="0"/>
              <wp:positionH relativeFrom="column">
                <wp:posOffset>4440555</wp:posOffset>
              </wp:positionH>
              <wp:positionV relativeFrom="paragraph">
                <wp:posOffset>210820</wp:posOffset>
              </wp:positionV>
              <wp:extent cx="1169670" cy="868680"/>
              <wp:effectExtent l="0" t="0" r="0" b="7620"/>
              <wp:wrapThrough wrapText="bothSides">
                <wp:wrapPolygon edited="0">
                  <wp:start x="0" y="0"/>
                  <wp:lineTo x="0" y="21316"/>
                  <wp:lineTo x="21107" y="21316"/>
                  <wp:lineTo x="21107" y="0"/>
                  <wp:lineTo x="0" y="0"/>
                </wp:wrapPolygon>
              </wp:wrapThrough>
              <wp:docPr id="9510" name="Picture 5" descr="C:\Users\David Harper\Downloads\iStock_000002192103XSmall.jpg"/>
              <wp:cNvGraphicFramePr/>
              <a:graphic xmlns:a="http://schemas.openxmlformats.org/drawingml/2006/main">
                <a:graphicData uri="http://schemas.openxmlformats.org/drawingml/2006/picture">
                  <pic:pic xmlns:pic="http://schemas.openxmlformats.org/drawingml/2006/picture">
                    <pic:nvPicPr>
                      <pic:cNvPr id="57346" name="Picture 2" descr="C:\Users\David Harper\Downloads\iStock_000002192103XSmall.jpg"/>
                      <pic:cNvPicPr>
                        <a:picLocks noChangeAspect="1" noChangeArrowheads="1"/>
                      </pic:cNvPicPr>
                    </pic:nvPicPr>
                    <pic:blipFill>
                      <a:blip r:embed="rId279" cstate="print"/>
                      <a:srcRect/>
                      <a:stretch>
                        <a:fillRect/>
                      </a:stretch>
                    </pic:blipFill>
                    <pic:spPr bwMode="auto">
                      <a:xfrm>
                        <a:off x="0" y="0"/>
                        <a:ext cx="1169670" cy="868680"/>
                      </a:xfrm>
                      <a:prstGeom prst="rect">
                        <a:avLst/>
                      </a:prstGeom>
                      <a:noFill/>
                    </pic:spPr>
                  </pic:pic>
                </a:graphicData>
              </a:graphic>
            </wp:anchor>
          </w:drawing>
        </w:r>
      </w:del>
      <w:r w:rsidRPr="00637269">
        <w:t>Should consider underlying assets, their exposure to systematic market factors, relevant contractual arrangements (embedded triggers), and impact of leverage (esp. subordination)</w:t>
      </w:r>
    </w:p>
    <w:p w14:paraId="03C02720" w14:textId="77777777" w:rsidR="00F708E1" w:rsidRDefault="00F708E1" w:rsidP="00DB35B4">
      <w:pPr>
        <w:pStyle w:val="Text"/>
      </w:pPr>
    </w:p>
    <w:p w14:paraId="35D95095" w14:textId="5FB0E335" w:rsidR="00994066" w:rsidRPr="00637269" w:rsidRDefault="00994066" w:rsidP="00DB35B4">
      <w:pPr>
        <w:pStyle w:val="Text"/>
      </w:pPr>
      <w:r w:rsidRPr="00637269">
        <w:t xml:space="preserve">“Banks have mistakenly assessed the risk of some products (e.g., CDOs of ABS) by </w:t>
      </w:r>
      <w:r w:rsidRPr="00FC3197">
        <w:t>relying on external credit ratings</w:t>
      </w:r>
      <w:r w:rsidRPr="00637269">
        <w:t xml:space="preserve"> or </w:t>
      </w:r>
      <w:r w:rsidRPr="00FC3197">
        <w:t>historically observed credit spreads</w:t>
      </w:r>
      <w:r w:rsidRPr="00637269">
        <w:t xml:space="preserve"> related to (seemingly) similar products like corporate bonds with the same external rating. Such approaches </w:t>
      </w:r>
      <w:del w:id="10630" w:author="Aleksander Hansen" w:date="2013-02-17T19:41:00Z">
        <w:r w:rsidRPr="00637269" w:rsidDel="009330FE">
          <w:delText>can not</w:delText>
        </w:r>
      </w:del>
      <w:ins w:id="10631" w:author="Aleksander Hansen" w:date="2013-02-17T19:41:00Z">
        <w:r w:rsidR="009330FE" w:rsidRPr="00637269">
          <w:t>cannot</w:t>
        </w:r>
      </w:ins>
      <w:r w:rsidRPr="00637269">
        <w:t xml:space="preserve"> capture relevant risk characteristics of complex, structured products under severely stressed conditions. </w:t>
      </w:r>
    </w:p>
    <w:p w14:paraId="7DA9AED1" w14:textId="77777777" w:rsidR="00F708E1" w:rsidRDefault="00F708E1" w:rsidP="00DB35B4">
      <w:pPr>
        <w:pStyle w:val="Text"/>
      </w:pPr>
    </w:p>
    <w:p w14:paraId="6CF528FC" w14:textId="77777777" w:rsidR="00994066" w:rsidRPr="00637269" w:rsidDel="009330FE" w:rsidRDefault="00994066">
      <w:pPr>
        <w:pStyle w:val="Heading3SubGTNI"/>
        <w:rPr>
          <w:del w:id="10632" w:author="Aleksander Hansen" w:date="2013-02-17T19:42:00Z"/>
        </w:rPr>
        <w:pPrChange w:id="10633" w:author="Aleksander Hansen" w:date="2013-02-17T19:41:00Z">
          <w:pPr>
            <w:pStyle w:val="Text"/>
          </w:pPr>
        </w:pPrChange>
      </w:pPr>
      <w:bookmarkStart w:id="10634" w:name="_Toc223340560"/>
      <w:r w:rsidRPr="00637269">
        <w:rPr>
          <w:b w:val="0"/>
          <w:bCs w:val="0"/>
        </w:rPr>
        <w:drawing>
          <wp:anchor distT="0" distB="0" distL="114300" distR="114300" simplePos="0" relativeHeight="251783680" behindDoc="1" locked="0" layoutInCell="1" allowOverlap="1" wp14:anchorId="1DB8CEA6" wp14:editId="55DC68BB">
            <wp:simplePos x="0" y="0"/>
            <wp:positionH relativeFrom="column">
              <wp:posOffset>3419475</wp:posOffset>
            </wp:positionH>
            <wp:positionV relativeFrom="paragraph">
              <wp:posOffset>257175</wp:posOffset>
            </wp:positionV>
            <wp:extent cx="2363470" cy="1581150"/>
            <wp:effectExtent l="0" t="0" r="0" b="0"/>
            <wp:wrapThrough wrapText="bothSides">
              <wp:wrapPolygon edited="0">
                <wp:start x="0" y="0"/>
                <wp:lineTo x="0" y="21340"/>
                <wp:lineTo x="21414" y="21340"/>
                <wp:lineTo x="21414"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2363470" cy="1581150"/>
                    </a:xfrm>
                    <a:prstGeom prst="rect">
                      <a:avLst/>
                    </a:prstGeom>
                  </pic:spPr>
                </pic:pic>
              </a:graphicData>
            </a:graphic>
            <wp14:sizeRelH relativeFrom="page">
              <wp14:pctWidth>0</wp14:pctWidth>
            </wp14:sizeRelH>
            <wp14:sizeRelV relativeFrom="page">
              <wp14:pctHeight>0</wp14:pctHeight>
            </wp14:sizeRelV>
          </wp:anchor>
        </w:drawing>
      </w:r>
      <w:r w:rsidRPr="00637269">
        <w:t>Basis risk</w:t>
      </w:r>
      <w:bookmarkEnd w:id="10634"/>
    </w:p>
    <w:p w14:paraId="71A490F8" w14:textId="77777777" w:rsidR="00F708E1" w:rsidRDefault="00F708E1">
      <w:pPr>
        <w:pStyle w:val="Heading3SubGTNI"/>
        <w:pPrChange w:id="10635" w:author="Aleksander Hansen" w:date="2013-02-17T19:42:00Z">
          <w:pPr>
            <w:pStyle w:val="Text"/>
          </w:pPr>
        </w:pPrChange>
      </w:pPr>
    </w:p>
    <w:p w14:paraId="143248FB" w14:textId="77777777" w:rsidR="00994066" w:rsidRPr="00637269" w:rsidRDefault="00994066" w:rsidP="00DB35B4">
      <w:pPr>
        <w:pStyle w:val="Text"/>
      </w:pPr>
      <w:r w:rsidRPr="00637269">
        <w:t xml:space="preserve">The effectiveness of risk mitigation techniques should be systematically challenged. </w:t>
      </w:r>
    </w:p>
    <w:p w14:paraId="515A5C79" w14:textId="77777777" w:rsidR="00F708E1" w:rsidRDefault="00F708E1" w:rsidP="00DB35B4">
      <w:pPr>
        <w:pStyle w:val="Text"/>
      </w:pPr>
    </w:p>
    <w:p w14:paraId="68267B34" w14:textId="2318EC44" w:rsidR="00994066" w:rsidRPr="00637269" w:rsidRDefault="00994066" w:rsidP="00DB35B4">
      <w:pPr>
        <w:pStyle w:val="Text"/>
      </w:pPr>
      <w:r w:rsidRPr="00637269">
        <w:t>Performance of risk mitigating techniques, like hedging</w:t>
      </w:r>
      <w:del w:id="10636" w:author="Aleksander Hansen" w:date="2013-02-17T19:42:00Z">
        <w:r w:rsidRPr="00637269" w:rsidDel="009330FE">
          <w:delText>,  netting</w:delText>
        </w:r>
      </w:del>
      <w:ins w:id="10637" w:author="Aleksander Hansen" w:date="2013-02-17T19:42:00Z">
        <w:r w:rsidR="009330FE" w:rsidRPr="00637269">
          <w:t>, netting</w:t>
        </w:r>
      </w:ins>
      <w:r w:rsidRPr="00637269">
        <w:t xml:space="preserve"> and the use of collateral, should be challenged…</w:t>
      </w:r>
    </w:p>
    <w:p w14:paraId="129A7AD5" w14:textId="77777777" w:rsidR="00F708E1" w:rsidRDefault="00F708E1" w:rsidP="00DB35B4">
      <w:pPr>
        <w:pStyle w:val="Text"/>
      </w:pPr>
    </w:p>
    <w:p w14:paraId="275178AC" w14:textId="77777777" w:rsidR="00994066" w:rsidRPr="00637269" w:rsidDel="009330FE" w:rsidRDefault="00994066">
      <w:pPr>
        <w:pStyle w:val="Heading3SubGTNI"/>
        <w:rPr>
          <w:del w:id="10638" w:author="Aleksander Hansen" w:date="2013-02-17T19:42:00Z"/>
        </w:rPr>
        <w:pPrChange w:id="10639" w:author="Aleksander Hansen" w:date="2013-02-17T19:42:00Z">
          <w:pPr>
            <w:pStyle w:val="Text"/>
          </w:pPr>
        </w:pPrChange>
      </w:pPr>
      <w:bookmarkStart w:id="10640" w:name="_Toc223340561"/>
      <w:r w:rsidRPr="00637269">
        <w:t>Wrong‐way risk</w:t>
      </w:r>
      <w:bookmarkEnd w:id="10640"/>
    </w:p>
    <w:p w14:paraId="4B66EDEF" w14:textId="77777777" w:rsidR="00F708E1" w:rsidRDefault="00F708E1">
      <w:pPr>
        <w:pStyle w:val="Heading3SubGTNI"/>
        <w:pPrChange w:id="10641" w:author="Aleksander Hansen" w:date="2013-02-17T19:42:00Z">
          <w:pPr>
            <w:pStyle w:val="Text"/>
          </w:pPr>
        </w:pPrChange>
      </w:pPr>
    </w:p>
    <w:p w14:paraId="7B8F1ED8" w14:textId="02C86775" w:rsidR="00994066" w:rsidRPr="00637269" w:rsidRDefault="00994066" w:rsidP="00DB35B4">
      <w:pPr>
        <w:pStyle w:val="Text"/>
      </w:pPr>
      <w:del w:id="10642" w:author="Aleksander Hansen" w:date="2013-02-16T23:57:00Z">
        <w:r w:rsidRPr="00637269" w:rsidDel="00844817">
          <w:rPr>
            <w:noProof/>
            <w:lang w:bidi="ar-SA"/>
          </w:rPr>
          <w:drawing>
            <wp:anchor distT="0" distB="0" distL="114300" distR="114300" simplePos="0" relativeHeight="251734528" behindDoc="0" locked="0" layoutInCell="1" allowOverlap="1" wp14:anchorId="03AABCA5" wp14:editId="5D35A63B">
              <wp:simplePos x="0" y="0"/>
              <wp:positionH relativeFrom="column">
                <wp:posOffset>4543425</wp:posOffset>
              </wp:positionH>
              <wp:positionV relativeFrom="paragraph">
                <wp:posOffset>165100</wp:posOffset>
              </wp:positionV>
              <wp:extent cx="1154430" cy="800100"/>
              <wp:effectExtent l="0" t="0" r="7620" b="0"/>
              <wp:wrapThrough wrapText="bothSides">
                <wp:wrapPolygon edited="0">
                  <wp:start x="0" y="0"/>
                  <wp:lineTo x="0" y="21086"/>
                  <wp:lineTo x="21386" y="21086"/>
                  <wp:lineTo x="21386" y="0"/>
                  <wp:lineTo x="0" y="0"/>
                </wp:wrapPolygon>
              </wp:wrapThrough>
              <wp:docPr id="9512" name="Picture 6"/>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noChangeArrowheads="1"/>
                      </pic:cNvPicPr>
                    </pic:nvPicPr>
                    <pic:blipFill>
                      <a:blip r:embed="rId281" cstate="print"/>
                      <a:srcRect/>
                      <a:stretch>
                        <a:fillRect/>
                      </a:stretch>
                    </pic:blipFill>
                    <pic:spPr bwMode="auto">
                      <a:xfrm>
                        <a:off x="0" y="0"/>
                        <a:ext cx="1154430" cy="800100"/>
                      </a:xfrm>
                      <a:prstGeom prst="rect">
                        <a:avLst/>
                      </a:prstGeom>
                      <a:noFill/>
                      <a:ln w="9525">
                        <a:noFill/>
                        <a:miter lim="800000"/>
                        <a:headEnd/>
                        <a:tailEnd/>
                      </a:ln>
                      <a:effectLst/>
                    </pic:spPr>
                  </pic:pic>
                </a:graphicData>
              </a:graphic>
            </wp:anchor>
          </w:drawing>
        </w:r>
      </w:del>
      <w:r w:rsidRPr="00637269">
        <w:t>Banks should stress test for highly leveraged counterparties, including potential for wrong-way risk</w:t>
      </w:r>
    </w:p>
    <w:p w14:paraId="46C2B846" w14:textId="77777777" w:rsidR="00F708E1" w:rsidRDefault="00F708E1" w:rsidP="00DB35B4">
      <w:pPr>
        <w:pStyle w:val="Text"/>
      </w:pPr>
    </w:p>
    <w:p w14:paraId="3C9F45CC" w14:textId="768AFBAA" w:rsidR="00994066" w:rsidRPr="00637269" w:rsidRDefault="00994066" w:rsidP="00DB35B4">
      <w:pPr>
        <w:pStyle w:val="Text"/>
      </w:pPr>
      <w:r w:rsidRPr="00637269">
        <w:t>In case of severe market shocks, exposures may increase abruptly and potential cross-correlation of the creditworthiness of such counterparties with the risks of assets being hedged may emerge (</w:t>
      </w:r>
      <w:del w:id="10643" w:author="Aleksander Hansen" w:date="2013-02-17T19:48:00Z">
        <w:r w:rsidRPr="00637269" w:rsidDel="009330FE">
          <w:delText>ie</w:delText>
        </w:r>
      </w:del>
      <w:ins w:id="10644" w:author="Aleksander Hansen" w:date="2013-02-17T19:48:00Z">
        <w:r w:rsidR="009330FE" w:rsidRPr="00637269">
          <w:t>i.e.</w:t>
        </w:r>
      </w:ins>
      <w:r w:rsidRPr="00637269">
        <w:t xml:space="preserve"> wrong-way risk). </w:t>
      </w:r>
    </w:p>
    <w:p w14:paraId="37243617" w14:textId="77777777" w:rsidR="00F708E1" w:rsidRDefault="00F708E1" w:rsidP="00DB35B4">
      <w:pPr>
        <w:pStyle w:val="Text"/>
      </w:pPr>
    </w:p>
    <w:p w14:paraId="45456A37" w14:textId="77777777" w:rsidR="00994066" w:rsidRPr="00637269" w:rsidDel="009330FE" w:rsidRDefault="00994066">
      <w:pPr>
        <w:pStyle w:val="Heading3SubGTNI"/>
        <w:rPr>
          <w:del w:id="10645" w:author="Aleksander Hansen" w:date="2013-02-17T19:42:00Z"/>
        </w:rPr>
        <w:pPrChange w:id="10646" w:author="Aleksander Hansen" w:date="2013-02-17T19:42:00Z">
          <w:pPr>
            <w:pStyle w:val="Text"/>
          </w:pPr>
        </w:pPrChange>
      </w:pPr>
      <w:bookmarkStart w:id="10647" w:name="_Toc223340562"/>
      <w:r w:rsidRPr="00637269">
        <w:t>Pipeline risk</w:t>
      </w:r>
      <w:bookmarkEnd w:id="10647"/>
    </w:p>
    <w:p w14:paraId="033BCFF9" w14:textId="77777777" w:rsidR="00F708E1" w:rsidRDefault="00F708E1">
      <w:pPr>
        <w:pStyle w:val="Heading3SubGTNI"/>
        <w:pPrChange w:id="10648" w:author="Aleksander Hansen" w:date="2013-02-17T19:42:00Z">
          <w:pPr>
            <w:pStyle w:val="Text"/>
          </w:pPr>
        </w:pPrChange>
      </w:pPr>
    </w:p>
    <w:p w14:paraId="1308A849" w14:textId="6E36FE26" w:rsidR="00994066" w:rsidRPr="00637269" w:rsidRDefault="00994066" w:rsidP="00DB35B4">
      <w:pPr>
        <w:pStyle w:val="Text"/>
      </w:pPr>
      <w:del w:id="10649" w:author="Aleksander Hansen" w:date="2013-02-16T23:57:00Z">
        <w:r w:rsidRPr="00637269" w:rsidDel="00844817">
          <w:rPr>
            <w:noProof/>
            <w:lang w:bidi="ar-SA"/>
          </w:rPr>
          <w:drawing>
            <wp:anchor distT="0" distB="0" distL="114300" distR="114300" simplePos="0" relativeHeight="251735552" behindDoc="0" locked="0" layoutInCell="1" allowOverlap="1" wp14:anchorId="370517D2" wp14:editId="4EC0EB0B">
              <wp:simplePos x="0" y="0"/>
              <wp:positionH relativeFrom="column">
                <wp:posOffset>4543425</wp:posOffset>
              </wp:positionH>
              <wp:positionV relativeFrom="paragraph">
                <wp:posOffset>128270</wp:posOffset>
              </wp:positionV>
              <wp:extent cx="1116330" cy="716280"/>
              <wp:effectExtent l="0" t="0" r="7620" b="7620"/>
              <wp:wrapThrough wrapText="bothSides">
                <wp:wrapPolygon edited="0">
                  <wp:start x="0" y="0"/>
                  <wp:lineTo x="0" y="21255"/>
                  <wp:lineTo x="21379" y="21255"/>
                  <wp:lineTo x="21379" y="0"/>
                  <wp:lineTo x="0" y="0"/>
                </wp:wrapPolygon>
              </wp:wrapThrough>
              <wp:docPr id="9513" name="Picture 7"/>
              <wp:cNvGraphicFramePr/>
              <a:graphic xmlns:a="http://schemas.openxmlformats.org/drawingml/2006/main">
                <a:graphicData uri="http://schemas.openxmlformats.org/drawingml/2006/picture">
                  <pic:pic xmlns:pic="http://schemas.openxmlformats.org/drawingml/2006/picture">
                    <pic:nvPicPr>
                      <pic:cNvPr id="60418" name="Picture 2"/>
                      <pic:cNvPicPr>
                        <a:picLocks noChangeAspect="1" noChangeArrowheads="1"/>
                      </pic:cNvPicPr>
                    </pic:nvPicPr>
                    <pic:blipFill>
                      <a:blip r:embed="rId282" cstate="print"/>
                      <a:srcRect/>
                      <a:stretch>
                        <a:fillRect/>
                      </a:stretch>
                    </pic:blipFill>
                    <pic:spPr bwMode="auto">
                      <a:xfrm>
                        <a:off x="0" y="0"/>
                        <a:ext cx="1116330" cy="716280"/>
                      </a:xfrm>
                      <a:prstGeom prst="rect">
                        <a:avLst/>
                      </a:prstGeom>
                      <a:noFill/>
                      <a:ln w="9525">
                        <a:noFill/>
                        <a:miter lim="800000"/>
                        <a:headEnd/>
                        <a:tailEnd/>
                      </a:ln>
                      <a:effectLst/>
                    </pic:spPr>
                  </pic:pic>
                </a:graphicData>
              </a:graphic>
            </wp:anchor>
          </w:drawing>
        </w:r>
      </w:del>
      <w:r w:rsidRPr="00637269">
        <w:t>Should cover pipeline and warehousing risks</w:t>
      </w:r>
    </w:p>
    <w:p w14:paraId="4E2CA600" w14:textId="77777777" w:rsidR="00994066" w:rsidRPr="00637269" w:rsidRDefault="00994066" w:rsidP="00DB35B4">
      <w:pPr>
        <w:pStyle w:val="Text"/>
      </w:pPr>
      <w:r w:rsidRPr="00637269">
        <w:t xml:space="preserve">Many of the risks associated with pipeline and warehoused exposures emerge </w:t>
      </w:r>
      <w:r w:rsidRPr="00FC3197">
        <w:t>when a bank is unable to access the securitization market</w:t>
      </w:r>
      <w:r w:rsidRPr="00637269">
        <w:t xml:space="preserve"> due to either bank specific or market stresses</w:t>
      </w:r>
    </w:p>
    <w:p w14:paraId="28A63F1A" w14:textId="77777777" w:rsidR="00F708E1" w:rsidRDefault="00F708E1" w:rsidP="00DB35B4">
      <w:pPr>
        <w:pStyle w:val="Text"/>
      </w:pPr>
    </w:p>
    <w:p w14:paraId="21E931A8" w14:textId="77777777" w:rsidR="00994066" w:rsidRPr="00637269" w:rsidRDefault="00994066" w:rsidP="00DB35B4">
      <w:pPr>
        <w:pStyle w:val="Text"/>
      </w:pPr>
      <w:r w:rsidRPr="00637269">
        <w:t>Warehousing and pipeline risk refers to the event where originating banks are unable to off-load assets due to unexpected changes in market conditions. Involuntary holding of these assets expose the bank to losses due to declining values of these assets.</w:t>
      </w:r>
    </w:p>
    <w:p w14:paraId="0CCF9268" w14:textId="77777777" w:rsidR="00F708E1" w:rsidRDefault="00F708E1" w:rsidP="00DB35B4">
      <w:pPr>
        <w:pStyle w:val="Text"/>
      </w:pPr>
    </w:p>
    <w:p w14:paraId="0A22C3D7" w14:textId="77777777" w:rsidR="00994066" w:rsidRPr="00637269" w:rsidDel="009330FE" w:rsidRDefault="00994066">
      <w:pPr>
        <w:pStyle w:val="Heading3SubGTNI"/>
        <w:rPr>
          <w:del w:id="10650" w:author="Aleksander Hansen" w:date="2013-02-17T19:42:00Z"/>
        </w:rPr>
        <w:pPrChange w:id="10651" w:author="Aleksander Hansen" w:date="2013-02-17T19:42:00Z">
          <w:pPr>
            <w:pStyle w:val="Text"/>
          </w:pPr>
        </w:pPrChange>
      </w:pPr>
      <w:bookmarkStart w:id="10652" w:name="_Toc223340563"/>
      <w:r w:rsidRPr="00637269">
        <w:t>Contingent risk</w:t>
      </w:r>
      <w:bookmarkEnd w:id="10652"/>
    </w:p>
    <w:p w14:paraId="12304E9D" w14:textId="77777777" w:rsidR="00F708E1" w:rsidRDefault="00F708E1">
      <w:pPr>
        <w:pStyle w:val="Heading3SubGTNI"/>
        <w:pPrChange w:id="10653" w:author="Aleksander Hansen" w:date="2013-02-17T19:42:00Z">
          <w:pPr>
            <w:pStyle w:val="Text"/>
          </w:pPr>
        </w:pPrChange>
      </w:pPr>
    </w:p>
    <w:p w14:paraId="72BFBF5B" w14:textId="5A05ECEC" w:rsidR="00994066" w:rsidRPr="00637269" w:rsidRDefault="00994066" w:rsidP="00DB35B4">
      <w:pPr>
        <w:pStyle w:val="Text"/>
      </w:pPr>
      <w:del w:id="10654" w:author="Aleksander Hansen" w:date="2013-02-16T23:57:00Z">
        <w:r w:rsidRPr="00637269" w:rsidDel="00844817">
          <w:rPr>
            <w:noProof/>
            <w:lang w:bidi="ar-SA"/>
          </w:rPr>
          <w:drawing>
            <wp:anchor distT="0" distB="0" distL="114300" distR="114300" simplePos="0" relativeHeight="251736576" behindDoc="0" locked="0" layoutInCell="1" allowOverlap="1" wp14:anchorId="2B8865B7" wp14:editId="305EF11A">
              <wp:simplePos x="0" y="0"/>
              <wp:positionH relativeFrom="column">
                <wp:posOffset>4543425</wp:posOffset>
              </wp:positionH>
              <wp:positionV relativeFrom="paragraph">
                <wp:posOffset>93980</wp:posOffset>
              </wp:positionV>
              <wp:extent cx="1219200" cy="822960"/>
              <wp:effectExtent l="0" t="0" r="0" b="0"/>
              <wp:wrapThrough wrapText="bothSides">
                <wp:wrapPolygon edited="0">
                  <wp:start x="0" y="0"/>
                  <wp:lineTo x="0" y="21000"/>
                  <wp:lineTo x="21263" y="21000"/>
                  <wp:lineTo x="21263" y="0"/>
                  <wp:lineTo x="0" y="0"/>
                </wp:wrapPolygon>
              </wp:wrapThrough>
              <wp:docPr id="9514" name="Picture 8" descr="C:\Users\David Harper\Downloads\iStock_000001285627XSmall.jpg"/>
              <wp:cNvGraphicFramePr/>
              <a:graphic xmlns:a="http://schemas.openxmlformats.org/drawingml/2006/main">
                <a:graphicData uri="http://schemas.openxmlformats.org/drawingml/2006/picture">
                  <pic:pic xmlns:pic="http://schemas.openxmlformats.org/drawingml/2006/picture">
                    <pic:nvPicPr>
                      <pic:cNvPr id="61443" name="Picture 3" descr="C:\Users\David Harper\Downloads\iStock_000001285627XSmall.jpg"/>
                      <pic:cNvPicPr>
                        <a:picLocks noChangeAspect="1" noChangeArrowheads="1"/>
                      </pic:cNvPicPr>
                    </pic:nvPicPr>
                    <pic:blipFill>
                      <a:blip r:embed="rId283" cstate="print"/>
                      <a:srcRect/>
                      <a:stretch>
                        <a:fillRect/>
                      </a:stretch>
                    </pic:blipFill>
                    <pic:spPr bwMode="auto">
                      <a:xfrm>
                        <a:off x="0" y="0"/>
                        <a:ext cx="1219200" cy="822960"/>
                      </a:xfrm>
                      <a:prstGeom prst="rect">
                        <a:avLst/>
                      </a:prstGeom>
                      <a:noFill/>
                    </pic:spPr>
                  </pic:pic>
                </a:graphicData>
              </a:graphic>
            </wp:anchor>
          </w:drawing>
        </w:r>
      </w:del>
      <w:r w:rsidRPr="00637269">
        <w:t xml:space="preserve">Another weakness of the models was that they did not adequately capture contingent risks that arose either from legally binding credit and liquidity lines or from reputational concerns related, for example, to off-balance sheet vehicles. </w:t>
      </w:r>
    </w:p>
    <w:p w14:paraId="6244A4AA" w14:textId="77777777" w:rsidR="00F708E1" w:rsidRDefault="00F708E1" w:rsidP="00DB35B4">
      <w:pPr>
        <w:pStyle w:val="Text"/>
      </w:pPr>
    </w:p>
    <w:p w14:paraId="411D055D" w14:textId="77777777" w:rsidR="00994066" w:rsidRPr="00637269" w:rsidRDefault="00994066" w:rsidP="00DB35B4">
      <w:pPr>
        <w:pStyle w:val="Text"/>
      </w:pPr>
      <w:r w:rsidRPr="00637269">
        <w:t>Had stress tests adequately captured contractual and reputational risk associated with off-balance sheet exposures, concentrations in such exposures may have been avoided</w:t>
      </w:r>
    </w:p>
    <w:p w14:paraId="7E6E0078" w14:textId="77777777" w:rsidR="00F708E1" w:rsidRDefault="00F708E1" w:rsidP="00DB35B4">
      <w:pPr>
        <w:pStyle w:val="Text"/>
      </w:pPr>
    </w:p>
    <w:p w14:paraId="11638BA4" w14:textId="77777777" w:rsidR="00994066" w:rsidRPr="00637269" w:rsidRDefault="00994066">
      <w:pPr>
        <w:pStyle w:val="Heading3SubGTNI"/>
        <w:pPrChange w:id="10655" w:author="Aleksander Hansen" w:date="2013-02-17T19:42:00Z">
          <w:pPr>
            <w:pStyle w:val="Text"/>
          </w:pPr>
        </w:pPrChange>
      </w:pPr>
      <w:bookmarkStart w:id="10656" w:name="_Toc223340564"/>
      <w:r w:rsidRPr="00637269">
        <w:t>Funding risk</w:t>
      </w:r>
      <w:bookmarkEnd w:id="10656"/>
    </w:p>
    <w:p w14:paraId="32F0D7AA" w14:textId="45544458" w:rsidR="00994066" w:rsidRPr="00637269" w:rsidRDefault="00994066" w:rsidP="00DB35B4">
      <w:pPr>
        <w:pStyle w:val="Text"/>
      </w:pPr>
      <w:del w:id="10657" w:author="Aleksander Hansen" w:date="2013-02-16T23:58:00Z">
        <w:r w:rsidRPr="00637269" w:rsidDel="00844817">
          <w:rPr>
            <w:noProof/>
            <w:lang w:bidi="ar-SA"/>
          </w:rPr>
          <w:drawing>
            <wp:anchor distT="0" distB="0" distL="114300" distR="114300" simplePos="0" relativeHeight="251737600" behindDoc="0" locked="0" layoutInCell="1" allowOverlap="1" wp14:anchorId="2BF2770D" wp14:editId="4CCEABE6">
              <wp:simplePos x="0" y="0"/>
              <wp:positionH relativeFrom="column">
                <wp:posOffset>4267200</wp:posOffset>
              </wp:positionH>
              <wp:positionV relativeFrom="paragraph">
                <wp:posOffset>159385</wp:posOffset>
              </wp:positionV>
              <wp:extent cx="1497330" cy="914400"/>
              <wp:effectExtent l="0" t="0" r="7620" b="0"/>
              <wp:wrapThrough wrapText="bothSides">
                <wp:wrapPolygon edited="0">
                  <wp:start x="0" y="0"/>
                  <wp:lineTo x="0" y="21150"/>
                  <wp:lineTo x="21435" y="21150"/>
                  <wp:lineTo x="21435" y="0"/>
                  <wp:lineTo x="0" y="0"/>
                </wp:wrapPolygon>
              </wp:wrapThrough>
              <wp:docPr id="9515" name="Picture 9"/>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284" cstate="print"/>
                      <a:srcRect/>
                      <a:stretch>
                        <a:fillRect/>
                      </a:stretch>
                    </pic:blipFill>
                    <pic:spPr bwMode="auto">
                      <a:xfrm>
                        <a:off x="0" y="0"/>
                        <a:ext cx="1497330" cy="914400"/>
                      </a:xfrm>
                      <a:prstGeom prst="rect">
                        <a:avLst/>
                      </a:prstGeom>
                      <a:noFill/>
                      <a:ln w="9525">
                        <a:noFill/>
                        <a:miter lim="800000"/>
                        <a:headEnd/>
                        <a:tailEnd/>
                      </a:ln>
                      <a:effectLst/>
                    </pic:spPr>
                  </pic:pic>
                </a:graphicData>
              </a:graphic>
            </wp:anchor>
          </w:drawing>
        </w:r>
      </w:del>
      <w:r w:rsidRPr="00637269">
        <w:t xml:space="preserve">With regard to funding liquidity, stress tests did not capture the systemic nature of the crisis or the magnitude and duration of the disruption to interbank markets. For a more in-depth discussion of the shortcomings of liquidity stress tests, see the Basel Committee’s Principles for Sound Liquidity Risk Management and Supervision (September 2008). </w:t>
      </w:r>
    </w:p>
    <w:p w14:paraId="5C2D982C" w14:textId="4AF872A4" w:rsidR="00994066" w:rsidRPr="00637269" w:rsidRDefault="00994066" w:rsidP="00F708E1">
      <w:pPr>
        <w:pStyle w:val="Heading2"/>
      </w:pPr>
      <w:bookmarkStart w:id="10658" w:name="_Toc223340565"/>
      <w:r w:rsidRPr="00637269">
        <w:t>Describe stress testi</w:t>
      </w:r>
      <w:r w:rsidR="00F708E1">
        <w:t xml:space="preserve">ng principles for banks within: </w:t>
      </w:r>
      <w:r w:rsidRPr="00637269">
        <w:t>Use of stress testing and integration in risk governance</w:t>
      </w:r>
      <w:bookmarkEnd w:id="10658"/>
    </w:p>
    <w:p w14:paraId="5C33A986" w14:textId="1425329F" w:rsidR="00994066" w:rsidRPr="00637269" w:rsidRDefault="00994066" w:rsidP="00DB35B4">
      <w:pPr>
        <w:pStyle w:val="Text"/>
      </w:pPr>
      <w:r w:rsidRPr="00637269">
        <w:t xml:space="preserve">Stress testing should form an integral part of the overall governance and risk management culture of the bank. Stress testing should be actionable, with the results from stress testing analyses impacting </w:t>
      </w:r>
      <w:del w:id="10659" w:author="Aleksander Hansen" w:date="2013-02-17T19:43:00Z">
        <w:r w:rsidRPr="00637269" w:rsidDel="009330FE">
          <w:delText>decision making</w:delText>
        </w:r>
      </w:del>
      <w:ins w:id="10660" w:author="Aleksander Hansen" w:date="2013-02-17T19:43:00Z">
        <w:r w:rsidR="009330FE" w:rsidRPr="00637269">
          <w:t>decision-making</w:t>
        </w:r>
      </w:ins>
      <w:r w:rsidRPr="00637269">
        <w:t xml:space="preserve"> at the appropriate management level, including strategic business decisions of the board and senior management. Board and senior management involvement in the </w:t>
      </w:r>
      <w:del w:id="10661" w:author="Aleksander Hansen" w:date="2013-02-17T19:43:00Z">
        <w:r w:rsidRPr="00637269" w:rsidDel="009330FE">
          <w:delText>stress testing</w:delText>
        </w:r>
      </w:del>
      <w:ins w:id="10662" w:author="Aleksander Hansen" w:date="2013-02-17T19:43:00Z">
        <w:r w:rsidR="009330FE" w:rsidRPr="00637269">
          <w:t>stress-testing</w:t>
        </w:r>
      </w:ins>
      <w:r w:rsidRPr="00637269">
        <w:t xml:space="preserve"> program is essential for its effective operation.</w:t>
      </w:r>
    </w:p>
    <w:p w14:paraId="3852D1CC" w14:textId="77777777" w:rsidR="00F708E1" w:rsidRDefault="00F708E1" w:rsidP="00DB35B4">
      <w:pPr>
        <w:pStyle w:val="Text"/>
      </w:pPr>
    </w:p>
    <w:p w14:paraId="44FB55D7" w14:textId="77777777" w:rsidR="00994066" w:rsidRPr="00637269" w:rsidRDefault="00994066" w:rsidP="00DB35B4">
      <w:pPr>
        <w:pStyle w:val="Text"/>
      </w:pPr>
      <w:r w:rsidRPr="00637269">
        <w:t>A bank should operate a stress testing program that promotes risk identification and control; provides a complementary risk perspective to other risk management tools; improves capital and liquidity management; and enhances internal and external communication</w:t>
      </w:r>
    </w:p>
    <w:p w14:paraId="791902FA" w14:textId="77777777" w:rsidR="00994066" w:rsidRPr="00637269" w:rsidRDefault="00994066" w:rsidP="00DB35B4">
      <w:pPr>
        <w:pStyle w:val="Text"/>
      </w:pPr>
      <w:r w:rsidRPr="00637269">
        <w:t xml:space="preserve">Stress testing programs should take account of views from across the organization and should cover a range of perspectives and techniques.  </w:t>
      </w:r>
    </w:p>
    <w:p w14:paraId="5C475F3E" w14:textId="77777777" w:rsidR="00F708E1" w:rsidRDefault="00F708E1" w:rsidP="00DB35B4">
      <w:pPr>
        <w:pStyle w:val="Text"/>
      </w:pPr>
    </w:p>
    <w:p w14:paraId="4F9423E9" w14:textId="2A632161" w:rsidR="00994066" w:rsidRPr="00637269" w:rsidRDefault="00994066" w:rsidP="00DB35B4">
      <w:pPr>
        <w:pStyle w:val="Text"/>
      </w:pPr>
      <w:r w:rsidRPr="00637269">
        <w:t xml:space="preserve">A bank should have written policies and procedures governing the </w:t>
      </w:r>
      <w:proofErr w:type="gramStart"/>
      <w:r w:rsidRPr="00637269">
        <w:t>stress testing</w:t>
      </w:r>
      <w:proofErr w:type="gramEnd"/>
      <w:r w:rsidRPr="00637269">
        <w:t xml:space="preserve"> program. The operation of the program should be appropriately documented</w:t>
      </w:r>
    </w:p>
    <w:p w14:paraId="1A73B61D" w14:textId="77777777" w:rsidR="00F708E1" w:rsidRDefault="00F708E1" w:rsidP="00DB35B4">
      <w:pPr>
        <w:pStyle w:val="Text"/>
      </w:pPr>
    </w:p>
    <w:p w14:paraId="01327B7D" w14:textId="77777777" w:rsidR="00994066" w:rsidRPr="00637269" w:rsidRDefault="00994066" w:rsidP="00DB35B4">
      <w:pPr>
        <w:pStyle w:val="Text"/>
      </w:pPr>
      <w:r w:rsidRPr="00637269">
        <w:t>A bank should have a suitably robust infrastructure in place, which is sufficiently flexible to accommodate different and possibly changing stress tests at an appropriate level of granularity</w:t>
      </w:r>
    </w:p>
    <w:p w14:paraId="38045D15" w14:textId="77777777" w:rsidR="00F708E1" w:rsidRDefault="00F708E1" w:rsidP="00DB35B4">
      <w:pPr>
        <w:pStyle w:val="Text"/>
      </w:pPr>
    </w:p>
    <w:p w14:paraId="08B815B9" w14:textId="7AAB2A00" w:rsidR="00994066" w:rsidRPr="00637269" w:rsidRDefault="00994066" w:rsidP="00DB35B4">
      <w:pPr>
        <w:pStyle w:val="Text"/>
      </w:pPr>
      <w:r w:rsidRPr="00637269">
        <w:t xml:space="preserve">A bank should regularly maintain and update its </w:t>
      </w:r>
      <w:del w:id="10663" w:author="Aleksander Hansen" w:date="2013-02-17T19:43:00Z">
        <w:r w:rsidRPr="00637269" w:rsidDel="009330FE">
          <w:delText>stress testing</w:delText>
        </w:r>
      </w:del>
      <w:ins w:id="10664" w:author="Aleksander Hansen" w:date="2013-02-17T19:43:00Z">
        <w:r w:rsidR="009330FE" w:rsidRPr="00637269">
          <w:t>stress-testing</w:t>
        </w:r>
      </w:ins>
      <w:r w:rsidRPr="00637269">
        <w:t xml:space="preserve"> framework. The effectiveness of the stress testing program, as well as the robustness of major individual components, should be assessed regularly and independently.</w:t>
      </w:r>
    </w:p>
    <w:p w14:paraId="19260D3D" w14:textId="77777777" w:rsidR="00994066" w:rsidRPr="00637269" w:rsidRDefault="00994066" w:rsidP="00F708E1">
      <w:pPr>
        <w:pStyle w:val="Heading2"/>
      </w:pPr>
      <w:bookmarkStart w:id="10665" w:name="_Toc223340566"/>
      <w:r w:rsidRPr="00637269">
        <w:t>Stress testing methodology and scenario selection</w:t>
      </w:r>
      <w:bookmarkEnd w:id="10665"/>
    </w:p>
    <w:p w14:paraId="63D69086" w14:textId="77777777" w:rsidR="00994066" w:rsidRPr="00637269" w:rsidRDefault="00994066" w:rsidP="00DB35B4">
      <w:pPr>
        <w:pStyle w:val="Text"/>
      </w:pPr>
      <w:r w:rsidRPr="00637269">
        <w:t>Stress tests should cover a range of risks and business areas, including at the firm-wide level. A bank should be able to integrate effectively, in a meaningful fashion, across the range of its stress testing activities to deliver a complete picture of firm-wide risk.</w:t>
      </w:r>
    </w:p>
    <w:p w14:paraId="01ED2445" w14:textId="77777777" w:rsidR="00F708E1" w:rsidRDefault="00F708E1" w:rsidP="00DB35B4">
      <w:pPr>
        <w:pStyle w:val="Text"/>
      </w:pPr>
    </w:p>
    <w:p w14:paraId="39733F15" w14:textId="77777777" w:rsidR="00994066" w:rsidRPr="00637269" w:rsidRDefault="00994066" w:rsidP="00DB35B4">
      <w:pPr>
        <w:pStyle w:val="Text"/>
      </w:pPr>
      <w:r w:rsidRPr="00637269">
        <w:t>Stress testing programs should cover a range of scenarios, including forward-looking scenarios, and aim to take into account system-wide interactions and feedback effects.</w:t>
      </w:r>
    </w:p>
    <w:p w14:paraId="1547D50F" w14:textId="5D90408A" w:rsidR="00994066" w:rsidRPr="00637269" w:rsidRDefault="00994066" w:rsidP="00DB35B4">
      <w:pPr>
        <w:pStyle w:val="Text"/>
      </w:pPr>
      <w:r w:rsidRPr="00637269">
        <w:t xml:space="preserve">Stress tests should feature a range of severities, including events capable of generating the most damage whether through size of loss or through loss of reputation. A </w:t>
      </w:r>
      <w:del w:id="10666" w:author="Aleksander Hansen" w:date="2013-02-17T19:43:00Z">
        <w:r w:rsidRPr="00637269" w:rsidDel="009330FE">
          <w:delText>stress testing</w:delText>
        </w:r>
      </w:del>
      <w:ins w:id="10667" w:author="Aleksander Hansen" w:date="2013-02-17T19:43:00Z">
        <w:r w:rsidR="009330FE" w:rsidRPr="00637269">
          <w:t>stress-testing</w:t>
        </w:r>
      </w:ins>
      <w:r w:rsidRPr="00637269">
        <w:t xml:space="preserve"> program should also determine what scenarios could challenge the viability of the bank (reverse stress tests) and thereby uncover hidden risks and interactions among risks.</w:t>
      </w:r>
    </w:p>
    <w:p w14:paraId="7FC55E69" w14:textId="25C70ED0" w:rsidR="00994066" w:rsidRPr="00637269" w:rsidRDefault="00994066" w:rsidP="00DB35B4">
      <w:pPr>
        <w:pStyle w:val="Text"/>
      </w:pPr>
      <w:r w:rsidRPr="00637269">
        <w:t xml:space="preserve">As part of an overall </w:t>
      </w:r>
      <w:del w:id="10668" w:author="Aleksander Hansen" w:date="2013-02-17T19:43:00Z">
        <w:r w:rsidRPr="00637269" w:rsidDel="009330FE">
          <w:delText>stress testing</w:delText>
        </w:r>
      </w:del>
      <w:ins w:id="10669" w:author="Aleksander Hansen" w:date="2013-02-17T19:43:00Z">
        <w:r w:rsidR="009330FE" w:rsidRPr="00637269">
          <w:t>stress-testing</w:t>
        </w:r>
      </w:ins>
      <w:r w:rsidRPr="00637269">
        <w:t xml:space="preserve"> program, a bank should aim to take account of simultaneous pressures in funding and asset markets, and the impact of a reduction in market liquidity on exposure valuation.</w:t>
      </w:r>
    </w:p>
    <w:p w14:paraId="01952357" w14:textId="77777777" w:rsidR="00F708E1" w:rsidRDefault="00F708E1" w:rsidP="00DB35B4">
      <w:pPr>
        <w:pStyle w:val="Text"/>
      </w:pPr>
    </w:p>
    <w:p w14:paraId="51C3EAAA" w14:textId="77777777" w:rsidR="00994066" w:rsidRPr="00637269" w:rsidRDefault="00994066">
      <w:pPr>
        <w:pStyle w:val="Heading3SubGTNI"/>
        <w:pPrChange w:id="10670" w:author="Aleksander Hansen" w:date="2013-02-17T19:43:00Z">
          <w:pPr>
            <w:pStyle w:val="Text"/>
          </w:pPr>
        </w:pPrChange>
      </w:pPr>
      <w:bookmarkStart w:id="10671" w:name="_Toc223340567"/>
      <w:r w:rsidRPr="00637269">
        <w:t>Specific areas of focus</w:t>
      </w:r>
      <w:bookmarkEnd w:id="10671"/>
    </w:p>
    <w:p w14:paraId="517983E5" w14:textId="77777777" w:rsidR="00F708E1" w:rsidRDefault="00F708E1" w:rsidP="00DB35B4">
      <w:pPr>
        <w:pStyle w:val="Text"/>
      </w:pPr>
    </w:p>
    <w:p w14:paraId="640E53A6" w14:textId="77777777" w:rsidR="00994066" w:rsidRPr="00637269" w:rsidRDefault="00994066" w:rsidP="00DB35B4">
      <w:pPr>
        <w:pStyle w:val="Text"/>
      </w:pPr>
      <w:r w:rsidRPr="00637269">
        <w:t>The effectiveness of risk mitigation techniques should be systematically challenged.</w:t>
      </w:r>
    </w:p>
    <w:p w14:paraId="14ABE39F" w14:textId="0FEEAFD5" w:rsidR="00994066" w:rsidRPr="00637269" w:rsidRDefault="00994066" w:rsidP="00DB35B4">
      <w:pPr>
        <w:pStyle w:val="Text"/>
      </w:pPr>
      <w:r w:rsidRPr="00637269">
        <w:t xml:space="preserve">The </w:t>
      </w:r>
      <w:del w:id="10672" w:author="Aleksander Hansen" w:date="2013-02-17T19:43:00Z">
        <w:r w:rsidRPr="00637269" w:rsidDel="009330FE">
          <w:delText>stress testing</w:delText>
        </w:r>
      </w:del>
      <w:ins w:id="10673" w:author="Aleksander Hansen" w:date="2013-02-17T19:43:00Z">
        <w:r w:rsidR="009330FE" w:rsidRPr="00637269">
          <w:t>stress-testing</w:t>
        </w:r>
      </w:ins>
      <w:r w:rsidRPr="00637269">
        <w:t xml:space="preserve"> program should explicitly cover complex and bespoke products such as securitized exposures. Stress tests for securitized assets should consider the underlying assets, their exposure to systematic market factors, relevant contractual arrangements and embedded triggers, and impact of leverage, particularly as it relates to the subordination level in the issue structure. </w:t>
      </w:r>
    </w:p>
    <w:p w14:paraId="3DC5B703" w14:textId="77777777" w:rsidR="00F708E1" w:rsidRDefault="00F708E1" w:rsidP="00DB35B4">
      <w:pPr>
        <w:pStyle w:val="Text"/>
      </w:pPr>
    </w:p>
    <w:p w14:paraId="2147F5D9" w14:textId="67D5892C" w:rsidR="00994066" w:rsidRPr="00637269" w:rsidRDefault="00994066" w:rsidP="00DB35B4">
      <w:pPr>
        <w:pStyle w:val="Text"/>
      </w:pPr>
      <w:r w:rsidRPr="00637269">
        <w:t xml:space="preserve">The </w:t>
      </w:r>
      <w:del w:id="10674" w:author="Aleksander Hansen" w:date="2013-02-17T19:43:00Z">
        <w:r w:rsidRPr="00637269" w:rsidDel="009330FE">
          <w:delText>stress testing</w:delText>
        </w:r>
      </w:del>
      <w:ins w:id="10675" w:author="Aleksander Hansen" w:date="2013-02-17T19:43:00Z">
        <w:r w:rsidR="009330FE" w:rsidRPr="00637269">
          <w:t>stress-testing</w:t>
        </w:r>
      </w:ins>
      <w:r w:rsidRPr="00637269">
        <w:t xml:space="preserve"> program should cover pipeline and warehousing risks. A bank should include such exposures in its stress tests regardless of their probability of being securitized</w:t>
      </w:r>
    </w:p>
    <w:p w14:paraId="60AF4A51" w14:textId="2E4FDE7F" w:rsidR="00994066" w:rsidRPr="00637269" w:rsidRDefault="00994066" w:rsidP="00DB35B4">
      <w:pPr>
        <w:pStyle w:val="Text"/>
      </w:pPr>
      <w:r w:rsidRPr="00637269">
        <w:t xml:space="preserve">A bank should enhance its stress testing methodologies to capture the effect of reputational risk. The bank should integrate risks arising from off-balance sheet vehicles and other related entities in its </w:t>
      </w:r>
      <w:del w:id="10676" w:author="Aleksander Hansen" w:date="2013-02-17T19:43:00Z">
        <w:r w:rsidRPr="00637269" w:rsidDel="009330FE">
          <w:delText>stress testing</w:delText>
        </w:r>
      </w:del>
      <w:ins w:id="10677" w:author="Aleksander Hansen" w:date="2013-02-17T19:43:00Z">
        <w:r w:rsidR="009330FE" w:rsidRPr="00637269">
          <w:t>stress-testing</w:t>
        </w:r>
      </w:ins>
      <w:r w:rsidRPr="00637269">
        <w:t xml:space="preserve"> program.</w:t>
      </w:r>
    </w:p>
    <w:p w14:paraId="650AB81E" w14:textId="77777777" w:rsidR="00F708E1" w:rsidRDefault="00F708E1" w:rsidP="00DB35B4">
      <w:pPr>
        <w:pStyle w:val="Text"/>
      </w:pPr>
    </w:p>
    <w:p w14:paraId="3FC2E004" w14:textId="77777777" w:rsidR="00994066" w:rsidRPr="00637269" w:rsidRDefault="00994066" w:rsidP="00DB35B4">
      <w:pPr>
        <w:pStyle w:val="Text"/>
      </w:pPr>
      <w:r w:rsidRPr="00637269">
        <w:t>A bank should enhance its stress testing approaches for highly leveraged counterparties in considering its vulnerability to specific asset categories or market movements and in assessing potential wrong-way risk related to risk mitigating techniques.</w:t>
      </w:r>
    </w:p>
    <w:p w14:paraId="3218C415" w14:textId="77777777" w:rsidR="00994066" w:rsidRPr="00637269" w:rsidRDefault="00994066" w:rsidP="00F708E1">
      <w:pPr>
        <w:pStyle w:val="Heading2"/>
      </w:pPr>
      <w:bookmarkStart w:id="10678" w:name="_Toc223340568"/>
      <w:r w:rsidRPr="00637269">
        <w:t>Principles for supervisors</w:t>
      </w:r>
      <w:bookmarkEnd w:id="10678"/>
    </w:p>
    <w:p w14:paraId="7B27302B" w14:textId="77777777" w:rsidR="00994066" w:rsidRPr="00637269" w:rsidRDefault="00994066" w:rsidP="00DB35B4">
      <w:pPr>
        <w:pStyle w:val="Text"/>
      </w:pPr>
      <w:r w:rsidRPr="00637269">
        <w:t>Supervisors should make regular and comprehensive assessments of a bank’s stress testing program.</w:t>
      </w:r>
    </w:p>
    <w:p w14:paraId="74D8F876" w14:textId="77777777" w:rsidR="00F708E1" w:rsidRDefault="00F708E1" w:rsidP="00DB35B4">
      <w:pPr>
        <w:pStyle w:val="Text"/>
      </w:pPr>
    </w:p>
    <w:p w14:paraId="296FD9F5" w14:textId="2660D826" w:rsidR="00994066" w:rsidRPr="00637269" w:rsidRDefault="00994066" w:rsidP="00DB35B4">
      <w:pPr>
        <w:pStyle w:val="Text"/>
      </w:pPr>
      <w:r w:rsidRPr="00637269">
        <w:t xml:space="preserve">Supervisors should require management to take corrective action if material deficiencies in the </w:t>
      </w:r>
      <w:del w:id="10679" w:author="Aleksander Hansen" w:date="2013-02-17T19:43:00Z">
        <w:r w:rsidRPr="00637269" w:rsidDel="009330FE">
          <w:delText>stress testing</w:delText>
        </w:r>
      </w:del>
      <w:ins w:id="10680" w:author="Aleksander Hansen" w:date="2013-02-17T19:43:00Z">
        <w:r w:rsidR="009330FE" w:rsidRPr="00637269">
          <w:t>stress-testing</w:t>
        </w:r>
      </w:ins>
      <w:r w:rsidRPr="00637269">
        <w:t xml:space="preserve"> program are identified or if the results of stress tests are not adequately taken into consideration in the decision-making process.</w:t>
      </w:r>
    </w:p>
    <w:p w14:paraId="42C0C725" w14:textId="77777777" w:rsidR="00F708E1" w:rsidRDefault="00F708E1" w:rsidP="00DB35B4">
      <w:pPr>
        <w:pStyle w:val="Text"/>
      </w:pPr>
    </w:p>
    <w:p w14:paraId="43095AE7" w14:textId="77777777" w:rsidR="00994066" w:rsidRPr="00637269" w:rsidRDefault="00994066" w:rsidP="00DB35B4">
      <w:pPr>
        <w:pStyle w:val="Text"/>
      </w:pPr>
      <w:r w:rsidRPr="00637269">
        <w:t>Supervisors should assess and if necessary challenge the scope and severity of firm-wide scenarios. Supervisors may ask banks to perform sensitivity analysis with respect to specific portfolios or parameters, use specific scenarios or to evaluate scenarios under which their viability is threatened (reverse stress testing scenarios).</w:t>
      </w:r>
    </w:p>
    <w:p w14:paraId="78A4AF14" w14:textId="77777777" w:rsidR="00F708E1" w:rsidRDefault="00F708E1" w:rsidP="00DB35B4">
      <w:pPr>
        <w:pStyle w:val="Text"/>
      </w:pPr>
    </w:p>
    <w:p w14:paraId="58F13405" w14:textId="77777777" w:rsidR="00994066" w:rsidRPr="00637269" w:rsidRDefault="00994066" w:rsidP="00DB35B4">
      <w:pPr>
        <w:pStyle w:val="Text"/>
      </w:pPr>
      <w:r w:rsidRPr="00637269">
        <w:t>Under Pillar 2 (supervisory review process) of the Basel II framework, supervisors should examine a bank’s stress testing results as part of a supervisory review of both the bank’s internal capital assessment and its liquidity risk management. In particular, supervisors should consider the results of forward-looking stress testing for assessing the adequacy of capital and liquidity.</w:t>
      </w:r>
    </w:p>
    <w:p w14:paraId="60DD8DE5" w14:textId="77777777" w:rsidR="00F708E1" w:rsidRDefault="00F708E1" w:rsidP="00DB35B4">
      <w:pPr>
        <w:pStyle w:val="Text"/>
      </w:pPr>
    </w:p>
    <w:p w14:paraId="3865976E" w14:textId="77777777" w:rsidR="00994066" w:rsidRPr="00637269" w:rsidRDefault="00994066" w:rsidP="00DB35B4">
      <w:pPr>
        <w:pStyle w:val="Text"/>
      </w:pPr>
      <w:r w:rsidRPr="00637269">
        <w:t>Supervisors should consider implementing stress test exercises based on common scenarios.</w:t>
      </w:r>
    </w:p>
    <w:p w14:paraId="2C6F3B37" w14:textId="77777777" w:rsidR="00994066" w:rsidRPr="00637269" w:rsidRDefault="00994066" w:rsidP="00DB35B4">
      <w:pPr>
        <w:pStyle w:val="Text"/>
      </w:pPr>
      <w:r w:rsidRPr="00637269">
        <w:t>Supervisors should engage in a constructive dialogue with other public authorities and the industry to identify systemic vulnerabilities. Supervisors should also ensure that they have the capacity and skills to assess a bank’s stress testing program.</w:t>
      </w:r>
    </w:p>
    <w:p w14:paraId="423F882B" w14:textId="77777777" w:rsidR="00994066" w:rsidRPr="00637269" w:rsidRDefault="00994066" w:rsidP="00DB35B4">
      <w:pPr>
        <w:pStyle w:val="Text"/>
      </w:pPr>
    </w:p>
    <w:p w14:paraId="1E1FB36E" w14:textId="05DE79A2" w:rsidR="00CA417E" w:rsidRDefault="00CA417E">
      <w:pPr>
        <w:rPr>
          <w:ins w:id="10681" w:author="Aleksander Hansen" w:date="2013-02-17T14:22:00Z"/>
          <w:rFonts w:ascii="Trebuchet MS" w:eastAsiaTheme="majorEastAsia" w:hAnsi="Trebuchet MS" w:cstheme="majorBidi"/>
          <w:b/>
          <w:bCs/>
          <w:color w:val="000000" w:themeColor="text1"/>
        </w:rPr>
      </w:pPr>
      <w:ins w:id="10682" w:author="Aleksander Hansen" w:date="2013-02-17T14:22:00Z">
        <w:r>
          <w:br w:type="page"/>
        </w:r>
      </w:ins>
    </w:p>
    <w:p w14:paraId="177531E1" w14:textId="77777777" w:rsidR="00CA417E" w:rsidRDefault="00CA417E" w:rsidP="00CA417E">
      <w:pPr>
        <w:pStyle w:val="Heading2"/>
        <w:rPr>
          <w:ins w:id="10683" w:author="Aleksander Hansen" w:date="2013-02-17T14:22:00Z"/>
        </w:rPr>
      </w:pPr>
      <w:bookmarkStart w:id="10684" w:name="_Toc223340569"/>
      <w:ins w:id="10685" w:author="Aleksander Hansen" w:date="2013-02-17T14:22:00Z">
        <w:r>
          <w:t>Questions and Answers</w:t>
        </w:r>
        <w:bookmarkEnd w:id="10684"/>
      </w:ins>
    </w:p>
    <w:p w14:paraId="060741F5" w14:textId="77777777" w:rsidR="00CA417E" w:rsidRDefault="00CA417E" w:rsidP="00CA417E">
      <w:pPr>
        <w:pStyle w:val="Heading3SubGTNI"/>
        <w:rPr>
          <w:ins w:id="10686" w:author="Aleksander Hansen" w:date="2013-02-17T14:22:00Z"/>
        </w:rPr>
      </w:pPr>
      <w:bookmarkStart w:id="10687" w:name="_Toc223340570"/>
      <w:ins w:id="10688" w:author="Aleksander Hansen" w:date="2013-02-17T14:22:00Z">
        <w:r>
          <w:t>Questions</w:t>
        </w:r>
        <w:bookmarkEnd w:id="10687"/>
      </w:ins>
    </w:p>
    <w:p w14:paraId="5F7A16D7" w14:textId="77777777" w:rsidR="00CA417E" w:rsidRDefault="00CA417E" w:rsidP="00CA417E">
      <w:pPr>
        <w:rPr>
          <w:ins w:id="10689" w:author="Aleksander Hansen" w:date="2013-02-17T14:22:00Z"/>
          <w:rFonts w:ascii="Trebuchet MS" w:eastAsiaTheme="majorEastAsia" w:hAnsi="Trebuchet MS" w:cstheme="majorBidi"/>
          <w:b/>
          <w:bCs/>
          <w:color w:val="000000" w:themeColor="text1"/>
        </w:rPr>
      </w:pPr>
      <w:ins w:id="10690" w:author="Aleksander Hansen" w:date="2013-02-17T14:22:00Z">
        <w:r>
          <w:br w:type="page"/>
        </w:r>
      </w:ins>
    </w:p>
    <w:p w14:paraId="42ECF4B9" w14:textId="69CB10D7" w:rsidR="005F2397" w:rsidRPr="008568A7" w:rsidRDefault="00CA417E" w:rsidP="00CA417E">
      <w:pPr>
        <w:pStyle w:val="Heading3SubGTNI"/>
      </w:pPr>
      <w:bookmarkStart w:id="10691" w:name="_Toc223340571"/>
      <w:ins w:id="10692" w:author="Aleksander Hansen" w:date="2013-02-17T14:22:00Z">
        <w:r>
          <w:t>Answers</w:t>
        </w:r>
      </w:ins>
      <w:bookmarkEnd w:id="10691"/>
    </w:p>
    <w:sectPr w:rsidR="005F2397" w:rsidRPr="008568A7" w:rsidSect="00455E6F">
      <w:type w:val="continuous"/>
      <w:pgSz w:w="12240" w:h="15840" w:code="1"/>
      <w:pgMar w:top="994" w:right="990" w:bottom="1440" w:left="2160" w:header="576" w:footer="576" w:gutter="0"/>
      <w:pgNumType w:chapStyle="1"/>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1553" w:author="Aleksander Hansen" w:date="2013-02-03T13:53:00Z" w:initials="AH">
    <w:p w14:paraId="7F1B8BAC" w14:textId="77777777" w:rsidR="00BD0D89" w:rsidRDefault="00BD0D89">
      <w:pPr>
        <w:pStyle w:val="CommentText"/>
      </w:pPr>
      <w:r>
        <w:rPr>
          <w:rStyle w:val="CommentReference"/>
        </w:rPr>
        <w:annotationRef/>
      </w:r>
      <w:r>
        <w:t>Reformat obvious tables</w:t>
      </w:r>
    </w:p>
    <w:p w14:paraId="5ECA39FF" w14:textId="77777777" w:rsidR="00BD0D89" w:rsidRDefault="00BD0D89">
      <w:pPr>
        <w:pStyle w:val="CommentText"/>
      </w:pPr>
    </w:p>
  </w:comment>
  <w:comment w:id="1555" w:author="Aleksander Hansen" w:date="2013-02-03T13:54:00Z" w:initials="AH">
    <w:p w14:paraId="0F1FD6DD" w14:textId="77777777" w:rsidR="00BD0D89" w:rsidRDefault="00BD0D89">
      <w:pPr>
        <w:pStyle w:val="CommentText"/>
      </w:pPr>
      <w:r>
        <w:rPr>
          <w:rStyle w:val="CommentReference"/>
        </w:rPr>
        <w:annotationRef/>
      </w:r>
      <w:r>
        <w:t>Review AIMS and writings</w:t>
      </w:r>
    </w:p>
  </w:comment>
  <w:comment w:id="1556" w:author="Aleksander Hansen" w:date="2013-02-03T13:54:00Z" w:initials="AH">
    <w:p w14:paraId="53828CFD" w14:textId="77777777" w:rsidR="00BD0D89" w:rsidRDefault="00BD0D89">
      <w:pPr>
        <w:pStyle w:val="CommentText"/>
      </w:pPr>
      <w:r>
        <w:rPr>
          <w:rStyle w:val="CommentReference"/>
        </w:rPr>
        <w:annotationRef/>
      </w:r>
      <w:r>
        <w:t>Write new sections</w:t>
      </w:r>
    </w:p>
  </w:comment>
  <w:comment w:id="1557" w:author="Aleksander Hansen" w:date="2013-02-03T13:54:00Z" w:initials="AH">
    <w:p w14:paraId="5267A24C" w14:textId="77777777" w:rsidR="00BD0D89" w:rsidRDefault="00BD0D89">
      <w:pPr>
        <w:pStyle w:val="CommentText"/>
      </w:pPr>
      <w:r>
        <w:rPr>
          <w:rStyle w:val="CommentReference"/>
        </w:rPr>
        <w:annotationRef/>
      </w:r>
      <w:r>
        <w:t>Summary section</w:t>
      </w:r>
    </w:p>
  </w:comment>
  <w:comment w:id="1558" w:author="Aleksander Hansen" w:date="2013-02-03T13:54:00Z" w:initials="AH">
    <w:p w14:paraId="6CCA1606" w14:textId="77777777" w:rsidR="00BD0D89" w:rsidRDefault="00BD0D89">
      <w:pPr>
        <w:pStyle w:val="CommentText"/>
      </w:pPr>
      <w:r>
        <w:rPr>
          <w:rStyle w:val="CommentReference"/>
        </w:rPr>
        <w:annotationRef/>
      </w:r>
      <w:r>
        <w:t>Q&amp;A section</w:t>
      </w:r>
    </w:p>
  </w:comment>
  <w:comment w:id="1559" w:author="Aleksander Hansen" w:date="2013-02-03T13:58:00Z" w:initials="AH">
    <w:p w14:paraId="1FBBCAE9" w14:textId="77777777" w:rsidR="00BD0D89" w:rsidRDefault="00BD0D89">
      <w:pPr>
        <w:pStyle w:val="CommentText"/>
      </w:pPr>
      <w:r>
        <w:rPr>
          <w:rStyle w:val="CommentReference"/>
        </w:rPr>
        <w:annotationRef/>
      </w:r>
      <w:r>
        <w:t>Add IMPORTANT CONCEPTS</w:t>
      </w:r>
    </w:p>
  </w:comment>
  <w:comment w:id="1733" w:author="Aleksander Hansen" w:date="2013-02-16T14:55:00Z" w:initials="AH">
    <w:p w14:paraId="6B45B220" w14:textId="0F7DE810" w:rsidR="00BD0D89" w:rsidRDefault="00BD0D89">
      <w:pPr>
        <w:pStyle w:val="CommentText"/>
      </w:pPr>
      <w:r>
        <w:rPr>
          <w:rStyle w:val="CommentReference"/>
        </w:rPr>
        <w:annotationRef/>
      </w:r>
      <w:r>
        <w:t>The term stable in the context of distributions implies that the distribution is elliptical, infinitely divisible and additive. However, it does not imply symmetry, e.g. a Cauchy is a stable distribution, so I reworded from stable to non-time varying.</w:t>
      </w:r>
    </w:p>
  </w:comment>
  <w:comment w:id="1793" w:author="Aleksander Hansen" w:date="2013-02-17T13:01:00Z" w:initials="AH">
    <w:p w14:paraId="6131D73F" w14:textId="4B6CE4F1" w:rsidR="00BD0D89" w:rsidRDefault="00BD0D89">
      <w:pPr>
        <w:pStyle w:val="CommentText"/>
      </w:pPr>
      <w:ins w:id="1799" w:author="Aleksander Hansen" w:date="2013-02-17T13:01:00Z">
        <w:r>
          <w:rPr>
            <w:rStyle w:val="CommentReference"/>
          </w:rPr>
          <w:annotationRef/>
        </w:r>
      </w:ins>
      <w:r>
        <w:t>Review</w:t>
      </w:r>
    </w:p>
  </w:comment>
  <w:comment w:id="3977" w:author="Aleksander Hansen" w:date="2013-02-16T21:07:00Z" w:initials="AH">
    <w:p w14:paraId="3C79BDEF" w14:textId="13F7D4E4" w:rsidR="00BD0D89" w:rsidRDefault="00BD0D89">
      <w:pPr>
        <w:pStyle w:val="CommentText"/>
      </w:pPr>
      <w:r>
        <w:rPr>
          <w:rStyle w:val="CommentReference"/>
        </w:rPr>
        <w:annotationRef/>
      </w:r>
      <w:r>
        <w:t>Missing content?</w:t>
      </w:r>
    </w:p>
  </w:comment>
  <w:comment w:id="3976" w:author="Aleksander Hansen" w:date="2013-02-24T15:47:00Z" w:initials="AH">
    <w:p w14:paraId="788345F9" w14:textId="5F205C43" w:rsidR="00BD0D89" w:rsidRDefault="00BD0D89">
      <w:pPr>
        <w:pStyle w:val="CommentText"/>
      </w:pPr>
      <w:r>
        <w:rPr>
          <w:rStyle w:val="CommentReference"/>
        </w:rPr>
        <w:annotationRef/>
      </w:r>
    </w:p>
  </w:comment>
  <w:comment w:id="6092" w:author="Aleksander Hansen" w:date="2013-02-18T21:19:00Z" w:initials="AH">
    <w:p w14:paraId="6D9B5004" w14:textId="5C10AC50" w:rsidR="00BD0D89" w:rsidRDefault="00BD0D89">
      <w:pPr>
        <w:pStyle w:val="CommentText"/>
      </w:pPr>
      <w:ins w:id="6094" w:author="Aleksander Hansen" w:date="2013-02-18T21:19:00Z">
        <w:r>
          <w:rPr>
            <w:rStyle w:val="CommentReference"/>
          </w:rPr>
          <w:annotationRef/>
        </w:r>
      </w:ins>
      <w:r>
        <w:t>Draft content added</w:t>
      </w:r>
    </w:p>
  </w:comment>
  <w:comment w:id="6112" w:author="Aleksander Hansen" w:date="2013-02-18T08:50:00Z" w:initials="AH">
    <w:p w14:paraId="31AFA5B4" w14:textId="77777777" w:rsidR="00BD0D89" w:rsidRPr="00354BB2" w:rsidRDefault="00BD0D89" w:rsidP="00E32933">
      <w:pPr>
        <w:pStyle w:val="Paragraph"/>
      </w:pPr>
      <w:ins w:id="6115" w:author="Aleksander Hansen" w:date="2013-02-18T08:50:00Z">
        <w:r>
          <w:rPr>
            <w:rStyle w:val="CommentReference"/>
          </w:rPr>
          <w:annotationRef/>
        </w:r>
      </w:ins>
      <w:r>
        <w:t>NEED CONTENT</w:t>
      </w:r>
    </w:p>
    <w:p w14:paraId="44C0B093" w14:textId="2F42D344" w:rsidR="00BD0D89" w:rsidRDefault="00BD0D89">
      <w:pPr>
        <w:pStyle w:val="CommentText"/>
      </w:pPr>
    </w:p>
  </w:comment>
  <w:comment w:id="6118" w:author="Aleksander Hansen" w:date="2013-02-18T08:50:00Z" w:initials="AH">
    <w:p w14:paraId="61C7CB47" w14:textId="77777777" w:rsidR="00BD0D89" w:rsidRPr="00354BB2" w:rsidRDefault="00BD0D89" w:rsidP="00E32933">
      <w:pPr>
        <w:pStyle w:val="Paragraph"/>
      </w:pPr>
      <w:ins w:id="6121" w:author="Aleksander Hansen" w:date="2013-02-18T08:50:00Z">
        <w:r>
          <w:rPr>
            <w:rStyle w:val="CommentReference"/>
          </w:rPr>
          <w:annotationRef/>
        </w:r>
      </w:ins>
      <w:r>
        <w:t>NEED CONTENT</w:t>
      </w:r>
    </w:p>
    <w:p w14:paraId="3A74C79A" w14:textId="2D1A374A" w:rsidR="00BD0D89" w:rsidRDefault="00BD0D89">
      <w:pPr>
        <w:pStyle w:val="CommentText"/>
      </w:pPr>
    </w:p>
  </w:comment>
  <w:comment w:id="6127" w:author="Aleksander Hansen" w:date="2013-02-18T21:20:00Z" w:initials="AH">
    <w:p w14:paraId="52B54D48" w14:textId="592D6580" w:rsidR="00BD0D89" w:rsidRDefault="00BD0D89">
      <w:pPr>
        <w:pStyle w:val="CommentText"/>
      </w:pPr>
      <w:ins w:id="6130" w:author="Aleksander Hansen" w:date="2013-02-18T21:19:00Z">
        <w:r>
          <w:rPr>
            <w:rStyle w:val="CommentReference"/>
          </w:rPr>
          <w:annotationRef/>
        </w:r>
      </w:ins>
      <w:r>
        <w:t>Draft content added</w:t>
      </w:r>
    </w:p>
  </w:comment>
  <w:comment w:id="6361" w:author="Aleksander Hansen" w:date="2013-02-18T21:22:00Z" w:initials="AH">
    <w:p w14:paraId="25B98C84" w14:textId="58285DC5" w:rsidR="00BD0D89" w:rsidRDefault="00BD0D89">
      <w:pPr>
        <w:pStyle w:val="CommentText"/>
      </w:pPr>
      <w:ins w:id="6364" w:author="Aleksander Hansen" w:date="2013-02-18T21:22:00Z">
        <w:r>
          <w:rPr>
            <w:rStyle w:val="CommentReference"/>
          </w:rPr>
          <w:annotationRef/>
        </w:r>
      </w:ins>
      <w:r>
        <w:t>NEEDS CONTENT</w:t>
      </w:r>
    </w:p>
  </w:comment>
  <w:comment w:id="6366" w:author="Aleksander Hansen" w:date="2013-02-16T22:43:00Z" w:initials="AH">
    <w:p w14:paraId="79CCB31A" w14:textId="40549791" w:rsidR="00BD0D89" w:rsidRDefault="00BD0D89">
      <w:pPr>
        <w:pStyle w:val="CommentText"/>
      </w:pPr>
      <w:r>
        <w:rPr>
          <w:rStyle w:val="CommentReference"/>
        </w:rPr>
        <w:annotationRef/>
      </w:r>
      <w:r>
        <w:t>Repeat???</w:t>
      </w:r>
    </w:p>
  </w:comment>
  <w:comment w:id="6507" w:author="Aleksander Hansen" w:date="2013-02-17T13:43:00Z" w:initials="AH">
    <w:p w14:paraId="5F92DCCE" w14:textId="77777777" w:rsidR="00BD0D89" w:rsidRDefault="00BD0D89" w:rsidP="0004598D">
      <w:pPr>
        <w:pStyle w:val="Paragraph"/>
      </w:pPr>
      <w:ins w:id="6510" w:author="Aleksander Hansen" w:date="2013-02-17T13:42:00Z">
        <w:r>
          <w:rPr>
            <w:rStyle w:val="CommentReference"/>
          </w:rPr>
          <w:annotationRef/>
        </w:r>
      </w:ins>
      <w:r>
        <w:t>NEED CONTENT, but similar to HULL</w:t>
      </w:r>
    </w:p>
    <w:p w14:paraId="34DCAC92" w14:textId="10D53D07" w:rsidR="00BD0D89" w:rsidRDefault="00BD0D89">
      <w:pPr>
        <w:pStyle w:val="CommentText"/>
      </w:pPr>
    </w:p>
  </w:comment>
  <w:comment w:id="6514" w:author="Aleksander Hansen" w:date="2013-02-17T13:43:00Z" w:initials="AH">
    <w:p w14:paraId="2B9F9FA6" w14:textId="77777777" w:rsidR="00BD0D89" w:rsidRDefault="00BD0D89" w:rsidP="0004598D">
      <w:pPr>
        <w:pStyle w:val="Paragraph"/>
      </w:pPr>
      <w:ins w:id="6517" w:author="Aleksander Hansen" w:date="2013-02-17T13:43:00Z">
        <w:r>
          <w:rPr>
            <w:rStyle w:val="CommentReference"/>
          </w:rPr>
          <w:annotationRef/>
        </w:r>
      </w:ins>
      <w:r>
        <w:t>NEED CONTENT, but similar to HULL</w:t>
      </w:r>
    </w:p>
    <w:p w14:paraId="202DAB92" w14:textId="131BC6A0" w:rsidR="00BD0D89" w:rsidRDefault="00BD0D89">
      <w:pPr>
        <w:pStyle w:val="CommentText"/>
      </w:pPr>
    </w:p>
  </w:comment>
  <w:comment w:id="6691" w:author="Aleksander Hansen" w:date="2013-02-16T22:52:00Z" w:initials="AH">
    <w:p w14:paraId="72AB7BBF" w14:textId="0BB106D0" w:rsidR="00BD0D89" w:rsidRDefault="00BD0D89">
      <w:pPr>
        <w:pStyle w:val="CommentText"/>
      </w:pPr>
      <w:ins w:id="6694" w:author="Aleksander Hansen" w:date="2013-02-16T22:52:00Z">
        <w:r>
          <w:rPr>
            <w:rStyle w:val="CommentReference"/>
          </w:rPr>
          <w:annotationRef/>
        </w:r>
      </w:ins>
      <w:r>
        <w:t>NEED CONTENT</w:t>
      </w:r>
    </w:p>
  </w:comment>
  <w:comment w:id="6811" w:author="Aleksander Hansen" w:date="2013-02-16T22:52:00Z" w:initials="AH">
    <w:p w14:paraId="222ED468" w14:textId="3FF106D1" w:rsidR="00BD0D89" w:rsidRDefault="00BD0D89">
      <w:pPr>
        <w:pStyle w:val="CommentText"/>
      </w:pPr>
      <w:ins w:id="6813" w:author="Aleksander Hansen" w:date="2013-02-16T22:52:00Z">
        <w:r>
          <w:rPr>
            <w:rStyle w:val="CommentReference"/>
          </w:rPr>
          <w:annotationRef/>
        </w:r>
      </w:ins>
      <w:r>
        <w:t>NEED CONTENT</w:t>
      </w:r>
    </w:p>
  </w:comment>
  <w:comment w:id="6817" w:author="Aleksander Hansen" w:date="2013-02-16T22:52:00Z" w:initials="AH">
    <w:p w14:paraId="143FE104" w14:textId="57E21200" w:rsidR="00BD0D89" w:rsidRDefault="00BD0D89">
      <w:pPr>
        <w:pStyle w:val="CommentText"/>
      </w:pPr>
      <w:ins w:id="6818" w:author="Aleksander Hansen" w:date="2013-02-16T22:52:00Z">
        <w:r>
          <w:rPr>
            <w:rStyle w:val="CommentReference"/>
          </w:rPr>
          <w:annotationRef/>
        </w:r>
      </w:ins>
      <w:r>
        <w:t>NEED CONTENT</w:t>
      </w:r>
    </w:p>
  </w:comment>
  <w:comment w:id="6878" w:author="Aleksander Hansen" w:date="2013-02-16T22:56:00Z" w:initials="AH">
    <w:p w14:paraId="5FA34D27" w14:textId="5425BCF0" w:rsidR="00BD0D89" w:rsidRDefault="00BD0D89">
      <w:pPr>
        <w:pStyle w:val="CommentText"/>
      </w:pPr>
      <w:ins w:id="6880" w:author="Aleksander Hansen" w:date="2013-02-16T22:56:00Z">
        <w:r>
          <w:rPr>
            <w:rStyle w:val="CommentReference"/>
          </w:rPr>
          <w:annotationRef/>
        </w:r>
      </w:ins>
      <w:r>
        <w:t>NEED CONTENT</w:t>
      </w:r>
    </w:p>
  </w:comment>
  <w:comment w:id="6883" w:author="Aleksander Hansen" w:date="2013-02-16T22:56:00Z" w:initials="AH">
    <w:p w14:paraId="46CE1E00" w14:textId="7DE3E2F2" w:rsidR="00BD0D89" w:rsidRDefault="00BD0D89">
      <w:pPr>
        <w:pStyle w:val="CommentText"/>
      </w:pPr>
      <w:r>
        <w:rPr>
          <w:rStyle w:val="CommentReference"/>
        </w:rPr>
        <w:annotationRef/>
      </w:r>
      <w:r>
        <w:t>NEED CONTENT</w:t>
      </w:r>
    </w:p>
  </w:comment>
  <w:comment w:id="7475" w:author="Aleksander Hansen" w:date="2013-02-18T08:53:00Z" w:initials="AH">
    <w:p w14:paraId="50A4B66A" w14:textId="77777777" w:rsidR="00BD0D89" w:rsidRPr="00354BB2" w:rsidRDefault="00BD0D89" w:rsidP="00E32933">
      <w:pPr>
        <w:pStyle w:val="Paragraph"/>
      </w:pPr>
      <w:ins w:id="7478" w:author="Aleksander Hansen" w:date="2013-02-18T08:53:00Z">
        <w:r>
          <w:rPr>
            <w:rStyle w:val="CommentReference"/>
          </w:rPr>
          <w:annotationRef/>
        </w:r>
      </w:ins>
      <w:r>
        <w:t>NEED CONTENT</w:t>
      </w:r>
    </w:p>
    <w:p w14:paraId="48CE41E0" w14:textId="2BC21B79" w:rsidR="00BD0D89" w:rsidRDefault="00BD0D89">
      <w:pPr>
        <w:pStyle w:val="CommentText"/>
      </w:pPr>
    </w:p>
  </w:comment>
  <w:comment w:id="7610" w:author="Aleksander Hansen" w:date="2013-02-18T08:53:00Z" w:initials="AH">
    <w:p w14:paraId="5CE35A6E" w14:textId="77777777" w:rsidR="00BD0D89" w:rsidRPr="00354BB2" w:rsidRDefault="00BD0D89" w:rsidP="00E32933">
      <w:pPr>
        <w:pStyle w:val="Paragraph"/>
      </w:pPr>
      <w:r>
        <w:rPr>
          <w:rStyle w:val="CommentReference"/>
        </w:rPr>
        <w:annotationRef/>
      </w:r>
      <w:r>
        <w:t>NEED CONTENT</w:t>
      </w:r>
    </w:p>
    <w:p w14:paraId="59F6E8F5" w14:textId="7053E0C8" w:rsidR="00BD0D89" w:rsidRDefault="00BD0D89">
      <w:pPr>
        <w:pStyle w:val="CommentText"/>
      </w:pPr>
    </w:p>
  </w:comment>
  <w:comment w:id="7642" w:author="Aleksander Hansen" w:date="2013-02-18T08:53:00Z" w:initials="AH">
    <w:p w14:paraId="16A06C28" w14:textId="77777777" w:rsidR="00BD0D89" w:rsidRPr="00354BB2" w:rsidRDefault="00BD0D89" w:rsidP="00E32933">
      <w:pPr>
        <w:pStyle w:val="Paragraph"/>
      </w:pPr>
      <w:r>
        <w:rPr>
          <w:rStyle w:val="CommentReference"/>
        </w:rPr>
        <w:annotationRef/>
      </w:r>
      <w:r>
        <w:t>NEED CONTENT</w:t>
      </w:r>
    </w:p>
    <w:p w14:paraId="19111EE1" w14:textId="40DA6D50" w:rsidR="00BD0D89" w:rsidRDefault="00BD0D89">
      <w:pPr>
        <w:pStyle w:val="CommentText"/>
      </w:pPr>
    </w:p>
  </w:comment>
  <w:comment w:id="7655" w:author="Aleksander Hansen" w:date="2013-02-18T08:53:00Z" w:initials="AH">
    <w:p w14:paraId="093938FA" w14:textId="77777777" w:rsidR="00BD0D89" w:rsidRPr="00354BB2" w:rsidRDefault="00BD0D89" w:rsidP="00E32933">
      <w:pPr>
        <w:pStyle w:val="Paragraph"/>
      </w:pPr>
      <w:r>
        <w:rPr>
          <w:rStyle w:val="CommentReference"/>
        </w:rPr>
        <w:annotationRef/>
      </w:r>
      <w:r>
        <w:t>NEED CONTENT</w:t>
      </w:r>
    </w:p>
    <w:p w14:paraId="2362090F" w14:textId="030245B7" w:rsidR="00BD0D89" w:rsidRDefault="00BD0D89">
      <w:pPr>
        <w:pStyle w:val="CommentText"/>
      </w:pPr>
    </w:p>
  </w:comment>
  <w:comment w:id="7710" w:author="Aleksander Hansen" w:date="2013-02-18T08:53:00Z" w:initials="AH">
    <w:p w14:paraId="6CD13A70" w14:textId="77777777" w:rsidR="00BD0D89" w:rsidRPr="00354BB2" w:rsidRDefault="00BD0D89" w:rsidP="00E32933">
      <w:pPr>
        <w:pStyle w:val="Paragraph"/>
      </w:pPr>
      <w:r>
        <w:rPr>
          <w:rStyle w:val="CommentReference"/>
        </w:rPr>
        <w:annotationRef/>
      </w:r>
      <w:r>
        <w:t>NEED CONTENT</w:t>
      </w:r>
    </w:p>
    <w:p w14:paraId="734B8AD6" w14:textId="341A3788" w:rsidR="00BD0D89" w:rsidRDefault="00BD0D89">
      <w:pPr>
        <w:pStyle w:val="CommentText"/>
      </w:pPr>
    </w:p>
  </w:comment>
  <w:comment w:id="7713" w:author="Aleksander Hansen" w:date="2013-02-18T08:53:00Z" w:initials="AH">
    <w:p w14:paraId="4B48CDED" w14:textId="77777777" w:rsidR="00BD0D89" w:rsidRPr="00354BB2" w:rsidRDefault="00BD0D89" w:rsidP="00E32933">
      <w:pPr>
        <w:pStyle w:val="Paragraph"/>
      </w:pPr>
      <w:r>
        <w:rPr>
          <w:rStyle w:val="CommentReference"/>
        </w:rPr>
        <w:annotationRef/>
      </w:r>
      <w:r>
        <w:t>NEED CONTENT</w:t>
      </w:r>
    </w:p>
    <w:p w14:paraId="31BBD951" w14:textId="0E8CD15E" w:rsidR="00BD0D89" w:rsidRDefault="00BD0D89">
      <w:pPr>
        <w:pStyle w:val="CommentText"/>
      </w:pPr>
    </w:p>
  </w:comment>
  <w:comment w:id="7715" w:author="Aleksander Hansen" w:date="2013-02-18T08:53:00Z" w:initials="AH">
    <w:p w14:paraId="24DB3BCA" w14:textId="77777777" w:rsidR="00BD0D89" w:rsidRPr="00354BB2" w:rsidRDefault="00BD0D89" w:rsidP="00E32933">
      <w:pPr>
        <w:pStyle w:val="Paragraph"/>
      </w:pPr>
      <w:r>
        <w:rPr>
          <w:rStyle w:val="CommentReference"/>
        </w:rPr>
        <w:annotationRef/>
      </w:r>
      <w:r>
        <w:t>NEED CONTENT</w:t>
      </w:r>
    </w:p>
    <w:p w14:paraId="4310E194" w14:textId="79AAB47E" w:rsidR="00BD0D89" w:rsidRDefault="00BD0D89">
      <w:pPr>
        <w:pStyle w:val="CommentText"/>
      </w:pPr>
    </w:p>
  </w:comment>
  <w:comment w:id="7717" w:author="Aleksander Hansen" w:date="2013-02-18T08:53:00Z" w:initials="AH">
    <w:p w14:paraId="6FEAB7CB" w14:textId="77777777" w:rsidR="00BD0D89" w:rsidRPr="00354BB2" w:rsidRDefault="00BD0D89" w:rsidP="00E32933">
      <w:pPr>
        <w:pStyle w:val="Paragraph"/>
      </w:pPr>
      <w:r>
        <w:rPr>
          <w:rStyle w:val="CommentReference"/>
        </w:rPr>
        <w:annotationRef/>
      </w:r>
      <w:r>
        <w:t>NEED CONTENT</w:t>
      </w:r>
    </w:p>
    <w:p w14:paraId="09916B29" w14:textId="2AC8AEE8" w:rsidR="00BD0D89" w:rsidRDefault="00BD0D89">
      <w:pPr>
        <w:pStyle w:val="CommentText"/>
      </w:pPr>
    </w:p>
  </w:comment>
  <w:comment w:id="7719" w:author="Aleksander Hansen" w:date="2013-02-18T08:53:00Z" w:initials="AH">
    <w:p w14:paraId="665A2B8F" w14:textId="77777777" w:rsidR="00BD0D89" w:rsidRPr="00354BB2" w:rsidRDefault="00BD0D89" w:rsidP="00E32933">
      <w:pPr>
        <w:pStyle w:val="Paragraph"/>
      </w:pPr>
      <w:r>
        <w:rPr>
          <w:rStyle w:val="CommentReference"/>
        </w:rPr>
        <w:annotationRef/>
      </w:r>
      <w:r>
        <w:t>NEED CONTENT</w:t>
      </w:r>
    </w:p>
    <w:p w14:paraId="1A99EBD2" w14:textId="1DF8A18C" w:rsidR="00BD0D89" w:rsidRDefault="00BD0D89">
      <w:pPr>
        <w:pStyle w:val="CommentText"/>
      </w:pPr>
    </w:p>
  </w:comment>
  <w:comment w:id="7722" w:author="Aleksander Hansen" w:date="2013-02-18T08:53:00Z" w:initials="AH">
    <w:p w14:paraId="119234E4" w14:textId="77777777" w:rsidR="00BD0D89" w:rsidRPr="00354BB2" w:rsidRDefault="00BD0D89" w:rsidP="00E32933">
      <w:pPr>
        <w:pStyle w:val="Paragraph"/>
      </w:pPr>
      <w:r>
        <w:rPr>
          <w:rStyle w:val="CommentReference"/>
        </w:rPr>
        <w:annotationRef/>
      </w:r>
      <w:r>
        <w:t>NEED CONTENT</w:t>
      </w:r>
    </w:p>
    <w:p w14:paraId="2C45F387" w14:textId="129C4F13" w:rsidR="00BD0D89" w:rsidRDefault="00BD0D89">
      <w:pPr>
        <w:pStyle w:val="CommentText"/>
      </w:pPr>
    </w:p>
  </w:comment>
  <w:comment w:id="7738" w:author="Aleksander Hansen" w:date="2013-02-18T08:54:00Z" w:initials="AH">
    <w:p w14:paraId="6AC3641B" w14:textId="77777777" w:rsidR="00BD0D89" w:rsidRPr="00354BB2" w:rsidRDefault="00BD0D89" w:rsidP="00E32933">
      <w:pPr>
        <w:pStyle w:val="Paragraph"/>
      </w:pPr>
      <w:r>
        <w:rPr>
          <w:rStyle w:val="CommentReference"/>
        </w:rPr>
        <w:annotationRef/>
      </w:r>
      <w:r>
        <w:t>NEED CONTENT</w:t>
      </w:r>
    </w:p>
    <w:p w14:paraId="3103D004" w14:textId="7A500457" w:rsidR="00BD0D89" w:rsidRDefault="00BD0D89">
      <w:pPr>
        <w:pStyle w:val="CommentText"/>
      </w:pPr>
    </w:p>
  </w:comment>
  <w:comment w:id="7740" w:author="Aleksander Hansen" w:date="2013-02-18T08:54:00Z" w:initials="AH">
    <w:p w14:paraId="20A5F319" w14:textId="77777777" w:rsidR="00BD0D89" w:rsidRPr="00354BB2" w:rsidRDefault="00BD0D89" w:rsidP="00E32933">
      <w:pPr>
        <w:pStyle w:val="Paragraph"/>
      </w:pPr>
      <w:r>
        <w:rPr>
          <w:rStyle w:val="CommentReference"/>
        </w:rPr>
        <w:annotationRef/>
      </w:r>
      <w:r>
        <w:t>NEED CONTENT</w:t>
      </w:r>
    </w:p>
    <w:p w14:paraId="64E44C3A" w14:textId="254D46E8" w:rsidR="00BD0D89" w:rsidRDefault="00BD0D89">
      <w:pPr>
        <w:pStyle w:val="CommentText"/>
      </w:pPr>
    </w:p>
  </w:comment>
  <w:comment w:id="7742" w:author="Aleksander Hansen" w:date="2013-02-18T08:54:00Z" w:initials="AH">
    <w:p w14:paraId="56E00C7B" w14:textId="77777777" w:rsidR="00BD0D89" w:rsidRPr="00354BB2" w:rsidRDefault="00BD0D89" w:rsidP="00E32933">
      <w:pPr>
        <w:pStyle w:val="Paragraph"/>
      </w:pPr>
      <w:r>
        <w:rPr>
          <w:rStyle w:val="CommentReference"/>
        </w:rPr>
        <w:annotationRef/>
      </w:r>
      <w:r>
        <w:t>NEED CONTENT</w:t>
      </w:r>
    </w:p>
    <w:p w14:paraId="196BBE22" w14:textId="5569CCBB" w:rsidR="00BD0D89" w:rsidRDefault="00BD0D89">
      <w:pPr>
        <w:pStyle w:val="CommentText"/>
      </w:pPr>
    </w:p>
  </w:comment>
  <w:comment w:id="7744" w:author="Aleksander Hansen" w:date="2013-02-18T08:54:00Z" w:initials="AH">
    <w:p w14:paraId="30EBB3AF" w14:textId="77777777" w:rsidR="00BD0D89" w:rsidRPr="00354BB2" w:rsidRDefault="00BD0D89" w:rsidP="00E32933">
      <w:pPr>
        <w:pStyle w:val="Paragraph"/>
      </w:pPr>
      <w:r>
        <w:rPr>
          <w:rStyle w:val="CommentReference"/>
        </w:rPr>
        <w:annotationRef/>
      </w:r>
      <w:r>
        <w:t>NEED CONTENT</w:t>
      </w:r>
    </w:p>
    <w:p w14:paraId="6C4BAFC2" w14:textId="2EA2A6F4" w:rsidR="00BD0D89" w:rsidRDefault="00BD0D89">
      <w:pPr>
        <w:pStyle w:val="CommentText"/>
      </w:pPr>
    </w:p>
  </w:comment>
  <w:comment w:id="7746" w:author="Aleksander Hansen" w:date="2013-02-18T08:54:00Z" w:initials="AH">
    <w:p w14:paraId="7134E106" w14:textId="77777777" w:rsidR="00BD0D89" w:rsidRPr="00354BB2" w:rsidRDefault="00BD0D89" w:rsidP="00E32933">
      <w:pPr>
        <w:pStyle w:val="Paragraph"/>
      </w:pPr>
      <w:r>
        <w:rPr>
          <w:rStyle w:val="CommentReference"/>
        </w:rPr>
        <w:annotationRef/>
      </w:r>
      <w:r>
        <w:t>NEED CONTENT</w:t>
      </w:r>
    </w:p>
    <w:p w14:paraId="5D5920A1" w14:textId="3F45BB72" w:rsidR="00BD0D89" w:rsidRDefault="00BD0D89">
      <w:pPr>
        <w:pStyle w:val="CommentText"/>
      </w:pPr>
    </w:p>
  </w:comment>
  <w:comment w:id="7748" w:author="Aleksander Hansen" w:date="2013-02-18T08:54:00Z" w:initials="AH">
    <w:p w14:paraId="0F75D23F" w14:textId="77777777" w:rsidR="00BD0D89" w:rsidRPr="00354BB2" w:rsidRDefault="00BD0D89" w:rsidP="00E32933">
      <w:pPr>
        <w:pStyle w:val="Paragraph"/>
      </w:pPr>
      <w:r>
        <w:rPr>
          <w:rStyle w:val="CommentReference"/>
        </w:rPr>
        <w:annotationRef/>
      </w:r>
      <w:r>
        <w:t>NEED CONTENT</w:t>
      </w:r>
    </w:p>
    <w:p w14:paraId="14A99081" w14:textId="481958F0" w:rsidR="00BD0D89" w:rsidRDefault="00BD0D89">
      <w:pPr>
        <w:pStyle w:val="CommentText"/>
      </w:pPr>
    </w:p>
  </w:comment>
  <w:comment w:id="7751" w:author="Aleksander Hansen" w:date="2013-02-18T08:54:00Z" w:initials="AH">
    <w:p w14:paraId="42F729AD" w14:textId="77777777" w:rsidR="00BD0D89" w:rsidRPr="00354BB2" w:rsidRDefault="00BD0D89" w:rsidP="00E32933">
      <w:pPr>
        <w:pStyle w:val="Paragraph"/>
      </w:pPr>
      <w:r>
        <w:rPr>
          <w:rStyle w:val="CommentReference"/>
        </w:rPr>
        <w:annotationRef/>
      </w:r>
      <w:r>
        <w:t>NEED CONTENT</w:t>
      </w:r>
    </w:p>
    <w:p w14:paraId="360F734F" w14:textId="09C76EED" w:rsidR="00BD0D89" w:rsidRDefault="00BD0D89">
      <w:pPr>
        <w:pStyle w:val="CommentText"/>
      </w:pPr>
    </w:p>
  </w:comment>
  <w:comment w:id="7780" w:author="Aleksander Hansen" w:date="2013-02-18T08:54:00Z" w:initials="AH">
    <w:p w14:paraId="0944ACEE" w14:textId="77777777" w:rsidR="00BD0D89" w:rsidRPr="00354BB2" w:rsidRDefault="00BD0D89" w:rsidP="00E32933">
      <w:pPr>
        <w:pStyle w:val="Paragraph"/>
      </w:pPr>
      <w:r>
        <w:rPr>
          <w:rStyle w:val="CommentReference"/>
        </w:rPr>
        <w:annotationRef/>
      </w:r>
      <w:r>
        <w:t>NEED CONTENT</w:t>
      </w:r>
    </w:p>
    <w:p w14:paraId="1F06B8CD" w14:textId="5FEC59FA" w:rsidR="00BD0D89" w:rsidRDefault="00BD0D89">
      <w:pPr>
        <w:pStyle w:val="CommentText"/>
      </w:pP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3975B4FA" w14:textId="77777777" w:rsidR="00BD0D89" w:rsidRDefault="00BD0D89" w:rsidP="00AF1DE8">
      <w:r>
        <w:separator/>
      </w:r>
    </w:p>
  </w:endnote>
  <w:endnote w:type="continuationSeparator" w:id="0">
    <w:p w14:paraId="441A0360" w14:textId="77777777" w:rsidR="00BD0D89" w:rsidRDefault="00BD0D89" w:rsidP="00AF1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Calibri">
    <w:panose1 w:val="020F0502020204030204"/>
    <w:charset w:val="00"/>
    <w:family w:val="auto"/>
    <w:pitch w:val="variable"/>
    <w:sig w:usb0="E10002FF" w:usb1="4000ACFF" w:usb2="00000009" w:usb3="00000000" w:csb0="0000019F" w:csb1="00000000"/>
  </w:font>
  <w:font w:name="Arial Black">
    <w:panose1 w:val="020B0A0402010202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onstantia">
    <w:panose1 w:val="020306020503060303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orbel">
    <w:panose1 w:val="020B0503020204020204"/>
    <w:charset w:val="00"/>
    <w:family w:val="auto"/>
    <w:pitch w:val="variable"/>
    <w:sig w:usb0="00000003" w:usb1="00000000" w:usb2="00000000" w:usb3="00000000" w:csb0="00000001" w:csb1="00000000"/>
  </w:font>
  <w:font w:name="+mn-ea">
    <w:altName w:val="Times New Roman"/>
    <w:panose1 w:val="00000000000000000000"/>
    <w:charset w:val="00"/>
    <w:family w:val="roman"/>
    <w:notTrueType/>
    <w:pitch w:val="default"/>
  </w:font>
  <w:font w:name="Stone Serif">
    <w:altName w:val="Cambria"/>
    <w:panose1 w:val="00000000000000000000"/>
    <w:charset w:val="00"/>
    <w:family w:val="roman"/>
    <w:notTrueType/>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D05616" w14:textId="77777777" w:rsidR="00BD0D89" w:rsidRDefault="00BD0D89" w:rsidP="00661B2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7836628" w14:textId="77777777" w:rsidR="00BD0D89" w:rsidRDefault="00BD0D89" w:rsidP="00B31A2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2402B8" w14:textId="77777777" w:rsidR="00BD0D89" w:rsidRDefault="00BD0D89" w:rsidP="00661B2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07F53">
      <w:rPr>
        <w:rStyle w:val="PageNumber"/>
        <w:noProof/>
      </w:rPr>
      <w:t>135</w:t>
    </w:r>
    <w:r>
      <w:rPr>
        <w:rStyle w:val="PageNumber"/>
      </w:rPr>
      <w:fldChar w:fldCharType="end"/>
    </w:r>
  </w:p>
  <w:p w14:paraId="3C894D0C" w14:textId="6C74AB53" w:rsidR="00BD0D89" w:rsidRDefault="00BD0D89" w:rsidP="00B31A28">
    <w:pPr>
      <w:pStyle w:val="Footer"/>
      <w:ind w:right="360"/>
    </w:pPr>
    <w:r>
      <w:rPr>
        <w:noProof/>
      </w:rPr>
      <w:drawing>
        <wp:anchor distT="0" distB="0" distL="114300" distR="114300" simplePos="0" relativeHeight="251659264" behindDoc="0" locked="0" layoutInCell="1" allowOverlap="1" wp14:anchorId="116C6E28" wp14:editId="41F5A57F">
          <wp:simplePos x="0" y="0"/>
          <wp:positionH relativeFrom="column">
            <wp:posOffset>-496492</wp:posOffset>
          </wp:positionH>
          <wp:positionV relativeFrom="paragraph">
            <wp:posOffset>-184127</wp:posOffset>
          </wp:positionV>
          <wp:extent cx="503029" cy="53896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logo_standing_TRANS_onlyLogo_140w_150h.png"/>
                  <pic:cNvPicPr/>
                </pic:nvPicPr>
                <pic:blipFill>
                  <a:blip r:embed="rId1">
                    <a:grayscl/>
                    <a:extLst>
                      <a:ext uri="{28A0092B-C50C-407E-A947-70E740481C1C}">
                        <a14:useLocalDpi xmlns:a14="http://schemas.microsoft.com/office/drawing/2010/main" val="0"/>
                      </a:ext>
                    </a:extLst>
                  </a:blip>
                  <a:stretch>
                    <a:fillRect/>
                  </a:stretch>
                </pic:blipFill>
                <pic:spPr>
                  <a:xfrm>
                    <a:off x="0" y="0"/>
                    <a:ext cx="503029" cy="538960"/>
                  </a:xfrm>
                  <a:prstGeom prst="rect">
                    <a:avLst/>
                  </a:prstGeom>
                </pic:spPr>
              </pic:pic>
            </a:graphicData>
          </a:graphic>
          <wp14:sizeRelH relativeFrom="page">
            <wp14:pctWidth>0</wp14:pctWidth>
          </wp14:sizeRelH>
          <wp14:sizeRelV relativeFrom="page">
            <wp14:pctHeight>0</wp14:pctHeight>
          </wp14:sizeRelV>
        </wp:anchor>
      </w:drawing>
    </w:r>
    <w:r>
      <w:t>www.bionicturtle.com</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698A0667" w14:textId="77777777" w:rsidR="00BD0D89" w:rsidRDefault="00BD0D89" w:rsidP="00AF1DE8">
      <w:r>
        <w:separator/>
      </w:r>
    </w:p>
  </w:footnote>
  <w:footnote w:type="continuationSeparator" w:id="0">
    <w:p w14:paraId="662AE332" w14:textId="77777777" w:rsidR="00BD0D89" w:rsidRDefault="00BD0D89" w:rsidP="00AF1DE8">
      <w:r>
        <w:continuationSeparator/>
      </w:r>
    </w:p>
  </w:footnote>
  <w:footnote w:id="1">
    <w:p w14:paraId="7E5F7631" w14:textId="02C78071" w:rsidR="00BD0D89" w:rsidRPr="003061EF" w:rsidRDefault="00BD0D89">
      <w:pPr>
        <w:pStyle w:val="FootnoteText"/>
        <w:rPr>
          <w:sz w:val="20"/>
          <w:szCs w:val="20"/>
          <w:rPrChange w:id="2532" w:author="Aleksander Hansen" w:date="2013-02-19T20:10:00Z">
            <w:rPr/>
          </w:rPrChange>
        </w:rPr>
      </w:pPr>
      <w:ins w:id="2533" w:author="Aleksander Hansen" w:date="2013-02-19T19:49:00Z">
        <w:r w:rsidRPr="00E2629C">
          <w:rPr>
            <w:rStyle w:val="FootnoteReference"/>
            <w:sz w:val="20"/>
            <w:szCs w:val="20"/>
            <w:rPrChange w:id="2534" w:author="Aleksander Hansen" w:date="2013-02-19T19:54:00Z">
              <w:rPr>
                <w:rStyle w:val="FootnoteReference"/>
              </w:rPr>
            </w:rPrChange>
          </w:rPr>
          <w:footnoteRef/>
        </w:r>
        <w:r w:rsidRPr="00E2629C">
          <w:rPr>
            <w:sz w:val="20"/>
            <w:szCs w:val="20"/>
            <w:rPrChange w:id="2535" w:author="Aleksander Hansen" w:date="2013-02-19T19:54:00Z">
              <w:rPr/>
            </w:rPrChange>
          </w:rPr>
          <w:t xml:space="preserve"> </w:t>
        </w:r>
      </w:ins>
      <w:ins w:id="2536" w:author="Aleksander Hansen" w:date="2013-02-19T19:51:00Z">
        <m:oMath>
          <m:r>
            <w:rPr>
              <w:rFonts w:ascii="Cambria Math" w:hAnsi="Cambria Math"/>
              <w:sz w:val="20"/>
              <w:szCs w:val="20"/>
              <w:rPrChange w:id="2537" w:author="Aleksander Hansen" w:date="2013-02-19T19:54:00Z">
                <w:rPr>
                  <w:rFonts w:ascii="Cambria Math" w:hAnsi="Cambria Math"/>
                </w:rPr>
              </w:rPrChange>
            </w:rPr>
            <m:t xml:space="preserve">Well behaved is </m:t>
          </m:r>
        </m:oMath>
      </w:ins>
      <w:ins w:id="2538" w:author="Aleksander Hansen" w:date="2013-02-19T20:09:00Z">
        <m:oMath>
          <m:r>
            <w:rPr>
              <w:rFonts w:ascii="Cambria Math" w:hAnsi="Cambria Math"/>
              <w:sz w:val="20"/>
              <w:szCs w:val="20"/>
            </w:rPr>
            <m:t xml:space="preserve">here </m:t>
          </m:r>
        </m:oMath>
      </w:ins>
      <w:ins w:id="2539" w:author="Aleksander Hansen" w:date="2013-02-19T19:51:00Z">
        <m:oMath>
          <m:r>
            <w:rPr>
              <w:rFonts w:ascii="Cambria Math" w:hAnsi="Cambria Math"/>
              <w:sz w:val="20"/>
              <w:szCs w:val="20"/>
              <w:rPrChange w:id="2540" w:author="Aleksander Hansen" w:date="2013-02-19T19:54:00Z">
                <w:rPr>
                  <w:rFonts w:ascii="Cambria Math" w:hAnsi="Cambria Math"/>
                </w:rPr>
              </w:rPrChange>
            </w:rPr>
            <m:t>taken to mean</m:t>
          </m:r>
        </m:oMath>
      </w:ins>
      <w:ins w:id="2541" w:author="Aleksander Hansen" w:date="2013-02-19T19:52:00Z">
        <m:oMath>
          <m:r>
            <w:rPr>
              <w:rFonts w:ascii="Cambria Math" w:hAnsi="Cambria Math"/>
              <w:sz w:val="20"/>
              <w:szCs w:val="20"/>
              <w:rPrChange w:id="2542" w:author="Aleksander Hansen" w:date="2013-02-19T19:54:00Z">
                <w:rPr>
                  <w:rFonts w:ascii="Cambria Math" w:hAnsi="Cambria Math"/>
                </w:rPr>
              </w:rPrChange>
            </w:rPr>
            <m:t xml:space="preserve"> a</m:t>
          </m:r>
        </m:oMath>
      </w:ins>
      <w:ins w:id="2543" w:author="Aleksander Hansen" w:date="2013-02-19T19:50:00Z">
        <m:oMath>
          <m:r>
            <w:rPr>
              <w:rFonts w:ascii="Cambria Math" w:hAnsi="Cambria Math" w:hint="eastAsia"/>
              <w:sz w:val="20"/>
              <w:szCs w:val="20"/>
              <w:rPrChange w:id="2544" w:author="Aleksander Hansen" w:date="2013-02-19T19:54:00Z">
                <w:rPr>
                  <w:rFonts w:ascii="Cambria Math" w:hAnsi="Cambria Math" w:hint="eastAsia"/>
                </w:rPr>
              </w:rPrChange>
            </w:rPr>
            <m:t xml:space="preserve"> </m:t>
          </m:r>
          <m:sSup>
            <m:sSupPr>
              <m:ctrlPr>
                <w:rPr>
                  <w:rFonts w:ascii="Cambria Math" w:hAnsi="Cambria Math"/>
                  <w:i/>
                  <w:sz w:val="20"/>
                  <w:szCs w:val="20"/>
                </w:rPr>
              </m:ctrlPr>
            </m:sSupPr>
            <m:e>
              <m:r>
                <m:rPr>
                  <m:scr m:val="script"/>
                </m:rPr>
                <w:rPr>
                  <w:rFonts w:ascii="Cambria Math" w:hAnsi="Cambria Math"/>
                  <w:sz w:val="20"/>
                  <w:szCs w:val="20"/>
                  <w:rPrChange w:id="2545" w:author="Aleksander Hansen" w:date="2013-02-19T19:54:00Z">
                    <w:rPr>
                      <w:rFonts w:ascii="Cambria Math" w:hAnsi="Cambria Math"/>
                    </w:rPr>
                  </w:rPrChange>
                </w:rPr>
                <m:t>C</m:t>
              </m:r>
            </m:e>
            <m:sup>
              <m:r>
                <w:rPr>
                  <w:rFonts w:ascii="Cambria Math" w:hAnsi="Cambria Math" w:hint="eastAsia"/>
                  <w:sz w:val="20"/>
                  <w:szCs w:val="20"/>
                  <w:rPrChange w:id="2546" w:author="Aleksander Hansen" w:date="2013-02-19T19:54:00Z">
                    <w:rPr>
                      <w:rFonts w:ascii="Cambria Math" w:hAnsi="Cambria Math" w:hint="eastAsia"/>
                    </w:rPr>
                  </w:rPrChange>
                </w:rPr>
                <m:t>2</m:t>
              </m:r>
            </m:sup>
          </m:sSup>
          <m:r>
            <w:rPr>
              <w:rFonts w:ascii="Cambria Math" w:hAnsi="Cambria Math"/>
              <w:sz w:val="20"/>
              <w:szCs w:val="20"/>
              <w:rPrChange w:id="2547" w:author="Aleksander Hansen" w:date="2013-02-19T19:54:00Z">
                <w:rPr>
                  <w:rFonts w:ascii="Cambria Math" w:hAnsi="Cambria Math"/>
                </w:rPr>
              </w:rPrChange>
            </w:rPr>
            <m:t>function.</m:t>
          </m:r>
        </m:oMath>
      </w:ins>
      <w:ins w:id="2548" w:author="Aleksander Hansen" w:date="2013-02-19T19:52:00Z">
        <m:oMath>
          <m:r>
            <w:rPr>
              <w:rFonts w:ascii="Cambria Math" w:hAnsi="Cambria Math"/>
              <w:sz w:val="20"/>
              <w:szCs w:val="20"/>
              <w:rPrChange w:id="2549" w:author="Aleksander Hansen" w:date="2013-02-19T19:54:00Z">
                <w:rPr>
                  <w:rFonts w:ascii="Cambria Math" w:hAnsi="Cambria Math"/>
                </w:rPr>
              </w:rPrChange>
            </w:rPr>
            <m:t xml:space="preserve"> That is a </m:t>
          </m:r>
        </m:oMath>
      </w:ins>
      <w:ins w:id="2550" w:author="Aleksander Hansen" w:date="2013-02-19T20:10:00Z">
        <m:oMath>
          <m:r>
            <w:rPr>
              <w:rFonts w:ascii="Cambria Math" w:hAnsi="Cambria Math"/>
              <w:sz w:val="20"/>
              <w:szCs w:val="20"/>
            </w:rPr>
            <m:t xml:space="preserve">continuous </m:t>
          </m:r>
        </m:oMath>
      </w:ins>
      <w:ins w:id="2551" w:author="Aleksander Hansen" w:date="2013-02-19T19:52:00Z">
        <m:oMath>
          <m:r>
            <w:rPr>
              <w:rFonts w:ascii="Cambria Math" w:hAnsi="Cambria Math"/>
              <w:sz w:val="20"/>
              <w:szCs w:val="20"/>
              <w:rPrChange w:id="2552" w:author="Aleksander Hansen" w:date="2013-02-19T19:54:00Z">
                <w:rPr>
                  <w:rFonts w:ascii="Cambria Math" w:hAnsi="Cambria Math"/>
                </w:rPr>
              </w:rPrChange>
            </w:rPr>
            <m:t>f</m:t>
          </m:r>
        </m:oMath>
      </w:ins>
      <w:ins w:id="2553" w:author="Aleksander Hansen" w:date="2013-02-19T19:53:00Z">
        <m:oMath>
          <m:r>
            <w:rPr>
              <w:rFonts w:ascii="Cambria Math" w:hAnsi="Cambria Math"/>
              <w:sz w:val="20"/>
              <w:szCs w:val="20"/>
              <w:rPrChange w:id="2554" w:author="Aleksander Hansen" w:date="2013-02-19T19:54:00Z">
                <w:rPr>
                  <w:rFonts w:ascii="Cambria Math" w:hAnsi="Cambria Math"/>
                </w:rPr>
              </w:rPrChange>
            </w:rPr>
            <m:t xml:space="preserve">unction which </m:t>
          </m:r>
        </m:oMath>
      </w:ins>
      <w:ins w:id="2555" w:author="Aleksander Hansen" w:date="2013-02-19T20:09:00Z">
        <m:oMath>
          <m:r>
            <w:rPr>
              <w:rFonts w:ascii="Cambria Math" w:hAnsi="Cambria Math"/>
              <w:sz w:val="20"/>
              <w:szCs w:val="20"/>
            </w:rPr>
            <m:t xml:space="preserve">is twice </m:t>
          </m:r>
        </m:oMath>
      </w:ins>
      <w:ins w:id="2556" w:author="Aleksander Hansen" w:date="2013-02-19T20:10:00Z">
        <m:oMath>
          <m:r>
            <m:rPr>
              <m:sty m:val="p"/>
            </m:rPr>
            <w:rPr>
              <w:rFonts w:ascii="Cambria Math" w:hAnsi="Cambria Math" w:hint="eastAsia"/>
              <w:sz w:val="20"/>
              <w:szCs w:val="20"/>
            </w:rPr>
            <w:br/>
          </m:r>
        </m:oMath>
      </w:ins>
      <w:ins w:id="2557" w:author="Aleksander Hansen" w:date="2013-02-19T20:09:00Z">
        <m:oMathPara>
          <m:oMathParaPr>
            <m:jc m:val="left"/>
          </m:oMathParaPr>
          <m:oMath>
            <m:r>
              <w:rPr>
                <w:rFonts w:ascii="Cambria Math" w:hAnsi="Cambria Math"/>
                <w:sz w:val="20"/>
                <w:szCs w:val="20"/>
              </w:rPr>
              <m:t>differentiable</m:t>
            </m:r>
            <m:r>
              <w:rPr>
                <w:rFonts w:ascii="Cambria Math" w:hAnsi="Cambria Math" w:hint="eastAsia"/>
                <w:sz w:val="20"/>
                <w:szCs w:val="20"/>
              </w:rPr>
              <m:t>.</m:t>
            </m:r>
          </m:oMath>
        </m:oMathPara>
      </w:ins>
    </w:p>
  </w:footnote>
  <w:footnote w:id="2">
    <w:p w14:paraId="1755F2D7" w14:textId="7D3F4C55" w:rsidR="00BD0D89" w:rsidRPr="00D565AB" w:rsidRDefault="00BD0D89">
      <w:pPr>
        <w:pStyle w:val="FootnoteText"/>
      </w:pPr>
      <w:ins w:id="4667" w:author="Aleksander Hansen" w:date="2013-02-20T12:37:00Z">
        <w:r>
          <w:rPr>
            <w:rStyle w:val="FootnoteReference"/>
          </w:rPr>
          <w:footnoteRef/>
        </w:r>
        <w:r>
          <w:t xml:space="preserve"> </w:t>
        </w:r>
        <w:proofErr w:type="spellStart"/>
        <w:proofErr w:type="gramStart"/>
        <w:r>
          <w:t>Derman</w:t>
        </w:r>
        <w:proofErr w:type="spellEnd"/>
        <w:r>
          <w:t>, E</w:t>
        </w:r>
      </w:ins>
      <w:ins w:id="4668" w:author="Aleksander Hansen" w:date="2013-02-20T12:56:00Z">
        <w:r>
          <w:t>.</w:t>
        </w:r>
      </w:ins>
      <w:ins w:id="4669" w:author="Aleksander Hansen" w:date="2013-02-20T12:37:00Z">
        <w:r>
          <w:t xml:space="preserve"> (2011)</w:t>
        </w:r>
      </w:ins>
      <w:ins w:id="4670" w:author="Aleksander Hansen" w:date="2013-02-20T12:56:00Z">
        <w:r>
          <w:t>.</w:t>
        </w:r>
      </w:ins>
      <w:proofErr w:type="gramEnd"/>
      <w:ins w:id="4671" w:author="Aleksander Hansen" w:date="2013-02-20T12:37:00Z">
        <w:r>
          <w:t xml:space="preserve"> </w:t>
        </w:r>
        <w:proofErr w:type="spellStart"/>
        <w:r>
          <w:rPr>
            <w:i/>
          </w:rPr>
          <w:t>Models.Behaving.Badly</w:t>
        </w:r>
      </w:ins>
      <w:proofErr w:type="spellEnd"/>
      <w:ins w:id="4672" w:author="Aleksander Hansen" w:date="2013-02-20T12:57:00Z">
        <w:r>
          <w:t>. New York:</w:t>
        </w:r>
      </w:ins>
      <w:ins w:id="4673" w:author="Aleksander Hansen" w:date="2013-02-20T12:38:00Z">
        <w:r>
          <w:t xml:space="preserve"> Free Press</w:t>
        </w:r>
      </w:ins>
    </w:p>
  </w:footnote>
  <w:footnote w:id="3">
    <w:p w14:paraId="12FDFD52" w14:textId="0AFE09E6" w:rsidR="00BD0D89" w:rsidRDefault="00BD0D89">
      <w:pPr>
        <w:pStyle w:val="FootnoteText"/>
      </w:pPr>
      <w:ins w:id="9565" w:author="Aleksander Hansen" w:date="2013-02-24T13:50:00Z">
        <w:r>
          <w:rPr>
            <w:rStyle w:val="FootnoteReference"/>
          </w:rPr>
          <w:footnoteRef/>
        </w:r>
        <w:r>
          <w:t xml:space="preserve"> </w:t>
        </w:r>
      </w:ins>
      <w:ins w:id="9566" w:author="Aleksander Hansen" w:date="2013-02-24T13:51:00Z">
        <w:r>
          <w:t>Any convex combination of two coherent risk measures is also a coherent risk measure.</w:t>
        </w:r>
      </w:ins>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FFFFFFFE"/>
    <w:multiLevelType w:val="singleLevel"/>
    <w:tmpl w:val="FFFFFFFF"/>
    <w:lvl w:ilvl="0">
      <w:numFmt w:val="decimal"/>
      <w:pStyle w:val="ListBullet"/>
      <w:lvlText w:val="*"/>
      <w:lvlJc w:val="left"/>
    </w:lvl>
  </w:abstractNum>
  <w:abstractNum w:abstractNumId="1">
    <w:nsid w:val="02E37970"/>
    <w:multiLevelType w:val="hybridMultilevel"/>
    <w:tmpl w:val="1FE29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0919FF"/>
    <w:multiLevelType w:val="multilevel"/>
    <w:tmpl w:val="191EE77E"/>
    <w:numStyleLink w:val="List-Body"/>
  </w:abstractNum>
  <w:abstractNum w:abstractNumId="3">
    <w:nsid w:val="09E65D0A"/>
    <w:multiLevelType w:val="hybridMultilevel"/>
    <w:tmpl w:val="2FAAF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046C0C"/>
    <w:multiLevelType w:val="hybridMultilevel"/>
    <w:tmpl w:val="D4487C6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4471E0"/>
    <w:multiLevelType w:val="hybridMultilevel"/>
    <w:tmpl w:val="B958D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731B0E"/>
    <w:multiLevelType w:val="hybridMultilevel"/>
    <w:tmpl w:val="9622FBFA"/>
    <w:lvl w:ilvl="0" w:tplc="84762340">
      <w:start w:val="1"/>
      <w:numFmt w:val="bullet"/>
      <w:pStyle w:val="Bulletedlist-Introduction"/>
      <w:lvlText w:val=""/>
      <w:lvlJc w:val="left"/>
      <w:pPr>
        <w:ind w:left="720" w:hanging="360"/>
      </w:pPr>
      <w:rPr>
        <w:rFonts w:ascii="Wingdings" w:hAnsi="Wingdings" w:hint="default"/>
        <w:color w:val="5B5B5B"/>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6674E9"/>
    <w:multiLevelType w:val="hybridMultilevel"/>
    <w:tmpl w:val="D1E86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6F4906"/>
    <w:multiLevelType w:val="hybridMultilevel"/>
    <w:tmpl w:val="D780ED54"/>
    <w:lvl w:ilvl="0" w:tplc="74DC8E5E">
      <w:start w:val="1"/>
      <w:numFmt w:val="bullet"/>
      <w:pStyle w:val="1Hd1-Bar-ListFirst"/>
      <w:lvlText w:val=""/>
      <w:lvlJc w:val="left"/>
      <w:pPr>
        <w:ind w:left="360" w:hanging="360"/>
      </w:pPr>
      <w:rPr>
        <w:rFonts w:ascii="Symbol" w:hAnsi="Symbol" w:hint="default"/>
        <w:color w:val="auto"/>
        <w:sz w:val="40"/>
        <w:szCs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B9879A4"/>
    <w:multiLevelType w:val="hybridMultilevel"/>
    <w:tmpl w:val="B46635D8"/>
    <w:lvl w:ilvl="0" w:tplc="2D86B31C">
      <w:start w:val="1"/>
      <w:numFmt w:val="bullet"/>
      <w:pStyle w:val="AIMList"/>
      <w:lvlText w:val="o"/>
      <w:lvlJc w:val="left"/>
      <w:pPr>
        <w:ind w:left="45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402F5F"/>
    <w:multiLevelType w:val="hybridMultilevel"/>
    <w:tmpl w:val="18224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C9616BE"/>
    <w:multiLevelType w:val="hybridMultilevel"/>
    <w:tmpl w:val="3DBCB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E532EAE"/>
    <w:multiLevelType w:val="hybridMultilevel"/>
    <w:tmpl w:val="187A5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0105AD2"/>
    <w:multiLevelType w:val="hybridMultilevel"/>
    <w:tmpl w:val="E0DE4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10B757F"/>
    <w:multiLevelType w:val="hybridMultilevel"/>
    <w:tmpl w:val="A2BA5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13C70DB"/>
    <w:multiLevelType w:val="hybridMultilevel"/>
    <w:tmpl w:val="FB50E93E"/>
    <w:lvl w:ilvl="0" w:tplc="746CEEB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2A922BA"/>
    <w:multiLevelType w:val="hybridMultilevel"/>
    <w:tmpl w:val="C1A2F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363759A"/>
    <w:multiLevelType w:val="multilevel"/>
    <w:tmpl w:val="191EE77E"/>
    <w:numStyleLink w:val="List-Body"/>
  </w:abstractNum>
  <w:abstractNum w:abstractNumId="18">
    <w:nsid w:val="13D04306"/>
    <w:multiLevelType w:val="hybridMultilevel"/>
    <w:tmpl w:val="FEDA8A9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3D626B3"/>
    <w:multiLevelType w:val="hybridMultilevel"/>
    <w:tmpl w:val="99EA193C"/>
    <w:lvl w:ilvl="0" w:tplc="746CEEB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176D72"/>
    <w:multiLevelType w:val="hybridMultilevel"/>
    <w:tmpl w:val="91D8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4523AF0"/>
    <w:multiLevelType w:val="hybridMultilevel"/>
    <w:tmpl w:val="A8F8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9BC01F4"/>
    <w:multiLevelType w:val="hybridMultilevel"/>
    <w:tmpl w:val="3BC2D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B6A5973"/>
    <w:multiLevelType w:val="hybridMultilevel"/>
    <w:tmpl w:val="CBD41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BCC2221"/>
    <w:multiLevelType w:val="hybridMultilevel"/>
    <w:tmpl w:val="069AB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C19198B"/>
    <w:multiLevelType w:val="hybridMultilevel"/>
    <w:tmpl w:val="1EA85F8E"/>
    <w:lvl w:ilvl="0" w:tplc="746CEEB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C4A714A"/>
    <w:multiLevelType w:val="hybridMultilevel"/>
    <w:tmpl w:val="D6ECA29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C534F7F"/>
    <w:multiLevelType w:val="hybridMultilevel"/>
    <w:tmpl w:val="57888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CE11DF3"/>
    <w:multiLevelType w:val="hybridMultilevel"/>
    <w:tmpl w:val="34284D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CF351F8"/>
    <w:multiLevelType w:val="hybridMultilevel"/>
    <w:tmpl w:val="A746B02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D336DDD"/>
    <w:multiLevelType w:val="hybridMultilevel"/>
    <w:tmpl w:val="25C8C2E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D6F63D7"/>
    <w:multiLevelType w:val="hybridMultilevel"/>
    <w:tmpl w:val="47F6F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EC22A28"/>
    <w:multiLevelType w:val="hybridMultilevel"/>
    <w:tmpl w:val="F4EEE6F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F3E3573"/>
    <w:multiLevelType w:val="hybridMultilevel"/>
    <w:tmpl w:val="DEC24972"/>
    <w:lvl w:ilvl="0" w:tplc="04090017">
      <w:start w:val="1"/>
      <w:numFmt w:val="lowerLetter"/>
      <w:lvlText w:val="%1)"/>
      <w:lvlJc w:val="left"/>
      <w:pPr>
        <w:ind w:left="720" w:hanging="360"/>
      </w:pPr>
    </w:lvl>
    <w:lvl w:ilvl="1" w:tplc="1BE0D8E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0087AC5"/>
    <w:multiLevelType w:val="multilevel"/>
    <w:tmpl w:val="4F4CA43C"/>
    <w:lvl w:ilvl="0">
      <w:start w:val="1"/>
      <w:numFmt w:val="bullet"/>
      <w:lvlText w:val=""/>
      <w:lvlJc w:val="left"/>
      <w:pPr>
        <w:ind w:left="284" w:hanging="284"/>
      </w:pPr>
      <w:rPr>
        <w:rFonts w:ascii="Wingdings 2" w:hAnsi="Wingdings 2" w:hint="default"/>
        <w:color w:val="auto"/>
      </w:rPr>
    </w:lvl>
    <w:lvl w:ilvl="1">
      <w:start w:val="1"/>
      <w:numFmt w:val="bullet"/>
      <w:lvlText w:val="—"/>
      <w:lvlJc w:val="left"/>
      <w:pPr>
        <w:ind w:left="568" w:hanging="284"/>
      </w:pPr>
      <w:rPr>
        <w:rFonts w:ascii="Trebuchet MS" w:hAnsi="Trebuchet MS" w:hint="default"/>
        <w:color w:val="auto"/>
      </w:rPr>
    </w:lvl>
    <w:lvl w:ilvl="2">
      <w:start w:val="1"/>
      <w:numFmt w:val="bullet"/>
      <w:lvlText w:val=""/>
      <w:lvlJc w:val="left"/>
      <w:pPr>
        <w:ind w:left="852" w:hanging="284"/>
      </w:pPr>
      <w:rPr>
        <w:rFonts w:ascii="Wingdings" w:hAnsi="Wingdings" w:hint="default"/>
      </w:rPr>
    </w:lvl>
    <w:lvl w:ilvl="3">
      <w:start w:val="1"/>
      <w:numFmt w:val="decimal"/>
      <w:lvlText w:val="(%4)"/>
      <w:lvlJc w:val="left"/>
      <w:pPr>
        <w:ind w:left="1136" w:hanging="284"/>
      </w:pPr>
      <w:rPr>
        <w:rFonts w:hint="default"/>
      </w:rPr>
    </w:lvl>
    <w:lvl w:ilvl="4">
      <w:start w:val="1"/>
      <w:numFmt w:val="lowerLetter"/>
      <w:lvlText w:val="(%5)"/>
      <w:lvlJc w:val="left"/>
      <w:pPr>
        <w:ind w:left="1420" w:hanging="284"/>
      </w:pPr>
      <w:rPr>
        <w:rFonts w:hint="default"/>
      </w:rPr>
    </w:lvl>
    <w:lvl w:ilvl="5">
      <w:start w:val="1"/>
      <w:numFmt w:val="lowerRoman"/>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abstractNum w:abstractNumId="35">
    <w:nsid w:val="20F2243D"/>
    <w:multiLevelType w:val="hybridMultilevel"/>
    <w:tmpl w:val="DE1C67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1127976"/>
    <w:multiLevelType w:val="hybridMultilevel"/>
    <w:tmpl w:val="CCCAE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14345DA"/>
    <w:multiLevelType w:val="multilevel"/>
    <w:tmpl w:val="191EE77E"/>
    <w:styleLink w:val="List-Body"/>
    <w:lvl w:ilvl="0">
      <w:start w:val="1"/>
      <w:numFmt w:val="bullet"/>
      <w:pStyle w:val="BT-Normal-TightList"/>
      <w:lvlText w:val=""/>
      <w:lvlJc w:val="left"/>
      <w:pPr>
        <w:ind w:left="680" w:hanging="340"/>
      </w:pPr>
      <w:rPr>
        <w:rFonts w:ascii="Wingdings 2" w:hAnsi="Wingdings 2" w:hint="default"/>
        <w:color w:val="auto"/>
      </w:rPr>
    </w:lvl>
    <w:lvl w:ilvl="1">
      <w:start w:val="1"/>
      <w:numFmt w:val="bullet"/>
      <w:lvlText w:val="—"/>
      <w:lvlJc w:val="left"/>
      <w:pPr>
        <w:ind w:left="1021" w:hanging="341"/>
      </w:pPr>
      <w:rPr>
        <w:rFonts w:ascii="Trebuchet MS" w:hAnsi="Trebuchet MS" w:hint="default"/>
        <w:color w:val="auto"/>
      </w:rPr>
    </w:lvl>
    <w:lvl w:ilvl="2">
      <w:start w:val="1"/>
      <w:numFmt w:val="bullet"/>
      <w:lvlText w:val=""/>
      <w:lvlJc w:val="left"/>
      <w:pPr>
        <w:ind w:left="1361" w:hanging="340"/>
      </w:pPr>
      <w:rPr>
        <w:rFonts w:ascii="Wingdings" w:hAnsi="Wingding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nsid w:val="21614C5E"/>
    <w:multiLevelType w:val="hybridMultilevel"/>
    <w:tmpl w:val="DE1ED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1806750"/>
    <w:multiLevelType w:val="hybridMultilevel"/>
    <w:tmpl w:val="6F94F5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22106F15"/>
    <w:multiLevelType w:val="hybridMultilevel"/>
    <w:tmpl w:val="B0089EF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4BC0488"/>
    <w:multiLevelType w:val="hybridMultilevel"/>
    <w:tmpl w:val="F7345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54A3C5C"/>
    <w:multiLevelType w:val="hybridMultilevel"/>
    <w:tmpl w:val="FC503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60C5998"/>
    <w:multiLevelType w:val="hybridMultilevel"/>
    <w:tmpl w:val="B38EDE1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6554D36"/>
    <w:multiLevelType w:val="hybridMultilevel"/>
    <w:tmpl w:val="B2E0C38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6B17C7C"/>
    <w:multiLevelType w:val="hybridMultilevel"/>
    <w:tmpl w:val="21F88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79423EF"/>
    <w:multiLevelType w:val="hybridMultilevel"/>
    <w:tmpl w:val="6D20C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7C44E2F"/>
    <w:multiLevelType w:val="hybridMultilevel"/>
    <w:tmpl w:val="57888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920784E"/>
    <w:multiLevelType w:val="multilevel"/>
    <w:tmpl w:val="C16620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nsid w:val="29217F2E"/>
    <w:multiLevelType w:val="hybridMultilevel"/>
    <w:tmpl w:val="A71E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9FE2116"/>
    <w:multiLevelType w:val="hybridMultilevel"/>
    <w:tmpl w:val="084CBEE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1">
    <w:nsid w:val="2B2A2C30"/>
    <w:multiLevelType w:val="hybridMultilevel"/>
    <w:tmpl w:val="4B1CD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B9E0B8A"/>
    <w:multiLevelType w:val="hybridMultilevel"/>
    <w:tmpl w:val="E0EA1D5A"/>
    <w:lvl w:ilvl="0" w:tplc="7DDE2BB0">
      <w:start w:val="1"/>
      <w:numFmt w:val="lowerLetter"/>
      <w:lvlText w:val="%1)"/>
      <w:lvlJc w:val="left"/>
      <w:pPr>
        <w:ind w:left="720" w:hanging="360"/>
      </w:pPr>
      <w:rPr>
        <w:rFonts w:ascii="Calibri" w:hAnsi="Calibr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D0F42D2"/>
    <w:multiLevelType w:val="hybridMultilevel"/>
    <w:tmpl w:val="7880418A"/>
    <w:lvl w:ilvl="0" w:tplc="9F341E5A">
      <w:start w:val="1"/>
      <w:numFmt w:val="upperRoman"/>
      <w:lvlText w:val="%1."/>
      <w:lvlJc w:val="righ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2D2F1B1F"/>
    <w:multiLevelType w:val="hybridMultilevel"/>
    <w:tmpl w:val="4ACAACF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D555B02"/>
    <w:multiLevelType w:val="hybridMultilevel"/>
    <w:tmpl w:val="647ED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E6E6800"/>
    <w:multiLevelType w:val="hybridMultilevel"/>
    <w:tmpl w:val="28300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F60342D"/>
    <w:multiLevelType w:val="hybridMultilevel"/>
    <w:tmpl w:val="E690A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F97739B"/>
    <w:multiLevelType w:val="hybridMultilevel"/>
    <w:tmpl w:val="A238E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F9A62B1"/>
    <w:multiLevelType w:val="hybridMultilevel"/>
    <w:tmpl w:val="C1662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305143AC"/>
    <w:multiLevelType w:val="hybridMultilevel"/>
    <w:tmpl w:val="B09E3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0724784"/>
    <w:multiLevelType w:val="multilevel"/>
    <w:tmpl w:val="CFAA4E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nsid w:val="30881A8B"/>
    <w:multiLevelType w:val="hybridMultilevel"/>
    <w:tmpl w:val="084CA9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31862E95"/>
    <w:multiLevelType w:val="hybridMultilevel"/>
    <w:tmpl w:val="40BE3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31B64D6D"/>
    <w:multiLevelType w:val="hybridMultilevel"/>
    <w:tmpl w:val="1E44A15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31BA57F4"/>
    <w:multiLevelType w:val="hybridMultilevel"/>
    <w:tmpl w:val="2402B16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8CA0530A">
      <w:start w:val="1"/>
      <w:numFmt w:val="decimal"/>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253537D"/>
    <w:multiLevelType w:val="hybridMultilevel"/>
    <w:tmpl w:val="5C1C3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34821FE0"/>
    <w:multiLevelType w:val="hybridMultilevel"/>
    <w:tmpl w:val="20F82076"/>
    <w:lvl w:ilvl="0" w:tplc="0409000F">
      <w:start w:val="1"/>
      <w:numFmt w:val="decimal"/>
      <w:lvlText w:val="%1."/>
      <w:lvlJc w:val="left"/>
      <w:pPr>
        <w:ind w:left="504" w:hanging="360"/>
      </w:p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68">
    <w:nsid w:val="370629DC"/>
    <w:multiLevelType w:val="hybridMultilevel"/>
    <w:tmpl w:val="431A86F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3A10424A"/>
    <w:multiLevelType w:val="hybridMultilevel"/>
    <w:tmpl w:val="A3A6B850"/>
    <w:lvl w:ilvl="0" w:tplc="0409000F">
      <w:start w:val="1"/>
      <w:numFmt w:val="decimal"/>
      <w:lvlText w:val="%1."/>
      <w:lvlJc w:val="left"/>
      <w:pPr>
        <w:ind w:left="504" w:hanging="360"/>
      </w:p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70">
    <w:nsid w:val="3A285665"/>
    <w:multiLevelType w:val="hybridMultilevel"/>
    <w:tmpl w:val="4BD24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BD048B0"/>
    <w:multiLevelType w:val="hybridMultilevel"/>
    <w:tmpl w:val="85B4D256"/>
    <w:lvl w:ilvl="0" w:tplc="78D4CB5E">
      <w:start w:val="1"/>
      <w:numFmt w:val="decimal"/>
      <w:pStyle w:val="Numberedlist"/>
      <w:lvlText w:val="%1."/>
      <w:lvlJc w:val="left"/>
      <w:pPr>
        <w:ind w:left="720" w:hanging="360"/>
      </w:pPr>
      <w:rPr>
        <w:rFonts w:ascii="Trebuchet MS" w:hAnsi="Trebuchet MS" w:hint="default"/>
        <w:color w:val="5B5B5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nsid w:val="3FCB1ADC"/>
    <w:multiLevelType w:val="hybridMultilevel"/>
    <w:tmpl w:val="8288FF44"/>
    <w:lvl w:ilvl="0" w:tplc="6F56A9A8">
      <w:start w:val="1"/>
      <w:numFmt w:val="decimal"/>
      <w:pStyle w:val="1Hd1-ListNumbers"/>
      <w:lvlText w:val="%1."/>
      <w:lvlJc w:val="left"/>
      <w:pPr>
        <w:ind w:left="1080" w:hanging="360"/>
      </w:pPr>
      <w:rPr>
        <w:rFonts w:ascii="Arial Black" w:hAnsi="Arial Black" w:hint="default"/>
        <w:b/>
        <w:i w:val="0"/>
        <w:color w:val="5F497A"/>
        <w:sz w:val="24"/>
        <w:szCs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40344777"/>
    <w:multiLevelType w:val="singleLevel"/>
    <w:tmpl w:val="7EEC913C"/>
    <w:lvl w:ilvl="0">
      <w:start w:val="1"/>
      <w:numFmt w:val="bullet"/>
      <w:pStyle w:val="Bulletedlist-Default"/>
      <w:lvlText w:val=""/>
      <w:lvlJc w:val="left"/>
      <w:pPr>
        <w:ind w:left="700" w:hanging="360"/>
      </w:pPr>
      <w:rPr>
        <w:rFonts w:ascii="Wingdings" w:hAnsi="Wingdings" w:hint="default"/>
        <w:color w:val="5B5B5B"/>
        <w:sz w:val="22"/>
        <w:szCs w:val="22"/>
      </w:rPr>
    </w:lvl>
  </w:abstractNum>
  <w:abstractNum w:abstractNumId="74">
    <w:nsid w:val="41BA399A"/>
    <w:multiLevelType w:val="hybridMultilevel"/>
    <w:tmpl w:val="1E52781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3083C4D"/>
    <w:multiLevelType w:val="hybridMultilevel"/>
    <w:tmpl w:val="543AB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32B1372"/>
    <w:multiLevelType w:val="hybridMultilevel"/>
    <w:tmpl w:val="633C6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3FE1CC2"/>
    <w:multiLevelType w:val="hybridMultilevel"/>
    <w:tmpl w:val="F334C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44144B4"/>
    <w:multiLevelType w:val="hybridMultilevel"/>
    <w:tmpl w:val="C6F40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4967E05"/>
    <w:multiLevelType w:val="hybridMultilevel"/>
    <w:tmpl w:val="CAE2D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5DD62C6"/>
    <w:multiLevelType w:val="hybridMultilevel"/>
    <w:tmpl w:val="2132C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7350032"/>
    <w:multiLevelType w:val="multilevel"/>
    <w:tmpl w:val="C16620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nsid w:val="47CB71C2"/>
    <w:multiLevelType w:val="hybridMultilevel"/>
    <w:tmpl w:val="E36AD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8011F03"/>
    <w:multiLevelType w:val="hybridMultilevel"/>
    <w:tmpl w:val="EF344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49AE507E"/>
    <w:multiLevelType w:val="hybridMultilevel"/>
    <w:tmpl w:val="4D80A6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49D82FD4"/>
    <w:multiLevelType w:val="hybridMultilevel"/>
    <w:tmpl w:val="2AD6ACA0"/>
    <w:lvl w:ilvl="0" w:tplc="9F341E5A">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4A560A05"/>
    <w:multiLevelType w:val="hybridMultilevel"/>
    <w:tmpl w:val="99920F3C"/>
    <w:lvl w:ilvl="0" w:tplc="154ED46E">
      <w:start w:val="1"/>
      <w:numFmt w:val="bullet"/>
      <w:lvlText w:val=""/>
      <w:lvlJc w:val="left"/>
      <w:pPr>
        <w:tabs>
          <w:tab w:val="num" w:pos="-180"/>
        </w:tabs>
        <w:ind w:left="-180" w:hanging="360"/>
      </w:pPr>
      <w:rPr>
        <w:rFonts w:ascii="Symbol" w:hAnsi="Symbol" w:hint="default"/>
        <w:color w:val="auto"/>
      </w:rPr>
    </w:lvl>
    <w:lvl w:ilvl="1" w:tplc="E334E9A6">
      <w:start w:val="1"/>
      <w:numFmt w:val="bullet"/>
      <w:lvlText w:val=""/>
      <w:lvlJc w:val="left"/>
      <w:pPr>
        <w:tabs>
          <w:tab w:val="num" w:pos="1440"/>
        </w:tabs>
        <w:ind w:left="1440" w:hanging="360"/>
      </w:pPr>
      <w:rPr>
        <w:rFonts w:ascii="Symbol" w:hAnsi="Symbol" w:hint="default"/>
        <w:color w:val="auto"/>
      </w:rPr>
    </w:lvl>
    <w:lvl w:ilvl="2" w:tplc="47F00F9A">
      <w:start w:val="1"/>
      <w:numFmt w:val="bullet"/>
      <w:lvlText w:val=""/>
      <w:lvlJc w:val="left"/>
      <w:pPr>
        <w:tabs>
          <w:tab w:val="num" w:pos="2160"/>
        </w:tabs>
        <w:ind w:left="2160" w:hanging="360"/>
      </w:pPr>
      <w:rPr>
        <w:rFonts w:ascii="Symbol" w:hAnsi="Symbol" w:hint="default"/>
        <w:color w:val="auto"/>
      </w:rPr>
    </w:lvl>
    <w:lvl w:ilvl="3" w:tplc="04849C54">
      <w:start w:val="1"/>
      <w:numFmt w:val="bullet"/>
      <w:pStyle w:val="3Hd3-ListSymbol-Plus"/>
      <w:lvlText w:val=""/>
      <w:lvlJc w:val="left"/>
      <w:pPr>
        <w:tabs>
          <w:tab w:val="num" w:pos="2880"/>
        </w:tabs>
        <w:ind w:left="2880" w:hanging="360"/>
      </w:pPr>
      <w:rPr>
        <w:rFonts w:ascii="Symbol" w:hAnsi="Symbol" w:hint="default"/>
        <w:color w:val="auto"/>
      </w:rPr>
    </w:lvl>
    <w:lvl w:ilvl="4" w:tplc="AB7053D4">
      <w:start w:val="1"/>
      <w:numFmt w:val="bullet"/>
      <w:pStyle w:val="3Hd3-ListSymbol-Minus"/>
      <w:lvlText w:val=""/>
      <w:lvlJc w:val="left"/>
      <w:pPr>
        <w:tabs>
          <w:tab w:val="num" w:pos="3600"/>
        </w:tabs>
        <w:ind w:left="3600" w:hanging="360"/>
      </w:pPr>
      <w:rPr>
        <w:rFonts w:ascii="Symbol" w:hAnsi="Symbol" w:hint="default"/>
        <w:color w:val="auto"/>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7">
    <w:nsid w:val="4B2516DB"/>
    <w:multiLevelType w:val="hybridMultilevel"/>
    <w:tmpl w:val="223E126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4B3E4DC8"/>
    <w:multiLevelType w:val="hybridMultilevel"/>
    <w:tmpl w:val="6E60D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4B7D3DCC"/>
    <w:multiLevelType w:val="hybridMultilevel"/>
    <w:tmpl w:val="039E22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4DCB3AA2"/>
    <w:multiLevelType w:val="hybridMultilevel"/>
    <w:tmpl w:val="3C88B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4EB833AB"/>
    <w:multiLevelType w:val="multilevel"/>
    <w:tmpl w:val="4009001D"/>
    <w:styleLink w:val="List-AIM"/>
    <w:lvl w:ilvl="0">
      <w:start w:val="1"/>
      <w:numFmt w:val="bullet"/>
      <w:pStyle w:val="Bulletedlist"/>
      <w:lvlText w:val=""/>
      <w:lvlJc w:val="left"/>
      <w:pPr>
        <w:ind w:left="360" w:hanging="360"/>
      </w:pPr>
      <w:rPr>
        <w:rFonts w:ascii="Wingdings" w:hAnsi="Wingdings" w:hint="default"/>
        <w:sz w:val="20"/>
      </w:rPr>
    </w:lvl>
    <w:lvl w:ilvl="1">
      <w:start w:val="1"/>
      <w:numFmt w:val="bullet"/>
      <w:lvlText w:val=""/>
      <w:lvlJc w:val="left"/>
      <w:pPr>
        <w:ind w:left="720" w:hanging="360"/>
      </w:pPr>
      <w:rPr>
        <w:rFonts w:ascii="Wingdings" w:hAnsi="Wingdings" w:hint="default"/>
        <w:sz w:val="16"/>
      </w:rPr>
    </w:lvl>
    <w:lvl w:ilvl="2">
      <w:start w:val="1"/>
      <w:numFmt w:val="bullet"/>
      <w:lvlText w:val=""/>
      <w:lvlJc w:val="left"/>
      <w:pPr>
        <w:ind w:left="1080" w:hanging="360"/>
      </w:pPr>
      <w:rPr>
        <w:rFonts w:ascii="Wingdings" w:hAnsi="Wingdings" w:hint="default"/>
        <w:sz w:val="1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2">
    <w:nsid w:val="4FB230FC"/>
    <w:multiLevelType w:val="hybridMultilevel"/>
    <w:tmpl w:val="0194C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03F4E8F"/>
    <w:multiLevelType w:val="hybridMultilevel"/>
    <w:tmpl w:val="17C08A4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514B71AD"/>
    <w:multiLevelType w:val="hybridMultilevel"/>
    <w:tmpl w:val="7082B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20F5250"/>
    <w:multiLevelType w:val="multilevel"/>
    <w:tmpl w:val="4009001D"/>
    <w:numStyleLink w:val="List-AIM"/>
  </w:abstractNum>
  <w:abstractNum w:abstractNumId="96">
    <w:nsid w:val="52543641"/>
    <w:multiLevelType w:val="hybridMultilevel"/>
    <w:tmpl w:val="E83AB704"/>
    <w:lvl w:ilvl="0" w:tplc="8AB8609C">
      <w:start w:val="1"/>
      <w:numFmt w:val="bullet"/>
      <w:pStyle w:val="1Hd1-List-Positives"/>
      <w:lvlText w:val=""/>
      <w:lvlJc w:val="left"/>
      <w:pPr>
        <w:ind w:left="720" w:hanging="360"/>
      </w:pPr>
      <w:rPr>
        <w:rFonts w:ascii="Symbol" w:hAnsi="Symbol" w:hint="default"/>
        <w:color w:val="auto"/>
        <w:sz w:val="40"/>
        <w:szCs w:val="40"/>
      </w:rPr>
    </w:lvl>
    <w:lvl w:ilvl="1" w:tplc="BAB89402" w:tentative="1">
      <w:start w:val="1"/>
      <w:numFmt w:val="bullet"/>
      <w:lvlText w:val="o"/>
      <w:lvlJc w:val="left"/>
      <w:pPr>
        <w:ind w:left="1440" w:hanging="360"/>
      </w:pPr>
      <w:rPr>
        <w:rFonts w:ascii="Courier New" w:hAnsi="Courier New" w:cs="Courier New" w:hint="default"/>
      </w:rPr>
    </w:lvl>
    <w:lvl w:ilvl="2" w:tplc="AE3A7C74" w:tentative="1">
      <w:start w:val="1"/>
      <w:numFmt w:val="bullet"/>
      <w:lvlText w:val=""/>
      <w:lvlJc w:val="left"/>
      <w:pPr>
        <w:ind w:left="2160" w:hanging="360"/>
      </w:pPr>
      <w:rPr>
        <w:rFonts w:ascii="Wingdings" w:hAnsi="Wingdings" w:hint="default"/>
      </w:rPr>
    </w:lvl>
    <w:lvl w:ilvl="3" w:tplc="D7BE4422" w:tentative="1">
      <w:start w:val="1"/>
      <w:numFmt w:val="bullet"/>
      <w:lvlText w:val=""/>
      <w:lvlJc w:val="left"/>
      <w:pPr>
        <w:ind w:left="2880" w:hanging="360"/>
      </w:pPr>
      <w:rPr>
        <w:rFonts w:ascii="Symbol" w:hAnsi="Symbol" w:hint="default"/>
      </w:rPr>
    </w:lvl>
    <w:lvl w:ilvl="4" w:tplc="31062856" w:tentative="1">
      <w:start w:val="1"/>
      <w:numFmt w:val="bullet"/>
      <w:lvlText w:val="o"/>
      <w:lvlJc w:val="left"/>
      <w:pPr>
        <w:ind w:left="3600" w:hanging="360"/>
      </w:pPr>
      <w:rPr>
        <w:rFonts w:ascii="Courier New" w:hAnsi="Courier New" w:cs="Courier New" w:hint="default"/>
      </w:rPr>
    </w:lvl>
    <w:lvl w:ilvl="5" w:tplc="CA7C6AD6" w:tentative="1">
      <w:start w:val="1"/>
      <w:numFmt w:val="bullet"/>
      <w:lvlText w:val=""/>
      <w:lvlJc w:val="left"/>
      <w:pPr>
        <w:ind w:left="4320" w:hanging="360"/>
      </w:pPr>
      <w:rPr>
        <w:rFonts w:ascii="Wingdings" w:hAnsi="Wingdings" w:hint="default"/>
      </w:rPr>
    </w:lvl>
    <w:lvl w:ilvl="6" w:tplc="0DA4CFAC" w:tentative="1">
      <w:start w:val="1"/>
      <w:numFmt w:val="bullet"/>
      <w:lvlText w:val=""/>
      <w:lvlJc w:val="left"/>
      <w:pPr>
        <w:ind w:left="5040" w:hanging="360"/>
      </w:pPr>
      <w:rPr>
        <w:rFonts w:ascii="Symbol" w:hAnsi="Symbol" w:hint="default"/>
      </w:rPr>
    </w:lvl>
    <w:lvl w:ilvl="7" w:tplc="8B246676" w:tentative="1">
      <w:start w:val="1"/>
      <w:numFmt w:val="bullet"/>
      <w:lvlText w:val="o"/>
      <w:lvlJc w:val="left"/>
      <w:pPr>
        <w:ind w:left="5760" w:hanging="360"/>
      </w:pPr>
      <w:rPr>
        <w:rFonts w:ascii="Courier New" w:hAnsi="Courier New" w:cs="Courier New" w:hint="default"/>
      </w:rPr>
    </w:lvl>
    <w:lvl w:ilvl="8" w:tplc="4F9ED2BE" w:tentative="1">
      <w:start w:val="1"/>
      <w:numFmt w:val="bullet"/>
      <w:lvlText w:val=""/>
      <w:lvlJc w:val="left"/>
      <w:pPr>
        <w:ind w:left="6480" w:hanging="360"/>
      </w:pPr>
      <w:rPr>
        <w:rFonts w:ascii="Wingdings" w:hAnsi="Wingdings" w:hint="default"/>
      </w:rPr>
    </w:lvl>
  </w:abstractNum>
  <w:abstractNum w:abstractNumId="97">
    <w:nsid w:val="533F70F7"/>
    <w:multiLevelType w:val="hybridMultilevel"/>
    <w:tmpl w:val="112AB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3A92EA6"/>
    <w:multiLevelType w:val="hybridMultilevel"/>
    <w:tmpl w:val="8168F9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53F24023"/>
    <w:multiLevelType w:val="hybridMultilevel"/>
    <w:tmpl w:val="960CE04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542567A4"/>
    <w:multiLevelType w:val="hybridMultilevel"/>
    <w:tmpl w:val="B02646F6"/>
    <w:lvl w:ilvl="0" w:tplc="746CEEB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55154E95"/>
    <w:multiLevelType w:val="hybridMultilevel"/>
    <w:tmpl w:val="E0DE4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559F6CFE"/>
    <w:multiLevelType w:val="hybridMultilevel"/>
    <w:tmpl w:val="2FD0CA5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563B533D"/>
    <w:multiLevelType w:val="hybridMultilevel"/>
    <w:tmpl w:val="374CD06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58172FBE"/>
    <w:multiLevelType w:val="hybridMultilevel"/>
    <w:tmpl w:val="AB403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58AB6F6F"/>
    <w:multiLevelType w:val="hybridMultilevel"/>
    <w:tmpl w:val="79D45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58DB1ADC"/>
    <w:multiLevelType w:val="hybridMultilevel"/>
    <w:tmpl w:val="340646B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9CC2737"/>
    <w:multiLevelType w:val="hybridMultilevel"/>
    <w:tmpl w:val="6088B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A151785"/>
    <w:multiLevelType w:val="hybridMultilevel"/>
    <w:tmpl w:val="F3188C9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5B2A1607"/>
    <w:multiLevelType w:val="hybridMultilevel"/>
    <w:tmpl w:val="644419B2"/>
    <w:lvl w:ilvl="0" w:tplc="9F341E5A">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5C074180"/>
    <w:multiLevelType w:val="hybridMultilevel"/>
    <w:tmpl w:val="2044214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5C197EF6"/>
    <w:multiLevelType w:val="hybridMultilevel"/>
    <w:tmpl w:val="5A82A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5C655BDB"/>
    <w:multiLevelType w:val="hybridMultilevel"/>
    <w:tmpl w:val="8D101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CE33D30"/>
    <w:multiLevelType w:val="hybridMultilevel"/>
    <w:tmpl w:val="27F446D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DED27FB"/>
    <w:multiLevelType w:val="hybridMultilevel"/>
    <w:tmpl w:val="E74C022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60D053A2"/>
    <w:multiLevelType w:val="hybridMultilevel"/>
    <w:tmpl w:val="784ED1B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65390CFB"/>
    <w:multiLevelType w:val="hybridMultilevel"/>
    <w:tmpl w:val="22822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6FB67ED"/>
    <w:multiLevelType w:val="hybridMultilevel"/>
    <w:tmpl w:val="66FE91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672E2476"/>
    <w:multiLevelType w:val="hybridMultilevel"/>
    <w:tmpl w:val="008C6BA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67C36A6F"/>
    <w:multiLevelType w:val="hybridMultilevel"/>
    <w:tmpl w:val="F04060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682237D4"/>
    <w:multiLevelType w:val="hybridMultilevel"/>
    <w:tmpl w:val="1A883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6A8F46C1"/>
    <w:multiLevelType w:val="hybridMultilevel"/>
    <w:tmpl w:val="56E28B6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6C507A2F"/>
    <w:multiLevelType w:val="hybridMultilevel"/>
    <w:tmpl w:val="83C20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C7B040C"/>
    <w:multiLevelType w:val="hybridMultilevel"/>
    <w:tmpl w:val="C0DEB26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6DB8712B"/>
    <w:multiLevelType w:val="multilevel"/>
    <w:tmpl w:val="4009001D"/>
    <w:styleLink w:val="List-BodyTight"/>
    <w:lvl w:ilvl="0">
      <w:start w:val="1"/>
      <w:numFmt w:val="bullet"/>
      <w:lvlText w:val=""/>
      <w:lvlJc w:val="left"/>
      <w:pPr>
        <w:ind w:left="360" w:hanging="360"/>
      </w:pPr>
      <w:rPr>
        <w:rFonts w:ascii="Wingdings 2" w:hAnsi="Wingdings 2" w:hint="default"/>
        <w:color w:val="auto"/>
      </w:rPr>
    </w:lvl>
    <w:lvl w:ilvl="1">
      <w:start w:val="1"/>
      <w:numFmt w:val="bullet"/>
      <w:lvlText w:val=""/>
      <w:lvlJc w:val="left"/>
      <w:pPr>
        <w:ind w:left="720" w:hanging="360"/>
      </w:pPr>
      <w:rPr>
        <w:rFonts w:ascii="Wingdings" w:hAnsi="Wingdings" w:hint="default"/>
        <w:color w:val="auto"/>
      </w:rPr>
    </w:lvl>
    <w:lvl w:ilvl="2">
      <w:start w:val="1"/>
      <w:numFmt w:val="bullet"/>
      <w:lvlText w:val="—"/>
      <w:lvlJc w:val="left"/>
      <w:pPr>
        <w:ind w:left="1080" w:hanging="360"/>
      </w:pPr>
      <w:rPr>
        <w:rFonts w:ascii="Trebuchet MS" w:hAnsi="Trebuchet M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5">
    <w:nsid w:val="6DE64DA6"/>
    <w:multiLevelType w:val="hybridMultilevel"/>
    <w:tmpl w:val="5266A42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6F107DB1"/>
    <w:multiLevelType w:val="hybridMultilevel"/>
    <w:tmpl w:val="98E65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6F1B3EE5"/>
    <w:multiLevelType w:val="hybridMultilevel"/>
    <w:tmpl w:val="2E3E7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70110FFC"/>
    <w:multiLevelType w:val="hybridMultilevel"/>
    <w:tmpl w:val="ACF81EDC"/>
    <w:lvl w:ilvl="0" w:tplc="746CEEB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719E149B"/>
    <w:multiLevelType w:val="hybridMultilevel"/>
    <w:tmpl w:val="50F2C6A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7359710C"/>
    <w:multiLevelType w:val="hybridMultilevel"/>
    <w:tmpl w:val="9134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739E540C"/>
    <w:multiLevelType w:val="hybridMultilevel"/>
    <w:tmpl w:val="8A461794"/>
    <w:lvl w:ilvl="0" w:tplc="1212B9BA">
      <w:start w:val="1"/>
      <w:numFmt w:val="lowerLetter"/>
      <w:lvlText w:val="%1)"/>
      <w:lvlJc w:val="left"/>
      <w:pPr>
        <w:ind w:left="720" w:hanging="360"/>
      </w:pPr>
      <w:rPr>
        <w:rFonts w:ascii="Calibri" w:hAnsi="Calibri"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74E12557"/>
    <w:multiLevelType w:val="hybridMultilevel"/>
    <w:tmpl w:val="1612049C"/>
    <w:lvl w:ilvl="0" w:tplc="28B27BE0">
      <w:start w:val="1"/>
      <w:numFmt w:val="bullet"/>
      <w:pStyle w:val="1Hd1-List-Negatives"/>
      <w:lvlText w:val=""/>
      <w:lvlJc w:val="left"/>
      <w:pPr>
        <w:ind w:left="1440" w:hanging="360"/>
      </w:pPr>
      <w:rPr>
        <w:rFonts w:ascii="Symbol" w:hAnsi="Symbol" w:hint="default"/>
        <w:color w:val="auto"/>
        <w:sz w:val="40"/>
        <w:szCs w:val="40"/>
      </w:rPr>
    </w:lvl>
    <w:lvl w:ilvl="1" w:tplc="E4982DD6" w:tentative="1">
      <w:start w:val="1"/>
      <w:numFmt w:val="bullet"/>
      <w:lvlText w:val="o"/>
      <w:lvlJc w:val="left"/>
      <w:pPr>
        <w:ind w:left="2160" w:hanging="360"/>
      </w:pPr>
      <w:rPr>
        <w:rFonts w:ascii="Courier New" w:hAnsi="Courier New" w:cs="Courier New" w:hint="default"/>
      </w:rPr>
    </w:lvl>
    <w:lvl w:ilvl="2" w:tplc="B4388024" w:tentative="1">
      <w:start w:val="1"/>
      <w:numFmt w:val="bullet"/>
      <w:lvlText w:val=""/>
      <w:lvlJc w:val="left"/>
      <w:pPr>
        <w:ind w:left="2880" w:hanging="360"/>
      </w:pPr>
      <w:rPr>
        <w:rFonts w:ascii="Wingdings" w:hAnsi="Wingdings" w:hint="default"/>
      </w:rPr>
    </w:lvl>
    <w:lvl w:ilvl="3" w:tplc="8C7A8F6C" w:tentative="1">
      <w:start w:val="1"/>
      <w:numFmt w:val="bullet"/>
      <w:lvlText w:val=""/>
      <w:lvlJc w:val="left"/>
      <w:pPr>
        <w:ind w:left="3600" w:hanging="360"/>
      </w:pPr>
      <w:rPr>
        <w:rFonts w:ascii="Symbol" w:hAnsi="Symbol" w:hint="default"/>
      </w:rPr>
    </w:lvl>
    <w:lvl w:ilvl="4" w:tplc="A7D8A312" w:tentative="1">
      <w:start w:val="1"/>
      <w:numFmt w:val="bullet"/>
      <w:lvlText w:val="o"/>
      <w:lvlJc w:val="left"/>
      <w:pPr>
        <w:ind w:left="4320" w:hanging="360"/>
      </w:pPr>
      <w:rPr>
        <w:rFonts w:ascii="Courier New" w:hAnsi="Courier New" w:cs="Courier New" w:hint="default"/>
      </w:rPr>
    </w:lvl>
    <w:lvl w:ilvl="5" w:tplc="530EA0C0" w:tentative="1">
      <w:start w:val="1"/>
      <w:numFmt w:val="bullet"/>
      <w:lvlText w:val=""/>
      <w:lvlJc w:val="left"/>
      <w:pPr>
        <w:ind w:left="5040" w:hanging="360"/>
      </w:pPr>
      <w:rPr>
        <w:rFonts w:ascii="Wingdings" w:hAnsi="Wingdings" w:hint="default"/>
      </w:rPr>
    </w:lvl>
    <w:lvl w:ilvl="6" w:tplc="85BABDA2" w:tentative="1">
      <w:start w:val="1"/>
      <w:numFmt w:val="bullet"/>
      <w:lvlText w:val=""/>
      <w:lvlJc w:val="left"/>
      <w:pPr>
        <w:ind w:left="5760" w:hanging="360"/>
      </w:pPr>
      <w:rPr>
        <w:rFonts w:ascii="Symbol" w:hAnsi="Symbol" w:hint="default"/>
      </w:rPr>
    </w:lvl>
    <w:lvl w:ilvl="7" w:tplc="83642F9E" w:tentative="1">
      <w:start w:val="1"/>
      <w:numFmt w:val="bullet"/>
      <w:lvlText w:val="o"/>
      <w:lvlJc w:val="left"/>
      <w:pPr>
        <w:ind w:left="6480" w:hanging="360"/>
      </w:pPr>
      <w:rPr>
        <w:rFonts w:ascii="Courier New" w:hAnsi="Courier New" w:cs="Courier New" w:hint="default"/>
      </w:rPr>
    </w:lvl>
    <w:lvl w:ilvl="8" w:tplc="15F6DBB2" w:tentative="1">
      <w:start w:val="1"/>
      <w:numFmt w:val="bullet"/>
      <w:lvlText w:val=""/>
      <w:lvlJc w:val="left"/>
      <w:pPr>
        <w:ind w:left="7200" w:hanging="360"/>
      </w:pPr>
      <w:rPr>
        <w:rFonts w:ascii="Wingdings" w:hAnsi="Wingdings" w:hint="default"/>
      </w:rPr>
    </w:lvl>
  </w:abstractNum>
  <w:abstractNum w:abstractNumId="133">
    <w:nsid w:val="752902B7"/>
    <w:multiLevelType w:val="hybridMultilevel"/>
    <w:tmpl w:val="9714599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752B45DA"/>
    <w:multiLevelType w:val="hybridMultilevel"/>
    <w:tmpl w:val="2396B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753829F9"/>
    <w:multiLevelType w:val="hybridMultilevel"/>
    <w:tmpl w:val="E0EA1D5A"/>
    <w:lvl w:ilvl="0" w:tplc="7DDE2BB0">
      <w:start w:val="1"/>
      <w:numFmt w:val="lowerLetter"/>
      <w:lvlText w:val="%1)"/>
      <w:lvlJc w:val="left"/>
      <w:pPr>
        <w:ind w:left="720" w:hanging="360"/>
      </w:pPr>
      <w:rPr>
        <w:rFonts w:ascii="Calibri" w:hAnsi="Calibr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76590B1C"/>
    <w:multiLevelType w:val="hybridMultilevel"/>
    <w:tmpl w:val="E5A0E0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76F26E29"/>
    <w:multiLevelType w:val="hybridMultilevel"/>
    <w:tmpl w:val="E6B8B05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77857030"/>
    <w:multiLevelType w:val="hybridMultilevel"/>
    <w:tmpl w:val="6018D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77972E00"/>
    <w:multiLevelType w:val="hybridMultilevel"/>
    <w:tmpl w:val="F04060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7A903F03"/>
    <w:multiLevelType w:val="hybridMultilevel"/>
    <w:tmpl w:val="B02646F6"/>
    <w:lvl w:ilvl="0" w:tplc="746CEEB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7B9302E6"/>
    <w:multiLevelType w:val="hybridMultilevel"/>
    <w:tmpl w:val="C56EA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7CD5568B"/>
    <w:multiLevelType w:val="hybridMultilevel"/>
    <w:tmpl w:val="C994EB12"/>
    <w:lvl w:ilvl="0" w:tplc="746CEEB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7D8B1509"/>
    <w:multiLevelType w:val="hybridMultilevel"/>
    <w:tmpl w:val="52E224D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7E0D02A7"/>
    <w:multiLevelType w:val="hybridMultilevel"/>
    <w:tmpl w:val="EC784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7EBE1C57"/>
    <w:multiLevelType w:val="hybridMultilevel"/>
    <w:tmpl w:val="DC8EB61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5"/>
  </w:num>
  <w:num w:numId="2">
    <w:abstractNumId w:val="73"/>
  </w:num>
  <w:num w:numId="3">
    <w:abstractNumId w:val="71"/>
  </w:num>
  <w:num w:numId="4">
    <w:abstractNumId w:val="124"/>
  </w:num>
  <w:num w:numId="5">
    <w:abstractNumId w:val="91"/>
  </w:num>
  <w:num w:numId="6">
    <w:abstractNumId w:val="37"/>
  </w:num>
  <w:num w:numId="7">
    <w:abstractNumId w:val="6"/>
  </w:num>
  <w:num w:numId="8">
    <w:abstractNumId w:val="2"/>
  </w:num>
  <w:num w:numId="9">
    <w:abstractNumId w:val="17"/>
  </w:num>
  <w:num w:numId="10">
    <w:abstractNumId w:val="34"/>
  </w:num>
  <w:num w:numId="11">
    <w:abstractNumId w:val="0"/>
    <w:lvlOverride w:ilvl="0">
      <w:lvl w:ilvl="0">
        <w:start w:val="1"/>
        <w:numFmt w:val="bullet"/>
        <w:pStyle w:val="ListBullet"/>
        <w:lvlText w:val=""/>
        <w:lvlJc w:val="left"/>
        <w:pPr>
          <w:tabs>
            <w:tab w:val="num" w:pos="1800"/>
          </w:tabs>
          <w:ind w:left="1440" w:firstLine="0"/>
        </w:pPr>
        <w:rPr>
          <w:rFonts w:ascii="Symbol" w:hAnsi="Symbol" w:hint="default"/>
        </w:rPr>
      </w:lvl>
    </w:lvlOverride>
  </w:num>
  <w:num w:numId="12">
    <w:abstractNumId w:val="86"/>
  </w:num>
  <w:num w:numId="13">
    <w:abstractNumId w:val="8"/>
  </w:num>
  <w:num w:numId="14">
    <w:abstractNumId w:val="72"/>
    <w:lvlOverride w:ilvl="0">
      <w:startOverride w:val="1"/>
    </w:lvlOverride>
  </w:num>
  <w:num w:numId="15">
    <w:abstractNumId w:val="96"/>
  </w:num>
  <w:num w:numId="16">
    <w:abstractNumId w:val="132"/>
  </w:num>
  <w:num w:numId="17">
    <w:abstractNumId w:val="9"/>
  </w:num>
  <w:num w:numId="18">
    <w:abstractNumId w:val="105"/>
  </w:num>
  <w:num w:numId="19">
    <w:abstractNumId w:val="75"/>
  </w:num>
  <w:num w:numId="20">
    <w:abstractNumId w:val="144"/>
  </w:num>
  <w:num w:numId="21">
    <w:abstractNumId w:val="60"/>
  </w:num>
  <w:num w:numId="22">
    <w:abstractNumId w:val="47"/>
  </w:num>
  <w:num w:numId="23">
    <w:abstractNumId w:val="126"/>
  </w:num>
  <w:num w:numId="24">
    <w:abstractNumId w:val="36"/>
  </w:num>
  <w:num w:numId="25">
    <w:abstractNumId w:val="46"/>
  </w:num>
  <w:num w:numId="26">
    <w:abstractNumId w:val="38"/>
  </w:num>
  <w:num w:numId="27">
    <w:abstractNumId w:val="134"/>
  </w:num>
  <w:num w:numId="28">
    <w:abstractNumId w:val="49"/>
  </w:num>
  <w:num w:numId="29">
    <w:abstractNumId w:val="82"/>
  </w:num>
  <w:num w:numId="30">
    <w:abstractNumId w:val="79"/>
  </w:num>
  <w:num w:numId="31">
    <w:abstractNumId w:val="14"/>
  </w:num>
  <w:num w:numId="32">
    <w:abstractNumId w:val="88"/>
  </w:num>
  <w:num w:numId="33">
    <w:abstractNumId w:val="78"/>
  </w:num>
  <w:num w:numId="34">
    <w:abstractNumId w:val="22"/>
  </w:num>
  <w:num w:numId="35">
    <w:abstractNumId w:val="58"/>
  </w:num>
  <w:num w:numId="36">
    <w:abstractNumId w:val="42"/>
  </w:num>
  <w:num w:numId="37">
    <w:abstractNumId w:val="111"/>
  </w:num>
  <w:num w:numId="38">
    <w:abstractNumId w:val="76"/>
  </w:num>
  <w:num w:numId="39">
    <w:abstractNumId w:val="83"/>
  </w:num>
  <w:num w:numId="40">
    <w:abstractNumId w:val="19"/>
  </w:num>
  <w:num w:numId="41">
    <w:abstractNumId w:val="128"/>
  </w:num>
  <w:num w:numId="42">
    <w:abstractNumId w:val="25"/>
  </w:num>
  <w:num w:numId="43">
    <w:abstractNumId w:val="15"/>
  </w:num>
  <w:num w:numId="44">
    <w:abstractNumId w:val="92"/>
  </w:num>
  <w:num w:numId="45">
    <w:abstractNumId w:val="142"/>
  </w:num>
  <w:num w:numId="46">
    <w:abstractNumId w:val="84"/>
  </w:num>
  <w:num w:numId="47">
    <w:abstractNumId w:val="93"/>
  </w:num>
  <w:num w:numId="48">
    <w:abstractNumId w:val="32"/>
  </w:num>
  <w:num w:numId="49">
    <w:abstractNumId w:val="136"/>
  </w:num>
  <w:num w:numId="50">
    <w:abstractNumId w:val="28"/>
  </w:num>
  <w:num w:numId="51">
    <w:abstractNumId w:val="68"/>
  </w:num>
  <w:num w:numId="52">
    <w:abstractNumId w:val="40"/>
  </w:num>
  <w:num w:numId="53">
    <w:abstractNumId w:val="129"/>
  </w:num>
  <w:num w:numId="54">
    <w:abstractNumId w:val="85"/>
  </w:num>
  <w:num w:numId="55">
    <w:abstractNumId w:val="145"/>
  </w:num>
  <w:num w:numId="56">
    <w:abstractNumId w:val="4"/>
  </w:num>
  <w:num w:numId="57">
    <w:abstractNumId w:val="118"/>
  </w:num>
  <w:num w:numId="58">
    <w:abstractNumId w:val="74"/>
  </w:num>
  <w:num w:numId="59">
    <w:abstractNumId w:val="113"/>
  </w:num>
  <w:num w:numId="60">
    <w:abstractNumId w:val="121"/>
  </w:num>
  <w:num w:numId="61">
    <w:abstractNumId w:val="133"/>
  </w:num>
  <w:num w:numId="62">
    <w:abstractNumId w:val="43"/>
  </w:num>
  <w:num w:numId="63">
    <w:abstractNumId w:val="18"/>
  </w:num>
  <w:num w:numId="64">
    <w:abstractNumId w:val="87"/>
  </w:num>
  <w:num w:numId="65">
    <w:abstractNumId w:val="108"/>
  </w:num>
  <w:num w:numId="66">
    <w:abstractNumId w:val="123"/>
  </w:num>
  <w:num w:numId="67">
    <w:abstractNumId w:val="103"/>
  </w:num>
  <w:num w:numId="68">
    <w:abstractNumId w:val="115"/>
  </w:num>
  <w:num w:numId="69">
    <w:abstractNumId w:val="54"/>
  </w:num>
  <w:num w:numId="70">
    <w:abstractNumId w:val="89"/>
  </w:num>
  <w:num w:numId="71">
    <w:abstractNumId w:val="65"/>
  </w:num>
  <w:num w:numId="72">
    <w:abstractNumId w:val="125"/>
  </w:num>
  <w:num w:numId="73">
    <w:abstractNumId w:val="44"/>
  </w:num>
  <w:num w:numId="74">
    <w:abstractNumId w:val="114"/>
  </w:num>
  <w:num w:numId="75">
    <w:abstractNumId w:val="64"/>
  </w:num>
  <w:num w:numId="76">
    <w:abstractNumId w:val="102"/>
  </w:num>
  <w:num w:numId="77">
    <w:abstractNumId w:val="33"/>
  </w:num>
  <w:num w:numId="78">
    <w:abstractNumId w:val="29"/>
  </w:num>
  <w:num w:numId="79">
    <w:abstractNumId w:val="30"/>
  </w:num>
  <w:num w:numId="80">
    <w:abstractNumId w:val="110"/>
  </w:num>
  <w:num w:numId="81">
    <w:abstractNumId w:val="26"/>
  </w:num>
  <w:num w:numId="82">
    <w:abstractNumId w:val="137"/>
  </w:num>
  <w:num w:numId="83">
    <w:abstractNumId w:val="106"/>
  </w:num>
  <w:num w:numId="84">
    <w:abstractNumId w:val="99"/>
  </w:num>
  <w:num w:numId="85">
    <w:abstractNumId w:val="21"/>
  </w:num>
  <w:num w:numId="86">
    <w:abstractNumId w:val="16"/>
  </w:num>
  <w:num w:numId="87">
    <w:abstractNumId w:val="77"/>
  </w:num>
  <w:num w:numId="88">
    <w:abstractNumId w:val="122"/>
  </w:num>
  <w:num w:numId="89">
    <w:abstractNumId w:val="141"/>
  </w:num>
  <w:num w:numId="90">
    <w:abstractNumId w:val="97"/>
  </w:num>
  <w:num w:numId="91">
    <w:abstractNumId w:val="5"/>
  </w:num>
  <w:num w:numId="92">
    <w:abstractNumId w:val="45"/>
  </w:num>
  <w:num w:numId="93">
    <w:abstractNumId w:val="20"/>
  </w:num>
  <w:num w:numId="94">
    <w:abstractNumId w:val="24"/>
  </w:num>
  <w:num w:numId="95">
    <w:abstractNumId w:val="31"/>
  </w:num>
  <w:num w:numId="96">
    <w:abstractNumId w:val="138"/>
  </w:num>
  <w:num w:numId="97">
    <w:abstractNumId w:val="100"/>
  </w:num>
  <w:num w:numId="98">
    <w:abstractNumId w:val="50"/>
  </w:num>
  <w:num w:numId="99">
    <w:abstractNumId w:val="67"/>
  </w:num>
  <w:num w:numId="100">
    <w:abstractNumId w:val="69"/>
  </w:num>
  <w:num w:numId="101">
    <w:abstractNumId w:val="27"/>
  </w:num>
  <w:num w:numId="102">
    <w:abstractNumId w:val="39"/>
  </w:num>
  <w:num w:numId="103">
    <w:abstractNumId w:val="56"/>
  </w:num>
  <w:num w:numId="104">
    <w:abstractNumId w:val="59"/>
  </w:num>
  <w:num w:numId="105">
    <w:abstractNumId w:val="48"/>
  </w:num>
  <w:num w:numId="106">
    <w:abstractNumId w:val="35"/>
  </w:num>
  <w:num w:numId="107">
    <w:abstractNumId w:val="81"/>
  </w:num>
  <w:num w:numId="108">
    <w:abstractNumId w:val="52"/>
  </w:num>
  <w:num w:numId="109">
    <w:abstractNumId w:val="61"/>
  </w:num>
  <w:num w:numId="110">
    <w:abstractNumId w:val="135"/>
  </w:num>
  <w:num w:numId="111">
    <w:abstractNumId w:val="41"/>
  </w:num>
  <w:num w:numId="112">
    <w:abstractNumId w:val="107"/>
  </w:num>
  <w:num w:numId="113">
    <w:abstractNumId w:val="7"/>
  </w:num>
  <w:num w:numId="114">
    <w:abstractNumId w:val="98"/>
  </w:num>
  <w:num w:numId="115">
    <w:abstractNumId w:val="1"/>
  </w:num>
  <w:num w:numId="116">
    <w:abstractNumId w:val="120"/>
  </w:num>
  <w:num w:numId="117">
    <w:abstractNumId w:val="62"/>
  </w:num>
  <w:num w:numId="118">
    <w:abstractNumId w:val="10"/>
  </w:num>
  <w:num w:numId="119">
    <w:abstractNumId w:val="80"/>
  </w:num>
  <w:num w:numId="120">
    <w:abstractNumId w:val="55"/>
  </w:num>
  <w:num w:numId="121">
    <w:abstractNumId w:val="139"/>
  </w:num>
  <w:num w:numId="122">
    <w:abstractNumId w:val="119"/>
  </w:num>
  <w:num w:numId="123">
    <w:abstractNumId w:val="63"/>
  </w:num>
  <w:num w:numId="124">
    <w:abstractNumId w:val="57"/>
  </w:num>
  <w:num w:numId="125">
    <w:abstractNumId w:val="130"/>
  </w:num>
  <w:num w:numId="126">
    <w:abstractNumId w:val="51"/>
  </w:num>
  <w:num w:numId="127">
    <w:abstractNumId w:val="23"/>
  </w:num>
  <w:num w:numId="128">
    <w:abstractNumId w:val="3"/>
  </w:num>
  <w:num w:numId="129">
    <w:abstractNumId w:val="11"/>
  </w:num>
  <w:num w:numId="130">
    <w:abstractNumId w:val="66"/>
  </w:num>
  <w:num w:numId="131">
    <w:abstractNumId w:val="90"/>
  </w:num>
  <w:num w:numId="132">
    <w:abstractNumId w:val="94"/>
  </w:num>
  <w:num w:numId="133">
    <w:abstractNumId w:val="140"/>
  </w:num>
  <w:num w:numId="134">
    <w:abstractNumId w:val="70"/>
  </w:num>
  <w:num w:numId="135">
    <w:abstractNumId w:val="112"/>
  </w:num>
  <w:num w:numId="136">
    <w:abstractNumId w:val="116"/>
  </w:num>
  <w:num w:numId="137">
    <w:abstractNumId w:val="104"/>
  </w:num>
  <w:num w:numId="138">
    <w:abstractNumId w:val="53"/>
  </w:num>
  <w:num w:numId="139">
    <w:abstractNumId w:val="109"/>
  </w:num>
  <w:num w:numId="140">
    <w:abstractNumId w:val="131"/>
  </w:num>
  <w:num w:numId="141">
    <w:abstractNumId w:val="143"/>
  </w:num>
  <w:num w:numId="142">
    <w:abstractNumId w:val="117"/>
  </w:num>
  <w:num w:numId="143">
    <w:abstractNumId w:val="101"/>
  </w:num>
  <w:num w:numId="144">
    <w:abstractNumId w:val="12"/>
  </w:num>
  <w:num w:numId="145">
    <w:abstractNumId w:val="13"/>
  </w:num>
  <w:num w:numId="146">
    <w:abstractNumId w:val="127"/>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revisionView w:markup="0"/>
  <w:trackRevisions/>
  <w:defaultTabStop w:val="144"/>
  <w:characterSpacingControl w:val="doNotCompress"/>
  <w:hdrShapeDefaults>
    <o:shapedefaults v:ext="edit" spidmax="2050">
      <o:colormru v:ext="edit" colors="#a2b593"/>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397"/>
    <w:rsid w:val="00010681"/>
    <w:rsid w:val="00011813"/>
    <w:rsid w:val="000240A4"/>
    <w:rsid w:val="00026943"/>
    <w:rsid w:val="00030091"/>
    <w:rsid w:val="00031925"/>
    <w:rsid w:val="00036EF4"/>
    <w:rsid w:val="00040C69"/>
    <w:rsid w:val="0004598D"/>
    <w:rsid w:val="00045BAB"/>
    <w:rsid w:val="00052AE0"/>
    <w:rsid w:val="00056EC1"/>
    <w:rsid w:val="00057AC3"/>
    <w:rsid w:val="000704B4"/>
    <w:rsid w:val="00071FEF"/>
    <w:rsid w:val="000775B3"/>
    <w:rsid w:val="00087402"/>
    <w:rsid w:val="00087DCE"/>
    <w:rsid w:val="0009783F"/>
    <w:rsid w:val="000A06C5"/>
    <w:rsid w:val="000A2FD9"/>
    <w:rsid w:val="000A6C7C"/>
    <w:rsid w:val="000A6DD9"/>
    <w:rsid w:val="000B6844"/>
    <w:rsid w:val="000B7FFB"/>
    <w:rsid w:val="000C0AE5"/>
    <w:rsid w:val="000C2803"/>
    <w:rsid w:val="000D747B"/>
    <w:rsid w:val="000E3B15"/>
    <w:rsid w:val="000E52F4"/>
    <w:rsid w:val="000F308A"/>
    <w:rsid w:val="000F5283"/>
    <w:rsid w:val="00106111"/>
    <w:rsid w:val="00112145"/>
    <w:rsid w:val="00116722"/>
    <w:rsid w:val="001167B8"/>
    <w:rsid w:val="001169C2"/>
    <w:rsid w:val="00123881"/>
    <w:rsid w:val="00126291"/>
    <w:rsid w:val="0012761D"/>
    <w:rsid w:val="00150700"/>
    <w:rsid w:val="00155B01"/>
    <w:rsid w:val="00161F60"/>
    <w:rsid w:val="0017124F"/>
    <w:rsid w:val="00172A26"/>
    <w:rsid w:val="001731C8"/>
    <w:rsid w:val="00180CB4"/>
    <w:rsid w:val="001810A3"/>
    <w:rsid w:val="001817F6"/>
    <w:rsid w:val="00182CA4"/>
    <w:rsid w:val="0018594D"/>
    <w:rsid w:val="001873DC"/>
    <w:rsid w:val="00187943"/>
    <w:rsid w:val="00192C3F"/>
    <w:rsid w:val="001A2088"/>
    <w:rsid w:val="001A3067"/>
    <w:rsid w:val="001B5160"/>
    <w:rsid w:val="001B6307"/>
    <w:rsid w:val="001B6D36"/>
    <w:rsid w:val="001C0D2F"/>
    <w:rsid w:val="001C454A"/>
    <w:rsid w:val="001D14F0"/>
    <w:rsid w:val="001D1E98"/>
    <w:rsid w:val="001D21CA"/>
    <w:rsid w:val="001D66B1"/>
    <w:rsid w:val="001E2A7C"/>
    <w:rsid w:val="001E3158"/>
    <w:rsid w:val="001E43FB"/>
    <w:rsid w:val="001E7AA1"/>
    <w:rsid w:val="001F1960"/>
    <w:rsid w:val="001F76FE"/>
    <w:rsid w:val="00202830"/>
    <w:rsid w:val="002117F8"/>
    <w:rsid w:val="0021352F"/>
    <w:rsid w:val="00217693"/>
    <w:rsid w:val="00222392"/>
    <w:rsid w:val="00227C33"/>
    <w:rsid w:val="00242F67"/>
    <w:rsid w:val="00245AC7"/>
    <w:rsid w:val="00257F19"/>
    <w:rsid w:val="00260EEB"/>
    <w:rsid w:val="0026295D"/>
    <w:rsid w:val="0028416E"/>
    <w:rsid w:val="002876CB"/>
    <w:rsid w:val="00287ABA"/>
    <w:rsid w:val="00287CD8"/>
    <w:rsid w:val="00295423"/>
    <w:rsid w:val="002A1677"/>
    <w:rsid w:val="002A4C41"/>
    <w:rsid w:val="002B2889"/>
    <w:rsid w:val="002B325E"/>
    <w:rsid w:val="002D0D2B"/>
    <w:rsid w:val="002D18E5"/>
    <w:rsid w:val="002D2B73"/>
    <w:rsid w:val="002D343D"/>
    <w:rsid w:val="002D7ABD"/>
    <w:rsid w:val="002E2FE1"/>
    <w:rsid w:val="002E6746"/>
    <w:rsid w:val="002E72FE"/>
    <w:rsid w:val="002F3245"/>
    <w:rsid w:val="00304C3E"/>
    <w:rsid w:val="003061EF"/>
    <w:rsid w:val="00317CA1"/>
    <w:rsid w:val="0032182C"/>
    <w:rsid w:val="0032245F"/>
    <w:rsid w:val="00344668"/>
    <w:rsid w:val="00344EC7"/>
    <w:rsid w:val="00346DAD"/>
    <w:rsid w:val="00347380"/>
    <w:rsid w:val="00353558"/>
    <w:rsid w:val="00354BB2"/>
    <w:rsid w:val="00355619"/>
    <w:rsid w:val="00362778"/>
    <w:rsid w:val="0036480A"/>
    <w:rsid w:val="00384B8F"/>
    <w:rsid w:val="00390E5F"/>
    <w:rsid w:val="003A16CC"/>
    <w:rsid w:val="003B4DED"/>
    <w:rsid w:val="003B528C"/>
    <w:rsid w:val="003C0D0B"/>
    <w:rsid w:val="003C1F36"/>
    <w:rsid w:val="003C247B"/>
    <w:rsid w:val="003C3293"/>
    <w:rsid w:val="003C49B8"/>
    <w:rsid w:val="003D0264"/>
    <w:rsid w:val="003D08EA"/>
    <w:rsid w:val="003D30C6"/>
    <w:rsid w:val="003D5B64"/>
    <w:rsid w:val="003D64E8"/>
    <w:rsid w:val="003E0CDD"/>
    <w:rsid w:val="003F1932"/>
    <w:rsid w:val="003F30BE"/>
    <w:rsid w:val="003F4269"/>
    <w:rsid w:val="003F6775"/>
    <w:rsid w:val="00400981"/>
    <w:rsid w:val="00407015"/>
    <w:rsid w:val="00413F30"/>
    <w:rsid w:val="00415AE4"/>
    <w:rsid w:val="00434BAF"/>
    <w:rsid w:val="00434ED8"/>
    <w:rsid w:val="00436A36"/>
    <w:rsid w:val="00440774"/>
    <w:rsid w:val="004434C8"/>
    <w:rsid w:val="004440F9"/>
    <w:rsid w:val="00455E6F"/>
    <w:rsid w:val="00475B78"/>
    <w:rsid w:val="00483EA7"/>
    <w:rsid w:val="004A0131"/>
    <w:rsid w:val="004A69E8"/>
    <w:rsid w:val="004B1CE2"/>
    <w:rsid w:val="004C4EFC"/>
    <w:rsid w:val="004D1550"/>
    <w:rsid w:val="004D42CA"/>
    <w:rsid w:val="004D50AC"/>
    <w:rsid w:val="004E509E"/>
    <w:rsid w:val="004E6242"/>
    <w:rsid w:val="004F3FED"/>
    <w:rsid w:val="0050449F"/>
    <w:rsid w:val="00506671"/>
    <w:rsid w:val="00506AA3"/>
    <w:rsid w:val="0051240F"/>
    <w:rsid w:val="005126A8"/>
    <w:rsid w:val="0051524F"/>
    <w:rsid w:val="00523442"/>
    <w:rsid w:val="00523F65"/>
    <w:rsid w:val="00531F53"/>
    <w:rsid w:val="00534268"/>
    <w:rsid w:val="005368C2"/>
    <w:rsid w:val="00537294"/>
    <w:rsid w:val="005413B6"/>
    <w:rsid w:val="0054528E"/>
    <w:rsid w:val="00576F04"/>
    <w:rsid w:val="005777BC"/>
    <w:rsid w:val="005A1EF9"/>
    <w:rsid w:val="005A28F0"/>
    <w:rsid w:val="005A4894"/>
    <w:rsid w:val="005A4962"/>
    <w:rsid w:val="005A511D"/>
    <w:rsid w:val="005A6D13"/>
    <w:rsid w:val="005B1A3A"/>
    <w:rsid w:val="005C3EFB"/>
    <w:rsid w:val="005C6344"/>
    <w:rsid w:val="005C7421"/>
    <w:rsid w:val="005C788B"/>
    <w:rsid w:val="005D1A49"/>
    <w:rsid w:val="005E05A7"/>
    <w:rsid w:val="005E31FD"/>
    <w:rsid w:val="005E3C70"/>
    <w:rsid w:val="005E5744"/>
    <w:rsid w:val="005F2397"/>
    <w:rsid w:val="005F3C31"/>
    <w:rsid w:val="005F5008"/>
    <w:rsid w:val="006037A9"/>
    <w:rsid w:val="00610765"/>
    <w:rsid w:val="00620C48"/>
    <w:rsid w:val="006223B9"/>
    <w:rsid w:val="006232E5"/>
    <w:rsid w:val="00631964"/>
    <w:rsid w:val="0063209D"/>
    <w:rsid w:val="006366F2"/>
    <w:rsid w:val="00646445"/>
    <w:rsid w:val="006515C0"/>
    <w:rsid w:val="006567A7"/>
    <w:rsid w:val="00661B21"/>
    <w:rsid w:val="006642E0"/>
    <w:rsid w:val="00666143"/>
    <w:rsid w:val="00674C37"/>
    <w:rsid w:val="006809DD"/>
    <w:rsid w:val="00683379"/>
    <w:rsid w:val="00687CC8"/>
    <w:rsid w:val="00696474"/>
    <w:rsid w:val="00696FD0"/>
    <w:rsid w:val="006A2034"/>
    <w:rsid w:val="006A5893"/>
    <w:rsid w:val="006B0913"/>
    <w:rsid w:val="006B12F7"/>
    <w:rsid w:val="006B7543"/>
    <w:rsid w:val="006C0FF8"/>
    <w:rsid w:val="006C15DB"/>
    <w:rsid w:val="006C7606"/>
    <w:rsid w:val="006D1FD3"/>
    <w:rsid w:val="006E619B"/>
    <w:rsid w:val="006F0942"/>
    <w:rsid w:val="006F1772"/>
    <w:rsid w:val="006F2892"/>
    <w:rsid w:val="006F51DB"/>
    <w:rsid w:val="00712709"/>
    <w:rsid w:val="00714DE0"/>
    <w:rsid w:val="00715117"/>
    <w:rsid w:val="007167B2"/>
    <w:rsid w:val="007169C6"/>
    <w:rsid w:val="00716FDC"/>
    <w:rsid w:val="00721D7B"/>
    <w:rsid w:val="00722DFD"/>
    <w:rsid w:val="00733C60"/>
    <w:rsid w:val="007401CC"/>
    <w:rsid w:val="00743357"/>
    <w:rsid w:val="00745307"/>
    <w:rsid w:val="00751FD9"/>
    <w:rsid w:val="007537D2"/>
    <w:rsid w:val="00757406"/>
    <w:rsid w:val="007633A3"/>
    <w:rsid w:val="00773C96"/>
    <w:rsid w:val="0078065D"/>
    <w:rsid w:val="007833AB"/>
    <w:rsid w:val="00786512"/>
    <w:rsid w:val="00791B5E"/>
    <w:rsid w:val="00791D26"/>
    <w:rsid w:val="00792A10"/>
    <w:rsid w:val="007B064B"/>
    <w:rsid w:val="007B206F"/>
    <w:rsid w:val="007B45B1"/>
    <w:rsid w:val="007B5F4B"/>
    <w:rsid w:val="007C0761"/>
    <w:rsid w:val="007D0166"/>
    <w:rsid w:val="007D3793"/>
    <w:rsid w:val="007E0209"/>
    <w:rsid w:val="007E6502"/>
    <w:rsid w:val="007F5AB3"/>
    <w:rsid w:val="00822175"/>
    <w:rsid w:val="00824C74"/>
    <w:rsid w:val="00831901"/>
    <w:rsid w:val="008324DC"/>
    <w:rsid w:val="00841650"/>
    <w:rsid w:val="00842BAD"/>
    <w:rsid w:val="00844817"/>
    <w:rsid w:val="00844913"/>
    <w:rsid w:val="00845690"/>
    <w:rsid w:val="00855446"/>
    <w:rsid w:val="008568A7"/>
    <w:rsid w:val="00865716"/>
    <w:rsid w:val="00883F56"/>
    <w:rsid w:val="008847EB"/>
    <w:rsid w:val="00885049"/>
    <w:rsid w:val="008939F3"/>
    <w:rsid w:val="0089589F"/>
    <w:rsid w:val="008B15F3"/>
    <w:rsid w:val="008B73B6"/>
    <w:rsid w:val="008B7E2F"/>
    <w:rsid w:val="008C6E3E"/>
    <w:rsid w:val="008C773B"/>
    <w:rsid w:val="008D5FA6"/>
    <w:rsid w:val="009026F8"/>
    <w:rsid w:val="00906D1D"/>
    <w:rsid w:val="00913D16"/>
    <w:rsid w:val="00915AE0"/>
    <w:rsid w:val="009208A6"/>
    <w:rsid w:val="0092629D"/>
    <w:rsid w:val="00930B38"/>
    <w:rsid w:val="009330FE"/>
    <w:rsid w:val="0093429A"/>
    <w:rsid w:val="00935DDE"/>
    <w:rsid w:val="00937BFA"/>
    <w:rsid w:val="009436EC"/>
    <w:rsid w:val="00944F42"/>
    <w:rsid w:val="00945B7E"/>
    <w:rsid w:val="00946CE6"/>
    <w:rsid w:val="00947C72"/>
    <w:rsid w:val="00963501"/>
    <w:rsid w:val="00964AF0"/>
    <w:rsid w:val="0096520A"/>
    <w:rsid w:val="00967A17"/>
    <w:rsid w:val="00972464"/>
    <w:rsid w:val="009725DC"/>
    <w:rsid w:val="00972AAA"/>
    <w:rsid w:val="00973FF5"/>
    <w:rsid w:val="00974E1C"/>
    <w:rsid w:val="00975452"/>
    <w:rsid w:val="009757AE"/>
    <w:rsid w:val="00977954"/>
    <w:rsid w:val="00986A9F"/>
    <w:rsid w:val="00986E2F"/>
    <w:rsid w:val="00991514"/>
    <w:rsid w:val="009933B7"/>
    <w:rsid w:val="00994066"/>
    <w:rsid w:val="009A09CF"/>
    <w:rsid w:val="009A2C3D"/>
    <w:rsid w:val="009A3BA7"/>
    <w:rsid w:val="009B32B3"/>
    <w:rsid w:val="009C571E"/>
    <w:rsid w:val="009C5E2F"/>
    <w:rsid w:val="009C6D04"/>
    <w:rsid w:val="009D56AC"/>
    <w:rsid w:val="009D5D41"/>
    <w:rsid w:val="009D7BCE"/>
    <w:rsid w:val="009E6AFC"/>
    <w:rsid w:val="009F7DAD"/>
    <w:rsid w:val="00A05922"/>
    <w:rsid w:val="00A1283E"/>
    <w:rsid w:val="00A12AC0"/>
    <w:rsid w:val="00A21A0A"/>
    <w:rsid w:val="00A2791A"/>
    <w:rsid w:val="00A3009E"/>
    <w:rsid w:val="00A30B1B"/>
    <w:rsid w:val="00A30E96"/>
    <w:rsid w:val="00A42024"/>
    <w:rsid w:val="00A5024F"/>
    <w:rsid w:val="00A526DD"/>
    <w:rsid w:val="00A52F93"/>
    <w:rsid w:val="00A536FF"/>
    <w:rsid w:val="00A701E1"/>
    <w:rsid w:val="00A71BF6"/>
    <w:rsid w:val="00A84BD1"/>
    <w:rsid w:val="00A851AE"/>
    <w:rsid w:val="00A92A73"/>
    <w:rsid w:val="00A95737"/>
    <w:rsid w:val="00AA79CC"/>
    <w:rsid w:val="00AB3625"/>
    <w:rsid w:val="00AB426F"/>
    <w:rsid w:val="00AB5715"/>
    <w:rsid w:val="00AC0915"/>
    <w:rsid w:val="00AD2F30"/>
    <w:rsid w:val="00AD5114"/>
    <w:rsid w:val="00AD6F65"/>
    <w:rsid w:val="00AD73E4"/>
    <w:rsid w:val="00AE02DE"/>
    <w:rsid w:val="00AE5496"/>
    <w:rsid w:val="00AE6F14"/>
    <w:rsid w:val="00AF0282"/>
    <w:rsid w:val="00AF0E10"/>
    <w:rsid w:val="00AF1DE8"/>
    <w:rsid w:val="00B05EB2"/>
    <w:rsid w:val="00B2623C"/>
    <w:rsid w:val="00B31A28"/>
    <w:rsid w:val="00B32656"/>
    <w:rsid w:val="00B416AA"/>
    <w:rsid w:val="00B4526A"/>
    <w:rsid w:val="00B46DCD"/>
    <w:rsid w:val="00B503D7"/>
    <w:rsid w:val="00B51CAA"/>
    <w:rsid w:val="00B563EF"/>
    <w:rsid w:val="00B57023"/>
    <w:rsid w:val="00B62171"/>
    <w:rsid w:val="00B66DD9"/>
    <w:rsid w:val="00B70B6D"/>
    <w:rsid w:val="00B75EC1"/>
    <w:rsid w:val="00B77DD4"/>
    <w:rsid w:val="00B835C7"/>
    <w:rsid w:val="00B860F0"/>
    <w:rsid w:val="00B93788"/>
    <w:rsid w:val="00BA5F97"/>
    <w:rsid w:val="00BA6432"/>
    <w:rsid w:val="00BA68AE"/>
    <w:rsid w:val="00BB2F35"/>
    <w:rsid w:val="00BB365D"/>
    <w:rsid w:val="00BB6384"/>
    <w:rsid w:val="00BB7AF8"/>
    <w:rsid w:val="00BC287D"/>
    <w:rsid w:val="00BC5527"/>
    <w:rsid w:val="00BC7381"/>
    <w:rsid w:val="00BD0D89"/>
    <w:rsid w:val="00BD3460"/>
    <w:rsid w:val="00BE0C2D"/>
    <w:rsid w:val="00BE4299"/>
    <w:rsid w:val="00BE497E"/>
    <w:rsid w:val="00BF37A0"/>
    <w:rsid w:val="00BF7239"/>
    <w:rsid w:val="00C003CD"/>
    <w:rsid w:val="00C02A89"/>
    <w:rsid w:val="00C06A2E"/>
    <w:rsid w:val="00C07196"/>
    <w:rsid w:val="00C07F53"/>
    <w:rsid w:val="00C16240"/>
    <w:rsid w:val="00C210C4"/>
    <w:rsid w:val="00C37CA1"/>
    <w:rsid w:val="00C569B0"/>
    <w:rsid w:val="00C63A26"/>
    <w:rsid w:val="00C704C6"/>
    <w:rsid w:val="00C72BD7"/>
    <w:rsid w:val="00C93635"/>
    <w:rsid w:val="00CA11ED"/>
    <w:rsid w:val="00CA343E"/>
    <w:rsid w:val="00CA417E"/>
    <w:rsid w:val="00CA7C23"/>
    <w:rsid w:val="00CB0AB9"/>
    <w:rsid w:val="00CB0CD1"/>
    <w:rsid w:val="00CB15DC"/>
    <w:rsid w:val="00CD657B"/>
    <w:rsid w:val="00CE2DB3"/>
    <w:rsid w:val="00CE5E01"/>
    <w:rsid w:val="00CE6284"/>
    <w:rsid w:val="00CF3AF5"/>
    <w:rsid w:val="00CF4063"/>
    <w:rsid w:val="00CF5088"/>
    <w:rsid w:val="00CF6549"/>
    <w:rsid w:val="00D0294B"/>
    <w:rsid w:val="00D068CA"/>
    <w:rsid w:val="00D069EC"/>
    <w:rsid w:val="00D07FDE"/>
    <w:rsid w:val="00D139AF"/>
    <w:rsid w:val="00D177A6"/>
    <w:rsid w:val="00D2031A"/>
    <w:rsid w:val="00D214C7"/>
    <w:rsid w:val="00D31B38"/>
    <w:rsid w:val="00D52C22"/>
    <w:rsid w:val="00D565AB"/>
    <w:rsid w:val="00D566E6"/>
    <w:rsid w:val="00D63CF7"/>
    <w:rsid w:val="00D661A7"/>
    <w:rsid w:val="00D724D9"/>
    <w:rsid w:val="00D86E50"/>
    <w:rsid w:val="00D91BD3"/>
    <w:rsid w:val="00D93E14"/>
    <w:rsid w:val="00D96F31"/>
    <w:rsid w:val="00D97FBC"/>
    <w:rsid w:val="00DA129C"/>
    <w:rsid w:val="00DA1E8A"/>
    <w:rsid w:val="00DA69A7"/>
    <w:rsid w:val="00DB0FDF"/>
    <w:rsid w:val="00DB35B4"/>
    <w:rsid w:val="00DD1297"/>
    <w:rsid w:val="00DD227A"/>
    <w:rsid w:val="00DE0790"/>
    <w:rsid w:val="00DE12C7"/>
    <w:rsid w:val="00DE6A33"/>
    <w:rsid w:val="00E0049C"/>
    <w:rsid w:val="00E01965"/>
    <w:rsid w:val="00E06BAA"/>
    <w:rsid w:val="00E06F7F"/>
    <w:rsid w:val="00E13880"/>
    <w:rsid w:val="00E16367"/>
    <w:rsid w:val="00E2494C"/>
    <w:rsid w:val="00E25889"/>
    <w:rsid w:val="00E2629C"/>
    <w:rsid w:val="00E26BC3"/>
    <w:rsid w:val="00E32933"/>
    <w:rsid w:val="00E34369"/>
    <w:rsid w:val="00E34DA5"/>
    <w:rsid w:val="00E453BD"/>
    <w:rsid w:val="00E51023"/>
    <w:rsid w:val="00E54AF5"/>
    <w:rsid w:val="00E54F83"/>
    <w:rsid w:val="00E67652"/>
    <w:rsid w:val="00E71CF6"/>
    <w:rsid w:val="00E83E0A"/>
    <w:rsid w:val="00E915D8"/>
    <w:rsid w:val="00E963C6"/>
    <w:rsid w:val="00E97868"/>
    <w:rsid w:val="00EA39A9"/>
    <w:rsid w:val="00EB74BE"/>
    <w:rsid w:val="00ED4817"/>
    <w:rsid w:val="00ED4ECE"/>
    <w:rsid w:val="00EF6457"/>
    <w:rsid w:val="00F03C2D"/>
    <w:rsid w:val="00F10177"/>
    <w:rsid w:val="00F33813"/>
    <w:rsid w:val="00F36223"/>
    <w:rsid w:val="00F40AE8"/>
    <w:rsid w:val="00F63CDD"/>
    <w:rsid w:val="00F708E1"/>
    <w:rsid w:val="00F71A9E"/>
    <w:rsid w:val="00F73DEE"/>
    <w:rsid w:val="00F86423"/>
    <w:rsid w:val="00FA197D"/>
    <w:rsid w:val="00FA50BC"/>
    <w:rsid w:val="00FA56B8"/>
    <w:rsid w:val="00FB2BCA"/>
    <w:rsid w:val="00FC34F8"/>
    <w:rsid w:val="00FC44ED"/>
    <w:rsid w:val="00FC4DD3"/>
    <w:rsid w:val="00FC538A"/>
    <w:rsid w:val="00FD0F3D"/>
    <w:rsid w:val="00FD6D68"/>
    <w:rsid w:val="00FD6D7F"/>
    <w:rsid w:val="00FE0C5D"/>
    <w:rsid w:val="00FE5CD2"/>
    <w:rsid w:val="00FF45F0"/>
    <w:rsid w:val="00FF4E3A"/>
    <w:rsid w:val="00FF4F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a2b593"/>
    </o:shapedefaults>
    <o:shapelayout v:ext="edit">
      <o:idmap v:ext="edit" data="1"/>
    </o:shapelayout>
  </w:shapeDefaults>
  <w:decimalSymbol w:val="."/>
  <w:listSeparator w:val=","/>
  <w14:docId w14:val="36757D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qFormat="1"/>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35"/>
    <w:lsdException w:name="annotation reference" w:uiPriority="99"/>
    <w:lsdException w:name="Title" w:semiHidden="0" w:uiPriority="10" w:unhideWhenUsed="0"/>
    <w:lsdException w:name="Default Paragraph Font" w:uiPriority="1"/>
    <w:lsdException w:name="Body Text" w:uiPriority="99"/>
    <w:lsdException w:name="Subtitle" w:semiHidden="0" w:uiPriority="11" w:unhideWhenUsed="0"/>
    <w:lsdException w:name="Hyperlink" w:uiPriority="99"/>
    <w:lsdException w:name="Strong" w:semiHidden="0" w:uiPriority="22" w:unhideWhenUsed="0" w:qFormat="1"/>
    <w:lsdException w:name="Emphasis" w:semiHidden="0" w:uiPriority="20" w:unhideWhenUsed="0"/>
    <w:lsdException w:name="Document Map" w:uiPriority="99"/>
    <w:lsdException w:name="HTML Top of Form" w:uiPriority="99"/>
    <w:lsdException w:name="HTML Bottom of Form" w:uiPriority="99"/>
    <w:lsdException w:name="Normal (Web)" w:uiPriority="99"/>
    <w:lsdException w:name="Normal Table" w:uiPriority="99"/>
    <w:lsdException w:name="annotation subject" w:uiPriority="99"/>
    <w:lsdException w:name="No List" w:uiPriority="99"/>
    <w:lsdException w:name="Outline List 1" w:uiPriority="99"/>
    <w:lsdException w:name="Outline List 2" w:uiPriority="99"/>
    <w:lsdException w:name="Outline List 3" w:uiPriority="99"/>
    <w:lsdException w:name="Balloon Text" w:uiPriority="99"/>
    <w:lsdException w:name="Table Grid" w:semiHidden="0"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AIMS"/>
    <w:basedOn w:val="Paragraph"/>
    <w:next w:val="Paragraph"/>
    <w:link w:val="Heading2Char"/>
    <w:autoRedefine/>
    <w:unhideWhenUsed/>
    <w:qFormat/>
    <w:rsid w:val="006C15DB"/>
    <w:pPr>
      <w:keepNext/>
      <w:keepLines/>
      <w:spacing w:line="240" w:lineRule="auto"/>
      <w:outlineLvl w:val="1"/>
    </w:pPr>
    <w:rPr>
      <w:rFonts w:ascii="Trebuchet MS" w:eastAsiaTheme="majorEastAsia" w:hAnsi="Trebuchet MS" w:cstheme="majorBidi"/>
      <w:b/>
      <w:bCs/>
      <w:color w:val="598774"/>
      <w:sz w:val="26"/>
      <w:szCs w:val="26"/>
      <w:lang w:bidi="ar-SA"/>
    </w:rPr>
  </w:style>
  <w:style w:type="paragraph" w:styleId="Heading3">
    <w:name w:val="heading 3"/>
    <w:aliases w:val="Sub AIM"/>
    <w:basedOn w:val="Paragraph"/>
    <w:next w:val="Paragraph"/>
    <w:link w:val="Heading3Char"/>
    <w:autoRedefine/>
    <w:uiPriority w:val="9"/>
    <w:unhideWhenUsed/>
    <w:qFormat/>
    <w:rsid w:val="00751FD9"/>
    <w:pPr>
      <w:keepNext/>
      <w:keepLines/>
      <w:spacing w:before="0"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unhideWhenUsed/>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unhideWhenUsed/>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unhideWhenUsed/>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unhideWhenUsed/>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unhideWhenUsed/>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unhideWhenUsed/>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AIMS Char"/>
    <w:basedOn w:val="DefaultParagraphFont"/>
    <w:link w:val="Heading2"/>
    <w:rsid w:val="006C15DB"/>
    <w:rPr>
      <w:rFonts w:ascii="Trebuchet MS" w:eastAsiaTheme="majorEastAsia" w:hAnsi="Trebuchet MS" w:cstheme="majorBidi"/>
      <w:b/>
      <w:bCs/>
      <w:color w:val="598774"/>
      <w:sz w:val="26"/>
      <w:szCs w:val="26"/>
    </w:rPr>
  </w:style>
  <w:style w:type="character" w:customStyle="1" w:styleId="Heading3Char">
    <w:name w:val="Heading 3 Char"/>
    <w:aliases w:val="Sub AIM Char"/>
    <w:basedOn w:val="DefaultParagraphFont"/>
    <w:link w:val="Heading3"/>
    <w:uiPriority w:val="9"/>
    <w:rsid w:val="00751FD9"/>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6B12F7"/>
    <w:rPr>
      <w:b/>
      <w:bCs/>
      <w:smallCaps/>
      <w:spacing w:val="5"/>
      <w:sz w:val="32"/>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161F60"/>
    <w:rPr>
      <w:noProof/>
    </w:rPr>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rFonts w:asciiTheme="minorHAnsi" w:hAnsiTheme="minorHAnsi"/>
      <w:b/>
      <w:sz w:val="22"/>
      <w:szCs w:val="22"/>
    </w:rPr>
  </w:style>
  <w:style w:type="paragraph" w:styleId="TOC3">
    <w:name w:val="toc 3"/>
    <w:basedOn w:val="Normal"/>
    <w:next w:val="Normal"/>
    <w:autoRedefine/>
    <w:uiPriority w:val="39"/>
    <w:unhideWhenUsed/>
    <w:rsid w:val="005F2397"/>
    <w:pPr>
      <w:ind w:left="480"/>
    </w:pPr>
    <w:rPr>
      <w:rFonts w:asciiTheme="minorHAnsi" w:hAnsiTheme="minorHAnsi"/>
      <w:sz w:val="22"/>
      <w:szCs w:val="22"/>
    </w:rPr>
  </w:style>
  <w:style w:type="paragraph" w:styleId="TOC4">
    <w:name w:val="toc 4"/>
    <w:basedOn w:val="Normal"/>
    <w:next w:val="Normal"/>
    <w:autoRedefine/>
    <w:uiPriority w:val="39"/>
    <w:unhideWhenUsed/>
    <w:rsid w:val="005F2397"/>
    <w:pPr>
      <w:ind w:left="720"/>
    </w:pPr>
    <w:rPr>
      <w:rFonts w:asciiTheme="minorHAnsi" w:hAnsiTheme="minorHAnsi"/>
      <w:sz w:val="20"/>
      <w:szCs w:val="20"/>
    </w:rPr>
  </w:style>
  <w:style w:type="paragraph" w:styleId="TOC5">
    <w:name w:val="toc 5"/>
    <w:basedOn w:val="Normal"/>
    <w:next w:val="Normal"/>
    <w:autoRedefine/>
    <w:uiPriority w:val="39"/>
    <w:unhideWhenUsed/>
    <w:rsid w:val="005F2397"/>
    <w:pPr>
      <w:ind w:left="960"/>
    </w:pPr>
    <w:rPr>
      <w:rFonts w:asciiTheme="minorHAnsi" w:hAnsiTheme="minorHAnsi"/>
      <w:sz w:val="20"/>
      <w:szCs w:val="20"/>
    </w:rPr>
  </w:style>
  <w:style w:type="paragraph" w:styleId="TOC6">
    <w:name w:val="toc 6"/>
    <w:basedOn w:val="Normal"/>
    <w:next w:val="Normal"/>
    <w:autoRedefine/>
    <w:uiPriority w:val="39"/>
    <w:unhideWhenUsed/>
    <w:rsid w:val="005F2397"/>
    <w:pPr>
      <w:ind w:left="1200"/>
    </w:pPr>
    <w:rPr>
      <w:rFonts w:asciiTheme="minorHAnsi" w:hAnsiTheme="minorHAnsi"/>
      <w:sz w:val="20"/>
      <w:szCs w:val="20"/>
    </w:rPr>
  </w:style>
  <w:style w:type="paragraph" w:styleId="TOC7">
    <w:name w:val="toc 7"/>
    <w:basedOn w:val="Normal"/>
    <w:next w:val="Normal"/>
    <w:autoRedefine/>
    <w:uiPriority w:val="39"/>
    <w:unhideWhenUsed/>
    <w:rsid w:val="005F2397"/>
    <w:pPr>
      <w:ind w:left="1440"/>
    </w:pPr>
    <w:rPr>
      <w:rFonts w:asciiTheme="minorHAnsi" w:hAnsiTheme="minorHAnsi"/>
      <w:sz w:val="20"/>
      <w:szCs w:val="20"/>
    </w:rPr>
  </w:style>
  <w:style w:type="paragraph" w:styleId="TOC8">
    <w:name w:val="toc 8"/>
    <w:basedOn w:val="Normal"/>
    <w:next w:val="Normal"/>
    <w:autoRedefine/>
    <w:uiPriority w:val="39"/>
    <w:unhideWhenUsed/>
    <w:rsid w:val="005F2397"/>
    <w:pPr>
      <w:ind w:left="1680"/>
    </w:pPr>
    <w:rPr>
      <w:rFonts w:asciiTheme="minorHAnsi" w:hAnsiTheme="minorHAnsi"/>
      <w:sz w:val="20"/>
      <w:szCs w:val="20"/>
    </w:rPr>
  </w:style>
  <w:style w:type="paragraph" w:styleId="TOC9">
    <w:name w:val="toc 9"/>
    <w:basedOn w:val="Normal"/>
    <w:next w:val="Normal"/>
    <w:autoRedefine/>
    <w:uiPriority w:val="39"/>
    <w:unhideWhenUsed/>
    <w:rsid w:val="005F2397"/>
    <w:pPr>
      <w:ind w:left="1920"/>
    </w:pPr>
    <w:rPr>
      <w:rFonts w:asciiTheme="minorHAnsi" w:hAnsiTheme="minorHAnsi"/>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Text">
    <w:name w:val="Text"/>
    <w:link w:val="TextChar"/>
    <w:qFormat/>
    <w:rsid w:val="00257F19"/>
    <w:rPr>
      <w:rFonts w:ascii="Calibri" w:hAnsi="Calibri" w:cs="Calibri"/>
      <w:color w:val="000000"/>
      <w:kern w:val="24"/>
      <w:lang w:bidi="en-US"/>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rFonts w:asciiTheme="minorHAnsi" w:hAnsiTheme="minorHAnsi"/>
      <w:b/>
    </w:rPr>
  </w:style>
  <w:style w:type="paragraph" w:styleId="EndnoteText">
    <w:name w:val="endnote text"/>
    <w:basedOn w:val="Normal"/>
    <w:link w:val="EndnoteTextChar"/>
    <w:semiHidden/>
    <w:unhideWhenUsed/>
    <w:rsid w:val="005F2397"/>
    <w:rPr>
      <w:sz w:val="20"/>
      <w:szCs w:val="20"/>
    </w:rPr>
  </w:style>
  <w:style w:type="character" w:customStyle="1" w:styleId="EndnoteTextChar">
    <w:name w:val="Endnote Text Char"/>
    <w:basedOn w:val="DefaultParagraphFont"/>
    <w:link w:val="EndnoteText"/>
    <w:semiHidden/>
    <w:rsid w:val="005F2397"/>
    <w:rPr>
      <w:sz w:val="20"/>
      <w:szCs w:val="20"/>
      <w:lang w:bidi="en-US"/>
    </w:rPr>
  </w:style>
  <w:style w:type="character" w:styleId="EndnoteReference">
    <w:name w:val="endnote reference"/>
    <w:basedOn w:val="DefaultParagraphFont"/>
    <w:semiHidden/>
    <w:unhideWhenUsed/>
    <w:rsid w:val="005F2397"/>
    <w:rPr>
      <w:vertAlign w:val="superscript"/>
    </w:rPr>
  </w:style>
  <w:style w:type="character" w:styleId="FollowedHyperlink">
    <w:name w:val="FollowedHyperlink"/>
    <w:basedOn w:val="DefaultParagraphFont"/>
    <w:unhideWhenUsed/>
    <w:rsid w:val="005F2397"/>
    <w:rPr>
      <w:color w:val="800080" w:themeColor="followedHyperlink"/>
      <w:u w:val="single"/>
    </w:rPr>
  </w:style>
  <w:style w:type="character" w:styleId="Strong">
    <w:name w:val="Strong"/>
    <w:basedOn w:val="DefaultParagraphFont"/>
    <w:uiPriority w:val="22"/>
    <w:qFormat/>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nhideWhenUsed/>
    <w:rsid w:val="00AF1DE8"/>
  </w:style>
  <w:style w:type="character" w:customStyle="1" w:styleId="FootnoteTextChar">
    <w:name w:val="Footnote Text Char"/>
    <w:basedOn w:val="DefaultParagraphFont"/>
    <w:link w:val="FootnoteText"/>
    <w:rsid w:val="00AF1DE8"/>
  </w:style>
  <w:style w:type="character" w:styleId="FootnoteReference">
    <w:name w:val="footnote reference"/>
    <w:basedOn w:val="DefaultParagraphFont"/>
    <w:unhideWhenUsed/>
    <w:rsid w:val="00AF1DE8"/>
    <w:rPr>
      <w:vertAlign w:val="superscript"/>
    </w:rPr>
  </w:style>
  <w:style w:type="character" w:customStyle="1" w:styleId="TextChar">
    <w:name w:val="Text Char"/>
    <w:basedOn w:val="DefaultParagraphFont"/>
    <w:link w:val="Text"/>
    <w:rsid w:val="00257F19"/>
    <w:rPr>
      <w:rFonts w:ascii="Calibri" w:hAnsi="Calibri" w:cs="Calibri"/>
      <w:color w:val="000000"/>
      <w:kern w:val="24"/>
      <w:lang w:bidi="en-US"/>
    </w:rPr>
  </w:style>
  <w:style w:type="character" w:customStyle="1" w:styleId="BT-NormalCharacter">
    <w:name w:val="BT-Normal(Character)"/>
    <w:uiPriority w:val="1"/>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nhideWhenUsed/>
    <w:rsid w:val="00B31A28"/>
  </w:style>
  <w:style w:type="paragraph" w:styleId="NormalWeb">
    <w:name w:val="Normal (Web)"/>
    <w:basedOn w:val="Normal"/>
    <w:uiPriority w:val="99"/>
    <w:unhideWhenUsed/>
    <w:rsid w:val="00994066"/>
    <w:pPr>
      <w:spacing w:before="100" w:beforeAutospacing="1" w:after="100" w:afterAutospacing="1"/>
    </w:pPr>
    <w:rPr>
      <w:rFonts w:ascii="Times New Roman" w:eastAsia="Times New Roman" w:hAnsi="Times New Roman" w:cs="Times New Roman"/>
      <w:lang w:val="en-IN" w:eastAsia="en-IN"/>
    </w:rPr>
  </w:style>
  <w:style w:type="paragraph" w:customStyle="1" w:styleId="BlockQuotation">
    <w:name w:val="Block Quotation"/>
    <w:basedOn w:val="BodyText"/>
    <w:rsid w:val="00994066"/>
    <w:pPr>
      <w:keepLines/>
      <w:pBdr>
        <w:left w:val="single" w:sz="48" w:space="3" w:color="3366FF"/>
        <w:bottom w:val="single" w:sz="48" w:space="3" w:color="FFFFFF"/>
      </w:pBdr>
      <w:spacing w:before="120" w:line="240" w:lineRule="atLeast"/>
      <w:ind w:left="1440" w:right="720"/>
    </w:pPr>
    <w:rPr>
      <w:rFonts w:ascii="Constantia" w:eastAsia="Times New Roman" w:hAnsi="Constantia" w:cs="Times New Roman"/>
      <w:sz w:val="22"/>
      <w:szCs w:val="22"/>
      <w:lang w:bidi="en-US"/>
    </w:rPr>
  </w:style>
  <w:style w:type="paragraph" w:styleId="ListBullet">
    <w:name w:val="List Bullet"/>
    <w:basedOn w:val="List"/>
    <w:rsid w:val="00994066"/>
    <w:pPr>
      <w:numPr>
        <w:numId w:val="11"/>
      </w:numPr>
      <w:tabs>
        <w:tab w:val="num" w:pos="1152"/>
      </w:tabs>
      <w:spacing w:before="120" w:line="260" w:lineRule="atLeast"/>
      <w:ind w:left="1800" w:right="720" w:hanging="360"/>
    </w:pPr>
    <w:rPr>
      <w:rFonts w:ascii="Arial" w:hAnsi="Arial"/>
      <w:sz w:val="20"/>
      <w:szCs w:val="20"/>
    </w:rPr>
  </w:style>
  <w:style w:type="paragraph" w:styleId="List">
    <w:name w:val="List"/>
    <w:basedOn w:val="Normal"/>
    <w:rsid w:val="00994066"/>
    <w:pPr>
      <w:spacing w:after="200" w:line="276" w:lineRule="auto"/>
      <w:ind w:left="360" w:hanging="360"/>
    </w:pPr>
    <w:rPr>
      <w:rFonts w:ascii="Constantia" w:eastAsia="Times New Roman" w:hAnsi="Constantia" w:cs="Times New Roman"/>
      <w:sz w:val="22"/>
      <w:szCs w:val="22"/>
      <w:lang w:bidi="en-US"/>
    </w:rPr>
  </w:style>
  <w:style w:type="paragraph" w:styleId="ListNumber">
    <w:name w:val="List Number"/>
    <w:basedOn w:val="List"/>
    <w:rsid w:val="00994066"/>
    <w:pPr>
      <w:spacing w:before="120" w:line="260" w:lineRule="atLeast"/>
      <w:ind w:left="1800" w:right="720"/>
    </w:pPr>
    <w:rPr>
      <w:rFonts w:ascii="Arial" w:hAnsi="Arial"/>
      <w:sz w:val="20"/>
      <w:szCs w:val="20"/>
    </w:rPr>
  </w:style>
  <w:style w:type="paragraph" w:customStyle="1" w:styleId="SubtitleCover">
    <w:name w:val="Subtitle Cover"/>
    <w:basedOn w:val="TitleCover"/>
    <w:next w:val="BodyText"/>
    <w:rsid w:val="00994066"/>
  </w:style>
  <w:style w:type="paragraph" w:customStyle="1" w:styleId="TitleCover">
    <w:name w:val="Title Cover"/>
    <w:basedOn w:val="Normal"/>
    <w:next w:val="SubtitleCover"/>
    <w:rsid w:val="00994066"/>
    <w:pPr>
      <w:keepNext/>
      <w:keepLines/>
      <w:spacing w:before="4000" w:after="200" w:line="276" w:lineRule="auto"/>
      <w:ind w:left="1584"/>
    </w:pPr>
    <w:rPr>
      <w:rFonts w:ascii="Arial Black" w:eastAsia="Times New Roman" w:hAnsi="Arial Black" w:cs="Times New Roman"/>
      <w:color w:val="000080"/>
      <w:kern w:val="28"/>
      <w:sz w:val="36"/>
      <w:szCs w:val="20"/>
      <w:lang w:bidi="en-US"/>
    </w:rPr>
  </w:style>
  <w:style w:type="paragraph" w:customStyle="1" w:styleId="CompanyName">
    <w:name w:val="Company Name"/>
    <w:basedOn w:val="Normal"/>
    <w:rsid w:val="00994066"/>
    <w:pPr>
      <w:keepNext/>
      <w:keepLines/>
      <w:spacing w:before="3320" w:after="480" w:line="276" w:lineRule="auto"/>
      <w:ind w:left="1584"/>
    </w:pPr>
    <w:rPr>
      <w:rFonts w:ascii="Arial" w:eastAsia="Times New Roman" w:hAnsi="Arial" w:cs="Times New Roman"/>
      <w:b/>
      <w:kern w:val="28"/>
      <w:sz w:val="22"/>
      <w:szCs w:val="20"/>
      <w:lang w:bidi="en-US"/>
    </w:rPr>
  </w:style>
  <w:style w:type="paragraph" w:styleId="TOAHeading">
    <w:name w:val="toa heading"/>
    <w:basedOn w:val="Normal"/>
    <w:next w:val="TableofAuthorities"/>
    <w:semiHidden/>
    <w:rsid w:val="00994066"/>
    <w:pPr>
      <w:keepNext/>
      <w:pageBreakBefore/>
      <w:suppressAutoHyphens/>
      <w:spacing w:before="960" w:after="600" w:line="360" w:lineRule="exact"/>
      <w:ind w:left="1584"/>
    </w:pPr>
    <w:rPr>
      <w:rFonts w:ascii="Arial" w:eastAsia="Times New Roman" w:hAnsi="Arial" w:cs="Times New Roman"/>
      <w:b/>
      <w:color w:val="3366FF"/>
      <w:kern w:val="28"/>
      <w:sz w:val="28"/>
      <w:szCs w:val="20"/>
      <w:lang w:bidi="en-US"/>
    </w:rPr>
  </w:style>
  <w:style w:type="paragraph" w:styleId="TableofAuthorities">
    <w:name w:val="table of authorities"/>
    <w:basedOn w:val="Normal"/>
    <w:next w:val="Normal"/>
    <w:semiHidden/>
    <w:rsid w:val="00994066"/>
    <w:pPr>
      <w:spacing w:after="200" w:line="276" w:lineRule="auto"/>
      <w:ind w:left="240" w:hanging="240"/>
    </w:pPr>
    <w:rPr>
      <w:rFonts w:ascii="Constantia" w:eastAsia="Times New Roman" w:hAnsi="Constantia" w:cs="Times New Roman"/>
      <w:sz w:val="22"/>
      <w:szCs w:val="22"/>
      <w:lang w:bidi="en-US"/>
    </w:rPr>
  </w:style>
  <w:style w:type="paragraph" w:customStyle="1" w:styleId="TableText">
    <w:name w:val="Table Text"/>
    <w:basedOn w:val="Normal"/>
    <w:rsid w:val="00994066"/>
    <w:pPr>
      <w:spacing w:before="40" w:after="200" w:line="200" w:lineRule="atLeast"/>
    </w:pPr>
    <w:rPr>
      <w:rFonts w:ascii="Arial" w:eastAsia="Times New Roman" w:hAnsi="Arial" w:cs="Times New Roman"/>
      <w:sz w:val="16"/>
      <w:szCs w:val="20"/>
      <w:lang w:bidi="en-US"/>
    </w:rPr>
  </w:style>
  <w:style w:type="paragraph" w:styleId="BodyText2">
    <w:name w:val="Body Text 2"/>
    <w:basedOn w:val="Normal"/>
    <w:link w:val="BodyText2Char"/>
    <w:rsid w:val="00994066"/>
    <w:pPr>
      <w:spacing w:after="120" w:line="480" w:lineRule="auto"/>
    </w:pPr>
    <w:rPr>
      <w:rFonts w:ascii="Constantia" w:eastAsia="Times New Roman" w:hAnsi="Constantia" w:cs="Times New Roman"/>
      <w:sz w:val="22"/>
      <w:szCs w:val="22"/>
      <w:lang w:bidi="en-US"/>
    </w:rPr>
  </w:style>
  <w:style w:type="character" w:customStyle="1" w:styleId="BodyText2Char">
    <w:name w:val="Body Text 2 Char"/>
    <w:basedOn w:val="DefaultParagraphFont"/>
    <w:link w:val="BodyText2"/>
    <w:rsid w:val="00994066"/>
    <w:rPr>
      <w:rFonts w:ascii="Constantia" w:eastAsia="Times New Roman" w:hAnsi="Constantia" w:cs="Times New Roman"/>
      <w:sz w:val="22"/>
      <w:szCs w:val="22"/>
      <w:lang w:bidi="en-US"/>
    </w:rPr>
  </w:style>
  <w:style w:type="paragraph" w:customStyle="1" w:styleId="TableCentered">
    <w:name w:val="Table Centered"/>
    <w:basedOn w:val="TableText"/>
    <w:rsid w:val="00994066"/>
  </w:style>
  <w:style w:type="character" w:customStyle="1" w:styleId="MajorReadingChar">
    <w:name w:val="Major Reading Char"/>
    <w:basedOn w:val="DefaultParagraphFont"/>
    <w:rsid w:val="00994066"/>
    <w:rPr>
      <w:rFonts w:ascii="Arial" w:hAnsi="Arial" w:cs="Arial"/>
      <w:b/>
      <w:bCs/>
      <w:kern w:val="32"/>
      <w:sz w:val="24"/>
      <w:szCs w:val="32"/>
      <w:lang w:val="en-US" w:eastAsia="en-US" w:bidi="ar-SA"/>
    </w:rPr>
  </w:style>
  <w:style w:type="character" w:customStyle="1" w:styleId="MTEquationSection">
    <w:name w:val="MTEquationSection"/>
    <w:basedOn w:val="DefaultParagraphFont"/>
    <w:rsid w:val="00994066"/>
    <w:rPr>
      <w:vanish/>
      <w:color w:val="FF0000"/>
    </w:rPr>
  </w:style>
  <w:style w:type="paragraph" w:customStyle="1" w:styleId="IndentFormulaBlock">
    <w:name w:val="IndentFormulaBlock"/>
    <w:basedOn w:val="Normal"/>
    <w:link w:val="IndentFormulaBlockChar1"/>
    <w:rsid w:val="00994066"/>
    <w:pPr>
      <w:widowControl w:val="0"/>
      <w:tabs>
        <w:tab w:val="right" w:pos="9360"/>
      </w:tabs>
      <w:autoSpaceDE w:val="0"/>
      <w:autoSpaceDN w:val="0"/>
      <w:adjustRightInd w:val="0"/>
      <w:spacing w:after="200" w:line="276" w:lineRule="auto"/>
    </w:pPr>
    <w:rPr>
      <w:rFonts w:ascii="Arial" w:eastAsia="Times New Roman" w:hAnsi="Arial" w:cs="Arial"/>
      <w:color w:val="000000"/>
      <w:sz w:val="22"/>
      <w:szCs w:val="22"/>
      <w:lang w:bidi="en-US"/>
    </w:rPr>
  </w:style>
  <w:style w:type="character" w:customStyle="1" w:styleId="IndentFormulaBlockChar1">
    <w:name w:val="IndentFormulaBlock Char1"/>
    <w:basedOn w:val="DefaultParagraphFont"/>
    <w:link w:val="IndentFormulaBlock"/>
    <w:rsid w:val="00994066"/>
    <w:rPr>
      <w:rFonts w:ascii="Arial" w:eastAsia="Times New Roman" w:hAnsi="Arial" w:cs="Arial"/>
      <w:color w:val="000000"/>
      <w:sz w:val="22"/>
      <w:szCs w:val="22"/>
      <w:lang w:bidi="en-US"/>
    </w:rPr>
  </w:style>
  <w:style w:type="character" w:customStyle="1" w:styleId="SubtopicCharChar">
    <w:name w:val="Subtopic Char Char"/>
    <w:basedOn w:val="DefaultParagraphFont"/>
    <w:rsid w:val="00994066"/>
    <w:rPr>
      <w:rFonts w:ascii="Arial" w:hAnsi="Arial" w:cs="Arial"/>
      <w:b/>
      <w:bCs/>
      <w:kern w:val="32"/>
      <w:sz w:val="24"/>
      <w:szCs w:val="32"/>
      <w:lang w:val="en-US" w:eastAsia="en-US" w:bidi="ar-SA"/>
    </w:rPr>
  </w:style>
  <w:style w:type="paragraph" w:styleId="BodyTextFirstIndent">
    <w:name w:val="Body Text First Indent"/>
    <w:basedOn w:val="BodyText"/>
    <w:link w:val="BodyTextFirstIndentChar"/>
    <w:rsid w:val="00994066"/>
    <w:pPr>
      <w:ind w:firstLine="210"/>
    </w:pPr>
    <w:rPr>
      <w:rFonts w:ascii="Constantia" w:eastAsia="Times New Roman" w:hAnsi="Constantia" w:cs="Times New Roman"/>
      <w:lang w:bidi="en-US"/>
    </w:rPr>
  </w:style>
  <w:style w:type="character" w:customStyle="1" w:styleId="BodyTextFirstIndentChar">
    <w:name w:val="Body Text First Indent Char"/>
    <w:basedOn w:val="BodyTextChar"/>
    <w:link w:val="BodyTextFirstIndent"/>
    <w:rsid w:val="00994066"/>
    <w:rPr>
      <w:rFonts w:ascii="Constantia" w:eastAsia="Times New Roman" w:hAnsi="Constantia" w:cs="Times New Roman"/>
      <w:sz w:val="22"/>
      <w:szCs w:val="22"/>
      <w:lang w:bidi="en-US"/>
    </w:rPr>
  </w:style>
  <w:style w:type="paragraph" w:styleId="BodyTextIndent">
    <w:name w:val="Body Text Indent"/>
    <w:basedOn w:val="Normal"/>
    <w:link w:val="BodyTextIndentChar"/>
    <w:rsid w:val="00994066"/>
    <w:pPr>
      <w:spacing w:after="120" w:line="276" w:lineRule="auto"/>
      <w:ind w:left="360"/>
    </w:pPr>
    <w:rPr>
      <w:rFonts w:ascii="Constantia" w:eastAsia="Times New Roman" w:hAnsi="Constantia" w:cs="Times New Roman"/>
      <w:sz w:val="22"/>
      <w:szCs w:val="22"/>
      <w:lang w:bidi="en-US"/>
    </w:rPr>
  </w:style>
  <w:style w:type="character" w:customStyle="1" w:styleId="BodyTextIndentChar">
    <w:name w:val="Body Text Indent Char"/>
    <w:basedOn w:val="DefaultParagraphFont"/>
    <w:link w:val="BodyTextIndent"/>
    <w:rsid w:val="00994066"/>
    <w:rPr>
      <w:rFonts w:ascii="Constantia" w:eastAsia="Times New Roman" w:hAnsi="Constantia" w:cs="Times New Roman"/>
      <w:sz w:val="22"/>
      <w:szCs w:val="22"/>
      <w:lang w:bidi="en-US"/>
    </w:rPr>
  </w:style>
  <w:style w:type="paragraph" w:customStyle="1" w:styleId="IndentFormulaBlock1">
    <w:name w:val="IndentFormulaBlock1"/>
    <w:basedOn w:val="Normal"/>
    <w:rsid w:val="00994066"/>
    <w:pPr>
      <w:widowControl w:val="0"/>
      <w:tabs>
        <w:tab w:val="right" w:pos="9360"/>
      </w:tabs>
      <w:autoSpaceDE w:val="0"/>
      <w:autoSpaceDN w:val="0"/>
      <w:adjustRightInd w:val="0"/>
      <w:spacing w:after="200" w:line="276" w:lineRule="auto"/>
      <w:ind w:left="720"/>
    </w:pPr>
    <w:rPr>
      <w:rFonts w:ascii="Arial" w:eastAsia="Times New Roman" w:hAnsi="Arial" w:cs="Arial"/>
      <w:color w:val="000000"/>
      <w:sz w:val="22"/>
      <w:szCs w:val="22"/>
      <w:lang w:bidi="en-US"/>
    </w:rPr>
  </w:style>
  <w:style w:type="paragraph" w:customStyle="1" w:styleId="MTDisplayEquation1">
    <w:name w:val="MTDisplayEquation1"/>
    <w:basedOn w:val="Normal"/>
    <w:next w:val="Normal"/>
    <w:rsid w:val="00994066"/>
    <w:pPr>
      <w:keepNext/>
      <w:widowControl w:val="0"/>
      <w:pBdr>
        <w:bottom w:val="single" w:sz="8" w:space="1" w:color="0000FF"/>
      </w:pBdr>
      <w:tabs>
        <w:tab w:val="center" w:pos="5400"/>
        <w:tab w:val="right" w:pos="10800"/>
      </w:tabs>
      <w:autoSpaceDE w:val="0"/>
      <w:autoSpaceDN w:val="0"/>
      <w:adjustRightInd w:val="0"/>
      <w:spacing w:before="120" w:after="60" w:line="276" w:lineRule="auto"/>
      <w:outlineLvl w:val="0"/>
    </w:pPr>
    <w:rPr>
      <w:rFonts w:ascii="Arial Black" w:eastAsia="Times New Roman" w:hAnsi="Arial Black" w:cs="Arial"/>
      <w:bCs/>
      <w:color w:val="003366"/>
      <w:kern w:val="32"/>
      <w:sz w:val="22"/>
      <w:szCs w:val="48"/>
      <w:lang w:bidi="en-US"/>
    </w:rPr>
  </w:style>
  <w:style w:type="paragraph" w:styleId="BodyTextFirstIndent2">
    <w:name w:val="Body Text First Indent 2"/>
    <w:basedOn w:val="BodyTextIndent"/>
    <w:link w:val="BodyTextFirstIndent2Char"/>
    <w:rsid w:val="00994066"/>
    <w:pPr>
      <w:ind w:firstLine="210"/>
    </w:pPr>
  </w:style>
  <w:style w:type="character" w:customStyle="1" w:styleId="BodyTextFirstIndent2Char">
    <w:name w:val="Body Text First Indent 2 Char"/>
    <w:basedOn w:val="BodyTextIndentChar"/>
    <w:link w:val="BodyTextFirstIndent2"/>
    <w:rsid w:val="00994066"/>
    <w:rPr>
      <w:rFonts w:ascii="Constantia" w:eastAsia="Times New Roman" w:hAnsi="Constantia" w:cs="Times New Roman"/>
      <w:sz w:val="22"/>
      <w:szCs w:val="22"/>
      <w:lang w:bidi="en-US"/>
    </w:rPr>
  </w:style>
  <w:style w:type="paragraph" w:styleId="BodyTextIndent2">
    <w:name w:val="Body Text Indent 2"/>
    <w:basedOn w:val="Normal"/>
    <w:link w:val="BodyTextIndent2Char"/>
    <w:rsid w:val="00994066"/>
    <w:pPr>
      <w:spacing w:after="120" w:line="480" w:lineRule="auto"/>
      <w:ind w:left="360"/>
    </w:pPr>
    <w:rPr>
      <w:rFonts w:ascii="Constantia" w:eastAsia="Times New Roman" w:hAnsi="Constantia" w:cs="Times New Roman"/>
      <w:sz w:val="22"/>
      <w:szCs w:val="22"/>
      <w:lang w:bidi="en-US"/>
    </w:rPr>
  </w:style>
  <w:style w:type="character" w:customStyle="1" w:styleId="BodyTextIndent2Char">
    <w:name w:val="Body Text Indent 2 Char"/>
    <w:basedOn w:val="DefaultParagraphFont"/>
    <w:link w:val="BodyTextIndent2"/>
    <w:rsid w:val="00994066"/>
    <w:rPr>
      <w:rFonts w:ascii="Constantia" w:eastAsia="Times New Roman" w:hAnsi="Constantia" w:cs="Times New Roman"/>
      <w:sz w:val="22"/>
      <w:szCs w:val="22"/>
      <w:lang w:bidi="en-US"/>
    </w:rPr>
  </w:style>
  <w:style w:type="paragraph" w:customStyle="1" w:styleId="EquationNumber1">
    <w:name w:val="EquationNumber1"/>
    <w:basedOn w:val="IndentFormulaBlock"/>
    <w:rsid w:val="00994066"/>
    <w:rPr>
      <w:b/>
      <w:color w:val="800000"/>
      <w:sz w:val="28"/>
      <w:szCs w:val="28"/>
    </w:rPr>
  </w:style>
  <w:style w:type="paragraph" w:customStyle="1" w:styleId="MajorReadingTopNoborder">
    <w:name w:val="Major Reading + Top: (No border)"/>
    <w:aliases w:val="Bottom: (Single solid line,Dark Teal,1.5..."/>
    <w:basedOn w:val="Normal"/>
    <w:rsid w:val="00994066"/>
    <w:pPr>
      <w:pBdr>
        <w:bottom w:val="single" w:sz="12" w:space="1" w:color="003366"/>
      </w:pBdr>
      <w:spacing w:after="200" w:line="276" w:lineRule="auto"/>
    </w:pPr>
    <w:rPr>
      <w:rFonts w:ascii="Arial" w:eastAsia="Times New Roman" w:hAnsi="Arial" w:cs="Arial"/>
      <w:color w:val="000000"/>
      <w:sz w:val="22"/>
      <w:szCs w:val="22"/>
      <w:lang w:bidi="en-US"/>
    </w:rPr>
  </w:style>
  <w:style w:type="character" w:customStyle="1" w:styleId="MTEquationSection2">
    <w:name w:val="MTEquationSection2"/>
    <w:basedOn w:val="DefaultParagraphFont"/>
    <w:rsid w:val="00994066"/>
    <w:rPr>
      <w:vanish w:val="0"/>
      <w:color w:val="FF0000"/>
    </w:rPr>
  </w:style>
  <w:style w:type="paragraph" w:customStyle="1" w:styleId="IndentFormulaBlock2">
    <w:name w:val="IndentFormulaBlock2"/>
    <w:basedOn w:val="Normal"/>
    <w:rsid w:val="00994066"/>
    <w:pPr>
      <w:widowControl w:val="0"/>
      <w:tabs>
        <w:tab w:val="right" w:pos="9360"/>
      </w:tabs>
      <w:autoSpaceDE w:val="0"/>
      <w:autoSpaceDN w:val="0"/>
      <w:adjustRightInd w:val="0"/>
      <w:spacing w:after="200" w:line="276" w:lineRule="auto"/>
      <w:ind w:left="720"/>
    </w:pPr>
    <w:rPr>
      <w:rFonts w:ascii="Arial" w:eastAsia="Times New Roman" w:hAnsi="Arial" w:cs="Arial"/>
      <w:color w:val="000000"/>
      <w:sz w:val="22"/>
      <w:szCs w:val="22"/>
      <w:lang w:bidi="en-US"/>
    </w:rPr>
  </w:style>
  <w:style w:type="paragraph" w:customStyle="1" w:styleId="MTDisplayEquation2">
    <w:name w:val="MTDisplayEquation2"/>
    <w:basedOn w:val="Normal"/>
    <w:next w:val="Normal"/>
    <w:rsid w:val="00994066"/>
    <w:pPr>
      <w:keepNext/>
      <w:widowControl w:val="0"/>
      <w:pBdr>
        <w:bottom w:val="single" w:sz="8" w:space="1" w:color="0000FF"/>
      </w:pBdr>
      <w:tabs>
        <w:tab w:val="center" w:pos="5400"/>
        <w:tab w:val="right" w:pos="10800"/>
      </w:tabs>
      <w:autoSpaceDE w:val="0"/>
      <w:autoSpaceDN w:val="0"/>
      <w:adjustRightInd w:val="0"/>
      <w:spacing w:before="120" w:after="60" w:line="276" w:lineRule="auto"/>
      <w:outlineLvl w:val="0"/>
    </w:pPr>
    <w:rPr>
      <w:rFonts w:ascii="Arial Black" w:eastAsia="Times New Roman" w:hAnsi="Arial Black" w:cs="Arial"/>
      <w:bCs/>
      <w:color w:val="003366"/>
      <w:kern w:val="32"/>
      <w:sz w:val="22"/>
      <w:szCs w:val="48"/>
      <w:lang w:bidi="en-US"/>
    </w:rPr>
  </w:style>
  <w:style w:type="paragraph" w:styleId="BodyTextIndent3">
    <w:name w:val="Body Text Indent 3"/>
    <w:basedOn w:val="Normal"/>
    <w:link w:val="BodyTextIndent3Char"/>
    <w:rsid w:val="00994066"/>
    <w:pPr>
      <w:spacing w:after="120" w:line="276" w:lineRule="auto"/>
      <w:ind w:left="360"/>
    </w:pPr>
    <w:rPr>
      <w:rFonts w:ascii="Constantia" w:eastAsia="Times New Roman" w:hAnsi="Constantia" w:cs="Times New Roman"/>
      <w:sz w:val="16"/>
      <w:szCs w:val="16"/>
      <w:lang w:bidi="en-US"/>
    </w:rPr>
  </w:style>
  <w:style w:type="character" w:customStyle="1" w:styleId="BodyTextIndent3Char">
    <w:name w:val="Body Text Indent 3 Char"/>
    <w:basedOn w:val="DefaultParagraphFont"/>
    <w:link w:val="BodyTextIndent3"/>
    <w:rsid w:val="00994066"/>
    <w:rPr>
      <w:rFonts w:ascii="Constantia" w:eastAsia="Times New Roman" w:hAnsi="Constantia" w:cs="Times New Roman"/>
      <w:sz w:val="16"/>
      <w:szCs w:val="16"/>
      <w:lang w:bidi="en-US"/>
    </w:rPr>
  </w:style>
  <w:style w:type="paragraph" w:styleId="Date">
    <w:name w:val="Date"/>
    <w:basedOn w:val="Normal"/>
    <w:next w:val="Normal"/>
    <w:link w:val="DateChar"/>
    <w:rsid w:val="00994066"/>
    <w:pPr>
      <w:spacing w:after="200" w:line="276" w:lineRule="auto"/>
    </w:pPr>
    <w:rPr>
      <w:rFonts w:ascii="Constantia" w:eastAsia="Times New Roman" w:hAnsi="Constantia" w:cs="Times New Roman"/>
      <w:sz w:val="22"/>
      <w:szCs w:val="22"/>
      <w:lang w:bidi="en-US"/>
    </w:rPr>
  </w:style>
  <w:style w:type="character" w:customStyle="1" w:styleId="DateChar">
    <w:name w:val="Date Char"/>
    <w:basedOn w:val="DefaultParagraphFont"/>
    <w:link w:val="Date"/>
    <w:rsid w:val="00994066"/>
    <w:rPr>
      <w:rFonts w:ascii="Constantia" w:eastAsia="Times New Roman" w:hAnsi="Constantia" w:cs="Times New Roman"/>
      <w:sz w:val="22"/>
      <w:szCs w:val="22"/>
      <w:lang w:bidi="en-US"/>
    </w:rPr>
  </w:style>
  <w:style w:type="paragraph" w:customStyle="1" w:styleId="EquationNumber2">
    <w:name w:val="EquationNumber2"/>
    <w:basedOn w:val="IndentFormulaBlock"/>
    <w:rsid w:val="00994066"/>
    <w:rPr>
      <w:b/>
      <w:color w:val="800000"/>
      <w:sz w:val="28"/>
      <w:szCs w:val="28"/>
    </w:rPr>
  </w:style>
  <w:style w:type="character" w:customStyle="1" w:styleId="EquationNumberChar2">
    <w:name w:val="EquationNumber Char2"/>
    <w:basedOn w:val="IndentFormulaBlockChar"/>
    <w:rsid w:val="00994066"/>
    <w:rPr>
      <w:b/>
      <w:color w:val="800000"/>
      <w:sz w:val="28"/>
      <w:szCs w:val="28"/>
      <w:lang w:val="en-US" w:eastAsia="en-US" w:bidi="ar-SA"/>
    </w:rPr>
  </w:style>
  <w:style w:type="paragraph" w:customStyle="1" w:styleId="3Hd3-ListSymbol-Plus">
    <w:name w:val="3 Hd 3 - ListSymbol - Plus"/>
    <w:basedOn w:val="3Hd3-BodyText"/>
    <w:autoRedefine/>
    <w:rsid w:val="00994066"/>
    <w:pPr>
      <w:numPr>
        <w:ilvl w:val="3"/>
        <w:numId w:val="12"/>
      </w:numPr>
      <w:tabs>
        <w:tab w:val="clear" w:pos="2880"/>
        <w:tab w:val="num" w:pos="1800"/>
        <w:tab w:val="num" w:pos="2520"/>
      </w:tabs>
      <w:ind w:left="1800"/>
    </w:pPr>
  </w:style>
  <w:style w:type="paragraph" w:customStyle="1" w:styleId="BulletList">
    <w:name w:val="Bullet List"/>
    <w:basedOn w:val="Normal"/>
    <w:rsid w:val="00994066"/>
    <w:pPr>
      <w:tabs>
        <w:tab w:val="num" w:pos="360"/>
      </w:tabs>
      <w:spacing w:before="240" w:after="240" w:line="276" w:lineRule="auto"/>
      <w:ind w:left="360" w:hanging="360"/>
    </w:pPr>
    <w:rPr>
      <w:rFonts w:ascii="Constantia" w:eastAsia="Times New Roman" w:hAnsi="Constantia" w:cs="Times New Roman"/>
      <w:sz w:val="22"/>
      <w:szCs w:val="22"/>
      <w:lang w:bidi="en-US"/>
    </w:rPr>
  </w:style>
  <w:style w:type="paragraph" w:customStyle="1" w:styleId="Reading">
    <w:name w:val="Reading"/>
    <w:basedOn w:val="Normal"/>
    <w:rsid w:val="00994066"/>
    <w:pPr>
      <w:widowControl w:val="0"/>
      <w:autoSpaceDE w:val="0"/>
      <w:autoSpaceDN w:val="0"/>
      <w:adjustRightInd w:val="0"/>
      <w:spacing w:after="200" w:line="276" w:lineRule="auto"/>
    </w:pPr>
    <w:rPr>
      <w:rFonts w:ascii="Arial" w:eastAsia="Times New Roman" w:hAnsi="Arial" w:cs="Arial"/>
      <w:color w:val="000000"/>
      <w:sz w:val="22"/>
      <w:szCs w:val="22"/>
      <w:lang w:bidi="en-US"/>
    </w:rPr>
  </w:style>
  <w:style w:type="table" w:styleId="TableSimple1">
    <w:name w:val="Table Simple 1"/>
    <w:aliases w:val="1_Table Simple 1"/>
    <w:basedOn w:val="TableNormal"/>
    <w:rsid w:val="00994066"/>
    <w:pPr>
      <w:widowControl w:val="0"/>
      <w:autoSpaceDE w:val="0"/>
      <w:autoSpaceDN w:val="0"/>
      <w:adjustRightInd w:val="0"/>
    </w:pPr>
    <w:rPr>
      <w:rFonts w:ascii="Constantia" w:eastAsia="Times New Roman" w:hAnsi="Constantia" w:cs="Times New Roman"/>
      <w:sz w:val="20"/>
      <w:szCs w:val="20"/>
    </w:rPr>
    <w:tblPr>
      <w:jc w:val="center"/>
      <w:tblInd w:w="0" w:type="dxa"/>
      <w:tblBorders>
        <w:top w:val="single" w:sz="12" w:space="0" w:color="008000"/>
        <w:bottom w:val="single" w:sz="12" w:space="0" w:color="008000"/>
      </w:tblBorders>
      <w:tblCellMar>
        <w:top w:w="0" w:type="dxa"/>
        <w:left w:w="108" w:type="dxa"/>
        <w:bottom w:w="0" w:type="dxa"/>
        <w:right w:w="108" w:type="dxa"/>
      </w:tblCellMar>
    </w:tblPr>
    <w:trPr>
      <w:jc w:val="center"/>
    </w:tr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NumberList">
    <w:name w:val="Number List"/>
    <w:basedOn w:val="Normal"/>
    <w:rsid w:val="00994066"/>
    <w:pPr>
      <w:widowControl w:val="0"/>
      <w:pBdr>
        <w:left w:val="single" w:sz="8" w:space="4" w:color="003366"/>
        <w:bottom w:val="single" w:sz="8" w:space="1" w:color="003366"/>
      </w:pBdr>
      <w:shd w:val="clear" w:color="auto" w:fill="F1F6FF"/>
      <w:autoSpaceDE w:val="0"/>
      <w:autoSpaceDN w:val="0"/>
      <w:adjustRightInd w:val="0"/>
      <w:spacing w:before="240" w:after="240" w:line="276" w:lineRule="auto"/>
      <w:ind w:left="360" w:hanging="360"/>
    </w:pPr>
    <w:rPr>
      <w:rFonts w:ascii="Constantia" w:eastAsia="Times New Roman" w:hAnsi="Constantia" w:cs="Arial"/>
      <w:color w:val="000000"/>
      <w:sz w:val="22"/>
      <w:szCs w:val="22"/>
      <w:lang w:bidi="en-US"/>
    </w:rPr>
  </w:style>
  <w:style w:type="paragraph" w:customStyle="1" w:styleId="NumberListFirst">
    <w:name w:val="Number List First"/>
    <w:basedOn w:val="Normal"/>
    <w:rsid w:val="00994066"/>
    <w:pPr>
      <w:widowControl w:val="0"/>
      <w:pBdr>
        <w:left w:val="single" w:sz="8" w:space="4" w:color="003366"/>
        <w:bottom w:val="single" w:sz="8" w:space="1" w:color="003366"/>
      </w:pBdr>
      <w:shd w:val="clear" w:color="auto" w:fill="F1F6FF"/>
      <w:autoSpaceDE w:val="0"/>
      <w:autoSpaceDN w:val="0"/>
      <w:adjustRightInd w:val="0"/>
      <w:spacing w:before="240" w:after="120" w:line="276" w:lineRule="auto"/>
      <w:ind w:left="360" w:hanging="360"/>
    </w:pPr>
    <w:rPr>
      <w:rFonts w:ascii="Constantia" w:eastAsia="Times New Roman" w:hAnsi="Constantia" w:cs="Arial"/>
      <w:color w:val="000000"/>
      <w:sz w:val="22"/>
      <w:szCs w:val="22"/>
      <w:lang w:bidi="en-US"/>
    </w:rPr>
  </w:style>
  <w:style w:type="paragraph" w:customStyle="1" w:styleId="NumberListMiddle">
    <w:name w:val="Number List Middle"/>
    <w:basedOn w:val="Normal"/>
    <w:rsid w:val="00994066"/>
    <w:pPr>
      <w:widowControl w:val="0"/>
      <w:pBdr>
        <w:left w:val="single" w:sz="8" w:space="4" w:color="003366"/>
        <w:bottom w:val="single" w:sz="8" w:space="1" w:color="003366"/>
      </w:pBdr>
      <w:shd w:val="clear" w:color="auto" w:fill="F1F6FF"/>
      <w:autoSpaceDE w:val="0"/>
      <w:autoSpaceDN w:val="0"/>
      <w:adjustRightInd w:val="0"/>
      <w:spacing w:before="120" w:after="120" w:line="276" w:lineRule="auto"/>
      <w:ind w:left="360" w:hanging="360"/>
    </w:pPr>
    <w:rPr>
      <w:rFonts w:ascii="Constantia" w:eastAsia="Times New Roman" w:hAnsi="Constantia" w:cs="Arial"/>
      <w:color w:val="000000"/>
      <w:sz w:val="22"/>
      <w:szCs w:val="22"/>
      <w:lang w:bidi="en-US"/>
    </w:rPr>
  </w:style>
  <w:style w:type="paragraph" w:customStyle="1" w:styleId="NumberListLast">
    <w:name w:val="Number List Last"/>
    <w:basedOn w:val="Normal"/>
    <w:rsid w:val="00994066"/>
    <w:pPr>
      <w:widowControl w:val="0"/>
      <w:pBdr>
        <w:left w:val="single" w:sz="8" w:space="4" w:color="003366"/>
        <w:bottom w:val="single" w:sz="8" w:space="1" w:color="003366"/>
      </w:pBdr>
      <w:shd w:val="clear" w:color="auto" w:fill="F1F6FF"/>
      <w:autoSpaceDE w:val="0"/>
      <w:autoSpaceDN w:val="0"/>
      <w:adjustRightInd w:val="0"/>
      <w:spacing w:before="120" w:after="240" w:line="276" w:lineRule="auto"/>
      <w:ind w:left="360" w:hanging="360"/>
    </w:pPr>
    <w:rPr>
      <w:rFonts w:ascii="Constantia" w:eastAsia="Times New Roman" w:hAnsi="Constantia" w:cs="Arial"/>
      <w:color w:val="000000"/>
      <w:sz w:val="22"/>
      <w:szCs w:val="22"/>
      <w:lang w:bidi="en-US"/>
    </w:rPr>
  </w:style>
  <w:style w:type="paragraph" w:customStyle="1" w:styleId="BulletListFirst">
    <w:name w:val="Bullet List First"/>
    <w:basedOn w:val="BulletListMiddle"/>
    <w:next w:val="BulletListMiddle"/>
    <w:rsid w:val="00994066"/>
  </w:style>
  <w:style w:type="paragraph" w:customStyle="1" w:styleId="BulletListMiddle">
    <w:name w:val="Bullet List Middle"/>
    <w:basedOn w:val="Normal"/>
    <w:rsid w:val="00994066"/>
    <w:pPr>
      <w:autoSpaceDE w:val="0"/>
      <w:autoSpaceDN w:val="0"/>
      <w:adjustRightInd w:val="0"/>
      <w:spacing w:after="200" w:line="276" w:lineRule="auto"/>
      <w:ind w:left="1440" w:hanging="720"/>
    </w:pPr>
    <w:rPr>
      <w:rFonts w:ascii="Constantia" w:eastAsia="Times New Roman" w:hAnsi="Constantia" w:cs="Arial"/>
      <w:color w:val="000000"/>
      <w:sz w:val="22"/>
      <w:szCs w:val="22"/>
      <w:lang w:bidi="en-US"/>
    </w:rPr>
  </w:style>
  <w:style w:type="paragraph" w:customStyle="1" w:styleId="BulletListLast">
    <w:name w:val="Bullet List Last"/>
    <w:basedOn w:val="BulletListMiddle"/>
    <w:next w:val="Normal"/>
    <w:rsid w:val="00994066"/>
  </w:style>
  <w:style w:type="paragraph" w:customStyle="1" w:styleId="BodyText-Heading1">
    <w:name w:val="BodyText - Heading1"/>
    <w:basedOn w:val="BodyText"/>
    <w:rsid w:val="00994066"/>
    <w:pPr>
      <w:spacing w:before="120" w:line="312" w:lineRule="auto"/>
    </w:pPr>
    <w:rPr>
      <w:rFonts w:ascii="Constantia" w:eastAsia="Times New Roman" w:hAnsi="Constantia" w:cs="Arial"/>
      <w:b/>
      <w:color w:val="000000"/>
      <w:sz w:val="22"/>
      <w:lang w:bidi="en-US"/>
    </w:rPr>
  </w:style>
  <w:style w:type="paragraph" w:customStyle="1" w:styleId="3Hd3-BodyText">
    <w:name w:val="3 Hd 3 - Body Text"/>
    <w:basedOn w:val="BodyText"/>
    <w:link w:val="3Hd3-BodyTextCharChar"/>
    <w:autoRedefine/>
    <w:rsid w:val="00994066"/>
    <w:pPr>
      <w:spacing w:before="180" w:line="312" w:lineRule="auto"/>
    </w:pPr>
    <w:rPr>
      <w:rFonts w:ascii="Constantia" w:eastAsia="Times New Roman" w:hAnsi="Constantia" w:cs="Times New Roman"/>
    </w:rPr>
  </w:style>
  <w:style w:type="character" w:customStyle="1" w:styleId="3Hd3-BodyTextCharChar">
    <w:name w:val="3 Hd 3 - Body Text Char Char"/>
    <w:basedOn w:val="BlockTextChar"/>
    <w:link w:val="3Hd3-BodyText"/>
    <w:rsid w:val="00994066"/>
    <w:rPr>
      <w:rFonts w:ascii="Constantia" w:eastAsia="Times New Roman" w:hAnsi="Constantia" w:cs="Times New Roman"/>
    </w:rPr>
  </w:style>
  <w:style w:type="character" w:customStyle="1" w:styleId="BlockTextChar">
    <w:name w:val="Block Text Char"/>
    <w:basedOn w:val="DefaultParagraphFont"/>
    <w:link w:val="BlockText"/>
    <w:rsid w:val="00994066"/>
    <w:rPr>
      <w:rFonts w:ascii="Stone Serif" w:eastAsia="Stone Serif" w:hAnsi="Stone Serif" w:cs="Stone Serif"/>
    </w:rPr>
  </w:style>
  <w:style w:type="paragraph" w:styleId="BlockText">
    <w:name w:val="Block Text"/>
    <w:basedOn w:val="Normal"/>
    <w:link w:val="BlockTextChar"/>
    <w:rsid w:val="00994066"/>
    <w:pPr>
      <w:spacing w:after="120" w:line="276" w:lineRule="auto"/>
      <w:ind w:left="1440" w:right="1440"/>
    </w:pPr>
    <w:rPr>
      <w:rFonts w:ascii="Stone Serif" w:eastAsia="Stone Serif" w:hAnsi="Stone Serif" w:cs="Stone Serif"/>
    </w:rPr>
  </w:style>
  <w:style w:type="paragraph" w:customStyle="1" w:styleId="1Hd1-ListFirst">
    <w:name w:val="1 Hd 1 - List First"/>
    <w:basedOn w:val="1Hd1-BodyText"/>
    <w:link w:val="1Hd1-ListFirstChar"/>
    <w:rsid w:val="00994066"/>
    <w:pPr>
      <w:spacing w:after="0" w:line="240" w:lineRule="auto"/>
      <w:ind w:left="360" w:hanging="360"/>
    </w:pPr>
    <w:rPr>
      <w:sz w:val="22"/>
      <w:szCs w:val="22"/>
      <w:lang w:bidi="en-US"/>
    </w:rPr>
  </w:style>
  <w:style w:type="paragraph" w:customStyle="1" w:styleId="1Hd1-ListMiddle">
    <w:name w:val="1 Hd 1 - List Middle"/>
    <w:basedOn w:val="1Hd1-BodyText"/>
    <w:link w:val="1Hd1-ListMiddleChar"/>
    <w:rsid w:val="00994066"/>
    <w:pPr>
      <w:spacing w:after="0" w:line="240" w:lineRule="auto"/>
      <w:ind w:left="360" w:hanging="360"/>
    </w:pPr>
    <w:rPr>
      <w:sz w:val="22"/>
      <w:szCs w:val="22"/>
      <w:lang w:bidi="en-US"/>
    </w:rPr>
  </w:style>
  <w:style w:type="paragraph" w:customStyle="1" w:styleId="1Hd1-ListLast">
    <w:name w:val="1 Hd 1 - List Last"/>
    <w:basedOn w:val="1Hd1-BodyText"/>
    <w:link w:val="1Hd1-ListLastChar"/>
    <w:rsid w:val="00994066"/>
    <w:pPr>
      <w:spacing w:line="240" w:lineRule="auto"/>
      <w:ind w:left="360" w:hanging="360"/>
    </w:pPr>
    <w:rPr>
      <w:sz w:val="22"/>
      <w:szCs w:val="22"/>
      <w:lang w:bidi="en-US"/>
    </w:rPr>
  </w:style>
  <w:style w:type="paragraph" w:customStyle="1" w:styleId="2Hd2-ListFirst">
    <w:name w:val="2 Hd 2 - List First"/>
    <w:basedOn w:val="1Hd1-ListFirst"/>
    <w:rsid w:val="00994066"/>
  </w:style>
  <w:style w:type="paragraph" w:customStyle="1" w:styleId="2Hd2-ListMiddle">
    <w:name w:val="2 Hd 2 - List Middle"/>
    <w:basedOn w:val="1Hd1-ListMiddle"/>
    <w:rsid w:val="00994066"/>
  </w:style>
  <w:style w:type="paragraph" w:customStyle="1" w:styleId="2Hd2-ListLast">
    <w:name w:val="2 Hd 2 - List Last"/>
    <w:basedOn w:val="1Hd1-ListLast"/>
    <w:next w:val="BodyText"/>
    <w:link w:val="2Hd2-ListLastChar"/>
    <w:rsid w:val="00994066"/>
    <w:pPr>
      <w:ind w:left="1080"/>
    </w:pPr>
  </w:style>
  <w:style w:type="character" w:customStyle="1" w:styleId="1Hd1-AIMCharChar">
    <w:name w:val="1 Hd 1 - AIM Char Char"/>
    <w:basedOn w:val="DefaultParagraphFont"/>
    <w:link w:val="1Hd1-AIM"/>
    <w:rsid w:val="00994066"/>
    <w:rPr>
      <w:rFonts w:ascii="Calibri" w:hAnsi="Calibri" w:cs="Arial"/>
      <w:b/>
      <w:color w:val="000000"/>
      <w:shd w:val="clear" w:color="auto" w:fill="D6E3BC"/>
    </w:rPr>
  </w:style>
  <w:style w:type="paragraph" w:customStyle="1" w:styleId="1Hd1-AIM">
    <w:name w:val="1 Hd 1 - AIM"/>
    <w:basedOn w:val="2Hd2-AIM"/>
    <w:next w:val="1Hd1-BodyText"/>
    <w:link w:val="1Hd1-AIMCharChar"/>
    <w:autoRedefine/>
    <w:rsid w:val="00994066"/>
    <w:pPr>
      <w:keepLines/>
      <w:shd w:val="clear" w:color="auto" w:fill="D6E3BC"/>
      <w:spacing w:line="240" w:lineRule="auto"/>
    </w:pPr>
    <w:rPr>
      <w:rFonts w:eastAsiaTheme="minorEastAsia"/>
      <w:sz w:val="24"/>
      <w:lang w:bidi="ar-SA"/>
    </w:rPr>
  </w:style>
  <w:style w:type="paragraph" w:styleId="Index1">
    <w:name w:val="index 1"/>
    <w:basedOn w:val="Normal"/>
    <w:next w:val="Normal"/>
    <w:semiHidden/>
    <w:rsid w:val="00994066"/>
    <w:pPr>
      <w:spacing w:after="200" w:line="276" w:lineRule="auto"/>
      <w:ind w:left="240" w:hanging="240"/>
    </w:pPr>
    <w:rPr>
      <w:rFonts w:ascii="Constantia" w:eastAsia="Times New Roman" w:hAnsi="Constantia" w:cs="Times New Roman"/>
      <w:sz w:val="22"/>
      <w:szCs w:val="22"/>
      <w:lang w:bidi="en-US"/>
    </w:rPr>
  </w:style>
  <w:style w:type="paragraph" w:styleId="List2">
    <w:name w:val="List 2"/>
    <w:basedOn w:val="Normal"/>
    <w:rsid w:val="00994066"/>
    <w:pPr>
      <w:spacing w:after="200" w:line="276" w:lineRule="auto"/>
      <w:ind w:left="720" w:hanging="360"/>
    </w:pPr>
    <w:rPr>
      <w:rFonts w:ascii="Constantia" w:eastAsia="Times New Roman" w:hAnsi="Constantia" w:cs="Times New Roman"/>
      <w:sz w:val="22"/>
      <w:szCs w:val="22"/>
      <w:lang w:bidi="en-US"/>
    </w:rPr>
  </w:style>
  <w:style w:type="paragraph" w:styleId="ListBullet2">
    <w:name w:val="List Bullet 2"/>
    <w:basedOn w:val="Normal"/>
    <w:rsid w:val="00994066"/>
    <w:pPr>
      <w:tabs>
        <w:tab w:val="num" w:pos="720"/>
      </w:tabs>
      <w:spacing w:after="200" w:line="276" w:lineRule="auto"/>
      <w:ind w:left="720" w:hanging="360"/>
    </w:pPr>
    <w:rPr>
      <w:rFonts w:ascii="Constantia" w:eastAsia="Times New Roman" w:hAnsi="Constantia" w:cs="Times New Roman"/>
      <w:sz w:val="22"/>
      <w:szCs w:val="22"/>
      <w:lang w:bidi="en-US"/>
    </w:rPr>
  </w:style>
  <w:style w:type="paragraph" w:styleId="ListContinue2">
    <w:name w:val="List Continue 2"/>
    <w:basedOn w:val="Normal"/>
    <w:rsid w:val="00994066"/>
    <w:pPr>
      <w:spacing w:after="120" w:line="276" w:lineRule="auto"/>
      <w:ind w:left="720"/>
    </w:pPr>
    <w:rPr>
      <w:rFonts w:ascii="Constantia" w:eastAsia="Times New Roman" w:hAnsi="Constantia" w:cs="Times New Roman"/>
      <w:sz w:val="22"/>
      <w:szCs w:val="22"/>
      <w:lang w:bidi="en-US"/>
    </w:rPr>
  </w:style>
  <w:style w:type="paragraph" w:styleId="ListNumber2">
    <w:name w:val="List Number 2"/>
    <w:basedOn w:val="Normal"/>
    <w:rsid w:val="00994066"/>
    <w:pPr>
      <w:tabs>
        <w:tab w:val="num" w:pos="720"/>
      </w:tabs>
      <w:spacing w:after="200" w:line="276" w:lineRule="auto"/>
      <w:ind w:left="720" w:hanging="360"/>
    </w:pPr>
    <w:rPr>
      <w:rFonts w:ascii="Constantia" w:eastAsia="Times New Roman" w:hAnsi="Constantia" w:cs="Times New Roman"/>
      <w:sz w:val="22"/>
      <w:szCs w:val="22"/>
      <w:lang w:bidi="en-US"/>
    </w:rPr>
  </w:style>
  <w:style w:type="paragraph" w:customStyle="1" w:styleId="3Hd3-AIM">
    <w:name w:val="3 Hd 3 - AIM"/>
    <w:basedOn w:val="1Hd1-AIM"/>
    <w:next w:val="BlockText"/>
    <w:autoRedefine/>
    <w:rsid w:val="00994066"/>
    <w:pPr>
      <w:ind w:left="720"/>
    </w:pPr>
    <w:rPr>
      <w:spacing w:val="-3"/>
    </w:rPr>
  </w:style>
  <w:style w:type="paragraph" w:customStyle="1" w:styleId="2Hd2-AIM">
    <w:name w:val="2 Hd 2 - AIM"/>
    <w:basedOn w:val="1Hd1-BodyText"/>
    <w:link w:val="2Hd2-AIMCharChar"/>
    <w:autoRedefine/>
    <w:rsid w:val="00994066"/>
    <w:pPr>
      <w:shd w:val="clear" w:color="auto" w:fill="DBF5F9"/>
      <w:spacing w:before="0"/>
    </w:pPr>
    <w:rPr>
      <w:rFonts w:ascii="Calibri" w:hAnsi="Calibri"/>
      <w:b/>
      <w:sz w:val="22"/>
      <w:lang w:bidi="en-US"/>
    </w:rPr>
  </w:style>
  <w:style w:type="character" w:customStyle="1" w:styleId="2Hd2-AIMCharChar">
    <w:name w:val="2 Hd 2 - AIM Char Char"/>
    <w:basedOn w:val="1Hd1-AIMCharChar"/>
    <w:link w:val="2Hd2-AIM"/>
    <w:rsid w:val="00994066"/>
    <w:rPr>
      <w:rFonts w:ascii="Calibri" w:eastAsia="Times New Roman" w:hAnsi="Calibri" w:cs="Arial"/>
      <w:b/>
      <w:color w:val="000000"/>
      <w:sz w:val="22"/>
      <w:shd w:val="clear" w:color="auto" w:fill="DBF5F9"/>
      <w:lang w:bidi="en-US"/>
    </w:rPr>
  </w:style>
  <w:style w:type="paragraph" w:customStyle="1" w:styleId="3Hd3-Bar-ListFirst">
    <w:name w:val="3 Hd 3 - Bar - List First"/>
    <w:basedOn w:val="2Hd2-ListFirst"/>
    <w:rsid w:val="00994066"/>
  </w:style>
  <w:style w:type="paragraph" w:customStyle="1" w:styleId="3Hd3-Bar-ListLast">
    <w:name w:val="3 Hd 3 - Bar - List Last"/>
    <w:basedOn w:val="3Hd3-Bar-ListFirst"/>
    <w:next w:val="3Hd3-BodyText"/>
    <w:rsid w:val="00994066"/>
    <w:pPr>
      <w:pBdr>
        <w:left w:val="threeDEmboss" w:sz="18" w:space="4" w:color="CCFFCC"/>
      </w:pBdr>
      <w:tabs>
        <w:tab w:val="left" w:pos="1800"/>
      </w:tabs>
      <w:spacing w:after="120"/>
      <w:ind w:left="1800"/>
    </w:pPr>
  </w:style>
  <w:style w:type="paragraph" w:customStyle="1" w:styleId="Heading1-AboveAIM">
    <w:name w:val="Heading 1 - Above AIM"/>
    <w:basedOn w:val="Heading1"/>
    <w:link w:val="Heading1-AboveAIMChar"/>
    <w:rsid w:val="00994066"/>
    <w:pPr>
      <w:pBdr>
        <w:bottom w:val="single" w:sz="12" w:space="1" w:color="4F6228"/>
      </w:pBdr>
      <w:spacing w:before="240"/>
    </w:pPr>
    <w:rPr>
      <w:rFonts w:ascii="Calibri" w:eastAsia="Times New Roman" w:hAnsi="Calibri" w:cs="Times New Roman"/>
      <w:noProof w:val="0"/>
      <w:color w:val="2B3616"/>
      <w:sz w:val="28"/>
      <w:szCs w:val="28"/>
      <w:lang w:bidi="en-US"/>
    </w:rPr>
  </w:style>
  <w:style w:type="paragraph" w:customStyle="1" w:styleId="1Hd1-Bar-ListFirst">
    <w:name w:val="1 Hd 1 - Bar - List First"/>
    <w:basedOn w:val="3Hd3-BodyText"/>
    <w:link w:val="1Hd1-Bar-ListFirstChar"/>
    <w:rsid w:val="00994066"/>
    <w:pPr>
      <w:numPr>
        <w:numId w:val="13"/>
      </w:numPr>
      <w:spacing w:before="0" w:after="0" w:line="240" w:lineRule="auto"/>
    </w:pPr>
  </w:style>
  <w:style w:type="character" w:customStyle="1" w:styleId="1Hd1-Bar-ListFirstChar">
    <w:name w:val="1 Hd 1 - Bar - List First Char"/>
    <w:basedOn w:val="3Hd3-BodyTextCharChar"/>
    <w:link w:val="1Hd1-Bar-ListFirst"/>
    <w:rsid w:val="00994066"/>
    <w:rPr>
      <w:rFonts w:ascii="Constantia" w:eastAsia="Times New Roman" w:hAnsi="Constantia" w:cs="Times New Roman"/>
    </w:rPr>
  </w:style>
  <w:style w:type="paragraph" w:customStyle="1" w:styleId="1Hd1-Bar-ListLast">
    <w:name w:val="1 Hd 1 - Bar - List Last"/>
    <w:basedOn w:val="3Hd3-BodyText"/>
    <w:autoRedefine/>
    <w:rsid w:val="00994066"/>
    <w:pPr>
      <w:pBdr>
        <w:left w:val="threeDEmboss" w:sz="18" w:space="4" w:color="CCFFCC"/>
      </w:pBdr>
      <w:spacing w:before="0"/>
      <w:ind w:left="1080" w:hanging="360"/>
    </w:pPr>
  </w:style>
  <w:style w:type="paragraph" w:customStyle="1" w:styleId="1Hd1-Bar-ListMiddle">
    <w:name w:val="1 Hd 1 - Bar - List Middle"/>
    <w:basedOn w:val="1Hd1-Bar-ListLast"/>
    <w:rsid w:val="00994066"/>
    <w:pPr>
      <w:spacing w:after="0"/>
    </w:pPr>
  </w:style>
  <w:style w:type="paragraph" w:customStyle="1" w:styleId="3Hd3-Bar-ListMiddle">
    <w:name w:val="3 Hd 3 - Bar - List Middle"/>
    <w:basedOn w:val="3Hd3-Bar-ListFirst"/>
    <w:rsid w:val="00994066"/>
    <w:pPr>
      <w:pBdr>
        <w:left w:val="threeDEmboss" w:sz="18" w:space="4" w:color="CCFFCC"/>
      </w:pBdr>
      <w:tabs>
        <w:tab w:val="left" w:pos="1800"/>
      </w:tabs>
      <w:spacing w:after="120"/>
      <w:ind w:left="1800"/>
    </w:pPr>
  </w:style>
  <w:style w:type="paragraph" w:customStyle="1" w:styleId="2Hd2-Bar-ListFirst">
    <w:name w:val="2 Hd 2 - Bar - List First"/>
    <w:basedOn w:val="1Hd1-Bar-ListFirst"/>
    <w:link w:val="2Hd2-Bar-ListFirstCharChar"/>
    <w:rsid w:val="00994066"/>
  </w:style>
  <w:style w:type="character" w:customStyle="1" w:styleId="2Hd2-Bar-ListFirstCharChar">
    <w:name w:val="2 Hd 2 - Bar - List First Char Char"/>
    <w:basedOn w:val="1Hd1-Bar-ListFirstChar"/>
    <w:link w:val="2Hd2-Bar-ListFirst"/>
    <w:rsid w:val="00994066"/>
    <w:rPr>
      <w:rFonts w:ascii="Constantia" w:eastAsia="Times New Roman" w:hAnsi="Constantia" w:cs="Times New Roman"/>
    </w:rPr>
  </w:style>
  <w:style w:type="paragraph" w:customStyle="1" w:styleId="2Hd2-Bar-ListMiddle">
    <w:name w:val="2 Hd 2 - Bar - List Middle"/>
    <w:basedOn w:val="2Hd2-Bar-ListFirst"/>
    <w:link w:val="2Hd2-Bar-ListMiddleCharChar"/>
    <w:rsid w:val="00994066"/>
  </w:style>
  <w:style w:type="character" w:customStyle="1" w:styleId="2Hd2-Bar-ListMiddleCharChar">
    <w:name w:val="2 Hd 2 - Bar - List Middle Char Char"/>
    <w:basedOn w:val="2Hd2-Bar-ListFirstCharChar"/>
    <w:link w:val="2Hd2-Bar-ListMiddle"/>
    <w:rsid w:val="00994066"/>
    <w:rPr>
      <w:rFonts w:ascii="Constantia" w:eastAsia="Times New Roman" w:hAnsi="Constantia" w:cs="Times New Roman"/>
    </w:rPr>
  </w:style>
  <w:style w:type="paragraph" w:customStyle="1" w:styleId="2Hd2-Bar-ListLast">
    <w:name w:val="2 Hd 2 - Bar - List Last"/>
    <w:basedOn w:val="2Hd2-Bar-ListMiddle"/>
    <w:autoRedefine/>
    <w:rsid w:val="00994066"/>
  </w:style>
  <w:style w:type="paragraph" w:customStyle="1" w:styleId="AIMList">
    <w:name w:val="AIM List"/>
    <w:basedOn w:val="Normal"/>
    <w:rsid w:val="00994066"/>
    <w:pPr>
      <w:widowControl w:val="0"/>
      <w:numPr>
        <w:numId w:val="17"/>
      </w:numPr>
      <w:pBdr>
        <w:top w:val="single" w:sz="12" w:space="1" w:color="4F6228"/>
        <w:left w:val="single" w:sz="12" w:space="4" w:color="4F6228"/>
        <w:bottom w:val="single" w:sz="12" w:space="1" w:color="4F6228"/>
        <w:right w:val="single" w:sz="12" w:space="4" w:color="4F6228"/>
      </w:pBdr>
      <w:autoSpaceDE w:val="0"/>
      <w:autoSpaceDN w:val="0"/>
      <w:adjustRightInd w:val="0"/>
      <w:spacing w:after="120"/>
    </w:pPr>
    <w:rPr>
      <w:rFonts w:ascii="Constantia" w:eastAsia="Times New Roman" w:hAnsi="Constantia" w:cs="Arial"/>
      <w:color w:val="000000"/>
      <w:sz w:val="22"/>
      <w:szCs w:val="22"/>
    </w:rPr>
  </w:style>
  <w:style w:type="paragraph" w:customStyle="1" w:styleId="1Hd1-ListNumbers">
    <w:name w:val="1 Hd 1 - List Numbers"/>
    <w:basedOn w:val="1Hd1-BodyText"/>
    <w:next w:val="1Hd1-BodyText"/>
    <w:autoRedefine/>
    <w:rsid w:val="00994066"/>
    <w:pPr>
      <w:numPr>
        <w:numId w:val="14"/>
      </w:numPr>
      <w:pBdr>
        <w:left w:val="single" w:sz="24" w:space="4" w:color="B2A1C7"/>
      </w:pBdr>
      <w:tabs>
        <w:tab w:val="left" w:pos="1080"/>
      </w:tabs>
      <w:spacing w:line="240" w:lineRule="auto"/>
    </w:pPr>
    <w:rPr>
      <w:sz w:val="22"/>
      <w:lang w:bidi="en-US"/>
    </w:rPr>
  </w:style>
  <w:style w:type="paragraph" w:customStyle="1" w:styleId="TipBox-Heading3">
    <w:name w:val="TipBox - Heading 3"/>
    <w:basedOn w:val="TipBox-Heading2"/>
    <w:next w:val="BodyText"/>
    <w:rsid w:val="00994066"/>
    <w:pPr>
      <w:spacing w:after="200"/>
      <w:ind w:right="-115"/>
    </w:pPr>
    <w:rPr>
      <w:sz w:val="22"/>
      <w:szCs w:val="22"/>
    </w:rPr>
  </w:style>
  <w:style w:type="paragraph" w:customStyle="1" w:styleId="1Hd1-Bar-Text">
    <w:name w:val="1 Hd 1 - Bar - Text"/>
    <w:basedOn w:val="1Hd1-BodyText"/>
    <w:next w:val="1Hd1-BodyText"/>
    <w:rsid w:val="00994066"/>
    <w:pPr>
      <w:pBdr>
        <w:left w:val="single" w:sz="18" w:space="4" w:color="00FF00"/>
      </w:pBdr>
      <w:ind w:left="720"/>
    </w:pPr>
    <w:rPr>
      <w:sz w:val="22"/>
      <w:lang w:bidi="en-US"/>
    </w:rPr>
  </w:style>
  <w:style w:type="paragraph" w:customStyle="1" w:styleId="3Hd3-Bar-Text">
    <w:name w:val="3 Hd 3 - Bar - Text"/>
    <w:basedOn w:val="1Hd1-Bar-Text"/>
    <w:rsid w:val="00994066"/>
    <w:pPr>
      <w:ind w:left="1440"/>
    </w:pPr>
  </w:style>
  <w:style w:type="paragraph" w:customStyle="1" w:styleId="2Hd2-Tight">
    <w:name w:val="2 Hd 2 - Tight"/>
    <w:basedOn w:val="2Hd2-BodyText"/>
    <w:rsid w:val="00994066"/>
    <w:rPr>
      <w:sz w:val="22"/>
      <w:lang w:bidi="en-US"/>
    </w:rPr>
  </w:style>
  <w:style w:type="paragraph" w:customStyle="1" w:styleId="2Hd2-Formula">
    <w:name w:val="2 Hd 2 - Formula"/>
    <w:basedOn w:val="1Hd1-Formula"/>
    <w:autoRedefine/>
    <w:rsid w:val="00994066"/>
    <w:rPr>
      <w:sz w:val="22"/>
      <w:szCs w:val="22"/>
      <w:lang w:bidi="en-US"/>
    </w:rPr>
  </w:style>
  <w:style w:type="paragraph" w:customStyle="1" w:styleId="3Hd3-Formula">
    <w:name w:val="3 Hd 3 - Formula"/>
    <w:basedOn w:val="1Hd1-Formula"/>
    <w:rsid w:val="00994066"/>
    <w:rPr>
      <w:sz w:val="22"/>
      <w:szCs w:val="22"/>
      <w:lang w:bidi="en-US"/>
    </w:rPr>
  </w:style>
  <w:style w:type="paragraph" w:styleId="BodyText3">
    <w:name w:val="Body Text 3"/>
    <w:basedOn w:val="Normal"/>
    <w:link w:val="BodyText3Char"/>
    <w:rsid w:val="00994066"/>
    <w:pPr>
      <w:spacing w:after="120" w:line="276" w:lineRule="auto"/>
    </w:pPr>
    <w:rPr>
      <w:rFonts w:ascii="Constantia" w:eastAsia="Times New Roman" w:hAnsi="Constantia" w:cs="Times New Roman"/>
      <w:sz w:val="16"/>
      <w:szCs w:val="16"/>
      <w:lang w:bidi="en-US"/>
    </w:rPr>
  </w:style>
  <w:style w:type="character" w:customStyle="1" w:styleId="BodyText3Char">
    <w:name w:val="Body Text 3 Char"/>
    <w:basedOn w:val="DefaultParagraphFont"/>
    <w:link w:val="BodyText3"/>
    <w:rsid w:val="00994066"/>
    <w:rPr>
      <w:rFonts w:ascii="Constantia" w:eastAsia="Times New Roman" w:hAnsi="Constantia" w:cs="Times New Roman"/>
      <w:sz w:val="16"/>
      <w:szCs w:val="16"/>
      <w:lang w:bidi="en-US"/>
    </w:rPr>
  </w:style>
  <w:style w:type="paragraph" w:styleId="Closing">
    <w:name w:val="Closing"/>
    <w:basedOn w:val="Normal"/>
    <w:link w:val="ClosingChar"/>
    <w:rsid w:val="00994066"/>
    <w:pPr>
      <w:spacing w:after="200" w:line="276" w:lineRule="auto"/>
      <w:ind w:left="4320"/>
    </w:pPr>
    <w:rPr>
      <w:rFonts w:ascii="Constantia" w:eastAsia="Times New Roman" w:hAnsi="Constantia" w:cs="Times New Roman"/>
      <w:sz w:val="22"/>
      <w:szCs w:val="22"/>
      <w:lang w:bidi="en-US"/>
    </w:rPr>
  </w:style>
  <w:style w:type="character" w:customStyle="1" w:styleId="ClosingChar">
    <w:name w:val="Closing Char"/>
    <w:basedOn w:val="DefaultParagraphFont"/>
    <w:link w:val="Closing"/>
    <w:rsid w:val="00994066"/>
    <w:rPr>
      <w:rFonts w:ascii="Constantia" w:eastAsia="Times New Roman" w:hAnsi="Constantia" w:cs="Times New Roman"/>
      <w:sz w:val="22"/>
      <w:szCs w:val="22"/>
      <w:lang w:bidi="en-US"/>
    </w:rPr>
  </w:style>
  <w:style w:type="paragraph" w:styleId="E-mailSignature">
    <w:name w:val="E-mail Signature"/>
    <w:basedOn w:val="Normal"/>
    <w:link w:val="E-mailSignatureChar"/>
    <w:rsid w:val="00994066"/>
    <w:pPr>
      <w:spacing w:after="200" w:line="276" w:lineRule="auto"/>
    </w:pPr>
    <w:rPr>
      <w:rFonts w:ascii="Constantia" w:eastAsia="Times New Roman" w:hAnsi="Constantia" w:cs="Times New Roman"/>
      <w:sz w:val="22"/>
      <w:szCs w:val="22"/>
      <w:lang w:bidi="en-US"/>
    </w:rPr>
  </w:style>
  <w:style w:type="character" w:customStyle="1" w:styleId="E-mailSignatureChar">
    <w:name w:val="E-mail Signature Char"/>
    <w:basedOn w:val="DefaultParagraphFont"/>
    <w:link w:val="E-mailSignature"/>
    <w:rsid w:val="00994066"/>
    <w:rPr>
      <w:rFonts w:ascii="Constantia" w:eastAsia="Times New Roman" w:hAnsi="Constantia" w:cs="Times New Roman"/>
      <w:sz w:val="22"/>
      <w:szCs w:val="22"/>
      <w:lang w:bidi="en-US"/>
    </w:rPr>
  </w:style>
  <w:style w:type="paragraph" w:styleId="EnvelopeAddress">
    <w:name w:val="envelope address"/>
    <w:basedOn w:val="Normal"/>
    <w:rsid w:val="00994066"/>
    <w:pPr>
      <w:framePr w:w="7920" w:h="1980" w:hRule="exact" w:hSpace="180" w:wrap="auto" w:hAnchor="page" w:xAlign="center" w:yAlign="bottom"/>
      <w:spacing w:after="200" w:line="276" w:lineRule="auto"/>
      <w:ind w:left="2880"/>
    </w:pPr>
    <w:rPr>
      <w:rFonts w:ascii="Arial" w:eastAsia="Times New Roman" w:hAnsi="Arial" w:cs="Arial"/>
      <w:sz w:val="22"/>
      <w:szCs w:val="22"/>
      <w:lang w:bidi="en-US"/>
    </w:rPr>
  </w:style>
  <w:style w:type="paragraph" w:styleId="EnvelopeReturn">
    <w:name w:val="envelope return"/>
    <w:basedOn w:val="Normal"/>
    <w:rsid w:val="00994066"/>
    <w:pPr>
      <w:spacing w:after="200" w:line="276" w:lineRule="auto"/>
    </w:pPr>
    <w:rPr>
      <w:rFonts w:ascii="Arial" w:eastAsia="Times New Roman" w:hAnsi="Arial" w:cs="Arial"/>
      <w:sz w:val="20"/>
      <w:szCs w:val="20"/>
      <w:lang w:bidi="en-US"/>
    </w:rPr>
  </w:style>
  <w:style w:type="character" w:styleId="HTMLAcronym">
    <w:name w:val="HTML Acronym"/>
    <w:basedOn w:val="DefaultParagraphFont"/>
    <w:rsid w:val="00994066"/>
  </w:style>
  <w:style w:type="paragraph" w:styleId="HTMLAddress">
    <w:name w:val="HTML Address"/>
    <w:basedOn w:val="Normal"/>
    <w:link w:val="HTMLAddressChar"/>
    <w:rsid w:val="00994066"/>
    <w:pPr>
      <w:spacing w:after="200" w:line="276" w:lineRule="auto"/>
    </w:pPr>
    <w:rPr>
      <w:rFonts w:ascii="Constantia" w:eastAsia="Times New Roman" w:hAnsi="Constantia" w:cs="Times New Roman"/>
      <w:i/>
      <w:iCs/>
      <w:sz w:val="22"/>
      <w:szCs w:val="22"/>
      <w:lang w:bidi="en-US"/>
    </w:rPr>
  </w:style>
  <w:style w:type="character" w:customStyle="1" w:styleId="HTMLAddressChar">
    <w:name w:val="HTML Address Char"/>
    <w:basedOn w:val="DefaultParagraphFont"/>
    <w:link w:val="HTMLAddress"/>
    <w:rsid w:val="00994066"/>
    <w:rPr>
      <w:rFonts w:ascii="Constantia" w:eastAsia="Times New Roman" w:hAnsi="Constantia" w:cs="Times New Roman"/>
      <w:i/>
      <w:iCs/>
      <w:sz w:val="22"/>
      <w:szCs w:val="22"/>
      <w:lang w:bidi="en-US"/>
    </w:rPr>
  </w:style>
  <w:style w:type="character" w:styleId="HTMLCite">
    <w:name w:val="HTML Cite"/>
    <w:basedOn w:val="DefaultParagraphFont"/>
    <w:rsid w:val="00994066"/>
    <w:rPr>
      <w:i/>
      <w:iCs/>
    </w:rPr>
  </w:style>
  <w:style w:type="character" w:styleId="HTMLCode">
    <w:name w:val="HTML Code"/>
    <w:basedOn w:val="DefaultParagraphFont"/>
    <w:rsid w:val="00994066"/>
    <w:rPr>
      <w:rFonts w:ascii="Courier New" w:hAnsi="Courier New" w:cs="Courier New"/>
      <w:sz w:val="20"/>
      <w:szCs w:val="20"/>
    </w:rPr>
  </w:style>
  <w:style w:type="character" w:styleId="HTMLDefinition">
    <w:name w:val="HTML Definition"/>
    <w:basedOn w:val="DefaultParagraphFont"/>
    <w:rsid w:val="00994066"/>
    <w:rPr>
      <w:i/>
      <w:iCs/>
    </w:rPr>
  </w:style>
  <w:style w:type="character" w:styleId="HTMLKeyboard">
    <w:name w:val="HTML Keyboard"/>
    <w:basedOn w:val="DefaultParagraphFont"/>
    <w:rsid w:val="00994066"/>
    <w:rPr>
      <w:rFonts w:ascii="Courier New" w:hAnsi="Courier New" w:cs="Courier New"/>
      <w:sz w:val="20"/>
      <w:szCs w:val="20"/>
    </w:rPr>
  </w:style>
  <w:style w:type="paragraph" w:styleId="HTMLPreformatted">
    <w:name w:val="HTML Preformatted"/>
    <w:basedOn w:val="Normal"/>
    <w:link w:val="HTMLPreformattedChar"/>
    <w:rsid w:val="00994066"/>
    <w:pPr>
      <w:spacing w:after="200" w:line="276" w:lineRule="auto"/>
    </w:pPr>
    <w:rPr>
      <w:rFonts w:ascii="Courier New" w:eastAsia="Times New Roman" w:hAnsi="Courier New" w:cs="Courier New"/>
      <w:sz w:val="20"/>
      <w:szCs w:val="20"/>
      <w:lang w:bidi="en-US"/>
    </w:rPr>
  </w:style>
  <w:style w:type="character" w:customStyle="1" w:styleId="HTMLPreformattedChar">
    <w:name w:val="HTML Preformatted Char"/>
    <w:basedOn w:val="DefaultParagraphFont"/>
    <w:link w:val="HTMLPreformatted"/>
    <w:rsid w:val="00994066"/>
    <w:rPr>
      <w:rFonts w:ascii="Courier New" w:eastAsia="Times New Roman" w:hAnsi="Courier New" w:cs="Courier New"/>
      <w:sz w:val="20"/>
      <w:szCs w:val="20"/>
      <w:lang w:bidi="en-US"/>
    </w:rPr>
  </w:style>
  <w:style w:type="character" w:styleId="HTMLSample">
    <w:name w:val="HTML Sample"/>
    <w:basedOn w:val="DefaultParagraphFont"/>
    <w:rsid w:val="00994066"/>
    <w:rPr>
      <w:rFonts w:ascii="Courier New" w:hAnsi="Courier New" w:cs="Courier New"/>
    </w:rPr>
  </w:style>
  <w:style w:type="character" w:styleId="HTMLTypewriter">
    <w:name w:val="HTML Typewriter"/>
    <w:basedOn w:val="DefaultParagraphFont"/>
    <w:rsid w:val="00994066"/>
    <w:rPr>
      <w:rFonts w:ascii="Courier New" w:hAnsi="Courier New" w:cs="Courier New"/>
      <w:sz w:val="20"/>
      <w:szCs w:val="20"/>
    </w:rPr>
  </w:style>
  <w:style w:type="character" w:styleId="HTMLVariable">
    <w:name w:val="HTML Variable"/>
    <w:rsid w:val="00994066"/>
    <w:rPr>
      <w:iCs/>
    </w:rPr>
  </w:style>
  <w:style w:type="paragraph" w:styleId="Index2">
    <w:name w:val="index 2"/>
    <w:basedOn w:val="Normal"/>
    <w:next w:val="Normal"/>
    <w:semiHidden/>
    <w:rsid w:val="00994066"/>
    <w:pPr>
      <w:spacing w:after="200" w:line="276" w:lineRule="auto"/>
      <w:ind w:left="480" w:hanging="240"/>
    </w:pPr>
    <w:rPr>
      <w:rFonts w:ascii="Constantia" w:eastAsia="Times New Roman" w:hAnsi="Constantia" w:cs="Times New Roman"/>
      <w:sz w:val="22"/>
      <w:szCs w:val="22"/>
      <w:lang w:bidi="en-US"/>
    </w:rPr>
  </w:style>
  <w:style w:type="paragraph" w:styleId="Index3">
    <w:name w:val="index 3"/>
    <w:basedOn w:val="Normal"/>
    <w:next w:val="Normal"/>
    <w:semiHidden/>
    <w:rsid w:val="00994066"/>
    <w:pPr>
      <w:spacing w:after="200" w:line="276" w:lineRule="auto"/>
      <w:ind w:left="720" w:hanging="240"/>
    </w:pPr>
    <w:rPr>
      <w:rFonts w:ascii="Constantia" w:eastAsia="Times New Roman" w:hAnsi="Constantia" w:cs="Times New Roman"/>
      <w:sz w:val="22"/>
      <w:szCs w:val="22"/>
      <w:lang w:bidi="en-US"/>
    </w:rPr>
  </w:style>
  <w:style w:type="paragraph" w:styleId="Index4">
    <w:name w:val="index 4"/>
    <w:basedOn w:val="Normal"/>
    <w:next w:val="Normal"/>
    <w:semiHidden/>
    <w:rsid w:val="00994066"/>
    <w:pPr>
      <w:spacing w:after="200" w:line="276" w:lineRule="auto"/>
      <w:ind w:left="960" w:hanging="240"/>
    </w:pPr>
    <w:rPr>
      <w:rFonts w:ascii="Constantia" w:eastAsia="Times New Roman" w:hAnsi="Constantia" w:cs="Times New Roman"/>
      <w:sz w:val="22"/>
      <w:szCs w:val="22"/>
      <w:lang w:bidi="en-US"/>
    </w:rPr>
  </w:style>
  <w:style w:type="paragraph" w:styleId="Index5">
    <w:name w:val="index 5"/>
    <w:basedOn w:val="Normal"/>
    <w:next w:val="Normal"/>
    <w:semiHidden/>
    <w:rsid w:val="00994066"/>
    <w:pPr>
      <w:spacing w:after="200" w:line="276" w:lineRule="auto"/>
      <w:ind w:left="1200" w:hanging="240"/>
    </w:pPr>
    <w:rPr>
      <w:rFonts w:ascii="Constantia" w:eastAsia="Times New Roman" w:hAnsi="Constantia" w:cs="Times New Roman"/>
      <w:sz w:val="22"/>
      <w:szCs w:val="22"/>
      <w:lang w:bidi="en-US"/>
    </w:rPr>
  </w:style>
  <w:style w:type="paragraph" w:styleId="Index6">
    <w:name w:val="index 6"/>
    <w:basedOn w:val="Normal"/>
    <w:next w:val="Normal"/>
    <w:semiHidden/>
    <w:rsid w:val="00994066"/>
    <w:pPr>
      <w:spacing w:after="200" w:line="276" w:lineRule="auto"/>
      <w:ind w:left="1440" w:hanging="240"/>
    </w:pPr>
    <w:rPr>
      <w:rFonts w:ascii="Constantia" w:eastAsia="Times New Roman" w:hAnsi="Constantia" w:cs="Times New Roman"/>
      <w:sz w:val="22"/>
      <w:szCs w:val="22"/>
      <w:lang w:bidi="en-US"/>
    </w:rPr>
  </w:style>
  <w:style w:type="paragraph" w:styleId="Index7">
    <w:name w:val="index 7"/>
    <w:basedOn w:val="Normal"/>
    <w:next w:val="Normal"/>
    <w:semiHidden/>
    <w:rsid w:val="00994066"/>
    <w:pPr>
      <w:spacing w:after="200" w:line="276" w:lineRule="auto"/>
      <w:ind w:left="1680" w:hanging="240"/>
    </w:pPr>
    <w:rPr>
      <w:rFonts w:ascii="Constantia" w:eastAsia="Times New Roman" w:hAnsi="Constantia" w:cs="Times New Roman"/>
      <w:sz w:val="22"/>
      <w:szCs w:val="22"/>
      <w:lang w:bidi="en-US"/>
    </w:rPr>
  </w:style>
  <w:style w:type="paragraph" w:styleId="Index8">
    <w:name w:val="index 8"/>
    <w:basedOn w:val="Normal"/>
    <w:next w:val="Normal"/>
    <w:semiHidden/>
    <w:rsid w:val="00994066"/>
    <w:pPr>
      <w:spacing w:after="200" w:line="276" w:lineRule="auto"/>
      <w:ind w:left="1920" w:hanging="240"/>
    </w:pPr>
    <w:rPr>
      <w:rFonts w:ascii="Constantia" w:eastAsia="Times New Roman" w:hAnsi="Constantia" w:cs="Times New Roman"/>
      <w:sz w:val="22"/>
      <w:szCs w:val="22"/>
      <w:lang w:bidi="en-US"/>
    </w:rPr>
  </w:style>
  <w:style w:type="paragraph" w:styleId="Index9">
    <w:name w:val="index 9"/>
    <w:basedOn w:val="Normal"/>
    <w:next w:val="Normal"/>
    <w:semiHidden/>
    <w:rsid w:val="00994066"/>
    <w:pPr>
      <w:spacing w:after="200" w:line="276" w:lineRule="auto"/>
      <w:ind w:left="2160" w:hanging="240"/>
    </w:pPr>
    <w:rPr>
      <w:rFonts w:ascii="Constantia" w:eastAsia="Times New Roman" w:hAnsi="Constantia" w:cs="Times New Roman"/>
      <w:sz w:val="22"/>
      <w:szCs w:val="22"/>
      <w:lang w:bidi="en-US"/>
    </w:rPr>
  </w:style>
  <w:style w:type="paragraph" w:styleId="IndexHeading">
    <w:name w:val="index heading"/>
    <w:basedOn w:val="Normal"/>
    <w:next w:val="Index1"/>
    <w:semiHidden/>
    <w:rsid w:val="00994066"/>
    <w:pPr>
      <w:spacing w:after="200" w:line="276" w:lineRule="auto"/>
    </w:pPr>
    <w:rPr>
      <w:rFonts w:ascii="Arial" w:eastAsia="Times New Roman" w:hAnsi="Arial" w:cs="Arial"/>
      <w:b/>
      <w:bCs/>
      <w:sz w:val="22"/>
      <w:szCs w:val="22"/>
      <w:lang w:bidi="en-US"/>
    </w:rPr>
  </w:style>
  <w:style w:type="character" w:styleId="LineNumber">
    <w:name w:val="line number"/>
    <w:basedOn w:val="DefaultParagraphFont"/>
    <w:rsid w:val="00994066"/>
  </w:style>
  <w:style w:type="paragraph" w:styleId="List3">
    <w:name w:val="List 3"/>
    <w:basedOn w:val="Normal"/>
    <w:rsid w:val="00994066"/>
    <w:pPr>
      <w:spacing w:after="200" w:line="276" w:lineRule="auto"/>
      <w:ind w:left="1080" w:hanging="360"/>
    </w:pPr>
    <w:rPr>
      <w:rFonts w:ascii="Constantia" w:eastAsia="Times New Roman" w:hAnsi="Constantia" w:cs="Times New Roman"/>
      <w:sz w:val="22"/>
      <w:szCs w:val="22"/>
      <w:lang w:bidi="en-US"/>
    </w:rPr>
  </w:style>
  <w:style w:type="paragraph" w:styleId="List4">
    <w:name w:val="List 4"/>
    <w:basedOn w:val="Normal"/>
    <w:rsid w:val="00994066"/>
    <w:pPr>
      <w:spacing w:after="200" w:line="276" w:lineRule="auto"/>
      <w:ind w:left="1440" w:hanging="360"/>
    </w:pPr>
    <w:rPr>
      <w:rFonts w:ascii="Constantia" w:eastAsia="Times New Roman" w:hAnsi="Constantia" w:cs="Times New Roman"/>
      <w:sz w:val="22"/>
      <w:szCs w:val="22"/>
      <w:lang w:bidi="en-US"/>
    </w:rPr>
  </w:style>
  <w:style w:type="paragraph" w:styleId="List5">
    <w:name w:val="List 5"/>
    <w:basedOn w:val="Normal"/>
    <w:rsid w:val="00994066"/>
    <w:pPr>
      <w:spacing w:after="200" w:line="276" w:lineRule="auto"/>
      <w:ind w:left="1800" w:hanging="360"/>
    </w:pPr>
    <w:rPr>
      <w:rFonts w:ascii="Constantia" w:eastAsia="Times New Roman" w:hAnsi="Constantia" w:cs="Times New Roman"/>
      <w:sz w:val="22"/>
      <w:szCs w:val="22"/>
      <w:lang w:bidi="en-US"/>
    </w:rPr>
  </w:style>
  <w:style w:type="paragraph" w:styleId="ListBullet3">
    <w:name w:val="List Bullet 3"/>
    <w:basedOn w:val="Normal"/>
    <w:rsid w:val="00994066"/>
    <w:pPr>
      <w:tabs>
        <w:tab w:val="num" w:pos="1080"/>
      </w:tabs>
      <w:spacing w:after="200" w:line="276" w:lineRule="auto"/>
      <w:ind w:left="1080" w:hanging="360"/>
    </w:pPr>
    <w:rPr>
      <w:rFonts w:ascii="Constantia" w:eastAsia="Times New Roman" w:hAnsi="Constantia" w:cs="Times New Roman"/>
      <w:sz w:val="22"/>
      <w:szCs w:val="22"/>
      <w:lang w:bidi="en-US"/>
    </w:rPr>
  </w:style>
  <w:style w:type="paragraph" w:styleId="ListBullet4">
    <w:name w:val="List Bullet 4"/>
    <w:basedOn w:val="Normal"/>
    <w:rsid w:val="00994066"/>
    <w:pPr>
      <w:tabs>
        <w:tab w:val="num" w:pos="1440"/>
      </w:tabs>
      <w:spacing w:after="200" w:line="276" w:lineRule="auto"/>
      <w:ind w:left="1440" w:hanging="360"/>
    </w:pPr>
    <w:rPr>
      <w:rFonts w:ascii="Constantia" w:eastAsia="Times New Roman" w:hAnsi="Constantia" w:cs="Times New Roman"/>
      <w:sz w:val="22"/>
      <w:szCs w:val="22"/>
      <w:lang w:bidi="en-US"/>
    </w:rPr>
  </w:style>
  <w:style w:type="paragraph" w:styleId="ListBullet5">
    <w:name w:val="List Bullet 5"/>
    <w:basedOn w:val="Normal"/>
    <w:rsid w:val="00994066"/>
    <w:pPr>
      <w:tabs>
        <w:tab w:val="num" w:pos="1800"/>
      </w:tabs>
      <w:spacing w:after="200" w:line="276" w:lineRule="auto"/>
      <w:ind w:left="1800" w:hanging="360"/>
    </w:pPr>
    <w:rPr>
      <w:rFonts w:ascii="Constantia" w:eastAsia="Times New Roman" w:hAnsi="Constantia" w:cs="Times New Roman"/>
      <w:sz w:val="22"/>
      <w:szCs w:val="22"/>
      <w:lang w:bidi="en-US"/>
    </w:rPr>
  </w:style>
  <w:style w:type="paragraph" w:styleId="ListContinue">
    <w:name w:val="List Continue"/>
    <w:basedOn w:val="Normal"/>
    <w:rsid w:val="00994066"/>
    <w:pPr>
      <w:spacing w:after="120" w:line="276" w:lineRule="auto"/>
      <w:ind w:left="360"/>
    </w:pPr>
    <w:rPr>
      <w:rFonts w:ascii="Constantia" w:eastAsia="Times New Roman" w:hAnsi="Constantia" w:cs="Times New Roman"/>
      <w:sz w:val="22"/>
      <w:szCs w:val="22"/>
      <w:lang w:bidi="en-US"/>
    </w:rPr>
  </w:style>
  <w:style w:type="paragraph" w:styleId="ListContinue3">
    <w:name w:val="List Continue 3"/>
    <w:basedOn w:val="Normal"/>
    <w:rsid w:val="00994066"/>
    <w:pPr>
      <w:spacing w:after="120" w:line="276" w:lineRule="auto"/>
      <w:ind w:left="1080"/>
    </w:pPr>
    <w:rPr>
      <w:rFonts w:ascii="Constantia" w:eastAsia="Times New Roman" w:hAnsi="Constantia" w:cs="Times New Roman"/>
      <w:sz w:val="22"/>
      <w:szCs w:val="22"/>
      <w:lang w:bidi="en-US"/>
    </w:rPr>
  </w:style>
  <w:style w:type="paragraph" w:styleId="ListContinue4">
    <w:name w:val="List Continue 4"/>
    <w:basedOn w:val="Normal"/>
    <w:rsid w:val="00994066"/>
    <w:pPr>
      <w:spacing w:after="120" w:line="276" w:lineRule="auto"/>
      <w:ind w:left="1440"/>
    </w:pPr>
    <w:rPr>
      <w:rFonts w:ascii="Constantia" w:eastAsia="Times New Roman" w:hAnsi="Constantia" w:cs="Times New Roman"/>
      <w:sz w:val="22"/>
      <w:szCs w:val="22"/>
      <w:lang w:bidi="en-US"/>
    </w:rPr>
  </w:style>
  <w:style w:type="paragraph" w:styleId="ListContinue5">
    <w:name w:val="List Continue 5"/>
    <w:basedOn w:val="Normal"/>
    <w:rsid w:val="00994066"/>
    <w:pPr>
      <w:spacing w:after="120" w:line="276" w:lineRule="auto"/>
      <w:ind w:left="1800"/>
    </w:pPr>
    <w:rPr>
      <w:rFonts w:ascii="Constantia" w:eastAsia="Times New Roman" w:hAnsi="Constantia" w:cs="Times New Roman"/>
      <w:sz w:val="22"/>
      <w:szCs w:val="22"/>
      <w:lang w:bidi="en-US"/>
    </w:rPr>
  </w:style>
  <w:style w:type="paragraph" w:styleId="ListNumber3">
    <w:name w:val="List Number 3"/>
    <w:basedOn w:val="Normal"/>
    <w:rsid w:val="00994066"/>
    <w:pPr>
      <w:tabs>
        <w:tab w:val="num" w:pos="1080"/>
      </w:tabs>
      <w:spacing w:after="200" w:line="276" w:lineRule="auto"/>
      <w:ind w:left="1080" w:hanging="360"/>
    </w:pPr>
    <w:rPr>
      <w:rFonts w:ascii="Constantia" w:eastAsia="Times New Roman" w:hAnsi="Constantia" w:cs="Times New Roman"/>
      <w:sz w:val="22"/>
      <w:szCs w:val="22"/>
      <w:lang w:bidi="en-US"/>
    </w:rPr>
  </w:style>
  <w:style w:type="paragraph" w:styleId="ListNumber4">
    <w:name w:val="List Number 4"/>
    <w:basedOn w:val="Normal"/>
    <w:rsid w:val="00994066"/>
    <w:pPr>
      <w:tabs>
        <w:tab w:val="num" w:pos="1440"/>
      </w:tabs>
      <w:spacing w:after="200" w:line="276" w:lineRule="auto"/>
      <w:ind w:left="1440" w:hanging="360"/>
    </w:pPr>
    <w:rPr>
      <w:rFonts w:ascii="Constantia" w:eastAsia="Times New Roman" w:hAnsi="Constantia" w:cs="Times New Roman"/>
      <w:sz w:val="22"/>
      <w:szCs w:val="22"/>
      <w:lang w:bidi="en-US"/>
    </w:rPr>
  </w:style>
  <w:style w:type="paragraph" w:styleId="ListNumber5">
    <w:name w:val="List Number 5"/>
    <w:basedOn w:val="Normal"/>
    <w:rsid w:val="00994066"/>
    <w:pPr>
      <w:tabs>
        <w:tab w:val="num" w:pos="1800"/>
      </w:tabs>
      <w:spacing w:after="200" w:line="276" w:lineRule="auto"/>
      <w:ind w:left="1800" w:hanging="360"/>
    </w:pPr>
    <w:rPr>
      <w:rFonts w:ascii="Constantia" w:eastAsia="Times New Roman" w:hAnsi="Constantia" w:cs="Times New Roman"/>
      <w:sz w:val="22"/>
      <w:szCs w:val="22"/>
      <w:lang w:bidi="en-US"/>
    </w:rPr>
  </w:style>
  <w:style w:type="paragraph" w:styleId="MacroText">
    <w:name w:val="macro"/>
    <w:link w:val="MacroTextChar"/>
    <w:semiHidden/>
    <w:rsid w:val="00994066"/>
    <w:pPr>
      <w:tabs>
        <w:tab w:val="left" w:pos="480"/>
        <w:tab w:val="left" w:pos="960"/>
        <w:tab w:val="left" w:pos="1440"/>
        <w:tab w:val="left" w:pos="1920"/>
        <w:tab w:val="left" w:pos="2400"/>
        <w:tab w:val="left" w:pos="2880"/>
        <w:tab w:val="left" w:pos="3360"/>
        <w:tab w:val="left" w:pos="3840"/>
        <w:tab w:val="left" w:pos="4320"/>
      </w:tabs>
      <w:spacing w:after="200" w:line="276" w:lineRule="auto"/>
    </w:pPr>
    <w:rPr>
      <w:rFonts w:ascii="Courier New" w:eastAsia="Stone Serif" w:hAnsi="Courier New" w:cs="Courier New"/>
      <w:sz w:val="22"/>
      <w:szCs w:val="22"/>
      <w:lang w:bidi="en-US"/>
    </w:rPr>
  </w:style>
  <w:style w:type="character" w:customStyle="1" w:styleId="MacroTextChar">
    <w:name w:val="Macro Text Char"/>
    <w:basedOn w:val="DefaultParagraphFont"/>
    <w:link w:val="MacroText"/>
    <w:semiHidden/>
    <w:rsid w:val="00994066"/>
    <w:rPr>
      <w:rFonts w:ascii="Courier New" w:eastAsia="Stone Serif" w:hAnsi="Courier New" w:cs="Courier New"/>
      <w:sz w:val="22"/>
      <w:szCs w:val="22"/>
      <w:lang w:bidi="en-US"/>
    </w:rPr>
  </w:style>
  <w:style w:type="paragraph" w:styleId="MessageHeader">
    <w:name w:val="Message Header"/>
    <w:basedOn w:val="Normal"/>
    <w:link w:val="MessageHeaderChar"/>
    <w:rsid w:val="00994066"/>
    <w:pPr>
      <w:pBdr>
        <w:top w:val="single" w:sz="6" w:space="1" w:color="auto"/>
        <w:left w:val="single" w:sz="6" w:space="1" w:color="auto"/>
        <w:bottom w:val="single" w:sz="6" w:space="1" w:color="auto"/>
        <w:right w:val="single" w:sz="6" w:space="1" w:color="auto"/>
      </w:pBdr>
      <w:shd w:val="pct20" w:color="auto" w:fill="auto"/>
      <w:spacing w:after="200" w:line="276" w:lineRule="auto"/>
      <w:ind w:left="1080" w:hanging="1080"/>
    </w:pPr>
    <w:rPr>
      <w:rFonts w:ascii="Arial" w:eastAsia="Times New Roman" w:hAnsi="Arial" w:cs="Arial"/>
      <w:sz w:val="22"/>
      <w:szCs w:val="22"/>
      <w:lang w:bidi="en-US"/>
    </w:rPr>
  </w:style>
  <w:style w:type="character" w:customStyle="1" w:styleId="MessageHeaderChar">
    <w:name w:val="Message Header Char"/>
    <w:basedOn w:val="DefaultParagraphFont"/>
    <w:link w:val="MessageHeader"/>
    <w:rsid w:val="00994066"/>
    <w:rPr>
      <w:rFonts w:ascii="Arial" w:eastAsia="Times New Roman" w:hAnsi="Arial" w:cs="Arial"/>
      <w:sz w:val="22"/>
      <w:szCs w:val="22"/>
      <w:shd w:val="pct20" w:color="auto" w:fill="auto"/>
      <w:lang w:bidi="en-US"/>
    </w:rPr>
  </w:style>
  <w:style w:type="paragraph" w:styleId="NormalIndent">
    <w:name w:val="Normal Indent"/>
    <w:basedOn w:val="Normal"/>
    <w:rsid w:val="00994066"/>
    <w:pPr>
      <w:spacing w:after="200" w:line="276" w:lineRule="auto"/>
      <w:ind w:left="720"/>
    </w:pPr>
    <w:rPr>
      <w:rFonts w:ascii="Constantia" w:eastAsia="Times New Roman" w:hAnsi="Constantia" w:cs="Times New Roman"/>
      <w:sz w:val="22"/>
      <w:szCs w:val="22"/>
      <w:lang w:bidi="en-US"/>
    </w:rPr>
  </w:style>
  <w:style w:type="paragraph" w:styleId="NoteHeading">
    <w:name w:val="Note Heading"/>
    <w:basedOn w:val="Normal"/>
    <w:next w:val="Normal"/>
    <w:link w:val="NoteHeadingChar"/>
    <w:rsid w:val="00994066"/>
    <w:pPr>
      <w:spacing w:after="200" w:line="276" w:lineRule="auto"/>
    </w:pPr>
    <w:rPr>
      <w:rFonts w:ascii="Constantia" w:eastAsia="Times New Roman" w:hAnsi="Constantia" w:cs="Times New Roman"/>
      <w:sz w:val="22"/>
      <w:szCs w:val="22"/>
      <w:lang w:bidi="en-US"/>
    </w:rPr>
  </w:style>
  <w:style w:type="character" w:customStyle="1" w:styleId="NoteHeadingChar">
    <w:name w:val="Note Heading Char"/>
    <w:basedOn w:val="DefaultParagraphFont"/>
    <w:link w:val="NoteHeading"/>
    <w:rsid w:val="00994066"/>
    <w:rPr>
      <w:rFonts w:ascii="Constantia" w:eastAsia="Times New Roman" w:hAnsi="Constantia" w:cs="Times New Roman"/>
      <w:sz w:val="22"/>
      <w:szCs w:val="22"/>
      <w:lang w:bidi="en-US"/>
    </w:rPr>
  </w:style>
  <w:style w:type="paragraph" w:styleId="PlainText">
    <w:name w:val="Plain Text"/>
    <w:basedOn w:val="Normal"/>
    <w:link w:val="PlainTextChar"/>
    <w:rsid w:val="00994066"/>
    <w:pPr>
      <w:spacing w:after="200" w:line="276" w:lineRule="auto"/>
    </w:pPr>
    <w:rPr>
      <w:rFonts w:ascii="Courier New" w:eastAsia="Times New Roman" w:hAnsi="Courier New" w:cs="Courier New"/>
      <w:sz w:val="20"/>
      <w:szCs w:val="20"/>
      <w:lang w:bidi="en-US"/>
    </w:rPr>
  </w:style>
  <w:style w:type="character" w:customStyle="1" w:styleId="PlainTextChar">
    <w:name w:val="Plain Text Char"/>
    <w:basedOn w:val="DefaultParagraphFont"/>
    <w:link w:val="PlainText"/>
    <w:rsid w:val="00994066"/>
    <w:rPr>
      <w:rFonts w:ascii="Courier New" w:eastAsia="Times New Roman" w:hAnsi="Courier New" w:cs="Courier New"/>
      <w:sz w:val="20"/>
      <w:szCs w:val="20"/>
      <w:lang w:bidi="en-US"/>
    </w:rPr>
  </w:style>
  <w:style w:type="paragraph" w:styleId="Salutation">
    <w:name w:val="Salutation"/>
    <w:basedOn w:val="Normal"/>
    <w:next w:val="Normal"/>
    <w:link w:val="SalutationChar"/>
    <w:rsid w:val="00994066"/>
    <w:pPr>
      <w:spacing w:after="200" w:line="276" w:lineRule="auto"/>
    </w:pPr>
    <w:rPr>
      <w:rFonts w:ascii="Constantia" w:eastAsia="Times New Roman" w:hAnsi="Constantia" w:cs="Times New Roman"/>
      <w:sz w:val="22"/>
      <w:szCs w:val="22"/>
      <w:lang w:bidi="en-US"/>
    </w:rPr>
  </w:style>
  <w:style w:type="character" w:customStyle="1" w:styleId="SalutationChar">
    <w:name w:val="Salutation Char"/>
    <w:basedOn w:val="DefaultParagraphFont"/>
    <w:link w:val="Salutation"/>
    <w:rsid w:val="00994066"/>
    <w:rPr>
      <w:rFonts w:ascii="Constantia" w:eastAsia="Times New Roman" w:hAnsi="Constantia" w:cs="Times New Roman"/>
      <w:sz w:val="22"/>
      <w:szCs w:val="22"/>
      <w:lang w:bidi="en-US"/>
    </w:rPr>
  </w:style>
  <w:style w:type="paragraph" w:styleId="Signature">
    <w:name w:val="Signature"/>
    <w:basedOn w:val="Normal"/>
    <w:link w:val="SignatureChar"/>
    <w:rsid w:val="00994066"/>
    <w:pPr>
      <w:spacing w:after="200" w:line="276" w:lineRule="auto"/>
      <w:ind w:left="4320"/>
    </w:pPr>
    <w:rPr>
      <w:rFonts w:ascii="Constantia" w:eastAsia="Times New Roman" w:hAnsi="Constantia" w:cs="Times New Roman"/>
      <w:sz w:val="22"/>
      <w:szCs w:val="22"/>
      <w:lang w:bidi="en-US"/>
    </w:rPr>
  </w:style>
  <w:style w:type="character" w:customStyle="1" w:styleId="SignatureChar">
    <w:name w:val="Signature Char"/>
    <w:basedOn w:val="DefaultParagraphFont"/>
    <w:link w:val="Signature"/>
    <w:rsid w:val="00994066"/>
    <w:rPr>
      <w:rFonts w:ascii="Constantia" w:eastAsia="Times New Roman" w:hAnsi="Constantia" w:cs="Times New Roman"/>
      <w:sz w:val="22"/>
      <w:szCs w:val="22"/>
      <w:lang w:bidi="en-US"/>
    </w:rPr>
  </w:style>
  <w:style w:type="paragraph" w:styleId="TableofFigures">
    <w:name w:val="table of figures"/>
    <w:basedOn w:val="Normal"/>
    <w:next w:val="Normal"/>
    <w:semiHidden/>
    <w:rsid w:val="00994066"/>
    <w:pPr>
      <w:spacing w:after="200" w:line="276" w:lineRule="auto"/>
    </w:pPr>
    <w:rPr>
      <w:rFonts w:ascii="Constantia" w:eastAsia="Times New Roman" w:hAnsi="Constantia" w:cs="Times New Roman"/>
      <w:sz w:val="22"/>
      <w:szCs w:val="22"/>
      <w:lang w:bidi="en-US"/>
    </w:rPr>
  </w:style>
  <w:style w:type="table" w:styleId="Table3Deffects1">
    <w:name w:val="Table 3D effects 1"/>
    <w:basedOn w:val="TableNormal"/>
    <w:rsid w:val="00994066"/>
    <w:rPr>
      <w:rFonts w:ascii="Constantia" w:eastAsia="Times New Roman" w:hAnsi="Constantia" w:cs="Times New Roman"/>
      <w:sz w:val="20"/>
      <w:szCs w:val="20"/>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994066"/>
    <w:rPr>
      <w:rFonts w:ascii="Constantia" w:eastAsia="Times New Roman" w:hAnsi="Constantia" w:cs="Times New Roman"/>
      <w:sz w:val="20"/>
      <w:szCs w:val="20"/>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994066"/>
    <w:rPr>
      <w:rFonts w:ascii="Constantia" w:eastAsia="Times New Roman" w:hAnsi="Constantia" w:cs="Times New Roman"/>
      <w:sz w:val="20"/>
      <w:szCs w:val="20"/>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994066"/>
    <w:rPr>
      <w:rFonts w:ascii="Constantia" w:eastAsia="Times New Roman" w:hAnsi="Constantia" w:cs="Times New Roman"/>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994066"/>
    <w:rPr>
      <w:rFonts w:ascii="Constantia" w:eastAsia="Times New Roman" w:hAnsi="Constantia" w:cs="Times New Roman"/>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994066"/>
    <w:rPr>
      <w:rFonts w:ascii="Constantia" w:eastAsia="Times New Roman" w:hAnsi="Constantia" w:cs="Times New Roman"/>
      <w:color w:val="00008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994066"/>
    <w:rPr>
      <w:rFonts w:ascii="Constantia" w:eastAsia="Times New Roman" w:hAnsi="Constantia" w:cs="Times New Roman"/>
      <w:sz w:val="20"/>
      <w:szCs w:val="20"/>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994066"/>
    <w:rPr>
      <w:rFonts w:ascii="Constantia" w:eastAsia="Times New Roman" w:hAnsi="Constantia" w:cs="Times New Roman"/>
      <w:color w:val="FFFFFF"/>
      <w:sz w:val="20"/>
      <w:szCs w:val="20"/>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994066"/>
    <w:rPr>
      <w:rFonts w:ascii="Constantia" w:eastAsia="Times New Roman" w:hAnsi="Constantia" w:cs="Times New Roman"/>
      <w:sz w:val="20"/>
      <w:szCs w:val="20"/>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994066"/>
    <w:rPr>
      <w:rFonts w:ascii="Constantia" w:eastAsia="Times New Roman" w:hAnsi="Constantia" w:cs="Times New Roman"/>
      <w:sz w:val="20"/>
      <w:szCs w:val="20"/>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994066"/>
    <w:rPr>
      <w:rFonts w:ascii="Constantia" w:eastAsia="Times New Roman" w:hAnsi="Constantia" w:cs="Times New Roman"/>
      <w:b/>
      <w:bCs/>
      <w:sz w:val="20"/>
      <w:szCs w:val="20"/>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994066"/>
    <w:rPr>
      <w:rFonts w:ascii="Constantia" w:eastAsia="Times New Roman" w:hAnsi="Constantia" w:cs="Times New Roman"/>
      <w:b/>
      <w:bCs/>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994066"/>
    <w:rPr>
      <w:rFonts w:ascii="Constantia" w:eastAsia="Times New Roman" w:hAnsi="Constantia" w:cs="Times New Roman"/>
      <w:b/>
      <w:bCs/>
      <w:sz w:val="20"/>
      <w:szCs w:val="20"/>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994066"/>
    <w:rPr>
      <w:rFonts w:ascii="Constantia" w:eastAsia="Times New Roman" w:hAnsi="Constantia" w:cs="Times New Roman"/>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994066"/>
    <w:rPr>
      <w:rFonts w:ascii="Constantia" w:eastAsia="Times New Roman" w:hAnsi="Constantia" w:cs="Times New Roman"/>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994066"/>
    <w:rPr>
      <w:rFonts w:ascii="Constantia" w:eastAsia="Times New Roman" w:hAnsi="Constantia" w:cs="Times New Roman"/>
      <w:sz w:val="20"/>
      <w:szCs w:val="20"/>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994066"/>
    <w:rPr>
      <w:rFonts w:ascii="Constantia" w:eastAsia="Times New Roman" w:hAnsi="Constantia" w:cs="Times New Roman"/>
      <w:sz w:val="20"/>
      <w:szCs w:val="20"/>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rsid w:val="00994066"/>
    <w:rPr>
      <w:rFonts w:ascii="Constantia" w:eastAsia="Times New Roman" w:hAnsi="Constantia"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rsid w:val="00994066"/>
    <w:rPr>
      <w:rFonts w:ascii="Constantia" w:eastAsia="Times New Roman" w:hAnsi="Constantia" w:cs="Times New Roman"/>
      <w:sz w:val="20"/>
      <w:szCs w:val="20"/>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994066"/>
    <w:rPr>
      <w:rFonts w:ascii="Constantia" w:eastAsia="Times New Roman" w:hAnsi="Constantia" w:cs="Times New Roman"/>
      <w:sz w:val="20"/>
      <w:szCs w:val="20"/>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994066"/>
    <w:rPr>
      <w:rFonts w:ascii="Constantia" w:eastAsia="Times New Roman" w:hAnsi="Constantia" w:cs="Times New Roman"/>
      <w:sz w:val="20"/>
      <w:szCs w:val="20"/>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994066"/>
    <w:rPr>
      <w:rFonts w:ascii="Constantia" w:eastAsia="Times New Roman" w:hAnsi="Constantia"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994066"/>
    <w:rPr>
      <w:rFonts w:ascii="Constantia" w:eastAsia="Times New Roman" w:hAnsi="Constantia" w:cs="Times New Roman"/>
      <w:sz w:val="20"/>
      <w:szCs w:val="20"/>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994066"/>
    <w:rPr>
      <w:rFonts w:ascii="Constantia" w:eastAsia="Times New Roman" w:hAnsi="Constantia" w:cs="Times New Roman"/>
      <w:b/>
      <w:bCs/>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994066"/>
    <w:rPr>
      <w:rFonts w:ascii="Constantia" w:eastAsia="Times New Roman" w:hAnsi="Constantia" w:cs="Times New Roman"/>
      <w:sz w:val="20"/>
      <w:szCs w:val="20"/>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rsid w:val="00994066"/>
    <w:rPr>
      <w:rFonts w:ascii="Constantia" w:eastAsia="Times New Roman" w:hAnsi="Constantia" w:cs="Times New Roman"/>
      <w:sz w:val="20"/>
      <w:szCs w:val="20"/>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994066"/>
    <w:rPr>
      <w:rFonts w:ascii="Constantia" w:eastAsia="Times New Roman" w:hAnsi="Constantia" w:cs="Times New Roman"/>
      <w:sz w:val="20"/>
      <w:szCs w:val="20"/>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994066"/>
    <w:rPr>
      <w:rFonts w:ascii="Constantia" w:eastAsia="Times New Roman" w:hAnsi="Constantia" w:cs="Times New Roman"/>
      <w:sz w:val="20"/>
      <w:szCs w:val="20"/>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994066"/>
    <w:rPr>
      <w:rFonts w:ascii="Constantia" w:eastAsia="Times New Roman" w:hAnsi="Constantia"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994066"/>
    <w:rPr>
      <w:rFonts w:ascii="Constantia" w:eastAsia="Times New Roman" w:hAnsi="Constantia"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994066"/>
    <w:rPr>
      <w:rFonts w:ascii="Constantia" w:eastAsia="Times New Roman" w:hAnsi="Constantia" w:cs="Times New Roman"/>
      <w:sz w:val="20"/>
      <w:szCs w:val="20"/>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994066"/>
    <w:rPr>
      <w:rFonts w:ascii="Constantia" w:eastAsia="Times New Roman" w:hAnsi="Constantia" w:cs="Times New Roman"/>
      <w:sz w:val="20"/>
      <w:szCs w:val="20"/>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994066"/>
    <w:rPr>
      <w:rFonts w:ascii="Constantia" w:eastAsia="Times New Roman" w:hAnsi="Constantia" w:cs="Times New Roman"/>
      <w:sz w:val="20"/>
      <w:szCs w:val="20"/>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994066"/>
    <w:rPr>
      <w:rFonts w:ascii="Constantia" w:eastAsia="Times New Roman" w:hAnsi="Constantia"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2">
    <w:name w:val="Table Simple 2"/>
    <w:basedOn w:val="TableNormal"/>
    <w:rsid w:val="00994066"/>
    <w:rPr>
      <w:rFonts w:ascii="Constantia" w:eastAsia="Times New Roman" w:hAnsi="Constantia" w:cs="Times New Roman"/>
      <w:sz w:val="20"/>
      <w:szCs w:val="20"/>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994066"/>
    <w:rPr>
      <w:rFonts w:ascii="Constantia" w:eastAsia="Times New Roman" w:hAnsi="Constantia" w:cs="Times New Roman"/>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994066"/>
    <w:rPr>
      <w:rFonts w:ascii="Constantia" w:eastAsia="Times New Roman" w:hAnsi="Constantia" w:cs="Times New Roman"/>
      <w:sz w:val="20"/>
      <w:szCs w:val="20"/>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994066"/>
    <w:rPr>
      <w:rFonts w:ascii="Constantia" w:eastAsia="Times New Roman" w:hAnsi="Constantia" w:cs="Times New Roman"/>
      <w:sz w:val="20"/>
      <w:szCs w:val="20"/>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rsid w:val="00994066"/>
    <w:rPr>
      <w:rFonts w:ascii="Constantia" w:eastAsia="Times New Roman" w:hAnsi="Constantia"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rsid w:val="00994066"/>
    <w:rPr>
      <w:rFonts w:ascii="Constantia" w:eastAsia="Times New Roman" w:hAnsi="Constantia" w:cs="Times New Roman"/>
      <w:sz w:val="20"/>
      <w:szCs w:val="20"/>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994066"/>
    <w:rPr>
      <w:rFonts w:ascii="Constantia" w:eastAsia="Times New Roman" w:hAnsi="Constantia" w:cs="Times New Roman"/>
      <w:sz w:val="20"/>
      <w:szCs w:val="20"/>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994066"/>
    <w:rPr>
      <w:rFonts w:ascii="Constantia" w:eastAsia="Times New Roman" w:hAnsi="Constantia" w:cs="Times New Roman"/>
      <w:sz w:val="20"/>
      <w:szCs w:val="20"/>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3Hd3-ListSymbol-Minus">
    <w:name w:val="3 Hd 3 - ListSymbol - Minus"/>
    <w:basedOn w:val="3Hd3-BodyText"/>
    <w:autoRedefine/>
    <w:rsid w:val="00994066"/>
    <w:pPr>
      <w:numPr>
        <w:ilvl w:val="4"/>
        <w:numId w:val="12"/>
      </w:numPr>
      <w:tabs>
        <w:tab w:val="clear" w:pos="3600"/>
        <w:tab w:val="num" w:pos="1800"/>
        <w:tab w:val="num" w:pos="3240"/>
      </w:tabs>
      <w:ind w:left="1800"/>
    </w:pPr>
  </w:style>
  <w:style w:type="character" w:customStyle="1" w:styleId="1Hd1-ListLastChar">
    <w:name w:val="1 Hd 1 - List Last Char"/>
    <w:basedOn w:val="1Hd1-BodyTextChar"/>
    <w:link w:val="1Hd1-ListLast"/>
    <w:rsid w:val="00994066"/>
    <w:rPr>
      <w:rFonts w:ascii="Constantia" w:eastAsia="Times New Roman" w:hAnsi="Constantia" w:cs="Arial"/>
      <w:color w:val="000000"/>
      <w:sz w:val="22"/>
      <w:szCs w:val="22"/>
      <w:lang w:bidi="en-US"/>
    </w:rPr>
  </w:style>
  <w:style w:type="character" w:customStyle="1" w:styleId="MTConvertedEquation">
    <w:name w:val="MTConvertedEquation"/>
    <w:basedOn w:val="DefaultParagraphFont"/>
    <w:rsid w:val="00994066"/>
    <w:rPr>
      <w:position w:val="-14"/>
    </w:rPr>
  </w:style>
  <w:style w:type="character" w:customStyle="1" w:styleId="1Hd1-ListFirstChar">
    <w:name w:val="1 Hd 1 - List First Char"/>
    <w:basedOn w:val="1Hd1-BodyTextChar"/>
    <w:link w:val="1Hd1-ListFirst"/>
    <w:rsid w:val="00994066"/>
    <w:rPr>
      <w:rFonts w:ascii="Constantia" w:eastAsia="Times New Roman" w:hAnsi="Constantia" w:cs="Arial"/>
      <w:color w:val="000000"/>
      <w:sz w:val="22"/>
      <w:szCs w:val="22"/>
      <w:lang w:bidi="en-US"/>
    </w:rPr>
  </w:style>
  <w:style w:type="character" w:customStyle="1" w:styleId="1Hd1-ListMiddleChar">
    <w:name w:val="1 Hd 1 - List Middle Char"/>
    <w:basedOn w:val="1Hd1-BodyTextChar"/>
    <w:link w:val="1Hd1-ListMiddle"/>
    <w:rsid w:val="00994066"/>
    <w:rPr>
      <w:rFonts w:ascii="Constantia" w:eastAsia="Times New Roman" w:hAnsi="Constantia" w:cs="Arial"/>
      <w:color w:val="000000"/>
      <w:sz w:val="22"/>
      <w:szCs w:val="22"/>
      <w:lang w:bidi="en-US"/>
    </w:rPr>
  </w:style>
  <w:style w:type="character" w:customStyle="1" w:styleId="Heading1-AboveAIMChar">
    <w:name w:val="Heading 1 - Above AIM Char"/>
    <w:basedOn w:val="DefaultParagraphFont"/>
    <w:link w:val="Heading1-AboveAIM"/>
    <w:rsid w:val="00994066"/>
    <w:rPr>
      <w:rFonts w:ascii="Calibri" w:eastAsia="Times New Roman" w:hAnsi="Calibri" w:cs="Times New Roman"/>
      <w:b/>
      <w:bCs/>
      <w:color w:val="2B3616"/>
      <w:sz w:val="28"/>
      <w:szCs w:val="28"/>
      <w:lang w:bidi="en-US"/>
    </w:rPr>
  </w:style>
  <w:style w:type="character" w:customStyle="1" w:styleId="2Hd2-ListLastChar">
    <w:name w:val="2 Hd 2 - List Last Char"/>
    <w:basedOn w:val="1Hd1-ListLastChar"/>
    <w:link w:val="2Hd2-ListLast"/>
    <w:rsid w:val="00994066"/>
    <w:rPr>
      <w:rFonts w:ascii="Constantia" w:eastAsia="Times New Roman" w:hAnsi="Constantia" w:cs="Arial"/>
      <w:color w:val="000000"/>
      <w:sz w:val="22"/>
      <w:szCs w:val="22"/>
      <w:lang w:bidi="en-US"/>
    </w:rPr>
  </w:style>
  <w:style w:type="table" w:styleId="LightList-Accent3">
    <w:name w:val="Light List Accent 3"/>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ghtList-Accent11">
    <w:name w:val="Light List - Accent 11"/>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ProsCons">
    <w:name w:val="tableProsCons"/>
    <w:basedOn w:val="TableNormal"/>
    <w:uiPriority w:val="99"/>
    <w:qFormat/>
    <w:rsid w:val="00994066"/>
    <w:rPr>
      <w:rFonts w:ascii="Constantia" w:eastAsia="Times New Roman" w:hAnsi="Constantia" w:cs="Times New Roman"/>
      <w:sz w:val="20"/>
      <w:szCs w:val="20"/>
    </w:rPr>
    <w:tblPr>
      <w:tblInd w:w="0" w:type="dxa"/>
      <w:tblCellMar>
        <w:top w:w="0" w:type="dxa"/>
        <w:left w:w="108" w:type="dxa"/>
        <w:bottom w:w="0" w:type="dxa"/>
        <w:right w:w="108" w:type="dxa"/>
      </w:tblCellMar>
    </w:tblPr>
  </w:style>
  <w:style w:type="paragraph" w:customStyle="1" w:styleId="TitleSpacer">
    <w:name w:val="TitleSpacer"/>
    <w:basedOn w:val="1Hd1-BodyText"/>
    <w:next w:val="Title"/>
    <w:rsid w:val="00994066"/>
    <w:pPr>
      <w:spacing w:before="0" w:after="0" w:line="120" w:lineRule="exact"/>
    </w:pPr>
    <w:rPr>
      <w:sz w:val="22"/>
      <w:lang w:bidi="en-US"/>
    </w:rPr>
  </w:style>
  <w:style w:type="paragraph" w:customStyle="1" w:styleId="1Hd1-BodyText-Indent1">
    <w:name w:val="1 Hd 1 - Body Text - Indent 1"/>
    <w:basedOn w:val="1Hd1-BodyText"/>
    <w:next w:val="1Hd1-BodyText"/>
    <w:autoRedefine/>
    <w:rsid w:val="00994066"/>
    <w:pPr>
      <w:spacing w:line="240" w:lineRule="auto"/>
    </w:pPr>
    <w:rPr>
      <w:sz w:val="22"/>
      <w:lang w:bidi="en-US"/>
    </w:rPr>
  </w:style>
  <w:style w:type="table" w:styleId="LightList-Accent2">
    <w:name w:val="Light List Accent 2"/>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customStyle="1" w:styleId="1Hd1-List-Positives">
    <w:name w:val="1 Hd 1 - List - Positives"/>
    <w:basedOn w:val="1Hd1-BodyText"/>
    <w:rsid w:val="00994066"/>
    <w:pPr>
      <w:numPr>
        <w:numId w:val="15"/>
      </w:numPr>
      <w:tabs>
        <w:tab w:val="clear" w:pos="9360"/>
      </w:tabs>
      <w:spacing w:after="0" w:line="240" w:lineRule="auto"/>
      <w:ind w:left="1267" w:hanging="547"/>
    </w:pPr>
    <w:rPr>
      <w:sz w:val="22"/>
      <w:lang w:bidi="en-US"/>
    </w:rPr>
  </w:style>
  <w:style w:type="paragraph" w:customStyle="1" w:styleId="1Hd1-List-Negatives">
    <w:name w:val="1 Hd 1 - List - Negatives"/>
    <w:basedOn w:val="1Hd1-List-Positives"/>
    <w:rsid w:val="00994066"/>
    <w:pPr>
      <w:numPr>
        <w:numId w:val="16"/>
      </w:numPr>
      <w:ind w:left="1267" w:hanging="547"/>
    </w:pPr>
  </w:style>
  <w:style w:type="paragraph" w:customStyle="1" w:styleId="1Hd1-AIMnoncritical">
    <w:name w:val="1 Hd 1 - AIM non critical"/>
    <w:basedOn w:val="1Hd1-AIM"/>
    <w:rsid w:val="00994066"/>
    <w:pPr>
      <w:shd w:val="clear" w:color="auto" w:fill="D2C8DE"/>
    </w:pPr>
  </w:style>
  <w:style w:type="table" w:customStyle="1" w:styleId="LightList-Accent12">
    <w:name w:val="Light List - Accent 12"/>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1">
    <w:name w:val="Light Shading - Accent 11"/>
    <w:basedOn w:val="TableNormal"/>
    <w:uiPriority w:val="60"/>
    <w:rsid w:val="00994066"/>
    <w:rPr>
      <w:rFonts w:ascii="Constantia" w:eastAsia="Times New Roman" w:hAnsi="Constantia"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3">
    <w:name w:val="Light List - Accent 13"/>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diumShading1-Accent5">
    <w:name w:val="Medium Shading 1 Accent 5"/>
    <w:basedOn w:val="TableNormal"/>
    <w:uiPriority w:val="63"/>
    <w:rsid w:val="00994066"/>
    <w:rPr>
      <w:rFonts w:ascii="Constantia" w:eastAsia="Times New Roman" w:hAnsi="Constantia" w:cs="Times New Roman"/>
      <w:sz w:val="20"/>
      <w:szCs w:val="20"/>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LightList-Accent14">
    <w:name w:val="Light List - Accent 14"/>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5">
    <w:name w:val="Light List Accent 5"/>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customStyle="1" w:styleId="AIMList-indent">
    <w:name w:val="AIM List - indent"/>
    <w:basedOn w:val="AIMList"/>
    <w:rsid w:val="00994066"/>
    <w:pPr>
      <w:tabs>
        <w:tab w:val="left" w:pos="864"/>
      </w:tabs>
    </w:pPr>
  </w:style>
  <w:style w:type="paragraph" w:customStyle="1" w:styleId="ForExample">
    <w:name w:val="For Example"/>
    <w:basedOn w:val="Heading2"/>
    <w:rsid w:val="00994066"/>
    <w:pPr>
      <w:spacing w:line="276" w:lineRule="auto"/>
    </w:pPr>
    <w:rPr>
      <w:rFonts w:ascii="Calibri" w:eastAsia="Times New Roman" w:hAnsi="Calibri" w:cs="Times New Roman"/>
      <w:color w:val="C00000"/>
      <w:u w:val="single"/>
      <w:lang w:bidi="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qFormat="1"/>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35"/>
    <w:lsdException w:name="annotation reference" w:uiPriority="99"/>
    <w:lsdException w:name="Title" w:semiHidden="0" w:uiPriority="10" w:unhideWhenUsed="0"/>
    <w:lsdException w:name="Default Paragraph Font" w:uiPriority="1"/>
    <w:lsdException w:name="Body Text" w:uiPriority="99"/>
    <w:lsdException w:name="Subtitle" w:semiHidden="0" w:uiPriority="11" w:unhideWhenUsed="0"/>
    <w:lsdException w:name="Hyperlink" w:uiPriority="99"/>
    <w:lsdException w:name="Strong" w:semiHidden="0" w:uiPriority="22" w:unhideWhenUsed="0" w:qFormat="1"/>
    <w:lsdException w:name="Emphasis" w:semiHidden="0" w:uiPriority="20" w:unhideWhenUsed="0"/>
    <w:lsdException w:name="Document Map" w:uiPriority="99"/>
    <w:lsdException w:name="HTML Top of Form" w:uiPriority="99"/>
    <w:lsdException w:name="HTML Bottom of Form" w:uiPriority="99"/>
    <w:lsdException w:name="Normal (Web)" w:uiPriority="99"/>
    <w:lsdException w:name="Normal Table" w:uiPriority="99"/>
    <w:lsdException w:name="annotation subject" w:uiPriority="99"/>
    <w:lsdException w:name="No List" w:uiPriority="99"/>
    <w:lsdException w:name="Outline List 1" w:uiPriority="99"/>
    <w:lsdException w:name="Outline List 2" w:uiPriority="99"/>
    <w:lsdException w:name="Outline List 3" w:uiPriority="99"/>
    <w:lsdException w:name="Balloon Text" w:uiPriority="99"/>
    <w:lsdException w:name="Table Grid" w:semiHidden="0"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AIMS"/>
    <w:basedOn w:val="Paragraph"/>
    <w:next w:val="Paragraph"/>
    <w:link w:val="Heading2Char"/>
    <w:autoRedefine/>
    <w:unhideWhenUsed/>
    <w:qFormat/>
    <w:rsid w:val="006C15DB"/>
    <w:pPr>
      <w:keepNext/>
      <w:keepLines/>
      <w:spacing w:line="240" w:lineRule="auto"/>
      <w:outlineLvl w:val="1"/>
    </w:pPr>
    <w:rPr>
      <w:rFonts w:ascii="Trebuchet MS" w:eastAsiaTheme="majorEastAsia" w:hAnsi="Trebuchet MS" w:cstheme="majorBidi"/>
      <w:b/>
      <w:bCs/>
      <w:color w:val="598774"/>
      <w:sz w:val="26"/>
      <w:szCs w:val="26"/>
      <w:lang w:bidi="ar-SA"/>
    </w:rPr>
  </w:style>
  <w:style w:type="paragraph" w:styleId="Heading3">
    <w:name w:val="heading 3"/>
    <w:aliases w:val="Sub AIM"/>
    <w:basedOn w:val="Paragraph"/>
    <w:next w:val="Paragraph"/>
    <w:link w:val="Heading3Char"/>
    <w:autoRedefine/>
    <w:uiPriority w:val="9"/>
    <w:unhideWhenUsed/>
    <w:qFormat/>
    <w:rsid w:val="00751FD9"/>
    <w:pPr>
      <w:keepNext/>
      <w:keepLines/>
      <w:spacing w:before="0"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unhideWhenUsed/>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unhideWhenUsed/>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unhideWhenUsed/>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unhideWhenUsed/>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unhideWhenUsed/>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unhideWhenUsed/>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AIMS Char"/>
    <w:basedOn w:val="DefaultParagraphFont"/>
    <w:link w:val="Heading2"/>
    <w:rsid w:val="006C15DB"/>
    <w:rPr>
      <w:rFonts w:ascii="Trebuchet MS" w:eastAsiaTheme="majorEastAsia" w:hAnsi="Trebuchet MS" w:cstheme="majorBidi"/>
      <w:b/>
      <w:bCs/>
      <w:color w:val="598774"/>
      <w:sz w:val="26"/>
      <w:szCs w:val="26"/>
    </w:rPr>
  </w:style>
  <w:style w:type="character" w:customStyle="1" w:styleId="Heading3Char">
    <w:name w:val="Heading 3 Char"/>
    <w:aliases w:val="Sub AIM Char"/>
    <w:basedOn w:val="DefaultParagraphFont"/>
    <w:link w:val="Heading3"/>
    <w:uiPriority w:val="9"/>
    <w:rsid w:val="00751FD9"/>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6B12F7"/>
    <w:rPr>
      <w:b/>
      <w:bCs/>
      <w:smallCaps/>
      <w:spacing w:val="5"/>
      <w:sz w:val="32"/>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161F60"/>
    <w:rPr>
      <w:noProof/>
    </w:rPr>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rFonts w:asciiTheme="minorHAnsi" w:hAnsiTheme="minorHAnsi"/>
      <w:b/>
      <w:sz w:val="22"/>
      <w:szCs w:val="22"/>
    </w:rPr>
  </w:style>
  <w:style w:type="paragraph" w:styleId="TOC3">
    <w:name w:val="toc 3"/>
    <w:basedOn w:val="Normal"/>
    <w:next w:val="Normal"/>
    <w:autoRedefine/>
    <w:uiPriority w:val="39"/>
    <w:unhideWhenUsed/>
    <w:rsid w:val="005F2397"/>
    <w:pPr>
      <w:ind w:left="480"/>
    </w:pPr>
    <w:rPr>
      <w:rFonts w:asciiTheme="minorHAnsi" w:hAnsiTheme="minorHAnsi"/>
      <w:sz w:val="22"/>
      <w:szCs w:val="22"/>
    </w:rPr>
  </w:style>
  <w:style w:type="paragraph" w:styleId="TOC4">
    <w:name w:val="toc 4"/>
    <w:basedOn w:val="Normal"/>
    <w:next w:val="Normal"/>
    <w:autoRedefine/>
    <w:uiPriority w:val="39"/>
    <w:unhideWhenUsed/>
    <w:rsid w:val="005F2397"/>
    <w:pPr>
      <w:ind w:left="720"/>
    </w:pPr>
    <w:rPr>
      <w:rFonts w:asciiTheme="minorHAnsi" w:hAnsiTheme="minorHAnsi"/>
      <w:sz w:val="20"/>
      <w:szCs w:val="20"/>
    </w:rPr>
  </w:style>
  <w:style w:type="paragraph" w:styleId="TOC5">
    <w:name w:val="toc 5"/>
    <w:basedOn w:val="Normal"/>
    <w:next w:val="Normal"/>
    <w:autoRedefine/>
    <w:uiPriority w:val="39"/>
    <w:unhideWhenUsed/>
    <w:rsid w:val="005F2397"/>
    <w:pPr>
      <w:ind w:left="960"/>
    </w:pPr>
    <w:rPr>
      <w:rFonts w:asciiTheme="minorHAnsi" w:hAnsiTheme="minorHAnsi"/>
      <w:sz w:val="20"/>
      <w:szCs w:val="20"/>
    </w:rPr>
  </w:style>
  <w:style w:type="paragraph" w:styleId="TOC6">
    <w:name w:val="toc 6"/>
    <w:basedOn w:val="Normal"/>
    <w:next w:val="Normal"/>
    <w:autoRedefine/>
    <w:uiPriority w:val="39"/>
    <w:unhideWhenUsed/>
    <w:rsid w:val="005F2397"/>
    <w:pPr>
      <w:ind w:left="1200"/>
    </w:pPr>
    <w:rPr>
      <w:rFonts w:asciiTheme="minorHAnsi" w:hAnsiTheme="minorHAnsi"/>
      <w:sz w:val="20"/>
      <w:szCs w:val="20"/>
    </w:rPr>
  </w:style>
  <w:style w:type="paragraph" w:styleId="TOC7">
    <w:name w:val="toc 7"/>
    <w:basedOn w:val="Normal"/>
    <w:next w:val="Normal"/>
    <w:autoRedefine/>
    <w:uiPriority w:val="39"/>
    <w:unhideWhenUsed/>
    <w:rsid w:val="005F2397"/>
    <w:pPr>
      <w:ind w:left="1440"/>
    </w:pPr>
    <w:rPr>
      <w:rFonts w:asciiTheme="minorHAnsi" w:hAnsiTheme="minorHAnsi"/>
      <w:sz w:val="20"/>
      <w:szCs w:val="20"/>
    </w:rPr>
  </w:style>
  <w:style w:type="paragraph" w:styleId="TOC8">
    <w:name w:val="toc 8"/>
    <w:basedOn w:val="Normal"/>
    <w:next w:val="Normal"/>
    <w:autoRedefine/>
    <w:uiPriority w:val="39"/>
    <w:unhideWhenUsed/>
    <w:rsid w:val="005F2397"/>
    <w:pPr>
      <w:ind w:left="1680"/>
    </w:pPr>
    <w:rPr>
      <w:rFonts w:asciiTheme="minorHAnsi" w:hAnsiTheme="minorHAnsi"/>
      <w:sz w:val="20"/>
      <w:szCs w:val="20"/>
    </w:rPr>
  </w:style>
  <w:style w:type="paragraph" w:styleId="TOC9">
    <w:name w:val="toc 9"/>
    <w:basedOn w:val="Normal"/>
    <w:next w:val="Normal"/>
    <w:autoRedefine/>
    <w:uiPriority w:val="39"/>
    <w:unhideWhenUsed/>
    <w:rsid w:val="005F2397"/>
    <w:pPr>
      <w:ind w:left="1920"/>
    </w:pPr>
    <w:rPr>
      <w:rFonts w:asciiTheme="minorHAnsi" w:hAnsiTheme="minorHAnsi"/>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Text">
    <w:name w:val="Text"/>
    <w:link w:val="TextChar"/>
    <w:qFormat/>
    <w:rsid w:val="00257F19"/>
    <w:rPr>
      <w:rFonts w:ascii="Calibri" w:hAnsi="Calibri" w:cs="Calibri"/>
      <w:color w:val="000000"/>
      <w:kern w:val="24"/>
      <w:lang w:bidi="en-US"/>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rFonts w:asciiTheme="minorHAnsi" w:hAnsiTheme="minorHAnsi"/>
      <w:b/>
    </w:rPr>
  </w:style>
  <w:style w:type="paragraph" w:styleId="EndnoteText">
    <w:name w:val="endnote text"/>
    <w:basedOn w:val="Normal"/>
    <w:link w:val="EndnoteTextChar"/>
    <w:semiHidden/>
    <w:unhideWhenUsed/>
    <w:rsid w:val="005F2397"/>
    <w:rPr>
      <w:sz w:val="20"/>
      <w:szCs w:val="20"/>
    </w:rPr>
  </w:style>
  <w:style w:type="character" w:customStyle="1" w:styleId="EndnoteTextChar">
    <w:name w:val="Endnote Text Char"/>
    <w:basedOn w:val="DefaultParagraphFont"/>
    <w:link w:val="EndnoteText"/>
    <w:semiHidden/>
    <w:rsid w:val="005F2397"/>
    <w:rPr>
      <w:sz w:val="20"/>
      <w:szCs w:val="20"/>
      <w:lang w:bidi="en-US"/>
    </w:rPr>
  </w:style>
  <w:style w:type="character" w:styleId="EndnoteReference">
    <w:name w:val="endnote reference"/>
    <w:basedOn w:val="DefaultParagraphFont"/>
    <w:semiHidden/>
    <w:unhideWhenUsed/>
    <w:rsid w:val="005F2397"/>
    <w:rPr>
      <w:vertAlign w:val="superscript"/>
    </w:rPr>
  </w:style>
  <w:style w:type="character" w:styleId="FollowedHyperlink">
    <w:name w:val="FollowedHyperlink"/>
    <w:basedOn w:val="DefaultParagraphFont"/>
    <w:unhideWhenUsed/>
    <w:rsid w:val="005F2397"/>
    <w:rPr>
      <w:color w:val="800080" w:themeColor="followedHyperlink"/>
      <w:u w:val="single"/>
    </w:rPr>
  </w:style>
  <w:style w:type="character" w:styleId="Strong">
    <w:name w:val="Strong"/>
    <w:basedOn w:val="DefaultParagraphFont"/>
    <w:uiPriority w:val="22"/>
    <w:qFormat/>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nhideWhenUsed/>
    <w:rsid w:val="00AF1DE8"/>
  </w:style>
  <w:style w:type="character" w:customStyle="1" w:styleId="FootnoteTextChar">
    <w:name w:val="Footnote Text Char"/>
    <w:basedOn w:val="DefaultParagraphFont"/>
    <w:link w:val="FootnoteText"/>
    <w:rsid w:val="00AF1DE8"/>
  </w:style>
  <w:style w:type="character" w:styleId="FootnoteReference">
    <w:name w:val="footnote reference"/>
    <w:basedOn w:val="DefaultParagraphFont"/>
    <w:unhideWhenUsed/>
    <w:rsid w:val="00AF1DE8"/>
    <w:rPr>
      <w:vertAlign w:val="superscript"/>
    </w:rPr>
  </w:style>
  <w:style w:type="character" w:customStyle="1" w:styleId="TextChar">
    <w:name w:val="Text Char"/>
    <w:basedOn w:val="DefaultParagraphFont"/>
    <w:link w:val="Text"/>
    <w:rsid w:val="00257F19"/>
    <w:rPr>
      <w:rFonts w:ascii="Calibri" w:hAnsi="Calibri" w:cs="Calibri"/>
      <w:color w:val="000000"/>
      <w:kern w:val="24"/>
      <w:lang w:bidi="en-US"/>
    </w:rPr>
  </w:style>
  <w:style w:type="character" w:customStyle="1" w:styleId="BT-NormalCharacter">
    <w:name w:val="BT-Normal(Character)"/>
    <w:uiPriority w:val="1"/>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nhideWhenUsed/>
    <w:rsid w:val="00B31A28"/>
  </w:style>
  <w:style w:type="paragraph" w:styleId="NormalWeb">
    <w:name w:val="Normal (Web)"/>
    <w:basedOn w:val="Normal"/>
    <w:uiPriority w:val="99"/>
    <w:unhideWhenUsed/>
    <w:rsid w:val="00994066"/>
    <w:pPr>
      <w:spacing w:before="100" w:beforeAutospacing="1" w:after="100" w:afterAutospacing="1"/>
    </w:pPr>
    <w:rPr>
      <w:rFonts w:ascii="Times New Roman" w:eastAsia="Times New Roman" w:hAnsi="Times New Roman" w:cs="Times New Roman"/>
      <w:lang w:val="en-IN" w:eastAsia="en-IN"/>
    </w:rPr>
  </w:style>
  <w:style w:type="paragraph" w:customStyle="1" w:styleId="BlockQuotation">
    <w:name w:val="Block Quotation"/>
    <w:basedOn w:val="BodyText"/>
    <w:rsid w:val="00994066"/>
    <w:pPr>
      <w:keepLines/>
      <w:pBdr>
        <w:left w:val="single" w:sz="48" w:space="3" w:color="3366FF"/>
        <w:bottom w:val="single" w:sz="48" w:space="3" w:color="FFFFFF"/>
      </w:pBdr>
      <w:spacing w:before="120" w:line="240" w:lineRule="atLeast"/>
      <w:ind w:left="1440" w:right="720"/>
    </w:pPr>
    <w:rPr>
      <w:rFonts w:ascii="Constantia" w:eastAsia="Times New Roman" w:hAnsi="Constantia" w:cs="Times New Roman"/>
      <w:sz w:val="22"/>
      <w:szCs w:val="22"/>
      <w:lang w:bidi="en-US"/>
    </w:rPr>
  </w:style>
  <w:style w:type="paragraph" w:styleId="ListBullet">
    <w:name w:val="List Bullet"/>
    <w:basedOn w:val="List"/>
    <w:rsid w:val="00994066"/>
    <w:pPr>
      <w:numPr>
        <w:numId w:val="11"/>
      </w:numPr>
      <w:tabs>
        <w:tab w:val="num" w:pos="1152"/>
      </w:tabs>
      <w:spacing w:before="120" w:line="260" w:lineRule="atLeast"/>
      <w:ind w:left="1800" w:right="720" w:hanging="360"/>
    </w:pPr>
    <w:rPr>
      <w:rFonts w:ascii="Arial" w:hAnsi="Arial"/>
      <w:sz w:val="20"/>
      <w:szCs w:val="20"/>
    </w:rPr>
  </w:style>
  <w:style w:type="paragraph" w:styleId="List">
    <w:name w:val="List"/>
    <w:basedOn w:val="Normal"/>
    <w:rsid w:val="00994066"/>
    <w:pPr>
      <w:spacing w:after="200" w:line="276" w:lineRule="auto"/>
      <w:ind w:left="360" w:hanging="360"/>
    </w:pPr>
    <w:rPr>
      <w:rFonts w:ascii="Constantia" w:eastAsia="Times New Roman" w:hAnsi="Constantia" w:cs="Times New Roman"/>
      <w:sz w:val="22"/>
      <w:szCs w:val="22"/>
      <w:lang w:bidi="en-US"/>
    </w:rPr>
  </w:style>
  <w:style w:type="paragraph" w:styleId="ListNumber">
    <w:name w:val="List Number"/>
    <w:basedOn w:val="List"/>
    <w:rsid w:val="00994066"/>
    <w:pPr>
      <w:spacing w:before="120" w:line="260" w:lineRule="atLeast"/>
      <w:ind w:left="1800" w:right="720"/>
    </w:pPr>
    <w:rPr>
      <w:rFonts w:ascii="Arial" w:hAnsi="Arial"/>
      <w:sz w:val="20"/>
      <w:szCs w:val="20"/>
    </w:rPr>
  </w:style>
  <w:style w:type="paragraph" w:customStyle="1" w:styleId="SubtitleCover">
    <w:name w:val="Subtitle Cover"/>
    <w:basedOn w:val="TitleCover"/>
    <w:next w:val="BodyText"/>
    <w:rsid w:val="00994066"/>
  </w:style>
  <w:style w:type="paragraph" w:customStyle="1" w:styleId="TitleCover">
    <w:name w:val="Title Cover"/>
    <w:basedOn w:val="Normal"/>
    <w:next w:val="SubtitleCover"/>
    <w:rsid w:val="00994066"/>
    <w:pPr>
      <w:keepNext/>
      <w:keepLines/>
      <w:spacing w:before="4000" w:after="200" w:line="276" w:lineRule="auto"/>
      <w:ind w:left="1584"/>
    </w:pPr>
    <w:rPr>
      <w:rFonts w:ascii="Arial Black" w:eastAsia="Times New Roman" w:hAnsi="Arial Black" w:cs="Times New Roman"/>
      <w:color w:val="000080"/>
      <w:kern w:val="28"/>
      <w:sz w:val="36"/>
      <w:szCs w:val="20"/>
      <w:lang w:bidi="en-US"/>
    </w:rPr>
  </w:style>
  <w:style w:type="paragraph" w:customStyle="1" w:styleId="CompanyName">
    <w:name w:val="Company Name"/>
    <w:basedOn w:val="Normal"/>
    <w:rsid w:val="00994066"/>
    <w:pPr>
      <w:keepNext/>
      <w:keepLines/>
      <w:spacing w:before="3320" w:after="480" w:line="276" w:lineRule="auto"/>
      <w:ind w:left="1584"/>
    </w:pPr>
    <w:rPr>
      <w:rFonts w:ascii="Arial" w:eastAsia="Times New Roman" w:hAnsi="Arial" w:cs="Times New Roman"/>
      <w:b/>
      <w:kern w:val="28"/>
      <w:sz w:val="22"/>
      <w:szCs w:val="20"/>
      <w:lang w:bidi="en-US"/>
    </w:rPr>
  </w:style>
  <w:style w:type="paragraph" w:styleId="TOAHeading">
    <w:name w:val="toa heading"/>
    <w:basedOn w:val="Normal"/>
    <w:next w:val="TableofAuthorities"/>
    <w:semiHidden/>
    <w:rsid w:val="00994066"/>
    <w:pPr>
      <w:keepNext/>
      <w:pageBreakBefore/>
      <w:suppressAutoHyphens/>
      <w:spacing w:before="960" w:after="600" w:line="360" w:lineRule="exact"/>
      <w:ind w:left="1584"/>
    </w:pPr>
    <w:rPr>
      <w:rFonts w:ascii="Arial" w:eastAsia="Times New Roman" w:hAnsi="Arial" w:cs="Times New Roman"/>
      <w:b/>
      <w:color w:val="3366FF"/>
      <w:kern w:val="28"/>
      <w:sz w:val="28"/>
      <w:szCs w:val="20"/>
      <w:lang w:bidi="en-US"/>
    </w:rPr>
  </w:style>
  <w:style w:type="paragraph" w:styleId="TableofAuthorities">
    <w:name w:val="table of authorities"/>
    <w:basedOn w:val="Normal"/>
    <w:next w:val="Normal"/>
    <w:semiHidden/>
    <w:rsid w:val="00994066"/>
    <w:pPr>
      <w:spacing w:after="200" w:line="276" w:lineRule="auto"/>
      <w:ind w:left="240" w:hanging="240"/>
    </w:pPr>
    <w:rPr>
      <w:rFonts w:ascii="Constantia" w:eastAsia="Times New Roman" w:hAnsi="Constantia" w:cs="Times New Roman"/>
      <w:sz w:val="22"/>
      <w:szCs w:val="22"/>
      <w:lang w:bidi="en-US"/>
    </w:rPr>
  </w:style>
  <w:style w:type="paragraph" w:customStyle="1" w:styleId="TableText">
    <w:name w:val="Table Text"/>
    <w:basedOn w:val="Normal"/>
    <w:rsid w:val="00994066"/>
    <w:pPr>
      <w:spacing w:before="40" w:after="200" w:line="200" w:lineRule="atLeast"/>
    </w:pPr>
    <w:rPr>
      <w:rFonts w:ascii="Arial" w:eastAsia="Times New Roman" w:hAnsi="Arial" w:cs="Times New Roman"/>
      <w:sz w:val="16"/>
      <w:szCs w:val="20"/>
      <w:lang w:bidi="en-US"/>
    </w:rPr>
  </w:style>
  <w:style w:type="paragraph" w:styleId="BodyText2">
    <w:name w:val="Body Text 2"/>
    <w:basedOn w:val="Normal"/>
    <w:link w:val="BodyText2Char"/>
    <w:rsid w:val="00994066"/>
    <w:pPr>
      <w:spacing w:after="120" w:line="480" w:lineRule="auto"/>
    </w:pPr>
    <w:rPr>
      <w:rFonts w:ascii="Constantia" w:eastAsia="Times New Roman" w:hAnsi="Constantia" w:cs="Times New Roman"/>
      <w:sz w:val="22"/>
      <w:szCs w:val="22"/>
      <w:lang w:bidi="en-US"/>
    </w:rPr>
  </w:style>
  <w:style w:type="character" w:customStyle="1" w:styleId="BodyText2Char">
    <w:name w:val="Body Text 2 Char"/>
    <w:basedOn w:val="DefaultParagraphFont"/>
    <w:link w:val="BodyText2"/>
    <w:rsid w:val="00994066"/>
    <w:rPr>
      <w:rFonts w:ascii="Constantia" w:eastAsia="Times New Roman" w:hAnsi="Constantia" w:cs="Times New Roman"/>
      <w:sz w:val="22"/>
      <w:szCs w:val="22"/>
      <w:lang w:bidi="en-US"/>
    </w:rPr>
  </w:style>
  <w:style w:type="paragraph" w:customStyle="1" w:styleId="TableCentered">
    <w:name w:val="Table Centered"/>
    <w:basedOn w:val="TableText"/>
    <w:rsid w:val="00994066"/>
  </w:style>
  <w:style w:type="character" w:customStyle="1" w:styleId="MajorReadingChar">
    <w:name w:val="Major Reading Char"/>
    <w:basedOn w:val="DefaultParagraphFont"/>
    <w:rsid w:val="00994066"/>
    <w:rPr>
      <w:rFonts w:ascii="Arial" w:hAnsi="Arial" w:cs="Arial"/>
      <w:b/>
      <w:bCs/>
      <w:kern w:val="32"/>
      <w:sz w:val="24"/>
      <w:szCs w:val="32"/>
      <w:lang w:val="en-US" w:eastAsia="en-US" w:bidi="ar-SA"/>
    </w:rPr>
  </w:style>
  <w:style w:type="character" w:customStyle="1" w:styleId="MTEquationSection">
    <w:name w:val="MTEquationSection"/>
    <w:basedOn w:val="DefaultParagraphFont"/>
    <w:rsid w:val="00994066"/>
    <w:rPr>
      <w:vanish/>
      <w:color w:val="FF0000"/>
    </w:rPr>
  </w:style>
  <w:style w:type="paragraph" w:customStyle="1" w:styleId="IndentFormulaBlock">
    <w:name w:val="IndentFormulaBlock"/>
    <w:basedOn w:val="Normal"/>
    <w:link w:val="IndentFormulaBlockChar1"/>
    <w:rsid w:val="00994066"/>
    <w:pPr>
      <w:widowControl w:val="0"/>
      <w:tabs>
        <w:tab w:val="right" w:pos="9360"/>
      </w:tabs>
      <w:autoSpaceDE w:val="0"/>
      <w:autoSpaceDN w:val="0"/>
      <w:adjustRightInd w:val="0"/>
      <w:spacing w:after="200" w:line="276" w:lineRule="auto"/>
    </w:pPr>
    <w:rPr>
      <w:rFonts w:ascii="Arial" w:eastAsia="Times New Roman" w:hAnsi="Arial" w:cs="Arial"/>
      <w:color w:val="000000"/>
      <w:sz w:val="22"/>
      <w:szCs w:val="22"/>
      <w:lang w:bidi="en-US"/>
    </w:rPr>
  </w:style>
  <w:style w:type="character" w:customStyle="1" w:styleId="IndentFormulaBlockChar1">
    <w:name w:val="IndentFormulaBlock Char1"/>
    <w:basedOn w:val="DefaultParagraphFont"/>
    <w:link w:val="IndentFormulaBlock"/>
    <w:rsid w:val="00994066"/>
    <w:rPr>
      <w:rFonts w:ascii="Arial" w:eastAsia="Times New Roman" w:hAnsi="Arial" w:cs="Arial"/>
      <w:color w:val="000000"/>
      <w:sz w:val="22"/>
      <w:szCs w:val="22"/>
      <w:lang w:bidi="en-US"/>
    </w:rPr>
  </w:style>
  <w:style w:type="character" w:customStyle="1" w:styleId="SubtopicCharChar">
    <w:name w:val="Subtopic Char Char"/>
    <w:basedOn w:val="DefaultParagraphFont"/>
    <w:rsid w:val="00994066"/>
    <w:rPr>
      <w:rFonts w:ascii="Arial" w:hAnsi="Arial" w:cs="Arial"/>
      <w:b/>
      <w:bCs/>
      <w:kern w:val="32"/>
      <w:sz w:val="24"/>
      <w:szCs w:val="32"/>
      <w:lang w:val="en-US" w:eastAsia="en-US" w:bidi="ar-SA"/>
    </w:rPr>
  </w:style>
  <w:style w:type="paragraph" w:styleId="BodyTextFirstIndent">
    <w:name w:val="Body Text First Indent"/>
    <w:basedOn w:val="BodyText"/>
    <w:link w:val="BodyTextFirstIndentChar"/>
    <w:rsid w:val="00994066"/>
    <w:pPr>
      <w:ind w:firstLine="210"/>
    </w:pPr>
    <w:rPr>
      <w:rFonts w:ascii="Constantia" w:eastAsia="Times New Roman" w:hAnsi="Constantia" w:cs="Times New Roman"/>
      <w:lang w:bidi="en-US"/>
    </w:rPr>
  </w:style>
  <w:style w:type="character" w:customStyle="1" w:styleId="BodyTextFirstIndentChar">
    <w:name w:val="Body Text First Indent Char"/>
    <w:basedOn w:val="BodyTextChar"/>
    <w:link w:val="BodyTextFirstIndent"/>
    <w:rsid w:val="00994066"/>
    <w:rPr>
      <w:rFonts w:ascii="Constantia" w:eastAsia="Times New Roman" w:hAnsi="Constantia" w:cs="Times New Roman"/>
      <w:sz w:val="22"/>
      <w:szCs w:val="22"/>
      <w:lang w:bidi="en-US"/>
    </w:rPr>
  </w:style>
  <w:style w:type="paragraph" w:styleId="BodyTextIndent">
    <w:name w:val="Body Text Indent"/>
    <w:basedOn w:val="Normal"/>
    <w:link w:val="BodyTextIndentChar"/>
    <w:rsid w:val="00994066"/>
    <w:pPr>
      <w:spacing w:after="120" w:line="276" w:lineRule="auto"/>
      <w:ind w:left="360"/>
    </w:pPr>
    <w:rPr>
      <w:rFonts w:ascii="Constantia" w:eastAsia="Times New Roman" w:hAnsi="Constantia" w:cs="Times New Roman"/>
      <w:sz w:val="22"/>
      <w:szCs w:val="22"/>
      <w:lang w:bidi="en-US"/>
    </w:rPr>
  </w:style>
  <w:style w:type="character" w:customStyle="1" w:styleId="BodyTextIndentChar">
    <w:name w:val="Body Text Indent Char"/>
    <w:basedOn w:val="DefaultParagraphFont"/>
    <w:link w:val="BodyTextIndent"/>
    <w:rsid w:val="00994066"/>
    <w:rPr>
      <w:rFonts w:ascii="Constantia" w:eastAsia="Times New Roman" w:hAnsi="Constantia" w:cs="Times New Roman"/>
      <w:sz w:val="22"/>
      <w:szCs w:val="22"/>
      <w:lang w:bidi="en-US"/>
    </w:rPr>
  </w:style>
  <w:style w:type="paragraph" w:customStyle="1" w:styleId="IndentFormulaBlock1">
    <w:name w:val="IndentFormulaBlock1"/>
    <w:basedOn w:val="Normal"/>
    <w:rsid w:val="00994066"/>
    <w:pPr>
      <w:widowControl w:val="0"/>
      <w:tabs>
        <w:tab w:val="right" w:pos="9360"/>
      </w:tabs>
      <w:autoSpaceDE w:val="0"/>
      <w:autoSpaceDN w:val="0"/>
      <w:adjustRightInd w:val="0"/>
      <w:spacing w:after="200" w:line="276" w:lineRule="auto"/>
      <w:ind w:left="720"/>
    </w:pPr>
    <w:rPr>
      <w:rFonts w:ascii="Arial" w:eastAsia="Times New Roman" w:hAnsi="Arial" w:cs="Arial"/>
      <w:color w:val="000000"/>
      <w:sz w:val="22"/>
      <w:szCs w:val="22"/>
      <w:lang w:bidi="en-US"/>
    </w:rPr>
  </w:style>
  <w:style w:type="paragraph" w:customStyle="1" w:styleId="MTDisplayEquation1">
    <w:name w:val="MTDisplayEquation1"/>
    <w:basedOn w:val="Normal"/>
    <w:next w:val="Normal"/>
    <w:rsid w:val="00994066"/>
    <w:pPr>
      <w:keepNext/>
      <w:widowControl w:val="0"/>
      <w:pBdr>
        <w:bottom w:val="single" w:sz="8" w:space="1" w:color="0000FF"/>
      </w:pBdr>
      <w:tabs>
        <w:tab w:val="center" w:pos="5400"/>
        <w:tab w:val="right" w:pos="10800"/>
      </w:tabs>
      <w:autoSpaceDE w:val="0"/>
      <w:autoSpaceDN w:val="0"/>
      <w:adjustRightInd w:val="0"/>
      <w:spacing w:before="120" w:after="60" w:line="276" w:lineRule="auto"/>
      <w:outlineLvl w:val="0"/>
    </w:pPr>
    <w:rPr>
      <w:rFonts w:ascii="Arial Black" w:eastAsia="Times New Roman" w:hAnsi="Arial Black" w:cs="Arial"/>
      <w:bCs/>
      <w:color w:val="003366"/>
      <w:kern w:val="32"/>
      <w:sz w:val="22"/>
      <w:szCs w:val="48"/>
      <w:lang w:bidi="en-US"/>
    </w:rPr>
  </w:style>
  <w:style w:type="paragraph" w:styleId="BodyTextFirstIndent2">
    <w:name w:val="Body Text First Indent 2"/>
    <w:basedOn w:val="BodyTextIndent"/>
    <w:link w:val="BodyTextFirstIndent2Char"/>
    <w:rsid w:val="00994066"/>
    <w:pPr>
      <w:ind w:firstLine="210"/>
    </w:pPr>
  </w:style>
  <w:style w:type="character" w:customStyle="1" w:styleId="BodyTextFirstIndent2Char">
    <w:name w:val="Body Text First Indent 2 Char"/>
    <w:basedOn w:val="BodyTextIndentChar"/>
    <w:link w:val="BodyTextFirstIndent2"/>
    <w:rsid w:val="00994066"/>
    <w:rPr>
      <w:rFonts w:ascii="Constantia" w:eastAsia="Times New Roman" w:hAnsi="Constantia" w:cs="Times New Roman"/>
      <w:sz w:val="22"/>
      <w:szCs w:val="22"/>
      <w:lang w:bidi="en-US"/>
    </w:rPr>
  </w:style>
  <w:style w:type="paragraph" w:styleId="BodyTextIndent2">
    <w:name w:val="Body Text Indent 2"/>
    <w:basedOn w:val="Normal"/>
    <w:link w:val="BodyTextIndent2Char"/>
    <w:rsid w:val="00994066"/>
    <w:pPr>
      <w:spacing w:after="120" w:line="480" w:lineRule="auto"/>
      <w:ind w:left="360"/>
    </w:pPr>
    <w:rPr>
      <w:rFonts w:ascii="Constantia" w:eastAsia="Times New Roman" w:hAnsi="Constantia" w:cs="Times New Roman"/>
      <w:sz w:val="22"/>
      <w:szCs w:val="22"/>
      <w:lang w:bidi="en-US"/>
    </w:rPr>
  </w:style>
  <w:style w:type="character" w:customStyle="1" w:styleId="BodyTextIndent2Char">
    <w:name w:val="Body Text Indent 2 Char"/>
    <w:basedOn w:val="DefaultParagraphFont"/>
    <w:link w:val="BodyTextIndent2"/>
    <w:rsid w:val="00994066"/>
    <w:rPr>
      <w:rFonts w:ascii="Constantia" w:eastAsia="Times New Roman" w:hAnsi="Constantia" w:cs="Times New Roman"/>
      <w:sz w:val="22"/>
      <w:szCs w:val="22"/>
      <w:lang w:bidi="en-US"/>
    </w:rPr>
  </w:style>
  <w:style w:type="paragraph" w:customStyle="1" w:styleId="EquationNumber1">
    <w:name w:val="EquationNumber1"/>
    <w:basedOn w:val="IndentFormulaBlock"/>
    <w:rsid w:val="00994066"/>
    <w:rPr>
      <w:b/>
      <w:color w:val="800000"/>
      <w:sz w:val="28"/>
      <w:szCs w:val="28"/>
    </w:rPr>
  </w:style>
  <w:style w:type="paragraph" w:customStyle="1" w:styleId="MajorReadingTopNoborder">
    <w:name w:val="Major Reading + Top: (No border)"/>
    <w:aliases w:val="Bottom: (Single solid line,Dark Teal,1.5..."/>
    <w:basedOn w:val="Normal"/>
    <w:rsid w:val="00994066"/>
    <w:pPr>
      <w:pBdr>
        <w:bottom w:val="single" w:sz="12" w:space="1" w:color="003366"/>
      </w:pBdr>
      <w:spacing w:after="200" w:line="276" w:lineRule="auto"/>
    </w:pPr>
    <w:rPr>
      <w:rFonts w:ascii="Arial" w:eastAsia="Times New Roman" w:hAnsi="Arial" w:cs="Arial"/>
      <w:color w:val="000000"/>
      <w:sz w:val="22"/>
      <w:szCs w:val="22"/>
      <w:lang w:bidi="en-US"/>
    </w:rPr>
  </w:style>
  <w:style w:type="character" w:customStyle="1" w:styleId="MTEquationSection2">
    <w:name w:val="MTEquationSection2"/>
    <w:basedOn w:val="DefaultParagraphFont"/>
    <w:rsid w:val="00994066"/>
    <w:rPr>
      <w:vanish w:val="0"/>
      <w:color w:val="FF0000"/>
    </w:rPr>
  </w:style>
  <w:style w:type="paragraph" w:customStyle="1" w:styleId="IndentFormulaBlock2">
    <w:name w:val="IndentFormulaBlock2"/>
    <w:basedOn w:val="Normal"/>
    <w:rsid w:val="00994066"/>
    <w:pPr>
      <w:widowControl w:val="0"/>
      <w:tabs>
        <w:tab w:val="right" w:pos="9360"/>
      </w:tabs>
      <w:autoSpaceDE w:val="0"/>
      <w:autoSpaceDN w:val="0"/>
      <w:adjustRightInd w:val="0"/>
      <w:spacing w:after="200" w:line="276" w:lineRule="auto"/>
      <w:ind w:left="720"/>
    </w:pPr>
    <w:rPr>
      <w:rFonts w:ascii="Arial" w:eastAsia="Times New Roman" w:hAnsi="Arial" w:cs="Arial"/>
      <w:color w:val="000000"/>
      <w:sz w:val="22"/>
      <w:szCs w:val="22"/>
      <w:lang w:bidi="en-US"/>
    </w:rPr>
  </w:style>
  <w:style w:type="paragraph" w:customStyle="1" w:styleId="MTDisplayEquation2">
    <w:name w:val="MTDisplayEquation2"/>
    <w:basedOn w:val="Normal"/>
    <w:next w:val="Normal"/>
    <w:rsid w:val="00994066"/>
    <w:pPr>
      <w:keepNext/>
      <w:widowControl w:val="0"/>
      <w:pBdr>
        <w:bottom w:val="single" w:sz="8" w:space="1" w:color="0000FF"/>
      </w:pBdr>
      <w:tabs>
        <w:tab w:val="center" w:pos="5400"/>
        <w:tab w:val="right" w:pos="10800"/>
      </w:tabs>
      <w:autoSpaceDE w:val="0"/>
      <w:autoSpaceDN w:val="0"/>
      <w:adjustRightInd w:val="0"/>
      <w:spacing w:before="120" w:after="60" w:line="276" w:lineRule="auto"/>
      <w:outlineLvl w:val="0"/>
    </w:pPr>
    <w:rPr>
      <w:rFonts w:ascii="Arial Black" w:eastAsia="Times New Roman" w:hAnsi="Arial Black" w:cs="Arial"/>
      <w:bCs/>
      <w:color w:val="003366"/>
      <w:kern w:val="32"/>
      <w:sz w:val="22"/>
      <w:szCs w:val="48"/>
      <w:lang w:bidi="en-US"/>
    </w:rPr>
  </w:style>
  <w:style w:type="paragraph" w:styleId="BodyTextIndent3">
    <w:name w:val="Body Text Indent 3"/>
    <w:basedOn w:val="Normal"/>
    <w:link w:val="BodyTextIndent3Char"/>
    <w:rsid w:val="00994066"/>
    <w:pPr>
      <w:spacing w:after="120" w:line="276" w:lineRule="auto"/>
      <w:ind w:left="360"/>
    </w:pPr>
    <w:rPr>
      <w:rFonts w:ascii="Constantia" w:eastAsia="Times New Roman" w:hAnsi="Constantia" w:cs="Times New Roman"/>
      <w:sz w:val="16"/>
      <w:szCs w:val="16"/>
      <w:lang w:bidi="en-US"/>
    </w:rPr>
  </w:style>
  <w:style w:type="character" w:customStyle="1" w:styleId="BodyTextIndent3Char">
    <w:name w:val="Body Text Indent 3 Char"/>
    <w:basedOn w:val="DefaultParagraphFont"/>
    <w:link w:val="BodyTextIndent3"/>
    <w:rsid w:val="00994066"/>
    <w:rPr>
      <w:rFonts w:ascii="Constantia" w:eastAsia="Times New Roman" w:hAnsi="Constantia" w:cs="Times New Roman"/>
      <w:sz w:val="16"/>
      <w:szCs w:val="16"/>
      <w:lang w:bidi="en-US"/>
    </w:rPr>
  </w:style>
  <w:style w:type="paragraph" w:styleId="Date">
    <w:name w:val="Date"/>
    <w:basedOn w:val="Normal"/>
    <w:next w:val="Normal"/>
    <w:link w:val="DateChar"/>
    <w:rsid w:val="00994066"/>
    <w:pPr>
      <w:spacing w:after="200" w:line="276" w:lineRule="auto"/>
    </w:pPr>
    <w:rPr>
      <w:rFonts w:ascii="Constantia" w:eastAsia="Times New Roman" w:hAnsi="Constantia" w:cs="Times New Roman"/>
      <w:sz w:val="22"/>
      <w:szCs w:val="22"/>
      <w:lang w:bidi="en-US"/>
    </w:rPr>
  </w:style>
  <w:style w:type="character" w:customStyle="1" w:styleId="DateChar">
    <w:name w:val="Date Char"/>
    <w:basedOn w:val="DefaultParagraphFont"/>
    <w:link w:val="Date"/>
    <w:rsid w:val="00994066"/>
    <w:rPr>
      <w:rFonts w:ascii="Constantia" w:eastAsia="Times New Roman" w:hAnsi="Constantia" w:cs="Times New Roman"/>
      <w:sz w:val="22"/>
      <w:szCs w:val="22"/>
      <w:lang w:bidi="en-US"/>
    </w:rPr>
  </w:style>
  <w:style w:type="paragraph" w:customStyle="1" w:styleId="EquationNumber2">
    <w:name w:val="EquationNumber2"/>
    <w:basedOn w:val="IndentFormulaBlock"/>
    <w:rsid w:val="00994066"/>
    <w:rPr>
      <w:b/>
      <w:color w:val="800000"/>
      <w:sz w:val="28"/>
      <w:szCs w:val="28"/>
    </w:rPr>
  </w:style>
  <w:style w:type="character" w:customStyle="1" w:styleId="EquationNumberChar2">
    <w:name w:val="EquationNumber Char2"/>
    <w:basedOn w:val="IndentFormulaBlockChar"/>
    <w:rsid w:val="00994066"/>
    <w:rPr>
      <w:b/>
      <w:color w:val="800000"/>
      <w:sz w:val="28"/>
      <w:szCs w:val="28"/>
      <w:lang w:val="en-US" w:eastAsia="en-US" w:bidi="ar-SA"/>
    </w:rPr>
  </w:style>
  <w:style w:type="paragraph" w:customStyle="1" w:styleId="3Hd3-ListSymbol-Plus">
    <w:name w:val="3 Hd 3 - ListSymbol - Plus"/>
    <w:basedOn w:val="3Hd3-BodyText"/>
    <w:autoRedefine/>
    <w:rsid w:val="00994066"/>
    <w:pPr>
      <w:numPr>
        <w:ilvl w:val="3"/>
        <w:numId w:val="12"/>
      </w:numPr>
      <w:tabs>
        <w:tab w:val="clear" w:pos="2880"/>
        <w:tab w:val="num" w:pos="1800"/>
        <w:tab w:val="num" w:pos="2520"/>
      </w:tabs>
      <w:ind w:left="1800"/>
    </w:pPr>
  </w:style>
  <w:style w:type="paragraph" w:customStyle="1" w:styleId="BulletList">
    <w:name w:val="Bullet List"/>
    <w:basedOn w:val="Normal"/>
    <w:rsid w:val="00994066"/>
    <w:pPr>
      <w:tabs>
        <w:tab w:val="num" w:pos="360"/>
      </w:tabs>
      <w:spacing w:before="240" w:after="240" w:line="276" w:lineRule="auto"/>
      <w:ind w:left="360" w:hanging="360"/>
    </w:pPr>
    <w:rPr>
      <w:rFonts w:ascii="Constantia" w:eastAsia="Times New Roman" w:hAnsi="Constantia" w:cs="Times New Roman"/>
      <w:sz w:val="22"/>
      <w:szCs w:val="22"/>
      <w:lang w:bidi="en-US"/>
    </w:rPr>
  </w:style>
  <w:style w:type="paragraph" w:customStyle="1" w:styleId="Reading">
    <w:name w:val="Reading"/>
    <w:basedOn w:val="Normal"/>
    <w:rsid w:val="00994066"/>
    <w:pPr>
      <w:widowControl w:val="0"/>
      <w:autoSpaceDE w:val="0"/>
      <w:autoSpaceDN w:val="0"/>
      <w:adjustRightInd w:val="0"/>
      <w:spacing w:after="200" w:line="276" w:lineRule="auto"/>
    </w:pPr>
    <w:rPr>
      <w:rFonts w:ascii="Arial" w:eastAsia="Times New Roman" w:hAnsi="Arial" w:cs="Arial"/>
      <w:color w:val="000000"/>
      <w:sz w:val="22"/>
      <w:szCs w:val="22"/>
      <w:lang w:bidi="en-US"/>
    </w:rPr>
  </w:style>
  <w:style w:type="table" w:styleId="TableSimple1">
    <w:name w:val="Table Simple 1"/>
    <w:aliases w:val="1_Table Simple 1"/>
    <w:basedOn w:val="TableNormal"/>
    <w:rsid w:val="00994066"/>
    <w:pPr>
      <w:widowControl w:val="0"/>
      <w:autoSpaceDE w:val="0"/>
      <w:autoSpaceDN w:val="0"/>
      <w:adjustRightInd w:val="0"/>
    </w:pPr>
    <w:rPr>
      <w:rFonts w:ascii="Constantia" w:eastAsia="Times New Roman" w:hAnsi="Constantia" w:cs="Times New Roman"/>
      <w:sz w:val="20"/>
      <w:szCs w:val="20"/>
    </w:rPr>
    <w:tblPr>
      <w:jc w:val="center"/>
      <w:tblInd w:w="0" w:type="dxa"/>
      <w:tblBorders>
        <w:top w:val="single" w:sz="12" w:space="0" w:color="008000"/>
        <w:bottom w:val="single" w:sz="12" w:space="0" w:color="008000"/>
      </w:tblBorders>
      <w:tblCellMar>
        <w:top w:w="0" w:type="dxa"/>
        <w:left w:w="108" w:type="dxa"/>
        <w:bottom w:w="0" w:type="dxa"/>
        <w:right w:w="108" w:type="dxa"/>
      </w:tblCellMar>
    </w:tblPr>
    <w:trPr>
      <w:jc w:val="center"/>
    </w:tr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NumberList">
    <w:name w:val="Number List"/>
    <w:basedOn w:val="Normal"/>
    <w:rsid w:val="00994066"/>
    <w:pPr>
      <w:widowControl w:val="0"/>
      <w:pBdr>
        <w:left w:val="single" w:sz="8" w:space="4" w:color="003366"/>
        <w:bottom w:val="single" w:sz="8" w:space="1" w:color="003366"/>
      </w:pBdr>
      <w:shd w:val="clear" w:color="auto" w:fill="F1F6FF"/>
      <w:autoSpaceDE w:val="0"/>
      <w:autoSpaceDN w:val="0"/>
      <w:adjustRightInd w:val="0"/>
      <w:spacing w:before="240" w:after="240" w:line="276" w:lineRule="auto"/>
      <w:ind w:left="360" w:hanging="360"/>
    </w:pPr>
    <w:rPr>
      <w:rFonts w:ascii="Constantia" w:eastAsia="Times New Roman" w:hAnsi="Constantia" w:cs="Arial"/>
      <w:color w:val="000000"/>
      <w:sz w:val="22"/>
      <w:szCs w:val="22"/>
      <w:lang w:bidi="en-US"/>
    </w:rPr>
  </w:style>
  <w:style w:type="paragraph" w:customStyle="1" w:styleId="NumberListFirst">
    <w:name w:val="Number List First"/>
    <w:basedOn w:val="Normal"/>
    <w:rsid w:val="00994066"/>
    <w:pPr>
      <w:widowControl w:val="0"/>
      <w:pBdr>
        <w:left w:val="single" w:sz="8" w:space="4" w:color="003366"/>
        <w:bottom w:val="single" w:sz="8" w:space="1" w:color="003366"/>
      </w:pBdr>
      <w:shd w:val="clear" w:color="auto" w:fill="F1F6FF"/>
      <w:autoSpaceDE w:val="0"/>
      <w:autoSpaceDN w:val="0"/>
      <w:adjustRightInd w:val="0"/>
      <w:spacing w:before="240" w:after="120" w:line="276" w:lineRule="auto"/>
      <w:ind w:left="360" w:hanging="360"/>
    </w:pPr>
    <w:rPr>
      <w:rFonts w:ascii="Constantia" w:eastAsia="Times New Roman" w:hAnsi="Constantia" w:cs="Arial"/>
      <w:color w:val="000000"/>
      <w:sz w:val="22"/>
      <w:szCs w:val="22"/>
      <w:lang w:bidi="en-US"/>
    </w:rPr>
  </w:style>
  <w:style w:type="paragraph" w:customStyle="1" w:styleId="NumberListMiddle">
    <w:name w:val="Number List Middle"/>
    <w:basedOn w:val="Normal"/>
    <w:rsid w:val="00994066"/>
    <w:pPr>
      <w:widowControl w:val="0"/>
      <w:pBdr>
        <w:left w:val="single" w:sz="8" w:space="4" w:color="003366"/>
        <w:bottom w:val="single" w:sz="8" w:space="1" w:color="003366"/>
      </w:pBdr>
      <w:shd w:val="clear" w:color="auto" w:fill="F1F6FF"/>
      <w:autoSpaceDE w:val="0"/>
      <w:autoSpaceDN w:val="0"/>
      <w:adjustRightInd w:val="0"/>
      <w:spacing w:before="120" w:after="120" w:line="276" w:lineRule="auto"/>
      <w:ind w:left="360" w:hanging="360"/>
    </w:pPr>
    <w:rPr>
      <w:rFonts w:ascii="Constantia" w:eastAsia="Times New Roman" w:hAnsi="Constantia" w:cs="Arial"/>
      <w:color w:val="000000"/>
      <w:sz w:val="22"/>
      <w:szCs w:val="22"/>
      <w:lang w:bidi="en-US"/>
    </w:rPr>
  </w:style>
  <w:style w:type="paragraph" w:customStyle="1" w:styleId="NumberListLast">
    <w:name w:val="Number List Last"/>
    <w:basedOn w:val="Normal"/>
    <w:rsid w:val="00994066"/>
    <w:pPr>
      <w:widowControl w:val="0"/>
      <w:pBdr>
        <w:left w:val="single" w:sz="8" w:space="4" w:color="003366"/>
        <w:bottom w:val="single" w:sz="8" w:space="1" w:color="003366"/>
      </w:pBdr>
      <w:shd w:val="clear" w:color="auto" w:fill="F1F6FF"/>
      <w:autoSpaceDE w:val="0"/>
      <w:autoSpaceDN w:val="0"/>
      <w:adjustRightInd w:val="0"/>
      <w:spacing w:before="120" w:after="240" w:line="276" w:lineRule="auto"/>
      <w:ind w:left="360" w:hanging="360"/>
    </w:pPr>
    <w:rPr>
      <w:rFonts w:ascii="Constantia" w:eastAsia="Times New Roman" w:hAnsi="Constantia" w:cs="Arial"/>
      <w:color w:val="000000"/>
      <w:sz w:val="22"/>
      <w:szCs w:val="22"/>
      <w:lang w:bidi="en-US"/>
    </w:rPr>
  </w:style>
  <w:style w:type="paragraph" w:customStyle="1" w:styleId="BulletListFirst">
    <w:name w:val="Bullet List First"/>
    <w:basedOn w:val="BulletListMiddle"/>
    <w:next w:val="BulletListMiddle"/>
    <w:rsid w:val="00994066"/>
  </w:style>
  <w:style w:type="paragraph" w:customStyle="1" w:styleId="BulletListMiddle">
    <w:name w:val="Bullet List Middle"/>
    <w:basedOn w:val="Normal"/>
    <w:rsid w:val="00994066"/>
    <w:pPr>
      <w:autoSpaceDE w:val="0"/>
      <w:autoSpaceDN w:val="0"/>
      <w:adjustRightInd w:val="0"/>
      <w:spacing w:after="200" w:line="276" w:lineRule="auto"/>
      <w:ind w:left="1440" w:hanging="720"/>
    </w:pPr>
    <w:rPr>
      <w:rFonts w:ascii="Constantia" w:eastAsia="Times New Roman" w:hAnsi="Constantia" w:cs="Arial"/>
      <w:color w:val="000000"/>
      <w:sz w:val="22"/>
      <w:szCs w:val="22"/>
      <w:lang w:bidi="en-US"/>
    </w:rPr>
  </w:style>
  <w:style w:type="paragraph" w:customStyle="1" w:styleId="BulletListLast">
    <w:name w:val="Bullet List Last"/>
    <w:basedOn w:val="BulletListMiddle"/>
    <w:next w:val="Normal"/>
    <w:rsid w:val="00994066"/>
  </w:style>
  <w:style w:type="paragraph" w:customStyle="1" w:styleId="BodyText-Heading1">
    <w:name w:val="BodyText - Heading1"/>
    <w:basedOn w:val="BodyText"/>
    <w:rsid w:val="00994066"/>
    <w:pPr>
      <w:spacing w:before="120" w:line="312" w:lineRule="auto"/>
    </w:pPr>
    <w:rPr>
      <w:rFonts w:ascii="Constantia" w:eastAsia="Times New Roman" w:hAnsi="Constantia" w:cs="Arial"/>
      <w:b/>
      <w:color w:val="000000"/>
      <w:sz w:val="22"/>
      <w:lang w:bidi="en-US"/>
    </w:rPr>
  </w:style>
  <w:style w:type="paragraph" w:customStyle="1" w:styleId="3Hd3-BodyText">
    <w:name w:val="3 Hd 3 - Body Text"/>
    <w:basedOn w:val="BodyText"/>
    <w:link w:val="3Hd3-BodyTextCharChar"/>
    <w:autoRedefine/>
    <w:rsid w:val="00994066"/>
    <w:pPr>
      <w:spacing w:before="180" w:line="312" w:lineRule="auto"/>
    </w:pPr>
    <w:rPr>
      <w:rFonts w:ascii="Constantia" w:eastAsia="Times New Roman" w:hAnsi="Constantia" w:cs="Times New Roman"/>
    </w:rPr>
  </w:style>
  <w:style w:type="character" w:customStyle="1" w:styleId="3Hd3-BodyTextCharChar">
    <w:name w:val="3 Hd 3 - Body Text Char Char"/>
    <w:basedOn w:val="BlockTextChar"/>
    <w:link w:val="3Hd3-BodyText"/>
    <w:rsid w:val="00994066"/>
    <w:rPr>
      <w:rFonts w:ascii="Constantia" w:eastAsia="Times New Roman" w:hAnsi="Constantia" w:cs="Times New Roman"/>
    </w:rPr>
  </w:style>
  <w:style w:type="character" w:customStyle="1" w:styleId="BlockTextChar">
    <w:name w:val="Block Text Char"/>
    <w:basedOn w:val="DefaultParagraphFont"/>
    <w:link w:val="BlockText"/>
    <w:rsid w:val="00994066"/>
    <w:rPr>
      <w:rFonts w:ascii="Stone Serif" w:eastAsia="Stone Serif" w:hAnsi="Stone Serif" w:cs="Stone Serif"/>
    </w:rPr>
  </w:style>
  <w:style w:type="paragraph" w:styleId="BlockText">
    <w:name w:val="Block Text"/>
    <w:basedOn w:val="Normal"/>
    <w:link w:val="BlockTextChar"/>
    <w:rsid w:val="00994066"/>
    <w:pPr>
      <w:spacing w:after="120" w:line="276" w:lineRule="auto"/>
      <w:ind w:left="1440" w:right="1440"/>
    </w:pPr>
    <w:rPr>
      <w:rFonts w:ascii="Stone Serif" w:eastAsia="Stone Serif" w:hAnsi="Stone Serif" w:cs="Stone Serif"/>
    </w:rPr>
  </w:style>
  <w:style w:type="paragraph" w:customStyle="1" w:styleId="1Hd1-ListFirst">
    <w:name w:val="1 Hd 1 - List First"/>
    <w:basedOn w:val="1Hd1-BodyText"/>
    <w:link w:val="1Hd1-ListFirstChar"/>
    <w:rsid w:val="00994066"/>
    <w:pPr>
      <w:spacing w:after="0" w:line="240" w:lineRule="auto"/>
      <w:ind w:left="360" w:hanging="360"/>
    </w:pPr>
    <w:rPr>
      <w:sz w:val="22"/>
      <w:szCs w:val="22"/>
      <w:lang w:bidi="en-US"/>
    </w:rPr>
  </w:style>
  <w:style w:type="paragraph" w:customStyle="1" w:styleId="1Hd1-ListMiddle">
    <w:name w:val="1 Hd 1 - List Middle"/>
    <w:basedOn w:val="1Hd1-BodyText"/>
    <w:link w:val="1Hd1-ListMiddleChar"/>
    <w:rsid w:val="00994066"/>
    <w:pPr>
      <w:spacing w:after="0" w:line="240" w:lineRule="auto"/>
      <w:ind w:left="360" w:hanging="360"/>
    </w:pPr>
    <w:rPr>
      <w:sz w:val="22"/>
      <w:szCs w:val="22"/>
      <w:lang w:bidi="en-US"/>
    </w:rPr>
  </w:style>
  <w:style w:type="paragraph" w:customStyle="1" w:styleId="1Hd1-ListLast">
    <w:name w:val="1 Hd 1 - List Last"/>
    <w:basedOn w:val="1Hd1-BodyText"/>
    <w:link w:val="1Hd1-ListLastChar"/>
    <w:rsid w:val="00994066"/>
    <w:pPr>
      <w:spacing w:line="240" w:lineRule="auto"/>
      <w:ind w:left="360" w:hanging="360"/>
    </w:pPr>
    <w:rPr>
      <w:sz w:val="22"/>
      <w:szCs w:val="22"/>
      <w:lang w:bidi="en-US"/>
    </w:rPr>
  </w:style>
  <w:style w:type="paragraph" w:customStyle="1" w:styleId="2Hd2-ListFirst">
    <w:name w:val="2 Hd 2 - List First"/>
    <w:basedOn w:val="1Hd1-ListFirst"/>
    <w:rsid w:val="00994066"/>
  </w:style>
  <w:style w:type="paragraph" w:customStyle="1" w:styleId="2Hd2-ListMiddle">
    <w:name w:val="2 Hd 2 - List Middle"/>
    <w:basedOn w:val="1Hd1-ListMiddle"/>
    <w:rsid w:val="00994066"/>
  </w:style>
  <w:style w:type="paragraph" w:customStyle="1" w:styleId="2Hd2-ListLast">
    <w:name w:val="2 Hd 2 - List Last"/>
    <w:basedOn w:val="1Hd1-ListLast"/>
    <w:next w:val="BodyText"/>
    <w:link w:val="2Hd2-ListLastChar"/>
    <w:rsid w:val="00994066"/>
    <w:pPr>
      <w:ind w:left="1080"/>
    </w:pPr>
  </w:style>
  <w:style w:type="character" w:customStyle="1" w:styleId="1Hd1-AIMCharChar">
    <w:name w:val="1 Hd 1 - AIM Char Char"/>
    <w:basedOn w:val="DefaultParagraphFont"/>
    <w:link w:val="1Hd1-AIM"/>
    <w:rsid w:val="00994066"/>
    <w:rPr>
      <w:rFonts w:ascii="Calibri" w:hAnsi="Calibri" w:cs="Arial"/>
      <w:b/>
      <w:color w:val="000000"/>
      <w:shd w:val="clear" w:color="auto" w:fill="D6E3BC"/>
    </w:rPr>
  </w:style>
  <w:style w:type="paragraph" w:customStyle="1" w:styleId="1Hd1-AIM">
    <w:name w:val="1 Hd 1 - AIM"/>
    <w:basedOn w:val="2Hd2-AIM"/>
    <w:next w:val="1Hd1-BodyText"/>
    <w:link w:val="1Hd1-AIMCharChar"/>
    <w:autoRedefine/>
    <w:rsid w:val="00994066"/>
    <w:pPr>
      <w:keepLines/>
      <w:shd w:val="clear" w:color="auto" w:fill="D6E3BC"/>
      <w:spacing w:line="240" w:lineRule="auto"/>
    </w:pPr>
    <w:rPr>
      <w:rFonts w:eastAsiaTheme="minorEastAsia"/>
      <w:sz w:val="24"/>
      <w:lang w:bidi="ar-SA"/>
    </w:rPr>
  </w:style>
  <w:style w:type="paragraph" w:styleId="Index1">
    <w:name w:val="index 1"/>
    <w:basedOn w:val="Normal"/>
    <w:next w:val="Normal"/>
    <w:semiHidden/>
    <w:rsid w:val="00994066"/>
    <w:pPr>
      <w:spacing w:after="200" w:line="276" w:lineRule="auto"/>
      <w:ind w:left="240" w:hanging="240"/>
    </w:pPr>
    <w:rPr>
      <w:rFonts w:ascii="Constantia" w:eastAsia="Times New Roman" w:hAnsi="Constantia" w:cs="Times New Roman"/>
      <w:sz w:val="22"/>
      <w:szCs w:val="22"/>
      <w:lang w:bidi="en-US"/>
    </w:rPr>
  </w:style>
  <w:style w:type="paragraph" w:styleId="List2">
    <w:name w:val="List 2"/>
    <w:basedOn w:val="Normal"/>
    <w:rsid w:val="00994066"/>
    <w:pPr>
      <w:spacing w:after="200" w:line="276" w:lineRule="auto"/>
      <w:ind w:left="720" w:hanging="360"/>
    </w:pPr>
    <w:rPr>
      <w:rFonts w:ascii="Constantia" w:eastAsia="Times New Roman" w:hAnsi="Constantia" w:cs="Times New Roman"/>
      <w:sz w:val="22"/>
      <w:szCs w:val="22"/>
      <w:lang w:bidi="en-US"/>
    </w:rPr>
  </w:style>
  <w:style w:type="paragraph" w:styleId="ListBullet2">
    <w:name w:val="List Bullet 2"/>
    <w:basedOn w:val="Normal"/>
    <w:rsid w:val="00994066"/>
    <w:pPr>
      <w:tabs>
        <w:tab w:val="num" w:pos="720"/>
      </w:tabs>
      <w:spacing w:after="200" w:line="276" w:lineRule="auto"/>
      <w:ind w:left="720" w:hanging="360"/>
    </w:pPr>
    <w:rPr>
      <w:rFonts w:ascii="Constantia" w:eastAsia="Times New Roman" w:hAnsi="Constantia" w:cs="Times New Roman"/>
      <w:sz w:val="22"/>
      <w:szCs w:val="22"/>
      <w:lang w:bidi="en-US"/>
    </w:rPr>
  </w:style>
  <w:style w:type="paragraph" w:styleId="ListContinue2">
    <w:name w:val="List Continue 2"/>
    <w:basedOn w:val="Normal"/>
    <w:rsid w:val="00994066"/>
    <w:pPr>
      <w:spacing w:after="120" w:line="276" w:lineRule="auto"/>
      <w:ind w:left="720"/>
    </w:pPr>
    <w:rPr>
      <w:rFonts w:ascii="Constantia" w:eastAsia="Times New Roman" w:hAnsi="Constantia" w:cs="Times New Roman"/>
      <w:sz w:val="22"/>
      <w:szCs w:val="22"/>
      <w:lang w:bidi="en-US"/>
    </w:rPr>
  </w:style>
  <w:style w:type="paragraph" w:styleId="ListNumber2">
    <w:name w:val="List Number 2"/>
    <w:basedOn w:val="Normal"/>
    <w:rsid w:val="00994066"/>
    <w:pPr>
      <w:tabs>
        <w:tab w:val="num" w:pos="720"/>
      </w:tabs>
      <w:spacing w:after="200" w:line="276" w:lineRule="auto"/>
      <w:ind w:left="720" w:hanging="360"/>
    </w:pPr>
    <w:rPr>
      <w:rFonts w:ascii="Constantia" w:eastAsia="Times New Roman" w:hAnsi="Constantia" w:cs="Times New Roman"/>
      <w:sz w:val="22"/>
      <w:szCs w:val="22"/>
      <w:lang w:bidi="en-US"/>
    </w:rPr>
  </w:style>
  <w:style w:type="paragraph" w:customStyle="1" w:styleId="3Hd3-AIM">
    <w:name w:val="3 Hd 3 - AIM"/>
    <w:basedOn w:val="1Hd1-AIM"/>
    <w:next w:val="BlockText"/>
    <w:autoRedefine/>
    <w:rsid w:val="00994066"/>
    <w:pPr>
      <w:ind w:left="720"/>
    </w:pPr>
    <w:rPr>
      <w:spacing w:val="-3"/>
    </w:rPr>
  </w:style>
  <w:style w:type="paragraph" w:customStyle="1" w:styleId="2Hd2-AIM">
    <w:name w:val="2 Hd 2 - AIM"/>
    <w:basedOn w:val="1Hd1-BodyText"/>
    <w:link w:val="2Hd2-AIMCharChar"/>
    <w:autoRedefine/>
    <w:rsid w:val="00994066"/>
    <w:pPr>
      <w:shd w:val="clear" w:color="auto" w:fill="DBF5F9"/>
      <w:spacing w:before="0"/>
    </w:pPr>
    <w:rPr>
      <w:rFonts w:ascii="Calibri" w:hAnsi="Calibri"/>
      <w:b/>
      <w:sz w:val="22"/>
      <w:lang w:bidi="en-US"/>
    </w:rPr>
  </w:style>
  <w:style w:type="character" w:customStyle="1" w:styleId="2Hd2-AIMCharChar">
    <w:name w:val="2 Hd 2 - AIM Char Char"/>
    <w:basedOn w:val="1Hd1-AIMCharChar"/>
    <w:link w:val="2Hd2-AIM"/>
    <w:rsid w:val="00994066"/>
    <w:rPr>
      <w:rFonts w:ascii="Calibri" w:eastAsia="Times New Roman" w:hAnsi="Calibri" w:cs="Arial"/>
      <w:b/>
      <w:color w:val="000000"/>
      <w:sz w:val="22"/>
      <w:shd w:val="clear" w:color="auto" w:fill="DBF5F9"/>
      <w:lang w:bidi="en-US"/>
    </w:rPr>
  </w:style>
  <w:style w:type="paragraph" w:customStyle="1" w:styleId="3Hd3-Bar-ListFirst">
    <w:name w:val="3 Hd 3 - Bar - List First"/>
    <w:basedOn w:val="2Hd2-ListFirst"/>
    <w:rsid w:val="00994066"/>
  </w:style>
  <w:style w:type="paragraph" w:customStyle="1" w:styleId="3Hd3-Bar-ListLast">
    <w:name w:val="3 Hd 3 - Bar - List Last"/>
    <w:basedOn w:val="3Hd3-Bar-ListFirst"/>
    <w:next w:val="3Hd3-BodyText"/>
    <w:rsid w:val="00994066"/>
    <w:pPr>
      <w:pBdr>
        <w:left w:val="threeDEmboss" w:sz="18" w:space="4" w:color="CCFFCC"/>
      </w:pBdr>
      <w:tabs>
        <w:tab w:val="left" w:pos="1800"/>
      </w:tabs>
      <w:spacing w:after="120"/>
      <w:ind w:left="1800"/>
    </w:pPr>
  </w:style>
  <w:style w:type="paragraph" w:customStyle="1" w:styleId="Heading1-AboveAIM">
    <w:name w:val="Heading 1 - Above AIM"/>
    <w:basedOn w:val="Heading1"/>
    <w:link w:val="Heading1-AboveAIMChar"/>
    <w:rsid w:val="00994066"/>
    <w:pPr>
      <w:pBdr>
        <w:bottom w:val="single" w:sz="12" w:space="1" w:color="4F6228"/>
      </w:pBdr>
      <w:spacing w:before="240"/>
    </w:pPr>
    <w:rPr>
      <w:rFonts w:ascii="Calibri" w:eastAsia="Times New Roman" w:hAnsi="Calibri" w:cs="Times New Roman"/>
      <w:noProof w:val="0"/>
      <w:color w:val="2B3616"/>
      <w:sz w:val="28"/>
      <w:szCs w:val="28"/>
      <w:lang w:bidi="en-US"/>
    </w:rPr>
  </w:style>
  <w:style w:type="paragraph" w:customStyle="1" w:styleId="1Hd1-Bar-ListFirst">
    <w:name w:val="1 Hd 1 - Bar - List First"/>
    <w:basedOn w:val="3Hd3-BodyText"/>
    <w:link w:val="1Hd1-Bar-ListFirstChar"/>
    <w:rsid w:val="00994066"/>
    <w:pPr>
      <w:numPr>
        <w:numId w:val="13"/>
      </w:numPr>
      <w:spacing w:before="0" w:after="0" w:line="240" w:lineRule="auto"/>
    </w:pPr>
  </w:style>
  <w:style w:type="character" w:customStyle="1" w:styleId="1Hd1-Bar-ListFirstChar">
    <w:name w:val="1 Hd 1 - Bar - List First Char"/>
    <w:basedOn w:val="3Hd3-BodyTextCharChar"/>
    <w:link w:val="1Hd1-Bar-ListFirst"/>
    <w:rsid w:val="00994066"/>
    <w:rPr>
      <w:rFonts w:ascii="Constantia" w:eastAsia="Times New Roman" w:hAnsi="Constantia" w:cs="Times New Roman"/>
    </w:rPr>
  </w:style>
  <w:style w:type="paragraph" w:customStyle="1" w:styleId="1Hd1-Bar-ListLast">
    <w:name w:val="1 Hd 1 - Bar - List Last"/>
    <w:basedOn w:val="3Hd3-BodyText"/>
    <w:autoRedefine/>
    <w:rsid w:val="00994066"/>
    <w:pPr>
      <w:pBdr>
        <w:left w:val="threeDEmboss" w:sz="18" w:space="4" w:color="CCFFCC"/>
      </w:pBdr>
      <w:spacing w:before="0"/>
      <w:ind w:left="1080" w:hanging="360"/>
    </w:pPr>
  </w:style>
  <w:style w:type="paragraph" w:customStyle="1" w:styleId="1Hd1-Bar-ListMiddle">
    <w:name w:val="1 Hd 1 - Bar - List Middle"/>
    <w:basedOn w:val="1Hd1-Bar-ListLast"/>
    <w:rsid w:val="00994066"/>
    <w:pPr>
      <w:spacing w:after="0"/>
    </w:pPr>
  </w:style>
  <w:style w:type="paragraph" w:customStyle="1" w:styleId="3Hd3-Bar-ListMiddle">
    <w:name w:val="3 Hd 3 - Bar - List Middle"/>
    <w:basedOn w:val="3Hd3-Bar-ListFirst"/>
    <w:rsid w:val="00994066"/>
    <w:pPr>
      <w:pBdr>
        <w:left w:val="threeDEmboss" w:sz="18" w:space="4" w:color="CCFFCC"/>
      </w:pBdr>
      <w:tabs>
        <w:tab w:val="left" w:pos="1800"/>
      </w:tabs>
      <w:spacing w:after="120"/>
      <w:ind w:left="1800"/>
    </w:pPr>
  </w:style>
  <w:style w:type="paragraph" w:customStyle="1" w:styleId="2Hd2-Bar-ListFirst">
    <w:name w:val="2 Hd 2 - Bar - List First"/>
    <w:basedOn w:val="1Hd1-Bar-ListFirst"/>
    <w:link w:val="2Hd2-Bar-ListFirstCharChar"/>
    <w:rsid w:val="00994066"/>
  </w:style>
  <w:style w:type="character" w:customStyle="1" w:styleId="2Hd2-Bar-ListFirstCharChar">
    <w:name w:val="2 Hd 2 - Bar - List First Char Char"/>
    <w:basedOn w:val="1Hd1-Bar-ListFirstChar"/>
    <w:link w:val="2Hd2-Bar-ListFirst"/>
    <w:rsid w:val="00994066"/>
    <w:rPr>
      <w:rFonts w:ascii="Constantia" w:eastAsia="Times New Roman" w:hAnsi="Constantia" w:cs="Times New Roman"/>
    </w:rPr>
  </w:style>
  <w:style w:type="paragraph" w:customStyle="1" w:styleId="2Hd2-Bar-ListMiddle">
    <w:name w:val="2 Hd 2 - Bar - List Middle"/>
    <w:basedOn w:val="2Hd2-Bar-ListFirst"/>
    <w:link w:val="2Hd2-Bar-ListMiddleCharChar"/>
    <w:rsid w:val="00994066"/>
  </w:style>
  <w:style w:type="character" w:customStyle="1" w:styleId="2Hd2-Bar-ListMiddleCharChar">
    <w:name w:val="2 Hd 2 - Bar - List Middle Char Char"/>
    <w:basedOn w:val="2Hd2-Bar-ListFirstCharChar"/>
    <w:link w:val="2Hd2-Bar-ListMiddle"/>
    <w:rsid w:val="00994066"/>
    <w:rPr>
      <w:rFonts w:ascii="Constantia" w:eastAsia="Times New Roman" w:hAnsi="Constantia" w:cs="Times New Roman"/>
    </w:rPr>
  </w:style>
  <w:style w:type="paragraph" w:customStyle="1" w:styleId="2Hd2-Bar-ListLast">
    <w:name w:val="2 Hd 2 - Bar - List Last"/>
    <w:basedOn w:val="2Hd2-Bar-ListMiddle"/>
    <w:autoRedefine/>
    <w:rsid w:val="00994066"/>
  </w:style>
  <w:style w:type="paragraph" w:customStyle="1" w:styleId="AIMList">
    <w:name w:val="AIM List"/>
    <w:basedOn w:val="Normal"/>
    <w:rsid w:val="00994066"/>
    <w:pPr>
      <w:widowControl w:val="0"/>
      <w:numPr>
        <w:numId w:val="17"/>
      </w:numPr>
      <w:pBdr>
        <w:top w:val="single" w:sz="12" w:space="1" w:color="4F6228"/>
        <w:left w:val="single" w:sz="12" w:space="4" w:color="4F6228"/>
        <w:bottom w:val="single" w:sz="12" w:space="1" w:color="4F6228"/>
        <w:right w:val="single" w:sz="12" w:space="4" w:color="4F6228"/>
      </w:pBdr>
      <w:autoSpaceDE w:val="0"/>
      <w:autoSpaceDN w:val="0"/>
      <w:adjustRightInd w:val="0"/>
      <w:spacing w:after="120"/>
    </w:pPr>
    <w:rPr>
      <w:rFonts w:ascii="Constantia" w:eastAsia="Times New Roman" w:hAnsi="Constantia" w:cs="Arial"/>
      <w:color w:val="000000"/>
      <w:sz w:val="22"/>
      <w:szCs w:val="22"/>
    </w:rPr>
  </w:style>
  <w:style w:type="paragraph" w:customStyle="1" w:styleId="1Hd1-ListNumbers">
    <w:name w:val="1 Hd 1 - List Numbers"/>
    <w:basedOn w:val="1Hd1-BodyText"/>
    <w:next w:val="1Hd1-BodyText"/>
    <w:autoRedefine/>
    <w:rsid w:val="00994066"/>
    <w:pPr>
      <w:numPr>
        <w:numId w:val="14"/>
      </w:numPr>
      <w:pBdr>
        <w:left w:val="single" w:sz="24" w:space="4" w:color="B2A1C7"/>
      </w:pBdr>
      <w:tabs>
        <w:tab w:val="left" w:pos="1080"/>
      </w:tabs>
      <w:spacing w:line="240" w:lineRule="auto"/>
    </w:pPr>
    <w:rPr>
      <w:sz w:val="22"/>
      <w:lang w:bidi="en-US"/>
    </w:rPr>
  </w:style>
  <w:style w:type="paragraph" w:customStyle="1" w:styleId="TipBox-Heading3">
    <w:name w:val="TipBox - Heading 3"/>
    <w:basedOn w:val="TipBox-Heading2"/>
    <w:next w:val="BodyText"/>
    <w:rsid w:val="00994066"/>
    <w:pPr>
      <w:spacing w:after="200"/>
      <w:ind w:right="-115"/>
    </w:pPr>
    <w:rPr>
      <w:sz w:val="22"/>
      <w:szCs w:val="22"/>
    </w:rPr>
  </w:style>
  <w:style w:type="paragraph" w:customStyle="1" w:styleId="1Hd1-Bar-Text">
    <w:name w:val="1 Hd 1 - Bar - Text"/>
    <w:basedOn w:val="1Hd1-BodyText"/>
    <w:next w:val="1Hd1-BodyText"/>
    <w:rsid w:val="00994066"/>
    <w:pPr>
      <w:pBdr>
        <w:left w:val="single" w:sz="18" w:space="4" w:color="00FF00"/>
      </w:pBdr>
      <w:ind w:left="720"/>
    </w:pPr>
    <w:rPr>
      <w:sz w:val="22"/>
      <w:lang w:bidi="en-US"/>
    </w:rPr>
  </w:style>
  <w:style w:type="paragraph" w:customStyle="1" w:styleId="3Hd3-Bar-Text">
    <w:name w:val="3 Hd 3 - Bar - Text"/>
    <w:basedOn w:val="1Hd1-Bar-Text"/>
    <w:rsid w:val="00994066"/>
    <w:pPr>
      <w:ind w:left="1440"/>
    </w:pPr>
  </w:style>
  <w:style w:type="paragraph" w:customStyle="1" w:styleId="2Hd2-Tight">
    <w:name w:val="2 Hd 2 - Tight"/>
    <w:basedOn w:val="2Hd2-BodyText"/>
    <w:rsid w:val="00994066"/>
    <w:rPr>
      <w:sz w:val="22"/>
      <w:lang w:bidi="en-US"/>
    </w:rPr>
  </w:style>
  <w:style w:type="paragraph" w:customStyle="1" w:styleId="2Hd2-Formula">
    <w:name w:val="2 Hd 2 - Formula"/>
    <w:basedOn w:val="1Hd1-Formula"/>
    <w:autoRedefine/>
    <w:rsid w:val="00994066"/>
    <w:rPr>
      <w:sz w:val="22"/>
      <w:szCs w:val="22"/>
      <w:lang w:bidi="en-US"/>
    </w:rPr>
  </w:style>
  <w:style w:type="paragraph" w:customStyle="1" w:styleId="3Hd3-Formula">
    <w:name w:val="3 Hd 3 - Formula"/>
    <w:basedOn w:val="1Hd1-Formula"/>
    <w:rsid w:val="00994066"/>
    <w:rPr>
      <w:sz w:val="22"/>
      <w:szCs w:val="22"/>
      <w:lang w:bidi="en-US"/>
    </w:rPr>
  </w:style>
  <w:style w:type="paragraph" w:styleId="BodyText3">
    <w:name w:val="Body Text 3"/>
    <w:basedOn w:val="Normal"/>
    <w:link w:val="BodyText3Char"/>
    <w:rsid w:val="00994066"/>
    <w:pPr>
      <w:spacing w:after="120" w:line="276" w:lineRule="auto"/>
    </w:pPr>
    <w:rPr>
      <w:rFonts w:ascii="Constantia" w:eastAsia="Times New Roman" w:hAnsi="Constantia" w:cs="Times New Roman"/>
      <w:sz w:val="16"/>
      <w:szCs w:val="16"/>
      <w:lang w:bidi="en-US"/>
    </w:rPr>
  </w:style>
  <w:style w:type="character" w:customStyle="1" w:styleId="BodyText3Char">
    <w:name w:val="Body Text 3 Char"/>
    <w:basedOn w:val="DefaultParagraphFont"/>
    <w:link w:val="BodyText3"/>
    <w:rsid w:val="00994066"/>
    <w:rPr>
      <w:rFonts w:ascii="Constantia" w:eastAsia="Times New Roman" w:hAnsi="Constantia" w:cs="Times New Roman"/>
      <w:sz w:val="16"/>
      <w:szCs w:val="16"/>
      <w:lang w:bidi="en-US"/>
    </w:rPr>
  </w:style>
  <w:style w:type="paragraph" w:styleId="Closing">
    <w:name w:val="Closing"/>
    <w:basedOn w:val="Normal"/>
    <w:link w:val="ClosingChar"/>
    <w:rsid w:val="00994066"/>
    <w:pPr>
      <w:spacing w:after="200" w:line="276" w:lineRule="auto"/>
      <w:ind w:left="4320"/>
    </w:pPr>
    <w:rPr>
      <w:rFonts w:ascii="Constantia" w:eastAsia="Times New Roman" w:hAnsi="Constantia" w:cs="Times New Roman"/>
      <w:sz w:val="22"/>
      <w:szCs w:val="22"/>
      <w:lang w:bidi="en-US"/>
    </w:rPr>
  </w:style>
  <w:style w:type="character" w:customStyle="1" w:styleId="ClosingChar">
    <w:name w:val="Closing Char"/>
    <w:basedOn w:val="DefaultParagraphFont"/>
    <w:link w:val="Closing"/>
    <w:rsid w:val="00994066"/>
    <w:rPr>
      <w:rFonts w:ascii="Constantia" w:eastAsia="Times New Roman" w:hAnsi="Constantia" w:cs="Times New Roman"/>
      <w:sz w:val="22"/>
      <w:szCs w:val="22"/>
      <w:lang w:bidi="en-US"/>
    </w:rPr>
  </w:style>
  <w:style w:type="paragraph" w:styleId="E-mailSignature">
    <w:name w:val="E-mail Signature"/>
    <w:basedOn w:val="Normal"/>
    <w:link w:val="E-mailSignatureChar"/>
    <w:rsid w:val="00994066"/>
    <w:pPr>
      <w:spacing w:after="200" w:line="276" w:lineRule="auto"/>
    </w:pPr>
    <w:rPr>
      <w:rFonts w:ascii="Constantia" w:eastAsia="Times New Roman" w:hAnsi="Constantia" w:cs="Times New Roman"/>
      <w:sz w:val="22"/>
      <w:szCs w:val="22"/>
      <w:lang w:bidi="en-US"/>
    </w:rPr>
  </w:style>
  <w:style w:type="character" w:customStyle="1" w:styleId="E-mailSignatureChar">
    <w:name w:val="E-mail Signature Char"/>
    <w:basedOn w:val="DefaultParagraphFont"/>
    <w:link w:val="E-mailSignature"/>
    <w:rsid w:val="00994066"/>
    <w:rPr>
      <w:rFonts w:ascii="Constantia" w:eastAsia="Times New Roman" w:hAnsi="Constantia" w:cs="Times New Roman"/>
      <w:sz w:val="22"/>
      <w:szCs w:val="22"/>
      <w:lang w:bidi="en-US"/>
    </w:rPr>
  </w:style>
  <w:style w:type="paragraph" w:styleId="EnvelopeAddress">
    <w:name w:val="envelope address"/>
    <w:basedOn w:val="Normal"/>
    <w:rsid w:val="00994066"/>
    <w:pPr>
      <w:framePr w:w="7920" w:h="1980" w:hRule="exact" w:hSpace="180" w:wrap="auto" w:hAnchor="page" w:xAlign="center" w:yAlign="bottom"/>
      <w:spacing w:after="200" w:line="276" w:lineRule="auto"/>
      <w:ind w:left="2880"/>
    </w:pPr>
    <w:rPr>
      <w:rFonts w:ascii="Arial" w:eastAsia="Times New Roman" w:hAnsi="Arial" w:cs="Arial"/>
      <w:sz w:val="22"/>
      <w:szCs w:val="22"/>
      <w:lang w:bidi="en-US"/>
    </w:rPr>
  </w:style>
  <w:style w:type="paragraph" w:styleId="EnvelopeReturn">
    <w:name w:val="envelope return"/>
    <w:basedOn w:val="Normal"/>
    <w:rsid w:val="00994066"/>
    <w:pPr>
      <w:spacing w:after="200" w:line="276" w:lineRule="auto"/>
    </w:pPr>
    <w:rPr>
      <w:rFonts w:ascii="Arial" w:eastAsia="Times New Roman" w:hAnsi="Arial" w:cs="Arial"/>
      <w:sz w:val="20"/>
      <w:szCs w:val="20"/>
      <w:lang w:bidi="en-US"/>
    </w:rPr>
  </w:style>
  <w:style w:type="character" w:styleId="HTMLAcronym">
    <w:name w:val="HTML Acronym"/>
    <w:basedOn w:val="DefaultParagraphFont"/>
    <w:rsid w:val="00994066"/>
  </w:style>
  <w:style w:type="paragraph" w:styleId="HTMLAddress">
    <w:name w:val="HTML Address"/>
    <w:basedOn w:val="Normal"/>
    <w:link w:val="HTMLAddressChar"/>
    <w:rsid w:val="00994066"/>
    <w:pPr>
      <w:spacing w:after="200" w:line="276" w:lineRule="auto"/>
    </w:pPr>
    <w:rPr>
      <w:rFonts w:ascii="Constantia" w:eastAsia="Times New Roman" w:hAnsi="Constantia" w:cs="Times New Roman"/>
      <w:i/>
      <w:iCs/>
      <w:sz w:val="22"/>
      <w:szCs w:val="22"/>
      <w:lang w:bidi="en-US"/>
    </w:rPr>
  </w:style>
  <w:style w:type="character" w:customStyle="1" w:styleId="HTMLAddressChar">
    <w:name w:val="HTML Address Char"/>
    <w:basedOn w:val="DefaultParagraphFont"/>
    <w:link w:val="HTMLAddress"/>
    <w:rsid w:val="00994066"/>
    <w:rPr>
      <w:rFonts w:ascii="Constantia" w:eastAsia="Times New Roman" w:hAnsi="Constantia" w:cs="Times New Roman"/>
      <w:i/>
      <w:iCs/>
      <w:sz w:val="22"/>
      <w:szCs w:val="22"/>
      <w:lang w:bidi="en-US"/>
    </w:rPr>
  </w:style>
  <w:style w:type="character" w:styleId="HTMLCite">
    <w:name w:val="HTML Cite"/>
    <w:basedOn w:val="DefaultParagraphFont"/>
    <w:rsid w:val="00994066"/>
    <w:rPr>
      <w:i/>
      <w:iCs/>
    </w:rPr>
  </w:style>
  <w:style w:type="character" w:styleId="HTMLCode">
    <w:name w:val="HTML Code"/>
    <w:basedOn w:val="DefaultParagraphFont"/>
    <w:rsid w:val="00994066"/>
    <w:rPr>
      <w:rFonts w:ascii="Courier New" w:hAnsi="Courier New" w:cs="Courier New"/>
      <w:sz w:val="20"/>
      <w:szCs w:val="20"/>
    </w:rPr>
  </w:style>
  <w:style w:type="character" w:styleId="HTMLDefinition">
    <w:name w:val="HTML Definition"/>
    <w:basedOn w:val="DefaultParagraphFont"/>
    <w:rsid w:val="00994066"/>
    <w:rPr>
      <w:i/>
      <w:iCs/>
    </w:rPr>
  </w:style>
  <w:style w:type="character" w:styleId="HTMLKeyboard">
    <w:name w:val="HTML Keyboard"/>
    <w:basedOn w:val="DefaultParagraphFont"/>
    <w:rsid w:val="00994066"/>
    <w:rPr>
      <w:rFonts w:ascii="Courier New" w:hAnsi="Courier New" w:cs="Courier New"/>
      <w:sz w:val="20"/>
      <w:szCs w:val="20"/>
    </w:rPr>
  </w:style>
  <w:style w:type="paragraph" w:styleId="HTMLPreformatted">
    <w:name w:val="HTML Preformatted"/>
    <w:basedOn w:val="Normal"/>
    <w:link w:val="HTMLPreformattedChar"/>
    <w:rsid w:val="00994066"/>
    <w:pPr>
      <w:spacing w:after="200" w:line="276" w:lineRule="auto"/>
    </w:pPr>
    <w:rPr>
      <w:rFonts w:ascii="Courier New" w:eastAsia="Times New Roman" w:hAnsi="Courier New" w:cs="Courier New"/>
      <w:sz w:val="20"/>
      <w:szCs w:val="20"/>
      <w:lang w:bidi="en-US"/>
    </w:rPr>
  </w:style>
  <w:style w:type="character" w:customStyle="1" w:styleId="HTMLPreformattedChar">
    <w:name w:val="HTML Preformatted Char"/>
    <w:basedOn w:val="DefaultParagraphFont"/>
    <w:link w:val="HTMLPreformatted"/>
    <w:rsid w:val="00994066"/>
    <w:rPr>
      <w:rFonts w:ascii="Courier New" w:eastAsia="Times New Roman" w:hAnsi="Courier New" w:cs="Courier New"/>
      <w:sz w:val="20"/>
      <w:szCs w:val="20"/>
      <w:lang w:bidi="en-US"/>
    </w:rPr>
  </w:style>
  <w:style w:type="character" w:styleId="HTMLSample">
    <w:name w:val="HTML Sample"/>
    <w:basedOn w:val="DefaultParagraphFont"/>
    <w:rsid w:val="00994066"/>
    <w:rPr>
      <w:rFonts w:ascii="Courier New" w:hAnsi="Courier New" w:cs="Courier New"/>
    </w:rPr>
  </w:style>
  <w:style w:type="character" w:styleId="HTMLTypewriter">
    <w:name w:val="HTML Typewriter"/>
    <w:basedOn w:val="DefaultParagraphFont"/>
    <w:rsid w:val="00994066"/>
    <w:rPr>
      <w:rFonts w:ascii="Courier New" w:hAnsi="Courier New" w:cs="Courier New"/>
      <w:sz w:val="20"/>
      <w:szCs w:val="20"/>
    </w:rPr>
  </w:style>
  <w:style w:type="character" w:styleId="HTMLVariable">
    <w:name w:val="HTML Variable"/>
    <w:rsid w:val="00994066"/>
    <w:rPr>
      <w:iCs/>
    </w:rPr>
  </w:style>
  <w:style w:type="paragraph" w:styleId="Index2">
    <w:name w:val="index 2"/>
    <w:basedOn w:val="Normal"/>
    <w:next w:val="Normal"/>
    <w:semiHidden/>
    <w:rsid w:val="00994066"/>
    <w:pPr>
      <w:spacing w:after="200" w:line="276" w:lineRule="auto"/>
      <w:ind w:left="480" w:hanging="240"/>
    </w:pPr>
    <w:rPr>
      <w:rFonts w:ascii="Constantia" w:eastAsia="Times New Roman" w:hAnsi="Constantia" w:cs="Times New Roman"/>
      <w:sz w:val="22"/>
      <w:szCs w:val="22"/>
      <w:lang w:bidi="en-US"/>
    </w:rPr>
  </w:style>
  <w:style w:type="paragraph" w:styleId="Index3">
    <w:name w:val="index 3"/>
    <w:basedOn w:val="Normal"/>
    <w:next w:val="Normal"/>
    <w:semiHidden/>
    <w:rsid w:val="00994066"/>
    <w:pPr>
      <w:spacing w:after="200" w:line="276" w:lineRule="auto"/>
      <w:ind w:left="720" w:hanging="240"/>
    </w:pPr>
    <w:rPr>
      <w:rFonts w:ascii="Constantia" w:eastAsia="Times New Roman" w:hAnsi="Constantia" w:cs="Times New Roman"/>
      <w:sz w:val="22"/>
      <w:szCs w:val="22"/>
      <w:lang w:bidi="en-US"/>
    </w:rPr>
  </w:style>
  <w:style w:type="paragraph" w:styleId="Index4">
    <w:name w:val="index 4"/>
    <w:basedOn w:val="Normal"/>
    <w:next w:val="Normal"/>
    <w:semiHidden/>
    <w:rsid w:val="00994066"/>
    <w:pPr>
      <w:spacing w:after="200" w:line="276" w:lineRule="auto"/>
      <w:ind w:left="960" w:hanging="240"/>
    </w:pPr>
    <w:rPr>
      <w:rFonts w:ascii="Constantia" w:eastAsia="Times New Roman" w:hAnsi="Constantia" w:cs="Times New Roman"/>
      <w:sz w:val="22"/>
      <w:szCs w:val="22"/>
      <w:lang w:bidi="en-US"/>
    </w:rPr>
  </w:style>
  <w:style w:type="paragraph" w:styleId="Index5">
    <w:name w:val="index 5"/>
    <w:basedOn w:val="Normal"/>
    <w:next w:val="Normal"/>
    <w:semiHidden/>
    <w:rsid w:val="00994066"/>
    <w:pPr>
      <w:spacing w:after="200" w:line="276" w:lineRule="auto"/>
      <w:ind w:left="1200" w:hanging="240"/>
    </w:pPr>
    <w:rPr>
      <w:rFonts w:ascii="Constantia" w:eastAsia="Times New Roman" w:hAnsi="Constantia" w:cs="Times New Roman"/>
      <w:sz w:val="22"/>
      <w:szCs w:val="22"/>
      <w:lang w:bidi="en-US"/>
    </w:rPr>
  </w:style>
  <w:style w:type="paragraph" w:styleId="Index6">
    <w:name w:val="index 6"/>
    <w:basedOn w:val="Normal"/>
    <w:next w:val="Normal"/>
    <w:semiHidden/>
    <w:rsid w:val="00994066"/>
    <w:pPr>
      <w:spacing w:after="200" w:line="276" w:lineRule="auto"/>
      <w:ind w:left="1440" w:hanging="240"/>
    </w:pPr>
    <w:rPr>
      <w:rFonts w:ascii="Constantia" w:eastAsia="Times New Roman" w:hAnsi="Constantia" w:cs="Times New Roman"/>
      <w:sz w:val="22"/>
      <w:szCs w:val="22"/>
      <w:lang w:bidi="en-US"/>
    </w:rPr>
  </w:style>
  <w:style w:type="paragraph" w:styleId="Index7">
    <w:name w:val="index 7"/>
    <w:basedOn w:val="Normal"/>
    <w:next w:val="Normal"/>
    <w:semiHidden/>
    <w:rsid w:val="00994066"/>
    <w:pPr>
      <w:spacing w:after="200" w:line="276" w:lineRule="auto"/>
      <w:ind w:left="1680" w:hanging="240"/>
    </w:pPr>
    <w:rPr>
      <w:rFonts w:ascii="Constantia" w:eastAsia="Times New Roman" w:hAnsi="Constantia" w:cs="Times New Roman"/>
      <w:sz w:val="22"/>
      <w:szCs w:val="22"/>
      <w:lang w:bidi="en-US"/>
    </w:rPr>
  </w:style>
  <w:style w:type="paragraph" w:styleId="Index8">
    <w:name w:val="index 8"/>
    <w:basedOn w:val="Normal"/>
    <w:next w:val="Normal"/>
    <w:semiHidden/>
    <w:rsid w:val="00994066"/>
    <w:pPr>
      <w:spacing w:after="200" w:line="276" w:lineRule="auto"/>
      <w:ind w:left="1920" w:hanging="240"/>
    </w:pPr>
    <w:rPr>
      <w:rFonts w:ascii="Constantia" w:eastAsia="Times New Roman" w:hAnsi="Constantia" w:cs="Times New Roman"/>
      <w:sz w:val="22"/>
      <w:szCs w:val="22"/>
      <w:lang w:bidi="en-US"/>
    </w:rPr>
  </w:style>
  <w:style w:type="paragraph" w:styleId="Index9">
    <w:name w:val="index 9"/>
    <w:basedOn w:val="Normal"/>
    <w:next w:val="Normal"/>
    <w:semiHidden/>
    <w:rsid w:val="00994066"/>
    <w:pPr>
      <w:spacing w:after="200" w:line="276" w:lineRule="auto"/>
      <w:ind w:left="2160" w:hanging="240"/>
    </w:pPr>
    <w:rPr>
      <w:rFonts w:ascii="Constantia" w:eastAsia="Times New Roman" w:hAnsi="Constantia" w:cs="Times New Roman"/>
      <w:sz w:val="22"/>
      <w:szCs w:val="22"/>
      <w:lang w:bidi="en-US"/>
    </w:rPr>
  </w:style>
  <w:style w:type="paragraph" w:styleId="IndexHeading">
    <w:name w:val="index heading"/>
    <w:basedOn w:val="Normal"/>
    <w:next w:val="Index1"/>
    <w:semiHidden/>
    <w:rsid w:val="00994066"/>
    <w:pPr>
      <w:spacing w:after="200" w:line="276" w:lineRule="auto"/>
    </w:pPr>
    <w:rPr>
      <w:rFonts w:ascii="Arial" w:eastAsia="Times New Roman" w:hAnsi="Arial" w:cs="Arial"/>
      <w:b/>
      <w:bCs/>
      <w:sz w:val="22"/>
      <w:szCs w:val="22"/>
      <w:lang w:bidi="en-US"/>
    </w:rPr>
  </w:style>
  <w:style w:type="character" w:styleId="LineNumber">
    <w:name w:val="line number"/>
    <w:basedOn w:val="DefaultParagraphFont"/>
    <w:rsid w:val="00994066"/>
  </w:style>
  <w:style w:type="paragraph" w:styleId="List3">
    <w:name w:val="List 3"/>
    <w:basedOn w:val="Normal"/>
    <w:rsid w:val="00994066"/>
    <w:pPr>
      <w:spacing w:after="200" w:line="276" w:lineRule="auto"/>
      <w:ind w:left="1080" w:hanging="360"/>
    </w:pPr>
    <w:rPr>
      <w:rFonts w:ascii="Constantia" w:eastAsia="Times New Roman" w:hAnsi="Constantia" w:cs="Times New Roman"/>
      <w:sz w:val="22"/>
      <w:szCs w:val="22"/>
      <w:lang w:bidi="en-US"/>
    </w:rPr>
  </w:style>
  <w:style w:type="paragraph" w:styleId="List4">
    <w:name w:val="List 4"/>
    <w:basedOn w:val="Normal"/>
    <w:rsid w:val="00994066"/>
    <w:pPr>
      <w:spacing w:after="200" w:line="276" w:lineRule="auto"/>
      <w:ind w:left="1440" w:hanging="360"/>
    </w:pPr>
    <w:rPr>
      <w:rFonts w:ascii="Constantia" w:eastAsia="Times New Roman" w:hAnsi="Constantia" w:cs="Times New Roman"/>
      <w:sz w:val="22"/>
      <w:szCs w:val="22"/>
      <w:lang w:bidi="en-US"/>
    </w:rPr>
  </w:style>
  <w:style w:type="paragraph" w:styleId="List5">
    <w:name w:val="List 5"/>
    <w:basedOn w:val="Normal"/>
    <w:rsid w:val="00994066"/>
    <w:pPr>
      <w:spacing w:after="200" w:line="276" w:lineRule="auto"/>
      <w:ind w:left="1800" w:hanging="360"/>
    </w:pPr>
    <w:rPr>
      <w:rFonts w:ascii="Constantia" w:eastAsia="Times New Roman" w:hAnsi="Constantia" w:cs="Times New Roman"/>
      <w:sz w:val="22"/>
      <w:szCs w:val="22"/>
      <w:lang w:bidi="en-US"/>
    </w:rPr>
  </w:style>
  <w:style w:type="paragraph" w:styleId="ListBullet3">
    <w:name w:val="List Bullet 3"/>
    <w:basedOn w:val="Normal"/>
    <w:rsid w:val="00994066"/>
    <w:pPr>
      <w:tabs>
        <w:tab w:val="num" w:pos="1080"/>
      </w:tabs>
      <w:spacing w:after="200" w:line="276" w:lineRule="auto"/>
      <w:ind w:left="1080" w:hanging="360"/>
    </w:pPr>
    <w:rPr>
      <w:rFonts w:ascii="Constantia" w:eastAsia="Times New Roman" w:hAnsi="Constantia" w:cs="Times New Roman"/>
      <w:sz w:val="22"/>
      <w:szCs w:val="22"/>
      <w:lang w:bidi="en-US"/>
    </w:rPr>
  </w:style>
  <w:style w:type="paragraph" w:styleId="ListBullet4">
    <w:name w:val="List Bullet 4"/>
    <w:basedOn w:val="Normal"/>
    <w:rsid w:val="00994066"/>
    <w:pPr>
      <w:tabs>
        <w:tab w:val="num" w:pos="1440"/>
      </w:tabs>
      <w:spacing w:after="200" w:line="276" w:lineRule="auto"/>
      <w:ind w:left="1440" w:hanging="360"/>
    </w:pPr>
    <w:rPr>
      <w:rFonts w:ascii="Constantia" w:eastAsia="Times New Roman" w:hAnsi="Constantia" w:cs="Times New Roman"/>
      <w:sz w:val="22"/>
      <w:szCs w:val="22"/>
      <w:lang w:bidi="en-US"/>
    </w:rPr>
  </w:style>
  <w:style w:type="paragraph" w:styleId="ListBullet5">
    <w:name w:val="List Bullet 5"/>
    <w:basedOn w:val="Normal"/>
    <w:rsid w:val="00994066"/>
    <w:pPr>
      <w:tabs>
        <w:tab w:val="num" w:pos="1800"/>
      </w:tabs>
      <w:spacing w:after="200" w:line="276" w:lineRule="auto"/>
      <w:ind w:left="1800" w:hanging="360"/>
    </w:pPr>
    <w:rPr>
      <w:rFonts w:ascii="Constantia" w:eastAsia="Times New Roman" w:hAnsi="Constantia" w:cs="Times New Roman"/>
      <w:sz w:val="22"/>
      <w:szCs w:val="22"/>
      <w:lang w:bidi="en-US"/>
    </w:rPr>
  </w:style>
  <w:style w:type="paragraph" w:styleId="ListContinue">
    <w:name w:val="List Continue"/>
    <w:basedOn w:val="Normal"/>
    <w:rsid w:val="00994066"/>
    <w:pPr>
      <w:spacing w:after="120" w:line="276" w:lineRule="auto"/>
      <w:ind w:left="360"/>
    </w:pPr>
    <w:rPr>
      <w:rFonts w:ascii="Constantia" w:eastAsia="Times New Roman" w:hAnsi="Constantia" w:cs="Times New Roman"/>
      <w:sz w:val="22"/>
      <w:szCs w:val="22"/>
      <w:lang w:bidi="en-US"/>
    </w:rPr>
  </w:style>
  <w:style w:type="paragraph" w:styleId="ListContinue3">
    <w:name w:val="List Continue 3"/>
    <w:basedOn w:val="Normal"/>
    <w:rsid w:val="00994066"/>
    <w:pPr>
      <w:spacing w:after="120" w:line="276" w:lineRule="auto"/>
      <w:ind w:left="1080"/>
    </w:pPr>
    <w:rPr>
      <w:rFonts w:ascii="Constantia" w:eastAsia="Times New Roman" w:hAnsi="Constantia" w:cs="Times New Roman"/>
      <w:sz w:val="22"/>
      <w:szCs w:val="22"/>
      <w:lang w:bidi="en-US"/>
    </w:rPr>
  </w:style>
  <w:style w:type="paragraph" w:styleId="ListContinue4">
    <w:name w:val="List Continue 4"/>
    <w:basedOn w:val="Normal"/>
    <w:rsid w:val="00994066"/>
    <w:pPr>
      <w:spacing w:after="120" w:line="276" w:lineRule="auto"/>
      <w:ind w:left="1440"/>
    </w:pPr>
    <w:rPr>
      <w:rFonts w:ascii="Constantia" w:eastAsia="Times New Roman" w:hAnsi="Constantia" w:cs="Times New Roman"/>
      <w:sz w:val="22"/>
      <w:szCs w:val="22"/>
      <w:lang w:bidi="en-US"/>
    </w:rPr>
  </w:style>
  <w:style w:type="paragraph" w:styleId="ListContinue5">
    <w:name w:val="List Continue 5"/>
    <w:basedOn w:val="Normal"/>
    <w:rsid w:val="00994066"/>
    <w:pPr>
      <w:spacing w:after="120" w:line="276" w:lineRule="auto"/>
      <w:ind w:left="1800"/>
    </w:pPr>
    <w:rPr>
      <w:rFonts w:ascii="Constantia" w:eastAsia="Times New Roman" w:hAnsi="Constantia" w:cs="Times New Roman"/>
      <w:sz w:val="22"/>
      <w:szCs w:val="22"/>
      <w:lang w:bidi="en-US"/>
    </w:rPr>
  </w:style>
  <w:style w:type="paragraph" w:styleId="ListNumber3">
    <w:name w:val="List Number 3"/>
    <w:basedOn w:val="Normal"/>
    <w:rsid w:val="00994066"/>
    <w:pPr>
      <w:tabs>
        <w:tab w:val="num" w:pos="1080"/>
      </w:tabs>
      <w:spacing w:after="200" w:line="276" w:lineRule="auto"/>
      <w:ind w:left="1080" w:hanging="360"/>
    </w:pPr>
    <w:rPr>
      <w:rFonts w:ascii="Constantia" w:eastAsia="Times New Roman" w:hAnsi="Constantia" w:cs="Times New Roman"/>
      <w:sz w:val="22"/>
      <w:szCs w:val="22"/>
      <w:lang w:bidi="en-US"/>
    </w:rPr>
  </w:style>
  <w:style w:type="paragraph" w:styleId="ListNumber4">
    <w:name w:val="List Number 4"/>
    <w:basedOn w:val="Normal"/>
    <w:rsid w:val="00994066"/>
    <w:pPr>
      <w:tabs>
        <w:tab w:val="num" w:pos="1440"/>
      </w:tabs>
      <w:spacing w:after="200" w:line="276" w:lineRule="auto"/>
      <w:ind w:left="1440" w:hanging="360"/>
    </w:pPr>
    <w:rPr>
      <w:rFonts w:ascii="Constantia" w:eastAsia="Times New Roman" w:hAnsi="Constantia" w:cs="Times New Roman"/>
      <w:sz w:val="22"/>
      <w:szCs w:val="22"/>
      <w:lang w:bidi="en-US"/>
    </w:rPr>
  </w:style>
  <w:style w:type="paragraph" w:styleId="ListNumber5">
    <w:name w:val="List Number 5"/>
    <w:basedOn w:val="Normal"/>
    <w:rsid w:val="00994066"/>
    <w:pPr>
      <w:tabs>
        <w:tab w:val="num" w:pos="1800"/>
      </w:tabs>
      <w:spacing w:after="200" w:line="276" w:lineRule="auto"/>
      <w:ind w:left="1800" w:hanging="360"/>
    </w:pPr>
    <w:rPr>
      <w:rFonts w:ascii="Constantia" w:eastAsia="Times New Roman" w:hAnsi="Constantia" w:cs="Times New Roman"/>
      <w:sz w:val="22"/>
      <w:szCs w:val="22"/>
      <w:lang w:bidi="en-US"/>
    </w:rPr>
  </w:style>
  <w:style w:type="paragraph" w:styleId="MacroText">
    <w:name w:val="macro"/>
    <w:link w:val="MacroTextChar"/>
    <w:semiHidden/>
    <w:rsid w:val="00994066"/>
    <w:pPr>
      <w:tabs>
        <w:tab w:val="left" w:pos="480"/>
        <w:tab w:val="left" w:pos="960"/>
        <w:tab w:val="left" w:pos="1440"/>
        <w:tab w:val="left" w:pos="1920"/>
        <w:tab w:val="left" w:pos="2400"/>
        <w:tab w:val="left" w:pos="2880"/>
        <w:tab w:val="left" w:pos="3360"/>
        <w:tab w:val="left" w:pos="3840"/>
        <w:tab w:val="left" w:pos="4320"/>
      </w:tabs>
      <w:spacing w:after="200" w:line="276" w:lineRule="auto"/>
    </w:pPr>
    <w:rPr>
      <w:rFonts w:ascii="Courier New" w:eastAsia="Stone Serif" w:hAnsi="Courier New" w:cs="Courier New"/>
      <w:sz w:val="22"/>
      <w:szCs w:val="22"/>
      <w:lang w:bidi="en-US"/>
    </w:rPr>
  </w:style>
  <w:style w:type="character" w:customStyle="1" w:styleId="MacroTextChar">
    <w:name w:val="Macro Text Char"/>
    <w:basedOn w:val="DefaultParagraphFont"/>
    <w:link w:val="MacroText"/>
    <w:semiHidden/>
    <w:rsid w:val="00994066"/>
    <w:rPr>
      <w:rFonts w:ascii="Courier New" w:eastAsia="Stone Serif" w:hAnsi="Courier New" w:cs="Courier New"/>
      <w:sz w:val="22"/>
      <w:szCs w:val="22"/>
      <w:lang w:bidi="en-US"/>
    </w:rPr>
  </w:style>
  <w:style w:type="paragraph" w:styleId="MessageHeader">
    <w:name w:val="Message Header"/>
    <w:basedOn w:val="Normal"/>
    <w:link w:val="MessageHeaderChar"/>
    <w:rsid w:val="00994066"/>
    <w:pPr>
      <w:pBdr>
        <w:top w:val="single" w:sz="6" w:space="1" w:color="auto"/>
        <w:left w:val="single" w:sz="6" w:space="1" w:color="auto"/>
        <w:bottom w:val="single" w:sz="6" w:space="1" w:color="auto"/>
        <w:right w:val="single" w:sz="6" w:space="1" w:color="auto"/>
      </w:pBdr>
      <w:shd w:val="pct20" w:color="auto" w:fill="auto"/>
      <w:spacing w:after="200" w:line="276" w:lineRule="auto"/>
      <w:ind w:left="1080" w:hanging="1080"/>
    </w:pPr>
    <w:rPr>
      <w:rFonts w:ascii="Arial" w:eastAsia="Times New Roman" w:hAnsi="Arial" w:cs="Arial"/>
      <w:sz w:val="22"/>
      <w:szCs w:val="22"/>
      <w:lang w:bidi="en-US"/>
    </w:rPr>
  </w:style>
  <w:style w:type="character" w:customStyle="1" w:styleId="MessageHeaderChar">
    <w:name w:val="Message Header Char"/>
    <w:basedOn w:val="DefaultParagraphFont"/>
    <w:link w:val="MessageHeader"/>
    <w:rsid w:val="00994066"/>
    <w:rPr>
      <w:rFonts w:ascii="Arial" w:eastAsia="Times New Roman" w:hAnsi="Arial" w:cs="Arial"/>
      <w:sz w:val="22"/>
      <w:szCs w:val="22"/>
      <w:shd w:val="pct20" w:color="auto" w:fill="auto"/>
      <w:lang w:bidi="en-US"/>
    </w:rPr>
  </w:style>
  <w:style w:type="paragraph" w:styleId="NormalIndent">
    <w:name w:val="Normal Indent"/>
    <w:basedOn w:val="Normal"/>
    <w:rsid w:val="00994066"/>
    <w:pPr>
      <w:spacing w:after="200" w:line="276" w:lineRule="auto"/>
      <w:ind w:left="720"/>
    </w:pPr>
    <w:rPr>
      <w:rFonts w:ascii="Constantia" w:eastAsia="Times New Roman" w:hAnsi="Constantia" w:cs="Times New Roman"/>
      <w:sz w:val="22"/>
      <w:szCs w:val="22"/>
      <w:lang w:bidi="en-US"/>
    </w:rPr>
  </w:style>
  <w:style w:type="paragraph" w:styleId="NoteHeading">
    <w:name w:val="Note Heading"/>
    <w:basedOn w:val="Normal"/>
    <w:next w:val="Normal"/>
    <w:link w:val="NoteHeadingChar"/>
    <w:rsid w:val="00994066"/>
    <w:pPr>
      <w:spacing w:after="200" w:line="276" w:lineRule="auto"/>
    </w:pPr>
    <w:rPr>
      <w:rFonts w:ascii="Constantia" w:eastAsia="Times New Roman" w:hAnsi="Constantia" w:cs="Times New Roman"/>
      <w:sz w:val="22"/>
      <w:szCs w:val="22"/>
      <w:lang w:bidi="en-US"/>
    </w:rPr>
  </w:style>
  <w:style w:type="character" w:customStyle="1" w:styleId="NoteHeadingChar">
    <w:name w:val="Note Heading Char"/>
    <w:basedOn w:val="DefaultParagraphFont"/>
    <w:link w:val="NoteHeading"/>
    <w:rsid w:val="00994066"/>
    <w:rPr>
      <w:rFonts w:ascii="Constantia" w:eastAsia="Times New Roman" w:hAnsi="Constantia" w:cs="Times New Roman"/>
      <w:sz w:val="22"/>
      <w:szCs w:val="22"/>
      <w:lang w:bidi="en-US"/>
    </w:rPr>
  </w:style>
  <w:style w:type="paragraph" w:styleId="PlainText">
    <w:name w:val="Plain Text"/>
    <w:basedOn w:val="Normal"/>
    <w:link w:val="PlainTextChar"/>
    <w:rsid w:val="00994066"/>
    <w:pPr>
      <w:spacing w:after="200" w:line="276" w:lineRule="auto"/>
    </w:pPr>
    <w:rPr>
      <w:rFonts w:ascii="Courier New" w:eastAsia="Times New Roman" w:hAnsi="Courier New" w:cs="Courier New"/>
      <w:sz w:val="20"/>
      <w:szCs w:val="20"/>
      <w:lang w:bidi="en-US"/>
    </w:rPr>
  </w:style>
  <w:style w:type="character" w:customStyle="1" w:styleId="PlainTextChar">
    <w:name w:val="Plain Text Char"/>
    <w:basedOn w:val="DefaultParagraphFont"/>
    <w:link w:val="PlainText"/>
    <w:rsid w:val="00994066"/>
    <w:rPr>
      <w:rFonts w:ascii="Courier New" w:eastAsia="Times New Roman" w:hAnsi="Courier New" w:cs="Courier New"/>
      <w:sz w:val="20"/>
      <w:szCs w:val="20"/>
      <w:lang w:bidi="en-US"/>
    </w:rPr>
  </w:style>
  <w:style w:type="paragraph" w:styleId="Salutation">
    <w:name w:val="Salutation"/>
    <w:basedOn w:val="Normal"/>
    <w:next w:val="Normal"/>
    <w:link w:val="SalutationChar"/>
    <w:rsid w:val="00994066"/>
    <w:pPr>
      <w:spacing w:after="200" w:line="276" w:lineRule="auto"/>
    </w:pPr>
    <w:rPr>
      <w:rFonts w:ascii="Constantia" w:eastAsia="Times New Roman" w:hAnsi="Constantia" w:cs="Times New Roman"/>
      <w:sz w:val="22"/>
      <w:szCs w:val="22"/>
      <w:lang w:bidi="en-US"/>
    </w:rPr>
  </w:style>
  <w:style w:type="character" w:customStyle="1" w:styleId="SalutationChar">
    <w:name w:val="Salutation Char"/>
    <w:basedOn w:val="DefaultParagraphFont"/>
    <w:link w:val="Salutation"/>
    <w:rsid w:val="00994066"/>
    <w:rPr>
      <w:rFonts w:ascii="Constantia" w:eastAsia="Times New Roman" w:hAnsi="Constantia" w:cs="Times New Roman"/>
      <w:sz w:val="22"/>
      <w:szCs w:val="22"/>
      <w:lang w:bidi="en-US"/>
    </w:rPr>
  </w:style>
  <w:style w:type="paragraph" w:styleId="Signature">
    <w:name w:val="Signature"/>
    <w:basedOn w:val="Normal"/>
    <w:link w:val="SignatureChar"/>
    <w:rsid w:val="00994066"/>
    <w:pPr>
      <w:spacing w:after="200" w:line="276" w:lineRule="auto"/>
      <w:ind w:left="4320"/>
    </w:pPr>
    <w:rPr>
      <w:rFonts w:ascii="Constantia" w:eastAsia="Times New Roman" w:hAnsi="Constantia" w:cs="Times New Roman"/>
      <w:sz w:val="22"/>
      <w:szCs w:val="22"/>
      <w:lang w:bidi="en-US"/>
    </w:rPr>
  </w:style>
  <w:style w:type="character" w:customStyle="1" w:styleId="SignatureChar">
    <w:name w:val="Signature Char"/>
    <w:basedOn w:val="DefaultParagraphFont"/>
    <w:link w:val="Signature"/>
    <w:rsid w:val="00994066"/>
    <w:rPr>
      <w:rFonts w:ascii="Constantia" w:eastAsia="Times New Roman" w:hAnsi="Constantia" w:cs="Times New Roman"/>
      <w:sz w:val="22"/>
      <w:szCs w:val="22"/>
      <w:lang w:bidi="en-US"/>
    </w:rPr>
  </w:style>
  <w:style w:type="paragraph" w:styleId="TableofFigures">
    <w:name w:val="table of figures"/>
    <w:basedOn w:val="Normal"/>
    <w:next w:val="Normal"/>
    <w:semiHidden/>
    <w:rsid w:val="00994066"/>
    <w:pPr>
      <w:spacing w:after="200" w:line="276" w:lineRule="auto"/>
    </w:pPr>
    <w:rPr>
      <w:rFonts w:ascii="Constantia" w:eastAsia="Times New Roman" w:hAnsi="Constantia" w:cs="Times New Roman"/>
      <w:sz w:val="22"/>
      <w:szCs w:val="22"/>
      <w:lang w:bidi="en-US"/>
    </w:rPr>
  </w:style>
  <w:style w:type="table" w:styleId="Table3Deffects1">
    <w:name w:val="Table 3D effects 1"/>
    <w:basedOn w:val="TableNormal"/>
    <w:rsid w:val="00994066"/>
    <w:rPr>
      <w:rFonts w:ascii="Constantia" w:eastAsia="Times New Roman" w:hAnsi="Constantia" w:cs="Times New Roman"/>
      <w:sz w:val="20"/>
      <w:szCs w:val="20"/>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994066"/>
    <w:rPr>
      <w:rFonts w:ascii="Constantia" w:eastAsia="Times New Roman" w:hAnsi="Constantia" w:cs="Times New Roman"/>
      <w:sz w:val="20"/>
      <w:szCs w:val="20"/>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994066"/>
    <w:rPr>
      <w:rFonts w:ascii="Constantia" w:eastAsia="Times New Roman" w:hAnsi="Constantia" w:cs="Times New Roman"/>
      <w:sz w:val="20"/>
      <w:szCs w:val="20"/>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994066"/>
    <w:rPr>
      <w:rFonts w:ascii="Constantia" w:eastAsia="Times New Roman" w:hAnsi="Constantia" w:cs="Times New Roman"/>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994066"/>
    <w:rPr>
      <w:rFonts w:ascii="Constantia" w:eastAsia="Times New Roman" w:hAnsi="Constantia" w:cs="Times New Roman"/>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994066"/>
    <w:rPr>
      <w:rFonts w:ascii="Constantia" w:eastAsia="Times New Roman" w:hAnsi="Constantia" w:cs="Times New Roman"/>
      <w:color w:val="00008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994066"/>
    <w:rPr>
      <w:rFonts w:ascii="Constantia" w:eastAsia="Times New Roman" w:hAnsi="Constantia" w:cs="Times New Roman"/>
      <w:sz w:val="20"/>
      <w:szCs w:val="20"/>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994066"/>
    <w:rPr>
      <w:rFonts w:ascii="Constantia" w:eastAsia="Times New Roman" w:hAnsi="Constantia" w:cs="Times New Roman"/>
      <w:color w:val="FFFFFF"/>
      <w:sz w:val="20"/>
      <w:szCs w:val="20"/>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994066"/>
    <w:rPr>
      <w:rFonts w:ascii="Constantia" w:eastAsia="Times New Roman" w:hAnsi="Constantia" w:cs="Times New Roman"/>
      <w:sz w:val="20"/>
      <w:szCs w:val="20"/>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994066"/>
    <w:rPr>
      <w:rFonts w:ascii="Constantia" w:eastAsia="Times New Roman" w:hAnsi="Constantia" w:cs="Times New Roman"/>
      <w:sz w:val="20"/>
      <w:szCs w:val="20"/>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994066"/>
    <w:rPr>
      <w:rFonts w:ascii="Constantia" w:eastAsia="Times New Roman" w:hAnsi="Constantia" w:cs="Times New Roman"/>
      <w:b/>
      <w:bCs/>
      <w:sz w:val="20"/>
      <w:szCs w:val="20"/>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994066"/>
    <w:rPr>
      <w:rFonts w:ascii="Constantia" w:eastAsia="Times New Roman" w:hAnsi="Constantia" w:cs="Times New Roman"/>
      <w:b/>
      <w:bCs/>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994066"/>
    <w:rPr>
      <w:rFonts w:ascii="Constantia" w:eastAsia="Times New Roman" w:hAnsi="Constantia" w:cs="Times New Roman"/>
      <w:b/>
      <w:bCs/>
      <w:sz w:val="20"/>
      <w:szCs w:val="20"/>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994066"/>
    <w:rPr>
      <w:rFonts w:ascii="Constantia" w:eastAsia="Times New Roman" w:hAnsi="Constantia" w:cs="Times New Roman"/>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994066"/>
    <w:rPr>
      <w:rFonts w:ascii="Constantia" w:eastAsia="Times New Roman" w:hAnsi="Constantia" w:cs="Times New Roman"/>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994066"/>
    <w:rPr>
      <w:rFonts w:ascii="Constantia" w:eastAsia="Times New Roman" w:hAnsi="Constantia" w:cs="Times New Roman"/>
      <w:sz w:val="20"/>
      <w:szCs w:val="20"/>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994066"/>
    <w:rPr>
      <w:rFonts w:ascii="Constantia" w:eastAsia="Times New Roman" w:hAnsi="Constantia" w:cs="Times New Roman"/>
      <w:sz w:val="20"/>
      <w:szCs w:val="20"/>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rsid w:val="00994066"/>
    <w:rPr>
      <w:rFonts w:ascii="Constantia" w:eastAsia="Times New Roman" w:hAnsi="Constantia"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rsid w:val="00994066"/>
    <w:rPr>
      <w:rFonts w:ascii="Constantia" w:eastAsia="Times New Roman" w:hAnsi="Constantia" w:cs="Times New Roman"/>
      <w:sz w:val="20"/>
      <w:szCs w:val="20"/>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994066"/>
    <w:rPr>
      <w:rFonts w:ascii="Constantia" w:eastAsia="Times New Roman" w:hAnsi="Constantia" w:cs="Times New Roman"/>
      <w:sz w:val="20"/>
      <w:szCs w:val="20"/>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994066"/>
    <w:rPr>
      <w:rFonts w:ascii="Constantia" w:eastAsia="Times New Roman" w:hAnsi="Constantia" w:cs="Times New Roman"/>
      <w:sz w:val="20"/>
      <w:szCs w:val="20"/>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994066"/>
    <w:rPr>
      <w:rFonts w:ascii="Constantia" w:eastAsia="Times New Roman" w:hAnsi="Constantia"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994066"/>
    <w:rPr>
      <w:rFonts w:ascii="Constantia" w:eastAsia="Times New Roman" w:hAnsi="Constantia" w:cs="Times New Roman"/>
      <w:sz w:val="20"/>
      <w:szCs w:val="20"/>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994066"/>
    <w:rPr>
      <w:rFonts w:ascii="Constantia" w:eastAsia="Times New Roman" w:hAnsi="Constantia" w:cs="Times New Roman"/>
      <w:b/>
      <w:bCs/>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994066"/>
    <w:rPr>
      <w:rFonts w:ascii="Constantia" w:eastAsia="Times New Roman" w:hAnsi="Constantia" w:cs="Times New Roman"/>
      <w:sz w:val="20"/>
      <w:szCs w:val="20"/>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rsid w:val="00994066"/>
    <w:rPr>
      <w:rFonts w:ascii="Constantia" w:eastAsia="Times New Roman" w:hAnsi="Constantia" w:cs="Times New Roman"/>
      <w:sz w:val="20"/>
      <w:szCs w:val="20"/>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994066"/>
    <w:rPr>
      <w:rFonts w:ascii="Constantia" w:eastAsia="Times New Roman" w:hAnsi="Constantia" w:cs="Times New Roman"/>
      <w:sz w:val="20"/>
      <w:szCs w:val="20"/>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994066"/>
    <w:rPr>
      <w:rFonts w:ascii="Constantia" w:eastAsia="Times New Roman" w:hAnsi="Constantia" w:cs="Times New Roman"/>
      <w:sz w:val="20"/>
      <w:szCs w:val="20"/>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994066"/>
    <w:rPr>
      <w:rFonts w:ascii="Constantia" w:eastAsia="Times New Roman" w:hAnsi="Constantia"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994066"/>
    <w:rPr>
      <w:rFonts w:ascii="Constantia" w:eastAsia="Times New Roman" w:hAnsi="Constantia"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994066"/>
    <w:rPr>
      <w:rFonts w:ascii="Constantia" w:eastAsia="Times New Roman" w:hAnsi="Constantia" w:cs="Times New Roman"/>
      <w:sz w:val="20"/>
      <w:szCs w:val="20"/>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994066"/>
    <w:rPr>
      <w:rFonts w:ascii="Constantia" w:eastAsia="Times New Roman" w:hAnsi="Constantia" w:cs="Times New Roman"/>
      <w:sz w:val="20"/>
      <w:szCs w:val="20"/>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994066"/>
    <w:rPr>
      <w:rFonts w:ascii="Constantia" w:eastAsia="Times New Roman" w:hAnsi="Constantia" w:cs="Times New Roman"/>
      <w:sz w:val="20"/>
      <w:szCs w:val="20"/>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994066"/>
    <w:rPr>
      <w:rFonts w:ascii="Constantia" w:eastAsia="Times New Roman" w:hAnsi="Constantia"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2">
    <w:name w:val="Table Simple 2"/>
    <w:basedOn w:val="TableNormal"/>
    <w:rsid w:val="00994066"/>
    <w:rPr>
      <w:rFonts w:ascii="Constantia" w:eastAsia="Times New Roman" w:hAnsi="Constantia" w:cs="Times New Roman"/>
      <w:sz w:val="20"/>
      <w:szCs w:val="20"/>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994066"/>
    <w:rPr>
      <w:rFonts w:ascii="Constantia" w:eastAsia="Times New Roman" w:hAnsi="Constantia" w:cs="Times New Roman"/>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994066"/>
    <w:rPr>
      <w:rFonts w:ascii="Constantia" w:eastAsia="Times New Roman" w:hAnsi="Constantia" w:cs="Times New Roman"/>
      <w:sz w:val="20"/>
      <w:szCs w:val="20"/>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994066"/>
    <w:rPr>
      <w:rFonts w:ascii="Constantia" w:eastAsia="Times New Roman" w:hAnsi="Constantia" w:cs="Times New Roman"/>
      <w:sz w:val="20"/>
      <w:szCs w:val="20"/>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rsid w:val="00994066"/>
    <w:rPr>
      <w:rFonts w:ascii="Constantia" w:eastAsia="Times New Roman" w:hAnsi="Constantia"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rsid w:val="00994066"/>
    <w:rPr>
      <w:rFonts w:ascii="Constantia" w:eastAsia="Times New Roman" w:hAnsi="Constantia" w:cs="Times New Roman"/>
      <w:sz w:val="20"/>
      <w:szCs w:val="20"/>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994066"/>
    <w:rPr>
      <w:rFonts w:ascii="Constantia" w:eastAsia="Times New Roman" w:hAnsi="Constantia" w:cs="Times New Roman"/>
      <w:sz w:val="20"/>
      <w:szCs w:val="20"/>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994066"/>
    <w:rPr>
      <w:rFonts w:ascii="Constantia" w:eastAsia="Times New Roman" w:hAnsi="Constantia" w:cs="Times New Roman"/>
      <w:sz w:val="20"/>
      <w:szCs w:val="20"/>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3Hd3-ListSymbol-Minus">
    <w:name w:val="3 Hd 3 - ListSymbol - Minus"/>
    <w:basedOn w:val="3Hd3-BodyText"/>
    <w:autoRedefine/>
    <w:rsid w:val="00994066"/>
    <w:pPr>
      <w:numPr>
        <w:ilvl w:val="4"/>
        <w:numId w:val="12"/>
      </w:numPr>
      <w:tabs>
        <w:tab w:val="clear" w:pos="3600"/>
        <w:tab w:val="num" w:pos="1800"/>
        <w:tab w:val="num" w:pos="3240"/>
      </w:tabs>
      <w:ind w:left="1800"/>
    </w:pPr>
  </w:style>
  <w:style w:type="character" w:customStyle="1" w:styleId="1Hd1-ListLastChar">
    <w:name w:val="1 Hd 1 - List Last Char"/>
    <w:basedOn w:val="1Hd1-BodyTextChar"/>
    <w:link w:val="1Hd1-ListLast"/>
    <w:rsid w:val="00994066"/>
    <w:rPr>
      <w:rFonts w:ascii="Constantia" w:eastAsia="Times New Roman" w:hAnsi="Constantia" w:cs="Arial"/>
      <w:color w:val="000000"/>
      <w:sz w:val="22"/>
      <w:szCs w:val="22"/>
      <w:lang w:bidi="en-US"/>
    </w:rPr>
  </w:style>
  <w:style w:type="character" w:customStyle="1" w:styleId="MTConvertedEquation">
    <w:name w:val="MTConvertedEquation"/>
    <w:basedOn w:val="DefaultParagraphFont"/>
    <w:rsid w:val="00994066"/>
    <w:rPr>
      <w:position w:val="-14"/>
    </w:rPr>
  </w:style>
  <w:style w:type="character" w:customStyle="1" w:styleId="1Hd1-ListFirstChar">
    <w:name w:val="1 Hd 1 - List First Char"/>
    <w:basedOn w:val="1Hd1-BodyTextChar"/>
    <w:link w:val="1Hd1-ListFirst"/>
    <w:rsid w:val="00994066"/>
    <w:rPr>
      <w:rFonts w:ascii="Constantia" w:eastAsia="Times New Roman" w:hAnsi="Constantia" w:cs="Arial"/>
      <w:color w:val="000000"/>
      <w:sz w:val="22"/>
      <w:szCs w:val="22"/>
      <w:lang w:bidi="en-US"/>
    </w:rPr>
  </w:style>
  <w:style w:type="character" w:customStyle="1" w:styleId="1Hd1-ListMiddleChar">
    <w:name w:val="1 Hd 1 - List Middle Char"/>
    <w:basedOn w:val="1Hd1-BodyTextChar"/>
    <w:link w:val="1Hd1-ListMiddle"/>
    <w:rsid w:val="00994066"/>
    <w:rPr>
      <w:rFonts w:ascii="Constantia" w:eastAsia="Times New Roman" w:hAnsi="Constantia" w:cs="Arial"/>
      <w:color w:val="000000"/>
      <w:sz w:val="22"/>
      <w:szCs w:val="22"/>
      <w:lang w:bidi="en-US"/>
    </w:rPr>
  </w:style>
  <w:style w:type="character" w:customStyle="1" w:styleId="Heading1-AboveAIMChar">
    <w:name w:val="Heading 1 - Above AIM Char"/>
    <w:basedOn w:val="DefaultParagraphFont"/>
    <w:link w:val="Heading1-AboveAIM"/>
    <w:rsid w:val="00994066"/>
    <w:rPr>
      <w:rFonts w:ascii="Calibri" w:eastAsia="Times New Roman" w:hAnsi="Calibri" w:cs="Times New Roman"/>
      <w:b/>
      <w:bCs/>
      <w:color w:val="2B3616"/>
      <w:sz w:val="28"/>
      <w:szCs w:val="28"/>
      <w:lang w:bidi="en-US"/>
    </w:rPr>
  </w:style>
  <w:style w:type="character" w:customStyle="1" w:styleId="2Hd2-ListLastChar">
    <w:name w:val="2 Hd 2 - List Last Char"/>
    <w:basedOn w:val="1Hd1-ListLastChar"/>
    <w:link w:val="2Hd2-ListLast"/>
    <w:rsid w:val="00994066"/>
    <w:rPr>
      <w:rFonts w:ascii="Constantia" w:eastAsia="Times New Roman" w:hAnsi="Constantia" w:cs="Arial"/>
      <w:color w:val="000000"/>
      <w:sz w:val="22"/>
      <w:szCs w:val="22"/>
      <w:lang w:bidi="en-US"/>
    </w:rPr>
  </w:style>
  <w:style w:type="table" w:styleId="LightList-Accent3">
    <w:name w:val="Light List Accent 3"/>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ghtList-Accent11">
    <w:name w:val="Light List - Accent 11"/>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ProsCons">
    <w:name w:val="tableProsCons"/>
    <w:basedOn w:val="TableNormal"/>
    <w:uiPriority w:val="99"/>
    <w:qFormat/>
    <w:rsid w:val="00994066"/>
    <w:rPr>
      <w:rFonts w:ascii="Constantia" w:eastAsia="Times New Roman" w:hAnsi="Constantia" w:cs="Times New Roman"/>
      <w:sz w:val="20"/>
      <w:szCs w:val="20"/>
    </w:rPr>
    <w:tblPr>
      <w:tblInd w:w="0" w:type="dxa"/>
      <w:tblCellMar>
        <w:top w:w="0" w:type="dxa"/>
        <w:left w:w="108" w:type="dxa"/>
        <w:bottom w:w="0" w:type="dxa"/>
        <w:right w:w="108" w:type="dxa"/>
      </w:tblCellMar>
    </w:tblPr>
  </w:style>
  <w:style w:type="paragraph" w:customStyle="1" w:styleId="TitleSpacer">
    <w:name w:val="TitleSpacer"/>
    <w:basedOn w:val="1Hd1-BodyText"/>
    <w:next w:val="Title"/>
    <w:rsid w:val="00994066"/>
    <w:pPr>
      <w:spacing w:before="0" w:after="0" w:line="120" w:lineRule="exact"/>
    </w:pPr>
    <w:rPr>
      <w:sz w:val="22"/>
      <w:lang w:bidi="en-US"/>
    </w:rPr>
  </w:style>
  <w:style w:type="paragraph" w:customStyle="1" w:styleId="1Hd1-BodyText-Indent1">
    <w:name w:val="1 Hd 1 - Body Text - Indent 1"/>
    <w:basedOn w:val="1Hd1-BodyText"/>
    <w:next w:val="1Hd1-BodyText"/>
    <w:autoRedefine/>
    <w:rsid w:val="00994066"/>
    <w:pPr>
      <w:spacing w:line="240" w:lineRule="auto"/>
    </w:pPr>
    <w:rPr>
      <w:sz w:val="22"/>
      <w:lang w:bidi="en-US"/>
    </w:rPr>
  </w:style>
  <w:style w:type="table" w:styleId="LightList-Accent2">
    <w:name w:val="Light List Accent 2"/>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customStyle="1" w:styleId="1Hd1-List-Positives">
    <w:name w:val="1 Hd 1 - List - Positives"/>
    <w:basedOn w:val="1Hd1-BodyText"/>
    <w:rsid w:val="00994066"/>
    <w:pPr>
      <w:numPr>
        <w:numId w:val="15"/>
      </w:numPr>
      <w:tabs>
        <w:tab w:val="clear" w:pos="9360"/>
      </w:tabs>
      <w:spacing w:after="0" w:line="240" w:lineRule="auto"/>
      <w:ind w:left="1267" w:hanging="547"/>
    </w:pPr>
    <w:rPr>
      <w:sz w:val="22"/>
      <w:lang w:bidi="en-US"/>
    </w:rPr>
  </w:style>
  <w:style w:type="paragraph" w:customStyle="1" w:styleId="1Hd1-List-Negatives">
    <w:name w:val="1 Hd 1 - List - Negatives"/>
    <w:basedOn w:val="1Hd1-List-Positives"/>
    <w:rsid w:val="00994066"/>
    <w:pPr>
      <w:numPr>
        <w:numId w:val="16"/>
      </w:numPr>
      <w:ind w:left="1267" w:hanging="547"/>
    </w:pPr>
  </w:style>
  <w:style w:type="paragraph" w:customStyle="1" w:styleId="1Hd1-AIMnoncritical">
    <w:name w:val="1 Hd 1 - AIM non critical"/>
    <w:basedOn w:val="1Hd1-AIM"/>
    <w:rsid w:val="00994066"/>
    <w:pPr>
      <w:shd w:val="clear" w:color="auto" w:fill="D2C8DE"/>
    </w:pPr>
  </w:style>
  <w:style w:type="table" w:customStyle="1" w:styleId="LightList-Accent12">
    <w:name w:val="Light List - Accent 12"/>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1">
    <w:name w:val="Light Shading - Accent 11"/>
    <w:basedOn w:val="TableNormal"/>
    <w:uiPriority w:val="60"/>
    <w:rsid w:val="00994066"/>
    <w:rPr>
      <w:rFonts w:ascii="Constantia" w:eastAsia="Times New Roman" w:hAnsi="Constantia"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3">
    <w:name w:val="Light List - Accent 13"/>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diumShading1-Accent5">
    <w:name w:val="Medium Shading 1 Accent 5"/>
    <w:basedOn w:val="TableNormal"/>
    <w:uiPriority w:val="63"/>
    <w:rsid w:val="00994066"/>
    <w:rPr>
      <w:rFonts w:ascii="Constantia" w:eastAsia="Times New Roman" w:hAnsi="Constantia" w:cs="Times New Roman"/>
      <w:sz w:val="20"/>
      <w:szCs w:val="20"/>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LightList-Accent14">
    <w:name w:val="Light List - Accent 14"/>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5">
    <w:name w:val="Light List Accent 5"/>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customStyle="1" w:styleId="AIMList-indent">
    <w:name w:val="AIM List - indent"/>
    <w:basedOn w:val="AIMList"/>
    <w:rsid w:val="00994066"/>
    <w:pPr>
      <w:tabs>
        <w:tab w:val="left" w:pos="864"/>
      </w:tabs>
    </w:pPr>
  </w:style>
  <w:style w:type="paragraph" w:customStyle="1" w:styleId="ForExample">
    <w:name w:val="For Example"/>
    <w:basedOn w:val="Heading2"/>
    <w:rsid w:val="00994066"/>
    <w:pPr>
      <w:spacing w:line="276" w:lineRule="auto"/>
    </w:pPr>
    <w:rPr>
      <w:rFonts w:ascii="Calibri" w:eastAsia="Times New Roman" w:hAnsi="Calibri" w:cs="Times New Roman"/>
      <w:color w:val="C00000"/>
      <w:u w:val="single"/>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644945">
      <w:bodyDiv w:val="1"/>
      <w:marLeft w:val="0"/>
      <w:marRight w:val="0"/>
      <w:marTop w:val="0"/>
      <w:marBottom w:val="0"/>
      <w:divBdr>
        <w:top w:val="none" w:sz="0" w:space="0" w:color="auto"/>
        <w:left w:val="none" w:sz="0" w:space="0" w:color="auto"/>
        <w:bottom w:val="none" w:sz="0" w:space="0" w:color="auto"/>
        <w:right w:val="none" w:sz="0" w:space="0" w:color="auto"/>
      </w:divBdr>
    </w:div>
    <w:div w:id="539633245">
      <w:bodyDiv w:val="1"/>
      <w:marLeft w:val="0"/>
      <w:marRight w:val="0"/>
      <w:marTop w:val="0"/>
      <w:marBottom w:val="0"/>
      <w:divBdr>
        <w:top w:val="none" w:sz="0" w:space="0" w:color="auto"/>
        <w:left w:val="none" w:sz="0" w:space="0" w:color="auto"/>
        <w:bottom w:val="none" w:sz="0" w:space="0" w:color="auto"/>
        <w:right w:val="none" w:sz="0" w:space="0" w:color="auto"/>
      </w:divBdr>
    </w:div>
    <w:div w:id="695665218">
      <w:bodyDiv w:val="1"/>
      <w:marLeft w:val="0"/>
      <w:marRight w:val="0"/>
      <w:marTop w:val="0"/>
      <w:marBottom w:val="0"/>
      <w:divBdr>
        <w:top w:val="none" w:sz="0" w:space="0" w:color="auto"/>
        <w:left w:val="none" w:sz="0" w:space="0" w:color="auto"/>
        <w:bottom w:val="none" w:sz="0" w:space="0" w:color="auto"/>
        <w:right w:val="none" w:sz="0" w:space="0" w:color="auto"/>
      </w:divBdr>
    </w:div>
    <w:div w:id="739596440">
      <w:bodyDiv w:val="1"/>
      <w:marLeft w:val="0"/>
      <w:marRight w:val="0"/>
      <w:marTop w:val="0"/>
      <w:marBottom w:val="0"/>
      <w:divBdr>
        <w:top w:val="none" w:sz="0" w:space="0" w:color="auto"/>
        <w:left w:val="none" w:sz="0" w:space="0" w:color="auto"/>
        <w:bottom w:val="none" w:sz="0" w:space="0" w:color="auto"/>
        <w:right w:val="none" w:sz="0" w:space="0" w:color="auto"/>
      </w:divBdr>
    </w:div>
    <w:div w:id="1190950257">
      <w:bodyDiv w:val="1"/>
      <w:marLeft w:val="0"/>
      <w:marRight w:val="0"/>
      <w:marTop w:val="0"/>
      <w:marBottom w:val="0"/>
      <w:divBdr>
        <w:top w:val="none" w:sz="0" w:space="0" w:color="auto"/>
        <w:left w:val="none" w:sz="0" w:space="0" w:color="auto"/>
        <w:bottom w:val="none" w:sz="0" w:space="0" w:color="auto"/>
        <w:right w:val="none" w:sz="0" w:space="0" w:color="auto"/>
      </w:divBdr>
    </w:div>
    <w:div w:id="1232349930">
      <w:bodyDiv w:val="1"/>
      <w:marLeft w:val="0"/>
      <w:marRight w:val="0"/>
      <w:marTop w:val="0"/>
      <w:marBottom w:val="0"/>
      <w:divBdr>
        <w:top w:val="none" w:sz="0" w:space="0" w:color="auto"/>
        <w:left w:val="none" w:sz="0" w:space="0" w:color="auto"/>
        <w:bottom w:val="none" w:sz="0" w:space="0" w:color="auto"/>
        <w:right w:val="none" w:sz="0" w:space="0" w:color="auto"/>
      </w:divBdr>
    </w:div>
    <w:div w:id="1246381919">
      <w:bodyDiv w:val="1"/>
      <w:marLeft w:val="0"/>
      <w:marRight w:val="0"/>
      <w:marTop w:val="0"/>
      <w:marBottom w:val="0"/>
      <w:divBdr>
        <w:top w:val="none" w:sz="0" w:space="0" w:color="auto"/>
        <w:left w:val="none" w:sz="0" w:space="0" w:color="auto"/>
        <w:bottom w:val="none" w:sz="0" w:space="0" w:color="auto"/>
        <w:right w:val="none" w:sz="0" w:space="0" w:color="auto"/>
      </w:divBdr>
    </w:div>
    <w:div w:id="1459839044">
      <w:bodyDiv w:val="1"/>
      <w:marLeft w:val="0"/>
      <w:marRight w:val="0"/>
      <w:marTop w:val="0"/>
      <w:marBottom w:val="0"/>
      <w:divBdr>
        <w:top w:val="none" w:sz="0" w:space="0" w:color="auto"/>
        <w:left w:val="none" w:sz="0" w:space="0" w:color="auto"/>
        <w:bottom w:val="none" w:sz="0" w:space="0" w:color="auto"/>
        <w:right w:val="none" w:sz="0" w:space="0" w:color="auto"/>
      </w:divBdr>
    </w:div>
    <w:div w:id="1588686460">
      <w:bodyDiv w:val="1"/>
      <w:marLeft w:val="0"/>
      <w:marRight w:val="0"/>
      <w:marTop w:val="0"/>
      <w:marBottom w:val="0"/>
      <w:divBdr>
        <w:top w:val="none" w:sz="0" w:space="0" w:color="auto"/>
        <w:left w:val="none" w:sz="0" w:space="0" w:color="auto"/>
        <w:bottom w:val="none" w:sz="0" w:space="0" w:color="auto"/>
        <w:right w:val="none" w:sz="0" w:space="0" w:color="auto"/>
      </w:divBdr>
    </w:div>
    <w:div w:id="1680739354">
      <w:bodyDiv w:val="1"/>
      <w:marLeft w:val="0"/>
      <w:marRight w:val="0"/>
      <w:marTop w:val="0"/>
      <w:marBottom w:val="0"/>
      <w:divBdr>
        <w:top w:val="none" w:sz="0" w:space="0" w:color="auto"/>
        <w:left w:val="none" w:sz="0" w:space="0" w:color="auto"/>
        <w:bottom w:val="none" w:sz="0" w:space="0" w:color="auto"/>
        <w:right w:val="none" w:sz="0" w:space="0" w:color="auto"/>
      </w:divBdr>
    </w:div>
    <w:div w:id="1716002613">
      <w:bodyDiv w:val="1"/>
      <w:marLeft w:val="0"/>
      <w:marRight w:val="0"/>
      <w:marTop w:val="0"/>
      <w:marBottom w:val="0"/>
      <w:divBdr>
        <w:top w:val="none" w:sz="0" w:space="0" w:color="auto"/>
        <w:left w:val="none" w:sz="0" w:space="0" w:color="auto"/>
        <w:bottom w:val="none" w:sz="0" w:space="0" w:color="auto"/>
        <w:right w:val="none" w:sz="0" w:space="0" w:color="auto"/>
      </w:divBdr>
    </w:div>
    <w:div w:id="1832209717">
      <w:bodyDiv w:val="1"/>
      <w:marLeft w:val="0"/>
      <w:marRight w:val="0"/>
      <w:marTop w:val="0"/>
      <w:marBottom w:val="0"/>
      <w:divBdr>
        <w:top w:val="none" w:sz="0" w:space="0" w:color="auto"/>
        <w:left w:val="none" w:sz="0" w:space="0" w:color="auto"/>
        <w:bottom w:val="none" w:sz="0" w:space="0" w:color="auto"/>
        <w:right w:val="none" w:sz="0" w:space="0" w:color="auto"/>
      </w:divBdr>
    </w:div>
    <w:div w:id="2032562858">
      <w:bodyDiv w:val="1"/>
      <w:marLeft w:val="0"/>
      <w:marRight w:val="0"/>
      <w:marTop w:val="0"/>
      <w:marBottom w:val="0"/>
      <w:divBdr>
        <w:top w:val="none" w:sz="0" w:space="0" w:color="auto"/>
        <w:left w:val="none" w:sz="0" w:space="0" w:color="auto"/>
        <w:bottom w:val="none" w:sz="0" w:space="0" w:color="auto"/>
        <w:right w:val="none" w:sz="0" w:space="0" w:color="auto"/>
      </w:divBdr>
    </w:div>
    <w:div w:id="2058896466">
      <w:bodyDiv w:val="1"/>
      <w:marLeft w:val="0"/>
      <w:marRight w:val="0"/>
      <w:marTop w:val="0"/>
      <w:marBottom w:val="0"/>
      <w:divBdr>
        <w:top w:val="none" w:sz="0" w:space="0" w:color="auto"/>
        <w:left w:val="none" w:sz="0" w:space="0" w:color="auto"/>
        <w:bottom w:val="none" w:sz="0" w:space="0" w:color="auto"/>
        <w:right w:val="none" w:sz="0" w:space="0" w:color="auto"/>
      </w:divBdr>
    </w:div>
    <w:div w:id="20793540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3.wmf"/><Relationship Id="rId107" Type="http://schemas.openxmlformats.org/officeDocument/2006/relationships/image" Target="media/image84.png"/><Relationship Id="rId108" Type="http://schemas.openxmlformats.org/officeDocument/2006/relationships/image" Target="media/image85.wmf"/><Relationship Id="rId109" Type="http://schemas.openxmlformats.org/officeDocument/2006/relationships/image" Target="media/image86.wmf"/><Relationship Id="rId70" Type="http://schemas.openxmlformats.org/officeDocument/2006/relationships/image" Target="media/image47.wmf"/><Relationship Id="rId71" Type="http://schemas.openxmlformats.org/officeDocument/2006/relationships/image" Target="media/image48.png"/><Relationship Id="rId72" Type="http://schemas.openxmlformats.org/officeDocument/2006/relationships/image" Target="media/image49.wmf"/><Relationship Id="rId73" Type="http://schemas.openxmlformats.org/officeDocument/2006/relationships/image" Target="media/image50.png"/><Relationship Id="rId74" Type="http://schemas.openxmlformats.org/officeDocument/2006/relationships/image" Target="media/image51.wmf"/><Relationship Id="rId75" Type="http://schemas.openxmlformats.org/officeDocument/2006/relationships/image" Target="media/image52.wmf"/><Relationship Id="rId76" Type="http://schemas.openxmlformats.org/officeDocument/2006/relationships/image" Target="media/image53.wmf"/><Relationship Id="rId77" Type="http://schemas.openxmlformats.org/officeDocument/2006/relationships/image" Target="media/image54.emf"/><Relationship Id="rId78" Type="http://schemas.openxmlformats.org/officeDocument/2006/relationships/image" Target="media/image55.wmf"/><Relationship Id="rId79" Type="http://schemas.openxmlformats.org/officeDocument/2006/relationships/image" Target="media/image56.wmf"/><Relationship Id="rId170" Type="http://schemas.openxmlformats.org/officeDocument/2006/relationships/image" Target="media/image132.wmf"/><Relationship Id="rId171" Type="http://schemas.openxmlformats.org/officeDocument/2006/relationships/image" Target="media/image133.wmf"/><Relationship Id="rId172" Type="http://schemas.openxmlformats.org/officeDocument/2006/relationships/image" Target="media/image134.wmf"/><Relationship Id="rId173" Type="http://schemas.openxmlformats.org/officeDocument/2006/relationships/chart" Target="charts/chart20.xml"/><Relationship Id="rId174" Type="http://schemas.openxmlformats.org/officeDocument/2006/relationships/chart" Target="charts/chart21.xml"/><Relationship Id="rId175" Type="http://schemas.openxmlformats.org/officeDocument/2006/relationships/image" Target="media/image135.wmf"/><Relationship Id="rId176" Type="http://schemas.openxmlformats.org/officeDocument/2006/relationships/image" Target="media/image136.wmf"/><Relationship Id="rId177" Type="http://schemas.openxmlformats.org/officeDocument/2006/relationships/chart" Target="charts/chart22.xml"/><Relationship Id="rId178" Type="http://schemas.openxmlformats.org/officeDocument/2006/relationships/image" Target="media/image137.wmf"/><Relationship Id="rId179" Type="http://schemas.openxmlformats.org/officeDocument/2006/relationships/image" Target="media/image138.wmf"/><Relationship Id="rId260" Type="http://schemas.openxmlformats.org/officeDocument/2006/relationships/image" Target="media/image191.wmf"/><Relationship Id="rId10" Type="http://schemas.openxmlformats.org/officeDocument/2006/relationships/comments" Target="comments.xml"/><Relationship Id="rId11" Type="http://schemas.openxmlformats.org/officeDocument/2006/relationships/chart" Target="charts/chart1.xml"/><Relationship Id="rId12" Type="http://schemas.openxmlformats.org/officeDocument/2006/relationships/chart" Target="charts/chart2.xm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wmf"/><Relationship Id="rId16" Type="http://schemas.openxmlformats.org/officeDocument/2006/relationships/image" Target="media/image5.wmf"/><Relationship Id="rId17" Type="http://schemas.openxmlformats.org/officeDocument/2006/relationships/diagramData" Target="diagrams/data1.xml"/><Relationship Id="rId18" Type="http://schemas.openxmlformats.org/officeDocument/2006/relationships/diagramLayout" Target="diagrams/layout1.xml"/><Relationship Id="rId19" Type="http://schemas.openxmlformats.org/officeDocument/2006/relationships/diagramQuickStyle" Target="diagrams/quickStyle1.xml"/><Relationship Id="rId261" Type="http://schemas.openxmlformats.org/officeDocument/2006/relationships/image" Target="media/image192.wmf"/><Relationship Id="rId262" Type="http://schemas.openxmlformats.org/officeDocument/2006/relationships/image" Target="media/image193.wmf"/><Relationship Id="rId263" Type="http://schemas.openxmlformats.org/officeDocument/2006/relationships/image" Target="media/image194.wmf"/><Relationship Id="rId264" Type="http://schemas.openxmlformats.org/officeDocument/2006/relationships/image" Target="media/image195.wmf"/><Relationship Id="rId110" Type="http://schemas.openxmlformats.org/officeDocument/2006/relationships/image" Target="media/image87.wmf"/><Relationship Id="rId111" Type="http://schemas.openxmlformats.org/officeDocument/2006/relationships/image" Target="media/image88.wmf"/><Relationship Id="rId112" Type="http://schemas.openxmlformats.org/officeDocument/2006/relationships/image" Target="media/image89.wmf"/><Relationship Id="rId113" Type="http://schemas.openxmlformats.org/officeDocument/2006/relationships/image" Target="media/image90.wmf"/><Relationship Id="rId114" Type="http://schemas.openxmlformats.org/officeDocument/2006/relationships/image" Target="media/image91.wmf"/><Relationship Id="rId115" Type="http://schemas.openxmlformats.org/officeDocument/2006/relationships/image" Target="media/image92.emf"/><Relationship Id="rId116" Type="http://schemas.openxmlformats.org/officeDocument/2006/relationships/image" Target="media/image93.wmf"/><Relationship Id="rId117" Type="http://schemas.openxmlformats.org/officeDocument/2006/relationships/image" Target="media/image94.wmf"/><Relationship Id="rId118" Type="http://schemas.openxmlformats.org/officeDocument/2006/relationships/image" Target="media/image95.wmf"/><Relationship Id="rId119" Type="http://schemas.openxmlformats.org/officeDocument/2006/relationships/chart" Target="charts/chart5.xml"/><Relationship Id="rId200" Type="http://schemas.openxmlformats.org/officeDocument/2006/relationships/image" Target="media/image154.wmf"/><Relationship Id="rId201" Type="http://schemas.openxmlformats.org/officeDocument/2006/relationships/image" Target="media/image155.wmf"/><Relationship Id="rId202" Type="http://schemas.openxmlformats.org/officeDocument/2006/relationships/image" Target="media/image156.wmf"/><Relationship Id="rId203" Type="http://schemas.openxmlformats.org/officeDocument/2006/relationships/image" Target="media/image157.wmf"/><Relationship Id="rId204" Type="http://schemas.openxmlformats.org/officeDocument/2006/relationships/image" Target="media/image158.wmf"/><Relationship Id="rId205" Type="http://schemas.openxmlformats.org/officeDocument/2006/relationships/image" Target="media/image159.wmf"/><Relationship Id="rId206" Type="http://schemas.openxmlformats.org/officeDocument/2006/relationships/image" Target="media/image160.wmf"/><Relationship Id="rId207" Type="http://schemas.openxmlformats.org/officeDocument/2006/relationships/image" Target="media/image161.wmf"/><Relationship Id="rId208" Type="http://schemas.openxmlformats.org/officeDocument/2006/relationships/image" Target="media/image162.wmf"/><Relationship Id="rId209" Type="http://schemas.openxmlformats.org/officeDocument/2006/relationships/image" Target="media/image163.wmf"/><Relationship Id="rId265" Type="http://schemas.openxmlformats.org/officeDocument/2006/relationships/image" Target="media/image196.jpeg"/><Relationship Id="rId266" Type="http://schemas.openxmlformats.org/officeDocument/2006/relationships/chart" Target="charts/chart25.xml"/><Relationship Id="rId267" Type="http://schemas.openxmlformats.org/officeDocument/2006/relationships/image" Target="media/image197.png"/><Relationship Id="rId268" Type="http://schemas.openxmlformats.org/officeDocument/2006/relationships/image" Target="media/image198.jpeg"/><Relationship Id="rId269" Type="http://schemas.openxmlformats.org/officeDocument/2006/relationships/image" Target="media/image19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80" Type="http://schemas.openxmlformats.org/officeDocument/2006/relationships/image" Target="media/image57.wmf"/><Relationship Id="rId81" Type="http://schemas.openxmlformats.org/officeDocument/2006/relationships/image" Target="media/image58.wmf"/><Relationship Id="rId82" Type="http://schemas.openxmlformats.org/officeDocument/2006/relationships/image" Target="media/image59.wmf"/><Relationship Id="rId83" Type="http://schemas.openxmlformats.org/officeDocument/2006/relationships/image" Target="media/image60.wmf"/><Relationship Id="rId84" Type="http://schemas.openxmlformats.org/officeDocument/2006/relationships/image" Target="media/image61.wmf"/><Relationship Id="rId85" Type="http://schemas.openxmlformats.org/officeDocument/2006/relationships/image" Target="media/image62.wmf"/><Relationship Id="rId86" Type="http://schemas.openxmlformats.org/officeDocument/2006/relationships/image" Target="media/image63.wmf"/><Relationship Id="rId87" Type="http://schemas.openxmlformats.org/officeDocument/2006/relationships/image" Target="media/image64.wmf"/><Relationship Id="rId88" Type="http://schemas.openxmlformats.org/officeDocument/2006/relationships/image" Target="media/image65.wmf"/><Relationship Id="rId89" Type="http://schemas.openxmlformats.org/officeDocument/2006/relationships/image" Target="media/image66.wmf"/><Relationship Id="rId180" Type="http://schemas.openxmlformats.org/officeDocument/2006/relationships/image" Target="media/image139.wmf"/><Relationship Id="rId181" Type="http://schemas.openxmlformats.org/officeDocument/2006/relationships/image" Target="media/image140.wmf"/><Relationship Id="rId182" Type="http://schemas.openxmlformats.org/officeDocument/2006/relationships/diagramData" Target="diagrams/data3.xml"/><Relationship Id="rId183" Type="http://schemas.openxmlformats.org/officeDocument/2006/relationships/diagramLayout" Target="diagrams/layout3.xml"/><Relationship Id="rId184" Type="http://schemas.openxmlformats.org/officeDocument/2006/relationships/diagramQuickStyle" Target="diagrams/quickStyle3.xml"/><Relationship Id="rId185" Type="http://schemas.openxmlformats.org/officeDocument/2006/relationships/diagramColors" Target="diagrams/colors3.xml"/><Relationship Id="rId186" Type="http://schemas.microsoft.com/office/2007/relationships/diagramDrawing" Target="diagrams/drawing3.xml"/><Relationship Id="rId187" Type="http://schemas.openxmlformats.org/officeDocument/2006/relationships/image" Target="media/image141.wmf"/><Relationship Id="rId188" Type="http://schemas.openxmlformats.org/officeDocument/2006/relationships/image" Target="media/image142.wmf"/><Relationship Id="rId189" Type="http://schemas.openxmlformats.org/officeDocument/2006/relationships/image" Target="media/image143.wmf"/><Relationship Id="rId270" Type="http://schemas.openxmlformats.org/officeDocument/2006/relationships/image" Target="media/image200.png"/><Relationship Id="rId20" Type="http://schemas.openxmlformats.org/officeDocument/2006/relationships/diagramColors" Target="diagrams/colors1.xml"/><Relationship Id="rId21" Type="http://schemas.microsoft.com/office/2007/relationships/diagramDrawing" Target="diagrams/drawing1.xml"/><Relationship Id="rId22" Type="http://schemas.openxmlformats.org/officeDocument/2006/relationships/image" Target="media/image6.png"/><Relationship Id="rId23" Type="http://schemas.openxmlformats.org/officeDocument/2006/relationships/image" Target="media/image7.jpg"/><Relationship Id="rId24" Type="http://schemas.openxmlformats.org/officeDocument/2006/relationships/image" Target="media/image8.png"/><Relationship Id="rId25" Type="http://schemas.openxmlformats.org/officeDocument/2006/relationships/image" Target="media/image9.jpg"/><Relationship Id="rId26" Type="http://schemas.openxmlformats.org/officeDocument/2006/relationships/image" Target="media/image10.wmf"/><Relationship Id="rId27" Type="http://schemas.openxmlformats.org/officeDocument/2006/relationships/image" Target="media/image11.wmf"/><Relationship Id="rId28" Type="http://schemas.openxmlformats.org/officeDocument/2006/relationships/image" Target="media/image12.wmf"/><Relationship Id="rId29" Type="http://schemas.openxmlformats.org/officeDocument/2006/relationships/image" Target="media/image13.wmf"/><Relationship Id="rId271" Type="http://schemas.openxmlformats.org/officeDocument/2006/relationships/image" Target="media/image201.png"/><Relationship Id="rId272" Type="http://schemas.openxmlformats.org/officeDocument/2006/relationships/image" Target="media/image202.png"/><Relationship Id="rId273" Type="http://schemas.openxmlformats.org/officeDocument/2006/relationships/image" Target="media/image203.png"/><Relationship Id="rId274" Type="http://schemas.openxmlformats.org/officeDocument/2006/relationships/image" Target="media/image204.wmf"/><Relationship Id="rId120" Type="http://schemas.openxmlformats.org/officeDocument/2006/relationships/chart" Target="charts/chart6.xml"/><Relationship Id="rId121" Type="http://schemas.openxmlformats.org/officeDocument/2006/relationships/chart" Target="charts/chart7.xml"/><Relationship Id="rId122" Type="http://schemas.openxmlformats.org/officeDocument/2006/relationships/chart" Target="charts/chart8.xml"/><Relationship Id="rId123" Type="http://schemas.openxmlformats.org/officeDocument/2006/relationships/chart" Target="charts/chart9.xml"/><Relationship Id="rId124" Type="http://schemas.openxmlformats.org/officeDocument/2006/relationships/image" Target="media/image96.wmf"/><Relationship Id="rId125" Type="http://schemas.openxmlformats.org/officeDocument/2006/relationships/image" Target="media/image97.wmf"/><Relationship Id="rId126" Type="http://schemas.openxmlformats.org/officeDocument/2006/relationships/chart" Target="charts/chart10.xml"/><Relationship Id="rId127" Type="http://schemas.openxmlformats.org/officeDocument/2006/relationships/chart" Target="charts/chart11.xml"/><Relationship Id="rId128" Type="http://schemas.openxmlformats.org/officeDocument/2006/relationships/chart" Target="charts/chart12.xml"/><Relationship Id="rId129" Type="http://schemas.openxmlformats.org/officeDocument/2006/relationships/chart" Target="charts/chart13.xml"/><Relationship Id="rId210" Type="http://schemas.openxmlformats.org/officeDocument/2006/relationships/chart" Target="charts/chart23.xml"/><Relationship Id="rId211" Type="http://schemas.openxmlformats.org/officeDocument/2006/relationships/image" Target="media/image164.jpeg"/><Relationship Id="rId212" Type="http://schemas.openxmlformats.org/officeDocument/2006/relationships/footer" Target="footer1.xml"/><Relationship Id="rId213" Type="http://schemas.openxmlformats.org/officeDocument/2006/relationships/footer" Target="footer2.xml"/><Relationship Id="rId214" Type="http://schemas.openxmlformats.org/officeDocument/2006/relationships/image" Target="media/image166.png"/><Relationship Id="rId215" Type="http://schemas.openxmlformats.org/officeDocument/2006/relationships/image" Target="media/image167.jpeg"/><Relationship Id="rId216" Type="http://schemas.openxmlformats.org/officeDocument/2006/relationships/image" Target="media/image168.jpeg"/><Relationship Id="rId217" Type="http://schemas.openxmlformats.org/officeDocument/2006/relationships/image" Target="media/image169.png"/><Relationship Id="rId218" Type="http://schemas.openxmlformats.org/officeDocument/2006/relationships/image" Target="media/image170.png"/><Relationship Id="rId219" Type="http://schemas.openxmlformats.org/officeDocument/2006/relationships/image" Target="media/image171.png"/><Relationship Id="rId275" Type="http://schemas.openxmlformats.org/officeDocument/2006/relationships/image" Target="media/image205.png"/><Relationship Id="rId276" Type="http://schemas.openxmlformats.org/officeDocument/2006/relationships/image" Target="media/image206.jpeg"/><Relationship Id="rId277" Type="http://schemas.openxmlformats.org/officeDocument/2006/relationships/image" Target="media/image207.jpeg"/><Relationship Id="rId278" Type="http://schemas.openxmlformats.org/officeDocument/2006/relationships/image" Target="media/image208.png"/><Relationship Id="rId279" Type="http://schemas.openxmlformats.org/officeDocument/2006/relationships/image" Target="media/image209.jpeg"/><Relationship Id="rId90" Type="http://schemas.openxmlformats.org/officeDocument/2006/relationships/image" Target="media/image67.wmf"/><Relationship Id="rId91" Type="http://schemas.openxmlformats.org/officeDocument/2006/relationships/image" Target="media/image68.wmf"/><Relationship Id="rId92" Type="http://schemas.openxmlformats.org/officeDocument/2006/relationships/image" Target="media/image69.wmf"/><Relationship Id="rId93" Type="http://schemas.openxmlformats.org/officeDocument/2006/relationships/image" Target="media/image70.wmf"/><Relationship Id="rId94" Type="http://schemas.openxmlformats.org/officeDocument/2006/relationships/image" Target="media/image71.wmf"/><Relationship Id="rId95" Type="http://schemas.openxmlformats.org/officeDocument/2006/relationships/image" Target="media/image72.wmf"/><Relationship Id="rId96" Type="http://schemas.openxmlformats.org/officeDocument/2006/relationships/image" Target="media/image73.wmf"/><Relationship Id="rId97" Type="http://schemas.openxmlformats.org/officeDocument/2006/relationships/image" Target="media/image74.wmf"/><Relationship Id="rId98" Type="http://schemas.openxmlformats.org/officeDocument/2006/relationships/image" Target="media/image75.wmf"/><Relationship Id="rId99" Type="http://schemas.openxmlformats.org/officeDocument/2006/relationships/image" Target="media/image76.wmf"/><Relationship Id="rId190" Type="http://schemas.openxmlformats.org/officeDocument/2006/relationships/image" Target="media/image144.wmf"/><Relationship Id="rId191" Type="http://schemas.openxmlformats.org/officeDocument/2006/relationships/image" Target="media/image145.wmf"/><Relationship Id="rId192" Type="http://schemas.openxmlformats.org/officeDocument/2006/relationships/image" Target="media/image146.wmf"/><Relationship Id="rId193" Type="http://schemas.openxmlformats.org/officeDocument/2006/relationships/image" Target="media/image147.wmf"/><Relationship Id="rId194" Type="http://schemas.openxmlformats.org/officeDocument/2006/relationships/image" Target="media/image148.wmf"/><Relationship Id="rId195" Type="http://schemas.openxmlformats.org/officeDocument/2006/relationships/image" Target="media/image149.wmf"/><Relationship Id="rId196" Type="http://schemas.openxmlformats.org/officeDocument/2006/relationships/image" Target="media/image150.wmf"/><Relationship Id="rId197" Type="http://schemas.openxmlformats.org/officeDocument/2006/relationships/image" Target="media/image151.wmf"/><Relationship Id="rId198" Type="http://schemas.openxmlformats.org/officeDocument/2006/relationships/image" Target="media/image152.wmf"/><Relationship Id="rId199" Type="http://schemas.openxmlformats.org/officeDocument/2006/relationships/image" Target="media/image153.wmf"/><Relationship Id="rId280" Type="http://schemas.openxmlformats.org/officeDocument/2006/relationships/image" Target="media/image210.png"/><Relationship Id="rId30" Type="http://schemas.openxmlformats.org/officeDocument/2006/relationships/image" Target="media/image14.wmf"/><Relationship Id="rId31" Type="http://schemas.openxmlformats.org/officeDocument/2006/relationships/image" Target="media/image15.wmf"/><Relationship Id="rId32" Type="http://schemas.openxmlformats.org/officeDocument/2006/relationships/image" Target="media/image16.wmf"/><Relationship Id="rId33" Type="http://schemas.openxmlformats.org/officeDocument/2006/relationships/image" Target="media/image17.png"/><Relationship Id="rId34" Type="http://schemas.openxmlformats.org/officeDocument/2006/relationships/image" Target="media/image18.jpg"/><Relationship Id="rId35" Type="http://schemas.openxmlformats.org/officeDocument/2006/relationships/image" Target="media/image19.wmf"/><Relationship Id="rId36" Type="http://schemas.openxmlformats.org/officeDocument/2006/relationships/image" Target="media/image20.wmf"/><Relationship Id="rId37" Type="http://schemas.openxmlformats.org/officeDocument/2006/relationships/image" Target="media/image21.wmf"/><Relationship Id="rId38" Type="http://schemas.openxmlformats.org/officeDocument/2006/relationships/image" Target="media/image22.wmf"/><Relationship Id="rId39" Type="http://schemas.openxmlformats.org/officeDocument/2006/relationships/image" Target="media/image23.wmf"/><Relationship Id="rId281" Type="http://schemas.openxmlformats.org/officeDocument/2006/relationships/image" Target="media/image211.png"/><Relationship Id="rId282" Type="http://schemas.openxmlformats.org/officeDocument/2006/relationships/image" Target="media/image212.png"/><Relationship Id="rId283" Type="http://schemas.openxmlformats.org/officeDocument/2006/relationships/image" Target="media/image213.jpeg"/><Relationship Id="rId284" Type="http://schemas.openxmlformats.org/officeDocument/2006/relationships/image" Target="media/image214.png"/><Relationship Id="rId130" Type="http://schemas.openxmlformats.org/officeDocument/2006/relationships/image" Target="media/image98.wmf"/><Relationship Id="rId131" Type="http://schemas.openxmlformats.org/officeDocument/2006/relationships/chart" Target="charts/chart14.xml"/><Relationship Id="rId132" Type="http://schemas.openxmlformats.org/officeDocument/2006/relationships/chart" Target="charts/chart15.xml"/><Relationship Id="rId133" Type="http://schemas.openxmlformats.org/officeDocument/2006/relationships/image" Target="media/image99.wmf"/><Relationship Id="rId220" Type="http://schemas.openxmlformats.org/officeDocument/2006/relationships/diagramData" Target="diagrams/data4.xml"/><Relationship Id="rId221" Type="http://schemas.openxmlformats.org/officeDocument/2006/relationships/diagramLayout" Target="diagrams/layout4.xml"/><Relationship Id="rId222" Type="http://schemas.openxmlformats.org/officeDocument/2006/relationships/diagramQuickStyle" Target="diagrams/quickStyle4.xml"/><Relationship Id="rId223" Type="http://schemas.openxmlformats.org/officeDocument/2006/relationships/diagramColors" Target="diagrams/colors4.xml"/><Relationship Id="rId224" Type="http://schemas.microsoft.com/office/2007/relationships/diagramDrawing" Target="diagrams/drawing4.xml"/><Relationship Id="rId225" Type="http://schemas.openxmlformats.org/officeDocument/2006/relationships/image" Target="media/image172.png"/><Relationship Id="rId226" Type="http://schemas.openxmlformats.org/officeDocument/2006/relationships/image" Target="media/image173.png"/><Relationship Id="rId227" Type="http://schemas.openxmlformats.org/officeDocument/2006/relationships/image" Target="media/image174.png"/><Relationship Id="rId228" Type="http://schemas.openxmlformats.org/officeDocument/2006/relationships/image" Target="media/image175.wmf"/><Relationship Id="rId229" Type="http://schemas.openxmlformats.org/officeDocument/2006/relationships/diagramData" Target="diagrams/data5.xml"/><Relationship Id="rId134" Type="http://schemas.openxmlformats.org/officeDocument/2006/relationships/chart" Target="charts/chart16.xml"/><Relationship Id="rId135" Type="http://schemas.openxmlformats.org/officeDocument/2006/relationships/chart" Target="charts/chart17.xml"/><Relationship Id="rId136" Type="http://schemas.openxmlformats.org/officeDocument/2006/relationships/image" Target="media/image100.wmf"/><Relationship Id="rId137" Type="http://schemas.openxmlformats.org/officeDocument/2006/relationships/image" Target="media/image101.wmf"/><Relationship Id="rId138" Type="http://schemas.openxmlformats.org/officeDocument/2006/relationships/image" Target="media/image102.wmf"/><Relationship Id="rId139" Type="http://schemas.openxmlformats.org/officeDocument/2006/relationships/image" Target="media/image103.wmf"/><Relationship Id="rId285" Type="http://schemas.openxmlformats.org/officeDocument/2006/relationships/fontTable" Target="fontTable.xml"/><Relationship Id="rId286" Type="http://schemas.openxmlformats.org/officeDocument/2006/relationships/theme" Target="theme/theme1.xml"/><Relationship Id="rId40" Type="http://schemas.openxmlformats.org/officeDocument/2006/relationships/diagramData" Target="diagrams/data2.xml"/><Relationship Id="rId41" Type="http://schemas.openxmlformats.org/officeDocument/2006/relationships/diagramLayout" Target="diagrams/layout2.xml"/><Relationship Id="rId42" Type="http://schemas.openxmlformats.org/officeDocument/2006/relationships/diagramQuickStyle" Target="diagrams/quickStyle2.xml"/><Relationship Id="rId43" Type="http://schemas.openxmlformats.org/officeDocument/2006/relationships/diagramColors" Target="diagrams/colors2.xml"/><Relationship Id="rId44" Type="http://schemas.microsoft.com/office/2007/relationships/diagramDrawing" Target="diagrams/drawing2.xml"/><Relationship Id="rId45" Type="http://schemas.openxmlformats.org/officeDocument/2006/relationships/image" Target="media/image24.emf"/><Relationship Id="rId46" Type="http://schemas.openxmlformats.org/officeDocument/2006/relationships/chart" Target="charts/chart3.xml"/><Relationship Id="rId47" Type="http://schemas.openxmlformats.org/officeDocument/2006/relationships/image" Target="media/image25.png"/><Relationship Id="rId48" Type="http://schemas.openxmlformats.org/officeDocument/2006/relationships/image" Target="media/image26.wmf"/><Relationship Id="rId49" Type="http://schemas.openxmlformats.org/officeDocument/2006/relationships/image" Target="media/image27.png"/><Relationship Id="rId140" Type="http://schemas.openxmlformats.org/officeDocument/2006/relationships/image" Target="media/image104.wmf"/><Relationship Id="rId141" Type="http://schemas.openxmlformats.org/officeDocument/2006/relationships/chart" Target="charts/chart18.xml"/><Relationship Id="rId142" Type="http://schemas.openxmlformats.org/officeDocument/2006/relationships/image" Target="media/image105.wmf"/><Relationship Id="rId143" Type="http://schemas.openxmlformats.org/officeDocument/2006/relationships/image" Target="media/image106.wmf"/><Relationship Id="rId144" Type="http://schemas.openxmlformats.org/officeDocument/2006/relationships/image" Target="media/image107.wmf"/><Relationship Id="rId145" Type="http://schemas.openxmlformats.org/officeDocument/2006/relationships/image" Target="media/image108.png"/><Relationship Id="rId146" Type="http://schemas.openxmlformats.org/officeDocument/2006/relationships/image" Target="media/image109.gif"/><Relationship Id="rId147" Type="http://schemas.openxmlformats.org/officeDocument/2006/relationships/image" Target="media/image110.gif"/><Relationship Id="rId148" Type="http://schemas.openxmlformats.org/officeDocument/2006/relationships/image" Target="media/image111.gif"/><Relationship Id="rId149" Type="http://schemas.openxmlformats.org/officeDocument/2006/relationships/image" Target="media/image112.wmf"/><Relationship Id="rId230" Type="http://schemas.openxmlformats.org/officeDocument/2006/relationships/diagramLayout" Target="diagrams/layout5.xml"/><Relationship Id="rId231" Type="http://schemas.openxmlformats.org/officeDocument/2006/relationships/diagramQuickStyle" Target="diagrams/quickStyle5.xml"/><Relationship Id="rId232" Type="http://schemas.openxmlformats.org/officeDocument/2006/relationships/diagramColors" Target="diagrams/colors5.xml"/><Relationship Id="rId233" Type="http://schemas.microsoft.com/office/2007/relationships/diagramDrawing" Target="diagrams/drawing5.xml"/><Relationship Id="rId234" Type="http://schemas.openxmlformats.org/officeDocument/2006/relationships/image" Target="media/image176.png"/><Relationship Id="rId235" Type="http://schemas.openxmlformats.org/officeDocument/2006/relationships/image" Target="media/image177.wmf"/><Relationship Id="rId236" Type="http://schemas.openxmlformats.org/officeDocument/2006/relationships/diagramData" Target="diagrams/data6.xml"/><Relationship Id="rId237" Type="http://schemas.openxmlformats.org/officeDocument/2006/relationships/diagramLayout" Target="diagrams/layout6.xml"/><Relationship Id="rId238" Type="http://schemas.openxmlformats.org/officeDocument/2006/relationships/diagramQuickStyle" Target="diagrams/quickStyle6.xml"/><Relationship Id="rId239" Type="http://schemas.openxmlformats.org/officeDocument/2006/relationships/diagramColors" Target="diagrams/colors6.xml"/><Relationship Id="rId50" Type="http://schemas.openxmlformats.org/officeDocument/2006/relationships/image" Target="media/image28.wmf"/><Relationship Id="rId51" Type="http://schemas.openxmlformats.org/officeDocument/2006/relationships/image" Target="media/image29.wmf"/><Relationship Id="rId52" Type="http://schemas.openxmlformats.org/officeDocument/2006/relationships/image" Target="media/image30.wmf"/><Relationship Id="rId53" Type="http://schemas.openxmlformats.org/officeDocument/2006/relationships/image" Target="media/image31.wmf"/><Relationship Id="rId54" Type="http://schemas.openxmlformats.org/officeDocument/2006/relationships/image" Target="media/image32.wmf"/><Relationship Id="rId55" Type="http://schemas.openxmlformats.org/officeDocument/2006/relationships/chart" Target="charts/chart4.xml"/><Relationship Id="rId56" Type="http://schemas.openxmlformats.org/officeDocument/2006/relationships/image" Target="media/image33.wmf"/><Relationship Id="rId57" Type="http://schemas.openxmlformats.org/officeDocument/2006/relationships/image" Target="media/image34.png"/><Relationship Id="rId58" Type="http://schemas.openxmlformats.org/officeDocument/2006/relationships/image" Target="media/image35.wmf"/><Relationship Id="rId59" Type="http://schemas.openxmlformats.org/officeDocument/2006/relationships/image" Target="media/image36.wmf"/><Relationship Id="rId150" Type="http://schemas.openxmlformats.org/officeDocument/2006/relationships/image" Target="media/image113.wmf"/><Relationship Id="rId151" Type="http://schemas.openxmlformats.org/officeDocument/2006/relationships/image" Target="media/image114.wmf"/><Relationship Id="rId152" Type="http://schemas.openxmlformats.org/officeDocument/2006/relationships/image" Target="media/image115.wmf"/><Relationship Id="rId153" Type="http://schemas.openxmlformats.org/officeDocument/2006/relationships/image" Target="media/image116.wmf"/><Relationship Id="rId154" Type="http://schemas.openxmlformats.org/officeDocument/2006/relationships/image" Target="media/image117.wmf"/><Relationship Id="rId155" Type="http://schemas.openxmlformats.org/officeDocument/2006/relationships/image" Target="media/image118.wmf"/><Relationship Id="rId156" Type="http://schemas.openxmlformats.org/officeDocument/2006/relationships/image" Target="media/image119.wmf"/><Relationship Id="rId157" Type="http://schemas.openxmlformats.org/officeDocument/2006/relationships/image" Target="media/image120.wmf"/><Relationship Id="rId158" Type="http://schemas.openxmlformats.org/officeDocument/2006/relationships/image" Target="media/image121.wmf"/><Relationship Id="rId159" Type="http://schemas.openxmlformats.org/officeDocument/2006/relationships/image" Target="media/image122.png"/><Relationship Id="rId240" Type="http://schemas.microsoft.com/office/2007/relationships/diagramDrawing" Target="diagrams/drawing6.xml"/><Relationship Id="rId241" Type="http://schemas.openxmlformats.org/officeDocument/2006/relationships/image" Target="media/image178.png"/><Relationship Id="rId242" Type="http://schemas.openxmlformats.org/officeDocument/2006/relationships/image" Target="media/image179.png"/><Relationship Id="rId243" Type="http://schemas.openxmlformats.org/officeDocument/2006/relationships/image" Target="media/image180.png"/><Relationship Id="rId244" Type="http://schemas.openxmlformats.org/officeDocument/2006/relationships/image" Target="media/image181.wmf"/><Relationship Id="rId245" Type="http://schemas.openxmlformats.org/officeDocument/2006/relationships/image" Target="media/image182.wmf"/><Relationship Id="rId246" Type="http://schemas.openxmlformats.org/officeDocument/2006/relationships/image" Target="media/image183.wmf"/><Relationship Id="rId247" Type="http://schemas.openxmlformats.org/officeDocument/2006/relationships/image" Target="media/image184.wmf"/><Relationship Id="rId248" Type="http://schemas.openxmlformats.org/officeDocument/2006/relationships/image" Target="media/image185.wmf"/><Relationship Id="rId249" Type="http://schemas.openxmlformats.org/officeDocument/2006/relationships/chart" Target="charts/chart24.xml"/><Relationship Id="rId60" Type="http://schemas.openxmlformats.org/officeDocument/2006/relationships/image" Target="media/image37.wmf"/><Relationship Id="rId61" Type="http://schemas.openxmlformats.org/officeDocument/2006/relationships/image" Target="media/image38.wmf"/><Relationship Id="rId62" Type="http://schemas.openxmlformats.org/officeDocument/2006/relationships/image" Target="media/image39.wmf"/><Relationship Id="rId63" Type="http://schemas.openxmlformats.org/officeDocument/2006/relationships/image" Target="media/image40.wmf"/><Relationship Id="rId64" Type="http://schemas.openxmlformats.org/officeDocument/2006/relationships/image" Target="media/image41.png"/><Relationship Id="rId65" Type="http://schemas.openxmlformats.org/officeDocument/2006/relationships/image" Target="media/image42.wmf"/><Relationship Id="rId66" Type="http://schemas.openxmlformats.org/officeDocument/2006/relationships/image" Target="media/image43.wmf"/><Relationship Id="rId67" Type="http://schemas.openxmlformats.org/officeDocument/2006/relationships/image" Target="media/image44.wmf"/><Relationship Id="rId68" Type="http://schemas.openxmlformats.org/officeDocument/2006/relationships/image" Target="media/image45.wmf"/><Relationship Id="rId69" Type="http://schemas.openxmlformats.org/officeDocument/2006/relationships/image" Target="media/image46.wmf"/><Relationship Id="rId160" Type="http://schemas.openxmlformats.org/officeDocument/2006/relationships/image" Target="media/image123.wmf"/><Relationship Id="rId161" Type="http://schemas.openxmlformats.org/officeDocument/2006/relationships/image" Target="media/image124.wmf"/><Relationship Id="rId162" Type="http://schemas.openxmlformats.org/officeDocument/2006/relationships/image" Target="media/image125.wmf"/><Relationship Id="rId163" Type="http://schemas.openxmlformats.org/officeDocument/2006/relationships/image" Target="media/image126.wmf"/><Relationship Id="rId164" Type="http://schemas.openxmlformats.org/officeDocument/2006/relationships/image" Target="media/image127.png"/><Relationship Id="rId165" Type="http://schemas.openxmlformats.org/officeDocument/2006/relationships/image" Target="media/image128.png"/><Relationship Id="rId166" Type="http://schemas.openxmlformats.org/officeDocument/2006/relationships/image" Target="media/image129.wmf"/><Relationship Id="rId167" Type="http://schemas.openxmlformats.org/officeDocument/2006/relationships/image" Target="media/image130.wmf"/><Relationship Id="rId168" Type="http://schemas.openxmlformats.org/officeDocument/2006/relationships/chart" Target="charts/chart19.xml"/><Relationship Id="rId169" Type="http://schemas.openxmlformats.org/officeDocument/2006/relationships/image" Target="media/image131.png"/><Relationship Id="rId250" Type="http://schemas.openxmlformats.org/officeDocument/2006/relationships/image" Target="media/image186.wmf"/><Relationship Id="rId251" Type="http://schemas.openxmlformats.org/officeDocument/2006/relationships/diagramData" Target="diagrams/data7.xml"/><Relationship Id="rId252" Type="http://schemas.openxmlformats.org/officeDocument/2006/relationships/diagramLayout" Target="diagrams/layout7.xml"/><Relationship Id="rId253" Type="http://schemas.openxmlformats.org/officeDocument/2006/relationships/diagramQuickStyle" Target="diagrams/quickStyle7.xml"/><Relationship Id="rId254" Type="http://schemas.openxmlformats.org/officeDocument/2006/relationships/diagramColors" Target="diagrams/colors7.xml"/><Relationship Id="rId255" Type="http://schemas.microsoft.com/office/2007/relationships/diagramDrawing" Target="diagrams/drawing7.xml"/><Relationship Id="rId256" Type="http://schemas.openxmlformats.org/officeDocument/2006/relationships/image" Target="media/image187.wmf"/><Relationship Id="rId257" Type="http://schemas.openxmlformats.org/officeDocument/2006/relationships/image" Target="media/image188.wmf"/><Relationship Id="rId258" Type="http://schemas.openxmlformats.org/officeDocument/2006/relationships/image" Target="media/image189.wmf"/><Relationship Id="rId259" Type="http://schemas.openxmlformats.org/officeDocument/2006/relationships/image" Target="media/image190.wmf"/><Relationship Id="rId100" Type="http://schemas.openxmlformats.org/officeDocument/2006/relationships/image" Target="media/image77.wmf"/><Relationship Id="rId101" Type="http://schemas.openxmlformats.org/officeDocument/2006/relationships/image" Target="media/image78.wmf"/><Relationship Id="rId102" Type="http://schemas.openxmlformats.org/officeDocument/2006/relationships/image" Target="media/image79.wmf"/><Relationship Id="rId103" Type="http://schemas.openxmlformats.org/officeDocument/2006/relationships/image" Target="media/image80.wmf"/><Relationship Id="rId104" Type="http://schemas.openxmlformats.org/officeDocument/2006/relationships/image" Target="media/image81.wmf"/><Relationship Id="rId105" Type="http://schemas.openxmlformats.org/officeDocument/2006/relationships/image" Target="media/image82.wmf"/></Relationships>
</file>

<file path=word/_rels/footer2.xml.rels><?xml version="1.0" encoding="UTF-8" standalone="yes"?>
<Relationships xmlns="http://schemas.openxmlformats.org/package/2006/relationships"><Relationship Id="rId1" Type="http://schemas.openxmlformats.org/officeDocument/2006/relationships/image" Target="media/image165.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David%20Harper\Documents\_xls\distributions_Allen.xlsx" TargetMode="External"/><Relationship Id="rId2" Type="http://schemas.openxmlformats.org/officeDocument/2006/relationships/chartUserShapes" Target="../drawings/drawing1.xml"/></Relationships>
</file>

<file path=word/charts/_rels/chart10.xml.rels><?xml version="1.0" encoding="UTF-8" standalone="yes"?>
<Relationships xmlns="http://schemas.openxmlformats.org/package/2006/relationships"><Relationship Id="rId1" Type="http://schemas.openxmlformats.org/officeDocument/2006/relationships/oleObject" Target="file:///C:\Users\David%20Harper\Documents\_xls\_2009\4b\4_b_6_greeks_calloption.xls"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David%20Harper\Documents\_xls\_2009\4b\4_b_10_delta_theta_gamma_v1.xls"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ExpanDriveF\bionictu@bionicturtle.com\downloads\xls\_2009\4valuation\4_c_3_ytm_forward.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avid%20Harper\Documents\_xls\distributions_Allen.xlsx" TargetMode="External"/><Relationship Id="rId2" Type="http://schemas.openxmlformats.org/officeDocument/2006/relationships/chartUserShapes" Target="../drawings/drawing2.xml"/></Relationships>
</file>

<file path=word/charts/_rels/chart20.xml.rels><?xml version="1.0" encoding="UTF-8" standalone="yes"?>
<Relationships xmlns="http://schemas.openxmlformats.org/package/2006/relationships"><Relationship Id="rId1" Type="http://schemas.openxmlformats.org/officeDocument/2006/relationships/oleObject" Target="file:///C:\Users\David%20Harper\Documents\_xls\fixedIncome\option_bond_dv01.xls"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David%20Harper\Documents\_xls\_2009\4c\4_c_8_dv01hedge.xls"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Documents%20and%20Settings\davidh\My%20Documents\_bt\_btContent\_xls\Fixed%20Income\FixedIncome_Sensitivities_v1.xls"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c:\Users\David%20Harper\Documents\_xls\fixedIncome\misc\MBS_v2.xlsx" TargetMode="External"/></Relationships>
</file>

<file path=word/charts/_rels/chart24.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oleObject" Target="file:///C:\Users\David%20Harper\Documents\_xls\_2009\1a\1_a_2_cml_sml_v1.xls"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David%20Harper\Documents\_xls\_2009\2c\2.c.1.%20Rachev%20distributions.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avid%20Harper\Documents\_xls\_2009\4a\4_a_3_hybrid_volatility.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G:\Backups\mydocsbackup_dec\C\Documents%20and%20Settings\DavidHarper2\0_BionicTurtle\_Movies\xls\Relative%20VAR%20v4.xls"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file:///C:\Users\David%20Harper\Documents\_xls\_2009\4b\4_b_6_greeks_calloption.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0973238322209365"/>
          <c:y val="0.128795069042475"/>
          <c:w val="0.786544244693428"/>
          <c:h val="0.650154911058392"/>
        </c:manualLayout>
      </c:layout>
      <c:scatterChart>
        <c:scatterStyle val="smoothMarker"/>
        <c:varyColors val="0"/>
        <c:ser>
          <c:idx val="0"/>
          <c:order val="0"/>
          <c:spPr>
            <a:ln w="63500">
              <a:solidFill>
                <a:srgbClr val="FF3300"/>
              </a:solidFill>
              <a:prstDash val="solid"/>
            </a:ln>
          </c:spPr>
          <c:marker>
            <c:symbol val="none"/>
          </c:marker>
          <c:xVal>
            <c:numRef>
              <c:f>'t pdf'!$G$6:$G$65</c:f>
              <c:numCache>
                <c:formatCode>General</c:formatCode>
                <c:ptCount val="60"/>
                <c:pt idx="0">
                  <c:v>-2.9</c:v>
                </c:pt>
                <c:pt idx="1">
                  <c:v>-2.8</c:v>
                </c:pt>
                <c:pt idx="2">
                  <c:v>-2.7</c:v>
                </c:pt>
                <c:pt idx="3">
                  <c:v>-2.6</c:v>
                </c:pt>
                <c:pt idx="4">
                  <c:v>-2.5</c:v>
                </c:pt>
                <c:pt idx="5">
                  <c:v>-2.4</c:v>
                </c:pt>
                <c:pt idx="6">
                  <c:v>-2.3</c:v>
                </c:pt>
                <c:pt idx="7">
                  <c:v>-2.2</c:v>
                </c:pt>
                <c:pt idx="8">
                  <c:v>-2.1</c:v>
                </c:pt>
                <c:pt idx="9">
                  <c:v>-2.0</c:v>
                </c:pt>
                <c:pt idx="10">
                  <c:v>-1.9</c:v>
                </c:pt>
                <c:pt idx="11">
                  <c:v>-1.8</c:v>
                </c:pt>
                <c:pt idx="12">
                  <c:v>-1.7</c:v>
                </c:pt>
                <c:pt idx="13">
                  <c:v>-1.6</c:v>
                </c:pt>
                <c:pt idx="14">
                  <c:v>-1.5</c:v>
                </c:pt>
                <c:pt idx="15">
                  <c:v>-1.4</c:v>
                </c:pt>
                <c:pt idx="16">
                  <c:v>-1.3</c:v>
                </c:pt>
                <c:pt idx="17">
                  <c:v>-1.2</c:v>
                </c:pt>
                <c:pt idx="18">
                  <c:v>-1.1</c:v>
                </c:pt>
                <c:pt idx="19">
                  <c:v>-1.0</c:v>
                </c:pt>
                <c:pt idx="20">
                  <c:v>-0.9</c:v>
                </c:pt>
                <c:pt idx="21">
                  <c:v>-0.8</c:v>
                </c:pt>
                <c:pt idx="22">
                  <c:v>-0.700000000000001</c:v>
                </c:pt>
                <c:pt idx="23">
                  <c:v>-0.600000000000001</c:v>
                </c:pt>
                <c:pt idx="24">
                  <c:v>-0.5</c:v>
                </c:pt>
                <c:pt idx="25">
                  <c:v>-0.4</c:v>
                </c:pt>
                <c:pt idx="26">
                  <c:v>-0.3</c:v>
                </c:pt>
                <c:pt idx="27">
                  <c:v>-0.2</c:v>
                </c:pt>
                <c:pt idx="28">
                  <c:v>-0.1</c:v>
                </c:pt>
                <c:pt idx="29">
                  <c:v>0.0</c:v>
                </c:pt>
                <c:pt idx="30">
                  <c:v>0.1</c:v>
                </c:pt>
                <c:pt idx="31">
                  <c:v>0.2</c:v>
                </c:pt>
                <c:pt idx="32">
                  <c:v>0.3</c:v>
                </c:pt>
                <c:pt idx="33">
                  <c:v>0.4</c:v>
                </c:pt>
                <c:pt idx="34">
                  <c:v>0.5</c:v>
                </c:pt>
                <c:pt idx="35">
                  <c:v>0.600000000000001</c:v>
                </c:pt>
                <c:pt idx="36">
                  <c:v>0.700000000000001</c:v>
                </c:pt>
                <c:pt idx="37">
                  <c:v>0.8</c:v>
                </c:pt>
                <c:pt idx="38">
                  <c:v>0.9</c:v>
                </c:pt>
                <c:pt idx="39">
                  <c:v>1.0</c:v>
                </c:pt>
                <c:pt idx="40">
                  <c:v>1.1</c:v>
                </c:pt>
                <c:pt idx="41">
                  <c:v>1.2</c:v>
                </c:pt>
                <c:pt idx="42">
                  <c:v>1.3</c:v>
                </c:pt>
                <c:pt idx="43">
                  <c:v>1.4</c:v>
                </c:pt>
                <c:pt idx="44">
                  <c:v>1.5</c:v>
                </c:pt>
                <c:pt idx="45">
                  <c:v>1.6</c:v>
                </c:pt>
                <c:pt idx="46">
                  <c:v>1.7</c:v>
                </c:pt>
                <c:pt idx="47">
                  <c:v>1.8</c:v>
                </c:pt>
                <c:pt idx="48">
                  <c:v>1.9</c:v>
                </c:pt>
                <c:pt idx="49">
                  <c:v>2.0</c:v>
                </c:pt>
                <c:pt idx="50">
                  <c:v>2.1</c:v>
                </c:pt>
                <c:pt idx="51">
                  <c:v>2.2</c:v>
                </c:pt>
                <c:pt idx="52">
                  <c:v>2.3</c:v>
                </c:pt>
                <c:pt idx="53">
                  <c:v>2.4</c:v>
                </c:pt>
                <c:pt idx="54">
                  <c:v>2.5</c:v>
                </c:pt>
                <c:pt idx="55">
                  <c:v>2.6</c:v>
                </c:pt>
                <c:pt idx="56">
                  <c:v>2.7</c:v>
                </c:pt>
                <c:pt idx="57">
                  <c:v>2.8</c:v>
                </c:pt>
                <c:pt idx="58">
                  <c:v>2.9</c:v>
                </c:pt>
                <c:pt idx="59">
                  <c:v>3.0</c:v>
                </c:pt>
              </c:numCache>
            </c:numRef>
          </c:xVal>
          <c:yVal>
            <c:numRef>
              <c:f>'t pdf'!$H$6:$H$65</c:f>
              <c:numCache>
                <c:formatCode>0.0000</c:formatCode>
                <c:ptCount val="60"/>
                <c:pt idx="0">
                  <c:v>0.00285711451896413</c:v>
                </c:pt>
                <c:pt idx="1">
                  <c:v>0.00310620319871879</c:v>
                </c:pt>
                <c:pt idx="2">
                  <c:v>0.00338306656499121</c:v>
                </c:pt>
                <c:pt idx="3">
                  <c:v>0.00369133660528067</c:v>
                </c:pt>
                <c:pt idx="4">
                  <c:v>0.00403515605309303</c:v>
                </c:pt>
                <c:pt idx="5">
                  <c:v>0.00441924468543489</c:v>
                </c:pt>
                <c:pt idx="6">
                  <c:v>0.00484896917969818</c:v>
                </c:pt>
                <c:pt idx="7">
                  <c:v>0.00533041396167866</c:v>
                </c:pt>
                <c:pt idx="8">
                  <c:v>0.00587044668784073</c:v>
                </c:pt>
                <c:pt idx="9">
                  <c:v>0.00647677493402357</c:v>
                </c:pt>
                <c:pt idx="10">
                  <c:v>0.00715797607183047</c:v>
                </c:pt>
                <c:pt idx="11">
                  <c:v>0.0079234888327211</c:v>
                </c:pt>
                <c:pt idx="12">
                  <c:v>0.00878353847855222</c:v>
                </c:pt>
                <c:pt idx="13">
                  <c:v>0.00974896193164945</c:v>
                </c:pt>
                <c:pt idx="14">
                  <c:v>0.0108308875646602</c:v>
                </c:pt>
                <c:pt idx="15">
                  <c:v>0.0120402021155709</c:v>
                </c:pt>
                <c:pt idx="16">
                  <c:v>0.0133867508739443</c:v>
                </c:pt>
                <c:pt idx="17">
                  <c:v>0.0148781650323586</c:v>
                </c:pt>
                <c:pt idx="18">
                  <c:v>0.0165182549065899</c:v>
                </c:pt>
                <c:pt idx="19">
                  <c:v>0.0183049301058468</c:v>
                </c:pt>
                <c:pt idx="20">
                  <c:v>0.02022764077068</c:v>
                </c:pt>
                <c:pt idx="21">
                  <c:v>0.0222645118617264</c:v>
                </c:pt>
                <c:pt idx="22">
                  <c:v>0.0243794942729519</c:v>
                </c:pt>
                <c:pt idx="23">
                  <c:v>0.0265201212099968</c:v>
                </c:pt>
                <c:pt idx="24">
                  <c:v>0.0286166998020496</c:v>
                </c:pt>
                <c:pt idx="25">
                  <c:v>0.0305839031760204</c:v>
                </c:pt>
                <c:pt idx="26">
                  <c:v>0.0323255939051975</c:v>
                </c:pt>
                <c:pt idx="27">
                  <c:v>0.0337431653755399</c:v>
                </c:pt>
                <c:pt idx="28">
                  <c:v>0.0347467234054121</c:v>
                </c:pt>
                <c:pt idx="29">
                  <c:v>0.0352672807898253</c:v>
                </c:pt>
                <c:pt idx="30">
                  <c:v>0.0352672807898253</c:v>
                </c:pt>
                <c:pt idx="31">
                  <c:v>0.0347467234054121</c:v>
                </c:pt>
                <c:pt idx="32">
                  <c:v>0.0337431653755399</c:v>
                </c:pt>
                <c:pt idx="33">
                  <c:v>0.0323255939051975</c:v>
                </c:pt>
                <c:pt idx="34">
                  <c:v>0.0305839031760204</c:v>
                </c:pt>
                <c:pt idx="35">
                  <c:v>0.0286166998020496</c:v>
                </c:pt>
                <c:pt idx="36">
                  <c:v>0.0265201212099968</c:v>
                </c:pt>
                <c:pt idx="37">
                  <c:v>0.0243794942729519</c:v>
                </c:pt>
                <c:pt idx="38">
                  <c:v>0.0222645118617264</c:v>
                </c:pt>
                <c:pt idx="39">
                  <c:v>0.02022764077068</c:v>
                </c:pt>
                <c:pt idx="40">
                  <c:v>0.0183049301058468</c:v>
                </c:pt>
                <c:pt idx="41">
                  <c:v>0.0165182549065899</c:v>
                </c:pt>
                <c:pt idx="42">
                  <c:v>0.0148781650323586</c:v>
                </c:pt>
                <c:pt idx="43">
                  <c:v>0.0133867508739443</c:v>
                </c:pt>
                <c:pt idx="44">
                  <c:v>0.0120402021155709</c:v>
                </c:pt>
                <c:pt idx="45">
                  <c:v>0.0108308875646602</c:v>
                </c:pt>
                <c:pt idx="46">
                  <c:v>0.00974896193164945</c:v>
                </c:pt>
                <c:pt idx="47">
                  <c:v>0.00878353847855222</c:v>
                </c:pt>
                <c:pt idx="48">
                  <c:v>0.0079234888327211</c:v>
                </c:pt>
                <c:pt idx="49">
                  <c:v>0.00715797607183047</c:v>
                </c:pt>
                <c:pt idx="50">
                  <c:v>0.00647677493402357</c:v>
                </c:pt>
                <c:pt idx="51">
                  <c:v>0.00587044668784073</c:v>
                </c:pt>
                <c:pt idx="52">
                  <c:v>0.00533041396167866</c:v>
                </c:pt>
                <c:pt idx="53">
                  <c:v>0.00484896917969818</c:v>
                </c:pt>
                <c:pt idx="54">
                  <c:v>0.00441924468543489</c:v>
                </c:pt>
                <c:pt idx="55">
                  <c:v>0.00403515605309303</c:v>
                </c:pt>
                <c:pt idx="56">
                  <c:v>0.00369133660528067</c:v>
                </c:pt>
                <c:pt idx="57">
                  <c:v>0.00338306656499121</c:v>
                </c:pt>
                <c:pt idx="58">
                  <c:v>0.00310620319871879</c:v>
                </c:pt>
                <c:pt idx="59">
                  <c:v>0.00285711451896413</c:v>
                </c:pt>
              </c:numCache>
            </c:numRef>
          </c:yVal>
          <c:smooth val="1"/>
        </c:ser>
        <c:ser>
          <c:idx val="1"/>
          <c:order val="1"/>
          <c:spPr>
            <a:ln w="127000">
              <a:solidFill>
                <a:srgbClr val="A2B593"/>
              </a:solidFill>
            </a:ln>
          </c:spPr>
          <c:marker>
            <c:symbol val="none"/>
          </c:marker>
          <c:xVal>
            <c:numRef>
              <c:f>'t pdf'!$G$6:$G$65</c:f>
              <c:numCache>
                <c:formatCode>General</c:formatCode>
                <c:ptCount val="60"/>
                <c:pt idx="0">
                  <c:v>-2.9</c:v>
                </c:pt>
                <c:pt idx="1">
                  <c:v>-2.8</c:v>
                </c:pt>
                <c:pt idx="2">
                  <c:v>-2.7</c:v>
                </c:pt>
                <c:pt idx="3">
                  <c:v>-2.6</c:v>
                </c:pt>
                <c:pt idx="4">
                  <c:v>-2.5</c:v>
                </c:pt>
                <c:pt idx="5">
                  <c:v>-2.4</c:v>
                </c:pt>
                <c:pt idx="6">
                  <c:v>-2.3</c:v>
                </c:pt>
                <c:pt idx="7">
                  <c:v>-2.2</c:v>
                </c:pt>
                <c:pt idx="8">
                  <c:v>-2.1</c:v>
                </c:pt>
                <c:pt idx="9">
                  <c:v>-2.0</c:v>
                </c:pt>
                <c:pt idx="10">
                  <c:v>-1.9</c:v>
                </c:pt>
                <c:pt idx="11">
                  <c:v>-1.8</c:v>
                </c:pt>
                <c:pt idx="12">
                  <c:v>-1.7</c:v>
                </c:pt>
                <c:pt idx="13">
                  <c:v>-1.6</c:v>
                </c:pt>
                <c:pt idx="14">
                  <c:v>-1.5</c:v>
                </c:pt>
                <c:pt idx="15">
                  <c:v>-1.4</c:v>
                </c:pt>
                <c:pt idx="16">
                  <c:v>-1.3</c:v>
                </c:pt>
                <c:pt idx="17">
                  <c:v>-1.2</c:v>
                </c:pt>
                <c:pt idx="18">
                  <c:v>-1.1</c:v>
                </c:pt>
                <c:pt idx="19">
                  <c:v>-1.0</c:v>
                </c:pt>
                <c:pt idx="20">
                  <c:v>-0.9</c:v>
                </c:pt>
                <c:pt idx="21">
                  <c:v>-0.8</c:v>
                </c:pt>
                <c:pt idx="22">
                  <c:v>-0.700000000000001</c:v>
                </c:pt>
                <c:pt idx="23">
                  <c:v>-0.600000000000001</c:v>
                </c:pt>
                <c:pt idx="24">
                  <c:v>-0.5</c:v>
                </c:pt>
                <c:pt idx="25">
                  <c:v>-0.4</c:v>
                </c:pt>
                <c:pt idx="26">
                  <c:v>-0.3</c:v>
                </c:pt>
                <c:pt idx="27">
                  <c:v>-0.2</c:v>
                </c:pt>
                <c:pt idx="28">
                  <c:v>-0.1</c:v>
                </c:pt>
                <c:pt idx="29">
                  <c:v>0.0</c:v>
                </c:pt>
                <c:pt idx="30">
                  <c:v>0.1</c:v>
                </c:pt>
                <c:pt idx="31">
                  <c:v>0.2</c:v>
                </c:pt>
                <c:pt idx="32">
                  <c:v>0.3</c:v>
                </c:pt>
                <c:pt idx="33">
                  <c:v>0.4</c:v>
                </c:pt>
                <c:pt idx="34">
                  <c:v>0.5</c:v>
                </c:pt>
                <c:pt idx="35">
                  <c:v>0.600000000000001</c:v>
                </c:pt>
                <c:pt idx="36">
                  <c:v>0.700000000000001</c:v>
                </c:pt>
                <c:pt idx="37">
                  <c:v>0.8</c:v>
                </c:pt>
                <c:pt idx="38">
                  <c:v>0.9</c:v>
                </c:pt>
                <c:pt idx="39">
                  <c:v>1.0</c:v>
                </c:pt>
                <c:pt idx="40">
                  <c:v>1.1</c:v>
                </c:pt>
                <c:pt idx="41">
                  <c:v>1.2</c:v>
                </c:pt>
                <c:pt idx="42">
                  <c:v>1.3</c:v>
                </c:pt>
                <c:pt idx="43">
                  <c:v>1.4</c:v>
                </c:pt>
                <c:pt idx="44">
                  <c:v>1.5</c:v>
                </c:pt>
                <c:pt idx="45">
                  <c:v>1.6</c:v>
                </c:pt>
                <c:pt idx="46">
                  <c:v>1.7</c:v>
                </c:pt>
                <c:pt idx="47">
                  <c:v>1.8</c:v>
                </c:pt>
                <c:pt idx="48">
                  <c:v>1.9</c:v>
                </c:pt>
                <c:pt idx="49">
                  <c:v>2.0</c:v>
                </c:pt>
                <c:pt idx="50">
                  <c:v>2.1</c:v>
                </c:pt>
                <c:pt idx="51">
                  <c:v>2.2</c:v>
                </c:pt>
                <c:pt idx="52">
                  <c:v>2.3</c:v>
                </c:pt>
                <c:pt idx="53">
                  <c:v>2.4</c:v>
                </c:pt>
                <c:pt idx="54">
                  <c:v>2.5</c:v>
                </c:pt>
                <c:pt idx="55">
                  <c:v>2.6</c:v>
                </c:pt>
                <c:pt idx="56">
                  <c:v>2.7</c:v>
                </c:pt>
                <c:pt idx="57">
                  <c:v>2.8</c:v>
                </c:pt>
                <c:pt idx="58">
                  <c:v>2.9</c:v>
                </c:pt>
                <c:pt idx="59">
                  <c:v>3.0</c:v>
                </c:pt>
              </c:numCache>
            </c:numRef>
          </c:xVal>
          <c:yVal>
            <c:numRef>
              <c:f>'t pdf'!$E$6:$E$65</c:f>
              <c:numCache>
                <c:formatCode>0.0000</c:formatCode>
                <c:ptCount val="60"/>
                <c:pt idx="0">
                  <c:v>0.000515915268753609</c:v>
                </c:pt>
                <c:pt idx="1">
                  <c:v>0.000689317030044169</c:v>
                </c:pt>
                <c:pt idx="2">
                  <c:v>0.000911843472612757</c:v>
                </c:pt>
                <c:pt idx="3">
                  <c:v>0.00119421422067814</c:v>
                </c:pt>
                <c:pt idx="4">
                  <c:v>0.00154847730205723</c:v>
                </c:pt>
                <c:pt idx="5">
                  <c:v>0.00198787059882011</c:v>
                </c:pt>
                <c:pt idx="6">
                  <c:v>0.00252657409707996</c:v>
                </c:pt>
                <c:pt idx="7">
                  <c:v>0.00317933749182271</c:v>
                </c:pt>
                <c:pt idx="8">
                  <c:v>0.00396097304931794</c:v>
                </c:pt>
                <c:pt idx="9">
                  <c:v>0.00488571138536295</c:v>
                </c:pt>
                <c:pt idx="10">
                  <c:v>0.00596642786782265</c:v>
                </c:pt>
                <c:pt idx="11">
                  <c:v>0.00721375929692395</c:v>
                </c:pt>
                <c:pt idx="12">
                  <c:v>0.00863514364561725</c:v>
                </c:pt>
                <c:pt idx="13">
                  <c:v>0.0102338289410149</c:v>
                </c:pt>
                <c:pt idx="14">
                  <c:v>0.0120079095693001</c:v>
                </c:pt>
                <c:pt idx="15">
                  <c:v>0.0139494579649133</c:v>
                </c:pt>
                <c:pt idx="16">
                  <c:v>0.0160438253518395</c:v>
                </c:pt>
                <c:pt idx="17">
                  <c:v>0.0182691856360983</c:v>
                </c:pt>
                <c:pt idx="18">
                  <c:v>0.0205963907246748</c:v>
                </c:pt>
                <c:pt idx="19">
                  <c:v>0.0229891929850752</c:v>
                </c:pt>
                <c:pt idx="20">
                  <c:v>0.0254048714153025</c:v>
                </c:pt>
                <c:pt idx="21">
                  <c:v>0.0277952732366372</c:v>
                </c:pt>
                <c:pt idx="22">
                  <c:v>0.0301082536396763</c:v>
                </c:pt>
                <c:pt idx="23">
                  <c:v>0.0322894655270014</c:v>
                </c:pt>
                <c:pt idx="24">
                  <c:v>0.0342844209759132</c:v>
                </c:pt>
                <c:pt idx="25">
                  <c:v>0.036040719663689</c:v>
                </c:pt>
                <c:pt idx="26">
                  <c:v>0.0375103194213724</c:v>
                </c:pt>
                <c:pt idx="27">
                  <c:v>0.0386517127498501</c:v>
                </c:pt>
                <c:pt idx="28">
                  <c:v>0.0394318721620751</c:v>
                </c:pt>
                <c:pt idx="29">
                  <c:v>0.0398278372770299</c:v>
                </c:pt>
                <c:pt idx="30">
                  <c:v>0.0398278372770299</c:v>
                </c:pt>
                <c:pt idx="31">
                  <c:v>0.0394318721620751</c:v>
                </c:pt>
                <c:pt idx="32">
                  <c:v>0.0386517127498501</c:v>
                </c:pt>
                <c:pt idx="33">
                  <c:v>0.0375103194213724</c:v>
                </c:pt>
                <c:pt idx="34">
                  <c:v>0.036040719663689</c:v>
                </c:pt>
                <c:pt idx="35">
                  <c:v>0.0342844209759132</c:v>
                </c:pt>
                <c:pt idx="36">
                  <c:v>0.0322894655270014</c:v>
                </c:pt>
                <c:pt idx="37">
                  <c:v>0.0301082536396763</c:v>
                </c:pt>
                <c:pt idx="38">
                  <c:v>0.0277952732366372</c:v>
                </c:pt>
                <c:pt idx="39">
                  <c:v>0.0254048714153025</c:v>
                </c:pt>
                <c:pt idx="40">
                  <c:v>0.0229891929850752</c:v>
                </c:pt>
                <c:pt idx="41">
                  <c:v>0.0205963907246748</c:v>
                </c:pt>
                <c:pt idx="42">
                  <c:v>0.0182691856360983</c:v>
                </c:pt>
                <c:pt idx="43">
                  <c:v>0.0160438253518395</c:v>
                </c:pt>
                <c:pt idx="44">
                  <c:v>0.0139494579649133</c:v>
                </c:pt>
                <c:pt idx="45">
                  <c:v>0.0120079095693001</c:v>
                </c:pt>
                <c:pt idx="46">
                  <c:v>0.0102338289410149</c:v>
                </c:pt>
                <c:pt idx="47">
                  <c:v>0.00863514364561725</c:v>
                </c:pt>
                <c:pt idx="48">
                  <c:v>0.00721375929692395</c:v>
                </c:pt>
                <c:pt idx="49">
                  <c:v>0.00596642786782265</c:v>
                </c:pt>
                <c:pt idx="50">
                  <c:v>0.00488571138536295</c:v>
                </c:pt>
                <c:pt idx="51">
                  <c:v>0.00396097304931794</c:v>
                </c:pt>
                <c:pt idx="52">
                  <c:v>0.00317933749182271</c:v>
                </c:pt>
                <c:pt idx="53">
                  <c:v>0.00252657409707996</c:v>
                </c:pt>
                <c:pt idx="54">
                  <c:v>0.00198787059882011</c:v>
                </c:pt>
                <c:pt idx="55">
                  <c:v>0.00154847730205723</c:v>
                </c:pt>
                <c:pt idx="56">
                  <c:v>0.00119421422067814</c:v>
                </c:pt>
                <c:pt idx="57">
                  <c:v>0.000911843472612757</c:v>
                </c:pt>
                <c:pt idx="58">
                  <c:v>0.000689317030044169</c:v>
                </c:pt>
                <c:pt idx="59">
                  <c:v>0.000515915268753609</c:v>
                </c:pt>
              </c:numCache>
            </c:numRef>
          </c:yVal>
          <c:smooth val="1"/>
        </c:ser>
        <c:dLbls>
          <c:showLegendKey val="0"/>
          <c:showVal val="0"/>
          <c:showCatName val="0"/>
          <c:showSerName val="0"/>
          <c:showPercent val="0"/>
          <c:showBubbleSize val="0"/>
        </c:dLbls>
        <c:axId val="-2121393160"/>
        <c:axId val="-2121390040"/>
      </c:scatterChart>
      <c:valAx>
        <c:axId val="-2121393160"/>
        <c:scaling>
          <c:orientation val="minMax"/>
          <c:max val="3.0"/>
          <c:min val="-3.0"/>
        </c:scaling>
        <c:delete val="0"/>
        <c:axPos val="b"/>
        <c:numFmt formatCode="General" sourceLinked="1"/>
        <c:majorTickMark val="out"/>
        <c:minorTickMark val="none"/>
        <c:tickLblPos val="nextTo"/>
        <c:spPr>
          <a:ln w="3175">
            <a:solidFill>
              <a:srgbClr val="000000"/>
            </a:solidFill>
            <a:prstDash val="solid"/>
          </a:ln>
        </c:spPr>
        <c:txPr>
          <a:bodyPr rot="0" vert="horz"/>
          <a:lstStyle/>
          <a:p>
            <a:pPr>
              <a:defRPr/>
            </a:pPr>
            <a:endParaRPr lang="en-US"/>
          </a:p>
        </c:txPr>
        <c:crossAx val="-2121390040"/>
        <c:crosses val="autoZero"/>
        <c:crossBetween val="midCat"/>
      </c:valAx>
      <c:valAx>
        <c:axId val="-2121390040"/>
        <c:scaling>
          <c:orientation val="minMax"/>
        </c:scaling>
        <c:delete val="0"/>
        <c:axPos val="l"/>
        <c:numFmt formatCode="0.0%" sourceLinked="0"/>
        <c:majorTickMark val="out"/>
        <c:minorTickMark val="none"/>
        <c:tickLblPos val="low"/>
        <c:spPr>
          <a:ln w="3175">
            <a:solidFill>
              <a:srgbClr val="000000"/>
            </a:solidFill>
            <a:prstDash val="solid"/>
          </a:ln>
        </c:spPr>
        <c:txPr>
          <a:bodyPr rot="0" vert="horz"/>
          <a:lstStyle/>
          <a:p>
            <a:pPr>
              <a:defRPr/>
            </a:pPr>
            <a:endParaRPr lang="en-US"/>
          </a:p>
        </c:txPr>
        <c:crossAx val="-2121393160"/>
        <c:crosses val="autoZero"/>
        <c:crossBetween val="midCat"/>
      </c:valAx>
      <c:spPr>
        <a:noFill/>
        <a:ln w="25400">
          <a:noFill/>
        </a:ln>
      </c:spPr>
    </c:plotArea>
    <c:plotVisOnly val="1"/>
    <c:dispBlanksAs val="gap"/>
    <c:showDLblsOverMax val="0"/>
  </c:chart>
  <c:spPr>
    <a:solidFill>
      <a:srgbClr val="FFFFFF"/>
    </a:solidFill>
    <a:ln w="3175">
      <a:noFill/>
      <a:prstDash val="solid"/>
    </a:ln>
  </c:spPr>
  <c:txPr>
    <a:bodyPr/>
    <a:lstStyle/>
    <a:p>
      <a:pPr>
        <a:defRPr sz="1000" b="1" i="0" u="none" strike="noStrike" baseline="0">
          <a:solidFill>
            <a:srgbClr val="000000"/>
          </a:solidFill>
          <a:latin typeface="Arial"/>
          <a:ea typeface="Arial"/>
          <a:cs typeface="Arial"/>
        </a:defRPr>
      </a:pPr>
      <a:endParaRPr lang="en-US"/>
    </a:p>
  </c:txPr>
  <c:externalData r:id="rId1">
    <c:autoUpdate val="0"/>
  </c:externalData>
  <c:userShapes r:id="rId2"/>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a:t>GAMMA of call option vs. stock price</a:t>
            </a:r>
          </a:p>
        </c:rich>
      </c:tx>
      <c:overlay val="0"/>
    </c:title>
    <c:autoTitleDeleted val="0"/>
    <c:plotArea>
      <c:layout/>
      <c:lineChart>
        <c:grouping val="standard"/>
        <c:varyColors val="0"/>
        <c:ser>
          <c:idx val="1"/>
          <c:order val="0"/>
          <c:cat>
            <c:numRef>
              <c:f>BSM_gamma!$C$44:$C$54</c:f>
              <c:numCache>
                <c:formatCode>0</c:formatCode>
                <c:ptCount val="11"/>
                <c:pt idx="0">
                  <c:v>50.0</c:v>
                </c:pt>
                <c:pt idx="1">
                  <c:v>60.0</c:v>
                </c:pt>
                <c:pt idx="2">
                  <c:v>70.0</c:v>
                </c:pt>
                <c:pt idx="3">
                  <c:v>80.0</c:v>
                </c:pt>
                <c:pt idx="4">
                  <c:v>90.0</c:v>
                </c:pt>
                <c:pt idx="5">
                  <c:v>100.0</c:v>
                </c:pt>
                <c:pt idx="6">
                  <c:v>110.0</c:v>
                </c:pt>
                <c:pt idx="7">
                  <c:v>120.0</c:v>
                </c:pt>
                <c:pt idx="8">
                  <c:v>130.0</c:v>
                </c:pt>
                <c:pt idx="9">
                  <c:v>140.0</c:v>
                </c:pt>
                <c:pt idx="10">
                  <c:v>150.0</c:v>
                </c:pt>
              </c:numCache>
            </c:numRef>
          </c:cat>
          <c:val>
            <c:numRef>
              <c:f>BSM_gamma!$N$44:$N$54</c:f>
              <c:numCache>
                <c:formatCode>0.0000</c:formatCode>
                <c:ptCount val="11"/>
                <c:pt idx="0">
                  <c:v>0.00170392782013103</c:v>
                </c:pt>
                <c:pt idx="1">
                  <c:v>0.00485614336226375</c:v>
                </c:pt>
                <c:pt idx="2">
                  <c:v>0.00882491478371873</c:v>
                </c:pt>
                <c:pt idx="3">
                  <c:v>0.0119603754194622</c:v>
                </c:pt>
                <c:pt idx="4">
                  <c:v>0.0132674850013443</c:v>
                </c:pt>
                <c:pt idx="5">
                  <c:v>0.0127748765830669</c:v>
                </c:pt>
                <c:pt idx="6">
                  <c:v>0.0111005923304515</c:v>
                </c:pt>
                <c:pt idx="7">
                  <c:v>0.00894070851118552</c:v>
                </c:pt>
                <c:pt idx="8">
                  <c:v>0.00680239867412221</c:v>
                </c:pt>
                <c:pt idx="9">
                  <c:v>0.00495668358472298</c:v>
                </c:pt>
                <c:pt idx="10">
                  <c:v>0.0034945234629457</c:v>
                </c:pt>
              </c:numCache>
            </c:numRef>
          </c:val>
          <c:smooth val="0"/>
        </c:ser>
        <c:dLbls>
          <c:showLegendKey val="0"/>
          <c:showVal val="0"/>
          <c:showCatName val="0"/>
          <c:showSerName val="0"/>
          <c:showPercent val="0"/>
          <c:showBubbleSize val="0"/>
        </c:dLbls>
        <c:marker val="1"/>
        <c:smooth val="0"/>
        <c:axId val="-2116422584"/>
        <c:axId val="-2116417048"/>
      </c:lineChart>
      <c:catAx>
        <c:axId val="-2116422584"/>
        <c:scaling>
          <c:orientation val="minMax"/>
        </c:scaling>
        <c:delete val="0"/>
        <c:axPos val="b"/>
        <c:title>
          <c:tx>
            <c:rich>
              <a:bodyPr/>
              <a:lstStyle/>
              <a:p>
                <a:pPr>
                  <a:defRPr lang="en-US" sz="1100"/>
                </a:pPr>
                <a:r>
                  <a:rPr lang="en-US" sz="1100"/>
                  <a:t>Stock Price</a:t>
                </a:r>
              </a:p>
            </c:rich>
          </c:tx>
          <c:overlay val="0"/>
        </c:title>
        <c:numFmt formatCode="0" sourceLinked="1"/>
        <c:majorTickMark val="out"/>
        <c:minorTickMark val="none"/>
        <c:tickLblPos val="nextTo"/>
        <c:txPr>
          <a:bodyPr/>
          <a:lstStyle/>
          <a:p>
            <a:pPr>
              <a:defRPr lang="en-US" sz="1000"/>
            </a:pPr>
            <a:endParaRPr lang="en-US"/>
          </a:p>
        </c:txPr>
        <c:crossAx val="-2116417048"/>
        <c:crosses val="autoZero"/>
        <c:auto val="1"/>
        <c:lblAlgn val="ctr"/>
        <c:lblOffset val="100"/>
        <c:noMultiLvlLbl val="0"/>
      </c:catAx>
      <c:valAx>
        <c:axId val="-2116417048"/>
        <c:scaling>
          <c:orientation val="minMax"/>
        </c:scaling>
        <c:delete val="0"/>
        <c:axPos val="l"/>
        <c:numFmt formatCode="0.0000" sourceLinked="1"/>
        <c:majorTickMark val="out"/>
        <c:minorTickMark val="none"/>
        <c:tickLblPos val="nextTo"/>
        <c:txPr>
          <a:bodyPr/>
          <a:lstStyle/>
          <a:p>
            <a:pPr>
              <a:defRPr lang="en-US" sz="1000"/>
            </a:pPr>
            <a:endParaRPr lang="en-US"/>
          </a:p>
        </c:txPr>
        <c:crossAx val="-2116422584"/>
        <c:crosses val="autoZero"/>
        <c:crossBetween val="between"/>
      </c:valAx>
    </c:plotArea>
    <c:plotVisOnly val="1"/>
    <c:dispBlanksAs val="gap"/>
    <c:showDLblsOverMax val="0"/>
  </c:chart>
  <c:spPr>
    <a:noFill/>
    <a:ln>
      <a:noFill/>
    </a:ln>
  </c:spPr>
  <c:txPr>
    <a:bodyPr/>
    <a:lstStyle/>
    <a:p>
      <a:pPr>
        <a:defRPr sz="1400" b="1"/>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a:t>DELTA of call option vs. stock price</a:t>
            </a:r>
          </a:p>
        </c:rich>
      </c:tx>
      <c:overlay val="0"/>
    </c:title>
    <c:autoTitleDeleted val="0"/>
    <c:plotArea>
      <c:layout/>
      <c:lineChart>
        <c:grouping val="standard"/>
        <c:varyColors val="0"/>
        <c:ser>
          <c:idx val="1"/>
          <c:order val="0"/>
          <c:spPr>
            <a:ln>
              <a:solidFill>
                <a:srgbClr val="707B93"/>
              </a:solidFill>
            </a:ln>
          </c:spPr>
          <c:marker>
            <c:symbol val="circle"/>
            <c:size val="7"/>
            <c:spPr>
              <a:solidFill>
                <a:srgbClr val="707B93"/>
              </a:solidFill>
              <a:ln>
                <a:solidFill>
                  <a:srgbClr val="707B93"/>
                </a:solidFill>
              </a:ln>
            </c:spPr>
          </c:marker>
          <c:cat>
            <c:numRef>
              <c:f>BSM_delta!$C$44:$C$54</c:f>
              <c:numCache>
                <c:formatCode>0</c:formatCode>
                <c:ptCount val="11"/>
                <c:pt idx="0">
                  <c:v>50.0</c:v>
                </c:pt>
                <c:pt idx="1">
                  <c:v>60.0</c:v>
                </c:pt>
                <c:pt idx="2">
                  <c:v>70.0</c:v>
                </c:pt>
                <c:pt idx="3">
                  <c:v>80.0</c:v>
                </c:pt>
                <c:pt idx="4">
                  <c:v>90.0</c:v>
                </c:pt>
                <c:pt idx="5">
                  <c:v>100.0</c:v>
                </c:pt>
                <c:pt idx="6">
                  <c:v>110.0</c:v>
                </c:pt>
                <c:pt idx="7">
                  <c:v>120.0</c:v>
                </c:pt>
                <c:pt idx="8">
                  <c:v>130.0</c:v>
                </c:pt>
                <c:pt idx="9">
                  <c:v>140.0</c:v>
                </c:pt>
                <c:pt idx="10">
                  <c:v>150.0</c:v>
                </c:pt>
              </c:numCache>
            </c:numRef>
          </c:cat>
          <c:val>
            <c:numRef>
              <c:f>BSM_delta!$J$44:$J$54</c:f>
              <c:numCache>
                <c:formatCode>#,##0.000</c:formatCode>
                <c:ptCount val="11"/>
                <c:pt idx="0">
                  <c:v>0.0213231658292026</c:v>
                </c:pt>
                <c:pt idx="1">
                  <c:v>0.0778884851983634</c:v>
                </c:pt>
                <c:pt idx="2">
                  <c:v>0.182578266297577</c:v>
                </c:pt>
                <c:pt idx="3">
                  <c:v>0.32258639857905</c:v>
                </c:pt>
                <c:pt idx="4">
                  <c:v>0.472945202700617</c:v>
                </c:pt>
                <c:pt idx="5">
                  <c:v>0.611539336294739</c:v>
                </c:pt>
                <c:pt idx="6">
                  <c:v>0.726091307150928</c:v>
                </c:pt>
                <c:pt idx="7">
                  <c:v>0.813554688801033</c:v>
                </c:pt>
                <c:pt idx="8">
                  <c:v>0.876543674735385</c:v>
                </c:pt>
                <c:pt idx="9">
                  <c:v>0.91997560033017</c:v>
                </c:pt>
                <c:pt idx="10">
                  <c:v>0.948963284294486</c:v>
                </c:pt>
              </c:numCache>
            </c:numRef>
          </c:val>
          <c:smooth val="0"/>
        </c:ser>
        <c:dLbls>
          <c:showLegendKey val="0"/>
          <c:showVal val="0"/>
          <c:showCatName val="0"/>
          <c:showSerName val="0"/>
          <c:showPercent val="0"/>
          <c:showBubbleSize val="0"/>
        </c:dLbls>
        <c:marker val="1"/>
        <c:smooth val="0"/>
        <c:axId val="-2116391928"/>
        <c:axId val="-2116384712"/>
      </c:lineChart>
      <c:catAx>
        <c:axId val="-2116391928"/>
        <c:scaling>
          <c:orientation val="minMax"/>
        </c:scaling>
        <c:delete val="0"/>
        <c:axPos val="b"/>
        <c:title>
          <c:tx>
            <c:rich>
              <a:bodyPr/>
              <a:lstStyle/>
              <a:p>
                <a:pPr>
                  <a:defRPr lang="en-US" sz="1100"/>
                </a:pPr>
                <a:r>
                  <a:rPr lang="en-US" sz="1100"/>
                  <a:t>Stock Price</a:t>
                </a:r>
              </a:p>
            </c:rich>
          </c:tx>
          <c:overlay val="0"/>
        </c:title>
        <c:numFmt formatCode="0" sourceLinked="1"/>
        <c:majorTickMark val="out"/>
        <c:minorTickMark val="none"/>
        <c:tickLblPos val="nextTo"/>
        <c:txPr>
          <a:bodyPr/>
          <a:lstStyle/>
          <a:p>
            <a:pPr>
              <a:defRPr lang="en-US" sz="1000"/>
            </a:pPr>
            <a:endParaRPr lang="en-US"/>
          </a:p>
        </c:txPr>
        <c:crossAx val="-2116384712"/>
        <c:crosses val="autoZero"/>
        <c:auto val="1"/>
        <c:lblAlgn val="ctr"/>
        <c:lblOffset val="100"/>
        <c:noMultiLvlLbl val="0"/>
      </c:catAx>
      <c:valAx>
        <c:axId val="-2116384712"/>
        <c:scaling>
          <c:orientation val="minMax"/>
        </c:scaling>
        <c:delete val="0"/>
        <c:axPos val="l"/>
        <c:numFmt formatCode="#,##0.000" sourceLinked="1"/>
        <c:majorTickMark val="out"/>
        <c:minorTickMark val="none"/>
        <c:tickLblPos val="nextTo"/>
        <c:txPr>
          <a:bodyPr/>
          <a:lstStyle/>
          <a:p>
            <a:pPr>
              <a:defRPr lang="en-US" sz="1000"/>
            </a:pPr>
            <a:endParaRPr lang="en-US"/>
          </a:p>
        </c:txPr>
        <c:crossAx val="-2116391928"/>
        <c:crosses val="autoZero"/>
        <c:crossBetween val="between"/>
      </c:valAx>
    </c:plotArea>
    <c:plotVisOnly val="1"/>
    <c:dispBlanksAs val="gap"/>
    <c:showDLblsOverMax val="0"/>
  </c:chart>
  <c:spPr>
    <a:noFill/>
    <a:ln>
      <a:noFill/>
    </a:ln>
  </c:spPr>
  <c:txPr>
    <a:bodyPr/>
    <a:lstStyle/>
    <a:p>
      <a:pPr>
        <a:defRPr sz="1400" b="1"/>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000"/>
            </a:pPr>
            <a:r>
              <a:rPr lang="en-US" sz="1000"/>
              <a:t>GAMMA </a:t>
            </a:r>
            <a:r>
              <a:rPr lang="en-US" sz="1000" baseline="0"/>
              <a:t>of c</a:t>
            </a:r>
            <a:r>
              <a:rPr lang="en-US" sz="1000"/>
              <a:t>all</a:t>
            </a:r>
            <a:r>
              <a:rPr lang="en-US" sz="1000" baseline="0"/>
              <a:t> option vs. Time to Expire</a:t>
            </a:r>
            <a:endParaRPr lang="en-US" sz="1000"/>
          </a:p>
        </c:rich>
      </c:tx>
      <c:overlay val="0"/>
    </c:title>
    <c:autoTitleDeleted val="0"/>
    <c:plotArea>
      <c:layout>
        <c:manualLayout>
          <c:layoutTarget val="inner"/>
          <c:xMode val="edge"/>
          <c:yMode val="edge"/>
          <c:x val="0.158981749650798"/>
          <c:y val="0.184463032343295"/>
          <c:w val="0.805801683588861"/>
          <c:h val="0.581124827589815"/>
        </c:manualLayout>
      </c:layout>
      <c:lineChart>
        <c:grouping val="standard"/>
        <c:varyColors val="0"/>
        <c:ser>
          <c:idx val="1"/>
          <c:order val="0"/>
          <c:cat>
            <c:numRef>
              <c:f>BSM_gamma!$B$31:$B$40</c:f>
              <c:numCache>
                <c:formatCode>_ * #,##0.00_ ;_ * \-#,##0.00_ ;_ * "-"??_ ;_ @_ </c:formatCode>
                <c:ptCount val="10"/>
                <c:pt idx="0">
                  <c:v>0.000100000000000001</c:v>
                </c:pt>
                <c:pt idx="1">
                  <c:v>0.2</c:v>
                </c:pt>
                <c:pt idx="2">
                  <c:v>0.4</c:v>
                </c:pt>
                <c:pt idx="3">
                  <c:v>0.600000000000001</c:v>
                </c:pt>
                <c:pt idx="4">
                  <c:v>0.8</c:v>
                </c:pt>
                <c:pt idx="5">
                  <c:v>1.0</c:v>
                </c:pt>
                <c:pt idx="6">
                  <c:v>1.2</c:v>
                </c:pt>
                <c:pt idx="7">
                  <c:v>1.4</c:v>
                </c:pt>
                <c:pt idx="8">
                  <c:v>1.599999999999989</c:v>
                </c:pt>
                <c:pt idx="9">
                  <c:v>1.799999999999988</c:v>
                </c:pt>
              </c:numCache>
            </c:numRef>
          </c:cat>
          <c:val>
            <c:numRef>
              <c:f>BSM_gamma!$N$31:$N$40</c:f>
              <c:numCache>
                <c:formatCode>0.0000</c:formatCode>
                <c:ptCount val="10"/>
                <c:pt idx="0">
                  <c:v>13.29802263648866</c:v>
                </c:pt>
                <c:pt idx="1">
                  <c:v>0.294976483304</c:v>
                </c:pt>
                <c:pt idx="2">
                  <c:v>0.206912141815034</c:v>
                </c:pt>
                <c:pt idx="3">
                  <c:v>0.167592248278879</c:v>
                </c:pt>
                <c:pt idx="4">
                  <c:v>0.14397866396023</c:v>
                </c:pt>
                <c:pt idx="5">
                  <c:v>0.127748765830669</c:v>
                </c:pt>
                <c:pt idx="6">
                  <c:v>0.115685697800844</c:v>
                </c:pt>
                <c:pt idx="7">
                  <c:v>0.10624777796915</c:v>
                </c:pt>
                <c:pt idx="8">
                  <c:v>0.0985910434502696</c:v>
                </c:pt>
                <c:pt idx="9">
                  <c:v>0.0922093121258548</c:v>
                </c:pt>
              </c:numCache>
            </c:numRef>
          </c:val>
          <c:smooth val="0"/>
        </c:ser>
        <c:ser>
          <c:idx val="0"/>
          <c:order val="1"/>
          <c:spPr>
            <a:ln>
              <a:solidFill>
                <a:srgbClr val="707B93"/>
              </a:solidFill>
            </a:ln>
          </c:spPr>
          <c:marker>
            <c:spPr>
              <a:solidFill>
                <a:srgbClr val="707B93"/>
              </a:solidFill>
              <a:ln>
                <a:solidFill>
                  <a:srgbClr val="707B93"/>
                </a:solidFill>
              </a:ln>
            </c:spPr>
          </c:marker>
          <c:val>
            <c:numRef>
              <c:f>'BSM_gamma (2)'!$N$31:$N$40</c:f>
              <c:numCache>
                <c:formatCode>0.0000</c:formatCode>
                <c:ptCount val="10"/>
                <c:pt idx="0">
                  <c:v>0.0</c:v>
                </c:pt>
                <c:pt idx="1">
                  <c:v>0.0558461490945777</c:v>
                </c:pt>
                <c:pt idx="2">
                  <c:v>0.10190499644522</c:v>
                </c:pt>
                <c:pt idx="3">
                  <c:v>0.113517978951319</c:v>
                </c:pt>
                <c:pt idx="4">
                  <c:v>0.114369302693137</c:v>
                </c:pt>
                <c:pt idx="5">
                  <c:v>0.111657632082995</c:v>
                </c:pt>
                <c:pt idx="6">
                  <c:v>0.107768444698625</c:v>
                </c:pt>
                <c:pt idx="7">
                  <c:v>0.103586558334235</c:v>
                </c:pt>
                <c:pt idx="8">
                  <c:v>0.0994602881426542</c:v>
                </c:pt>
                <c:pt idx="9">
                  <c:v>0.0955257524707529</c:v>
                </c:pt>
              </c:numCache>
            </c:numRef>
          </c:val>
          <c:smooth val="0"/>
        </c:ser>
        <c:ser>
          <c:idx val="2"/>
          <c:order val="2"/>
          <c:spPr>
            <a:ln>
              <a:solidFill>
                <a:srgbClr val="A2B593"/>
              </a:solidFill>
            </a:ln>
          </c:spPr>
          <c:marker>
            <c:spPr>
              <a:solidFill>
                <a:srgbClr val="A2B593"/>
              </a:solidFill>
              <a:ln>
                <a:solidFill>
                  <a:srgbClr val="A2B593"/>
                </a:solidFill>
              </a:ln>
            </c:spPr>
          </c:marker>
          <c:val>
            <c:numRef>
              <c:f>'BSM_gamma (3)'!$N$31:$N$40</c:f>
              <c:numCache>
                <c:formatCode>0.0000</c:formatCode>
                <c:ptCount val="10"/>
                <c:pt idx="0">
                  <c:v>0.0</c:v>
                </c:pt>
                <c:pt idx="1">
                  <c:v>0.00614863420365419</c:v>
                </c:pt>
                <c:pt idx="2">
                  <c:v>0.0252425636466863</c:v>
                </c:pt>
                <c:pt idx="3">
                  <c:v>0.0368457005120138</c:v>
                </c:pt>
                <c:pt idx="4">
                  <c:v>0.0424936203360875</c:v>
                </c:pt>
                <c:pt idx="5">
                  <c:v>0.0449902005715775</c:v>
                </c:pt>
                <c:pt idx="6">
                  <c:v>0.0458350772955528</c:v>
                </c:pt>
                <c:pt idx="7">
                  <c:v>0.0457908732827871</c:v>
                </c:pt>
                <c:pt idx="8">
                  <c:v>0.0452587038651817</c:v>
                </c:pt>
                <c:pt idx="9">
                  <c:v>0.0444585078081141</c:v>
                </c:pt>
              </c:numCache>
            </c:numRef>
          </c:val>
          <c:smooth val="0"/>
        </c:ser>
        <c:dLbls>
          <c:showLegendKey val="0"/>
          <c:showVal val="0"/>
          <c:showCatName val="0"/>
          <c:showSerName val="0"/>
          <c:showPercent val="0"/>
          <c:showBubbleSize val="0"/>
        </c:dLbls>
        <c:marker val="1"/>
        <c:smooth val="0"/>
        <c:axId val="-2116350728"/>
        <c:axId val="-2116343960"/>
      </c:lineChart>
      <c:catAx>
        <c:axId val="-2116350728"/>
        <c:scaling>
          <c:orientation val="minMax"/>
        </c:scaling>
        <c:delete val="0"/>
        <c:axPos val="b"/>
        <c:title>
          <c:tx>
            <c:rich>
              <a:bodyPr/>
              <a:lstStyle/>
              <a:p>
                <a:pPr>
                  <a:defRPr lang="en-US" sz="900"/>
                </a:pPr>
                <a:r>
                  <a:rPr lang="en-US" sz="900"/>
                  <a:t>Term</a:t>
                </a:r>
              </a:p>
            </c:rich>
          </c:tx>
          <c:overlay val="0"/>
        </c:title>
        <c:numFmt formatCode="_ * #,##0.00_ ;_ * \-#,##0.00_ ;_ * &quot;-&quot;??_ ;_ @_ " sourceLinked="1"/>
        <c:majorTickMark val="out"/>
        <c:minorTickMark val="none"/>
        <c:tickLblPos val="nextTo"/>
        <c:txPr>
          <a:bodyPr/>
          <a:lstStyle/>
          <a:p>
            <a:pPr>
              <a:defRPr lang="en-US" sz="1000"/>
            </a:pPr>
            <a:endParaRPr lang="en-US"/>
          </a:p>
        </c:txPr>
        <c:crossAx val="-2116343960"/>
        <c:crosses val="autoZero"/>
        <c:auto val="1"/>
        <c:lblAlgn val="ctr"/>
        <c:lblOffset val="100"/>
        <c:noMultiLvlLbl val="0"/>
      </c:catAx>
      <c:valAx>
        <c:axId val="-2116343960"/>
        <c:scaling>
          <c:orientation val="minMax"/>
          <c:max val="0.4"/>
        </c:scaling>
        <c:delete val="0"/>
        <c:axPos val="l"/>
        <c:numFmt formatCode="0.000" sourceLinked="0"/>
        <c:majorTickMark val="out"/>
        <c:minorTickMark val="none"/>
        <c:tickLblPos val="nextTo"/>
        <c:txPr>
          <a:bodyPr/>
          <a:lstStyle/>
          <a:p>
            <a:pPr>
              <a:defRPr lang="en-US" sz="1000"/>
            </a:pPr>
            <a:endParaRPr lang="en-US"/>
          </a:p>
        </c:txPr>
        <c:crossAx val="-2116350728"/>
        <c:crosses val="autoZero"/>
        <c:crossBetween val="between"/>
      </c:valAx>
    </c:plotArea>
    <c:plotVisOnly val="1"/>
    <c:dispBlanksAs val="gap"/>
    <c:showDLblsOverMax val="0"/>
  </c:chart>
  <c:spPr>
    <a:ln>
      <a:noFill/>
    </a:ln>
  </c:spPr>
  <c:txPr>
    <a:bodyPr/>
    <a:lstStyle/>
    <a:p>
      <a:pPr>
        <a:defRPr sz="1200" b="1"/>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000"/>
            </a:pPr>
            <a:r>
              <a:rPr lang="en-US" sz="1000"/>
              <a:t>GAMMA of call option vs. stock price</a:t>
            </a:r>
          </a:p>
        </c:rich>
      </c:tx>
      <c:overlay val="0"/>
    </c:title>
    <c:autoTitleDeleted val="0"/>
    <c:plotArea>
      <c:layout>
        <c:manualLayout>
          <c:layoutTarget val="inner"/>
          <c:xMode val="edge"/>
          <c:yMode val="edge"/>
          <c:x val="0.2364100641266"/>
          <c:y val="0.192417061611374"/>
          <c:w val="0.709865882149347"/>
          <c:h val="0.59181649687154"/>
        </c:manualLayout>
      </c:layout>
      <c:lineChart>
        <c:grouping val="standard"/>
        <c:varyColors val="0"/>
        <c:ser>
          <c:idx val="1"/>
          <c:order val="0"/>
          <c:spPr>
            <a:ln>
              <a:solidFill>
                <a:srgbClr val="CF5A51"/>
              </a:solidFill>
            </a:ln>
          </c:spPr>
          <c:marker>
            <c:spPr>
              <a:solidFill>
                <a:srgbClr val="CF5A51"/>
              </a:solidFill>
              <a:ln>
                <a:solidFill>
                  <a:srgbClr val="CF5A51"/>
                </a:solidFill>
              </a:ln>
            </c:spPr>
          </c:marker>
          <c:cat>
            <c:numRef>
              <c:f>BSM_gamma!$C$44:$C$54</c:f>
              <c:numCache>
                <c:formatCode>0</c:formatCode>
                <c:ptCount val="11"/>
                <c:pt idx="0">
                  <c:v>5.0</c:v>
                </c:pt>
                <c:pt idx="1">
                  <c:v>6.0</c:v>
                </c:pt>
                <c:pt idx="2">
                  <c:v>7.0</c:v>
                </c:pt>
                <c:pt idx="3">
                  <c:v>8.0</c:v>
                </c:pt>
                <c:pt idx="4">
                  <c:v>9.0</c:v>
                </c:pt>
                <c:pt idx="5">
                  <c:v>10.0</c:v>
                </c:pt>
                <c:pt idx="6">
                  <c:v>11.0</c:v>
                </c:pt>
                <c:pt idx="7">
                  <c:v>12.0</c:v>
                </c:pt>
                <c:pt idx="8">
                  <c:v>13.0</c:v>
                </c:pt>
                <c:pt idx="9">
                  <c:v>14.0</c:v>
                </c:pt>
                <c:pt idx="10">
                  <c:v>15.0</c:v>
                </c:pt>
              </c:numCache>
            </c:numRef>
          </c:cat>
          <c:val>
            <c:numRef>
              <c:f>BSM_gamma!$N$44:$N$54</c:f>
              <c:numCache>
                <c:formatCode>0.0000</c:formatCode>
                <c:ptCount val="11"/>
                <c:pt idx="0">
                  <c:v>0.0170392782013103</c:v>
                </c:pt>
                <c:pt idx="1">
                  <c:v>0.0485614336226375</c:v>
                </c:pt>
                <c:pt idx="2">
                  <c:v>0.0882491478371873</c:v>
                </c:pt>
                <c:pt idx="3">
                  <c:v>0.11960375419462</c:v>
                </c:pt>
                <c:pt idx="4">
                  <c:v>0.132674850013443</c:v>
                </c:pt>
                <c:pt idx="5">
                  <c:v>0.127748765830669</c:v>
                </c:pt>
                <c:pt idx="6">
                  <c:v>0.111005923304515</c:v>
                </c:pt>
                <c:pt idx="7">
                  <c:v>0.089407085111855</c:v>
                </c:pt>
                <c:pt idx="8">
                  <c:v>0.0680239867412221</c:v>
                </c:pt>
                <c:pt idx="9">
                  <c:v>0.0495668358472298</c:v>
                </c:pt>
                <c:pt idx="10">
                  <c:v>0.0349452346294568</c:v>
                </c:pt>
              </c:numCache>
            </c:numRef>
          </c:val>
          <c:smooth val="0"/>
        </c:ser>
        <c:dLbls>
          <c:showLegendKey val="0"/>
          <c:showVal val="0"/>
          <c:showCatName val="0"/>
          <c:showSerName val="0"/>
          <c:showPercent val="0"/>
          <c:showBubbleSize val="0"/>
        </c:dLbls>
        <c:marker val="1"/>
        <c:smooth val="0"/>
        <c:axId val="-2116322280"/>
        <c:axId val="-2116315112"/>
      </c:lineChart>
      <c:catAx>
        <c:axId val="-2116322280"/>
        <c:scaling>
          <c:orientation val="minMax"/>
        </c:scaling>
        <c:delete val="0"/>
        <c:axPos val="b"/>
        <c:title>
          <c:tx>
            <c:rich>
              <a:bodyPr/>
              <a:lstStyle/>
              <a:p>
                <a:pPr>
                  <a:defRPr lang="en-US" sz="1100"/>
                </a:pPr>
                <a:r>
                  <a:rPr lang="en-US" sz="1100"/>
                  <a:t>Stock Price</a:t>
                </a:r>
              </a:p>
            </c:rich>
          </c:tx>
          <c:overlay val="0"/>
        </c:title>
        <c:numFmt formatCode="0" sourceLinked="1"/>
        <c:majorTickMark val="out"/>
        <c:minorTickMark val="none"/>
        <c:tickLblPos val="nextTo"/>
        <c:txPr>
          <a:bodyPr/>
          <a:lstStyle/>
          <a:p>
            <a:pPr>
              <a:defRPr lang="en-US" sz="1000"/>
            </a:pPr>
            <a:endParaRPr lang="en-US"/>
          </a:p>
        </c:txPr>
        <c:crossAx val="-2116315112"/>
        <c:crosses val="autoZero"/>
        <c:auto val="1"/>
        <c:lblAlgn val="ctr"/>
        <c:lblOffset val="100"/>
        <c:noMultiLvlLbl val="0"/>
      </c:catAx>
      <c:valAx>
        <c:axId val="-2116315112"/>
        <c:scaling>
          <c:orientation val="minMax"/>
        </c:scaling>
        <c:delete val="0"/>
        <c:axPos val="l"/>
        <c:numFmt formatCode="0.0000" sourceLinked="1"/>
        <c:majorTickMark val="out"/>
        <c:minorTickMark val="none"/>
        <c:tickLblPos val="nextTo"/>
        <c:txPr>
          <a:bodyPr/>
          <a:lstStyle/>
          <a:p>
            <a:pPr>
              <a:defRPr lang="en-US" sz="1000"/>
            </a:pPr>
            <a:endParaRPr lang="en-US"/>
          </a:p>
        </c:txPr>
        <c:crossAx val="-2116322280"/>
        <c:crosses val="autoZero"/>
        <c:crossBetween val="between"/>
      </c:valAx>
    </c:plotArea>
    <c:plotVisOnly val="1"/>
    <c:dispBlanksAs val="gap"/>
    <c:showDLblsOverMax val="0"/>
  </c:chart>
  <c:spPr>
    <a:ln>
      <a:noFill/>
    </a:ln>
  </c:spPr>
  <c:txPr>
    <a:bodyPr/>
    <a:lstStyle/>
    <a:p>
      <a:pPr>
        <a:defRPr sz="1200" b="1"/>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VEGA of call option vs. stock price</a:t>
            </a:r>
          </a:p>
        </c:rich>
      </c:tx>
      <c:overlay val="0"/>
    </c:title>
    <c:autoTitleDeleted val="0"/>
    <c:plotArea>
      <c:layout/>
      <c:lineChart>
        <c:grouping val="standard"/>
        <c:varyColors val="0"/>
        <c:ser>
          <c:idx val="1"/>
          <c:order val="0"/>
          <c:cat>
            <c:numRef>
              <c:f>BSM_vega!$C$44:$C$54</c:f>
              <c:numCache>
                <c:formatCode>0</c:formatCode>
                <c:ptCount val="11"/>
                <c:pt idx="0">
                  <c:v>50.0</c:v>
                </c:pt>
                <c:pt idx="1">
                  <c:v>60.0</c:v>
                </c:pt>
                <c:pt idx="2">
                  <c:v>70.0</c:v>
                </c:pt>
                <c:pt idx="3">
                  <c:v>80.0</c:v>
                </c:pt>
                <c:pt idx="4">
                  <c:v>90.0</c:v>
                </c:pt>
                <c:pt idx="5">
                  <c:v>100.0</c:v>
                </c:pt>
                <c:pt idx="6">
                  <c:v>110.0</c:v>
                </c:pt>
                <c:pt idx="7">
                  <c:v>120.0</c:v>
                </c:pt>
                <c:pt idx="8">
                  <c:v>130.0</c:v>
                </c:pt>
                <c:pt idx="9">
                  <c:v>140.0</c:v>
                </c:pt>
                <c:pt idx="10">
                  <c:v>150.0</c:v>
                </c:pt>
              </c:numCache>
            </c:numRef>
          </c:cat>
          <c:val>
            <c:numRef>
              <c:f>BSM_vega!$L$44:$L$54</c:f>
              <c:numCache>
                <c:formatCode>#,##0.00</c:formatCode>
                <c:ptCount val="11"/>
                <c:pt idx="0">
                  <c:v>2.55589173019654</c:v>
                </c:pt>
                <c:pt idx="1">
                  <c:v>8.741058052074667</c:v>
                </c:pt>
                <c:pt idx="2">
                  <c:v>18.53232104580933</c:v>
                </c:pt>
                <c:pt idx="3">
                  <c:v>28.7049010067088</c:v>
                </c:pt>
                <c:pt idx="4">
                  <c:v>35.82220950362972</c:v>
                </c:pt>
                <c:pt idx="5">
                  <c:v>38.32462974920018</c:v>
                </c:pt>
                <c:pt idx="6">
                  <c:v>36.63195469048986</c:v>
                </c:pt>
                <c:pt idx="7">
                  <c:v>32.18655064026782</c:v>
                </c:pt>
                <c:pt idx="8">
                  <c:v>26.52935482907663</c:v>
                </c:pt>
                <c:pt idx="9">
                  <c:v>20.81807105583623</c:v>
                </c:pt>
                <c:pt idx="10">
                  <c:v>15.7253555832555</c:v>
                </c:pt>
              </c:numCache>
            </c:numRef>
          </c:val>
          <c:smooth val="0"/>
        </c:ser>
        <c:dLbls>
          <c:showLegendKey val="0"/>
          <c:showVal val="0"/>
          <c:showCatName val="0"/>
          <c:showSerName val="0"/>
          <c:showPercent val="0"/>
          <c:showBubbleSize val="0"/>
        </c:dLbls>
        <c:marker val="1"/>
        <c:smooth val="0"/>
        <c:axId val="-2119927336"/>
        <c:axId val="-2119932872"/>
      </c:lineChart>
      <c:catAx>
        <c:axId val="-2119927336"/>
        <c:scaling>
          <c:orientation val="minMax"/>
        </c:scaling>
        <c:delete val="0"/>
        <c:axPos val="b"/>
        <c:title>
          <c:tx>
            <c:rich>
              <a:bodyPr/>
              <a:lstStyle/>
              <a:p>
                <a:pPr>
                  <a:defRPr sz="1050"/>
                </a:pPr>
                <a:r>
                  <a:rPr lang="en-US" sz="1050"/>
                  <a:t>Stock Price</a:t>
                </a:r>
              </a:p>
            </c:rich>
          </c:tx>
          <c:overlay val="0"/>
        </c:title>
        <c:numFmt formatCode="0" sourceLinked="1"/>
        <c:majorTickMark val="out"/>
        <c:minorTickMark val="none"/>
        <c:tickLblPos val="nextTo"/>
        <c:crossAx val="-2119932872"/>
        <c:crosses val="autoZero"/>
        <c:auto val="1"/>
        <c:lblAlgn val="ctr"/>
        <c:lblOffset val="100"/>
        <c:noMultiLvlLbl val="0"/>
      </c:catAx>
      <c:valAx>
        <c:axId val="-2119932872"/>
        <c:scaling>
          <c:orientation val="minMax"/>
        </c:scaling>
        <c:delete val="0"/>
        <c:axPos val="l"/>
        <c:numFmt formatCode="#,##0.00" sourceLinked="1"/>
        <c:majorTickMark val="out"/>
        <c:minorTickMark val="none"/>
        <c:tickLblPos val="nextTo"/>
        <c:crossAx val="-2119927336"/>
        <c:crosses val="autoZero"/>
        <c:crossBetween val="between"/>
      </c:valAx>
    </c:plotArea>
    <c:plotVisOnly val="1"/>
    <c:dispBlanksAs val="gap"/>
    <c:showDLblsOverMax val="0"/>
  </c:chart>
  <c:spPr>
    <a:ln>
      <a:noFill/>
    </a:ln>
  </c:spPr>
  <c:txPr>
    <a:bodyPr/>
    <a:lstStyle/>
    <a:p>
      <a:pPr>
        <a:defRPr sz="1000" b="1"/>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VEGA  vs. Time to Expire</a:t>
            </a:r>
          </a:p>
        </c:rich>
      </c:tx>
      <c:overlay val="0"/>
    </c:title>
    <c:autoTitleDeleted val="0"/>
    <c:plotArea>
      <c:layout>
        <c:manualLayout>
          <c:layoutTarget val="inner"/>
          <c:xMode val="edge"/>
          <c:yMode val="edge"/>
          <c:x val="0.158981749650798"/>
          <c:y val="0.184463032343295"/>
          <c:w val="0.805801683588861"/>
          <c:h val="0.581124827589814"/>
        </c:manualLayout>
      </c:layout>
      <c:lineChart>
        <c:grouping val="standard"/>
        <c:varyColors val="0"/>
        <c:ser>
          <c:idx val="1"/>
          <c:order val="0"/>
          <c:cat>
            <c:numRef>
              <c:f>BSM_vega!$B$31:$B$40</c:f>
              <c:numCache>
                <c:formatCode>0</c:formatCode>
                <c:ptCount val="10"/>
                <c:pt idx="0">
                  <c:v>1.0</c:v>
                </c:pt>
                <c:pt idx="1">
                  <c:v>2.0</c:v>
                </c:pt>
                <c:pt idx="2">
                  <c:v>3.0</c:v>
                </c:pt>
                <c:pt idx="3">
                  <c:v>4.0</c:v>
                </c:pt>
                <c:pt idx="4">
                  <c:v>5.0</c:v>
                </c:pt>
                <c:pt idx="5">
                  <c:v>6.0</c:v>
                </c:pt>
                <c:pt idx="6">
                  <c:v>7.0</c:v>
                </c:pt>
                <c:pt idx="7">
                  <c:v>8.0</c:v>
                </c:pt>
                <c:pt idx="8">
                  <c:v>9.0</c:v>
                </c:pt>
                <c:pt idx="9">
                  <c:v>10.0</c:v>
                </c:pt>
              </c:numCache>
            </c:numRef>
          </c:cat>
          <c:val>
            <c:numRef>
              <c:f>BSM_vega!$L$31:$L$40</c:f>
              <c:numCache>
                <c:formatCode>#,##0.00</c:formatCode>
                <c:ptCount val="10"/>
                <c:pt idx="0">
                  <c:v>38.32462974920018</c:v>
                </c:pt>
                <c:pt idx="1">
                  <c:v>52.06679769510455</c:v>
                </c:pt>
                <c:pt idx="2">
                  <c:v>61.25963422046087</c:v>
                </c:pt>
                <c:pt idx="3">
                  <c:v>67.95347486095145</c:v>
                </c:pt>
                <c:pt idx="4">
                  <c:v>72.9851623168837</c:v>
                </c:pt>
                <c:pt idx="5">
                  <c:v>76.80563839529042</c:v>
                </c:pt>
                <c:pt idx="6">
                  <c:v>79.6956101885241</c:v>
                </c:pt>
                <c:pt idx="7">
                  <c:v>81.84615385206091</c:v>
                </c:pt>
                <c:pt idx="8">
                  <c:v>83.39546583929895</c:v>
                </c:pt>
                <c:pt idx="9">
                  <c:v>84.44794511478318</c:v>
                </c:pt>
              </c:numCache>
            </c:numRef>
          </c:val>
          <c:smooth val="0"/>
        </c:ser>
        <c:dLbls>
          <c:showLegendKey val="0"/>
          <c:showVal val="0"/>
          <c:showCatName val="0"/>
          <c:showSerName val="0"/>
          <c:showPercent val="0"/>
          <c:showBubbleSize val="0"/>
        </c:dLbls>
        <c:marker val="1"/>
        <c:smooth val="0"/>
        <c:axId val="-2119958232"/>
        <c:axId val="-2119963672"/>
      </c:lineChart>
      <c:catAx>
        <c:axId val="-2119958232"/>
        <c:scaling>
          <c:orientation val="minMax"/>
        </c:scaling>
        <c:delete val="0"/>
        <c:axPos val="b"/>
        <c:title>
          <c:tx>
            <c:rich>
              <a:bodyPr/>
              <a:lstStyle/>
              <a:p>
                <a:pPr>
                  <a:defRPr/>
                </a:pPr>
                <a:r>
                  <a:rPr lang="en-US"/>
                  <a:t>Term</a:t>
                </a:r>
              </a:p>
            </c:rich>
          </c:tx>
          <c:overlay val="0"/>
        </c:title>
        <c:numFmt formatCode="0" sourceLinked="1"/>
        <c:majorTickMark val="out"/>
        <c:minorTickMark val="none"/>
        <c:tickLblPos val="nextTo"/>
        <c:crossAx val="-2119963672"/>
        <c:crosses val="autoZero"/>
        <c:auto val="1"/>
        <c:lblAlgn val="ctr"/>
        <c:lblOffset val="100"/>
        <c:noMultiLvlLbl val="0"/>
      </c:catAx>
      <c:valAx>
        <c:axId val="-2119963672"/>
        <c:scaling>
          <c:orientation val="minMax"/>
        </c:scaling>
        <c:delete val="0"/>
        <c:axPos val="l"/>
        <c:numFmt formatCode="#,##0.00" sourceLinked="1"/>
        <c:majorTickMark val="out"/>
        <c:minorTickMark val="none"/>
        <c:tickLblPos val="nextTo"/>
        <c:crossAx val="-2119958232"/>
        <c:crosses val="autoZero"/>
        <c:crossBetween val="between"/>
      </c:valAx>
    </c:plotArea>
    <c:plotVisOnly val="1"/>
    <c:dispBlanksAs val="gap"/>
    <c:showDLblsOverMax val="0"/>
  </c:chart>
  <c:spPr>
    <a:ln>
      <a:noFill/>
    </a:ln>
  </c:spPr>
  <c:txPr>
    <a:bodyPr/>
    <a:lstStyle/>
    <a:p>
      <a:pPr>
        <a:defRPr sz="1050" b="1"/>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a:t>RHO of call option vs. stock price</a:t>
            </a:r>
          </a:p>
        </c:rich>
      </c:tx>
      <c:overlay val="0"/>
    </c:title>
    <c:autoTitleDeleted val="0"/>
    <c:plotArea>
      <c:layout/>
      <c:lineChart>
        <c:grouping val="standard"/>
        <c:varyColors val="0"/>
        <c:ser>
          <c:idx val="1"/>
          <c:order val="0"/>
          <c:cat>
            <c:numRef>
              <c:f>BSM_rho!$C$44:$C$54</c:f>
              <c:numCache>
                <c:formatCode>0</c:formatCode>
                <c:ptCount val="11"/>
                <c:pt idx="0">
                  <c:v>50.0</c:v>
                </c:pt>
                <c:pt idx="1">
                  <c:v>60.0</c:v>
                </c:pt>
                <c:pt idx="2">
                  <c:v>70.0</c:v>
                </c:pt>
                <c:pt idx="3">
                  <c:v>80.0</c:v>
                </c:pt>
                <c:pt idx="4">
                  <c:v>90.0</c:v>
                </c:pt>
                <c:pt idx="5">
                  <c:v>100.0</c:v>
                </c:pt>
                <c:pt idx="6">
                  <c:v>110.0</c:v>
                </c:pt>
                <c:pt idx="7">
                  <c:v>120.0</c:v>
                </c:pt>
                <c:pt idx="8">
                  <c:v>130.0</c:v>
                </c:pt>
                <c:pt idx="9">
                  <c:v>140.0</c:v>
                </c:pt>
                <c:pt idx="10">
                  <c:v>150.0</c:v>
                </c:pt>
              </c:numCache>
            </c:numRef>
          </c:cat>
          <c:val>
            <c:numRef>
              <c:f>BSM_rho!$M$44:$M$54</c:f>
              <c:numCache>
                <c:formatCode>0.0</c:formatCode>
                <c:ptCount val="11"/>
                <c:pt idx="0">
                  <c:v>0.958718765152528</c:v>
                </c:pt>
                <c:pt idx="1">
                  <c:v>4.109207619275851</c:v>
                </c:pt>
                <c:pt idx="2">
                  <c:v>10.95195526549333</c:v>
                </c:pt>
                <c:pt idx="3">
                  <c:v>21.4721361682622</c:v>
                </c:pt>
                <c:pt idx="4">
                  <c:v>34.25076835030793</c:v>
                </c:pt>
                <c:pt idx="5">
                  <c:v>47.40066898222983</c:v>
                </c:pt>
                <c:pt idx="6">
                  <c:v>59.4061577403328</c:v>
                </c:pt>
                <c:pt idx="7">
                  <c:v>69.44238854801253</c:v>
                </c:pt>
                <c:pt idx="8">
                  <c:v>77.29751640605413</c:v>
                </c:pt>
                <c:pt idx="9">
                  <c:v>83.14673287968004</c:v>
                </c:pt>
                <c:pt idx="10">
                  <c:v>87.33987145412283</c:v>
                </c:pt>
              </c:numCache>
            </c:numRef>
          </c:val>
          <c:smooth val="0"/>
        </c:ser>
        <c:dLbls>
          <c:showLegendKey val="0"/>
          <c:showVal val="0"/>
          <c:showCatName val="0"/>
          <c:showSerName val="0"/>
          <c:showPercent val="0"/>
          <c:showBubbleSize val="0"/>
        </c:dLbls>
        <c:marker val="1"/>
        <c:smooth val="0"/>
        <c:axId val="2128970424"/>
        <c:axId val="2129418664"/>
      </c:lineChart>
      <c:catAx>
        <c:axId val="2128970424"/>
        <c:scaling>
          <c:orientation val="minMax"/>
        </c:scaling>
        <c:delete val="0"/>
        <c:axPos val="b"/>
        <c:title>
          <c:tx>
            <c:rich>
              <a:bodyPr/>
              <a:lstStyle/>
              <a:p>
                <a:pPr>
                  <a:defRPr lang="en-US" sz="1100"/>
                </a:pPr>
                <a:r>
                  <a:rPr lang="en-US" sz="1100"/>
                  <a:t>Stock Price</a:t>
                </a:r>
              </a:p>
            </c:rich>
          </c:tx>
          <c:overlay val="0"/>
        </c:title>
        <c:numFmt formatCode="0" sourceLinked="1"/>
        <c:majorTickMark val="out"/>
        <c:minorTickMark val="none"/>
        <c:tickLblPos val="nextTo"/>
        <c:txPr>
          <a:bodyPr/>
          <a:lstStyle/>
          <a:p>
            <a:pPr>
              <a:defRPr lang="en-US" sz="1000"/>
            </a:pPr>
            <a:endParaRPr lang="en-US"/>
          </a:p>
        </c:txPr>
        <c:crossAx val="2129418664"/>
        <c:crosses val="autoZero"/>
        <c:auto val="1"/>
        <c:lblAlgn val="ctr"/>
        <c:lblOffset val="100"/>
        <c:noMultiLvlLbl val="0"/>
      </c:catAx>
      <c:valAx>
        <c:axId val="2129418664"/>
        <c:scaling>
          <c:orientation val="minMax"/>
        </c:scaling>
        <c:delete val="0"/>
        <c:axPos val="l"/>
        <c:majorGridlines/>
        <c:numFmt formatCode="0.0" sourceLinked="1"/>
        <c:majorTickMark val="out"/>
        <c:minorTickMark val="none"/>
        <c:tickLblPos val="nextTo"/>
        <c:txPr>
          <a:bodyPr/>
          <a:lstStyle/>
          <a:p>
            <a:pPr>
              <a:defRPr lang="en-US" sz="1000"/>
            </a:pPr>
            <a:endParaRPr lang="en-US"/>
          </a:p>
        </c:txPr>
        <c:crossAx val="2128970424"/>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a:t>RHO vs. Time to Expire</a:t>
            </a:r>
          </a:p>
        </c:rich>
      </c:tx>
      <c:overlay val="0"/>
    </c:title>
    <c:autoTitleDeleted val="0"/>
    <c:plotArea>
      <c:layout>
        <c:manualLayout>
          <c:layoutTarget val="inner"/>
          <c:xMode val="edge"/>
          <c:yMode val="edge"/>
          <c:x val="0.158981749650798"/>
          <c:y val="0.184463032343295"/>
          <c:w val="0.805801683588861"/>
          <c:h val="0.581124827589814"/>
        </c:manualLayout>
      </c:layout>
      <c:lineChart>
        <c:grouping val="standard"/>
        <c:varyColors val="0"/>
        <c:ser>
          <c:idx val="1"/>
          <c:order val="0"/>
          <c:cat>
            <c:numRef>
              <c:f>BSM_rho!$B$31:$B$40</c:f>
              <c:numCache>
                <c:formatCode>0</c:formatCode>
                <c:ptCount val="10"/>
                <c:pt idx="0">
                  <c:v>1.0</c:v>
                </c:pt>
                <c:pt idx="1">
                  <c:v>2.0</c:v>
                </c:pt>
                <c:pt idx="2">
                  <c:v>3.0</c:v>
                </c:pt>
                <c:pt idx="3">
                  <c:v>4.0</c:v>
                </c:pt>
                <c:pt idx="4">
                  <c:v>5.0</c:v>
                </c:pt>
                <c:pt idx="5">
                  <c:v>6.0</c:v>
                </c:pt>
                <c:pt idx="6">
                  <c:v>7.0</c:v>
                </c:pt>
                <c:pt idx="7">
                  <c:v>8.0</c:v>
                </c:pt>
                <c:pt idx="8">
                  <c:v>9.0</c:v>
                </c:pt>
                <c:pt idx="9">
                  <c:v>10.0</c:v>
                </c:pt>
              </c:numCache>
            </c:numRef>
          </c:cat>
          <c:val>
            <c:numRef>
              <c:f>BSM_rho!$M$31:$M$40</c:f>
              <c:numCache>
                <c:formatCode>0.0</c:formatCode>
                <c:ptCount val="10"/>
                <c:pt idx="0">
                  <c:v>47.40066898222983</c:v>
                </c:pt>
                <c:pt idx="1">
                  <c:v>90.57575327979355</c:v>
                </c:pt>
                <c:pt idx="2">
                  <c:v>129.974232826476</c:v>
                </c:pt>
                <c:pt idx="3">
                  <c:v>165.896847899351</c:v>
                </c:pt>
                <c:pt idx="4">
                  <c:v>198.5977748418539</c:v>
                </c:pt>
                <c:pt idx="5">
                  <c:v>228.3035260778608</c:v>
                </c:pt>
                <c:pt idx="6">
                  <c:v>255.2204596110196</c:v>
                </c:pt>
                <c:pt idx="7">
                  <c:v>279.538707151273</c:v>
                </c:pt>
                <c:pt idx="8">
                  <c:v>301.4345972087602</c:v>
                </c:pt>
                <c:pt idx="9">
                  <c:v>321.0723261654695</c:v>
                </c:pt>
              </c:numCache>
            </c:numRef>
          </c:val>
          <c:smooth val="0"/>
        </c:ser>
        <c:dLbls>
          <c:showLegendKey val="0"/>
          <c:showVal val="0"/>
          <c:showCatName val="0"/>
          <c:showSerName val="0"/>
          <c:showPercent val="0"/>
          <c:showBubbleSize val="0"/>
        </c:dLbls>
        <c:marker val="1"/>
        <c:smooth val="0"/>
        <c:axId val="2129232136"/>
        <c:axId val="2129139272"/>
      </c:lineChart>
      <c:catAx>
        <c:axId val="2129232136"/>
        <c:scaling>
          <c:orientation val="minMax"/>
        </c:scaling>
        <c:delete val="0"/>
        <c:axPos val="b"/>
        <c:title>
          <c:tx>
            <c:rich>
              <a:bodyPr/>
              <a:lstStyle/>
              <a:p>
                <a:pPr>
                  <a:defRPr lang="en-US" sz="1100"/>
                </a:pPr>
                <a:r>
                  <a:rPr lang="en-US" sz="1100"/>
                  <a:t>Term</a:t>
                </a:r>
              </a:p>
            </c:rich>
          </c:tx>
          <c:overlay val="0"/>
        </c:title>
        <c:numFmt formatCode="0" sourceLinked="1"/>
        <c:majorTickMark val="out"/>
        <c:minorTickMark val="none"/>
        <c:tickLblPos val="nextTo"/>
        <c:txPr>
          <a:bodyPr/>
          <a:lstStyle/>
          <a:p>
            <a:pPr>
              <a:defRPr lang="en-US" sz="1000"/>
            </a:pPr>
            <a:endParaRPr lang="en-US"/>
          </a:p>
        </c:txPr>
        <c:crossAx val="2129139272"/>
        <c:crosses val="autoZero"/>
        <c:auto val="1"/>
        <c:lblAlgn val="ctr"/>
        <c:lblOffset val="100"/>
        <c:noMultiLvlLbl val="0"/>
      </c:catAx>
      <c:valAx>
        <c:axId val="2129139272"/>
        <c:scaling>
          <c:orientation val="minMax"/>
        </c:scaling>
        <c:delete val="0"/>
        <c:axPos val="l"/>
        <c:majorGridlines/>
        <c:numFmt formatCode="0.0" sourceLinked="1"/>
        <c:majorTickMark val="out"/>
        <c:minorTickMark val="none"/>
        <c:tickLblPos val="nextTo"/>
        <c:txPr>
          <a:bodyPr/>
          <a:lstStyle/>
          <a:p>
            <a:pPr>
              <a:defRPr lang="en-US" sz="1000"/>
            </a:pPr>
            <a:endParaRPr lang="en-US"/>
          </a:p>
        </c:txPr>
        <c:crossAx val="2129232136"/>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BSM_gamma!$N$5</c:f>
              <c:strCache>
                <c:ptCount val="1"/>
                <c:pt idx="0">
                  <c:v>Theta</c:v>
                </c:pt>
              </c:strCache>
            </c:strRef>
          </c:tx>
          <c:spPr>
            <a:ln w="38100">
              <a:solidFill>
                <a:srgbClr val="CF5A51"/>
              </a:solidFill>
            </a:ln>
            <a:effectLst>
              <a:outerShdw blurRad="50800" dist="38100" dir="2700000" algn="tl" rotWithShape="0">
                <a:prstClr val="black">
                  <a:alpha val="40000"/>
                </a:prstClr>
              </a:outerShdw>
            </a:effectLst>
          </c:spPr>
          <c:marker>
            <c:symbol val="circle"/>
            <c:size val="7"/>
            <c:spPr>
              <a:solidFill>
                <a:srgbClr val="CF5A51"/>
              </a:solidFill>
              <a:ln>
                <a:solidFill>
                  <a:srgbClr val="CF5A51"/>
                </a:solidFill>
              </a:ln>
              <a:effectLst>
                <a:outerShdw blurRad="50800" dist="38100" dir="2700000" algn="tl" rotWithShape="0">
                  <a:prstClr val="black">
                    <a:alpha val="40000"/>
                  </a:prstClr>
                </a:outerShdw>
              </a:effectLst>
            </c:spPr>
          </c:marker>
          <c:cat>
            <c:numRef>
              <c:f>BSM_gamma!$E$6:$E$19</c:f>
              <c:numCache>
                <c:formatCode>0.00</c:formatCode>
                <c:ptCount val="14"/>
                <c:pt idx="0">
                  <c:v>0.01</c:v>
                </c:pt>
                <c:pt idx="1">
                  <c:v>0.25</c:v>
                </c:pt>
                <c:pt idx="2">
                  <c:v>0.5</c:v>
                </c:pt>
                <c:pt idx="3">
                  <c:v>0.750000000000004</c:v>
                </c:pt>
                <c:pt idx="4">
                  <c:v>1.0</c:v>
                </c:pt>
                <c:pt idx="5">
                  <c:v>2.0</c:v>
                </c:pt>
                <c:pt idx="6">
                  <c:v>3.0</c:v>
                </c:pt>
                <c:pt idx="7">
                  <c:v>4.0</c:v>
                </c:pt>
                <c:pt idx="8">
                  <c:v>5.0</c:v>
                </c:pt>
                <c:pt idx="9">
                  <c:v>6.0</c:v>
                </c:pt>
                <c:pt idx="10">
                  <c:v>7.0</c:v>
                </c:pt>
                <c:pt idx="11">
                  <c:v>8.0</c:v>
                </c:pt>
                <c:pt idx="12">
                  <c:v>9.0</c:v>
                </c:pt>
                <c:pt idx="13">
                  <c:v>10.0</c:v>
                </c:pt>
              </c:numCache>
            </c:numRef>
          </c:cat>
          <c:val>
            <c:numRef>
              <c:f>BSM_gamma!$N$6:$N$19</c:f>
              <c:numCache>
                <c:formatCode>#,##0.000</c:formatCode>
                <c:ptCount val="14"/>
                <c:pt idx="0">
                  <c:v>-3.198720256012665</c:v>
                </c:pt>
                <c:pt idx="1">
                  <c:v>-6.121786415654771</c:v>
                </c:pt>
                <c:pt idx="2">
                  <c:v>-6.532486937296675</c:v>
                </c:pt>
                <c:pt idx="3">
                  <c:v>-6.242455332903926</c:v>
                </c:pt>
                <c:pt idx="4">
                  <c:v>-5.887473535580682</c:v>
                </c:pt>
                <c:pt idx="5">
                  <c:v>-4.79943890642908</c:v>
                </c:pt>
                <c:pt idx="6">
                  <c:v>-4.123195461724054</c:v>
                </c:pt>
                <c:pt idx="7">
                  <c:v>-3.650947518464628</c:v>
                </c:pt>
                <c:pt idx="8">
                  <c:v>-3.29230449630712</c:v>
                </c:pt>
                <c:pt idx="9">
                  <c:v>-3.004738111015721</c:v>
                </c:pt>
                <c:pt idx="10">
                  <c:v>-2.76549056174595</c:v>
                </c:pt>
                <c:pt idx="11">
                  <c:v>-2.56113910569776</c:v>
                </c:pt>
                <c:pt idx="12">
                  <c:v>-2.383166225675075</c:v>
                </c:pt>
                <c:pt idx="13">
                  <c:v>-2.225852717695388</c:v>
                </c:pt>
              </c:numCache>
            </c:numRef>
          </c:val>
          <c:smooth val="0"/>
        </c:ser>
        <c:dLbls>
          <c:showLegendKey val="0"/>
          <c:showVal val="0"/>
          <c:showCatName val="0"/>
          <c:showSerName val="0"/>
          <c:showPercent val="0"/>
          <c:showBubbleSize val="0"/>
        </c:dLbls>
        <c:marker val="1"/>
        <c:smooth val="0"/>
        <c:axId val="2129295336"/>
        <c:axId val="2129438056"/>
      </c:lineChart>
      <c:lineChart>
        <c:grouping val="standard"/>
        <c:varyColors val="0"/>
        <c:ser>
          <c:idx val="1"/>
          <c:order val="1"/>
          <c:tx>
            <c:strRef>
              <c:f>BSM_gamma!$Q$5</c:f>
              <c:strCache>
                <c:ptCount val="1"/>
                <c:pt idx="0">
                  <c:v>Gamma</c:v>
                </c:pt>
              </c:strCache>
            </c:strRef>
          </c:tx>
          <c:spPr>
            <a:ln w="38100">
              <a:solidFill>
                <a:srgbClr val="707B93"/>
              </a:solidFill>
            </a:ln>
            <a:effectLst>
              <a:outerShdw blurRad="50800" dist="38100" dir="2700000" algn="tl" rotWithShape="0">
                <a:prstClr val="black">
                  <a:alpha val="40000"/>
                </a:prstClr>
              </a:outerShdw>
            </a:effectLst>
          </c:spPr>
          <c:marker>
            <c:symbol val="circle"/>
            <c:size val="7"/>
            <c:spPr>
              <a:solidFill>
                <a:srgbClr val="707B93"/>
              </a:solidFill>
              <a:ln>
                <a:solidFill>
                  <a:srgbClr val="707B93"/>
                </a:solidFill>
              </a:ln>
              <a:effectLst>
                <a:outerShdw blurRad="50800" dist="38100" dir="2700000" algn="tl" rotWithShape="0">
                  <a:prstClr val="black">
                    <a:alpha val="40000"/>
                  </a:prstClr>
                </a:outerShdw>
              </a:effectLst>
            </c:spPr>
          </c:marker>
          <c:val>
            <c:numRef>
              <c:f>BSM_gamma!$Q$6:$Q$19</c:f>
              <c:numCache>
                <c:formatCode>0.0000</c:formatCode>
                <c:ptCount val="14"/>
                <c:pt idx="0">
                  <c:v>1.04300379508097E-13</c:v>
                </c:pt>
                <c:pt idx="1">
                  <c:v>0.00705314089938325</c:v>
                </c:pt>
                <c:pt idx="2">
                  <c:v>0.00858589527610321</c:v>
                </c:pt>
                <c:pt idx="3">
                  <c:v>0.00834591485067975</c:v>
                </c:pt>
                <c:pt idx="4">
                  <c:v>0.00784679966681905</c:v>
                </c:pt>
                <c:pt idx="5">
                  <c:v>0.00612088868668177</c:v>
                </c:pt>
                <c:pt idx="6">
                  <c:v>0.00502758889424403</c:v>
                </c:pt>
                <c:pt idx="7">
                  <c:v>0.00428025648588607</c:v>
                </c:pt>
                <c:pt idx="8">
                  <c:v>0.00372897602228072</c:v>
                </c:pt>
                <c:pt idx="9">
                  <c:v>0.0033004371783594</c:v>
                </c:pt>
                <c:pt idx="10">
                  <c:v>0.00295478854739597</c:v>
                </c:pt>
                <c:pt idx="11">
                  <c:v>0.00266835530424346</c:v>
                </c:pt>
                <c:pt idx="12">
                  <c:v>0.0024260730973426</c:v>
                </c:pt>
                <c:pt idx="13">
                  <c:v>0.00221782822244738</c:v>
                </c:pt>
              </c:numCache>
            </c:numRef>
          </c:val>
          <c:smooth val="0"/>
        </c:ser>
        <c:dLbls>
          <c:showLegendKey val="0"/>
          <c:showVal val="0"/>
          <c:showCatName val="0"/>
          <c:showSerName val="0"/>
          <c:showPercent val="0"/>
          <c:showBubbleSize val="0"/>
        </c:dLbls>
        <c:marker val="1"/>
        <c:smooth val="0"/>
        <c:axId val="2129441176"/>
        <c:axId val="2129625464"/>
      </c:lineChart>
      <c:catAx>
        <c:axId val="2129295336"/>
        <c:scaling>
          <c:orientation val="minMax"/>
        </c:scaling>
        <c:delete val="0"/>
        <c:axPos val="b"/>
        <c:numFmt formatCode="0.00" sourceLinked="1"/>
        <c:majorTickMark val="out"/>
        <c:minorTickMark val="none"/>
        <c:tickLblPos val="high"/>
        <c:txPr>
          <a:bodyPr/>
          <a:lstStyle/>
          <a:p>
            <a:pPr>
              <a:defRPr lang="en-US" sz="1000"/>
            </a:pPr>
            <a:endParaRPr lang="en-US"/>
          </a:p>
        </c:txPr>
        <c:crossAx val="2129438056"/>
        <c:crosses val="autoZero"/>
        <c:auto val="1"/>
        <c:lblAlgn val="ctr"/>
        <c:lblOffset val="100"/>
        <c:noMultiLvlLbl val="0"/>
      </c:catAx>
      <c:valAx>
        <c:axId val="2129438056"/>
        <c:scaling>
          <c:orientation val="minMax"/>
        </c:scaling>
        <c:delete val="0"/>
        <c:axPos val="l"/>
        <c:majorGridlines/>
        <c:numFmt formatCode="#,##0.0" sourceLinked="0"/>
        <c:majorTickMark val="out"/>
        <c:minorTickMark val="none"/>
        <c:tickLblPos val="nextTo"/>
        <c:txPr>
          <a:bodyPr/>
          <a:lstStyle/>
          <a:p>
            <a:pPr>
              <a:defRPr lang="en-US" sz="1000">
                <a:solidFill>
                  <a:srgbClr val="FF0000"/>
                </a:solidFill>
              </a:defRPr>
            </a:pPr>
            <a:endParaRPr lang="en-US"/>
          </a:p>
        </c:txPr>
        <c:crossAx val="2129295336"/>
        <c:crosses val="autoZero"/>
        <c:crossBetween val="between"/>
      </c:valAx>
      <c:catAx>
        <c:axId val="2129441176"/>
        <c:scaling>
          <c:orientation val="minMax"/>
        </c:scaling>
        <c:delete val="1"/>
        <c:axPos val="b"/>
        <c:majorTickMark val="out"/>
        <c:minorTickMark val="none"/>
        <c:tickLblPos val="none"/>
        <c:crossAx val="2129625464"/>
        <c:crosses val="autoZero"/>
        <c:auto val="1"/>
        <c:lblAlgn val="ctr"/>
        <c:lblOffset val="100"/>
        <c:noMultiLvlLbl val="0"/>
      </c:catAx>
      <c:valAx>
        <c:axId val="2129625464"/>
        <c:scaling>
          <c:orientation val="minMax"/>
        </c:scaling>
        <c:delete val="0"/>
        <c:axPos val="r"/>
        <c:numFmt formatCode="0.0000" sourceLinked="1"/>
        <c:majorTickMark val="out"/>
        <c:minorTickMark val="none"/>
        <c:tickLblPos val="nextTo"/>
        <c:txPr>
          <a:bodyPr/>
          <a:lstStyle/>
          <a:p>
            <a:pPr>
              <a:defRPr lang="en-US" sz="1000">
                <a:solidFill>
                  <a:schemeClr val="accent1">
                    <a:lumMod val="75000"/>
                  </a:schemeClr>
                </a:solidFill>
              </a:defRPr>
            </a:pPr>
            <a:endParaRPr lang="en-US"/>
          </a:p>
        </c:txPr>
        <c:crossAx val="2129441176"/>
        <c:crosses val="max"/>
        <c:crossBetween val="between"/>
      </c:valAx>
    </c:plotArea>
    <c:legend>
      <c:legendPos val="r"/>
      <c:overlay val="0"/>
      <c:txPr>
        <a:bodyPr/>
        <a:lstStyle/>
        <a:p>
          <a:pPr>
            <a:defRPr lang="en-US" sz="1100"/>
          </a:pPr>
          <a:endParaRPr lang="en-US"/>
        </a:p>
      </c:txPr>
    </c:legend>
    <c:plotVisOnly val="1"/>
    <c:dispBlanksAs val="gap"/>
    <c:showDLblsOverMax val="0"/>
  </c:chart>
  <c:spPr>
    <a:ln>
      <a:noFill/>
    </a:ln>
  </c:spPr>
  <c:txPr>
    <a:bodyPr/>
    <a:lstStyle/>
    <a:p>
      <a:pPr>
        <a:defRPr sz="1400" b="1"/>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autoTitleDeleted val="0"/>
    <c:plotArea>
      <c:layout/>
      <c:lineChart>
        <c:grouping val="standard"/>
        <c:varyColors val="0"/>
        <c:ser>
          <c:idx val="1"/>
          <c:order val="0"/>
          <c:tx>
            <c:v>Forward</c:v>
          </c:tx>
          <c:spPr>
            <a:ln>
              <a:solidFill>
                <a:srgbClr val="CF5A51"/>
              </a:solidFill>
            </a:ln>
          </c:spPr>
          <c:marker>
            <c:symbol val="triangle"/>
            <c:size val="7"/>
            <c:spPr>
              <a:solidFill>
                <a:srgbClr val="CF5A51">
                  <a:alpha val="34000"/>
                </a:srgbClr>
              </a:solidFill>
              <a:ln>
                <a:solidFill>
                  <a:srgbClr val="CF5A51"/>
                </a:solidFill>
              </a:ln>
            </c:spPr>
          </c:marker>
          <c:cat>
            <c:numRef>
              <c:f>spot_discount_foward!$D$6:$H$6</c:f>
              <c:numCache>
                <c:formatCode>0.0</c:formatCode>
                <c:ptCount val="5"/>
                <c:pt idx="0">
                  <c:v>0.5</c:v>
                </c:pt>
                <c:pt idx="1">
                  <c:v>1.0</c:v>
                </c:pt>
                <c:pt idx="2">
                  <c:v>1.5</c:v>
                </c:pt>
                <c:pt idx="3">
                  <c:v>2.0</c:v>
                </c:pt>
                <c:pt idx="4">
                  <c:v>2.5</c:v>
                </c:pt>
              </c:numCache>
            </c:numRef>
          </c:cat>
          <c:val>
            <c:numRef>
              <c:f>spot_discount_foward!$D$10:$H$10</c:f>
              <c:numCache>
                <c:formatCode>0.00%</c:formatCode>
                <c:ptCount val="5"/>
                <c:pt idx="0">
                  <c:v>0.01</c:v>
                </c:pt>
                <c:pt idx="1">
                  <c:v>0.0300497512437814</c:v>
                </c:pt>
                <c:pt idx="2">
                  <c:v>0.0501487599254968</c:v>
                </c:pt>
                <c:pt idx="3">
                  <c:v>0.0702965383596091</c:v>
                </c:pt>
                <c:pt idx="4">
                  <c:v>0.0904926048956725</c:v>
                </c:pt>
              </c:numCache>
            </c:numRef>
          </c:val>
          <c:smooth val="0"/>
        </c:ser>
        <c:ser>
          <c:idx val="0"/>
          <c:order val="1"/>
          <c:tx>
            <c:v>Spot</c:v>
          </c:tx>
          <c:spPr>
            <a:ln>
              <a:solidFill>
                <a:srgbClr val="707B93"/>
              </a:solidFill>
            </a:ln>
          </c:spPr>
          <c:marker>
            <c:symbol val="diamond"/>
            <c:size val="7"/>
            <c:spPr>
              <a:solidFill>
                <a:srgbClr val="707B93"/>
              </a:solidFill>
              <a:ln>
                <a:solidFill>
                  <a:srgbClr val="707B93"/>
                </a:solidFill>
              </a:ln>
            </c:spPr>
          </c:marker>
          <c:cat>
            <c:numRef>
              <c:f>spot_discount_foward!$D$6:$H$6</c:f>
              <c:numCache>
                <c:formatCode>0.0</c:formatCode>
                <c:ptCount val="5"/>
                <c:pt idx="0">
                  <c:v>0.5</c:v>
                </c:pt>
                <c:pt idx="1">
                  <c:v>1.0</c:v>
                </c:pt>
                <c:pt idx="2">
                  <c:v>1.5</c:v>
                </c:pt>
                <c:pt idx="3">
                  <c:v>2.0</c:v>
                </c:pt>
                <c:pt idx="4">
                  <c:v>2.5</c:v>
                </c:pt>
              </c:numCache>
            </c:numRef>
          </c:cat>
          <c:val>
            <c:numRef>
              <c:f>spot_discount_foward!$D$8:$H$8</c:f>
              <c:numCache>
                <c:formatCode>0.00%</c:formatCode>
                <c:ptCount val="5"/>
                <c:pt idx="0">
                  <c:v>0.01</c:v>
                </c:pt>
                <c:pt idx="1">
                  <c:v>0.02</c:v>
                </c:pt>
                <c:pt idx="2">
                  <c:v>0.03</c:v>
                </c:pt>
                <c:pt idx="3">
                  <c:v>0.04</c:v>
                </c:pt>
                <c:pt idx="4">
                  <c:v>0.05</c:v>
                </c:pt>
              </c:numCache>
            </c:numRef>
          </c:val>
          <c:smooth val="0"/>
        </c:ser>
        <c:ser>
          <c:idx val="2"/>
          <c:order val="2"/>
          <c:tx>
            <c:v>Yield to Maturity (YTM)</c:v>
          </c:tx>
          <c:spPr>
            <a:ln>
              <a:solidFill>
                <a:srgbClr val="598774"/>
              </a:solidFill>
            </a:ln>
            <a:effectLst>
              <a:outerShdw blurRad="50800" dist="38100" dir="2700000" algn="tl" rotWithShape="0">
                <a:prstClr val="black">
                  <a:alpha val="40000"/>
                </a:prstClr>
              </a:outerShdw>
            </a:effectLst>
          </c:spPr>
          <c:marker>
            <c:symbol val="circle"/>
            <c:size val="7"/>
            <c:spPr>
              <a:solidFill>
                <a:srgbClr val="598774"/>
              </a:solidFill>
              <a:ln>
                <a:solidFill>
                  <a:srgbClr val="598774"/>
                </a:solidFill>
              </a:ln>
              <a:effectLst>
                <a:outerShdw blurRad="50800" dist="38100" dir="2700000" algn="tl" rotWithShape="0">
                  <a:prstClr val="black">
                    <a:alpha val="40000"/>
                  </a:prstClr>
                </a:outerShdw>
              </a:effectLst>
            </c:spPr>
          </c:marker>
          <c:cat>
            <c:numRef>
              <c:f>spot_discount_foward!$D$6:$H$6</c:f>
              <c:numCache>
                <c:formatCode>0.0</c:formatCode>
                <c:ptCount val="5"/>
                <c:pt idx="0">
                  <c:v>0.5</c:v>
                </c:pt>
                <c:pt idx="1">
                  <c:v>1.0</c:v>
                </c:pt>
                <c:pt idx="2">
                  <c:v>1.5</c:v>
                </c:pt>
                <c:pt idx="3">
                  <c:v>2.0</c:v>
                </c:pt>
                <c:pt idx="4">
                  <c:v>2.5</c:v>
                </c:pt>
              </c:numCache>
            </c:numRef>
          </c:cat>
          <c:val>
            <c:numRef>
              <c:f>spot_discount_foward!$D$11:$H$11</c:f>
              <c:numCache>
                <c:formatCode>0.00%</c:formatCode>
                <c:ptCount val="5"/>
                <c:pt idx="0">
                  <c:v>0.0488115121542489</c:v>
                </c:pt>
                <c:pt idx="1">
                  <c:v>0.0488115121542489</c:v>
                </c:pt>
                <c:pt idx="2">
                  <c:v>0.0488115121542489</c:v>
                </c:pt>
                <c:pt idx="3">
                  <c:v>0.0488115121542489</c:v>
                </c:pt>
                <c:pt idx="4">
                  <c:v>0.0488115121542489</c:v>
                </c:pt>
              </c:numCache>
            </c:numRef>
          </c:val>
          <c:smooth val="0"/>
        </c:ser>
        <c:dLbls>
          <c:showLegendKey val="0"/>
          <c:showVal val="0"/>
          <c:showCatName val="0"/>
          <c:showSerName val="0"/>
          <c:showPercent val="0"/>
          <c:showBubbleSize val="0"/>
        </c:dLbls>
        <c:marker val="1"/>
        <c:smooth val="0"/>
        <c:axId val="-2116048664"/>
        <c:axId val="-2116043688"/>
      </c:lineChart>
      <c:catAx>
        <c:axId val="-2116048664"/>
        <c:scaling>
          <c:orientation val="minMax"/>
        </c:scaling>
        <c:delete val="0"/>
        <c:axPos val="b"/>
        <c:numFmt formatCode="0.0" sourceLinked="1"/>
        <c:majorTickMark val="out"/>
        <c:minorTickMark val="none"/>
        <c:tickLblPos val="nextTo"/>
        <c:txPr>
          <a:bodyPr/>
          <a:lstStyle/>
          <a:p>
            <a:pPr>
              <a:defRPr lang="en-US" sz="1300"/>
            </a:pPr>
            <a:endParaRPr lang="en-US"/>
          </a:p>
        </c:txPr>
        <c:crossAx val="-2116043688"/>
        <c:crosses val="autoZero"/>
        <c:auto val="1"/>
        <c:lblAlgn val="ctr"/>
        <c:lblOffset val="100"/>
        <c:noMultiLvlLbl val="0"/>
      </c:catAx>
      <c:valAx>
        <c:axId val="-2116043688"/>
        <c:scaling>
          <c:orientation val="minMax"/>
        </c:scaling>
        <c:delete val="0"/>
        <c:axPos val="l"/>
        <c:majorGridlines/>
        <c:numFmt formatCode="0.0%" sourceLinked="0"/>
        <c:majorTickMark val="out"/>
        <c:minorTickMark val="none"/>
        <c:tickLblPos val="nextTo"/>
        <c:txPr>
          <a:bodyPr/>
          <a:lstStyle/>
          <a:p>
            <a:pPr>
              <a:defRPr lang="en-US" sz="1300"/>
            </a:pPr>
            <a:endParaRPr lang="en-US"/>
          </a:p>
        </c:txPr>
        <c:crossAx val="-2116048664"/>
        <c:crosses val="autoZero"/>
        <c:crossBetween val="between"/>
      </c:valAx>
    </c:plotArea>
    <c:legend>
      <c:legendPos val="r"/>
      <c:layout>
        <c:manualLayout>
          <c:xMode val="edge"/>
          <c:yMode val="edge"/>
          <c:x val="0.65804526321003"/>
          <c:y val="0.223347550306212"/>
          <c:w val="0.322998860991436"/>
          <c:h val="0.553304899387577"/>
        </c:manualLayout>
      </c:layout>
      <c:overlay val="0"/>
      <c:txPr>
        <a:bodyPr/>
        <a:lstStyle/>
        <a:p>
          <a:pPr>
            <a:defRPr lang="en-US" sz="1400"/>
          </a:pPr>
          <a:endParaRPr lang="en-US"/>
        </a:p>
      </c:txPr>
    </c:legend>
    <c:plotVisOnly val="1"/>
    <c:dispBlanksAs val="gap"/>
    <c:showDLblsOverMax val="0"/>
  </c:chart>
  <c:spPr>
    <a:ln>
      <a:noFill/>
    </a:ln>
  </c:spPr>
  <c:txPr>
    <a:bodyPr/>
    <a:lstStyle/>
    <a:p>
      <a:pPr>
        <a:defRPr sz="2000" b="1"/>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3274353636832"/>
          <c:y val="0.124965196960443"/>
          <c:w val="0.794629679910707"/>
          <c:h val="0.62919053357325"/>
        </c:manualLayout>
      </c:layout>
      <c:scatterChart>
        <c:scatterStyle val="smoothMarker"/>
        <c:varyColors val="0"/>
        <c:ser>
          <c:idx val="0"/>
          <c:order val="1"/>
          <c:spPr>
            <a:ln w="57150">
              <a:solidFill>
                <a:schemeClr val="accent5">
                  <a:lumMod val="50000"/>
                </a:schemeClr>
              </a:solidFill>
            </a:ln>
          </c:spPr>
          <c:marker>
            <c:symbol val="none"/>
          </c:marker>
          <c:xVal>
            <c:numRef>
              <c:f>'t pdf'!$G$6:$G$65</c:f>
              <c:numCache>
                <c:formatCode>General</c:formatCode>
                <c:ptCount val="60"/>
                <c:pt idx="0">
                  <c:v>-2.9</c:v>
                </c:pt>
                <c:pt idx="1">
                  <c:v>-2.8</c:v>
                </c:pt>
                <c:pt idx="2">
                  <c:v>-2.7</c:v>
                </c:pt>
                <c:pt idx="3">
                  <c:v>-2.6</c:v>
                </c:pt>
                <c:pt idx="4">
                  <c:v>-2.5</c:v>
                </c:pt>
                <c:pt idx="5">
                  <c:v>-2.4</c:v>
                </c:pt>
                <c:pt idx="6">
                  <c:v>-2.3</c:v>
                </c:pt>
                <c:pt idx="7">
                  <c:v>-2.2</c:v>
                </c:pt>
                <c:pt idx="8">
                  <c:v>-2.1</c:v>
                </c:pt>
                <c:pt idx="9">
                  <c:v>-2.0</c:v>
                </c:pt>
                <c:pt idx="10">
                  <c:v>-1.9</c:v>
                </c:pt>
                <c:pt idx="11">
                  <c:v>-1.8</c:v>
                </c:pt>
                <c:pt idx="12">
                  <c:v>-1.7</c:v>
                </c:pt>
                <c:pt idx="13">
                  <c:v>-1.6</c:v>
                </c:pt>
                <c:pt idx="14">
                  <c:v>-1.5</c:v>
                </c:pt>
                <c:pt idx="15">
                  <c:v>-1.4</c:v>
                </c:pt>
                <c:pt idx="16">
                  <c:v>-1.3</c:v>
                </c:pt>
                <c:pt idx="17">
                  <c:v>-1.2</c:v>
                </c:pt>
                <c:pt idx="18">
                  <c:v>-1.1</c:v>
                </c:pt>
                <c:pt idx="19">
                  <c:v>-1.0</c:v>
                </c:pt>
                <c:pt idx="20">
                  <c:v>-0.9</c:v>
                </c:pt>
                <c:pt idx="21">
                  <c:v>-0.8</c:v>
                </c:pt>
                <c:pt idx="22">
                  <c:v>-0.700000000000001</c:v>
                </c:pt>
                <c:pt idx="23">
                  <c:v>-0.600000000000001</c:v>
                </c:pt>
                <c:pt idx="24">
                  <c:v>-0.5</c:v>
                </c:pt>
                <c:pt idx="25">
                  <c:v>-0.4</c:v>
                </c:pt>
                <c:pt idx="26">
                  <c:v>-0.3</c:v>
                </c:pt>
                <c:pt idx="27">
                  <c:v>-0.2</c:v>
                </c:pt>
                <c:pt idx="28">
                  <c:v>-0.1</c:v>
                </c:pt>
                <c:pt idx="29">
                  <c:v>0.0</c:v>
                </c:pt>
                <c:pt idx="30">
                  <c:v>0.1</c:v>
                </c:pt>
                <c:pt idx="31">
                  <c:v>0.2</c:v>
                </c:pt>
                <c:pt idx="32">
                  <c:v>0.3</c:v>
                </c:pt>
                <c:pt idx="33">
                  <c:v>0.4</c:v>
                </c:pt>
                <c:pt idx="34">
                  <c:v>0.5</c:v>
                </c:pt>
                <c:pt idx="35">
                  <c:v>0.600000000000001</c:v>
                </c:pt>
                <c:pt idx="36">
                  <c:v>0.700000000000001</c:v>
                </c:pt>
                <c:pt idx="37">
                  <c:v>0.8</c:v>
                </c:pt>
                <c:pt idx="38">
                  <c:v>0.9</c:v>
                </c:pt>
                <c:pt idx="39">
                  <c:v>1.0</c:v>
                </c:pt>
                <c:pt idx="40">
                  <c:v>1.1</c:v>
                </c:pt>
                <c:pt idx="41">
                  <c:v>1.2</c:v>
                </c:pt>
                <c:pt idx="42">
                  <c:v>1.3</c:v>
                </c:pt>
                <c:pt idx="43">
                  <c:v>1.4</c:v>
                </c:pt>
                <c:pt idx="44">
                  <c:v>1.5</c:v>
                </c:pt>
                <c:pt idx="45">
                  <c:v>1.6</c:v>
                </c:pt>
                <c:pt idx="46">
                  <c:v>1.7</c:v>
                </c:pt>
                <c:pt idx="47">
                  <c:v>1.8</c:v>
                </c:pt>
                <c:pt idx="48">
                  <c:v>1.9</c:v>
                </c:pt>
                <c:pt idx="49">
                  <c:v>2.0</c:v>
                </c:pt>
                <c:pt idx="50">
                  <c:v>2.1</c:v>
                </c:pt>
                <c:pt idx="51">
                  <c:v>2.2</c:v>
                </c:pt>
                <c:pt idx="52">
                  <c:v>2.3</c:v>
                </c:pt>
                <c:pt idx="53">
                  <c:v>2.4</c:v>
                </c:pt>
                <c:pt idx="54">
                  <c:v>2.5</c:v>
                </c:pt>
                <c:pt idx="55">
                  <c:v>2.6</c:v>
                </c:pt>
                <c:pt idx="56">
                  <c:v>2.7</c:v>
                </c:pt>
                <c:pt idx="57">
                  <c:v>2.8</c:v>
                </c:pt>
                <c:pt idx="58">
                  <c:v>2.9</c:v>
                </c:pt>
                <c:pt idx="59">
                  <c:v>3.0</c:v>
                </c:pt>
              </c:numCache>
            </c:numRef>
          </c:xVal>
          <c:yVal>
            <c:numRef>
              <c:f>'t pdf'!$E$6:$E$65</c:f>
              <c:numCache>
                <c:formatCode>0.0000</c:formatCode>
                <c:ptCount val="60"/>
                <c:pt idx="0">
                  <c:v>0.000515915268753609</c:v>
                </c:pt>
                <c:pt idx="1">
                  <c:v>0.000689317030044169</c:v>
                </c:pt>
                <c:pt idx="2">
                  <c:v>0.000911843472612757</c:v>
                </c:pt>
                <c:pt idx="3">
                  <c:v>0.00119421422067814</c:v>
                </c:pt>
                <c:pt idx="4">
                  <c:v>0.00154847730205723</c:v>
                </c:pt>
                <c:pt idx="5">
                  <c:v>0.00198787059882011</c:v>
                </c:pt>
                <c:pt idx="6">
                  <c:v>0.00252657409707996</c:v>
                </c:pt>
                <c:pt idx="7">
                  <c:v>0.00317933749182271</c:v>
                </c:pt>
                <c:pt idx="8">
                  <c:v>0.00396097304931794</c:v>
                </c:pt>
                <c:pt idx="9">
                  <c:v>0.00488571138536295</c:v>
                </c:pt>
                <c:pt idx="10">
                  <c:v>0.00596642786782265</c:v>
                </c:pt>
                <c:pt idx="11">
                  <c:v>0.00721375929692395</c:v>
                </c:pt>
                <c:pt idx="12">
                  <c:v>0.00863514364561725</c:v>
                </c:pt>
                <c:pt idx="13">
                  <c:v>0.0102338289410149</c:v>
                </c:pt>
                <c:pt idx="14">
                  <c:v>0.0120079095693001</c:v>
                </c:pt>
                <c:pt idx="15">
                  <c:v>0.0139494579649133</c:v>
                </c:pt>
                <c:pt idx="16">
                  <c:v>0.0160438253518395</c:v>
                </c:pt>
                <c:pt idx="17">
                  <c:v>0.0182691856360983</c:v>
                </c:pt>
                <c:pt idx="18">
                  <c:v>0.0205963907246748</c:v>
                </c:pt>
                <c:pt idx="19">
                  <c:v>0.0229891929850753</c:v>
                </c:pt>
                <c:pt idx="20">
                  <c:v>0.0254048714153025</c:v>
                </c:pt>
                <c:pt idx="21">
                  <c:v>0.0277952732366372</c:v>
                </c:pt>
                <c:pt idx="22">
                  <c:v>0.0301082536396763</c:v>
                </c:pt>
                <c:pt idx="23">
                  <c:v>0.0322894655270014</c:v>
                </c:pt>
                <c:pt idx="24">
                  <c:v>0.0342844209759132</c:v>
                </c:pt>
                <c:pt idx="25">
                  <c:v>0.036040719663689</c:v>
                </c:pt>
                <c:pt idx="26">
                  <c:v>0.0375103194213725</c:v>
                </c:pt>
                <c:pt idx="27">
                  <c:v>0.0386517127498501</c:v>
                </c:pt>
                <c:pt idx="28">
                  <c:v>0.0394318721620751</c:v>
                </c:pt>
                <c:pt idx="29">
                  <c:v>0.0398278372770299</c:v>
                </c:pt>
                <c:pt idx="30">
                  <c:v>0.0398278372770299</c:v>
                </c:pt>
                <c:pt idx="31">
                  <c:v>0.0394318721620751</c:v>
                </c:pt>
                <c:pt idx="32">
                  <c:v>0.0386517127498501</c:v>
                </c:pt>
                <c:pt idx="33">
                  <c:v>0.0375103194213725</c:v>
                </c:pt>
                <c:pt idx="34">
                  <c:v>0.036040719663689</c:v>
                </c:pt>
                <c:pt idx="35">
                  <c:v>0.0342844209759132</c:v>
                </c:pt>
                <c:pt idx="36">
                  <c:v>0.0322894655270014</c:v>
                </c:pt>
                <c:pt idx="37">
                  <c:v>0.0301082536396763</c:v>
                </c:pt>
                <c:pt idx="38">
                  <c:v>0.0277952732366372</c:v>
                </c:pt>
                <c:pt idx="39">
                  <c:v>0.0254048714153025</c:v>
                </c:pt>
                <c:pt idx="40">
                  <c:v>0.0229891929850753</c:v>
                </c:pt>
                <c:pt idx="41">
                  <c:v>0.0205963907246748</c:v>
                </c:pt>
                <c:pt idx="42">
                  <c:v>0.0182691856360983</c:v>
                </c:pt>
                <c:pt idx="43">
                  <c:v>0.0160438253518395</c:v>
                </c:pt>
                <c:pt idx="44">
                  <c:v>0.0139494579649133</c:v>
                </c:pt>
                <c:pt idx="45">
                  <c:v>0.0120079095693001</c:v>
                </c:pt>
                <c:pt idx="46">
                  <c:v>0.0102338289410149</c:v>
                </c:pt>
                <c:pt idx="47">
                  <c:v>0.00863514364561725</c:v>
                </c:pt>
                <c:pt idx="48">
                  <c:v>0.00721375929692395</c:v>
                </c:pt>
                <c:pt idx="49">
                  <c:v>0.00596642786782265</c:v>
                </c:pt>
                <c:pt idx="50">
                  <c:v>0.00488571138536295</c:v>
                </c:pt>
                <c:pt idx="51">
                  <c:v>0.00396097304931794</c:v>
                </c:pt>
                <c:pt idx="52">
                  <c:v>0.00317933749182271</c:v>
                </c:pt>
                <c:pt idx="53">
                  <c:v>0.00252657409707996</c:v>
                </c:pt>
                <c:pt idx="54">
                  <c:v>0.00198787059882011</c:v>
                </c:pt>
                <c:pt idx="55">
                  <c:v>0.00154847730205723</c:v>
                </c:pt>
                <c:pt idx="56">
                  <c:v>0.00119421422067814</c:v>
                </c:pt>
                <c:pt idx="57">
                  <c:v>0.000911843472612757</c:v>
                </c:pt>
                <c:pt idx="58">
                  <c:v>0.000689317030044169</c:v>
                </c:pt>
                <c:pt idx="59">
                  <c:v>0.000515915268753609</c:v>
                </c:pt>
              </c:numCache>
            </c:numRef>
          </c:yVal>
          <c:smooth val="1"/>
        </c:ser>
        <c:ser>
          <c:idx val="1"/>
          <c:order val="0"/>
          <c:spPr>
            <a:ln w="88900">
              <a:solidFill>
                <a:srgbClr val="A2B593"/>
              </a:solidFill>
            </a:ln>
          </c:spPr>
          <c:marker>
            <c:symbol val="none"/>
          </c:marker>
          <c:xVal>
            <c:numRef>
              <c:f>'t pdf'!$G$6:$G$65</c:f>
              <c:numCache>
                <c:formatCode>General</c:formatCode>
                <c:ptCount val="60"/>
                <c:pt idx="0">
                  <c:v>-2.9</c:v>
                </c:pt>
                <c:pt idx="1">
                  <c:v>-2.8</c:v>
                </c:pt>
                <c:pt idx="2">
                  <c:v>-2.7</c:v>
                </c:pt>
                <c:pt idx="3">
                  <c:v>-2.6</c:v>
                </c:pt>
                <c:pt idx="4">
                  <c:v>-2.5</c:v>
                </c:pt>
                <c:pt idx="5">
                  <c:v>-2.4</c:v>
                </c:pt>
                <c:pt idx="6">
                  <c:v>-2.3</c:v>
                </c:pt>
                <c:pt idx="7">
                  <c:v>-2.2</c:v>
                </c:pt>
                <c:pt idx="8">
                  <c:v>-2.1</c:v>
                </c:pt>
                <c:pt idx="9">
                  <c:v>-2.0</c:v>
                </c:pt>
                <c:pt idx="10">
                  <c:v>-1.9</c:v>
                </c:pt>
                <c:pt idx="11">
                  <c:v>-1.8</c:v>
                </c:pt>
                <c:pt idx="12">
                  <c:v>-1.7</c:v>
                </c:pt>
                <c:pt idx="13">
                  <c:v>-1.6</c:v>
                </c:pt>
                <c:pt idx="14">
                  <c:v>-1.5</c:v>
                </c:pt>
                <c:pt idx="15">
                  <c:v>-1.4</c:v>
                </c:pt>
                <c:pt idx="16">
                  <c:v>-1.3</c:v>
                </c:pt>
                <c:pt idx="17">
                  <c:v>-1.2</c:v>
                </c:pt>
                <c:pt idx="18">
                  <c:v>-1.1</c:v>
                </c:pt>
                <c:pt idx="19">
                  <c:v>-1.0</c:v>
                </c:pt>
                <c:pt idx="20">
                  <c:v>-0.9</c:v>
                </c:pt>
                <c:pt idx="21">
                  <c:v>-0.8</c:v>
                </c:pt>
                <c:pt idx="22">
                  <c:v>-0.700000000000001</c:v>
                </c:pt>
                <c:pt idx="23">
                  <c:v>-0.600000000000001</c:v>
                </c:pt>
                <c:pt idx="24">
                  <c:v>-0.5</c:v>
                </c:pt>
                <c:pt idx="25">
                  <c:v>-0.4</c:v>
                </c:pt>
                <c:pt idx="26">
                  <c:v>-0.3</c:v>
                </c:pt>
                <c:pt idx="27">
                  <c:v>-0.2</c:v>
                </c:pt>
                <c:pt idx="28">
                  <c:v>-0.1</c:v>
                </c:pt>
                <c:pt idx="29">
                  <c:v>0.0</c:v>
                </c:pt>
                <c:pt idx="30">
                  <c:v>0.1</c:v>
                </c:pt>
                <c:pt idx="31">
                  <c:v>0.2</c:v>
                </c:pt>
                <c:pt idx="32">
                  <c:v>0.3</c:v>
                </c:pt>
                <c:pt idx="33">
                  <c:v>0.4</c:v>
                </c:pt>
                <c:pt idx="34">
                  <c:v>0.5</c:v>
                </c:pt>
                <c:pt idx="35">
                  <c:v>0.600000000000001</c:v>
                </c:pt>
                <c:pt idx="36">
                  <c:v>0.700000000000001</c:v>
                </c:pt>
                <c:pt idx="37">
                  <c:v>0.8</c:v>
                </c:pt>
                <c:pt idx="38">
                  <c:v>0.9</c:v>
                </c:pt>
                <c:pt idx="39">
                  <c:v>1.0</c:v>
                </c:pt>
                <c:pt idx="40">
                  <c:v>1.1</c:v>
                </c:pt>
                <c:pt idx="41">
                  <c:v>1.2</c:v>
                </c:pt>
                <c:pt idx="42">
                  <c:v>1.3</c:v>
                </c:pt>
                <c:pt idx="43">
                  <c:v>1.4</c:v>
                </c:pt>
                <c:pt idx="44">
                  <c:v>1.5</c:v>
                </c:pt>
                <c:pt idx="45">
                  <c:v>1.6</c:v>
                </c:pt>
                <c:pt idx="46">
                  <c:v>1.7</c:v>
                </c:pt>
                <c:pt idx="47">
                  <c:v>1.8</c:v>
                </c:pt>
                <c:pt idx="48">
                  <c:v>1.9</c:v>
                </c:pt>
                <c:pt idx="49">
                  <c:v>2.0</c:v>
                </c:pt>
                <c:pt idx="50">
                  <c:v>2.1</c:v>
                </c:pt>
                <c:pt idx="51">
                  <c:v>2.2</c:v>
                </c:pt>
                <c:pt idx="52">
                  <c:v>2.3</c:v>
                </c:pt>
                <c:pt idx="53">
                  <c:v>2.4</c:v>
                </c:pt>
                <c:pt idx="54">
                  <c:v>2.5</c:v>
                </c:pt>
                <c:pt idx="55">
                  <c:v>2.6</c:v>
                </c:pt>
                <c:pt idx="56">
                  <c:v>2.7</c:v>
                </c:pt>
                <c:pt idx="57">
                  <c:v>2.8</c:v>
                </c:pt>
                <c:pt idx="58">
                  <c:v>2.9</c:v>
                </c:pt>
                <c:pt idx="59">
                  <c:v>3.0</c:v>
                </c:pt>
              </c:numCache>
            </c:numRef>
          </c:xVal>
          <c:yVal>
            <c:numRef>
              <c:f>'t pdf'!$E$6:$E$65</c:f>
              <c:numCache>
                <c:formatCode>0.0000</c:formatCode>
                <c:ptCount val="60"/>
                <c:pt idx="0">
                  <c:v>0.000515915268753609</c:v>
                </c:pt>
                <c:pt idx="1">
                  <c:v>0.000689317030044169</c:v>
                </c:pt>
                <c:pt idx="2">
                  <c:v>0.000911843472612757</c:v>
                </c:pt>
                <c:pt idx="3">
                  <c:v>0.00119421422067814</c:v>
                </c:pt>
                <c:pt idx="4">
                  <c:v>0.00154847730205723</c:v>
                </c:pt>
                <c:pt idx="5">
                  <c:v>0.00198787059882011</c:v>
                </c:pt>
                <c:pt idx="6">
                  <c:v>0.00252657409707996</c:v>
                </c:pt>
                <c:pt idx="7">
                  <c:v>0.00317933749182271</c:v>
                </c:pt>
                <c:pt idx="8">
                  <c:v>0.00396097304931794</c:v>
                </c:pt>
                <c:pt idx="9">
                  <c:v>0.00488571138536295</c:v>
                </c:pt>
                <c:pt idx="10">
                  <c:v>0.00596642786782265</c:v>
                </c:pt>
                <c:pt idx="11">
                  <c:v>0.00721375929692395</c:v>
                </c:pt>
                <c:pt idx="12">
                  <c:v>0.00863514364561725</c:v>
                </c:pt>
                <c:pt idx="13">
                  <c:v>0.0102338289410149</c:v>
                </c:pt>
                <c:pt idx="14">
                  <c:v>0.0120079095693001</c:v>
                </c:pt>
                <c:pt idx="15">
                  <c:v>0.0139494579649133</c:v>
                </c:pt>
                <c:pt idx="16">
                  <c:v>0.0160438253518395</c:v>
                </c:pt>
                <c:pt idx="17">
                  <c:v>0.0182691856360983</c:v>
                </c:pt>
                <c:pt idx="18">
                  <c:v>0.0205963907246748</c:v>
                </c:pt>
                <c:pt idx="19">
                  <c:v>0.0229891929850753</c:v>
                </c:pt>
                <c:pt idx="20">
                  <c:v>0.0254048714153025</c:v>
                </c:pt>
                <c:pt idx="21">
                  <c:v>0.0277952732366372</c:v>
                </c:pt>
                <c:pt idx="22">
                  <c:v>0.0301082536396763</c:v>
                </c:pt>
                <c:pt idx="23">
                  <c:v>0.0322894655270014</c:v>
                </c:pt>
                <c:pt idx="24">
                  <c:v>0.0342844209759132</c:v>
                </c:pt>
                <c:pt idx="25">
                  <c:v>0.036040719663689</c:v>
                </c:pt>
                <c:pt idx="26">
                  <c:v>0.0375103194213725</c:v>
                </c:pt>
                <c:pt idx="27">
                  <c:v>0.0386517127498501</c:v>
                </c:pt>
                <c:pt idx="28">
                  <c:v>0.0394318721620751</c:v>
                </c:pt>
                <c:pt idx="29">
                  <c:v>0.0398278372770299</c:v>
                </c:pt>
                <c:pt idx="30">
                  <c:v>0.0398278372770299</c:v>
                </c:pt>
                <c:pt idx="31">
                  <c:v>0.0394318721620751</c:v>
                </c:pt>
                <c:pt idx="32">
                  <c:v>0.0386517127498501</c:v>
                </c:pt>
                <c:pt idx="33">
                  <c:v>0.0375103194213725</c:v>
                </c:pt>
                <c:pt idx="34">
                  <c:v>0.036040719663689</c:v>
                </c:pt>
                <c:pt idx="35">
                  <c:v>0.0342844209759132</c:v>
                </c:pt>
                <c:pt idx="36">
                  <c:v>0.0322894655270014</c:v>
                </c:pt>
                <c:pt idx="37">
                  <c:v>0.0301082536396763</c:v>
                </c:pt>
                <c:pt idx="38">
                  <c:v>0.0277952732366372</c:v>
                </c:pt>
                <c:pt idx="39">
                  <c:v>0.0254048714153025</c:v>
                </c:pt>
                <c:pt idx="40">
                  <c:v>0.0229891929850753</c:v>
                </c:pt>
                <c:pt idx="41">
                  <c:v>0.0205963907246748</c:v>
                </c:pt>
                <c:pt idx="42">
                  <c:v>0.0182691856360983</c:v>
                </c:pt>
                <c:pt idx="43">
                  <c:v>0.0160438253518395</c:v>
                </c:pt>
                <c:pt idx="44">
                  <c:v>0.0139494579649133</c:v>
                </c:pt>
                <c:pt idx="45">
                  <c:v>0.0120079095693001</c:v>
                </c:pt>
                <c:pt idx="46">
                  <c:v>0.0102338289410149</c:v>
                </c:pt>
                <c:pt idx="47">
                  <c:v>0.00863514364561725</c:v>
                </c:pt>
                <c:pt idx="48">
                  <c:v>0.00721375929692395</c:v>
                </c:pt>
                <c:pt idx="49">
                  <c:v>0.00596642786782265</c:v>
                </c:pt>
                <c:pt idx="50">
                  <c:v>0.00488571138536295</c:v>
                </c:pt>
                <c:pt idx="51">
                  <c:v>0.00396097304931794</c:v>
                </c:pt>
                <c:pt idx="52">
                  <c:v>0.00317933749182271</c:v>
                </c:pt>
                <c:pt idx="53">
                  <c:v>0.00252657409707996</c:v>
                </c:pt>
                <c:pt idx="54">
                  <c:v>0.00198787059882011</c:v>
                </c:pt>
                <c:pt idx="55">
                  <c:v>0.00154847730205723</c:v>
                </c:pt>
                <c:pt idx="56">
                  <c:v>0.00119421422067814</c:v>
                </c:pt>
                <c:pt idx="57">
                  <c:v>0.000911843472612757</c:v>
                </c:pt>
                <c:pt idx="58">
                  <c:v>0.000689317030044169</c:v>
                </c:pt>
                <c:pt idx="59">
                  <c:v>0.000515915268753609</c:v>
                </c:pt>
              </c:numCache>
            </c:numRef>
          </c:yVal>
          <c:smooth val="1"/>
        </c:ser>
        <c:dLbls>
          <c:showLegendKey val="0"/>
          <c:showVal val="0"/>
          <c:showCatName val="0"/>
          <c:showSerName val="0"/>
          <c:showPercent val="0"/>
          <c:showBubbleSize val="0"/>
        </c:dLbls>
        <c:axId val="2129252504"/>
        <c:axId val="2129028680"/>
      </c:scatterChart>
      <c:valAx>
        <c:axId val="2129252504"/>
        <c:scaling>
          <c:orientation val="minMax"/>
          <c:max val="3.0"/>
          <c:min val="-3.0"/>
        </c:scaling>
        <c:delete val="1"/>
        <c:axPos val="b"/>
        <c:numFmt formatCode="General" sourceLinked="1"/>
        <c:majorTickMark val="out"/>
        <c:minorTickMark val="none"/>
        <c:tickLblPos val="none"/>
        <c:crossAx val="2129028680"/>
        <c:crosses val="autoZero"/>
        <c:crossBetween val="midCat"/>
        <c:majorUnit val="1.0"/>
      </c:valAx>
      <c:valAx>
        <c:axId val="2129028680"/>
        <c:scaling>
          <c:orientation val="minMax"/>
        </c:scaling>
        <c:delete val="1"/>
        <c:axPos val="l"/>
        <c:numFmt formatCode="0.0%" sourceLinked="0"/>
        <c:majorTickMark val="out"/>
        <c:minorTickMark val="none"/>
        <c:tickLblPos val="none"/>
        <c:crossAx val="2129252504"/>
        <c:crosses val="autoZero"/>
        <c:crossBetween val="midCat"/>
      </c:valAx>
      <c:spPr>
        <a:noFill/>
        <a:ln w="25400">
          <a:noFill/>
        </a:ln>
        <a:effectLst/>
      </c:spPr>
    </c:plotArea>
    <c:plotVisOnly val="1"/>
    <c:dispBlanksAs val="gap"/>
    <c:showDLblsOverMax val="0"/>
  </c:chart>
  <c:spPr>
    <a:solidFill>
      <a:srgbClr val="FFFFFF"/>
    </a:solidFill>
    <a:ln w="3175">
      <a:noFill/>
      <a:prstDash val="solid"/>
    </a:ln>
  </c:spPr>
  <c:txPr>
    <a:bodyPr/>
    <a:lstStyle/>
    <a:p>
      <a:pPr>
        <a:defRPr sz="2000" b="1" i="0" u="none" strike="noStrike" baseline="0">
          <a:solidFill>
            <a:srgbClr val="000000"/>
          </a:solidFill>
          <a:latin typeface="Arial"/>
          <a:ea typeface="Arial"/>
          <a:cs typeface="Arial"/>
        </a:defRPr>
      </a:pPr>
      <a:endParaRPr lang="en-US"/>
    </a:p>
  </c:txPr>
  <c:externalData r:id="rId1">
    <c:autoUpdate val="0"/>
  </c:externalData>
  <c:userShapes r:id="rId2"/>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07357310425391"/>
          <c:y val="0.0332587975896427"/>
          <c:w val="0.700393245756154"/>
          <c:h val="0.775197168108473"/>
        </c:manualLayout>
      </c:layout>
      <c:scatterChart>
        <c:scatterStyle val="smoothMarker"/>
        <c:varyColors val="0"/>
        <c:ser>
          <c:idx val="0"/>
          <c:order val="0"/>
          <c:tx>
            <c:v>Price</c:v>
          </c:tx>
          <c:spPr>
            <a:ln w="76200">
              <a:solidFill>
                <a:srgbClr val="707B93"/>
              </a:solidFill>
            </a:ln>
            <a:effectLst>
              <a:outerShdw blurRad="50800" dist="38100" dir="2700000" algn="tl" rotWithShape="0">
                <a:prstClr val="black">
                  <a:alpha val="40000"/>
                </a:prstClr>
              </a:outerShdw>
            </a:effectLst>
          </c:spPr>
          <c:marker>
            <c:symbol val="none"/>
          </c:marker>
          <c:xVal>
            <c:numRef>
              <c:f>duration!$B$44:$B$53</c:f>
              <c:numCache>
                <c:formatCode>0%</c:formatCode>
                <c:ptCount val="10"/>
                <c:pt idx="0">
                  <c:v>0.01</c:v>
                </c:pt>
                <c:pt idx="1">
                  <c:v>0.02</c:v>
                </c:pt>
                <c:pt idx="2">
                  <c:v>0.03</c:v>
                </c:pt>
                <c:pt idx="3">
                  <c:v>0.04</c:v>
                </c:pt>
                <c:pt idx="4">
                  <c:v>0.05</c:v>
                </c:pt>
                <c:pt idx="5">
                  <c:v>0.06</c:v>
                </c:pt>
                <c:pt idx="6">
                  <c:v>0.07</c:v>
                </c:pt>
                <c:pt idx="7">
                  <c:v>0.0800000000000001</c:v>
                </c:pt>
                <c:pt idx="8">
                  <c:v>0.09</c:v>
                </c:pt>
                <c:pt idx="9">
                  <c:v>0.1</c:v>
                </c:pt>
              </c:numCache>
            </c:numRef>
          </c:xVal>
          <c:yVal>
            <c:numRef>
              <c:f>duration!$C$44:$C$53</c:f>
              <c:numCache>
                <c:formatCode>"$"#,##0.00_);\("$"#,##0.00\)</c:formatCode>
                <c:ptCount val="10"/>
                <c:pt idx="0">
                  <c:v>74.0818220681718</c:v>
                </c:pt>
                <c:pt idx="1">
                  <c:v>54.88116360940199</c:v>
                </c:pt>
                <c:pt idx="2">
                  <c:v>40.65696597406</c:v>
                </c:pt>
                <c:pt idx="3">
                  <c:v>30.11942119122023</c:v>
                </c:pt>
                <c:pt idx="4">
                  <c:v>22.313016014843</c:v>
                </c:pt>
                <c:pt idx="5">
                  <c:v>16.52988882215874</c:v>
                </c:pt>
                <c:pt idx="6">
                  <c:v>12.2456428252982</c:v>
                </c:pt>
                <c:pt idx="7">
                  <c:v>9.071795328941252</c:v>
                </c:pt>
                <c:pt idx="8">
                  <c:v>6.720551273974975</c:v>
                </c:pt>
                <c:pt idx="9">
                  <c:v>4.978706836786395</c:v>
                </c:pt>
              </c:numCache>
            </c:numRef>
          </c:yVal>
          <c:smooth val="1"/>
        </c:ser>
        <c:ser>
          <c:idx val="1"/>
          <c:order val="1"/>
          <c:tx>
            <c:v>Duration</c:v>
          </c:tx>
          <c:spPr>
            <a:ln w="101600">
              <a:solidFill>
                <a:srgbClr val="598774"/>
              </a:solidFill>
            </a:ln>
            <a:effectLst>
              <a:outerShdw blurRad="50800" dist="38100" dir="2700000" algn="tl" rotWithShape="0">
                <a:prstClr val="black">
                  <a:alpha val="40000"/>
                </a:prstClr>
              </a:outerShdw>
            </a:effectLst>
          </c:spPr>
          <c:marker>
            <c:symbol val="circle"/>
            <c:size val="7"/>
            <c:spPr>
              <a:solidFill>
                <a:srgbClr val="598774"/>
              </a:solidFill>
              <a:ln w="25400">
                <a:solidFill>
                  <a:srgbClr val="598774"/>
                </a:solidFill>
              </a:ln>
              <a:effectLst>
                <a:outerShdw blurRad="50800" dist="38100" dir="2700000" algn="tl" rotWithShape="0">
                  <a:prstClr val="black">
                    <a:alpha val="40000"/>
                  </a:prstClr>
                </a:outerShdw>
              </a:effectLst>
            </c:spPr>
          </c:marker>
          <c:xVal>
            <c:numRef>
              <c:f>duration!$B$38:$B$40</c:f>
              <c:numCache>
                <c:formatCode>0.0%</c:formatCode>
                <c:ptCount val="3"/>
                <c:pt idx="0">
                  <c:v>0.02</c:v>
                </c:pt>
                <c:pt idx="1">
                  <c:v>0.04</c:v>
                </c:pt>
                <c:pt idx="2">
                  <c:v>0.06</c:v>
                </c:pt>
              </c:numCache>
            </c:numRef>
          </c:xVal>
          <c:yVal>
            <c:numRef>
              <c:f>duration!$C$38:$C$40</c:f>
              <c:numCache>
                <c:formatCode>"$"#,##0.00_);\("$"#,##0.00\)</c:formatCode>
                <c:ptCount val="3"/>
                <c:pt idx="0">
                  <c:v>47.49601034000168</c:v>
                </c:pt>
                <c:pt idx="1">
                  <c:v>30.11942119122023</c:v>
                </c:pt>
                <c:pt idx="2">
                  <c:v>12.74283204243932</c:v>
                </c:pt>
              </c:numCache>
            </c:numRef>
          </c:yVal>
          <c:smooth val="1"/>
        </c:ser>
        <c:dLbls>
          <c:showLegendKey val="0"/>
          <c:showVal val="0"/>
          <c:showCatName val="0"/>
          <c:showSerName val="0"/>
          <c:showPercent val="0"/>
          <c:showBubbleSize val="0"/>
        </c:dLbls>
        <c:axId val="-2119999912"/>
        <c:axId val="-2120007256"/>
      </c:scatterChart>
      <c:valAx>
        <c:axId val="-2119999912"/>
        <c:scaling>
          <c:orientation val="minMax"/>
          <c:max val="0.1"/>
        </c:scaling>
        <c:delete val="0"/>
        <c:axPos val="b"/>
        <c:title>
          <c:tx>
            <c:rich>
              <a:bodyPr/>
              <a:lstStyle/>
              <a:p>
                <a:pPr>
                  <a:defRPr lang="en-US" sz="1200"/>
                </a:pPr>
                <a:r>
                  <a:rPr lang="en-US" sz="1200"/>
                  <a:t>Yield</a:t>
                </a:r>
              </a:p>
            </c:rich>
          </c:tx>
          <c:overlay val="0"/>
        </c:title>
        <c:numFmt formatCode="0%" sourceLinked="1"/>
        <c:majorTickMark val="out"/>
        <c:minorTickMark val="none"/>
        <c:tickLblPos val="nextTo"/>
        <c:txPr>
          <a:bodyPr/>
          <a:lstStyle/>
          <a:p>
            <a:pPr>
              <a:defRPr lang="en-US" sz="1050"/>
            </a:pPr>
            <a:endParaRPr lang="en-US"/>
          </a:p>
        </c:txPr>
        <c:crossAx val="-2120007256"/>
        <c:crosses val="autoZero"/>
        <c:crossBetween val="midCat"/>
      </c:valAx>
      <c:valAx>
        <c:axId val="-2120007256"/>
        <c:scaling>
          <c:orientation val="minMax"/>
        </c:scaling>
        <c:delete val="0"/>
        <c:axPos val="l"/>
        <c:numFmt formatCode="_(&quot;$&quot;* #,##0_);_(&quot;$&quot;* \(#,##0\);_(&quot;$&quot;* &quot;-&quot;_);_(@_)" sourceLinked="0"/>
        <c:majorTickMark val="out"/>
        <c:minorTickMark val="none"/>
        <c:tickLblPos val="low"/>
        <c:txPr>
          <a:bodyPr/>
          <a:lstStyle/>
          <a:p>
            <a:pPr>
              <a:defRPr lang="en-US" sz="1050"/>
            </a:pPr>
            <a:endParaRPr lang="en-US"/>
          </a:p>
        </c:txPr>
        <c:crossAx val="-2119999912"/>
        <c:crosses val="autoZero"/>
        <c:crossBetween val="midCat"/>
      </c:valAx>
    </c:plotArea>
    <c:legend>
      <c:legendPos val="r"/>
      <c:layout>
        <c:manualLayout>
          <c:xMode val="edge"/>
          <c:yMode val="edge"/>
          <c:x val="0.491733785424028"/>
          <c:y val="0.102989011966724"/>
          <c:w val="0.407391815855552"/>
          <c:h val="0.251649094710619"/>
        </c:manualLayout>
      </c:layout>
      <c:overlay val="0"/>
      <c:spPr>
        <a:noFill/>
        <a:effectLst>
          <a:outerShdw blurRad="50800" dist="38100" dir="2700000" algn="tl" rotWithShape="0">
            <a:prstClr val="black">
              <a:alpha val="40000"/>
            </a:prstClr>
          </a:outerShdw>
        </a:effectLst>
      </c:spPr>
      <c:txPr>
        <a:bodyPr/>
        <a:lstStyle/>
        <a:p>
          <a:pPr>
            <a:defRPr lang="en-US" sz="1200"/>
          </a:pPr>
          <a:endParaRPr lang="en-US"/>
        </a:p>
      </c:txPr>
    </c:legend>
    <c:plotVisOnly val="1"/>
    <c:dispBlanksAs val="gap"/>
    <c:showDLblsOverMax val="0"/>
  </c:chart>
  <c:spPr>
    <a:ln>
      <a:noFill/>
    </a:ln>
  </c:spPr>
  <c:txPr>
    <a:bodyPr/>
    <a:lstStyle/>
    <a:p>
      <a:pPr>
        <a:defRPr sz="1600" b="1"/>
      </a:pPr>
      <a:endParaRPr lang="en-US"/>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823152676946"/>
          <c:y val="0.0838563131736206"/>
          <c:w val="0.749837913714825"/>
          <c:h val="0.745186208797308"/>
        </c:manualLayout>
      </c:layout>
      <c:scatterChart>
        <c:scatterStyle val="smoothMarker"/>
        <c:varyColors val="0"/>
        <c:ser>
          <c:idx val="0"/>
          <c:order val="0"/>
          <c:tx>
            <c:v>Price</c:v>
          </c:tx>
          <c:spPr>
            <a:ln w="38100">
              <a:solidFill>
                <a:srgbClr val="707B93"/>
              </a:solidFill>
            </a:ln>
            <a:effectLst>
              <a:outerShdw blurRad="50800" dist="38100" dir="2700000" algn="tl" rotWithShape="0">
                <a:prstClr val="black">
                  <a:alpha val="40000"/>
                </a:prstClr>
              </a:outerShdw>
            </a:effectLst>
          </c:spPr>
          <c:marker>
            <c:symbol val="none"/>
          </c:marker>
          <c:xVal>
            <c:numRef>
              <c:f>DV01_hedge!$B$36:$B$45</c:f>
              <c:numCache>
                <c:formatCode>0%</c:formatCode>
                <c:ptCount val="10"/>
                <c:pt idx="0">
                  <c:v>0.01</c:v>
                </c:pt>
                <c:pt idx="1">
                  <c:v>0.02</c:v>
                </c:pt>
                <c:pt idx="2">
                  <c:v>0.03</c:v>
                </c:pt>
                <c:pt idx="3">
                  <c:v>0.04</c:v>
                </c:pt>
                <c:pt idx="4">
                  <c:v>0.05</c:v>
                </c:pt>
                <c:pt idx="5">
                  <c:v>0.06</c:v>
                </c:pt>
                <c:pt idx="6">
                  <c:v>0.07</c:v>
                </c:pt>
                <c:pt idx="7">
                  <c:v>0.0800000000000001</c:v>
                </c:pt>
                <c:pt idx="8">
                  <c:v>0.09</c:v>
                </c:pt>
                <c:pt idx="9">
                  <c:v>0.1</c:v>
                </c:pt>
              </c:numCache>
            </c:numRef>
          </c:xVal>
          <c:yVal>
            <c:numRef>
              <c:f>DV01_hedge!$C$36:$C$45</c:f>
              <c:numCache>
                <c:formatCode>"$"#,##0.00_);\("$"#,##0.00\)</c:formatCode>
                <c:ptCount val="10"/>
                <c:pt idx="0">
                  <c:v>65.44238819088505</c:v>
                </c:pt>
                <c:pt idx="1">
                  <c:v>42.82706172126574</c:v>
                </c:pt>
                <c:pt idx="2">
                  <c:v>28.02705198238116</c:v>
                </c:pt>
                <c:pt idx="3">
                  <c:v>18.34157215677119</c:v>
                </c:pt>
                <c:pt idx="4">
                  <c:v>12.00316285114567</c:v>
                </c:pt>
                <c:pt idx="5">
                  <c:v>7.855156428230924</c:v>
                </c:pt>
                <c:pt idx="6">
                  <c:v>5.14060196276423</c:v>
                </c:pt>
                <c:pt idx="7">
                  <c:v>3.364132691820464</c:v>
                </c:pt>
                <c:pt idx="8">
                  <c:v>2.201568775437645</c:v>
                </c:pt>
                <c:pt idx="9">
                  <c:v>1.440759184311241</c:v>
                </c:pt>
              </c:numCache>
            </c:numRef>
          </c:yVal>
          <c:smooth val="1"/>
        </c:ser>
        <c:ser>
          <c:idx val="1"/>
          <c:order val="1"/>
          <c:tx>
            <c:v>Duration</c:v>
          </c:tx>
          <c:spPr>
            <a:ln w="50800">
              <a:solidFill>
                <a:srgbClr val="598774"/>
              </a:solidFill>
            </a:ln>
            <a:effectLst>
              <a:outerShdw blurRad="50800" dist="38100" dir="2700000" algn="tl" rotWithShape="0">
                <a:prstClr val="black">
                  <a:alpha val="40000"/>
                </a:prstClr>
              </a:outerShdw>
            </a:effectLst>
          </c:spPr>
          <c:marker>
            <c:symbol val="circle"/>
            <c:size val="7"/>
            <c:spPr>
              <a:solidFill>
                <a:srgbClr val="598774"/>
              </a:solidFill>
              <a:ln w="25400">
                <a:solidFill>
                  <a:srgbClr val="598774"/>
                </a:solidFill>
              </a:ln>
              <a:effectLst>
                <a:outerShdw blurRad="50800" dist="38100" dir="2700000" algn="tl" rotWithShape="0">
                  <a:prstClr val="black">
                    <a:alpha val="40000"/>
                  </a:prstClr>
                </a:outerShdw>
              </a:effectLst>
            </c:spPr>
          </c:marker>
          <c:xVal>
            <c:numRef>
              <c:f>DV01_hedge!$B$30:$B$32</c:f>
              <c:numCache>
                <c:formatCode>0.0%</c:formatCode>
                <c:ptCount val="3"/>
                <c:pt idx="0">
                  <c:v>0.03</c:v>
                </c:pt>
                <c:pt idx="1">
                  <c:v>0.05</c:v>
                </c:pt>
                <c:pt idx="2">
                  <c:v>0.07</c:v>
                </c:pt>
              </c:numCache>
            </c:numRef>
          </c:xVal>
          <c:yVal>
            <c:numRef>
              <c:f>DV01_hedge!$C$30:$C$32</c:f>
              <c:numCache>
                <c:formatCode>"$"#,##0.00_);\("$"#,##0.00\)</c:formatCode>
                <c:ptCount val="3"/>
                <c:pt idx="0">
                  <c:v>21.69714580140428</c:v>
                </c:pt>
                <c:pt idx="1">
                  <c:v>12.00316285114567</c:v>
                </c:pt>
                <c:pt idx="2">
                  <c:v>2.309179900887074</c:v>
                </c:pt>
              </c:numCache>
            </c:numRef>
          </c:yVal>
          <c:smooth val="1"/>
        </c:ser>
        <c:dLbls>
          <c:showLegendKey val="0"/>
          <c:showVal val="0"/>
          <c:showCatName val="0"/>
          <c:showSerName val="0"/>
          <c:showPercent val="0"/>
          <c:showBubbleSize val="0"/>
        </c:dLbls>
        <c:axId val="-2116753240"/>
        <c:axId val="-2116760696"/>
      </c:scatterChart>
      <c:valAx>
        <c:axId val="-2116753240"/>
        <c:scaling>
          <c:orientation val="minMax"/>
          <c:max val="0.1"/>
        </c:scaling>
        <c:delete val="0"/>
        <c:axPos val="b"/>
        <c:title>
          <c:tx>
            <c:rich>
              <a:bodyPr/>
              <a:lstStyle/>
              <a:p>
                <a:pPr>
                  <a:defRPr lang="en-US" sz="1200">
                    <a:latin typeface="+mj-lt"/>
                  </a:defRPr>
                </a:pPr>
                <a:r>
                  <a:rPr lang="en-US" sz="1200">
                    <a:latin typeface="+mj-lt"/>
                  </a:rPr>
                  <a:t>Yield</a:t>
                </a:r>
              </a:p>
            </c:rich>
          </c:tx>
          <c:overlay val="0"/>
        </c:title>
        <c:numFmt formatCode="0%" sourceLinked="1"/>
        <c:majorTickMark val="out"/>
        <c:minorTickMark val="none"/>
        <c:tickLblPos val="nextTo"/>
        <c:txPr>
          <a:bodyPr rot="0" vert="horz"/>
          <a:lstStyle/>
          <a:p>
            <a:pPr>
              <a:defRPr lang="en-US" sz="1100">
                <a:latin typeface="+mj-lt"/>
              </a:defRPr>
            </a:pPr>
            <a:endParaRPr lang="en-US"/>
          </a:p>
        </c:txPr>
        <c:crossAx val="-2116760696"/>
        <c:crosses val="autoZero"/>
        <c:crossBetween val="midCat"/>
      </c:valAx>
      <c:valAx>
        <c:axId val="-2116760696"/>
        <c:scaling>
          <c:orientation val="minMax"/>
        </c:scaling>
        <c:delete val="0"/>
        <c:axPos val="l"/>
        <c:numFmt formatCode="_(\$* #,##0_);_(\$* \(#,##0\);_(\$* &quot;-&quot;_);_(@_)" sourceLinked="0"/>
        <c:majorTickMark val="out"/>
        <c:minorTickMark val="none"/>
        <c:tickLblPos val="low"/>
        <c:txPr>
          <a:bodyPr rot="0" vert="horz"/>
          <a:lstStyle/>
          <a:p>
            <a:pPr>
              <a:defRPr lang="en-US" sz="1100">
                <a:latin typeface="+mj-lt"/>
              </a:defRPr>
            </a:pPr>
            <a:endParaRPr lang="en-US"/>
          </a:p>
        </c:txPr>
        <c:crossAx val="-2116753240"/>
        <c:crosses val="autoZero"/>
        <c:crossBetween val="midCat"/>
      </c:valAx>
    </c:plotArea>
    <c:legend>
      <c:legendPos val="r"/>
      <c:layout>
        <c:manualLayout>
          <c:xMode val="edge"/>
          <c:yMode val="edge"/>
          <c:x val="0.430872687408249"/>
          <c:y val="0.113636937823219"/>
          <c:w val="0.414224916842186"/>
          <c:h val="0.291772285148848"/>
        </c:manualLayout>
      </c:layout>
      <c:overlay val="0"/>
      <c:spPr>
        <a:noFill/>
        <a:effectLst>
          <a:outerShdw blurRad="50800" dist="38100" dir="2700000" algn="tl" rotWithShape="0">
            <a:prstClr val="black">
              <a:alpha val="40000"/>
            </a:prstClr>
          </a:outerShdw>
        </a:effectLst>
      </c:spPr>
      <c:txPr>
        <a:bodyPr/>
        <a:lstStyle/>
        <a:p>
          <a:pPr>
            <a:defRPr lang="en-US" sz="1200">
              <a:latin typeface="+mj-lt"/>
            </a:defRPr>
          </a:pPr>
          <a:endParaRPr lang="en-US"/>
        </a:p>
      </c:txPr>
    </c:legend>
    <c:plotVisOnly val="1"/>
    <c:dispBlanksAs val="gap"/>
    <c:showDLblsOverMax val="0"/>
  </c:chart>
  <c:spPr>
    <a:ln>
      <a:noFill/>
    </a:ln>
  </c:spPr>
  <c:txPr>
    <a:bodyPr/>
    <a:lstStyle/>
    <a:p>
      <a:pPr>
        <a:defRPr sz="2400" b="1" i="0" u="none" strike="noStrike" baseline="0">
          <a:solidFill>
            <a:srgbClr val="000000"/>
          </a:solidFill>
          <a:latin typeface="Calibri"/>
          <a:ea typeface="Calibri"/>
          <a:cs typeface="Calibri"/>
        </a:defRPr>
      </a:pPr>
      <a:endParaRPr lang="en-U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200"/>
            </a:pPr>
            <a:r>
              <a:rPr lang="en-US" sz="1200"/>
              <a:t>Plain-vanilla (Bullet) Bond</a:t>
            </a:r>
            <a:br>
              <a:rPr lang="en-US" sz="1200"/>
            </a:br>
            <a:r>
              <a:rPr lang="en-US" sz="1200"/>
              <a:t>Par $1,000, 10 Years, 4% Semiannual Coupon</a:t>
            </a:r>
          </a:p>
        </c:rich>
      </c:tx>
      <c:layout>
        <c:manualLayout>
          <c:xMode val="edge"/>
          <c:yMode val="edge"/>
          <c:x val="0.181072965879265"/>
          <c:y val="0.00353255982277981"/>
        </c:manualLayout>
      </c:layout>
      <c:overlay val="0"/>
      <c:spPr>
        <a:noFill/>
        <a:ln w="25400">
          <a:noFill/>
        </a:ln>
      </c:spPr>
    </c:title>
    <c:autoTitleDeleted val="0"/>
    <c:plotArea>
      <c:layout>
        <c:manualLayout>
          <c:layoutTarget val="inner"/>
          <c:xMode val="edge"/>
          <c:yMode val="edge"/>
          <c:x val="0.196072665364004"/>
          <c:y val="0.241727053771832"/>
          <c:w val="0.756903334763455"/>
          <c:h val="0.551866991670945"/>
        </c:manualLayout>
      </c:layout>
      <c:lineChart>
        <c:grouping val="standard"/>
        <c:varyColors val="0"/>
        <c:ser>
          <c:idx val="1"/>
          <c:order val="0"/>
          <c:spPr>
            <a:ln w="76200">
              <a:solidFill>
                <a:srgbClr val="008000"/>
              </a:solidFill>
              <a:prstDash val="solid"/>
            </a:ln>
          </c:spPr>
          <c:marker>
            <c:symbol val="none"/>
          </c:marker>
          <c:cat>
            <c:numRef>
              <c:f>bondData!$C$99:$C$249</c:f>
              <c:numCache>
                <c:formatCode>0.0%</c:formatCode>
                <c:ptCount val="151"/>
                <c:pt idx="0" formatCode="0%">
                  <c:v>0.0</c:v>
                </c:pt>
                <c:pt idx="1">
                  <c:v>0.001</c:v>
                </c:pt>
                <c:pt idx="2">
                  <c:v>0.002</c:v>
                </c:pt>
                <c:pt idx="3">
                  <c:v>0.00300000000000002</c:v>
                </c:pt>
                <c:pt idx="4">
                  <c:v>0.00400000000000001</c:v>
                </c:pt>
                <c:pt idx="5">
                  <c:v>0.00500000000000001</c:v>
                </c:pt>
                <c:pt idx="6">
                  <c:v>0.00600000000000001</c:v>
                </c:pt>
                <c:pt idx="7">
                  <c:v>0.00700000000000001</c:v>
                </c:pt>
                <c:pt idx="8">
                  <c:v>0.00800000000000002</c:v>
                </c:pt>
                <c:pt idx="9">
                  <c:v>0.009</c:v>
                </c:pt>
                <c:pt idx="10">
                  <c:v>0.01</c:v>
                </c:pt>
                <c:pt idx="11">
                  <c:v>0.0110000000000001</c:v>
                </c:pt>
                <c:pt idx="12">
                  <c:v>0.012</c:v>
                </c:pt>
                <c:pt idx="13">
                  <c:v>0.0130000000000001</c:v>
                </c:pt>
                <c:pt idx="14">
                  <c:v>0.014</c:v>
                </c:pt>
                <c:pt idx="15">
                  <c:v>0.015</c:v>
                </c:pt>
                <c:pt idx="16">
                  <c:v>0.016</c:v>
                </c:pt>
                <c:pt idx="17">
                  <c:v>0.017</c:v>
                </c:pt>
                <c:pt idx="18">
                  <c:v>0.0180000000000001</c:v>
                </c:pt>
                <c:pt idx="19">
                  <c:v>0.0190000000000002</c:v>
                </c:pt>
                <c:pt idx="20">
                  <c:v>0.02</c:v>
                </c:pt>
                <c:pt idx="21">
                  <c:v>0.021</c:v>
                </c:pt>
                <c:pt idx="22">
                  <c:v>0.0220000000000001</c:v>
                </c:pt>
                <c:pt idx="23">
                  <c:v>0.023</c:v>
                </c:pt>
                <c:pt idx="24">
                  <c:v>0.024</c:v>
                </c:pt>
                <c:pt idx="25">
                  <c:v>0.025</c:v>
                </c:pt>
                <c:pt idx="26">
                  <c:v>0.0260000000000001</c:v>
                </c:pt>
                <c:pt idx="27">
                  <c:v>0.0270000000000003</c:v>
                </c:pt>
                <c:pt idx="28">
                  <c:v>0.028</c:v>
                </c:pt>
                <c:pt idx="29">
                  <c:v>0.029</c:v>
                </c:pt>
                <c:pt idx="30">
                  <c:v>0.0300000000000001</c:v>
                </c:pt>
                <c:pt idx="31">
                  <c:v>0.0310000000000002</c:v>
                </c:pt>
                <c:pt idx="32">
                  <c:v>0.0320000000000001</c:v>
                </c:pt>
                <c:pt idx="33">
                  <c:v>0.033</c:v>
                </c:pt>
                <c:pt idx="34">
                  <c:v>0.0340000000000001</c:v>
                </c:pt>
                <c:pt idx="35">
                  <c:v>0.0350000000000001</c:v>
                </c:pt>
                <c:pt idx="36">
                  <c:v>0.0360000000000002</c:v>
                </c:pt>
                <c:pt idx="37">
                  <c:v>0.0370000000000004</c:v>
                </c:pt>
                <c:pt idx="38">
                  <c:v>0.0380000000000001</c:v>
                </c:pt>
                <c:pt idx="39">
                  <c:v>0.0390000000000001</c:v>
                </c:pt>
                <c:pt idx="40">
                  <c:v>0.0400000000000001</c:v>
                </c:pt>
                <c:pt idx="41">
                  <c:v>0.041</c:v>
                </c:pt>
                <c:pt idx="42">
                  <c:v>0.0420000000000001</c:v>
                </c:pt>
                <c:pt idx="43">
                  <c:v>0.043</c:v>
                </c:pt>
                <c:pt idx="44">
                  <c:v>0.0440000000000001</c:v>
                </c:pt>
                <c:pt idx="45">
                  <c:v>0.045</c:v>
                </c:pt>
                <c:pt idx="46">
                  <c:v>0.046</c:v>
                </c:pt>
                <c:pt idx="47">
                  <c:v>0.0470000000000001</c:v>
                </c:pt>
                <c:pt idx="48">
                  <c:v>0.0480000000000001</c:v>
                </c:pt>
                <c:pt idx="49">
                  <c:v>0.0490000000000001</c:v>
                </c:pt>
                <c:pt idx="50">
                  <c:v>0.0500000000000001</c:v>
                </c:pt>
                <c:pt idx="51">
                  <c:v>0.051</c:v>
                </c:pt>
                <c:pt idx="52">
                  <c:v>0.0520000000000001</c:v>
                </c:pt>
                <c:pt idx="53">
                  <c:v>0.0530000000000001</c:v>
                </c:pt>
                <c:pt idx="54">
                  <c:v>0.0540000000000001</c:v>
                </c:pt>
                <c:pt idx="55">
                  <c:v>0.0550000000000001</c:v>
                </c:pt>
                <c:pt idx="56">
                  <c:v>0.0560000000000001</c:v>
                </c:pt>
                <c:pt idx="57">
                  <c:v>0.0570000000000001</c:v>
                </c:pt>
                <c:pt idx="58">
                  <c:v>0.0580000000000001</c:v>
                </c:pt>
                <c:pt idx="59">
                  <c:v>0.0590000000000004</c:v>
                </c:pt>
                <c:pt idx="60">
                  <c:v>0.0600000000000001</c:v>
                </c:pt>
                <c:pt idx="61">
                  <c:v>0.0610000000000001</c:v>
                </c:pt>
                <c:pt idx="62">
                  <c:v>0.0620000000000001</c:v>
                </c:pt>
                <c:pt idx="63">
                  <c:v>0.0630000000000001</c:v>
                </c:pt>
                <c:pt idx="64">
                  <c:v>0.0640000000000002</c:v>
                </c:pt>
                <c:pt idx="65">
                  <c:v>0.0650000000000001</c:v>
                </c:pt>
                <c:pt idx="66">
                  <c:v>0.0660000000000001</c:v>
                </c:pt>
                <c:pt idx="67">
                  <c:v>0.0670000000000001</c:v>
                </c:pt>
                <c:pt idx="68">
                  <c:v>0.0680000000000001</c:v>
                </c:pt>
                <c:pt idx="69">
                  <c:v>0.0690000000000001</c:v>
                </c:pt>
                <c:pt idx="70">
                  <c:v>0.0700000000000001</c:v>
                </c:pt>
                <c:pt idx="71">
                  <c:v>0.0710000000000001</c:v>
                </c:pt>
                <c:pt idx="72">
                  <c:v>0.0720000000000001</c:v>
                </c:pt>
                <c:pt idx="73">
                  <c:v>0.0730000000000001</c:v>
                </c:pt>
                <c:pt idx="74">
                  <c:v>0.0740000000000005</c:v>
                </c:pt>
                <c:pt idx="75">
                  <c:v>0.0750000000000001</c:v>
                </c:pt>
                <c:pt idx="76">
                  <c:v>0.0760000000000001</c:v>
                </c:pt>
                <c:pt idx="77">
                  <c:v>0.0770000000000001</c:v>
                </c:pt>
                <c:pt idx="78">
                  <c:v>0.0780000000000001</c:v>
                </c:pt>
                <c:pt idx="79">
                  <c:v>0.0790000000000005</c:v>
                </c:pt>
                <c:pt idx="80">
                  <c:v>0.0800000000000001</c:v>
                </c:pt>
                <c:pt idx="81">
                  <c:v>0.0810000000000001</c:v>
                </c:pt>
                <c:pt idx="82">
                  <c:v>0.0820000000000001</c:v>
                </c:pt>
                <c:pt idx="83">
                  <c:v>0.0830000000000003</c:v>
                </c:pt>
                <c:pt idx="84">
                  <c:v>0.0840000000000002</c:v>
                </c:pt>
                <c:pt idx="85">
                  <c:v>0.0850000000000001</c:v>
                </c:pt>
                <c:pt idx="86">
                  <c:v>0.086</c:v>
                </c:pt>
                <c:pt idx="87">
                  <c:v>0.087</c:v>
                </c:pt>
                <c:pt idx="88">
                  <c:v>0.0880000000000002</c:v>
                </c:pt>
                <c:pt idx="89">
                  <c:v>0.0890000000000002</c:v>
                </c:pt>
                <c:pt idx="90">
                  <c:v>0.09</c:v>
                </c:pt>
                <c:pt idx="91">
                  <c:v>0.091</c:v>
                </c:pt>
                <c:pt idx="92">
                  <c:v>0.092</c:v>
                </c:pt>
                <c:pt idx="93">
                  <c:v>0.0930000000000003</c:v>
                </c:pt>
                <c:pt idx="94">
                  <c:v>0.0940000000000002</c:v>
                </c:pt>
                <c:pt idx="95">
                  <c:v>0.0950000000000002</c:v>
                </c:pt>
                <c:pt idx="96">
                  <c:v>0.0960000000000001</c:v>
                </c:pt>
                <c:pt idx="97">
                  <c:v>0.0970000000000001</c:v>
                </c:pt>
                <c:pt idx="98">
                  <c:v>0.0980000000000003</c:v>
                </c:pt>
                <c:pt idx="99">
                  <c:v>0.0990000000000002</c:v>
                </c:pt>
                <c:pt idx="100">
                  <c:v>0.1</c:v>
                </c:pt>
                <c:pt idx="101">
                  <c:v>0.101</c:v>
                </c:pt>
                <c:pt idx="102">
                  <c:v>0.102</c:v>
                </c:pt>
                <c:pt idx="103">
                  <c:v>0.103</c:v>
                </c:pt>
                <c:pt idx="104">
                  <c:v>0.104</c:v>
                </c:pt>
                <c:pt idx="105">
                  <c:v>0.105</c:v>
                </c:pt>
                <c:pt idx="106">
                  <c:v>0.106</c:v>
                </c:pt>
                <c:pt idx="107">
                  <c:v>0.107</c:v>
                </c:pt>
                <c:pt idx="108">
                  <c:v>0.108</c:v>
                </c:pt>
                <c:pt idx="109">
                  <c:v>0.109</c:v>
                </c:pt>
                <c:pt idx="110">
                  <c:v>0.11</c:v>
                </c:pt>
                <c:pt idx="111">
                  <c:v>0.111</c:v>
                </c:pt>
                <c:pt idx="112">
                  <c:v>0.112</c:v>
                </c:pt>
                <c:pt idx="113">
                  <c:v>0.113</c:v>
                </c:pt>
                <c:pt idx="114">
                  <c:v>0.114</c:v>
                </c:pt>
                <c:pt idx="115">
                  <c:v>0.115</c:v>
                </c:pt>
                <c:pt idx="116">
                  <c:v>0.116</c:v>
                </c:pt>
                <c:pt idx="117">
                  <c:v>0.117</c:v>
                </c:pt>
                <c:pt idx="118">
                  <c:v>0.118</c:v>
                </c:pt>
                <c:pt idx="119">
                  <c:v>0.119</c:v>
                </c:pt>
                <c:pt idx="120">
                  <c:v>0.12</c:v>
                </c:pt>
                <c:pt idx="121">
                  <c:v>0.121</c:v>
                </c:pt>
                <c:pt idx="122">
                  <c:v>0.122</c:v>
                </c:pt>
                <c:pt idx="123">
                  <c:v>0.123</c:v>
                </c:pt>
                <c:pt idx="124">
                  <c:v>0.124</c:v>
                </c:pt>
                <c:pt idx="125">
                  <c:v>0.125</c:v>
                </c:pt>
                <c:pt idx="126">
                  <c:v>0.126</c:v>
                </c:pt>
                <c:pt idx="127">
                  <c:v>0.127</c:v>
                </c:pt>
                <c:pt idx="128">
                  <c:v>0.128</c:v>
                </c:pt>
                <c:pt idx="129">
                  <c:v>0.129</c:v>
                </c:pt>
                <c:pt idx="130">
                  <c:v>0.13</c:v>
                </c:pt>
                <c:pt idx="131">
                  <c:v>0.131</c:v>
                </c:pt>
                <c:pt idx="132">
                  <c:v>0.132</c:v>
                </c:pt>
                <c:pt idx="133">
                  <c:v>0.133</c:v>
                </c:pt>
                <c:pt idx="134">
                  <c:v>0.134</c:v>
                </c:pt>
                <c:pt idx="135">
                  <c:v>0.135</c:v>
                </c:pt>
                <c:pt idx="136">
                  <c:v>0.136</c:v>
                </c:pt>
                <c:pt idx="137">
                  <c:v>0.137</c:v>
                </c:pt>
                <c:pt idx="138">
                  <c:v>0.138</c:v>
                </c:pt>
                <c:pt idx="139">
                  <c:v>0.139</c:v>
                </c:pt>
                <c:pt idx="140">
                  <c:v>0.14</c:v>
                </c:pt>
                <c:pt idx="141">
                  <c:v>0.141</c:v>
                </c:pt>
                <c:pt idx="142">
                  <c:v>0.142</c:v>
                </c:pt>
                <c:pt idx="143">
                  <c:v>0.143</c:v>
                </c:pt>
                <c:pt idx="144">
                  <c:v>0.144</c:v>
                </c:pt>
                <c:pt idx="145">
                  <c:v>0.145</c:v>
                </c:pt>
                <c:pt idx="146">
                  <c:v>0.146</c:v>
                </c:pt>
                <c:pt idx="147">
                  <c:v>0.147</c:v>
                </c:pt>
                <c:pt idx="148">
                  <c:v>0.148</c:v>
                </c:pt>
                <c:pt idx="149">
                  <c:v>0.149</c:v>
                </c:pt>
                <c:pt idx="150">
                  <c:v>0.15</c:v>
                </c:pt>
              </c:numCache>
            </c:numRef>
          </c:cat>
          <c:val>
            <c:numRef>
              <c:f>bondData!$D$99:$D$249</c:f>
              <c:numCache>
                <c:formatCode>"$"#,##0</c:formatCode>
                <c:ptCount val="151"/>
                <c:pt idx="0">
                  <c:v>1400.0</c:v>
                </c:pt>
                <c:pt idx="1">
                  <c:v>1387.959985967616</c:v>
                </c:pt>
                <c:pt idx="2">
                  <c:v>1376.039092559173</c:v>
                </c:pt>
                <c:pt idx="3">
                  <c:v>1364.236053571991</c:v>
                </c:pt>
                <c:pt idx="4">
                  <c:v>1352.549617019891</c:v>
                </c:pt>
                <c:pt idx="5">
                  <c:v>1340.978544966526</c:v>
                </c:pt>
                <c:pt idx="6">
                  <c:v>1329.521613359465</c:v>
                </c:pt>
                <c:pt idx="7">
                  <c:v>1318.177611867123</c:v>
                </c:pt>
                <c:pt idx="8">
                  <c:v>1306.945343717314</c:v>
                </c:pt>
                <c:pt idx="9">
                  <c:v>1295.82362553803</c:v>
                </c:pt>
                <c:pt idx="10">
                  <c:v>1284.81128720004</c:v>
                </c:pt>
                <c:pt idx="11">
                  <c:v>1273.907171661408</c:v>
                </c:pt>
                <c:pt idx="12">
                  <c:v>1263.110134813857</c:v>
                </c:pt>
                <c:pt idx="13">
                  <c:v>1252.41904533147</c:v>
                </c:pt>
                <c:pt idx="14">
                  <c:v>1241.832784520395</c:v>
                </c:pt>
                <c:pt idx="15">
                  <c:v>1231.350246171251</c:v>
                </c:pt>
                <c:pt idx="16">
                  <c:v>1220.9703364128</c:v>
                </c:pt>
                <c:pt idx="17">
                  <c:v>1210.691973567653</c:v>
                </c:pt>
                <c:pt idx="18">
                  <c:v>1200.514088009609</c:v>
                </c:pt>
                <c:pt idx="19">
                  <c:v>1190.435622022838</c:v>
                </c:pt>
                <c:pt idx="20">
                  <c:v>1180.455529662732</c:v>
                </c:pt>
                <c:pt idx="21">
                  <c:v>1170.572776618339</c:v>
                </c:pt>
                <c:pt idx="22">
                  <c:v>1160.78634007691</c:v>
                </c:pt>
                <c:pt idx="23">
                  <c:v>1151.095208589456</c:v>
                </c:pt>
                <c:pt idx="24">
                  <c:v>1141.49838193838</c:v>
                </c:pt>
                <c:pt idx="25">
                  <c:v>1131.994871006692</c:v>
                </c:pt>
                <c:pt idx="26">
                  <c:v>1122.58369764866</c:v>
                </c:pt>
                <c:pt idx="27">
                  <c:v>1113.26389456213</c:v>
                </c:pt>
                <c:pt idx="28">
                  <c:v>1104.034505162386</c:v>
                </c:pt>
                <c:pt idx="29">
                  <c:v>1094.894583457535</c:v>
                </c:pt>
                <c:pt idx="30">
                  <c:v>1085.843193925408</c:v>
                </c:pt>
                <c:pt idx="31">
                  <c:v>1076.879411391963</c:v>
                </c:pt>
                <c:pt idx="32">
                  <c:v>1068.002320911145</c:v>
                </c:pt>
                <c:pt idx="33">
                  <c:v>1059.211017646233</c:v>
                </c:pt>
                <c:pt idx="34">
                  <c:v>1050.504606752591</c:v>
                </c:pt>
                <c:pt idx="35">
                  <c:v>1041.882203261875</c:v>
                </c:pt>
                <c:pt idx="36">
                  <c:v>1033.34293196761</c:v>
                </c:pt>
                <c:pt idx="37">
                  <c:v>1024.88592731217</c:v>
                </c:pt>
                <c:pt idx="38">
                  <c:v>1016.510333275138</c:v>
                </c:pt>
                <c:pt idx="39">
                  <c:v>1008.21530326295</c:v>
                </c:pt>
                <c:pt idx="40">
                  <c:v>999.9999999999998</c:v>
                </c:pt>
                <c:pt idx="41">
                  <c:v>991.8635954209224</c:v>
                </c:pt>
                <c:pt idx="42">
                  <c:v>983.8052705642667</c:v>
                </c:pt>
                <c:pt idx="43">
                  <c:v>975.8242154673926</c:v>
                </c:pt>
                <c:pt idx="44">
                  <c:v>967.9196290626999</c:v>
                </c:pt>
                <c:pt idx="45">
                  <c:v>960.09071907506</c:v>
                </c:pt>
                <c:pt idx="46">
                  <c:v>952.3367019204894</c:v>
                </c:pt>
                <c:pt idx="47">
                  <c:v>944.656802606064</c:v>
                </c:pt>
                <c:pt idx="48">
                  <c:v>937.0502546310179</c:v>
                </c:pt>
                <c:pt idx="49">
                  <c:v>929.5162998890353</c:v>
                </c:pt>
                <c:pt idx="50">
                  <c:v>922.0541885717657</c:v>
                </c:pt>
                <c:pt idx="51">
                  <c:v>914.663179073358</c:v>
                </c:pt>
                <c:pt idx="52">
                  <c:v>907.3425378963374</c:v>
                </c:pt>
                <c:pt idx="53">
                  <c:v>900.0915395584685</c:v>
                </c:pt>
                <c:pt idx="54">
                  <c:v>892.9094665007718</c:v>
                </c:pt>
                <c:pt idx="55">
                  <c:v>885.7956089966835</c:v>
                </c:pt>
                <c:pt idx="56">
                  <c:v>878.7492650622426</c:v>
                </c:pt>
                <c:pt idx="57">
                  <c:v>871.7697403674035</c:v>
                </c:pt>
                <c:pt idx="58">
                  <c:v>864.856348148381</c:v>
                </c:pt>
                <c:pt idx="59">
                  <c:v>858.0084091210625</c:v>
                </c:pt>
                <c:pt idx="60">
                  <c:v>851.2252513954412</c:v>
                </c:pt>
                <c:pt idx="61">
                  <c:v>844.5062103910979</c:v>
                </c:pt>
                <c:pt idx="62">
                  <c:v>837.8506287536374</c:v>
                </c:pt>
                <c:pt idx="63">
                  <c:v>831.2578562722152</c:v>
                </c:pt>
                <c:pt idx="64">
                  <c:v>824.7272497979324</c:v>
                </c:pt>
                <c:pt idx="65">
                  <c:v>818.258173163323</c:v>
                </c:pt>
                <c:pt idx="66">
                  <c:v>811.8499971026994</c:v>
                </c:pt>
                <c:pt idx="67">
                  <c:v>805.5020991735314</c:v>
                </c:pt>
                <c:pt idx="68">
                  <c:v>799.2138636787035</c:v>
                </c:pt>
                <c:pt idx="69">
                  <c:v>792.9846815896785</c:v>
                </c:pt>
                <c:pt idx="70">
                  <c:v>786.8139504707158</c:v>
                </c:pt>
                <c:pt idx="71">
                  <c:v>780.7010744037975</c:v>
                </c:pt>
                <c:pt idx="72">
                  <c:v>774.6454639145771</c:v>
                </c:pt>
                <c:pt idx="73">
                  <c:v>768.6465358991666</c:v>
                </c:pt>
                <c:pt idx="74">
                  <c:v>762.703713551811</c:v>
                </c:pt>
                <c:pt idx="75">
                  <c:v>756.8164262933424</c:v>
                </c:pt>
                <c:pt idx="76">
                  <c:v>750.984109700693</c:v>
                </c:pt>
                <c:pt idx="77">
                  <c:v>745.2062054369334</c:v>
                </c:pt>
                <c:pt idx="78">
                  <c:v>739.4821611824015</c:v>
                </c:pt>
                <c:pt idx="79">
                  <c:v>733.811430566596</c:v>
                </c:pt>
                <c:pt idx="80">
                  <c:v>728.193473100657</c:v>
                </c:pt>
                <c:pt idx="81">
                  <c:v>722.6277541110084</c:v>
                </c:pt>
                <c:pt idx="82">
                  <c:v>717.113744673552</c:v>
                </c:pt>
                <c:pt idx="83">
                  <c:v>711.650921548588</c:v>
                </c:pt>
                <c:pt idx="84">
                  <c:v>706.2387671167495</c:v>
                </c:pt>
                <c:pt idx="85">
                  <c:v>700.8767693154374</c:v>
                </c:pt>
                <c:pt idx="86">
                  <c:v>695.5644215761735</c:v>
                </c:pt>
                <c:pt idx="87">
                  <c:v>690.3012227625774</c:v>
                </c:pt>
                <c:pt idx="88">
                  <c:v>685.0866771092357</c:v>
                </c:pt>
                <c:pt idx="89">
                  <c:v>679.9202941610828</c:v>
                </c:pt>
                <c:pt idx="90">
                  <c:v>674.801588713658</c:v>
                </c:pt>
                <c:pt idx="91">
                  <c:v>669.7300807539965</c:v>
                </c:pt>
                <c:pt idx="92">
                  <c:v>664.7052954022354</c:v>
                </c:pt>
                <c:pt idx="93">
                  <c:v>659.7267628538975</c:v>
                </c:pt>
                <c:pt idx="94">
                  <c:v>654.7940183228546</c:v>
                </c:pt>
                <c:pt idx="95">
                  <c:v>649.9066019849603</c:v>
                </c:pt>
                <c:pt idx="96">
                  <c:v>645.0640589224029</c:v>
                </c:pt>
                <c:pt idx="97">
                  <c:v>640.265939068543</c:v>
                </c:pt>
                <c:pt idx="98">
                  <c:v>635.5117971536231</c:v>
                </c:pt>
                <c:pt idx="99">
                  <c:v>630.8011926509564</c:v>
                </c:pt>
                <c:pt idx="100">
                  <c:v>626.1336897238002</c:v>
                </c:pt>
                <c:pt idx="101">
                  <c:v>621.508857172843</c:v>
                </c:pt>
                <c:pt idx="102">
                  <c:v>616.9262683842956</c:v>
                </c:pt>
                <c:pt idx="103">
                  <c:v>612.385501278699</c:v>
                </c:pt>
                <c:pt idx="104">
                  <c:v>607.886138260015</c:v>
                </c:pt>
                <c:pt idx="105">
                  <c:v>603.4277661658024</c:v>
                </c:pt>
                <c:pt idx="106">
                  <c:v>599.009976217535</c:v>
                </c:pt>
                <c:pt idx="107">
                  <c:v>594.632363971678</c:v>
                </c:pt>
                <c:pt idx="108">
                  <c:v>590.294529271428</c:v>
                </c:pt>
                <c:pt idx="109">
                  <c:v>585.9960761988133</c:v>
                </c:pt>
                <c:pt idx="110">
                  <c:v>581.7366130275094</c:v>
                </c:pt>
                <c:pt idx="111">
                  <c:v>577.515752176146</c:v>
                </c:pt>
                <c:pt idx="112">
                  <c:v>573.3331101621234</c:v>
                </c:pt>
                <c:pt idx="113">
                  <c:v>569.188307556114</c:v>
                </c:pt>
                <c:pt idx="114">
                  <c:v>565.0809689367985</c:v>
                </c:pt>
                <c:pt idx="115">
                  <c:v>561.0107228465554</c:v>
                </c:pt>
                <c:pt idx="116">
                  <c:v>556.9772017472363</c:v>
                </c:pt>
                <c:pt idx="117">
                  <c:v>552.980041976733</c:v>
                </c:pt>
                <c:pt idx="118">
                  <c:v>549.0188837059113</c:v>
                </c:pt>
                <c:pt idx="119">
                  <c:v>545.093370896195</c:v>
                </c:pt>
                <c:pt idx="120">
                  <c:v>541.203151257402</c:v>
                </c:pt>
                <c:pt idx="121">
                  <c:v>537.3478762063215</c:v>
                </c:pt>
                <c:pt idx="122">
                  <c:v>533.5272008256474</c:v>
                </c:pt>
                <c:pt idx="123">
                  <c:v>529.7407838233425</c:v>
                </c:pt>
                <c:pt idx="124">
                  <c:v>525.9882874925784</c:v>
                </c:pt>
                <c:pt idx="125">
                  <c:v>522.269377672096</c:v>
                </c:pt>
                <c:pt idx="126">
                  <c:v>518.5837237069605</c:v>
                </c:pt>
                <c:pt idx="127">
                  <c:v>514.9309984099414</c:v>
                </c:pt>
                <c:pt idx="128">
                  <c:v>511.3108780231277</c:v>
                </c:pt>
                <c:pt idx="129">
                  <c:v>507.7230421801307</c:v>
                </c:pt>
                <c:pt idx="130">
                  <c:v>504.1671738686716</c:v>
                </c:pt>
                <c:pt idx="131">
                  <c:v>500.6429593936294</c:v>
                </c:pt>
                <c:pt idx="132">
                  <c:v>497.1500883404443</c:v>
                </c:pt>
                <c:pt idx="133">
                  <c:v>493.6882535390623</c:v>
                </c:pt>
                <c:pt idx="134">
                  <c:v>490.2571510281696</c:v>
                </c:pt>
                <c:pt idx="135">
                  <c:v>486.856480019936</c:v>
                </c:pt>
                <c:pt idx="136">
                  <c:v>483.4859428650819</c:v>
                </c:pt>
                <c:pt idx="137">
                  <c:v>480.1452450184474</c:v>
                </c:pt>
                <c:pt idx="138">
                  <c:v>476.8340950048457</c:v>
                </c:pt>
                <c:pt idx="139">
                  <c:v>473.552204385394</c:v>
                </c:pt>
                <c:pt idx="140">
                  <c:v>470.2992877241918</c:v>
                </c:pt>
                <c:pt idx="141">
                  <c:v>467.0750625553917</c:v>
                </c:pt>
                <c:pt idx="142">
                  <c:v>463.879249350647</c:v>
                </c:pt>
                <c:pt idx="143">
                  <c:v>460.7115714869316</c:v>
                </c:pt>
                <c:pt idx="144">
                  <c:v>457.5717552147387</c:v>
                </c:pt>
                <c:pt idx="145">
                  <c:v>454.4595296266208</c:v>
                </c:pt>
                <c:pt idx="146">
                  <c:v>451.3746266261193</c:v>
                </c:pt>
                <c:pt idx="147">
                  <c:v>448.3167808970227</c:v>
                </c:pt>
                <c:pt idx="148">
                  <c:v>445.2857298730068</c:v>
                </c:pt>
                <c:pt idx="149">
                  <c:v>442.2812137075794</c:v>
                </c:pt>
                <c:pt idx="150">
                  <c:v>439.3029752444446</c:v>
                </c:pt>
              </c:numCache>
            </c:numRef>
          </c:val>
          <c:smooth val="1"/>
        </c:ser>
        <c:ser>
          <c:idx val="0"/>
          <c:order val="1"/>
          <c:spPr>
            <a:ln w="12700">
              <a:solidFill>
                <a:srgbClr val="000080"/>
              </a:solidFill>
              <a:prstDash val="solid"/>
            </a:ln>
          </c:spPr>
          <c:marker>
            <c:symbol val="diamond"/>
            <c:size val="5"/>
            <c:spPr>
              <a:solidFill>
                <a:srgbClr val="000080"/>
              </a:solidFill>
              <a:ln>
                <a:solidFill>
                  <a:srgbClr val="000080"/>
                </a:solidFill>
                <a:prstDash val="solid"/>
              </a:ln>
            </c:spPr>
          </c:marker>
          <c:trendline>
            <c:spPr>
              <a:ln w="76200">
                <a:solidFill>
                  <a:srgbClr val="CF5A51"/>
                </a:solidFill>
                <a:prstDash val="sysDash"/>
              </a:ln>
            </c:spPr>
            <c:trendlineType val="linear"/>
            <c:dispRSqr val="0"/>
            <c:dispEq val="0"/>
          </c:trendline>
          <c:val>
            <c:numRef>
              <c:f>bondData!$E$99:$E$249</c:f>
              <c:numCache>
                <c:formatCode>General</c:formatCode>
                <c:ptCount val="151"/>
                <c:pt idx="20" formatCode="_ * #,##0.00_ ;_ * \-#,##0.00_ ;_ * &quot;-&quot;??_ ;_ @_ ">
                  <c:v>1121.282608559173</c:v>
                </c:pt>
                <c:pt idx="30" formatCode="_ * #,##0.00_ ;_ * \-#,##0.00_ ;_ * &quot;-&quot;??_ ;_ @_ ">
                  <c:v>1053.768269268242</c:v>
                </c:pt>
                <c:pt idx="40" formatCode="_ * #,##0.00_ ;_ * \-#,##0.00_ ;_ * &quot;-&quot;??_ ;_ @_ ">
                  <c:v>986.2539299773095</c:v>
                </c:pt>
                <c:pt idx="50" formatCode="_ * #,##0.00_ ;_ * \-#,##0.00_ ;_ * &quot;-&quot;??_ ;_ @_ ">
                  <c:v>918.739590686378</c:v>
                </c:pt>
                <c:pt idx="60" formatCode="&quot;$&quot;#,##0.00">
                  <c:v>851.2252513954412</c:v>
                </c:pt>
                <c:pt idx="70">
                  <c:v>783.7109121045127</c:v>
                </c:pt>
                <c:pt idx="80" formatCode="&quot;$&quot;#,##0.00">
                  <c:v>716.1965728135806</c:v>
                </c:pt>
                <c:pt idx="90" formatCode="&quot;$&quot;#,##0.00">
                  <c:v>648.6822335226485</c:v>
                </c:pt>
                <c:pt idx="100" formatCode="&quot;$&quot;#,##0.00">
                  <c:v>581.1678942317161</c:v>
                </c:pt>
              </c:numCache>
            </c:numRef>
          </c:val>
          <c:smooth val="0"/>
        </c:ser>
        <c:dLbls>
          <c:showLegendKey val="0"/>
          <c:showVal val="0"/>
          <c:showCatName val="0"/>
          <c:showSerName val="0"/>
          <c:showPercent val="0"/>
          <c:showBubbleSize val="0"/>
        </c:dLbls>
        <c:marker val="1"/>
        <c:smooth val="0"/>
        <c:axId val="-2116809176"/>
        <c:axId val="-2116815080"/>
      </c:lineChart>
      <c:catAx>
        <c:axId val="-2116809176"/>
        <c:scaling>
          <c:orientation val="minMax"/>
        </c:scaling>
        <c:delete val="0"/>
        <c:axPos val="b"/>
        <c:title>
          <c:tx>
            <c:rich>
              <a:bodyPr/>
              <a:lstStyle/>
              <a:p>
                <a:pPr>
                  <a:defRPr lang="en-US" sz="1400"/>
                </a:pPr>
                <a:r>
                  <a:rPr lang="en-US" sz="1400"/>
                  <a:t>Yield</a:t>
                </a:r>
              </a:p>
            </c:rich>
          </c:tx>
          <c:layout>
            <c:manualLayout>
              <c:xMode val="edge"/>
              <c:yMode val="edge"/>
              <c:x val="0.527192008879023"/>
              <c:y val="0.922784121805321"/>
            </c:manualLayout>
          </c:layout>
          <c:overlay val="0"/>
          <c:spPr>
            <a:noFill/>
            <a:ln w="25400">
              <a:noFill/>
            </a:ln>
          </c:spPr>
        </c:title>
        <c:numFmt formatCode="0%" sourceLinked="0"/>
        <c:majorTickMark val="none"/>
        <c:minorTickMark val="none"/>
        <c:tickLblPos val="nextTo"/>
        <c:spPr>
          <a:ln w="3175">
            <a:solidFill>
              <a:srgbClr val="000000"/>
            </a:solidFill>
            <a:prstDash val="solid"/>
          </a:ln>
        </c:spPr>
        <c:txPr>
          <a:bodyPr rot="0" vert="horz"/>
          <a:lstStyle/>
          <a:p>
            <a:pPr>
              <a:defRPr lang="en-US" sz="1200"/>
            </a:pPr>
            <a:endParaRPr lang="en-US"/>
          </a:p>
        </c:txPr>
        <c:crossAx val="-2116815080"/>
        <c:crosses val="autoZero"/>
        <c:auto val="1"/>
        <c:lblAlgn val="ctr"/>
        <c:lblOffset val="100"/>
        <c:tickLblSkip val="50"/>
        <c:tickMarkSkip val="1"/>
        <c:noMultiLvlLbl val="0"/>
      </c:catAx>
      <c:valAx>
        <c:axId val="-2116815080"/>
        <c:scaling>
          <c:orientation val="minMax"/>
          <c:min val="0.0"/>
        </c:scaling>
        <c:delete val="0"/>
        <c:axPos val="l"/>
        <c:majorGridlines>
          <c:spPr>
            <a:ln w="3175">
              <a:solidFill>
                <a:schemeClr val="bg1">
                  <a:lumMod val="75000"/>
                </a:schemeClr>
              </a:solidFill>
              <a:prstDash val="solid"/>
            </a:ln>
          </c:spPr>
        </c:majorGridlines>
        <c:title>
          <c:tx>
            <c:rich>
              <a:bodyPr/>
              <a:lstStyle/>
              <a:p>
                <a:pPr>
                  <a:defRPr lang="en-US" sz="1400"/>
                </a:pPr>
                <a:r>
                  <a:rPr lang="en-US" sz="1400"/>
                  <a:t>Price</a:t>
                </a:r>
              </a:p>
            </c:rich>
          </c:tx>
          <c:layout>
            <c:manualLayout>
              <c:xMode val="edge"/>
              <c:yMode val="edge"/>
              <c:x val="0.0"/>
              <c:y val="0.420880913539977"/>
            </c:manualLayout>
          </c:layout>
          <c:overlay val="0"/>
          <c:spPr>
            <a:noFill/>
            <a:ln w="25400">
              <a:noFill/>
            </a:ln>
          </c:spPr>
        </c:title>
        <c:numFmt formatCode="\$#,##0" sourceLinked="0"/>
        <c:majorTickMark val="out"/>
        <c:minorTickMark val="none"/>
        <c:tickLblPos val="nextTo"/>
        <c:spPr>
          <a:ln w="3175">
            <a:solidFill>
              <a:schemeClr val="bg1">
                <a:lumMod val="50000"/>
              </a:schemeClr>
            </a:solidFill>
            <a:prstDash val="solid"/>
          </a:ln>
        </c:spPr>
        <c:txPr>
          <a:bodyPr rot="0" vert="horz"/>
          <a:lstStyle/>
          <a:p>
            <a:pPr>
              <a:defRPr lang="en-US" sz="1200"/>
            </a:pPr>
            <a:endParaRPr lang="en-US"/>
          </a:p>
        </c:txPr>
        <c:crossAx val="-2116809176"/>
        <c:crosses val="autoZero"/>
        <c:crossBetween val="between"/>
      </c:valAx>
      <c:spPr>
        <a:noFill/>
        <a:ln w="12700">
          <a:solidFill>
            <a:srgbClr val="808080"/>
          </a:solidFill>
          <a:prstDash val="solid"/>
        </a:ln>
      </c:spPr>
    </c:plotArea>
    <c:plotVisOnly val="1"/>
    <c:dispBlanksAs val="gap"/>
    <c:showDLblsOverMax val="0"/>
  </c:chart>
  <c:spPr>
    <a:noFill/>
    <a:ln w="9525">
      <a:noFill/>
    </a:ln>
  </c:spPr>
  <c:txPr>
    <a:bodyPr/>
    <a:lstStyle/>
    <a:p>
      <a:pPr>
        <a:defRPr sz="1600" b="1" i="0" u="none" strike="noStrike" baseline="0">
          <a:solidFill>
            <a:srgbClr val="000000"/>
          </a:solidFill>
          <a:latin typeface="+mn-lt"/>
          <a:ea typeface="Arial"/>
          <a:cs typeface="Arial"/>
        </a:defRPr>
      </a:pPr>
      <a:endParaRPr lang="en-US"/>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500" b="1" i="0" u="none" strike="noStrike" baseline="0">
                <a:solidFill>
                  <a:srgbClr val="000000"/>
                </a:solidFill>
                <a:latin typeface="+mj-lt"/>
                <a:ea typeface="Arial"/>
                <a:cs typeface="Arial"/>
              </a:defRPr>
            </a:pPr>
            <a:r>
              <a:rPr lang="en-US" sz="1500" b="1" i="0" strike="noStrike" dirty="0" smtClean="0">
                <a:solidFill>
                  <a:srgbClr val="598774"/>
                </a:solidFill>
                <a:latin typeface="+mj-lt"/>
                <a:cs typeface="Arial"/>
              </a:rPr>
              <a:t>Non callable </a:t>
            </a:r>
            <a:r>
              <a:rPr lang="en-US" sz="1500" b="1" i="0" strike="noStrike" dirty="0" smtClean="0">
                <a:solidFill>
                  <a:srgbClr val="000000"/>
                </a:solidFill>
                <a:latin typeface="+mj-lt"/>
                <a:cs typeface="Arial"/>
              </a:rPr>
              <a:t>versus </a:t>
            </a:r>
            <a:r>
              <a:rPr lang="en-US" sz="1500" b="1" i="0" strike="noStrike" dirty="0" smtClean="0">
                <a:solidFill>
                  <a:srgbClr val="CF5A51"/>
                </a:solidFill>
                <a:latin typeface="+mj-lt"/>
                <a:cs typeface="Arial"/>
              </a:rPr>
              <a:t>Callable bond</a:t>
            </a:r>
            <a:endParaRPr lang="en-US" sz="1500" b="1" i="0" strike="noStrike" dirty="0">
              <a:solidFill>
                <a:srgbClr val="CF5A51"/>
              </a:solidFill>
              <a:latin typeface="+mj-lt"/>
              <a:cs typeface="Arial"/>
            </a:endParaRPr>
          </a:p>
        </c:rich>
      </c:tx>
      <c:layout>
        <c:manualLayout>
          <c:xMode val="edge"/>
          <c:yMode val="edge"/>
          <c:x val="0.317192537095489"/>
          <c:y val="0.030053767550901"/>
        </c:manualLayout>
      </c:layout>
      <c:overlay val="0"/>
      <c:spPr>
        <a:noFill/>
        <a:ln w="25400">
          <a:noFill/>
        </a:ln>
      </c:spPr>
    </c:title>
    <c:autoTitleDeleted val="0"/>
    <c:plotArea>
      <c:layout>
        <c:manualLayout>
          <c:layoutTarget val="inner"/>
          <c:xMode val="edge"/>
          <c:yMode val="edge"/>
          <c:x val="0.226415094339624"/>
          <c:y val="0.185970636215334"/>
          <c:w val="0.728079911209773"/>
          <c:h val="0.606851549755302"/>
        </c:manualLayout>
      </c:layout>
      <c:lineChart>
        <c:grouping val="standard"/>
        <c:varyColors val="0"/>
        <c:ser>
          <c:idx val="1"/>
          <c:order val="0"/>
          <c:spPr>
            <a:ln w="50800">
              <a:solidFill>
                <a:srgbClr val="598774"/>
              </a:solidFill>
              <a:prstDash val="lgDash"/>
            </a:ln>
          </c:spPr>
          <c:marker>
            <c:symbol val="none"/>
          </c:marker>
          <c:cat>
            <c:numRef>
              <c:f>bondValue!$C$128:$C$218</c:f>
              <c:numCache>
                <c:formatCode>0.0%</c:formatCode>
                <c:ptCount val="91"/>
                <c:pt idx="0">
                  <c:v>0.0300000000000001</c:v>
                </c:pt>
                <c:pt idx="1">
                  <c:v>0.0310000000000002</c:v>
                </c:pt>
                <c:pt idx="2">
                  <c:v>0.0320000000000001</c:v>
                </c:pt>
                <c:pt idx="3">
                  <c:v>0.033</c:v>
                </c:pt>
                <c:pt idx="4">
                  <c:v>0.0340000000000001</c:v>
                </c:pt>
                <c:pt idx="5">
                  <c:v>0.0350000000000001</c:v>
                </c:pt>
                <c:pt idx="6">
                  <c:v>0.0360000000000002</c:v>
                </c:pt>
                <c:pt idx="7">
                  <c:v>0.0370000000000003</c:v>
                </c:pt>
                <c:pt idx="8">
                  <c:v>0.0380000000000001</c:v>
                </c:pt>
                <c:pt idx="9">
                  <c:v>0.0390000000000001</c:v>
                </c:pt>
                <c:pt idx="10">
                  <c:v>0.0400000000000001</c:v>
                </c:pt>
                <c:pt idx="11">
                  <c:v>0.041</c:v>
                </c:pt>
                <c:pt idx="12">
                  <c:v>0.0420000000000001</c:v>
                </c:pt>
                <c:pt idx="13">
                  <c:v>0.043</c:v>
                </c:pt>
                <c:pt idx="14">
                  <c:v>0.0440000000000001</c:v>
                </c:pt>
                <c:pt idx="15">
                  <c:v>0.045</c:v>
                </c:pt>
                <c:pt idx="16">
                  <c:v>0.046</c:v>
                </c:pt>
                <c:pt idx="17">
                  <c:v>0.0470000000000001</c:v>
                </c:pt>
                <c:pt idx="18">
                  <c:v>0.0480000000000001</c:v>
                </c:pt>
                <c:pt idx="19">
                  <c:v>0.0490000000000001</c:v>
                </c:pt>
                <c:pt idx="20">
                  <c:v>0.0500000000000001</c:v>
                </c:pt>
                <c:pt idx="21">
                  <c:v>0.051</c:v>
                </c:pt>
                <c:pt idx="22">
                  <c:v>0.0520000000000001</c:v>
                </c:pt>
                <c:pt idx="23">
                  <c:v>0.0530000000000001</c:v>
                </c:pt>
                <c:pt idx="24">
                  <c:v>0.0540000000000001</c:v>
                </c:pt>
                <c:pt idx="25">
                  <c:v>0.0550000000000001</c:v>
                </c:pt>
                <c:pt idx="26">
                  <c:v>0.0560000000000001</c:v>
                </c:pt>
                <c:pt idx="27">
                  <c:v>0.0570000000000001</c:v>
                </c:pt>
                <c:pt idx="28">
                  <c:v>0.0580000000000001</c:v>
                </c:pt>
                <c:pt idx="29">
                  <c:v>0.0590000000000004</c:v>
                </c:pt>
                <c:pt idx="30">
                  <c:v>0.0600000000000001</c:v>
                </c:pt>
                <c:pt idx="31">
                  <c:v>0.0610000000000001</c:v>
                </c:pt>
                <c:pt idx="32">
                  <c:v>0.0620000000000001</c:v>
                </c:pt>
                <c:pt idx="33">
                  <c:v>0.0630000000000001</c:v>
                </c:pt>
                <c:pt idx="34">
                  <c:v>0.0640000000000002</c:v>
                </c:pt>
                <c:pt idx="35">
                  <c:v>0.0650000000000001</c:v>
                </c:pt>
                <c:pt idx="36">
                  <c:v>0.0660000000000001</c:v>
                </c:pt>
                <c:pt idx="37">
                  <c:v>0.0670000000000001</c:v>
                </c:pt>
                <c:pt idx="38">
                  <c:v>0.0680000000000001</c:v>
                </c:pt>
                <c:pt idx="39">
                  <c:v>0.0690000000000001</c:v>
                </c:pt>
                <c:pt idx="40">
                  <c:v>0.0700000000000001</c:v>
                </c:pt>
                <c:pt idx="41">
                  <c:v>0.0710000000000001</c:v>
                </c:pt>
                <c:pt idx="42">
                  <c:v>0.0720000000000001</c:v>
                </c:pt>
                <c:pt idx="43">
                  <c:v>0.0730000000000001</c:v>
                </c:pt>
                <c:pt idx="44">
                  <c:v>0.0740000000000005</c:v>
                </c:pt>
                <c:pt idx="45">
                  <c:v>0.0750000000000001</c:v>
                </c:pt>
                <c:pt idx="46">
                  <c:v>0.0760000000000001</c:v>
                </c:pt>
                <c:pt idx="47">
                  <c:v>0.0770000000000001</c:v>
                </c:pt>
                <c:pt idx="48">
                  <c:v>0.0780000000000001</c:v>
                </c:pt>
                <c:pt idx="49">
                  <c:v>0.0790000000000005</c:v>
                </c:pt>
                <c:pt idx="50">
                  <c:v>0.0800000000000001</c:v>
                </c:pt>
                <c:pt idx="51">
                  <c:v>0.0810000000000001</c:v>
                </c:pt>
                <c:pt idx="52">
                  <c:v>0.0820000000000001</c:v>
                </c:pt>
                <c:pt idx="53">
                  <c:v>0.0830000000000003</c:v>
                </c:pt>
                <c:pt idx="54">
                  <c:v>0.0840000000000002</c:v>
                </c:pt>
                <c:pt idx="55">
                  <c:v>0.0850000000000001</c:v>
                </c:pt>
                <c:pt idx="56">
                  <c:v>0.086</c:v>
                </c:pt>
                <c:pt idx="57">
                  <c:v>0.087</c:v>
                </c:pt>
                <c:pt idx="58">
                  <c:v>0.0880000000000002</c:v>
                </c:pt>
                <c:pt idx="59">
                  <c:v>0.0890000000000002</c:v>
                </c:pt>
                <c:pt idx="60">
                  <c:v>0.09</c:v>
                </c:pt>
                <c:pt idx="61">
                  <c:v>0.091</c:v>
                </c:pt>
                <c:pt idx="62">
                  <c:v>0.092</c:v>
                </c:pt>
                <c:pt idx="63">
                  <c:v>0.0930000000000003</c:v>
                </c:pt>
                <c:pt idx="64">
                  <c:v>0.0940000000000002</c:v>
                </c:pt>
                <c:pt idx="65">
                  <c:v>0.0950000000000002</c:v>
                </c:pt>
                <c:pt idx="66">
                  <c:v>0.0960000000000001</c:v>
                </c:pt>
                <c:pt idx="67">
                  <c:v>0.0970000000000001</c:v>
                </c:pt>
                <c:pt idx="68">
                  <c:v>0.0980000000000003</c:v>
                </c:pt>
                <c:pt idx="69">
                  <c:v>0.0990000000000002</c:v>
                </c:pt>
                <c:pt idx="70">
                  <c:v>0.1</c:v>
                </c:pt>
                <c:pt idx="71">
                  <c:v>0.101</c:v>
                </c:pt>
                <c:pt idx="72">
                  <c:v>0.102</c:v>
                </c:pt>
                <c:pt idx="73">
                  <c:v>0.103</c:v>
                </c:pt>
                <c:pt idx="74">
                  <c:v>0.104</c:v>
                </c:pt>
                <c:pt idx="75">
                  <c:v>0.105</c:v>
                </c:pt>
                <c:pt idx="76">
                  <c:v>0.106</c:v>
                </c:pt>
                <c:pt idx="77">
                  <c:v>0.107</c:v>
                </c:pt>
                <c:pt idx="78">
                  <c:v>0.108</c:v>
                </c:pt>
                <c:pt idx="79">
                  <c:v>0.109</c:v>
                </c:pt>
                <c:pt idx="80">
                  <c:v>0.11</c:v>
                </c:pt>
                <c:pt idx="81">
                  <c:v>0.111</c:v>
                </c:pt>
                <c:pt idx="82">
                  <c:v>0.112</c:v>
                </c:pt>
                <c:pt idx="83">
                  <c:v>0.113</c:v>
                </c:pt>
                <c:pt idx="84">
                  <c:v>0.114</c:v>
                </c:pt>
                <c:pt idx="85">
                  <c:v>0.115</c:v>
                </c:pt>
                <c:pt idx="86">
                  <c:v>0.116</c:v>
                </c:pt>
                <c:pt idx="87">
                  <c:v>0.117</c:v>
                </c:pt>
                <c:pt idx="88">
                  <c:v>0.118</c:v>
                </c:pt>
                <c:pt idx="89">
                  <c:v>0.119</c:v>
                </c:pt>
                <c:pt idx="90">
                  <c:v>0.12</c:v>
                </c:pt>
              </c:numCache>
            </c:numRef>
          </c:cat>
          <c:val>
            <c:numRef>
              <c:f>bondValue!$D$128:$D$218</c:f>
              <c:numCache>
                <c:formatCode>"$"#,##0</c:formatCode>
                <c:ptCount val="91"/>
                <c:pt idx="0">
                  <c:v>142206.4298927459</c:v>
                </c:pt>
                <c:pt idx="1">
                  <c:v>140403.9859331688</c:v>
                </c:pt>
                <c:pt idx="2">
                  <c:v>138634.4464466017</c:v>
                </c:pt>
                <c:pt idx="3">
                  <c:v>136897.112194473</c:v>
                </c:pt>
                <c:pt idx="4">
                  <c:v>135191.3000867693</c:v>
                </c:pt>
                <c:pt idx="5">
                  <c:v>133516.3427889663</c:v>
                </c:pt>
                <c:pt idx="6">
                  <c:v>131871.5883388083</c:v>
                </c:pt>
                <c:pt idx="7">
                  <c:v>130256.3997728208</c:v>
                </c:pt>
                <c:pt idx="8">
                  <c:v>128670.1547621835</c:v>
                </c:pt>
                <c:pt idx="9">
                  <c:v>127112.2452578074</c:v>
                </c:pt>
                <c:pt idx="10">
                  <c:v>125582.0771443757</c:v>
                </c:pt>
                <c:pt idx="11">
                  <c:v>124079.069903012</c:v>
                </c:pt>
                <c:pt idx="12">
                  <c:v>122602.6562825176</c:v>
                </c:pt>
                <c:pt idx="13">
                  <c:v>121152.2819787928</c:v>
                </c:pt>
                <c:pt idx="14">
                  <c:v>119727.4053223666</c:v>
                </c:pt>
                <c:pt idx="15">
                  <c:v>118327.4969737121</c:v>
                </c:pt>
                <c:pt idx="16">
                  <c:v>116952.0396262544</c:v>
                </c:pt>
                <c:pt idx="17">
                  <c:v>115600.5277167563</c:v>
                </c:pt>
                <c:pt idx="18">
                  <c:v>114272.4671430124</c:v>
                </c:pt>
                <c:pt idx="19">
                  <c:v>112967.3749885644</c:v>
                </c:pt>
                <c:pt idx="20">
                  <c:v>111684.7792543031</c:v>
                </c:pt>
                <c:pt idx="21">
                  <c:v>110424.218596796</c:v>
                </c:pt>
                <c:pt idx="22">
                  <c:v>109185.2420731084</c:v>
                </c:pt>
                <c:pt idx="23">
                  <c:v>107967.408892023</c:v>
                </c:pt>
                <c:pt idx="24">
                  <c:v>106770.2881714242</c:v>
                </c:pt>
                <c:pt idx="25">
                  <c:v>105593.4587017585</c:v>
                </c:pt>
                <c:pt idx="26">
                  <c:v>104436.5087153417</c:v>
                </c:pt>
                <c:pt idx="27">
                  <c:v>103299.0356614368</c:v>
                </c:pt>
                <c:pt idx="28">
                  <c:v>102180.6459868857</c:v>
                </c:pt>
                <c:pt idx="29">
                  <c:v>101080.9549222146</c:v>
                </c:pt>
                <c:pt idx="30">
                  <c:v>99999.58627301827</c:v>
                </c:pt>
                <c:pt idx="31">
                  <c:v>98936.1722165397</c:v>
                </c:pt>
                <c:pt idx="32">
                  <c:v>97890.35310325125</c:v>
                </c:pt>
                <c:pt idx="33">
                  <c:v>96861.77726338163</c:v>
                </c:pt>
                <c:pt idx="34">
                  <c:v>95850.10081820853</c:v>
                </c:pt>
                <c:pt idx="35">
                  <c:v>94854.98749600106</c:v>
                </c:pt>
                <c:pt idx="36">
                  <c:v>93876.1084525318</c:v>
                </c:pt>
                <c:pt idx="37">
                  <c:v>92913.14209598151</c:v>
                </c:pt>
                <c:pt idx="38">
                  <c:v>91965.77391619542</c:v>
                </c:pt>
                <c:pt idx="39">
                  <c:v>91033.69631810667</c:v>
                </c:pt>
                <c:pt idx="40">
                  <c:v>90116.60845928448</c:v>
                </c:pt>
                <c:pt idx="41">
                  <c:v>89214.21609145594</c:v>
                </c:pt>
                <c:pt idx="42">
                  <c:v>88326.23140594061</c:v>
                </c:pt>
                <c:pt idx="43">
                  <c:v>87452.37288284795</c:v>
                </c:pt>
                <c:pt idx="44">
                  <c:v>86592.365144002</c:v>
                </c:pt>
                <c:pt idx="45">
                  <c:v>85745.93880945171</c:v>
                </c:pt>
                <c:pt idx="46">
                  <c:v>84912.83035749403</c:v>
                </c:pt>
                <c:pt idx="47">
                  <c:v>84092.78198812637</c:v>
                </c:pt>
                <c:pt idx="48">
                  <c:v>83285.541489826</c:v>
                </c:pt>
                <c:pt idx="49">
                  <c:v>82490.86210959364</c:v>
                </c:pt>
                <c:pt idx="50">
                  <c:v>81708.50242615182</c:v>
                </c:pt>
                <c:pt idx="51">
                  <c:v>80938.22622624751</c:v>
                </c:pt>
                <c:pt idx="52">
                  <c:v>80179.80238395433</c:v>
                </c:pt>
                <c:pt idx="53">
                  <c:v>79433.00474292125</c:v>
                </c:pt>
                <c:pt idx="54">
                  <c:v>78697.61200147191</c:v>
                </c:pt>
                <c:pt idx="55">
                  <c:v>77973.4076005074</c:v>
                </c:pt>
                <c:pt idx="56">
                  <c:v>77260.1796141124</c:v>
                </c:pt>
                <c:pt idx="57">
                  <c:v>76557.72064282774</c:v>
                </c:pt>
                <c:pt idx="58">
                  <c:v>75865.82770949983</c:v>
                </c:pt>
                <c:pt idx="59">
                  <c:v>75184.3021576493</c:v>
                </c:pt>
                <c:pt idx="60">
                  <c:v>74512.94955230161</c:v>
                </c:pt>
                <c:pt idx="61">
                  <c:v>73851.57958320541</c:v>
                </c:pt>
                <c:pt idx="62">
                  <c:v>73200.00597039393</c:v>
                </c:pt>
                <c:pt idx="63">
                  <c:v>72558.0463720141</c:v>
                </c:pt>
                <c:pt idx="64">
                  <c:v>71925.52229438843</c:v>
                </c:pt>
                <c:pt idx="65">
                  <c:v>71302.2590042201</c:v>
                </c:pt>
                <c:pt idx="66">
                  <c:v>70688.08544293348</c:v>
                </c:pt>
                <c:pt idx="67">
                  <c:v>70082.83414305099</c:v>
                </c:pt>
                <c:pt idx="68">
                  <c:v>69486.34114658902</c:v>
                </c:pt>
                <c:pt idx="69">
                  <c:v>68898.44592540337</c:v>
                </c:pt>
                <c:pt idx="70">
                  <c:v>68318.99130344513</c:v>
                </c:pt>
                <c:pt idx="71">
                  <c:v>67747.82338087556</c:v>
                </c:pt>
                <c:pt idx="72">
                  <c:v>67184.7914599938</c:v>
                </c:pt>
                <c:pt idx="73">
                  <c:v>66629.74797293611</c:v>
                </c:pt>
                <c:pt idx="74">
                  <c:v>66082.54841109617</c:v>
                </c:pt>
                <c:pt idx="75">
                  <c:v>65543.05125623046</c:v>
                </c:pt>
                <c:pt idx="76">
                  <c:v>65011.1179132009</c:v>
                </c:pt>
                <c:pt idx="77">
                  <c:v>64486.6126443208</c:v>
                </c:pt>
                <c:pt idx="78">
                  <c:v>63969.4025052572</c:v>
                </c:pt>
                <c:pt idx="79">
                  <c:v>63459.357282457</c:v>
                </c:pt>
                <c:pt idx="80">
                  <c:v>62956.34943205506</c:v>
                </c:pt>
                <c:pt idx="81">
                  <c:v>62460.25402023273</c:v>
                </c:pt>
                <c:pt idx="82">
                  <c:v>61970.94866498379</c:v>
                </c:pt>
                <c:pt idx="83">
                  <c:v>61488.3134792596</c:v>
                </c:pt>
                <c:pt idx="84">
                  <c:v>61012.23101545641</c:v>
                </c:pt>
                <c:pt idx="85">
                  <c:v>60542.58621121301</c:v>
                </c:pt>
                <c:pt idx="86">
                  <c:v>60079.26633648356</c:v>
                </c:pt>
                <c:pt idx="87">
                  <c:v>59622.16094186021</c:v>
                </c:pt>
                <c:pt idx="88">
                  <c:v>59171.16180810941</c:v>
                </c:pt>
                <c:pt idx="89">
                  <c:v>58726.16289688979</c:v>
                </c:pt>
                <c:pt idx="90">
                  <c:v>58287.06030263517</c:v>
                </c:pt>
              </c:numCache>
            </c:numRef>
          </c:val>
          <c:smooth val="0"/>
        </c:ser>
        <c:ser>
          <c:idx val="2"/>
          <c:order val="1"/>
          <c:spPr>
            <a:ln w="12700" cmpd="sng">
              <a:solidFill>
                <a:srgbClr val="CF5A51"/>
              </a:solidFill>
              <a:prstDash val="solid"/>
            </a:ln>
          </c:spPr>
          <c:marker>
            <c:symbol val="circle"/>
            <c:size val="4"/>
            <c:spPr>
              <a:solidFill>
                <a:srgbClr val="CF5A51"/>
              </a:solidFill>
              <a:ln>
                <a:solidFill>
                  <a:srgbClr val="CF5A51"/>
                </a:solidFill>
                <a:prstDash val="solid"/>
              </a:ln>
            </c:spPr>
          </c:marker>
          <c:cat>
            <c:numRef>
              <c:f>bondValue!$C$128:$C$218</c:f>
              <c:numCache>
                <c:formatCode>0.0%</c:formatCode>
                <c:ptCount val="91"/>
                <c:pt idx="0">
                  <c:v>0.0300000000000001</c:v>
                </c:pt>
                <c:pt idx="1">
                  <c:v>0.0310000000000002</c:v>
                </c:pt>
                <c:pt idx="2">
                  <c:v>0.0320000000000001</c:v>
                </c:pt>
                <c:pt idx="3">
                  <c:v>0.033</c:v>
                </c:pt>
                <c:pt idx="4">
                  <c:v>0.0340000000000001</c:v>
                </c:pt>
                <c:pt idx="5">
                  <c:v>0.0350000000000001</c:v>
                </c:pt>
                <c:pt idx="6">
                  <c:v>0.0360000000000002</c:v>
                </c:pt>
                <c:pt idx="7">
                  <c:v>0.0370000000000003</c:v>
                </c:pt>
                <c:pt idx="8">
                  <c:v>0.0380000000000001</c:v>
                </c:pt>
                <c:pt idx="9">
                  <c:v>0.0390000000000001</c:v>
                </c:pt>
                <c:pt idx="10">
                  <c:v>0.0400000000000001</c:v>
                </c:pt>
                <c:pt idx="11">
                  <c:v>0.041</c:v>
                </c:pt>
                <c:pt idx="12">
                  <c:v>0.0420000000000001</c:v>
                </c:pt>
                <c:pt idx="13">
                  <c:v>0.043</c:v>
                </c:pt>
                <c:pt idx="14">
                  <c:v>0.0440000000000001</c:v>
                </c:pt>
                <c:pt idx="15">
                  <c:v>0.045</c:v>
                </c:pt>
                <c:pt idx="16">
                  <c:v>0.046</c:v>
                </c:pt>
                <c:pt idx="17">
                  <c:v>0.0470000000000001</c:v>
                </c:pt>
                <c:pt idx="18">
                  <c:v>0.0480000000000001</c:v>
                </c:pt>
                <c:pt idx="19">
                  <c:v>0.0490000000000001</c:v>
                </c:pt>
                <c:pt idx="20">
                  <c:v>0.0500000000000001</c:v>
                </c:pt>
                <c:pt idx="21">
                  <c:v>0.051</c:v>
                </c:pt>
                <c:pt idx="22">
                  <c:v>0.0520000000000001</c:v>
                </c:pt>
                <c:pt idx="23">
                  <c:v>0.0530000000000001</c:v>
                </c:pt>
                <c:pt idx="24">
                  <c:v>0.0540000000000001</c:v>
                </c:pt>
                <c:pt idx="25">
                  <c:v>0.0550000000000001</c:v>
                </c:pt>
                <c:pt idx="26">
                  <c:v>0.0560000000000001</c:v>
                </c:pt>
                <c:pt idx="27">
                  <c:v>0.0570000000000001</c:v>
                </c:pt>
                <c:pt idx="28">
                  <c:v>0.0580000000000001</c:v>
                </c:pt>
                <c:pt idx="29">
                  <c:v>0.0590000000000004</c:v>
                </c:pt>
                <c:pt idx="30">
                  <c:v>0.0600000000000001</c:v>
                </c:pt>
                <c:pt idx="31">
                  <c:v>0.0610000000000001</c:v>
                </c:pt>
                <c:pt idx="32">
                  <c:v>0.0620000000000001</c:v>
                </c:pt>
                <c:pt idx="33">
                  <c:v>0.0630000000000001</c:v>
                </c:pt>
                <c:pt idx="34">
                  <c:v>0.0640000000000002</c:v>
                </c:pt>
                <c:pt idx="35">
                  <c:v>0.0650000000000001</c:v>
                </c:pt>
                <c:pt idx="36">
                  <c:v>0.0660000000000001</c:v>
                </c:pt>
                <c:pt idx="37">
                  <c:v>0.0670000000000001</c:v>
                </c:pt>
                <c:pt idx="38">
                  <c:v>0.0680000000000001</c:v>
                </c:pt>
                <c:pt idx="39">
                  <c:v>0.0690000000000001</c:v>
                </c:pt>
                <c:pt idx="40">
                  <c:v>0.0700000000000001</c:v>
                </c:pt>
                <c:pt idx="41">
                  <c:v>0.0710000000000001</c:v>
                </c:pt>
                <c:pt idx="42">
                  <c:v>0.0720000000000001</c:v>
                </c:pt>
                <c:pt idx="43">
                  <c:v>0.0730000000000001</c:v>
                </c:pt>
                <c:pt idx="44">
                  <c:v>0.0740000000000005</c:v>
                </c:pt>
                <c:pt idx="45">
                  <c:v>0.0750000000000001</c:v>
                </c:pt>
                <c:pt idx="46">
                  <c:v>0.0760000000000001</c:v>
                </c:pt>
                <c:pt idx="47">
                  <c:v>0.0770000000000001</c:v>
                </c:pt>
                <c:pt idx="48">
                  <c:v>0.0780000000000001</c:v>
                </c:pt>
                <c:pt idx="49">
                  <c:v>0.0790000000000005</c:v>
                </c:pt>
                <c:pt idx="50">
                  <c:v>0.0800000000000001</c:v>
                </c:pt>
                <c:pt idx="51">
                  <c:v>0.0810000000000001</c:v>
                </c:pt>
                <c:pt idx="52">
                  <c:v>0.0820000000000001</c:v>
                </c:pt>
                <c:pt idx="53">
                  <c:v>0.0830000000000003</c:v>
                </c:pt>
                <c:pt idx="54">
                  <c:v>0.0840000000000002</c:v>
                </c:pt>
                <c:pt idx="55">
                  <c:v>0.0850000000000001</c:v>
                </c:pt>
                <c:pt idx="56">
                  <c:v>0.086</c:v>
                </c:pt>
                <c:pt idx="57">
                  <c:v>0.087</c:v>
                </c:pt>
                <c:pt idx="58">
                  <c:v>0.0880000000000002</c:v>
                </c:pt>
                <c:pt idx="59">
                  <c:v>0.0890000000000002</c:v>
                </c:pt>
                <c:pt idx="60">
                  <c:v>0.09</c:v>
                </c:pt>
                <c:pt idx="61">
                  <c:v>0.091</c:v>
                </c:pt>
                <c:pt idx="62">
                  <c:v>0.092</c:v>
                </c:pt>
                <c:pt idx="63">
                  <c:v>0.0930000000000003</c:v>
                </c:pt>
                <c:pt idx="64">
                  <c:v>0.0940000000000002</c:v>
                </c:pt>
                <c:pt idx="65">
                  <c:v>0.0950000000000002</c:v>
                </c:pt>
                <c:pt idx="66">
                  <c:v>0.0960000000000001</c:v>
                </c:pt>
                <c:pt idx="67">
                  <c:v>0.0970000000000001</c:v>
                </c:pt>
                <c:pt idx="68">
                  <c:v>0.0980000000000003</c:v>
                </c:pt>
                <c:pt idx="69">
                  <c:v>0.0990000000000002</c:v>
                </c:pt>
                <c:pt idx="70">
                  <c:v>0.1</c:v>
                </c:pt>
                <c:pt idx="71">
                  <c:v>0.101</c:v>
                </c:pt>
                <c:pt idx="72">
                  <c:v>0.102</c:v>
                </c:pt>
                <c:pt idx="73">
                  <c:v>0.103</c:v>
                </c:pt>
                <c:pt idx="74">
                  <c:v>0.104</c:v>
                </c:pt>
                <c:pt idx="75">
                  <c:v>0.105</c:v>
                </c:pt>
                <c:pt idx="76">
                  <c:v>0.106</c:v>
                </c:pt>
                <c:pt idx="77">
                  <c:v>0.107</c:v>
                </c:pt>
                <c:pt idx="78">
                  <c:v>0.108</c:v>
                </c:pt>
                <c:pt idx="79">
                  <c:v>0.109</c:v>
                </c:pt>
                <c:pt idx="80">
                  <c:v>0.11</c:v>
                </c:pt>
                <c:pt idx="81">
                  <c:v>0.111</c:v>
                </c:pt>
                <c:pt idx="82">
                  <c:v>0.112</c:v>
                </c:pt>
                <c:pt idx="83">
                  <c:v>0.113</c:v>
                </c:pt>
                <c:pt idx="84">
                  <c:v>0.114</c:v>
                </c:pt>
                <c:pt idx="85">
                  <c:v>0.115</c:v>
                </c:pt>
                <c:pt idx="86">
                  <c:v>0.116</c:v>
                </c:pt>
                <c:pt idx="87">
                  <c:v>0.117</c:v>
                </c:pt>
                <c:pt idx="88">
                  <c:v>0.118</c:v>
                </c:pt>
                <c:pt idx="89">
                  <c:v>0.119</c:v>
                </c:pt>
                <c:pt idx="90">
                  <c:v>0.12</c:v>
                </c:pt>
              </c:numCache>
            </c:numRef>
          </c:cat>
          <c:val>
            <c:numRef>
              <c:f>bondValue!$G$128:$G$218</c:f>
              <c:numCache>
                <c:formatCode>"$"#,##0</c:formatCode>
                <c:ptCount val="91"/>
                <c:pt idx="0">
                  <c:v>106600.0</c:v>
                </c:pt>
                <c:pt idx="1">
                  <c:v>106400.0</c:v>
                </c:pt>
                <c:pt idx="2">
                  <c:v>106200.0</c:v>
                </c:pt>
                <c:pt idx="3">
                  <c:v>106000.0</c:v>
                </c:pt>
                <c:pt idx="4">
                  <c:v>105800.0</c:v>
                </c:pt>
                <c:pt idx="5">
                  <c:v>105600.0</c:v>
                </c:pt>
                <c:pt idx="6">
                  <c:v>105400.0</c:v>
                </c:pt>
                <c:pt idx="7">
                  <c:v>105200.0</c:v>
                </c:pt>
                <c:pt idx="8">
                  <c:v>105000.0</c:v>
                </c:pt>
                <c:pt idx="9">
                  <c:v>104800.0</c:v>
                </c:pt>
                <c:pt idx="10">
                  <c:v>104600.0</c:v>
                </c:pt>
                <c:pt idx="11">
                  <c:v>104400.0</c:v>
                </c:pt>
                <c:pt idx="12">
                  <c:v>104200.0</c:v>
                </c:pt>
                <c:pt idx="13">
                  <c:v>104000.0</c:v>
                </c:pt>
                <c:pt idx="14">
                  <c:v>103800.0</c:v>
                </c:pt>
                <c:pt idx="15">
                  <c:v>103600.0</c:v>
                </c:pt>
                <c:pt idx="16">
                  <c:v>103400.0</c:v>
                </c:pt>
                <c:pt idx="17">
                  <c:v>103200.0</c:v>
                </c:pt>
                <c:pt idx="18">
                  <c:v>103000.0</c:v>
                </c:pt>
                <c:pt idx="19">
                  <c:v>102800.0</c:v>
                </c:pt>
                <c:pt idx="20">
                  <c:v>102600.0</c:v>
                </c:pt>
                <c:pt idx="21">
                  <c:v>102400.0</c:v>
                </c:pt>
                <c:pt idx="22">
                  <c:v>102200.0</c:v>
                </c:pt>
                <c:pt idx="23">
                  <c:v>102000.0</c:v>
                </c:pt>
                <c:pt idx="24">
                  <c:v>101800.0</c:v>
                </c:pt>
                <c:pt idx="25">
                  <c:v>101500.0</c:v>
                </c:pt>
                <c:pt idx="26">
                  <c:v>101200.0</c:v>
                </c:pt>
                <c:pt idx="27">
                  <c:v>100900.0</c:v>
                </c:pt>
                <c:pt idx="28">
                  <c:v>100600.0</c:v>
                </c:pt>
                <c:pt idx="29">
                  <c:v>100300.0</c:v>
                </c:pt>
                <c:pt idx="30">
                  <c:v>99999.58627301827</c:v>
                </c:pt>
                <c:pt idx="31">
                  <c:v>99332.93339725194</c:v>
                </c:pt>
                <c:pt idx="32">
                  <c:v>98666.28052148474</c:v>
                </c:pt>
                <c:pt idx="33">
                  <c:v>97999.62764571744</c:v>
                </c:pt>
                <c:pt idx="34">
                  <c:v>97332.97476995042</c:v>
                </c:pt>
                <c:pt idx="35">
                  <c:v>96666.32189418282</c:v>
                </c:pt>
                <c:pt idx="36">
                  <c:v>95999.66901841602</c:v>
                </c:pt>
                <c:pt idx="37">
                  <c:v>95333.0161426482</c:v>
                </c:pt>
                <c:pt idx="38">
                  <c:v>94666.36326688088</c:v>
                </c:pt>
                <c:pt idx="39">
                  <c:v>93999.71039111249</c:v>
                </c:pt>
                <c:pt idx="40">
                  <c:v>93333.05751534624</c:v>
                </c:pt>
                <c:pt idx="41">
                  <c:v>92666.4046395788</c:v>
                </c:pt>
                <c:pt idx="42">
                  <c:v>91999.75176381162</c:v>
                </c:pt>
                <c:pt idx="43">
                  <c:v>91333.09888804433</c:v>
                </c:pt>
                <c:pt idx="44">
                  <c:v>90666.4460122759</c:v>
                </c:pt>
                <c:pt idx="45">
                  <c:v>89999.79313650937</c:v>
                </c:pt>
                <c:pt idx="46">
                  <c:v>89333.14026074238</c:v>
                </c:pt>
                <c:pt idx="47">
                  <c:v>88666.48738497507</c:v>
                </c:pt>
                <c:pt idx="48">
                  <c:v>87999.83450920761</c:v>
                </c:pt>
                <c:pt idx="49">
                  <c:v>87333.18163344044</c:v>
                </c:pt>
                <c:pt idx="50">
                  <c:v>86666.52875767312</c:v>
                </c:pt>
                <c:pt idx="51">
                  <c:v>85999.87588190585</c:v>
                </c:pt>
                <c:pt idx="52">
                  <c:v>85333.2230061385</c:v>
                </c:pt>
                <c:pt idx="53">
                  <c:v>84666.57013037118</c:v>
                </c:pt>
                <c:pt idx="54">
                  <c:v>83999.91725460331</c:v>
                </c:pt>
                <c:pt idx="55">
                  <c:v>83333.26437883657</c:v>
                </c:pt>
                <c:pt idx="56">
                  <c:v>82666.61150306897</c:v>
                </c:pt>
                <c:pt idx="57">
                  <c:v>81999.95862730195</c:v>
                </c:pt>
                <c:pt idx="58">
                  <c:v>81333.3057515353</c:v>
                </c:pt>
                <c:pt idx="59">
                  <c:v>80666.65287576731</c:v>
                </c:pt>
                <c:pt idx="60">
                  <c:v>80000.0</c:v>
                </c:pt>
                <c:pt idx="61">
                  <c:v>79500.0</c:v>
                </c:pt>
                <c:pt idx="62">
                  <c:v>79000.0</c:v>
                </c:pt>
                <c:pt idx="63">
                  <c:v>78500.0</c:v>
                </c:pt>
                <c:pt idx="64">
                  <c:v>78000.0</c:v>
                </c:pt>
                <c:pt idx="65">
                  <c:v>77500.0</c:v>
                </c:pt>
                <c:pt idx="66">
                  <c:v>77000.0</c:v>
                </c:pt>
                <c:pt idx="67">
                  <c:v>76500.0</c:v>
                </c:pt>
                <c:pt idx="68">
                  <c:v>76000.0</c:v>
                </c:pt>
                <c:pt idx="69">
                  <c:v>75500.0</c:v>
                </c:pt>
                <c:pt idx="70">
                  <c:v>75000.0</c:v>
                </c:pt>
                <c:pt idx="71">
                  <c:v>74500.0</c:v>
                </c:pt>
                <c:pt idx="72">
                  <c:v>74000.0</c:v>
                </c:pt>
                <c:pt idx="73">
                  <c:v>73500.0</c:v>
                </c:pt>
                <c:pt idx="74">
                  <c:v>73000.0</c:v>
                </c:pt>
                <c:pt idx="75">
                  <c:v>72500.0</c:v>
                </c:pt>
                <c:pt idx="76">
                  <c:v>72000.0</c:v>
                </c:pt>
                <c:pt idx="77">
                  <c:v>71500.0</c:v>
                </c:pt>
                <c:pt idx="78">
                  <c:v>71000.0</c:v>
                </c:pt>
                <c:pt idx="79">
                  <c:v>70500.0</c:v>
                </c:pt>
                <c:pt idx="80">
                  <c:v>70000.0</c:v>
                </c:pt>
                <c:pt idx="81">
                  <c:v>69500.0</c:v>
                </c:pt>
                <c:pt idx="82">
                  <c:v>69000.0</c:v>
                </c:pt>
                <c:pt idx="83">
                  <c:v>68500.0</c:v>
                </c:pt>
                <c:pt idx="84">
                  <c:v>68000.0</c:v>
                </c:pt>
                <c:pt idx="85">
                  <c:v>67500.0</c:v>
                </c:pt>
                <c:pt idx="86">
                  <c:v>67000.0</c:v>
                </c:pt>
                <c:pt idx="87">
                  <c:v>66500.0</c:v>
                </c:pt>
                <c:pt idx="88">
                  <c:v>66000.0</c:v>
                </c:pt>
                <c:pt idx="89">
                  <c:v>65500.0</c:v>
                </c:pt>
                <c:pt idx="90">
                  <c:v>65000.0</c:v>
                </c:pt>
              </c:numCache>
            </c:numRef>
          </c:val>
          <c:smooth val="0"/>
        </c:ser>
        <c:dLbls>
          <c:showLegendKey val="0"/>
          <c:showVal val="0"/>
          <c:showCatName val="0"/>
          <c:showSerName val="0"/>
          <c:showPercent val="0"/>
          <c:showBubbleSize val="0"/>
        </c:dLbls>
        <c:marker val="1"/>
        <c:smooth val="0"/>
        <c:axId val="2129264024"/>
        <c:axId val="2129433304"/>
      </c:lineChart>
      <c:catAx>
        <c:axId val="2129264024"/>
        <c:scaling>
          <c:orientation val="minMax"/>
        </c:scaling>
        <c:delete val="0"/>
        <c:axPos val="b"/>
        <c:title>
          <c:tx>
            <c:rich>
              <a:bodyPr/>
              <a:lstStyle/>
              <a:p>
                <a:pPr>
                  <a:defRPr lang="en-US" sz="1200" b="1" i="0" u="none" strike="noStrike" baseline="0">
                    <a:solidFill>
                      <a:srgbClr val="000000"/>
                    </a:solidFill>
                    <a:latin typeface="+mj-lt"/>
                    <a:ea typeface="Arial"/>
                    <a:cs typeface="Arial"/>
                  </a:defRPr>
                </a:pPr>
                <a:r>
                  <a:rPr lang="en-US" sz="1200" dirty="0">
                    <a:latin typeface="+mj-lt"/>
                  </a:rPr>
                  <a:t>Rate</a:t>
                </a:r>
              </a:p>
            </c:rich>
          </c:tx>
          <c:layout>
            <c:manualLayout>
              <c:xMode val="edge"/>
              <c:yMode val="edge"/>
              <c:x val="0.548279689234189"/>
              <c:y val="0.911908646003263"/>
            </c:manualLayout>
          </c:layout>
          <c:overlay val="0"/>
          <c:spPr>
            <a:noFill/>
            <a:ln w="25400">
              <a:noFill/>
            </a:ln>
          </c:spPr>
        </c:title>
        <c:numFmt formatCode="0%" sourceLinked="0"/>
        <c:majorTickMark val="out"/>
        <c:minorTickMark val="none"/>
        <c:tickLblPos val="nextTo"/>
        <c:spPr>
          <a:ln w="3175">
            <a:solidFill>
              <a:srgbClr val="000000"/>
            </a:solidFill>
            <a:prstDash val="solid"/>
          </a:ln>
        </c:spPr>
        <c:txPr>
          <a:bodyPr rot="0" vert="horz"/>
          <a:lstStyle/>
          <a:p>
            <a:pPr>
              <a:defRPr lang="en-US" sz="1050" b="1" i="0" u="none" strike="noStrike" baseline="0">
                <a:solidFill>
                  <a:srgbClr val="000000"/>
                </a:solidFill>
                <a:latin typeface="+mj-lt"/>
                <a:ea typeface="Arial"/>
                <a:cs typeface="Arial"/>
              </a:defRPr>
            </a:pPr>
            <a:endParaRPr lang="en-US"/>
          </a:p>
        </c:txPr>
        <c:crossAx val="2129433304"/>
        <c:crosses val="autoZero"/>
        <c:auto val="1"/>
        <c:lblAlgn val="ctr"/>
        <c:lblOffset val="100"/>
        <c:tickLblSkip val="10"/>
        <c:tickMarkSkip val="1"/>
        <c:noMultiLvlLbl val="0"/>
      </c:catAx>
      <c:valAx>
        <c:axId val="2129433304"/>
        <c:scaling>
          <c:orientation val="minMax"/>
          <c:min val="0.0"/>
        </c:scaling>
        <c:delete val="0"/>
        <c:axPos val="l"/>
        <c:majorGridlines>
          <c:spPr>
            <a:ln w="3175">
              <a:solidFill>
                <a:srgbClr val="000000"/>
              </a:solidFill>
              <a:prstDash val="solid"/>
            </a:ln>
          </c:spPr>
        </c:majorGridlines>
        <c:title>
          <c:tx>
            <c:rich>
              <a:bodyPr/>
              <a:lstStyle/>
              <a:p>
                <a:pPr>
                  <a:defRPr lang="en-US" sz="1200" b="1" i="0" u="none" strike="noStrike" baseline="0">
                    <a:solidFill>
                      <a:srgbClr val="000000"/>
                    </a:solidFill>
                    <a:latin typeface="+mj-lt"/>
                    <a:ea typeface="Arial"/>
                    <a:cs typeface="Arial"/>
                  </a:defRPr>
                </a:pPr>
                <a:r>
                  <a:rPr lang="en-US" sz="1200" dirty="0">
                    <a:latin typeface="+mj-lt"/>
                  </a:rPr>
                  <a:t>Price</a:t>
                </a:r>
              </a:p>
            </c:rich>
          </c:tx>
          <c:layout>
            <c:manualLayout>
              <c:xMode val="edge"/>
              <c:yMode val="edge"/>
              <c:x val="0.0"/>
              <c:y val="0.420880913539973"/>
            </c:manualLayout>
          </c:layout>
          <c:overlay val="0"/>
          <c:spPr>
            <a:noFill/>
            <a:ln w="25400">
              <a:noFill/>
            </a:ln>
          </c:spPr>
        </c:title>
        <c:numFmt formatCode="\$#,##0" sourceLinked="0"/>
        <c:majorTickMark val="out"/>
        <c:minorTickMark val="none"/>
        <c:tickLblPos val="nextTo"/>
        <c:spPr>
          <a:ln w="3175">
            <a:solidFill>
              <a:srgbClr val="000000"/>
            </a:solidFill>
            <a:prstDash val="solid"/>
          </a:ln>
        </c:spPr>
        <c:txPr>
          <a:bodyPr rot="0" vert="horz"/>
          <a:lstStyle/>
          <a:p>
            <a:pPr>
              <a:defRPr lang="en-US" sz="1050" b="1" i="0" u="none" strike="noStrike" baseline="0">
                <a:solidFill>
                  <a:srgbClr val="000000"/>
                </a:solidFill>
                <a:latin typeface="+mj-lt"/>
                <a:ea typeface="Arial"/>
                <a:cs typeface="Arial"/>
              </a:defRPr>
            </a:pPr>
            <a:endParaRPr lang="en-US"/>
          </a:p>
        </c:txPr>
        <c:crossAx val="2129264024"/>
        <c:crosses val="autoZero"/>
        <c:crossBetween val="between"/>
      </c:valAx>
      <c:spPr>
        <a:noFill/>
        <a:ln w="12700">
          <a:solidFill>
            <a:srgbClr val="808080"/>
          </a:solidFill>
          <a:prstDash val="solid"/>
        </a:ln>
      </c:spPr>
    </c:plotArea>
    <c:plotVisOnly val="1"/>
    <c:dispBlanksAs val="gap"/>
    <c:showDLblsOverMax val="0"/>
  </c:chart>
  <c:spPr>
    <a:noFill/>
    <a:ln w="9525">
      <a:noFill/>
    </a:ln>
  </c:spPr>
  <c:txPr>
    <a:bodyPr/>
    <a:lstStyle/>
    <a:p>
      <a:pPr>
        <a:defRPr sz="2400" b="1" i="0" u="none" strike="noStrike" baseline="0">
          <a:solidFill>
            <a:srgbClr val="000000"/>
          </a:solidFill>
          <a:latin typeface="Arial"/>
          <a:ea typeface="Arial"/>
          <a:cs typeface="Arial"/>
        </a:defRPr>
      </a:pPr>
      <a:endParaRPr lang="en-US"/>
    </a:p>
  </c:txPr>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225933325498493"/>
          <c:y val="0.0524941829079876"/>
          <c:w val="0.704655462843265"/>
          <c:h val="0.732887525088776"/>
        </c:manualLayout>
      </c:layout>
      <c:scatterChart>
        <c:scatterStyle val="smoothMarker"/>
        <c:varyColors val="0"/>
        <c:ser>
          <c:idx val="0"/>
          <c:order val="0"/>
          <c:tx>
            <c:v>Risky Portfolio</c:v>
          </c:tx>
          <c:spPr>
            <a:ln w="79375">
              <a:solidFill>
                <a:srgbClr val="598774"/>
              </a:solidFill>
            </a:ln>
            <a:effectLst>
              <a:outerShdw blurRad="50800" dist="38100" dir="2700000" algn="tl" rotWithShape="0">
                <a:prstClr val="black">
                  <a:alpha val="40000"/>
                </a:prstClr>
              </a:outerShdw>
            </a:effectLst>
          </c:spPr>
          <c:marker>
            <c:symbol val="none"/>
          </c:marker>
          <c:xVal>
            <c:numRef>
              <c:f>CML!$V$3:$V$16</c:f>
              <c:numCache>
                <c:formatCode>0.0%</c:formatCode>
                <c:ptCount val="14"/>
                <c:pt idx="0">
                  <c:v>0.294108823397058</c:v>
                </c:pt>
                <c:pt idx="1">
                  <c:v>0.274809024597083</c:v>
                </c:pt>
                <c:pt idx="2">
                  <c:v>0.255695130966547</c:v>
                </c:pt>
                <c:pt idx="3">
                  <c:v>0.236812161849851</c:v>
                </c:pt>
                <c:pt idx="4">
                  <c:v>0.218220072403984</c:v>
                </c:pt>
                <c:pt idx="5">
                  <c:v>0.2</c:v>
                </c:pt>
                <c:pt idx="6">
                  <c:v>0.182263545449988</c:v>
                </c:pt>
                <c:pt idx="7">
                  <c:v>0.165166582576501</c:v>
                </c:pt>
                <c:pt idx="8">
                  <c:v>0.148929513529052</c:v>
                </c:pt>
                <c:pt idx="9">
                  <c:v>0.133865604245452</c:v>
                </c:pt>
                <c:pt idx="10">
                  <c:v>0.11291371507675</c:v>
                </c:pt>
                <c:pt idx="11">
                  <c:v>0.103479314551369</c:v>
                </c:pt>
                <c:pt idx="12">
                  <c:v>0.0975009232141375</c:v>
                </c:pt>
                <c:pt idx="13">
                  <c:v>0.0956289261426541</c:v>
                </c:pt>
              </c:numCache>
            </c:numRef>
          </c:xVal>
          <c:yVal>
            <c:numRef>
              <c:f>CML!$W$3:$W$16</c:f>
              <c:numCache>
                <c:formatCode>0.0%</c:formatCode>
                <c:ptCount val="14"/>
                <c:pt idx="0">
                  <c:v>0.175</c:v>
                </c:pt>
                <c:pt idx="1">
                  <c:v>0.17</c:v>
                </c:pt>
                <c:pt idx="2">
                  <c:v>0.165</c:v>
                </c:pt>
                <c:pt idx="3">
                  <c:v>0.16</c:v>
                </c:pt>
                <c:pt idx="4">
                  <c:v>0.155</c:v>
                </c:pt>
                <c:pt idx="5">
                  <c:v>0.15</c:v>
                </c:pt>
                <c:pt idx="6">
                  <c:v>0.145</c:v>
                </c:pt>
                <c:pt idx="7">
                  <c:v>0.14</c:v>
                </c:pt>
                <c:pt idx="8">
                  <c:v>0.135</c:v>
                </c:pt>
                <c:pt idx="9">
                  <c:v>0.13</c:v>
                </c:pt>
                <c:pt idx="10">
                  <c:v>0.121794872097692</c:v>
                </c:pt>
                <c:pt idx="11">
                  <c:v>0.116794872097691</c:v>
                </c:pt>
                <c:pt idx="12">
                  <c:v>0.111794872097691</c:v>
                </c:pt>
                <c:pt idx="13">
                  <c:v>0.106794872097692</c:v>
                </c:pt>
              </c:numCache>
            </c:numRef>
          </c:yVal>
          <c:smooth val="1"/>
        </c:ser>
        <c:ser>
          <c:idx val="1"/>
          <c:order val="1"/>
          <c:tx>
            <c:v>CML</c:v>
          </c:tx>
          <c:spPr>
            <a:ln w="50800">
              <a:solidFill>
                <a:srgbClr val="707B93"/>
              </a:solidFill>
            </a:ln>
            <a:effectLst>
              <a:outerShdw blurRad="50800" dist="38100" dir="2700000" algn="tl" rotWithShape="0">
                <a:prstClr val="black">
                  <a:alpha val="40000"/>
                </a:prstClr>
              </a:outerShdw>
            </a:effectLst>
          </c:spPr>
          <c:marker>
            <c:symbol val="none"/>
          </c:marker>
          <c:dPt>
            <c:idx val="0"/>
            <c:bubble3D val="0"/>
            <c:spPr>
              <a:ln w="50800">
                <a:solidFill>
                  <a:srgbClr val="CF5A51"/>
                </a:solidFill>
              </a:ln>
              <a:effectLst>
                <a:outerShdw blurRad="50800" dist="38100" dir="2700000" algn="tl" rotWithShape="0">
                  <a:prstClr val="black">
                    <a:alpha val="40000"/>
                  </a:prstClr>
                </a:outerShdw>
              </a:effectLst>
            </c:spPr>
          </c:dPt>
          <c:xVal>
            <c:numRef>
              <c:f>CML!$D$26:$D$44</c:f>
              <c:numCache>
                <c:formatCode>0.0%</c:formatCode>
                <c:ptCount val="19"/>
                <c:pt idx="0">
                  <c:v>0.0</c:v>
                </c:pt>
                <c:pt idx="1">
                  <c:v>0.0112913715076749</c:v>
                </c:pt>
                <c:pt idx="2">
                  <c:v>0.02258274301535</c:v>
                </c:pt>
                <c:pt idx="3">
                  <c:v>0.0338741145230251</c:v>
                </c:pt>
                <c:pt idx="4">
                  <c:v>0.0451654860306998</c:v>
                </c:pt>
                <c:pt idx="5">
                  <c:v>0.0564568575383747</c:v>
                </c:pt>
                <c:pt idx="6">
                  <c:v>0.06774822904605</c:v>
                </c:pt>
                <c:pt idx="7">
                  <c:v>0.079039600553725</c:v>
                </c:pt>
                <c:pt idx="8">
                  <c:v>0.0903309720613999</c:v>
                </c:pt>
                <c:pt idx="9">
                  <c:v>0.101622343569075</c:v>
                </c:pt>
                <c:pt idx="10">
                  <c:v>0.11291371507675</c:v>
                </c:pt>
                <c:pt idx="11">
                  <c:v>0.141142143845938</c:v>
                </c:pt>
                <c:pt idx="12">
                  <c:v>0.169370572615124</c:v>
                </c:pt>
                <c:pt idx="13">
                  <c:v>0.197599001384312</c:v>
                </c:pt>
                <c:pt idx="14">
                  <c:v>0.2258274301535</c:v>
                </c:pt>
                <c:pt idx="15">
                  <c:v>0.254055858922686</c:v>
                </c:pt>
                <c:pt idx="16">
                  <c:v>0.282284287691875</c:v>
                </c:pt>
                <c:pt idx="17">
                  <c:v>0.310512716461061</c:v>
                </c:pt>
                <c:pt idx="18">
                  <c:v>0.33874114523025</c:v>
                </c:pt>
              </c:numCache>
            </c:numRef>
          </c:xVal>
          <c:yVal>
            <c:numRef>
              <c:f>CML!$E$26:$E$44</c:f>
              <c:numCache>
                <c:formatCode>0.0%</c:formatCode>
                <c:ptCount val="19"/>
                <c:pt idx="0">
                  <c:v>0.07</c:v>
                </c:pt>
                <c:pt idx="1">
                  <c:v>0.0751794872097691</c:v>
                </c:pt>
                <c:pt idx="2">
                  <c:v>0.0803589744195382</c:v>
                </c:pt>
                <c:pt idx="3">
                  <c:v>0.0855384616293073</c:v>
                </c:pt>
                <c:pt idx="4">
                  <c:v>0.090717948839077</c:v>
                </c:pt>
                <c:pt idx="5">
                  <c:v>0.0958974360488457</c:v>
                </c:pt>
                <c:pt idx="6">
                  <c:v>0.101076923258615</c:v>
                </c:pt>
                <c:pt idx="7">
                  <c:v>0.106256410468384</c:v>
                </c:pt>
                <c:pt idx="8">
                  <c:v>0.111435897678153</c:v>
                </c:pt>
                <c:pt idx="9">
                  <c:v>0.116615384887922</c:v>
                </c:pt>
                <c:pt idx="10">
                  <c:v>0.121794872097692</c:v>
                </c:pt>
                <c:pt idx="11">
                  <c:v>0.134743590122115</c:v>
                </c:pt>
                <c:pt idx="12">
                  <c:v>0.147692308146537</c:v>
                </c:pt>
                <c:pt idx="13">
                  <c:v>0.16064102617096</c:v>
                </c:pt>
                <c:pt idx="14">
                  <c:v>0.173589744195383</c:v>
                </c:pt>
                <c:pt idx="15">
                  <c:v>0.186538462219805</c:v>
                </c:pt>
                <c:pt idx="16">
                  <c:v>0.199487180244229</c:v>
                </c:pt>
                <c:pt idx="17">
                  <c:v>0.212435898268651</c:v>
                </c:pt>
                <c:pt idx="18">
                  <c:v>0.225384616293073</c:v>
                </c:pt>
              </c:numCache>
            </c:numRef>
          </c:yVal>
          <c:smooth val="1"/>
        </c:ser>
        <c:ser>
          <c:idx val="2"/>
          <c:order val="2"/>
          <c:spPr>
            <a:ln w="76200">
              <a:solidFill>
                <a:srgbClr val="CF5A51"/>
              </a:solidFill>
            </a:ln>
          </c:spPr>
          <c:marker>
            <c:symbol val="none"/>
          </c:marker>
          <c:xVal>
            <c:numRef>
              <c:f>CML!$V$17:$V$24</c:f>
              <c:numCache>
                <c:formatCode>0.0%</c:formatCode>
                <c:ptCount val="8"/>
                <c:pt idx="0">
                  <c:v>0.0980986901175803</c:v>
                </c:pt>
                <c:pt idx="1">
                  <c:v>0.104603128492282</c:v>
                </c:pt>
                <c:pt idx="2">
                  <c:v>0.114456437031565</c:v>
                </c:pt>
                <c:pt idx="3">
                  <c:v>0.126880800224259</c:v>
                </c:pt>
                <c:pt idx="4">
                  <c:v>0.14119914643204</c:v>
                </c:pt>
                <c:pt idx="5">
                  <c:v>0.15689378713233</c:v>
                </c:pt>
                <c:pt idx="6">
                  <c:v>0.173591825637938</c:v>
                </c:pt>
                <c:pt idx="7">
                  <c:v>0.191030320671615</c:v>
                </c:pt>
              </c:numCache>
            </c:numRef>
          </c:xVal>
          <c:yVal>
            <c:numRef>
              <c:f>CML!$W$17:$W$24</c:f>
              <c:numCache>
                <c:formatCode>0.0%</c:formatCode>
                <c:ptCount val="8"/>
                <c:pt idx="0">
                  <c:v>0.101794872097691</c:v>
                </c:pt>
                <c:pt idx="1">
                  <c:v>0.0967948720976921</c:v>
                </c:pt>
                <c:pt idx="2">
                  <c:v>0.0917948720976921</c:v>
                </c:pt>
                <c:pt idx="3">
                  <c:v>0.0867948720976922</c:v>
                </c:pt>
                <c:pt idx="4">
                  <c:v>0.081794872097692</c:v>
                </c:pt>
                <c:pt idx="5">
                  <c:v>0.0767948720976911</c:v>
                </c:pt>
                <c:pt idx="6">
                  <c:v>0.0717948720976912</c:v>
                </c:pt>
                <c:pt idx="7">
                  <c:v>0.0667948720976912</c:v>
                </c:pt>
              </c:numCache>
            </c:numRef>
          </c:yVal>
          <c:smooth val="1"/>
        </c:ser>
        <c:ser>
          <c:idx val="3"/>
          <c:order val="3"/>
          <c:tx>
            <c:v>Market Portfolio</c:v>
          </c:tx>
          <c:spPr>
            <a:ln>
              <a:noFill/>
            </a:ln>
            <a:effectLst/>
          </c:spPr>
          <c:marker>
            <c:symbol val="circle"/>
            <c:size val="12"/>
            <c:spPr>
              <a:solidFill>
                <a:srgbClr val="CF5A51"/>
              </a:solidFill>
              <a:ln>
                <a:solidFill>
                  <a:srgbClr val="FF0000"/>
                </a:solidFill>
              </a:ln>
              <a:effectLst/>
            </c:spPr>
          </c:marker>
          <c:xVal>
            <c:numRef>
              <c:f>CML!$L$3</c:f>
              <c:numCache>
                <c:formatCode>0.0%</c:formatCode>
                <c:ptCount val="1"/>
                <c:pt idx="0">
                  <c:v>0.11291371507675</c:v>
                </c:pt>
              </c:numCache>
            </c:numRef>
          </c:xVal>
          <c:yVal>
            <c:numRef>
              <c:f>CML!$M$3</c:f>
              <c:numCache>
                <c:formatCode>0.0%</c:formatCode>
                <c:ptCount val="1"/>
                <c:pt idx="0">
                  <c:v>0.121794872097692</c:v>
                </c:pt>
              </c:numCache>
            </c:numRef>
          </c:yVal>
          <c:smooth val="1"/>
        </c:ser>
        <c:dLbls>
          <c:showLegendKey val="0"/>
          <c:showVal val="0"/>
          <c:showCatName val="0"/>
          <c:showSerName val="0"/>
          <c:showPercent val="0"/>
          <c:showBubbleSize val="0"/>
        </c:dLbls>
        <c:axId val="-2104685608"/>
        <c:axId val="-2104678296"/>
      </c:scatterChart>
      <c:valAx>
        <c:axId val="-2104685608"/>
        <c:scaling>
          <c:orientation val="minMax"/>
          <c:max val="0.25"/>
          <c:min val="0.0"/>
        </c:scaling>
        <c:delete val="0"/>
        <c:axPos val="b"/>
        <c:title>
          <c:tx>
            <c:rich>
              <a:bodyPr/>
              <a:lstStyle/>
              <a:p>
                <a:pPr>
                  <a:defRPr/>
                </a:pPr>
                <a:r>
                  <a:rPr lang="en-US"/>
                  <a:t>Standard Deviation</a:t>
                </a:r>
              </a:p>
            </c:rich>
          </c:tx>
          <c:overlay val="0"/>
        </c:title>
        <c:numFmt formatCode="0.0%" sourceLinked="1"/>
        <c:majorTickMark val="out"/>
        <c:minorTickMark val="none"/>
        <c:tickLblPos val="nextTo"/>
        <c:txPr>
          <a:bodyPr rot="0" vert="horz"/>
          <a:lstStyle/>
          <a:p>
            <a:pPr>
              <a:defRPr/>
            </a:pPr>
            <a:endParaRPr lang="en-US"/>
          </a:p>
        </c:txPr>
        <c:crossAx val="-2104678296"/>
        <c:crosses val="autoZero"/>
        <c:crossBetween val="midCat"/>
      </c:valAx>
      <c:valAx>
        <c:axId val="-2104678296"/>
        <c:scaling>
          <c:orientation val="minMax"/>
          <c:max val="0.2"/>
          <c:min val="0.05"/>
        </c:scaling>
        <c:delete val="0"/>
        <c:axPos val="l"/>
        <c:title>
          <c:tx>
            <c:rich>
              <a:bodyPr/>
              <a:lstStyle/>
              <a:p>
                <a:pPr>
                  <a:defRPr/>
                </a:pPr>
                <a:r>
                  <a:rPr lang="en-US"/>
                  <a:t>Expected Return</a:t>
                </a:r>
              </a:p>
            </c:rich>
          </c:tx>
          <c:overlay val="0"/>
        </c:title>
        <c:numFmt formatCode="0.0%" sourceLinked="1"/>
        <c:majorTickMark val="out"/>
        <c:minorTickMark val="none"/>
        <c:tickLblPos val="nextTo"/>
        <c:txPr>
          <a:bodyPr rot="0" vert="horz"/>
          <a:lstStyle/>
          <a:p>
            <a:pPr>
              <a:defRPr/>
            </a:pPr>
            <a:endParaRPr lang="en-US"/>
          </a:p>
        </c:txPr>
        <c:crossAx val="-2104685608"/>
        <c:crosses val="autoZero"/>
        <c:crossBetween val="midCat"/>
      </c:valAx>
    </c:plotArea>
    <c:legend>
      <c:legendPos val="r"/>
      <c:legendEntry>
        <c:idx val="2"/>
        <c:delete val="1"/>
      </c:legendEntry>
      <c:layout>
        <c:manualLayout>
          <c:xMode val="edge"/>
          <c:yMode val="edge"/>
          <c:x val="0.24289033667746"/>
          <c:y val="0.0567391984537084"/>
          <c:w val="0.425125129479765"/>
          <c:h val="0.256273015250004"/>
        </c:manualLayout>
      </c:layout>
      <c:overlay val="0"/>
      <c:spPr>
        <a:solidFill>
          <a:schemeClr val="bg1"/>
        </a:solidFill>
        <a:effectLst>
          <a:outerShdw blurRad="50800" dist="38100" dir="2700000" algn="tl" rotWithShape="0">
            <a:prstClr val="black">
              <a:alpha val="40000"/>
            </a:prstClr>
          </a:outerShdw>
        </a:effectLst>
      </c:spPr>
    </c:legend>
    <c:plotVisOnly val="1"/>
    <c:dispBlanksAs val="gap"/>
    <c:showDLblsOverMax val="0"/>
  </c:chart>
  <c:spPr>
    <a:ln>
      <a:noFill/>
    </a:ln>
  </c:spPr>
  <c:txPr>
    <a:bodyPr/>
    <a:lstStyle/>
    <a:p>
      <a:pPr>
        <a:defRPr sz="1400" b="0" i="0" u="none" strike="noStrike" baseline="0">
          <a:solidFill>
            <a:srgbClr val="000000"/>
          </a:solidFill>
          <a:latin typeface="Calibri"/>
          <a:ea typeface="Calibri"/>
          <a:cs typeface="Calibri"/>
        </a:defRPr>
      </a:pPr>
      <a:endParaRPr lang="en-US"/>
    </a:p>
  </c:txPr>
  <c:externalData r:id="rId2">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normal_discrete!$C$2</c:f>
              <c:strCache>
                <c:ptCount val="1"/>
                <c:pt idx="0">
                  <c:v>normal</c:v>
                </c:pt>
              </c:strCache>
            </c:strRef>
          </c:tx>
          <c:spPr>
            <a:ln w="76200"/>
            <a:effectLst>
              <a:outerShdw blurRad="50800" dist="38100" dir="2700000" algn="tl" rotWithShape="0">
                <a:prstClr val="black">
                  <a:alpha val="40000"/>
                </a:prstClr>
              </a:outerShdw>
            </a:effectLst>
          </c:spPr>
          <c:marker>
            <c:symbol val="none"/>
          </c:marker>
          <c:cat>
            <c:numRef>
              <c:f>normal_discrete!$B$11:$B$91</c:f>
              <c:numCache>
                <c:formatCode>_(* #,##0.0_);_(* \(#,##0.0\);_(* "-"??_);_(@_)</c:formatCode>
                <c:ptCount val="81"/>
                <c:pt idx="0">
                  <c:v>60.0</c:v>
                </c:pt>
                <c:pt idx="1">
                  <c:v>61.0</c:v>
                </c:pt>
                <c:pt idx="2">
                  <c:v>62.0</c:v>
                </c:pt>
                <c:pt idx="3">
                  <c:v>63.0</c:v>
                </c:pt>
                <c:pt idx="4">
                  <c:v>64.0</c:v>
                </c:pt>
                <c:pt idx="5">
                  <c:v>65.0</c:v>
                </c:pt>
                <c:pt idx="6">
                  <c:v>66.0</c:v>
                </c:pt>
                <c:pt idx="7">
                  <c:v>67.0</c:v>
                </c:pt>
                <c:pt idx="8">
                  <c:v>68.0</c:v>
                </c:pt>
                <c:pt idx="9">
                  <c:v>69.0</c:v>
                </c:pt>
                <c:pt idx="10">
                  <c:v>70.0</c:v>
                </c:pt>
                <c:pt idx="11">
                  <c:v>71.0</c:v>
                </c:pt>
                <c:pt idx="12">
                  <c:v>72.0</c:v>
                </c:pt>
                <c:pt idx="13">
                  <c:v>73.0</c:v>
                </c:pt>
                <c:pt idx="14">
                  <c:v>74.0</c:v>
                </c:pt>
                <c:pt idx="15">
                  <c:v>75.0</c:v>
                </c:pt>
                <c:pt idx="16">
                  <c:v>76.0</c:v>
                </c:pt>
                <c:pt idx="17">
                  <c:v>77.0</c:v>
                </c:pt>
                <c:pt idx="18">
                  <c:v>78.0</c:v>
                </c:pt>
                <c:pt idx="19">
                  <c:v>79.0</c:v>
                </c:pt>
                <c:pt idx="20">
                  <c:v>80.0</c:v>
                </c:pt>
                <c:pt idx="21">
                  <c:v>81.0</c:v>
                </c:pt>
                <c:pt idx="22">
                  <c:v>82.0</c:v>
                </c:pt>
                <c:pt idx="23">
                  <c:v>83.0</c:v>
                </c:pt>
                <c:pt idx="24">
                  <c:v>84.0</c:v>
                </c:pt>
                <c:pt idx="25">
                  <c:v>85.0</c:v>
                </c:pt>
                <c:pt idx="26">
                  <c:v>86.0</c:v>
                </c:pt>
                <c:pt idx="27">
                  <c:v>87.0</c:v>
                </c:pt>
                <c:pt idx="28">
                  <c:v>88.0</c:v>
                </c:pt>
                <c:pt idx="29">
                  <c:v>89.0</c:v>
                </c:pt>
                <c:pt idx="30">
                  <c:v>90.0</c:v>
                </c:pt>
                <c:pt idx="31">
                  <c:v>91.0</c:v>
                </c:pt>
                <c:pt idx="32">
                  <c:v>92.0</c:v>
                </c:pt>
                <c:pt idx="33">
                  <c:v>93.0</c:v>
                </c:pt>
                <c:pt idx="34">
                  <c:v>94.0</c:v>
                </c:pt>
                <c:pt idx="35">
                  <c:v>95.0</c:v>
                </c:pt>
                <c:pt idx="36">
                  <c:v>96.0</c:v>
                </c:pt>
                <c:pt idx="37">
                  <c:v>97.0</c:v>
                </c:pt>
                <c:pt idx="38">
                  <c:v>98.0</c:v>
                </c:pt>
                <c:pt idx="39">
                  <c:v>99.0</c:v>
                </c:pt>
                <c:pt idx="40">
                  <c:v>100.0</c:v>
                </c:pt>
                <c:pt idx="41">
                  <c:v>101.0</c:v>
                </c:pt>
                <c:pt idx="42">
                  <c:v>102.0</c:v>
                </c:pt>
                <c:pt idx="43">
                  <c:v>103.0</c:v>
                </c:pt>
                <c:pt idx="44">
                  <c:v>104.0</c:v>
                </c:pt>
                <c:pt idx="45">
                  <c:v>105.0</c:v>
                </c:pt>
                <c:pt idx="46">
                  <c:v>106.0</c:v>
                </c:pt>
                <c:pt idx="47">
                  <c:v>107.0</c:v>
                </c:pt>
                <c:pt idx="48">
                  <c:v>108.0</c:v>
                </c:pt>
                <c:pt idx="49">
                  <c:v>109.0</c:v>
                </c:pt>
                <c:pt idx="50">
                  <c:v>110.0</c:v>
                </c:pt>
                <c:pt idx="51">
                  <c:v>111.0</c:v>
                </c:pt>
                <c:pt idx="52">
                  <c:v>112.0</c:v>
                </c:pt>
                <c:pt idx="53">
                  <c:v>113.0</c:v>
                </c:pt>
                <c:pt idx="54">
                  <c:v>114.0</c:v>
                </c:pt>
                <c:pt idx="55">
                  <c:v>115.0</c:v>
                </c:pt>
                <c:pt idx="56">
                  <c:v>116.0</c:v>
                </c:pt>
                <c:pt idx="57">
                  <c:v>117.0</c:v>
                </c:pt>
                <c:pt idx="58">
                  <c:v>118.0</c:v>
                </c:pt>
                <c:pt idx="59">
                  <c:v>119.0</c:v>
                </c:pt>
                <c:pt idx="60">
                  <c:v>120.0</c:v>
                </c:pt>
                <c:pt idx="61">
                  <c:v>121.0</c:v>
                </c:pt>
                <c:pt idx="62">
                  <c:v>122.0</c:v>
                </c:pt>
                <c:pt idx="63">
                  <c:v>123.0</c:v>
                </c:pt>
                <c:pt idx="64">
                  <c:v>124.0</c:v>
                </c:pt>
                <c:pt idx="65">
                  <c:v>125.0</c:v>
                </c:pt>
                <c:pt idx="66">
                  <c:v>126.0</c:v>
                </c:pt>
                <c:pt idx="67">
                  <c:v>127.0</c:v>
                </c:pt>
                <c:pt idx="68">
                  <c:v>128.0</c:v>
                </c:pt>
                <c:pt idx="69">
                  <c:v>129.0</c:v>
                </c:pt>
                <c:pt idx="70">
                  <c:v>130.0</c:v>
                </c:pt>
                <c:pt idx="71">
                  <c:v>131.0</c:v>
                </c:pt>
                <c:pt idx="72">
                  <c:v>132.0</c:v>
                </c:pt>
                <c:pt idx="73">
                  <c:v>133.0</c:v>
                </c:pt>
                <c:pt idx="74">
                  <c:v>134.0</c:v>
                </c:pt>
                <c:pt idx="75">
                  <c:v>135.0</c:v>
                </c:pt>
                <c:pt idx="76">
                  <c:v>136.0</c:v>
                </c:pt>
                <c:pt idx="77">
                  <c:v>137.0</c:v>
                </c:pt>
                <c:pt idx="78">
                  <c:v>138.0</c:v>
                </c:pt>
                <c:pt idx="79">
                  <c:v>139.0</c:v>
                </c:pt>
                <c:pt idx="80">
                  <c:v>140.0</c:v>
                </c:pt>
              </c:numCache>
            </c:numRef>
          </c:cat>
          <c:val>
            <c:numRef>
              <c:f>normal_discrete!$C$11:$C$91</c:f>
              <c:numCache>
                <c:formatCode>0.000%</c:formatCode>
                <c:ptCount val="81"/>
                <c:pt idx="0">
                  <c:v>1.33830225764887E-5</c:v>
                </c:pt>
                <c:pt idx="1">
                  <c:v>1.98655471392776E-5</c:v>
                </c:pt>
                <c:pt idx="2">
                  <c:v>2.91946925791463E-5</c:v>
                </c:pt>
                <c:pt idx="3">
                  <c:v>4.2478027055076E-5</c:v>
                </c:pt>
                <c:pt idx="4">
                  <c:v>6.11901930113775E-5</c:v>
                </c:pt>
                <c:pt idx="5">
                  <c:v>8.72682695045766E-5</c:v>
                </c:pt>
                <c:pt idx="6">
                  <c:v>0.000123221916847304</c:v>
                </c:pt>
                <c:pt idx="7">
                  <c:v>0.00017225689390537</c:v>
                </c:pt>
                <c:pt idx="8">
                  <c:v>0.000238408820146484</c:v>
                </c:pt>
                <c:pt idx="9">
                  <c:v>0.000326681905619997</c:v>
                </c:pt>
                <c:pt idx="10">
                  <c:v>0.000443184841193812</c:v>
                </c:pt>
                <c:pt idx="11">
                  <c:v>0.000595253241977589</c:v>
                </c:pt>
                <c:pt idx="12">
                  <c:v>0.000791545158298005</c:v>
                </c:pt>
                <c:pt idx="13">
                  <c:v>0.00104209348144226</c:v>
                </c:pt>
                <c:pt idx="14">
                  <c:v>0.00135829692336858</c:v>
                </c:pt>
                <c:pt idx="15">
                  <c:v>0.00175283004935687</c:v>
                </c:pt>
                <c:pt idx="16">
                  <c:v>0.00223945302948429</c:v>
                </c:pt>
                <c:pt idx="17">
                  <c:v>0.00283270377416012</c:v>
                </c:pt>
                <c:pt idx="18">
                  <c:v>0.00354745928462315</c:v>
                </c:pt>
                <c:pt idx="19">
                  <c:v>0.00439835959804274</c:v>
                </c:pt>
                <c:pt idx="20">
                  <c:v>0.00539909665131882</c:v>
                </c:pt>
                <c:pt idx="21">
                  <c:v>0.00656158147746767</c:v>
                </c:pt>
                <c:pt idx="22">
                  <c:v>0.00789501583008941</c:v>
                </c:pt>
                <c:pt idx="23">
                  <c:v>0.00940490773768879</c:v>
                </c:pt>
                <c:pt idx="24">
                  <c:v>0.0110920834679456</c:v>
                </c:pt>
                <c:pt idx="25">
                  <c:v>0.0129517595665893</c:v>
                </c:pt>
                <c:pt idx="26">
                  <c:v>0.0149727465635744</c:v>
                </c:pt>
                <c:pt idx="27">
                  <c:v>0.0171368592047809</c:v>
                </c:pt>
                <c:pt idx="28">
                  <c:v>0.0194186054983213</c:v>
                </c:pt>
                <c:pt idx="29">
                  <c:v>0.0217852177032555</c:v>
                </c:pt>
                <c:pt idx="30">
                  <c:v>0.0241970724519146</c:v>
                </c:pt>
                <c:pt idx="31">
                  <c:v>0.0266085249898755</c:v>
                </c:pt>
                <c:pt idx="32">
                  <c:v>0.0289691552761483</c:v>
                </c:pt>
                <c:pt idx="33">
                  <c:v>0.0312253933366762</c:v>
                </c:pt>
                <c:pt idx="34">
                  <c:v>0.03332246028918</c:v>
                </c:pt>
                <c:pt idx="35">
                  <c:v>0.0352065326764301</c:v>
                </c:pt>
                <c:pt idx="36">
                  <c:v>0.0368270140303323</c:v>
                </c:pt>
                <c:pt idx="37">
                  <c:v>0.0381387815460524</c:v>
                </c:pt>
                <c:pt idx="38">
                  <c:v>0.0391042693975456</c:v>
                </c:pt>
                <c:pt idx="39">
                  <c:v>0.0396952547477012</c:v>
                </c:pt>
                <c:pt idx="40">
                  <c:v>0.0398942280401433</c:v>
                </c:pt>
                <c:pt idx="41">
                  <c:v>0.0396952547477012</c:v>
                </c:pt>
                <c:pt idx="42">
                  <c:v>0.0391042693975456</c:v>
                </c:pt>
                <c:pt idx="43">
                  <c:v>0.0381387815460524</c:v>
                </c:pt>
                <c:pt idx="44">
                  <c:v>0.0368270140303323</c:v>
                </c:pt>
                <c:pt idx="45">
                  <c:v>0.0352065326764301</c:v>
                </c:pt>
                <c:pt idx="46">
                  <c:v>0.03332246028918</c:v>
                </c:pt>
                <c:pt idx="47">
                  <c:v>0.0312253933366762</c:v>
                </c:pt>
                <c:pt idx="48">
                  <c:v>0.0289691552761483</c:v>
                </c:pt>
                <c:pt idx="49">
                  <c:v>0.0266085249898755</c:v>
                </c:pt>
                <c:pt idx="50">
                  <c:v>0.0241970724519146</c:v>
                </c:pt>
                <c:pt idx="51">
                  <c:v>0.0217852177032555</c:v>
                </c:pt>
                <c:pt idx="52">
                  <c:v>0.0194186054983213</c:v>
                </c:pt>
                <c:pt idx="53">
                  <c:v>0.0171368592047809</c:v>
                </c:pt>
                <c:pt idx="54">
                  <c:v>0.0149727465635744</c:v>
                </c:pt>
                <c:pt idx="55">
                  <c:v>0.0129517595665893</c:v>
                </c:pt>
                <c:pt idx="56">
                  <c:v>0.0110920834679456</c:v>
                </c:pt>
                <c:pt idx="57">
                  <c:v>0.00940490773768879</c:v>
                </c:pt>
                <c:pt idx="58">
                  <c:v>0.00789501583008941</c:v>
                </c:pt>
                <c:pt idx="59">
                  <c:v>0.00656158147746767</c:v>
                </c:pt>
                <c:pt idx="60">
                  <c:v>0.00539909665131882</c:v>
                </c:pt>
                <c:pt idx="61">
                  <c:v>0.00439835959804274</c:v>
                </c:pt>
                <c:pt idx="62">
                  <c:v>0.00354745928462315</c:v>
                </c:pt>
                <c:pt idx="63">
                  <c:v>0.00283270377416012</c:v>
                </c:pt>
                <c:pt idx="64">
                  <c:v>0.00223945302948429</c:v>
                </c:pt>
                <c:pt idx="65">
                  <c:v>0.00175283004935687</c:v>
                </c:pt>
                <c:pt idx="66">
                  <c:v>0.00135829692336858</c:v>
                </c:pt>
                <c:pt idx="67">
                  <c:v>0.00104209348144226</c:v>
                </c:pt>
                <c:pt idx="68">
                  <c:v>0.000791545158298005</c:v>
                </c:pt>
                <c:pt idx="69">
                  <c:v>0.000595253241977589</c:v>
                </c:pt>
                <c:pt idx="70">
                  <c:v>0.000443184841193812</c:v>
                </c:pt>
                <c:pt idx="71">
                  <c:v>0.000326681905619997</c:v>
                </c:pt>
                <c:pt idx="72">
                  <c:v>0.000238408820146484</c:v>
                </c:pt>
                <c:pt idx="73">
                  <c:v>0.00017225689390537</c:v>
                </c:pt>
                <c:pt idx="74">
                  <c:v>0.000123221916847304</c:v>
                </c:pt>
                <c:pt idx="75">
                  <c:v>8.72682695045766E-5</c:v>
                </c:pt>
                <c:pt idx="76">
                  <c:v>6.11901930113775E-5</c:v>
                </c:pt>
                <c:pt idx="77">
                  <c:v>4.2478027055076E-5</c:v>
                </c:pt>
                <c:pt idx="78">
                  <c:v>2.91946925791463E-5</c:v>
                </c:pt>
                <c:pt idx="79">
                  <c:v>1.98655471392776E-5</c:v>
                </c:pt>
                <c:pt idx="80">
                  <c:v>1.33830225764887E-5</c:v>
                </c:pt>
              </c:numCache>
            </c:numRef>
          </c:val>
          <c:smooth val="0"/>
        </c:ser>
        <c:dLbls>
          <c:showLegendKey val="0"/>
          <c:showVal val="0"/>
          <c:showCatName val="0"/>
          <c:showSerName val="0"/>
          <c:showPercent val="0"/>
          <c:showBubbleSize val="0"/>
        </c:dLbls>
        <c:marker val="1"/>
        <c:smooth val="0"/>
        <c:axId val="-2105263096"/>
        <c:axId val="-2105266296"/>
      </c:lineChart>
      <c:catAx>
        <c:axId val="-2105263096"/>
        <c:scaling>
          <c:orientation val="minMax"/>
        </c:scaling>
        <c:delete val="1"/>
        <c:axPos val="b"/>
        <c:numFmt formatCode="_(* #,##0.0_);_(* \(#,##0.0\);_(* &quot;-&quot;??_);_(@_)" sourceLinked="1"/>
        <c:majorTickMark val="out"/>
        <c:minorTickMark val="none"/>
        <c:tickLblPos val="none"/>
        <c:crossAx val="-2105266296"/>
        <c:crosses val="autoZero"/>
        <c:auto val="1"/>
        <c:lblAlgn val="ctr"/>
        <c:lblOffset val="100"/>
        <c:noMultiLvlLbl val="0"/>
      </c:catAx>
      <c:valAx>
        <c:axId val="-2105266296"/>
        <c:scaling>
          <c:orientation val="minMax"/>
        </c:scaling>
        <c:delete val="1"/>
        <c:axPos val="l"/>
        <c:numFmt formatCode="0.000%" sourceLinked="1"/>
        <c:majorTickMark val="out"/>
        <c:minorTickMark val="none"/>
        <c:tickLblPos val="none"/>
        <c:crossAx val="-2105263096"/>
        <c:crosses val="autoZero"/>
        <c:crossBetween val="between"/>
      </c:valAx>
    </c:plotArea>
    <c:plotVisOnly val="1"/>
    <c:dispBlanksAs val="gap"/>
    <c:showDLblsOverMax val="0"/>
  </c:chart>
  <c:spPr>
    <a:ln>
      <a:noFill/>
    </a:ln>
  </c:spPr>
  <c:txPr>
    <a:bodyPr/>
    <a:lstStyle/>
    <a:p>
      <a:pPr>
        <a:defRPr sz="1800" b="1"/>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Hybrid Weights</c:v>
          </c:tx>
          <c:spPr>
            <a:ln w="38100">
              <a:solidFill>
                <a:srgbClr val="CF5A51"/>
              </a:solidFill>
            </a:ln>
            <a:effectLst>
              <a:outerShdw blurRad="50800" dist="38100" dir="2700000" algn="tl" rotWithShape="0">
                <a:prstClr val="black">
                  <a:alpha val="40000"/>
                </a:prstClr>
              </a:outerShdw>
            </a:effectLst>
          </c:spPr>
          <c:marker>
            <c:symbol val="circle"/>
            <c:size val="5"/>
            <c:spPr>
              <a:solidFill>
                <a:srgbClr val="CF5A51"/>
              </a:solidFill>
              <a:ln>
                <a:solidFill>
                  <a:srgbClr val="CF5A51"/>
                </a:solidFill>
              </a:ln>
              <a:effectLst>
                <a:outerShdw blurRad="50800" dist="38100" dir="2700000" algn="tl" rotWithShape="0">
                  <a:prstClr val="black">
                    <a:alpha val="40000"/>
                  </a:prstClr>
                </a:outerShdw>
              </a:effectLst>
            </c:spPr>
          </c:marker>
          <c:val>
            <c:numRef>
              <c:f>'Allen''s Hybrid'!$M$13:$M$22</c:f>
              <c:numCache>
                <c:formatCode>0.00%</c:formatCode>
                <c:ptCount val="10"/>
                <c:pt idx="0">
                  <c:v>0.0815942589220599</c:v>
                </c:pt>
                <c:pt idx="1">
                  <c:v>0.147685608648927</c:v>
                </c:pt>
                <c:pt idx="2">
                  <c:v>0.238345896340104</c:v>
                </c:pt>
                <c:pt idx="3">
                  <c:v>0.297828111094288</c:v>
                </c:pt>
                <c:pt idx="4">
                  <c:v>0.451362104373049</c:v>
                </c:pt>
                <c:pt idx="5">
                  <c:v>0.589542698323934</c:v>
                </c:pt>
                <c:pt idx="6">
                  <c:v>0.713905232879736</c:v>
                </c:pt>
                <c:pt idx="7">
                  <c:v>0.825831513979951</c:v>
                </c:pt>
                <c:pt idx="8">
                  <c:v>0.926565166970147</c:v>
                </c:pt>
                <c:pt idx="9">
                  <c:v>1.0</c:v>
                </c:pt>
              </c:numCache>
            </c:numRef>
          </c:val>
          <c:smooth val="0"/>
        </c:ser>
        <c:ser>
          <c:idx val="1"/>
          <c:order val="1"/>
          <c:tx>
            <c:v>HS Weights</c:v>
          </c:tx>
          <c:spPr>
            <a:ln w="50800">
              <a:solidFill>
                <a:srgbClr val="707B93"/>
              </a:solidFill>
            </a:ln>
          </c:spPr>
          <c:marker>
            <c:symbol val="none"/>
          </c:marker>
          <c:val>
            <c:numRef>
              <c:f>'Allen''s Hybrid'!$N$13:$N$22</c:f>
              <c:numCache>
                <c:formatCode>0.00%</c:formatCode>
                <c:ptCount val="10"/>
                <c:pt idx="0">
                  <c:v>0.1</c:v>
                </c:pt>
                <c:pt idx="1">
                  <c:v>0.2</c:v>
                </c:pt>
                <c:pt idx="2">
                  <c:v>0.3</c:v>
                </c:pt>
                <c:pt idx="3">
                  <c:v>0.4</c:v>
                </c:pt>
                <c:pt idx="4">
                  <c:v>0.5</c:v>
                </c:pt>
                <c:pt idx="5">
                  <c:v>0.600000000000001</c:v>
                </c:pt>
                <c:pt idx="6">
                  <c:v>0.700000000000001</c:v>
                </c:pt>
                <c:pt idx="7">
                  <c:v>0.8</c:v>
                </c:pt>
                <c:pt idx="8">
                  <c:v>0.9</c:v>
                </c:pt>
                <c:pt idx="9">
                  <c:v>1.0</c:v>
                </c:pt>
              </c:numCache>
            </c:numRef>
          </c:val>
          <c:smooth val="0"/>
        </c:ser>
        <c:dLbls>
          <c:showLegendKey val="0"/>
          <c:showVal val="0"/>
          <c:showCatName val="0"/>
          <c:showSerName val="0"/>
          <c:showPercent val="0"/>
          <c:showBubbleSize val="0"/>
        </c:dLbls>
        <c:marker val="1"/>
        <c:smooth val="0"/>
        <c:axId val="-2117157000"/>
        <c:axId val="-2117153944"/>
      </c:lineChart>
      <c:catAx>
        <c:axId val="-2117157000"/>
        <c:scaling>
          <c:orientation val="minMax"/>
        </c:scaling>
        <c:delete val="0"/>
        <c:axPos val="b"/>
        <c:numFmt formatCode="General" sourceLinked="1"/>
        <c:majorTickMark val="out"/>
        <c:minorTickMark val="none"/>
        <c:tickLblPos val="nextTo"/>
        <c:crossAx val="-2117153944"/>
        <c:crosses val="autoZero"/>
        <c:auto val="1"/>
        <c:lblAlgn val="ctr"/>
        <c:lblOffset val="100"/>
        <c:noMultiLvlLbl val="0"/>
      </c:catAx>
      <c:valAx>
        <c:axId val="-2117153944"/>
        <c:scaling>
          <c:orientation val="minMax"/>
        </c:scaling>
        <c:delete val="0"/>
        <c:axPos val="l"/>
        <c:majorGridlines/>
        <c:numFmt formatCode="0%" sourceLinked="0"/>
        <c:majorTickMark val="out"/>
        <c:minorTickMark val="none"/>
        <c:tickLblPos val="nextTo"/>
        <c:crossAx val="-2117157000"/>
        <c:crosses val="autoZero"/>
        <c:crossBetween val="between"/>
      </c:valAx>
    </c:plotArea>
    <c:legend>
      <c:legendPos val="l"/>
      <c:overlay val="0"/>
      <c:txPr>
        <a:bodyPr/>
        <a:lstStyle/>
        <a:p>
          <a:pPr>
            <a:defRPr sz="1600" b="1"/>
          </a:pPr>
          <a:endParaRPr lang="en-US"/>
        </a:p>
      </c:txPr>
    </c:legend>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b="1"/>
            </a:pPr>
            <a:r>
              <a:rPr lang="en-US" sz="1400" b="1"/>
              <a:t>European call option delta</a:t>
            </a:r>
          </a:p>
        </c:rich>
      </c:tx>
      <c:layout>
        <c:manualLayout>
          <c:xMode val="edge"/>
          <c:yMode val="edge"/>
          <c:x val="0.231511070010336"/>
          <c:y val="0.0683888055151304"/>
        </c:manualLayout>
      </c:layout>
      <c:overlay val="0"/>
      <c:spPr>
        <a:noFill/>
        <a:ln w="25400">
          <a:noFill/>
        </a:ln>
      </c:spPr>
    </c:title>
    <c:autoTitleDeleted val="0"/>
    <c:plotArea>
      <c:layout>
        <c:manualLayout>
          <c:layoutTarget val="inner"/>
          <c:xMode val="edge"/>
          <c:yMode val="edge"/>
          <c:x val="0.182528964182508"/>
          <c:y val="0.222089328386191"/>
          <c:w val="0.659840928635987"/>
          <c:h val="0.532967884632399"/>
        </c:manualLayout>
      </c:layout>
      <c:lineChart>
        <c:grouping val="standard"/>
        <c:varyColors val="0"/>
        <c:ser>
          <c:idx val="1"/>
          <c:order val="0"/>
          <c:tx>
            <c:v>Option Price</c:v>
          </c:tx>
          <c:spPr>
            <a:ln w="38100">
              <a:solidFill>
                <a:srgbClr val="707B93"/>
              </a:solidFill>
              <a:prstDash val="solid"/>
            </a:ln>
          </c:spPr>
          <c:marker>
            <c:symbol val="none"/>
          </c:marker>
          <c:cat>
            <c:numRef>
              <c:f>'Black-Scholes'!$C$27:$C$47</c:f>
              <c:numCache>
                <c:formatCode>0</c:formatCode>
                <c:ptCount val="21"/>
                <c:pt idx="0" formatCode="0.0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numCache>
            </c:numRef>
          </c:cat>
          <c:val>
            <c:numRef>
              <c:f>'Black-Scholes'!$H$27:$H$47</c:f>
              <c:numCache>
                <c:formatCode>#,##0.00</c:formatCode>
                <c:ptCount val="21"/>
                <c:pt idx="1">
                  <c:v>3.52280264871641E-15</c:v>
                </c:pt>
                <c:pt idx="2">
                  <c:v>2.34880191549009E-8</c:v>
                </c:pt>
                <c:pt idx="3">
                  <c:v>2.21352786781787E-5</c:v>
                </c:pt>
                <c:pt idx="4">
                  <c:v>0.00103586347307228</c:v>
                </c:pt>
                <c:pt idx="5">
                  <c:v>0.0117413196812555</c:v>
                </c:pt>
                <c:pt idx="6">
                  <c:v>0.0606463844917119</c:v>
                </c:pt>
                <c:pt idx="7">
                  <c:v>0.194060654727392</c:v>
                </c:pt>
                <c:pt idx="8">
                  <c:v>0.455321935006529</c:v>
                </c:pt>
                <c:pt idx="9">
                  <c:v>0.866105518985567</c:v>
                </c:pt>
                <c:pt idx="10">
                  <c:v>1.423125478598582</c:v>
                </c:pt>
                <c:pt idx="11">
                  <c:v>2.106103119260967</c:v>
                </c:pt>
                <c:pt idx="12">
                  <c:v>2.888043093211137</c:v>
                </c:pt>
                <c:pt idx="13">
                  <c:v>3.742663470738177</c:v>
                </c:pt>
                <c:pt idx="14">
                  <c:v>4.648057941208147</c:v>
                </c:pt>
                <c:pt idx="15">
                  <c:v>5.587623252467916</c:v>
                </c:pt>
                <c:pt idx="16">
                  <c:v>6.549552002190382</c:v>
                </c:pt>
                <c:pt idx="17">
                  <c:v>7.525814470201686</c:v>
                </c:pt>
                <c:pt idx="18">
                  <c:v>8.51112287365069</c:v>
                </c:pt>
                <c:pt idx="19">
                  <c:v>9.502075741816908</c:v>
                </c:pt>
                <c:pt idx="20">
                  <c:v>10.49652216075794</c:v>
                </c:pt>
              </c:numCache>
            </c:numRef>
          </c:val>
          <c:smooth val="0"/>
        </c:ser>
        <c:ser>
          <c:idx val="2"/>
          <c:order val="1"/>
          <c:tx>
            <c:v>Tangent @ $10</c:v>
          </c:tx>
          <c:spPr>
            <a:ln w="38100">
              <a:solidFill>
                <a:srgbClr val="598774"/>
              </a:solidFill>
              <a:prstDash val="solid"/>
            </a:ln>
          </c:spPr>
          <c:marker>
            <c:symbol val="square"/>
            <c:size val="5"/>
            <c:spPr>
              <a:solidFill>
                <a:srgbClr val="598774"/>
              </a:solidFill>
              <a:ln>
                <a:solidFill>
                  <a:srgbClr val="598774"/>
                </a:solidFill>
                <a:prstDash val="solid"/>
              </a:ln>
            </c:spPr>
          </c:marker>
          <c:cat>
            <c:numRef>
              <c:f>'Black-Scholes'!$C$27:$C$47</c:f>
              <c:numCache>
                <c:formatCode>0</c:formatCode>
                <c:ptCount val="21"/>
                <c:pt idx="0" formatCode="0.0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numCache>
            </c:numRef>
          </c:cat>
          <c:val>
            <c:numRef>
              <c:f>'Black-Scholes'!$J$27:$J$47</c:f>
              <c:numCache>
                <c:formatCode>General</c:formatCode>
                <c:ptCount val="21"/>
                <c:pt idx="8" formatCode="#,##0.00">
                  <c:v>0.174622022786557</c:v>
                </c:pt>
                <c:pt idx="9" formatCode="#,##0.00">
                  <c:v>0.79887375069257</c:v>
                </c:pt>
                <c:pt idx="10" formatCode="#,##0.00">
                  <c:v>1.423125478598582</c:v>
                </c:pt>
                <c:pt idx="11" formatCode="#,##0.00">
                  <c:v>2.04737720650463</c:v>
                </c:pt>
                <c:pt idx="12" formatCode="#,##0.00">
                  <c:v>2.671628934410558</c:v>
                </c:pt>
                <c:pt idx="13" formatCode="#,##0.00">
                  <c:v>3.29588066231662</c:v>
                </c:pt>
                <c:pt idx="14" formatCode="#,##0.00">
                  <c:v>3.92013239022264</c:v>
                </c:pt>
                <c:pt idx="15" formatCode="#,##0.00">
                  <c:v>4.544384118128638</c:v>
                </c:pt>
              </c:numCache>
            </c:numRef>
          </c:val>
          <c:smooth val="0"/>
        </c:ser>
        <c:dLbls>
          <c:showLegendKey val="0"/>
          <c:showVal val="0"/>
          <c:showCatName val="0"/>
          <c:showSerName val="0"/>
          <c:showPercent val="0"/>
          <c:showBubbleSize val="0"/>
        </c:dLbls>
        <c:marker val="1"/>
        <c:smooth val="0"/>
        <c:axId val="-2117791080"/>
        <c:axId val="-2117799272"/>
      </c:lineChart>
      <c:catAx>
        <c:axId val="-2117791080"/>
        <c:scaling>
          <c:orientation val="minMax"/>
        </c:scaling>
        <c:delete val="0"/>
        <c:axPos val="b"/>
        <c:title>
          <c:tx>
            <c:rich>
              <a:bodyPr/>
              <a:lstStyle/>
              <a:p>
                <a:pPr>
                  <a:defRPr b="1"/>
                </a:pPr>
                <a:r>
                  <a:rPr lang="en-US" b="1"/>
                  <a:t>Stock Price</a:t>
                </a:r>
              </a:p>
            </c:rich>
          </c:tx>
          <c:layout>
            <c:manualLayout>
              <c:xMode val="edge"/>
              <c:yMode val="edge"/>
              <c:x val="0.379867239546556"/>
              <c:y val="0.880845718558533"/>
            </c:manualLayout>
          </c:layout>
          <c:overlay val="0"/>
          <c:spPr>
            <a:noFill/>
            <a:ln w="25400">
              <a:noFill/>
            </a:ln>
          </c:spPr>
        </c:title>
        <c:numFmt formatCode="_(\$* #,##0_);_(\$* \(#,##0\);_(\$* &quot;-&quot;??_);_(@_)" sourceLinked="0"/>
        <c:majorTickMark val="out"/>
        <c:minorTickMark val="none"/>
        <c:tickLblPos val="nextTo"/>
        <c:spPr>
          <a:ln w="3175">
            <a:solidFill>
              <a:srgbClr val="000000"/>
            </a:solidFill>
            <a:prstDash val="solid"/>
          </a:ln>
        </c:spPr>
        <c:txPr>
          <a:bodyPr rot="0" vert="horz"/>
          <a:lstStyle/>
          <a:p>
            <a:pPr>
              <a:defRPr/>
            </a:pPr>
            <a:endParaRPr lang="en-US"/>
          </a:p>
        </c:txPr>
        <c:crossAx val="-2117799272"/>
        <c:crosses val="autoZero"/>
        <c:auto val="1"/>
        <c:lblAlgn val="ctr"/>
        <c:lblOffset val="100"/>
        <c:tickLblSkip val="5"/>
        <c:tickMarkSkip val="1"/>
        <c:noMultiLvlLbl val="0"/>
      </c:catAx>
      <c:valAx>
        <c:axId val="-2117799272"/>
        <c:scaling>
          <c:orientation val="minMax"/>
          <c:max val="6.0"/>
        </c:scaling>
        <c:delete val="0"/>
        <c:axPos val="l"/>
        <c:majorGridlines>
          <c:spPr>
            <a:ln w="3175">
              <a:solidFill>
                <a:schemeClr val="bg1">
                  <a:lumMod val="50000"/>
                </a:schemeClr>
              </a:solidFill>
              <a:prstDash val="solid"/>
            </a:ln>
          </c:spPr>
        </c:majorGridlines>
        <c:title>
          <c:tx>
            <c:rich>
              <a:bodyPr/>
              <a:lstStyle/>
              <a:p>
                <a:pPr>
                  <a:defRPr b="1">
                    <a:solidFill>
                      <a:schemeClr val="tx1"/>
                    </a:solidFill>
                  </a:defRPr>
                </a:pPr>
                <a:r>
                  <a:rPr lang="en-US" b="1">
                    <a:solidFill>
                      <a:schemeClr val="tx1"/>
                    </a:solidFill>
                  </a:rPr>
                  <a:t>Call Option Price</a:t>
                </a:r>
              </a:p>
            </c:rich>
          </c:tx>
          <c:layout>
            <c:manualLayout>
              <c:xMode val="edge"/>
              <c:yMode val="edge"/>
              <c:x val="0.00168350168350168"/>
              <c:y val="0.193596980152764"/>
            </c:manualLayout>
          </c:layout>
          <c:overlay val="0"/>
          <c:spPr>
            <a:noFill/>
            <a:ln w="25400">
              <a:noFill/>
            </a:ln>
          </c:spPr>
        </c:title>
        <c:numFmt formatCode="_(\$* #,##0_);_(\$* \(#,##0\);_(\$* &quot;-&quot;??_);_(@_)" sourceLinked="0"/>
        <c:majorTickMark val="out"/>
        <c:minorTickMark val="none"/>
        <c:tickLblPos val="nextTo"/>
        <c:spPr>
          <a:ln w="3175">
            <a:solidFill>
              <a:schemeClr val="bg1">
                <a:lumMod val="50000"/>
              </a:schemeClr>
            </a:solidFill>
            <a:prstDash val="solid"/>
          </a:ln>
        </c:spPr>
        <c:txPr>
          <a:bodyPr rot="0" vert="horz"/>
          <a:lstStyle/>
          <a:p>
            <a:pPr>
              <a:defRPr/>
            </a:pPr>
            <a:endParaRPr lang="en-US"/>
          </a:p>
        </c:txPr>
        <c:crossAx val="-2117791080"/>
        <c:crosses val="autoZero"/>
        <c:crossBetween val="midCat"/>
      </c:valAx>
      <c:spPr>
        <a:noFill/>
        <a:ln w="12700">
          <a:solidFill>
            <a:schemeClr val="tx1"/>
          </a:solidFill>
          <a:prstDash val="solid"/>
        </a:ln>
      </c:spPr>
    </c:plotArea>
    <c:plotVisOnly val="1"/>
    <c:dispBlanksAs val="gap"/>
    <c:showDLblsOverMax val="0"/>
  </c:chart>
  <c:spPr>
    <a:noFill/>
    <a:ln w="9525">
      <a:noFill/>
    </a:ln>
  </c:spPr>
  <c:txPr>
    <a:bodyPr/>
    <a:lstStyle/>
    <a:p>
      <a:pPr>
        <a:defRPr sz="1400" b="0" i="0" u="none" strike="noStrike" baseline="0">
          <a:solidFill>
            <a:srgbClr val="000000"/>
          </a:solidFill>
          <a:latin typeface="+mj-lt"/>
          <a:ea typeface="Arial"/>
          <a:cs typeface="Arial"/>
        </a:defRPr>
      </a:pPr>
      <a:endParaRPr lang="en-US"/>
    </a:p>
  </c:tx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200"/>
            </a:pPr>
            <a:r>
              <a:rPr lang="en-US" sz="1200"/>
              <a:t>Call option vs. stock price</a:t>
            </a:r>
          </a:p>
        </c:rich>
      </c:tx>
      <c:overlay val="0"/>
    </c:title>
    <c:autoTitleDeleted val="0"/>
    <c:plotArea>
      <c:layout/>
      <c:lineChart>
        <c:grouping val="standard"/>
        <c:varyColors val="0"/>
        <c:ser>
          <c:idx val="1"/>
          <c:order val="0"/>
          <c:spPr>
            <a:ln>
              <a:solidFill>
                <a:srgbClr val="CF5A51"/>
              </a:solidFill>
            </a:ln>
          </c:spPr>
          <c:marker>
            <c:spPr>
              <a:solidFill>
                <a:srgbClr val="CF5A51"/>
              </a:solidFill>
              <a:ln>
                <a:solidFill>
                  <a:srgbClr val="CF5A51"/>
                </a:solidFill>
              </a:ln>
            </c:spPr>
          </c:marker>
          <c:cat>
            <c:numRef>
              <c:f>BSM_1!$C$45:$C$55</c:f>
              <c:numCache>
                <c:formatCode>0</c:formatCode>
                <c:ptCount val="11"/>
                <c:pt idx="0">
                  <c:v>50.0</c:v>
                </c:pt>
                <c:pt idx="1">
                  <c:v>60.0</c:v>
                </c:pt>
                <c:pt idx="2">
                  <c:v>70.0</c:v>
                </c:pt>
                <c:pt idx="3">
                  <c:v>80.0</c:v>
                </c:pt>
                <c:pt idx="4">
                  <c:v>90.0</c:v>
                </c:pt>
                <c:pt idx="5">
                  <c:v>100.0</c:v>
                </c:pt>
                <c:pt idx="6">
                  <c:v>110.0</c:v>
                </c:pt>
                <c:pt idx="7">
                  <c:v>120.0</c:v>
                </c:pt>
                <c:pt idx="8">
                  <c:v>130.0</c:v>
                </c:pt>
                <c:pt idx="9">
                  <c:v>140.0</c:v>
                </c:pt>
                <c:pt idx="10">
                  <c:v>150.0</c:v>
                </c:pt>
              </c:numCache>
            </c:numRef>
          </c:cat>
          <c:val>
            <c:numRef>
              <c:f>BSM_1!$H$45:$H$55</c:f>
              <c:numCache>
                <c:formatCode>#,##0.00</c:formatCode>
                <c:ptCount val="11"/>
                <c:pt idx="0">
                  <c:v>0.1074395263076</c:v>
                </c:pt>
                <c:pt idx="1">
                  <c:v>0.564101492625947</c:v>
                </c:pt>
                <c:pt idx="2">
                  <c:v>1.828523375337026</c:v>
                </c:pt>
                <c:pt idx="3">
                  <c:v>4.334775718061254</c:v>
                </c:pt>
                <c:pt idx="4">
                  <c:v>8.314299892747676</c:v>
                </c:pt>
                <c:pt idx="5">
                  <c:v>13.75326464724356</c:v>
                </c:pt>
                <c:pt idx="6">
                  <c:v>20.46388604626908</c:v>
                </c:pt>
                <c:pt idx="7">
                  <c:v>28.18417410811213</c:v>
                </c:pt>
                <c:pt idx="8">
                  <c:v>36.65316130954585</c:v>
                </c:pt>
                <c:pt idx="9">
                  <c:v>45.64985116654147</c:v>
                </c:pt>
                <c:pt idx="10">
                  <c:v>55.00462119004899</c:v>
                </c:pt>
              </c:numCache>
            </c:numRef>
          </c:val>
          <c:smooth val="0"/>
        </c:ser>
        <c:dLbls>
          <c:showLegendKey val="0"/>
          <c:showVal val="0"/>
          <c:showCatName val="0"/>
          <c:showSerName val="0"/>
          <c:showPercent val="0"/>
          <c:showBubbleSize val="0"/>
        </c:dLbls>
        <c:marker val="1"/>
        <c:smooth val="0"/>
        <c:axId val="-2116586968"/>
        <c:axId val="-2116579800"/>
      </c:lineChart>
      <c:catAx>
        <c:axId val="-2116586968"/>
        <c:scaling>
          <c:orientation val="minMax"/>
        </c:scaling>
        <c:delete val="0"/>
        <c:axPos val="b"/>
        <c:title>
          <c:tx>
            <c:rich>
              <a:bodyPr/>
              <a:lstStyle/>
              <a:p>
                <a:pPr>
                  <a:defRPr lang="en-US"/>
                </a:pPr>
                <a:r>
                  <a:rPr lang="en-US"/>
                  <a:t>Stock Price</a:t>
                </a:r>
              </a:p>
            </c:rich>
          </c:tx>
          <c:overlay val="0"/>
        </c:title>
        <c:numFmt formatCode="0" sourceLinked="1"/>
        <c:majorTickMark val="out"/>
        <c:minorTickMark val="none"/>
        <c:tickLblPos val="nextTo"/>
        <c:txPr>
          <a:bodyPr/>
          <a:lstStyle/>
          <a:p>
            <a:pPr>
              <a:defRPr lang="en-US" sz="1000"/>
            </a:pPr>
            <a:endParaRPr lang="en-US"/>
          </a:p>
        </c:txPr>
        <c:crossAx val="-2116579800"/>
        <c:crosses val="autoZero"/>
        <c:auto val="1"/>
        <c:lblAlgn val="ctr"/>
        <c:lblOffset val="100"/>
        <c:noMultiLvlLbl val="0"/>
      </c:catAx>
      <c:valAx>
        <c:axId val="-2116579800"/>
        <c:scaling>
          <c:orientation val="minMax"/>
        </c:scaling>
        <c:delete val="0"/>
        <c:axPos val="l"/>
        <c:numFmt formatCode="#,##0.00" sourceLinked="1"/>
        <c:majorTickMark val="out"/>
        <c:minorTickMark val="none"/>
        <c:tickLblPos val="nextTo"/>
        <c:txPr>
          <a:bodyPr/>
          <a:lstStyle/>
          <a:p>
            <a:pPr>
              <a:defRPr lang="en-US" sz="1000"/>
            </a:pPr>
            <a:endParaRPr lang="en-US"/>
          </a:p>
        </c:txPr>
        <c:crossAx val="-2116586968"/>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200"/>
            </a:pPr>
            <a:r>
              <a:rPr lang="en-US" sz="1200"/>
              <a:t>DELTA of call option vs. stock price</a:t>
            </a:r>
          </a:p>
        </c:rich>
      </c:tx>
      <c:overlay val="0"/>
    </c:title>
    <c:autoTitleDeleted val="0"/>
    <c:plotArea>
      <c:layout/>
      <c:lineChart>
        <c:grouping val="standard"/>
        <c:varyColors val="0"/>
        <c:ser>
          <c:idx val="1"/>
          <c:order val="0"/>
          <c:spPr>
            <a:ln>
              <a:solidFill>
                <a:srgbClr val="707B93"/>
              </a:solidFill>
            </a:ln>
          </c:spPr>
          <c:marker>
            <c:symbol val="circle"/>
            <c:size val="7"/>
            <c:spPr>
              <a:solidFill>
                <a:srgbClr val="707B93"/>
              </a:solidFill>
              <a:ln>
                <a:solidFill>
                  <a:srgbClr val="707B93"/>
                </a:solidFill>
              </a:ln>
            </c:spPr>
          </c:marker>
          <c:cat>
            <c:numRef>
              <c:f>BSM_delta!$C$44:$C$54</c:f>
              <c:numCache>
                <c:formatCode>0</c:formatCode>
                <c:ptCount val="11"/>
                <c:pt idx="0">
                  <c:v>50.0</c:v>
                </c:pt>
                <c:pt idx="1">
                  <c:v>60.0</c:v>
                </c:pt>
                <c:pt idx="2">
                  <c:v>70.0</c:v>
                </c:pt>
                <c:pt idx="3">
                  <c:v>80.0</c:v>
                </c:pt>
                <c:pt idx="4">
                  <c:v>90.0</c:v>
                </c:pt>
                <c:pt idx="5">
                  <c:v>100.0</c:v>
                </c:pt>
                <c:pt idx="6">
                  <c:v>110.0</c:v>
                </c:pt>
                <c:pt idx="7">
                  <c:v>120.0</c:v>
                </c:pt>
                <c:pt idx="8">
                  <c:v>130.0</c:v>
                </c:pt>
                <c:pt idx="9">
                  <c:v>140.0</c:v>
                </c:pt>
                <c:pt idx="10">
                  <c:v>150.0</c:v>
                </c:pt>
              </c:numCache>
            </c:numRef>
          </c:cat>
          <c:val>
            <c:numRef>
              <c:f>BSM_delta!$J$44:$J$54</c:f>
              <c:numCache>
                <c:formatCode>#,##0.000</c:formatCode>
                <c:ptCount val="11"/>
                <c:pt idx="0">
                  <c:v>0.0213231658292026</c:v>
                </c:pt>
                <c:pt idx="1">
                  <c:v>0.0778884851983633</c:v>
                </c:pt>
                <c:pt idx="2">
                  <c:v>0.182578266297577</c:v>
                </c:pt>
                <c:pt idx="3">
                  <c:v>0.32258639857905</c:v>
                </c:pt>
                <c:pt idx="4">
                  <c:v>0.472945202700617</c:v>
                </c:pt>
                <c:pt idx="5">
                  <c:v>0.611539336294738</c:v>
                </c:pt>
                <c:pt idx="6">
                  <c:v>0.726091307150928</c:v>
                </c:pt>
                <c:pt idx="7">
                  <c:v>0.813554688801034</c:v>
                </c:pt>
                <c:pt idx="8">
                  <c:v>0.876543674735385</c:v>
                </c:pt>
                <c:pt idx="9">
                  <c:v>0.91997560033017</c:v>
                </c:pt>
                <c:pt idx="10">
                  <c:v>0.948963284294486</c:v>
                </c:pt>
              </c:numCache>
            </c:numRef>
          </c:val>
          <c:smooth val="0"/>
        </c:ser>
        <c:dLbls>
          <c:showLegendKey val="0"/>
          <c:showVal val="0"/>
          <c:showCatName val="0"/>
          <c:showSerName val="0"/>
          <c:showPercent val="0"/>
          <c:showBubbleSize val="0"/>
        </c:dLbls>
        <c:marker val="1"/>
        <c:smooth val="0"/>
        <c:axId val="-2116555512"/>
        <c:axId val="-2116548248"/>
      </c:lineChart>
      <c:catAx>
        <c:axId val="-2116555512"/>
        <c:scaling>
          <c:orientation val="minMax"/>
        </c:scaling>
        <c:delete val="0"/>
        <c:axPos val="b"/>
        <c:title>
          <c:tx>
            <c:rich>
              <a:bodyPr/>
              <a:lstStyle/>
              <a:p>
                <a:pPr>
                  <a:defRPr lang="en-US"/>
                </a:pPr>
                <a:r>
                  <a:rPr lang="en-US"/>
                  <a:t>Stock Price</a:t>
                </a:r>
              </a:p>
            </c:rich>
          </c:tx>
          <c:overlay val="0"/>
        </c:title>
        <c:numFmt formatCode="0" sourceLinked="1"/>
        <c:majorTickMark val="out"/>
        <c:minorTickMark val="none"/>
        <c:tickLblPos val="nextTo"/>
        <c:txPr>
          <a:bodyPr/>
          <a:lstStyle/>
          <a:p>
            <a:pPr>
              <a:defRPr lang="en-US" sz="1000"/>
            </a:pPr>
            <a:endParaRPr lang="en-US"/>
          </a:p>
        </c:txPr>
        <c:crossAx val="-2116548248"/>
        <c:crosses val="autoZero"/>
        <c:auto val="1"/>
        <c:lblAlgn val="ctr"/>
        <c:lblOffset val="100"/>
        <c:noMultiLvlLbl val="0"/>
      </c:catAx>
      <c:valAx>
        <c:axId val="-2116548248"/>
        <c:scaling>
          <c:orientation val="minMax"/>
        </c:scaling>
        <c:delete val="0"/>
        <c:axPos val="l"/>
        <c:numFmt formatCode="#,##0.000" sourceLinked="1"/>
        <c:majorTickMark val="out"/>
        <c:minorTickMark val="none"/>
        <c:tickLblPos val="nextTo"/>
        <c:txPr>
          <a:bodyPr/>
          <a:lstStyle/>
          <a:p>
            <a:pPr>
              <a:defRPr lang="en-US" sz="1000"/>
            </a:pPr>
            <a:endParaRPr lang="en-US"/>
          </a:p>
        </c:txPr>
        <c:crossAx val="-2116555512"/>
        <c:crosses val="autoZero"/>
        <c:crossBetween val="between"/>
      </c:valAx>
    </c:plotArea>
    <c:plotVisOnly val="1"/>
    <c:dispBlanksAs val="gap"/>
    <c:showDLblsOverMax val="0"/>
  </c:chart>
  <c:spPr>
    <a:noFill/>
    <a:ln>
      <a:solidFill>
        <a:srgbClr val="707B93"/>
      </a:solidFill>
    </a:ln>
  </c:spPr>
  <c:txPr>
    <a:bodyPr/>
    <a:lstStyle/>
    <a:p>
      <a:pPr>
        <a:defRPr sz="1400" b="1"/>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a:t>DELTA of call option vs. Time to Expire</a:t>
            </a:r>
          </a:p>
        </c:rich>
      </c:tx>
      <c:overlay val="0"/>
    </c:title>
    <c:autoTitleDeleted val="0"/>
    <c:plotArea>
      <c:layout>
        <c:manualLayout>
          <c:layoutTarget val="inner"/>
          <c:xMode val="edge"/>
          <c:yMode val="edge"/>
          <c:x val="0.158981749650798"/>
          <c:y val="0.184463032343295"/>
          <c:w val="0.627230221222347"/>
          <c:h val="0.581124827589814"/>
        </c:manualLayout>
      </c:layout>
      <c:lineChart>
        <c:grouping val="standard"/>
        <c:varyColors val="0"/>
        <c:ser>
          <c:idx val="1"/>
          <c:order val="0"/>
          <c:tx>
            <c:v>ATM</c:v>
          </c:tx>
          <c:cat>
            <c:numRef>
              <c:f>BSM_delta!$B$31:$B$40</c:f>
              <c:numCache>
                <c:formatCode>0</c:formatCode>
                <c:ptCount val="10"/>
                <c:pt idx="0">
                  <c:v>1.0</c:v>
                </c:pt>
                <c:pt idx="1">
                  <c:v>2.0</c:v>
                </c:pt>
                <c:pt idx="2">
                  <c:v>3.0</c:v>
                </c:pt>
                <c:pt idx="3">
                  <c:v>4.0</c:v>
                </c:pt>
                <c:pt idx="4">
                  <c:v>5.0</c:v>
                </c:pt>
                <c:pt idx="5">
                  <c:v>6.0</c:v>
                </c:pt>
                <c:pt idx="6">
                  <c:v>7.0</c:v>
                </c:pt>
                <c:pt idx="7">
                  <c:v>8.0</c:v>
                </c:pt>
                <c:pt idx="8">
                  <c:v>9.0</c:v>
                </c:pt>
                <c:pt idx="9">
                  <c:v>10.0</c:v>
                </c:pt>
              </c:numCache>
            </c:numRef>
          </c:cat>
          <c:val>
            <c:numRef>
              <c:f>BSM_delta!$J$31:$J$40</c:f>
              <c:numCache>
                <c:formatCode>#,##0.000</c:formatCode>
                <c:ptCount val="10"/>
                <c:pt idx="0">
                  <c:v>0.611539336294738</c:v>
                </c:pt>
                <c:pt idx="1">
                  <c:v>0.655677227673071</c:v>
                </c:pt>
                <c:pt idx="2">
                  <c:v>0.688197557802156</c:v>
                </c:pt>
                <c:pt idx="3">
                  <c:v>0.71452966409856</c:v>
                </c:pt>
                <c:pt idx="4">
                  <c:v>0.736813576395524</c:v>
                </c:pt>
                <c:pt idx="5">
                  <c:v>0.75616582327054</c:v>
                </c:pt>
                <c:pt idx="6">
                  <c:v>0.773261072191238</c:v>
                </c:pt>
                <c:pt idx="7">
                  <c:v>0.788546378952297</c:v>
                </c:pt>
                <c:pt idx="8">
                  <c:v>0.802337456877307</c:v>
                </c:pt>
                <c:pt idx="9">
                  <c:v>0.814867922410247</c:v>
                </c:pt>
              </c:numCache>
            </c:numRef>
          </c:val>
          <c:smooth val="0"/>
        </c:ser>
        <c:ser>
          <c:idx val="0"/>
          <c:order val="1"/>
          <c:tx>
            <c:v>ITM</c:v>
          </c:tx>
          <c:val>
            <c:numRef>
              <c:f>'BSM_delta (2)'!$J$31:$J$40</c:f>
              <c:numCache>
                <c:formatCode>#,##0.000</c:formatCode>
                <c:ptCount val="10"/>
                <c:pt idx="0">
                  <c:v>0.847823944350586</c:v>
                </c:pt>
                <c:pt idx="1">
                  <c:v>0.822945399370412</c:v>
                </c:pt>
                <c:pt idx="2">
                  <c:v>0.821262657902674</c:v>
                </c:pt>
                <c:pt idx="3">
                  <c:v>0.826024883232732</c:v>
                </c:pt>
                <c:pt idx="4">
                  <c:v>0.833026782860288</c:v>
                </c:pt>
                <c:pt idx="5">
                  <c:v>0.840783209063808</c:v>
                </c:pt>
                <c:pt idx="6">
                  <c:v>0.84867424501624</c:v>
                </c:pt>
                <c:pt idx="7">
                  <c:v>0.856418282045556</c:v>
                </c:pt>
                <c:pt idx="8">
                  <c:v>0.863884060971789</c:v>
                </c:pt>
                <c:pt idx="9">
                  <c:v>0.871012987563064</c:v>
                </c:pt>
              </c:numCache>
            </c:numRef>
          </c:val>
          <c:smooth val="0"/>
        </c:ser>
        <c:ser>
          <c:idx val="2"/>
          <c:order val="2"/>
          <c:tx>
            <c:v>OTM</c:v>
          </c:tx>
          <c:val>
            <c:numRef>
              <c:f>'BSM_delta (3)'!$J$31:$J$40</c:f>
              <c:numCache>
                <c:formatCode>#,##0.000</c:formatCode>
                <c:ptCount val="10"/>
                <c:pt idx="0">
                  <c:v>0.372815645751271</c:v>
                </c:pt>
                <c:pt idx="1">
                  <c:v>0.488415471854979</c:v>
                </c:pt>
                <c:pt idx="2">
                  <c:v>0.555618540616335</c:v>
                </c:pt>
                <c:pt idx="3">
                  <c:v>0.603646632248015</c:v>
                </c:pt>
                <c:pt idx="4">
                  <c:v>0.641235676165893</c:v>
                </c:pt>
                <c:pt idx="5">
                  <c:v>0.672170272482534</c:v>
                </c:pt>
                <c:pt idx="6">
                  <c:v>0.698442412252618</c:v>
                </c:pt>
                <c:pt idx="7">
                  <c:v>0.721236826454604</c:v>
                </c:pt>
                <c:pt idx="8">
                  <c:v>0.741320081659759</c:v>
                </c:pt>
                <c:pt idx="9">
                  <c:v>0.75921973711223</c:v>
                </c:pt>
              </c:numCache>
            </c:numRef>
          </c:val>
          <c:smooth val="0"/>
        </c:ser>
        <c:dLbls>
          <c:showLegendKey val="0"/>
          <c:showVal val="0"/>
          <c:showCatName val="0"/>
          <c:showSerName val="0"/>
          <c:showPercent val="0"/>
          <c:showBubbleSize val="0"/>
        </c:dLbls>
        <c:marker val="1"/>
        <c:smooth val="0"/>
        <c:axId val="-2116516856"/>
        <c:axId val="-2116511400"/>
      </c:lineChart>
      <c:catAx>
        <c:axId val="-2116516856"/>
        <c:scaling>
          <c:orientation val="minMax"/>
        </c:scaling>
        <c:delete val="0"/>
        <c:axPos val="b"/>
        <c:title>
          <c:tx>
            <c:rich>
              <a:bodyPr/>
              <a:lstStyle/>
              <a:p>
                <a:pPr>
                  <a:defRPr lang="en-US" sz="1200"/>
                </a:pPr>
                <a:r>
                  <a:rPr lang="en-US" sz="1200"/>
                  <a:t>Term</a:t>
                </a:r>
              </a:p>
            </c:rich>
          </c:tx>
          <c:overlay val="0"/>
        </c:title>
        <c:numFmt formatCode="0" sourceLinked="1"/>
        <c:majorTickMark val="out"/>
        <c:minorTickMark val="none"/>
        <c:tickLblPos val="nextTo"/>
        <c:txPr>
          <a:bodyPr/>
          <a:lstStyle/>
          <a:p>
            <a:pPr>
              <a:defRPr lang="en-US" sz="1000"/>
            </a:pPr>
            <a:endParaRPr lang="en-US"/>
          </a:p>
        </c:txPr>
        <c:crossAx val="-2116511400"/>
        <c:crosses val="autoZero"/>
        <c:auto val="1"/>
        <c:lblAlgn val="ctr"/>
        <c:lblOffset val="100"/>
        <c:noMultiLvlLbl val="0"/>
      </c:catAx>
      <c:valAx>
        <c:axId val="-2116511400"/>
        <c:scaling>
          <c:orientation val="minMax"/>
        </c:scaling>
        <c:delete val="0"/>
        <c:axPos val="l"/>
        <c:numFmt formatCode="#,##0.000" sourceLinked="1"/>
        <c:majorTickMark val="out"/>
        <c:minorTickMark val="none"/>
        <c:tickLblPos val="nextTo"/>
        <c:txPr>
          <a:bodyPr/>
          <a:lstStyle/>
          <a:p>
            <a:pPr>
              <a:defRPr lang="en-US" sz="1000"/>
            </a:pPr>
            <a:endParaRPr lang="en-US"/>
          </a:p>
        </c:txPr>
        <c:crossAx val="-2116516856"/>
        <c:crosses val="autoZero"/>
        <c:crossBetween val="between"/>
      </c:valAx>
    </c:plotArea>
    <c:legend>
      <c:legendPos val="r"/>
      <c:overlay val="0"/>
      <c:txPr>
        <a:bodyPr/>
        <a:lstStyle/>
        <a:p>
          <a:pPr>
            <a:defRPr lang="en-US" sz="1100"/>
          </a:pPr>
          <a:endParaRPr lang="en-US"/>
        </a:p>
      </c:txPr>
    </c:legend>
    <c:plotVisOnly val="1"/>
    <c:dispBlanksAs val="gap"/>
    <c:showDLblsOverMax val="0"/>
  </c:chart>
  <c:spPr>
    <a:ln>
      <a:noFill/>
    </a:ln>
  </c:spPr>
  <c:txPr>
    <a:bodyPr/>
    <a:lstStyle/>
    <a:p>
      <a:pPr>
        <a:defRPr sz="1600" b="1"/>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200"/>
            </a:pPr>
            <a:r>
              <a:rPr lang="en-US" sz="1200" dirty="0"/>
              <a:t>THETA vs. Time to </a:t>
            </a:r>
            <a:r>
              <a:rPr lang="en-US" sz="1200" dirty="0" smtClean="0"/>
              <a:t>Expire</a:t>
            </a:r>
          </a:p>
          <a:p>
            <a:pPr>
              <a:defRPr lang="en-US" sz="1200"/>
            </a:pPr>
            <a:r>
              <a:rPr lang="en-US" sz="1200" dirty="0" smtClean="0">
                <a:solidFill>
                  <a:schemeClr val="tx1"/>
                </a:solidFill>
              </a:rPr>
              <a:t>ATM option</a:t>
            </a:r>
            <a:endParaRPr lang="en-US" sz="1200" dirty="0">
              <a:solidFill>
                <a:schemeClr val="tx1"/>
              </a:solidFill>
            </a:endParaRPr>
          </a:p>
        </c:rich>
      </c:tx>
      <c:overlay val="0"/>
    </c:title>
    <c:autoTitleDeleted val="0"/>
    <c:plotArea>
      <c:layout>
        <c:manualLayout>
          <c:layoutTarget val="inner"/>
          <c:xMode val="edge"/>
          <c:yMode val="edge"/>
          <c:x val="0.144000645597633"/>
          <c:y val="0.292946732068327"/>
          <c:w val="0.855999354402369"/>
          <c:h val="0.573688094888186"/>
        </c:manualLayout>
      </c:layout>
      <c:lineChart>
        <c:grouping val="standard"/>
        <c:varyColors val="0"/>
        <c:ser>
          <c:idx val="1"/>
          <c:order val="0"/>
          <c:cat>
            <c:numRef>
              <c:f>BSM_theta!$B$31:$B$40</c:f>
              <c:numCache>
                <c:formatCode>0</c:formatCode>
                <c:ptCount val="10"/>
                <c:pt idx="0">
                  <c:v>1.0</c:v>
                </c:pt>
                <c:pt idx="1">
                  <c:v>2.0</c:v>
                </c:pt>
                <c:pt idx="2">
                  <c:v>3.0</c:v>
                </c:pt>
                <c:pt idx="3">
                  <c:v>4.0</c:v>
                </c:pt>
                <c:pt idx="4">
                  <c:v>5.0</c:v>
                </c:pt>
                <c:pt idx="5">
                  <c:v>6.0</c:v>
                </c:pt>
                <c:pt idx="6">
                  <c:v>7.0</c:v>
                </c:pt>
                <c:pt idx="7">
                  <c:v>8.0</c:v>
                </c:pt>
                <c:pt idx="8">
                  <c:v>9.0</c:v>
                </c:pt>
                <c:pt idx="9">
                  <c:v>10.0</c:v>
                </c:pt>
              </c:numCache>
            </c:numRef>
          </c:cat>
          <c:val>
            <c:numRef>
              <c:f>BSM_theta!$K$31:$K$40</c:f>
              <c:numCache>
                <c:formatCode>#,##0.000</c:formatCode>
                <c:ptCount val="10"/>
                <c:pt idx="0">
                  <c:v>-7.644721221669274</c:v>
                </c:pt>
                <c:pt idx="1">
                  <c:v>-5.716524892728715</c:v>
                </c:pt>
                <c:pt idx="2">
                  <c:v>-4.795971482042742</c:v>
                </c:pt>
                <c:pt idx="3">
                  <c:v>-4.207223786279212</c:v>
                </c:pt>
                <c:pt idx="4">
                  <c:v>-3.778337068241428</c:v>
                </c:pt>
                <c:pt idx="5">
                  <c:v>-3.442164467068017</c:v>
                </c:pt>
                <c:pt idx="6">
                  <c:v>-3.166165701817081</c:v>
                </c:pt>
                <c:pt idx="7">
                  <c:v>-2.932308920482534</c:v>
                </c:pt>
                <c:pt idx="8">
                  <c:v>-2.729633751582833</c:v>
                </c:pt>
                <c:pt idx="9">
                  <c:v>-2.551008481383596</c:v>
                </c:pt>
              </c:numCache>
            </c:numRef>
          </c:val>
          <c:smooth val="0"/>
        </c:ser>
        <c:dLbls>
          <c:showLegendKey val="0"/>
          <c:showVal val="0"/>
          <c:showCatName val="0"/>
          <c:showSerName val="0"/>
          <c:showPercent val="0"/>
          <c:showBubbleSize val="0"/>
        </c:dLbls>
        <c:marker val="1"/>
        <c:smooth val="0"/>
        <c:axId val="-2116486536"/>
        <c:axId val="-2116481112"/>
      </c:lineChart>
      <c:catAx>
        <c:axId val="-2116486536"/>
        <c:scaling>
          <c:orientation val="minMax"/>
        </c:scaling>
        <c:delete val="0"/>
        <c:axPos val="b"/>
        <c:title>
          <c:tx>
            <c:rich>
              <a:bodyPr/>
              <a:lstStyle/>
              <a:p>
                <a:pPr>
                  <a:defRPr lang="en-US" sz="1100"/>
                </a:pPr>
                <a:r>
                  <a:rPr lang="en-US" sz="1100"/>
                  <a:t>Term</a:t>
                </a:r>
              </a:p>
            </c:rich>
          </c:tx>
          <c:overlay val="0"/>
        </c:title>
        <c:numFmt formatCode="0" sourceLinked="1"/>
        <c:majorTickMark val="out"/>
        <c:minorTickMark val="none"/>
        <c:tickLblPos val="nextTo"/>
        <c:txPr>
          <a:bodyPr/>
          <a:lstStyle/>
          <a:p>
            <a:pPr>
              <a:defRPr lang="en-US" sz="1000"/>
            </a:pPr>
            <a:endParaRPr lang="en-US"/>
          </a:p>
        </c:txPr>
        <c:crossAx val="-2116481112"/>
        <c:crosses val="autoZero"/>
        <c:auto val="1"/>
        <c:lblAlgn val="ctr"/>
        <c:lblOffset val="100"/>
        <c:noMultiLvlLbl val="0"/>
      </c:catAx>
      <c:valAx>
        <c:axId val="-2116481112"/>
        <c:scaling>
          <c:orientation val="minMax"/>
        </c:scaling>
        <c:delete val="0"/>
        <c:axPos val="l"/>
        <c:numFmt formatCode="#,##0.000" sourceLinked="1"/>
        <c:majorTickMark val="out"/>
        <c:minorTickMark val="none"/>
        <c:tickLblPos val="nextTo"/>
        <c:txPr>
          <a:bodyPr/>
          <a:lstStyle/>
          <a:p>
            <a:pPr>
              <a:defRPr lang="en-US" sz="1000"/>
            </a:pPr>
            <a:endParaRPr lang="en-US"/>
          </a:p>
        </c:txPr>
        <c:crossAx val="-2116486536"/>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200"/>
            </a:pPr>
            <a:r>
              <a:rPr lang="en-US" sz="1200"/>
              <a:t>THETA vs. stock price</a:t>
            </a:r>
          </a:p>
        </c:rich>
      </c:tx>
      <c:layout>
        <c:manualLayout>
          <c:xMode val="edge"/>
          <c:yMode val="edge"/>
          <c:x val="0.251115825547713"/>
          <c:y val="1.12946947205366E-5"/>
        </c:manualLayout>
      </c:layout>
      <c:overlay val="0"/>
    </c:title>
    <c:autoTitleDeleted val="0"/>
    <c:plotArea>
      <c:layout/>
      <c:lineChart>
        <c:grouping val="standard"/>
        <c:varyColors val="0"/>
        <c:ser>
          <c:idx val="1"/>
          <c:order val="0"/>
          <c:cat>
            <c:numRef>
              <c:f>BSM_theta!$C$44:$C$54</c:f>
              <c:numCache>
                <c:formatCode>0</c:formatCode>
                <c:ptCount val="11"/>
                <c:pt idx="0">
                  <c:v>50.0</c:v>
                </c:pt>
                <c:pt idx="1">
                  <c:v>60.0</c:v>
                </c:pt>
                <c:pt idx="2">
                  <c:v>70.0</c:v>
                </c:pt>
                <c:pt idx="3">
                  <c:v>80.0</c:v>
                </c:pt>
                <c:pt idx="4">
                  <c:v>90.0</c:v>
                </c:pt>
                <c:pt idx="5">
                  <c:v>100.0</c:v>
                </c:pt>
                <c:pt idx="6">
                  <c:v>110.0</c:v>
                </c:pt>
                <c:pt idx="7">
                  <c:v>120.0</c:v>
                </c:pt>
                <c:pt idx="8">
                  <c:v>130.0</c:v>
                </c:pt>
                <c:pt idx="9">
                  <c:v>140.0</c:v>
                </c:pt>
                <c:pt idx="10">
                  <c:v>150.0</c:v>
                </c:pt>
              </c:numCache>
            </c:numRef>
          </c:cat>
          <c:val>
            <c:numRef>
              <c:f>BSM_theta!$K$44:$K$54</c:f>
              <c:numCache>
                <c:formatCode>#,##0.000</c:formatCode>
                <c:ptCount val="11"/>
                <c:pt idx="0">
                  <c:v>-0.421732510135582</c:v>
                </c:pt>
                <c:pt idx="1">
                  <c:v>-1.475527012582239</c:v>
                </c:pt>
                <c:pt idx="2">
                  <c:v>-3.217926367491156</c:v>
                </c:pt>
                <c:pt idx="3">
                  <c:v>-5.164620597736755</c:v>
                </c:pt>
                <c:pt idx="4">
                  <c:v>-6.743362159556781</c:v>
                </c:pt>
                <c:pt idx="5">
                  <c:v>-7.644721221669274</c:v>
                </c:pt>
                <c:pt idx="6">
                  <c:v>-7.871039513186789</c:v>
                </c:pt>
                <c:pt idx="7">
                  <c:v>-7.605678137960673</c:v>
                </c:pt>
                <c:pt idx="8">
                  <c:v>-7.07130388060372</c:v>
                </c:pt>
                <c:pt idx="9">
                  <c:v>-6.4485799735627</c:v>
                </c:pt>
                <c:pt idx="10">
                  <c:v>-5.85239819565333</c:v>
                </c:pt>
              </c:numCache>
            </c:numRef>
          </c:val>
          <c:smooth val="0"/>
        </c:ser>
        <c:dLbls>
          <c:showLegendKey val="0"/>
          <c:showVal val="0"/>
          <c:showCatName val="0"/>
          <c:showSerName val="0"/>
          <c:showPercent val="0"/>
          <c:showBubbleSize val="0"/>
        </c:dLbls>
        <c:marker val="1"/>
        <c:smooth val="0"/>
        <c:axId val="-2116457144"/>
        <c:axId val="-2116451640"/>
      </c:lineChart>
      <c:catAx>
        <c:axId val="-2116457144"/>
        <c:scaling>
          <c:orientation val="minMax"/>
        </c:scaling>
        <c:delete val="0"/>
        <c:axPos val="b"/>
        <c:title>
          <c:tx>
            <c:rich>
              <a:bodyPr/>
              <a:lstStyle/>
              <a:p>
                <a:pPr>
                  <a:defRPr lang="en-US" sz="1100"/>
                </a:pPr>
                <a:r>
                  <a:rPr lang="en-US" sz="1100"/>
                  <a:t>Stock Price</a:t>
                </a:r>
              </a:p>
            </c:rich>
          </c:tx>
          <c:overlay val="0"/>
        </c:title>
        <c:numFmt formatCode="0" sourceLinked="1"/>
        <c:majorTickMark val="out"/>
        <c:minorTickMark val="none"/>
        <c:tickLblPos val="high"/>
        <c:txPr>
          <a:bodyPr/>
          <a:lstStyle/>
          <a:p>
            <a:pPr>
              <a:defRPr lang="en-US" sz="1000"/>
            </a:pPr>
            <a:endParaRPr lang="en-US"/>
          </a:p>
        </c:txPr>
        <c:crossAx val="-2116451640"/>
        <c:crosses val="autoZero"/>
        <c:auto val="1"/>
        <c:lblAlgn val="ctr"/>
        <c:lblOffset val="100"/>
        <c:noMultiLvlLbl val="0"/>
      </c:catAx>
      <c:valAx>
        <c:axId val="-2116451640"/>
        <c:scaling>
          <c:orientation val="minMax"/>
        </c:scaling>
        <c:delete val="0"/>
        <c:axPos val="l"/>
        <c:numFmt formatCode="#,##0.000" sourceLinked="1"/>
        <c:majorTickMark val="out"/>
        <c:minorTickMark val="none"/>
        <c:tickLblPos val="nextTo"/>
        <c:txPr>
          <a:bodyPr/>
          <a:lstStyle/>
          <a:p>
            <a:pPr>
              <a:defRPr lang="en-US" sz="1000"/>
            </a:pPr>
            <a:endParaRPr lang="en-US"/>
          </a:p>
        </c:txPr>
        <c:crossAx val="-2116457144"/>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3">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74A3A0A-5305-46E2-BB1B-8441A28767FA}" type="doc">
      <dgm:prSet loTypeId="urn:microsoft.com/office/officeart/2005/8/layout/hierarchy4" loCatId="hierarchy" qsTypeId="urn:microsoft.com/office/officeart/2005/8/quickstyle/simple1" qsCatId="simple" csTypeId="urn:microsoft.com/office/officeart/2005/8/colors/accent1_1" csCatId="accent1" phldr="1"/>
      <dgm:spPr/>
      <dgm:t>
        <a:bodyPr/>
        <a:lstStyle/>
        <a:p>
          <a:endParaRPr lang="en-US"/>
        </a:p>
      </dgm:t>
    </dgm:pt>
    <dgm:pt modelId="{CA65FA85-ABE2-4863-9A82-C3C47E4798C5}">
      <dgm:prSet phldrT="[Text]" custT="1"/>
      <dgm:spPr>
        <a:noFill/>
        <a:ln>
          <a:solidFill>
            <a:srgbClr val="707B93"/>
          </a:solidFill>
        </a:ln>
      </dgm:spPr>
      <dgm:t>
        <a:bodyPr/>
        <a:lstStyle/>
        <a:p>
          <a:pPr algn="ctr"/>
          <a:r>
            <a:rPr lang="en-US" sz="1200" b="1" dirty="0" smtClean="0"/>
            <a:t>Local valuation</a:t>
          </a:r>
          <a:endParaRPr lang="en-US" sz="1200" b="1" dirty="0"/>
        </a:p>
      </dgm:t>
    </dgm:pt>
    <dgm:pt modelId="{593448BC-95E1-4DB7-9895-0C9968FDB03B}" type="parTrans" cxnId="{63164686-6186-487C-9768-901238ED55BF}">
      <dgm:prSet/>
      <dgm:spPr/>
      <dgm:t>
        <a:bodyPr/>
        <a:lstStyle/>
        <a:p>
          <a:pPr algn="ctr"/>
          <a:endParaRPr lang="en-US" sz="1200">
            <a:solidFill>
              <a:schemeClr val="tx1"/>
            </a:solidFill>
          </a:endParaRPr>
        </a:p>
      </dgm:t>
    </dgm:pt>
    <dgm:pt modelId="{3BC99B57-1D56-4D0C-A7C1-578F1FC17693}" type="sibTrans" cxnId="{63164686-6186-487C-9768-901238ED55BF}">
      <dgm:prSet/>
      <dgm:spPr/>
      <dgm:t>
        <a:bodyPr/>
        <a:lstStyle/>
        <a:p>
          <a:pPr algn="ctr"/>
          <a:endParaRPr lang="en-US" sz="1200">
            <a:solidFill>
              <a:schemeClr val="tx1"/>
            </a:solidFill>
          </a:endParaRPr>
        </a:p>
      </dgm:t>
    </dgm:pt>
    <dgm:pt modelId="{E7A00680-440C-4A04-AB31-AF3A4478BC16}">
      <dgm:prSet phldrT="[Text]" custT="1"/>
      <dgm:spPr>
        <a:noFill/>
        <a:ln>
          <a:solidFill>
            <a:srgbClr val="707B93"/>
          </a:solidFill>
        </a:ln>
      </dgm:spPr>
      <dgm:t>
        <a:bodyPr/>
        <a:lstStyle/>
        <a:p>
          <a:pPr algn="ctr"/>
          <a:r>
            <a:rPr lang="en-US" sz="1200" b="1" dirty="0" smtClean="0"/>
            <a:t>Linear models</a:t>
          </a:r>
          <a:endParaRPr lang="en-US" sz="1200" b="1" dirty="0"/>
        </a:p>
      </dgm:t>
    </dgm:pt>
    <dgm:pt modelId="{2145B2E3-A07C-4357-AF9A-2F0EEBE8E2CF}" type="parTrans" cxnId="{C2123111-FD68-4CFA-AED1-4B018F43A991}">
      <dgm:prSet/>
      <dgm:spPr/>
      <dgm:t>
        <a:bodyPr/>
        <a:lstStyle/>
        <a:p>
          <a:pPr algn="ctr"/>
          <a:endParaRPr lang="en-US" sz="1200">
            <a:solidFill>
              <a:schemeClr val="tx1"/>
            </a:solidFill>
          </a:endParaRPr>
        </a:p>
      </dgm:t>
    </dgm:pt>
    <dgm:pt modelId="{107B99DF-916D-4282-8EEF-AC30437B9688}" type="sibTrans" cxnId="{C2123111-FD68-4CFA-AED1-4B018F43A991}">
      <dgm:prSet/>
      <dgm:spPr/>
      <dgm:t>
        <a:bodyPr/>
        <a:lstStyle/>
        <a:p>
          <a:pPr algn="ctr"/>
          <a:endParaRPr lang="en-US" sz="1200">
            <a:solidFill>
              <a:schemeClr val="tx1"/>
            </a:solidFill>
          </a:endParaRPr>
        </a:p>
      </dgm:t>
    </dgm:pt>
    <dgm:pt modelId="{BFE9DB59-D68D-4A15-9A08-FABB66725D43}">
      <dgm:prSet phldrT="[Text]" custT="1"/>
      <dgm:spPr>
        <a:ln>
          <a:solidFill>
            <a:srgbClr val="707B93"/>
          </a:solidFill>
        </a:ln>
      </dgm:spPr>
      <dgm:t>
        <a:bodyPr/>
        <a:lstStyle/>
        <a:p>
          <a:pPr algn="ctr"/>
          <a:r>
            <a:rPr lang="en-US" sz="1200" b="1" dirty="0" smtClean="0"/>
            <a:t>Nonlinear models</a:t>
          </a:r>
          <a:endParaRPr lang="en-US" sz="1200" b="1" dirty="0"/>
        </a:p>
      </dgm:t>
    </dgm:pt>
    <dgm:pt modelId="{996C535A-0270-4FA9-84D4-5EE8C1648FFF}" type="parTrans" cxnId="{AA3DA963-BB18-4530-A819-F6754F437317}">
      <dgm:prSet/>
      <dgm:spPr/>
      <dgm:t>
        <a:bodyPr/>
        <a:lstStyle/>
        <a:p>
          <a:pPr algn="ctr"/>
          <a:endParaRPr lang="en-US" sz="1200">
            <a:solidFill>
              <a:schemeClr val="tx1"/>
            </a:solidFill>
          </a:endParaRPr>
        </a:p>
      </dgm:t>
    </dgm:pt>
    <dgm:pt modelId="{797385F8-44AA-45A8-9B04-5D5280ABD2A6}" type="sibTrans" cxnId="{AA3DA963-BB18-4530-A819-F6754F437317}">
      <dgm:prSet/>
      <dgm:spPr/>
      <dgm:t>
        <a:bodyPr/>
        <a:lstStyle/>
        <a:p>
          <a:pPr algn="ctr"/>
          <a:endParaRPr lang="en-US" sz="1200">
            <a:solidFill>
              <a:schemeClr val="tx1"/>
            </a:solidFill>
          </a:endParaRPr>
        </a:p>
      </dgm:t>
    </dgm:pt>
    <dgm:pt modelId="{9C3DC75B-E370-4CED-BB20-BDAF84514258}">
      <dgm:prSet phldrT="[Text]" custT="1"/>
      <dgm:spPr>
        <a:noFill/>
        <a:ln>
          <a:solidFill>
            <a:srgbClr val="707B93"/>
          </a:solidFill>
        </a:ln>
      </dgm:spPr>
      <dgm:t>
        <a:bodyPr/>
        <a:lstStyle/>
        <a:p>
          <a:pPr algn="ctr"/>
          <a:r>
            <a:rPr lang="en-US" sz="1200" b="1" dirty="0" smtClean="0"/>
            <a:t>Full valuation</a:t>
          </a:r>
          <a:endParaRPr lang="en-US" sz="1200" b="1" dirty="0"/>
        </a:p>
      </dgm:t>
    </dgm:pt>
    <dgm:pt modelId="{F40A4292-DA75-4C93-8DAD-21634ABF32B4}" type="parTrans" cxnId="{03CCF9D1-533D-4046-94C7-C1C433797680}">
      <dgm:prSet/>
      <dgm:spPr/>
      <dgm:t>
        <a:bodyPr/>
        <a:lstStyle/>
        <a:p>
          <a:pPr algn="ctr"/>
          <a:endParaRPr lang="en-US" sz="1200">
            <a:solidFill>
              <a:schemeClr val="tx1"/>
            </a:solidFill>
          </a:endParaRPr>
        </a:p>
      </dgm:t>
    </dgm:pt>
    <dgm:pt modelId="{EB98E208-B591-4407-BC66-7DA48F6A3FEA}" type="sibTrans" cxnId="{03CCF9D1-533D-4046-94C7-C1C433797680}">
      <dgm:prSet/>
      <dgm:spPr/>
      <dgm:t>
        <a:bodyPr/>
        <a:lstStyle/>
        <a:p>
          <a:pPr algn="ctr"/>
          <a:endParaRPr lang="en-US" sz="1200">
            <a:solidFill>
              <a:schemeClr val="tx1"/>
            </a:solidFill>
          </a:endParaRPr>
        </a:p>
      </dgm:t>
    </dgm:pt>
    <dgm:pt modelId="{273E80EB-BA32-4228-B22D-5E395EE25974}">
      <dgm:prSet phldrT="[Text]" custT="1"/>
      <dgm:spPr>
        <a:ln>
          <a:solidFill>
            <a:srgbClr val="707B93"/>
          </a:solidFill>
        </a:ln>
      </dgm:spPr>
      <dgm:t>
        <a:bodyPr/>
        <a:lstStyle/>
        <a:p>
          <a:pPr algn="ctr"/>
          <a:r>
            <a:rPr lang="en-US" sz="1200" b="1" dirty="0" smtClean="0"/>
            <a:t>Historical Simulation</a:t>
          </a:r>
          <a:endParaRPr lang="en-US" sz="1200" b="1" dirty="0"/>
        </a:p>
      </dgm:t>
    </dgm:pt>
    <dgm:pt modelId="{A90A89CD-8E6D-4242-908A-DF46FA7B7327}" type="parTrans" cxnId="{B675EC5B-7A97-42B6-9494-BB2D18D8C3CB}">
      <dgm:prSet/>
      <dgm:spPr/>
      <dgm:t>
        <a:bodyPr/>
        <a:lstStyle/>
        <a:p>
          <a:pPr algn="ctr"/>
          <a:endParaRPr lang="en-US" sz="1200">
            <a:solidFill>
              <a:schemeClr val="tx1"/>
            </a:solidFill>
          </a:endParaRPr>
        </a:p>
      </dgm:t>
    </dgm:pt>
    <dgm:pt modelId="{6BE9AEA7-5FF0-4BBD-966E-CE93B3EE94D4}" type="sibTrans" cxnId="{B675EC5B-7A97-42B6-9494-BB2D18D8C3CB}">
      <dgm:prSet/>
      <dgm:spPr/>
      <dgm:t>
        <a:bodyPr/>
        <a:lstStyle/>
        <a:p>
          <a:pPr algn="ctr"/>
          <a:endParaRPr lang="en-US" sz="1200">
            <a:solidFill>
              <a:schemeClr val="tx1"/>
            </a:solidFill>
          </a:endParaRPr>
        </a:p>
      </dgm:t>
    </dgm:pt>
    <dgm:pt modelId="{325CDF14-2B96-40AF-B0B3-E578F6D72218}">
      <dgm:prSet custT="1"/>
      <dgm:spPr>
        <a:ln>
          <a:solidFill>
            <a:srgbClr val="707B93"/>
          </a:solidFill>
        </a:ln>
      </dgm:spPr>
      <dgm:t>
        <a:bodyPr/>
        <a:lstStyle/>
        <a:p>
          <a:pPr algn="ctr"/>
          <a:r>
            <a:rPr lang="en-US" sz="1200" b="1" dirty="0" smtClean="0"/>
            <a:t>Full Covariance matrix</a:t>
          </a:r>
          <a:endParaRPr lang="en-US" sz="1200" b="1" dirty="0"/>
        </a:p>
      </dgm:t>
    </dgm:pt>
    <dgm:pt modelId="{F1B55804-C1D4-4B21-A7ED-8CE4BCCF1730}" type="parTrans" cxnId="{B740716E-1D55-4D1C-9C8D-DCAFCDD197AF}">
      <dgm:prSet/>
      <dgm:spPr/>
      <dgm:t>
        <a:bodyPr/>
        <a:lstStyle/>
        <a:p>
          <a:pPr algn="ctr"/>
          <a:endParaRPr lang="en-US" sz="1200">
            <a:solidFill>
              <a:schemeClr val="tx1"/>
            </a:solidFill>
          </a:endParaRPr>
        </a:p>
      </dgm:t>
    </dgm:pt>
    <dgm:pt modelId="{822A9325-BCD1-429F-BB3A-27A9949DFE7D}" type="sibTrans" cxnId="{B740716E-1D55-4D1C-9C8D-DCAFCDD197AF}">
      <dgm:prSet/>
      <dgm:spPr/>
      <dgm:t>
        <a:bodyPr/>
        <a:lstStyle/>
        <a:p>
          <a:pPr algn="ctr"/>
          <a:endParaRPr lang="en-US" sz="1200">
            <a:solidFill>
              <a:schemeClr val="tx1"/>
            </a:solidFill>
          </a:endParaRPr>
        </a:p>
      </dgm:t>
    </dgm:pt>
    <dgm:pt modelId="{2E2D581C-C121-4A26-AB49-CA49D86244AE}">
      <dgm:prSet custT="1"/>
      <dgm:spPr>
        <a:ln>
          <a:solidFill>
            <a:srgbClr val="707B93"/>
          </a:solidFill>
        </a:ln>
      </dgm:spPr>
      <dgm:t>
        <a:bodyPr/>
        <a:lstStyle/>
        <a:p>
          <a:pPr algn="ctr"/>
          <a:r>
            <a:rPr lang="en-US" sz="1200" b="1" dirty="0" smtClean="0"/>
            <a:t>Factor Models</a:t>
          </a:r>
          <a:endParaRPr lang="en-US" sz="1200" b="1" dirty="0"/>
        </a:p>
      </dgm:t>
    </dgm:pt>
    <dgm:pt modelId="{4A1FE058-45EB-4F19-83DE-6CF72931942B}" type="parTrans" cxnId="{BC4F980F-3B7F-4B17-9E00-BDFAE3CFAA0A}">
      <dgm:prSet/>
      <dgm:spPr/>
      <dgm:t>
        <a:bodyPr/>
        <a:lstStyle/>
        <a:p>
          <a:pPr algn="ctr"/>
          <a:endParaRPr lang="en-US" sz="1200">
            <a:solidFill>
              <a:schemeClr val="tx1"/>
            </a:solidFill>
          </a:endParaRPr>
        </a:p>
      </dgm:t>
    </dgm:pt>
    <dgm:pt modelId="{9A53CD04-967E-4F1C-8D5E-82C3EF7FDFAD}" type="sibTrans" cxnId="{BC4F980F-3B7F-4B17-9E00-BDFAE3CFAA0A}">
      <dgm:prSet/>
      <dgm:spPr/>
      <dgm:t>
        <a:bodyPr/>
        <a:lstStyle/>
        <a:p>
          <a:pPr algn="ctr"/>
          <a:endParaRPr lang="en-US" sz="1200">
            <a:solidFill>
              <a:schemeClr val="tx1"/>
            </a:solidFill>
          </a:endParaRPr>
        </a:p>
      </dgm:t>
    </dgm:pt>
    <dgm:pt modelId="{1D73DA43-608D-4E88-8736-9C83980A2AF3}">
      <dgm:prSet custT="1"/>
      <dgm:spPr>
        <a:ln>
          <a:solidFill>
            <a:srgbClr val="707B93"/>
          </a:solidFill>
        </a:ln>
      </dgm:spPr>
      <dgm:t>
        <a:bodyPr/>
        <a:lstStyle/>
        <a:p>
          <a:pPr algn="ctr"/>
          <a:r>
            <a:rPr lang="en-US" sz="1200" b="1" dirty="0" smtClean="0"/>
            <a:t>Diagonal Models</a:t>
          </a:r>
          <a:endParaRPr lang="en-US" sz="1200" b="1" dirty="0"/>
        </a:p>
      </dgm:t>
    </dgm:pt>
    <dgm:pt modelId="{79D2C730-B8EA-47CE-B05E-5479FBB89DFD}" type="parTrans" cxnId="{C4ACE41E-7037-407D-A349-4610AA38D914}">
      <dgm:prSet/>
      <dgm:spPr/>
      <dgm:t>
        <a:bodyPr/>
        <a:lstStyle/>
        <a:p>
          <a:pPr algn="ctr"/>
          <a:endParaRPr lang="en-US" sz="1200">
            <a:solidFill>
              <a:schemeClr val="tx1"/>
            </a:solidFill>
          </a:endParaRPr>
        </a:p>
      </dgm:t>
    </dgm:pt>
    <dgm:pt modelId="{3E767DBF-FBCC-4AC9-816D-535D01AFE0C4}" type="sibTrans" cxnId="{C4ACE41E-7037-407D-A349-4610AA38D914}">
      <dgm:prSet/>
      <dgm:spPr/>
      <dgm:t>
        <a:bodyPr/>
        <a:lstStyle/>
        <a:p>
          <a:pPr algn="ctr"/>
          <a:endParaRPr lang="en-US" sz="1200">
            <a:solidFill>
              <a:schemeClr val="tx1"/>
            </a:solidFill>
          </a:endParaRPr>
        </a:p>
      </dgm:t>
    </dgm:pt>
    <dgm:pt modelId="{F811EEFF-0CE2-43E4-B7AA-EA1A092B3DDB}">
      <dgm:prSet custT="1"/>
      <dgm:spPr>
        <a:ln>
          <a:solidFill>
            <a:srgbClr val="707B93"/>
          </a:solidFill>
        </a:ln>
      </dgm:spPr>
      <dgm:t>
        <a:bodyPr/>
        <a:lstStyle/>
        <a:p>
          <a:pPr algn="ctr"/>
          <a:r>
            <a:rPr lang="en-US" sz="1200" b="1" dirty="0" smtClean="0"/>
            <a:t>Gamma</a:t>
          </a:r>
          <a:endParaRPr lang="en-US" sz="1200" b="1" dirty="0"/>
        </a:p>
      </dgm:t>
    </dgm:pt>
    <dgm:pt modelId="{C34E9B04-A675-4A10-BE03-DBDAA56D1053}" type="parTrans" cxnId="{D423A46B-6BC5-4E05-A079-4C0A2786871D}">
      <dgm:prSet/>
      <dgm:spPr/>
      <dgm:t>
        <a:bodyPr/>
        <a:lstStyle/>
        <a:p>
          <a:pPr algn="ctr"/>
          <a:endParaRPr lang="en-US" sz="1200">
            <a:solidFill>
              <a:schemeClr val="tx1"/>
            </a:solidFill>
          </a:endParaRPr>
        </a:p>
      </dgm:t>
    </dgm:pt>
    <dgm:pt modelId="{B50EC3D4-D625-48E9-AE94-2A6DBD6074D9}" type="sibTrans" cxnId="{D423A46B-6BC5-4E05-A079-4C0A2786871D}">
      <dgm:prSet/>
      <dgm:spPr/>
      <dgm:t>
        <a:bodyPr/>
        <a:lstStyle/>
        <a:p>
          <a:pPr algn="ctr"/>
          <a:endParaRPr lang="en-US" sz="1200">
            <a:solidFill>
              <a:schemeClr val="tx1"/>
            </a:solidFill>
          </a:endParaRPr>
        </a:p>
      </dgm:t>
    </dgm:pt>
    <dgm:pt modelId="{57044A76-4266-483F-8685-CBE9D4E16088}">
      <dgm:prSet custT="1"/>
      <dgm:spPr>
        <a:ln>
          <a:solidFill>
            <a:srgbClr val="707B93"/>
          </a:solidFill>
        </a:ln>
      </dgm:spPr>
      <dgm:t>
        <a:bodyPr/>
        <a:lstStyle/>
        <a:p>
          <a:pPr algn="ctr"/>
          <a:r>
            <a:rPr lang="en-US" sz="1200" b="1" dirty="0" smtClean="0"/>
            <a:t>Convexity</a:t>
          </a:r>
          <a:endParaRPr lang="en-US" sz="1200" b="1" dirty="0"/>
        </a:p>
      </dgm:t>
    </dgm:pt>
    <dgm:pt modelId="{88AF8515-3D52-4176-9966-D1C31726D787}" type="parTrans" cxnId="{4ED9E1FA-34AB-43B8-A822-8E1EF10D0916}">
      <dgm:prSet/>
      <dgm:spPr/>
      <dgm:t>
        <a:bodyPr/>
        <a:lstStyle/>
        <a:p>
          <a:pPr algn="ctr"/>
          <a:endParaRPr lang="en-US" sz="1200">
            <a:solidFill>
              <a:schemeClr val="tx1"/>
            </a:solidFill>
          </a:endParaRPr>
        </a:p>
      </dgm:t>
    </dgm:pt>
    <dgm:pt modelId="{66D1C834-B875-40EA-AA2B-72D7ADE4E68B}" type="sibTrans" cxnId="{4ED9E1FA-34AB-43B8-A822-8E1EF10D0916}">
      <dgm:prSet/>
      <dgm:spPr/>
      <dgm:t>
        <a:bodyPr/>
        <a:lstStyle/>
        <a:p>
          <a:pPr algn="ctr"/>
          <a:endParaRPr lang="en-US" sz="1200">
            <a:solidFill>
              <a:schemeClr val="tx1"/>
            </a:solidFill>
          </a:endParaRPr>
        </a:p>
      </dgm:t>
    </dgm:pt>
    <dgm:pt modelId="{0DE2DFC8-2B2C-4B15-BCA3-7261E9714D07}">
      <dgm:prSet custT="1"/>
      <dgm:spPr>
        <a:ln>
          <a:solidFill>
            <a:srgbClr val="707B93"/>
          </a:solidFill>
        </a:ln>
      </dgm:spPr>
      <dgm:t>
        <a:bodyPr/>
        <a:lstStyle/>
        <a:p>
          <a:pPr algn="ctr"/>
          <a:r>
            <a:rPr lang="en-US" sz="1200" b="1" dirty="0" smtClean="0"/>
            <a:t>Monte Carlo Simulation</a:t>
          </a:r>
          <a:endParaRPr lang="en-US" sz="1200" b="1" dirty="0"/>
        </a:p>
      </dgm:t>
    </dgm:pt>
    <dgm:pt modelId="{95D3CCEE-93DF-4BDD-B8A1-C262D2CB5748}" type="parTrans" cxnId="{CC257E5A-033B-446C-836F-EECC892F8FF4}">
      <dgm:prSet/>
      <dgm:spPr/>
      <dgm:t>
        <a:bodyPr/>
        <a:lstStyle/>
        <a:p>
          <a:pPr algn="ctr"/>
          <a:endParaRPr lang="en-US" sz="1200">
            <a:solidFill>
              <a:schemeClr val="tx1"/>
            </a:solidFill>
          </a:endParaRPr>
        </a:p>
      </dgm:t>
    </dgm:pt>
    <dgm:pt modelId="{92053C0D-9259-45E7-B1F7-44FA99840B21}" type="sibTrans" cxnId="{CC257E5A-033B-446C-836F-EECC892F8FF4}">
      <dgm:prSet/>
      <dgm:spPr/>
      <dgm:t>
        <a:bodyPr/>
        <a:lstStyle/>
        <a:p>
          <a:pPr algn="ctr"/>
          <a:endParaRPr lang="en-US" sz="1200">
            <a:solidFill>
              <a:schemeClr val="tx1"/>
            </a:solidFill>
          </a:endParaRPr>
        </a:p>
      </dgm:t>
    </dgm:pt>
    <dgm:pt modelId="{27010E08-14B7-439B-9081-16AE5D0A9BA1}">
      <dgm:prSet phldrT="[Text]" custT="1"/>
      <dgm:spPr>
        <a:solidFill>
          <a:srgbClr val="A2B593"/>
        </a:solidFill>
        <a:ln>
          <a:solidFill>
            <a:srgbClr val="707B93"/>
          </a:solidFill>
        </a:ln>
      </dgm:spPr>
      <dgm:t>
        <a:bodyPr/>
        <a:lstStyle/>
        <a:p>
          <a:pPr algn="ctr"/>
          <a:r>
            <a:rPr lang="en-US" sz="1200" b="1" dirty="0" smtClean="0"/>
            <a:t>Risk Measurement</a:t>
          </a:r>
          <a:endParaRPr lang="en-US" sz="1200" b="1" dirty="0"/>
        </a:p>
      </dgm:t>
    </dgm:pt>
    <dgm:pt modelId="{B5E37C0C-4C1F-4380-AF9E-DBB70B1A9DAD}" type="sibTrans" cxnId="{28E716B0-7E87-470E-933F-DA332B85CB85}">
      <dgm:prSet/>
      <dgm:spPr/>
      <dgm:t>
        <a:bodyPr/>
        <a:lstStyle/>
        <a:p>
          <a:pPr algn="ctr"/>
          <a:endParaRPr lang="en-US" sz="1200">
            <a:solidFill>
              <a:schemeClr val="tx1"/>
            </a:solidFill>
          </a:endParaRPr>
        </a:p>
      </dgm:t>
    </dgm:pt>
    <dgm:pt modelId="{4591DDB3-66B7-4C94-9433-0CCD694D1779}" type="parTrans" cxnId="{28E716B0-7E87-470E-933F-DA332B85CB85}">
      <dgm:prSet/>
      <dgm:spPr/>
      <dgm:t>
        <a:bodyPr/>
        <a:lstStyle/>
        <a:p>
          <a:pPr algn="ctr"/>
          <a:endParaRPr lang="en-US" sz="1200">
            <a:solidFill>
              <a:schemeClr val="tx1"/>
            </a:solidFill>
          </a:endParaRPr>
        </a:p>
      </dgm:t>
    </dgm:pt>
    <dgm:pt modelId="{A865B143-29D4-4605-9F90-F3BBDD654EA7}" type="pres">
      <dgm:prSet presAssocID="{974A3A0A-5305-46E2-BB1B-8441A28767FA}" presName="Name0" presStyleCnt="0">
        <dgm:presLayoutVars>
          <dgm:chPref val="1"/>
          <dgm:dir/>
          <dgm:animOne val="branch"/>
          <dgm:animLvl val="lvl"/>
          <dgm:resizeHandles/>
        </dgm:presLayoutVars>
      </dgm:prSet>
      <dgm:spPr/>
      <dgm:t>
        <a:bodyPr/>
        <a:lstStyle/>
        <a:p>
          <a:endParaRPr lang="en-US"/>
        </a:p>
      </dgm:t>
    </dgm:pt>
    <dgm:pt modelId="{3CB399C5-FB65-4ECB-9499-AF267B8416EC}" type="pres">
      <dgm:prSet presAssocID="{27010E08-14B7-439B-9081-16AE5D0A9BA1}" presName="vertOne" presStyleCnt="0"/>
      <dgm:spPr/>
      <dgm:t>
        <a:bodyPr/>
        <a:lstStyle/>
        <a:p>
          <a:endParaRPr lang="en-US"/>
        </a:p>
      </dgm:t>
    </dgm:pt>
    <dgm:pt modelId="{AF56E3E7-A1D1-4A31-BADF-3E4458FB47D6}" type="pres">
      <dgm:prSet presAssocID="{27010E08-14B7-439B-9081-16AE5D0A9BA1}" presName="txOne" presStyleLbl="node0" presStyleIdx="0" presStyleCnt="1" custScaleY="63270">
        <dgm:presLayoutVars>
          <dgm:chPref val="3"/>
        </dgm:presLayoutVars>
      </dgm:prSet>
      <dgm:spPr/>
      <dgm:t>
        <a:bodyPr/>
        <a:lstStyle/>
        <a:p>
          <a:endParaRPr lang="en-US"/>
        </a:p>
      </dgm:t>
    </dgm:pt>
    <dgm:pt modelId="{E9C206BE-D64E-4C24-8E96-60E241E53F3B}" type="pres">
      <dgm:prSet presAssocID="{27010E08-14B7-439B-9081-16AE5D0A9BA1}" presName="parTransOne" presStyleCnt="0"/>
      <dgm:spPr/>
      <dgm:t>
        <a:bodyPr/>
        <a:lstStyle/>
        <a:p>
          <a:endParaRPr lang="en-US"/>
        </a:p>
      </dgm:t>
    </dgm:pt>
    <dgm:pt modelId="{22CC10B2-00E2-4CC5-A85F-70CFF44BA901}" type="pres">
      <dgm:prSet presAssocID="{27010E08-14B7-439B-9081-16AE5D0A9BA1}" presName="horzOne" presStyleCnt="0"/>
      <dgm:spPr/>
      <dgm:t>
        <a:bodyPr/>
        <a:lstStyle/>
        <a:p>
          <a:endParaRPr lang="en-US"/>
        </a:p>
      </dgm:t>
    </dgm:pt>
    <dgm:pt modelId="{3E3B052B-B6B9-432C-B373-6F539B3A4001}" type="pres">
      <dgm:prSet presAssocID="{CA65FA85-ABE2-4863-9A82-C3C47E4798C5}" presName="vertTwo" presStyleCnt="0"/>
      <dgm:spPr/>
      <dgm:t>
        <a:bodyPr/>
        <a:lstStyle/>
        <a:p>
          <a:endParaRPr lang="en-US"/>
        </a:p>
      </dgm:t>
    </dgm:pt>
    <dgm:pt modelId="{20FF861D-70BE-4FB2-A89B-712734132577}" type="pres">
      <dgm:prSet presAssocID="{CA65FA85-ABE2-4863-9A82-C3C47E4798C5}" presName="txTwo" presStyleLbl="node2" presStyleIdx="0" presStyleCnt="2">
        <dgm:presLayoutVars>
          <dgm:chPref val="3"/>
        </dgm:presLayoutVars>
      </dgm:prSet>
      <dgm:spPr/>
      <dgm:t>
        <a:bodyPr/>
        <a:lstStyle/>
        <a:p>
          <a:endParaRPr lang="en-US"/>
        </a:p>
      </dgm:t>
    </dgm:pt>
    <dgm:pt modelId="{0E874728-98E0-4EF9-9F48-CE3E72C39D93}" type="pres">
      <dgm:prSet presAssocID="{CA65FA85-ABE2-4863-9A82-C3C47E4798C5}" presName="parTransTwo" presStyleCnt="0"/>
      <dgm:spPr/>
      <dgm:t>
        <a:bodyPr/>
        <a:lstStyle/>
        <a:p>
          <a:endParaRPr lang="en-US"/>
        </a:p>
      </dgm:t>
    </dgm:pt>
    <dgm:pt modelId="{22B5382D-78D7-4A59-9E95-43570A00C552}" type="pres">
      <dgm:prSet presAssocID="{CA65FA85-ABE2-4863-9A82-C3C47E4798C5}" presName="horzTwo" presStyleCnt="0"/>
      <dgm:spPr/>
      <dgm:t>
        <a:bodyPr/>
        <a:lstStyle/>
        <a:p>
          <a:endParaRPr lang="en-US"/>
        </a:p>
      </dgm:t>
    </dgm:pt>
    <dgm:pt modelId="{14BD0DE1-BE66-46AE-A402-05F6CEC90789}" type="pres">
      <dgm:prSet presAssocID="{E7A00680-440C-4A04-AB31-AF3A4478BC16}" presName="vertThree" presStyleCnt="0"/>
      <dgm:spPr/>
      <dgm:t>
        <a:bodyPr/>
        <a:lstStyle/>
        <a:p>
          <a:endParaRPr lang="en-US"/>
        </a:p>
      </dgm:t>
    </dgm:pt>
    <dgm:pt modelId="{C8EF4B40-FC1B-42B2-80E4-2D9F788A6E7D}" type="pres">
      <dgm:prSet presAssocID="{E7A00680-440C-4A04-AB31-AF3A4478BC16}" presName="txThree" presStyleLbl="node3" presStyleIdx="0" presStyleCnt="3">
        <dgm:presLayoutVars>
          <dgm:chPref val="3"/>
        </dgm:presLayoutVars>
      </dgm:prSet>
      <dgm:spPr/>
      <dgm:t>
        <a:bodyPr/>
        <a:lstStyle/>
        <a:p>
          <a:endParaRPr lang="en-US"/>
        </a:p>
      </dgm:t>
    </dgm:pt>
    <dgm:pt modelId="{DC5BCD82-CD81-4EA0-AF77-931C63FAA40C}" type="pres">
      <dgm:prSet presAssocID="{E7A00680-440C-4A04-AB31-AF3A4478BC16}" presName="parTransThree" presStyleCnt="0"/>
      <dgm:spPr/>
      <dgm:t>
        <a:bodyPr/>
        <a:lstStyle/>
        <a:p>
          <a:endParaRPr lang="en-US"/>
        </a:p>
      </dgm:t>
    </dgm:pt>
    <dgm:pt modelId="{0A03C3D3-45B6-40EF-8BCE-A0006BFDF191}" type="pres">
      <dgm:prSet presAssocID="{E7A00680-440C-4A04-AB31-AF3A4478BC16}" presName="horzThree" presStyleCnt="0"/>
      <dgm:spPr/>
      <dgm:t>
        <a:bodyPr/>
        <a:lstStyle/>
        <a:p>
          <a:endParaRPr lang="en-US"/>
        </a:p>
      </dgm:t>
    </dgm:pt>
    <dgm:pt modelId="{0BEEAECE-F778-4B73-AF03-FB2C01309CE2}" type="pres">
      <dgm:prSet presAssocID="{325CDF14-2B96-40AF-B0B3-E578F6D72218}" presName="vertFour" presStyleCnt="0">
        <dgm:presLayoutVars>
          <dgm:chPref val="3"/>
        </dgm:presLayoutVars>
      </dgm:prSet>
      <dgm:spPr/>
      <dgm:t>
        <a:bodyPr/>
        <a:lstStyle/>
        <a:p>
          <a:endParaRPr lang="en-US"/>
        </a:p>
      </dgm:t>
    </dgm:pt>
    <dgm:pt modelId="{EC01DF9E-ED04-4B18-80F2-5F1B57575CEC}" type="pres">
      <dgm:prSet presAssocID="{325CDF14-2B96-40AF-B0B3-E578F6D72218}" presName="txFour" presStyleLbl="node4" presStyleIdx="0" presStyleCnt="6">
        <dgm:presLayoutVars>
          <dgm:chPref val="3"/>
        </dgm:presLayoutVars>
      </dgm:prSet>
      <dgm:spPr/>
      <dgm:t>
        <a:bodyPr/>
        <a:lstStyle/>
        <a:p>
          <a:endParaRPr lang="en-US"/>
        </a:p>
      </dgm:t>
    </dgm:pt>
    <dgm:pt modelId="{9DC0748B-3552-4D2B-863D-6D54555F014F}" type="pres">
      <dgm:prSet presAssocID="{325CDF14-2B96-40AF-B0B3-E578F6D72218}" presName="parTransFour" presStyleCnt="0"/>
      <dgm:spPr/>
      <dgm:t>
        <a:bodyPr/>
        <a:lstStyle/>
        <a:p>
          <a:endParaRPr lang="en-US"/>
        </a:p>
      </dgm:t>
    </dgm:pt>
    <dgm:pt modelId="{B67DB0C1-09BE-49D2-9811-CA05A78884A0}" type="pres">
      <dgm:prSet presAssocID="{325CDF14-2B96-40AF-B0B3-E578F6D72218}" presName="horzFour" presStyleCnt="0"/>
      <dgm:spPr/>
      <dgm:t>
        <a:bodyPr/>
        <a:lstStyle/>
        <a:p>
          <a:endParaRPr lang="en-US"/>
        </a:p>
      </dgm:t>
    </dgm:pt>
    <dgm:pt modelId="{01C7A8D0-B5B2-4749-88FA-B4E43CB097E6}" type="pres">
      <dgm:prSet presAssocID="{2E2D581C-C121-4A26-AB49-CA49D86244AE}" presName="vertFour" presStyleCnt="0">
        <dgm:presLayoutVars>
          <dgm:chPref val="3"/>
        </dgm:presLayoutVars>
      </dgm:prSet>
      <dgm:spPr/>
      <dgm:t>
        <a:bodyPr/>
        <a:lstStyle/>
        <a:p>
          <a:endParaRPr lang="en-US"/>
        </a:p>
      </dgm:t>
    </dgm:pt>
    <dgm:pt modelId="{A4864245-19CF-4A34-A8DD-8BC5BCE1D078}" type="pres">
      <dgm:prSet presAssocID="{2E2D581C-C121-4A26-AB49-CA49D86244AE}" presName="txFour" presStyleLbl="node4" presStyleIdx="1" presStyleCnt="6">
        <dgm:presLayoutVars>
          <dgm:chPref val="3"/>
        </dgm:presLayoutVars>
      </dgm:prSet>
      <dgm:spPr/>
      <dgm:t>
        <a:bodyPr/>
        <a:lstStyle/>
        <a:p>
          <a:endParaRPr lang="en-US"/>
        </a:p>
      </dgm:t>
    </dgm:pt>
    <dgm:pt modelId="{EF9C5802-A4F4-4218-9189-69C52548EFE1}" type="pres">
      <dgm:prSet presAssocID="{2E2D581C-C121-4A26-AB49-CA49D86244AE}" presName="parTransFour" presStyleCnt="0"/>
      <dgm:spPr/>
      <dgm:t>
        <a:bodyPr/>
        <a:lstStyle/>
        <a:p>
          <a:endParaRPr lang="en-US"/>
        </a:p>
      </dgm:t>
    </dgm:pt>
    <dgm:pt modelId="{1CD9F320-868B-4D1C-A816-86F8D56E74D1}" type="pres">
      <dgm:prSet presAssocID="{2E2D581C-C121-4A26-AB49-CA49D86244AE}" presName="horzFour" presStyleCnt="0"/>
      <dgm:spPr/>
      <dgm:t>
        <a:bodyPr/>
        <a:lstStyle/>
        <a:p>
          <a:endParaRPr lang="en-US"/>
        </a:p>
      </dgm:t>
    </dgm:pt>
    <dgm:pt modelId="{F1545252-998A-410C-AB98-D46B285EAD1E}" type="pres">
      <dgm:prSet presAssocID="{1D73DA43-608D-4E88-8736-9C83980A2AF3}" presName="vertFour" presStyleCnt="0">
        <dgm:presLayoutVars>
          <dgm:chPref val="3"/>
        </dgm:presLayoutVars>
      </dgm:prSet>
      <dgm:spPr/>
      <dgm:t>
        <a:bodyPr/>
        <a:lstStyle/>
        <a:p>
          <a:endParaRPr lang="en-US"/>
        </a:p>
      </dgm:t>
    </dgm:pt>
    <dgm:pt modelId="{4C753022-D6C9-4D74-AC86-CD0749ECFA06}" type="pres">
      <dgm:prSet presAssocID="{1D73DA43-608D-4E88-8736-9C83980A2AF3}" presName="txFour" presStyleLbl="node4" presStyleIdx="2" presStyleCnt="6">
        <dgm:presLayoutVars>
          <dgm:chPref val="3"/>
        </dgm:presLayoutVars>
      </dgm:prSet>
      <dgm:spPr/>
      <dgm:t>
        <a:bodyPr/>
        <a:lstStyle/>
        <a:p>
          <a:endParaRPr lang="en-US"/>
        </a:p>
      </dgm:t>
    </dgm:pt>
    <dgm:pt modelId="{D081BD61-7B38-4F0E-91D7-5013B92AB7D8}" type="pres">
      <dgm:prSet presAssocID="{1D73DA43-608D-4E88-8736-9C83980A2AF3}" presName="horzFour" presStyleCnt="0"/>
      <dgm:spPr/>
      <dgm:t>
        <a:bodyPr/>
        <a:lstStyle/>
        <a:p>
          <a:endParaRPr lang="en-US"/>
        </a:p>
      </dgm:t>
    </dgm:pt>
    <dgm:pt modelId="{5A922CD0-E9D9-4803-8F25-4883D18C9510}" type="pres">
      <dgm:prSet presAssocID="{107B99DF-916D-4282-8EEF-AC30437B9688}" presName="sibSpaceThree" presStyleCnt="0"/>
      <dgm:spPr/>
      <dgm:t>
        <a:bodyPr/>
        <a:lstStyle/>
        <a:p>
          <a:endParaRPr lang="en-US"/>
        </a:p>
      </dgm:t>
    </dgm:pt>
    <dgm:pt modelId="{C5720FF1-862A-4F1C-9235-13B764425D81}" type="pres">
      <dgm:prSet presAssocID="{BFE9DB59-D68D-4A15-9A08-FABB66725D43}" presName="vertThree" presStyleCnt="0"/>
      <dgm:spPr/>
      <dgm:t>
        <a:bodyPr/>
        <a:lstStyle/>
        <a:p>
          <a:endParaRPr lang="en-US"/>
        </a:p>
      </dgm:t>
    </dgm:pt>
    <dgm:pt modelId="{2FD1BC06-840C-43CE-AFC1-11FC17B32712}" type="pres">
      <dgm:prSet presAssocID="{BFE9DB59-D68D-4A15-9A08-FABB66725D43}" presName="txThree" presStyleLbl="node3" presStyleIdx="1" presStyleCnt="3">
        <dgm:presLayoutVars>
          <dgm:chPref val="3"/>
        </dgm:presLayoutVars>
      </dgm:prSet>
      <dgm:spPr/>
      <dgm:t>
        <a:bodyPr/>
        <a:lstStyle/>
        <a:p>
          <a:endParaRPr lang="en-US"/>
        </a:p>
      </dgm:t>
    </dgm:pt>
    <dgm:pt modelId="{8D43F7FC-7071-43F7-8479-4A155EA370CB}" type="pres">
      <dgm:prSet presAssocID="{BFE9DB59-D68D-4A15-9A08-FABB66725D43}" presName="parTransThree" presStyleCnt="0"/>
      <dgm:spPr/>
      <dgm:t>
        <a:bodyPr/>
        <a:lstStyle/>
        <a:p>
          <a:endParaRPr lang="en-US"/>
        </a:p>
      </dgm:t>
    </dgm:pt>
    <dgm:pt modelId="{F15912B5-571C-4960-AD8B-E62E0D762CEF}" type="pres">
      <dgm:prSet presAssocID="{BFE9DB59-D68D-4A15-9A08-FABB66725D43}" presName="horzThree" presStyleCnt="0"/>
      <dgm:spPr/>
      <dgm:t>
        <a:bodyPr/>
        <a:lstStyle/>
        <a:p>
          <a:endParaRPr lang="en-US"/>
        </a:p>
      </dgm:t>
    </dgm:pt>
    <dgm:pt modelId="{E22F2922-0A0F-4B39-BA57-00F580778229}" type="pres">
      <dgm:prSet presAssocID="{F811EEFF-0CE2-43E4-B7AA-EA1A092B3DDB}" presName="vertFour" presStyleCnt="0">
        <dgm:presLayoutVars>
          <dgm:chPref val="3"/>
        </dgm:presLayoutVars>
      </dgm:prSet>
      <dgm:spPr/>
      <dgm:t>
        <a:bodyPr/>
        <a:lstStyle/>
        <a:p>
          <a:endParaRPr lang="en-US"/>
        </a:p>
      </dgm:t>
    </dgm:pt>
    <dgm:pt modelId="{16AF03B0-4748-46A7-BB4F-10E30764E419}" type="pres">
      <dgm:prSet presAssocID="{F811EEFF-0CE2-43E4-B7AA-EA1A092B3DDB}" presName="txFour" presStyleLbl="node4" presStyleIdx="3" presStyleCnt="6">
        <dgm:presLayoutVars>
          <dgm:chPref val="3"/>
        </dgm:presLayoutVars>
      </dgm:prSet>
      <dgm:spPr/>
      <dgm:t>
        <a:bodyPr/>
        <a:lstStyle/>
        <a:p>
          <a:endParaRPr lang="en-US"/>
        </a:p>
      </dgm:t>
    </dgm:pt>
    <dgm:pt modelId="{24A2EC73-3670-48BB-BFBE-C3FF91B502D6}" type="pres">
      <dgm:prSet presAssocID="{F811EEFF-0CE2-43E4-B7AA-EA1A092B3DDB}" presName="parTransFour" presStyleCnt="0"/>
      <dgm:spPr/>
      <dgm:t>
        <a:bodyPr/>
        <a:lstStyle/>
        <a:p>
          <a:endParaRPr lang="en-US"/>
        </a:p>
      </dgm:t>
    </dgm:pt>
    <dgm:pt modelId="{249AEB00-FD0B-4B8F-B395-279D66CFFE65}" type="pres">
      <dgm:prSet presAssocID="{F811EEFF-0CE2-43E4-B7AA-EA1A092B3DDB}" presName="horzFour" presStyleCnt="0"/>
      <dgm:spPr/>
      <dgm:t>
        <a:bodyPr/>
        <a:lstStyle/>
        <a:p>
          <a:endParaRPr lang="en-US"/>
        </a:p>
      </dgm:t>
    </dgm:pt>
    <dgm:pt modelId="{2268461F-E287-4AD1-ADFA-D8FFF8E3E504}" type="pres">
      <dgm:prSet presAssocID="{57044A76-4266-483F-8685-CBE9D4E16088}" presName="vertFour" presStyleCnt="0">
        <dgm:presLayoutVars>
          <dgm:chPref val="3"/>
        </dgm:presLayoutVars>
      </dgm:prSet>
      <dgm:spPr/>
      <dgm:t>
        <a:bodyPr/>
        <a:lstStyle/>
        <a:p>
          <a:endParaRPr lang="en-US"/>
        </a:p>
      </dgm:t>
    </dgm:pt>
    <dgm:pt modelId="{1DA0CCB7-F6CA-466E-81C6-584E97277FDA}" type="pres">
      <dgm:prSet presAssocID="{57044A76-4266-483F-8685-CBE9D4E16088}" presName="txFour" presStyleLbl="node4" presStyleIdx="4" presStyleCnt="6">
        <dgm:presLayoutVars>
          <dgm:chPref val="3"/>
        </dgm:presLayoutVars>
      </dgm:prSet>
      <dgm:spPr/>
      <dgm:t>
        <a:bodyPr/>
        <a:lstStyle/>
        <a:p>
          <a:endParaRPr lang="en-US"/>
        </a:p>
      </dgm:t>
    </dgm:pt>
    <dgm:pt modelId="{C75A9FFA-7035-404A-ABE3-778815398310}" type="pres">
      <dgm:prSet presAssocID="{57044A76-4266-483F-8685-CBE9D4E16088}" presName="horzFour" presStyleCnt="0"/>
      <dgm:spPr/>
      <dgm:t>
        <a:bodyPr/>
        <a:lstStyle/>
        <a:p>
          <a:endParaRPr lang="en-US"/>
        </a:p>
      </dgm:t>
    </dgm:pt>
    <dgm:pt modelId="{3EE817E3-9F51-4C3D-B709-7CF5696C14B0}" type="pres">
      <dgm:prSet presAssocID="{3BC99B57-1D56-4D0C-A7C1-578F1FC17693}" presName="sibSpaceTwo" presStyleCnt="0"/>
      <dgm:spPr/>
      <dgm:t>
        <a:bodyPr/>
        <a:lstStyle/>
        <a:p>
          <a:endParaRPr lang="en-US"/>
        </a:p>
      </dgm:t>
    </dgm:pt>
    <dgm:pt modelId="{8FB4670F-DE4B-40B5-9A2B-4CF62642EB33}" type="pres">
      <dgm:prSet presAssocID="{9C3DC75B-E370-4CED-BB20-BDAF84514258}" presName="vertTwo" presStyleCnt="0"/>
      <dgm:spPr/>
      <dgm:t>
        <a:bodyPr/>
        <a:lstStyle/>
        <a:p>
          <a:endParaRPr lang="en-US"/>
        </a:p>
      </dgm:t>
    </dgm:pt>
    <dgm:pt modelId="{CF28F632-E2EF-4B4C-9C18-0E0E1328EAB9}" type="pres">
      <dgm:prSet presAssocID="{9C3DC75B-E370-4CED-BB20-BDAF84514258}" presName="txTwo" presStyleLbl="node2" presStyleIdx="1" presStyleCnt="2">
        <dgm:presLayoutVars>
          <dgm:chPref val="3"/>
        </dgm:presLayoutVars>
      </dgm:prSet>
      <dgm:spPr/>
      <dgm:t>
        <a:bodyPr/>
        <a:lstStyle/>
        <a:p>
          <a:endParaRPr lang="en-US"/>
        </a:p>
      </dgm:t>
    </dgm:pt>
    <dgm:pt modelId="{C867CD84-FEE4-4C80-8528-8DC3E4FF4B3E}" type="pres">
      <dgm:prSet presAssocID="{9C3DC75B-E370-4CED-BB20-BDAF84514258}" presName="parTransTwo" presStyleCnt="0"/>
      <dgm:spPr/>
      <dgm:t>
        <a:bodyPr/>
        <a:lstStyle/>
        <a:p>
          <a:endParaRPr lang="en-US"/>
        </a:p>
      </dgm:t>
    </dgm:pt>
    <dgm:pt modelId="{E812D6A3-0210-44C9-B1A9-AD08E307CBF5}" type="pres">
      <dgm:prSet presAssocID="{9C3DC75B-E370-4CED-BB20-BDAF84514258}" presName="horzTwo" presStyleCnt="0"/>
      <dgm:spPr/>
      <dgm:t>
        <a:bodyPr/>
        <a:lstStyle/>
        <a:p>
          <a:endParaRPr lang="en-US"/>
        </a:p>
      </dgm:t>
    </dgm:pt>
    <dgm:pt modelId="{70C31ABA-21DF-47C0-A718-85913709892E}" type="pres">
      <dgm:prSet presAssocID="{273E80EB-BA32-4228-B22D-5E395EE25974}" presName="vertThree" presStyleCnt="0"/>
      <dgm:spPr/>
      <dgm:t>
        <a:bodyPr/>
        <a:lstStyle/>
        <a:p>
          <a:endParaRPr lang="en-US"/>
        </a:p>
      </dgm:t>
    </dgm:pt>
    <dgm:pt modelId="{7A79C2CC-8E42-4AB9-B9D5-41748C89A738}" type="pres">
      <dgm:prSet presAssocID="{273E80EB-BA32-4228-B22D-5E395EE25974}" presName="txThree" presStyleLbl="node3" presStyleIdx="2" presStyleCnt="3">
        <dgm:presLayoutVars>
          <dgm:chPref val="3"/>
        </dgm:presLayoutVars>
      </dgm:prSet>
      <dgm:spPr/>
      <dgm:t>
        <a:bodyPr/>
        <a:lstStyle/>
        <a:p>
          <a:endParaRPr lang="en-US"/>
        </a:p>
      </dgm:t>
    </dgm:pt>
    <dgm:pt modelId="{31228B2E-D5F2-45FB-814A-6AA6C3350315}" type="pres">
      <dgm:prSet presAssocID="{273E80EB-BA32-4228-B22D-5E395EE25974}" presName="parTransThree" presStyleCnt="0"/>
      <dgm:spPr/>
      <dgm:t>
        <a:bodyPr/>
        <a:lstStyle/>
        <a:p>
          <a:endParaRPr lang="en-US"/>
        </a:p>
      </dgm:t>
    </dgm:pt>
    <dgm:pt modelId="{DBD987E6-3C96-46D2-85D0-CE8FC854EE35}" type="pres">
      <dgm:prSet presAssocID="{273E80EB-BA32-4228-B22D-5E395EE25974}" presName="horzThree" presStyleCnt="0"/>
      <dgm:spPr/>
      <dgm:t>
        <a:bodyPr/>
        <a:lstStyle/>
        <a:p>
          <a:endParaRPr lang="en-US"/>
        </a:p>
      </dgm:t>
    </dgm:pt>
    <dgm:pt modelId="{5B6FAF4E-5655-41B9-A3C4-0DAFFD68DDE6}" type="pres">
      <dgm:prSet presAssocID="{0DE2DFC8-2B2C-4B15-BCA3-7261E9714D07}" presName="vertFour" presStyleCnt="0">
        <dgm:presLayoutVars>
          <dgm:chPref val="3"/>
        </dgm:presLayoutVars>
      </dgm:prSet>
      <dgm:spPr/>
      <dgm:t>
        <a:bodyPr/>
        <a:lstStyle/>
        <a:p>
          <a:endParaRPr lang="en-US"/>
        </a:p>
      </dgm:t>
    </dgm:pt>
    <dgm:pt modelId="{48FD18FF-DA6F-4293-B3A4-2EA6B7517B2C}" type="pres">
      <dgm:prSet presAssocID="{0DE2DFC8-2B2C-4B15-BCA3-7261E9714D07}" presName="txFour" presStyleLbl="node4" presStyleIdx="5" presStyleCnt="6">
        <dgm:presLayoutVars>
          <dgm:chPref val="3"/>
        </dgm:presLayoutVars>
      </dgm:prSet>
      <dgm:spPr/>
      <dgm:t>
        <a:bodyPr/>
        <a:lstStyle/>
        <a:p>
          <a:endParaRPr lang="en-US"/>
        </a:p>
      </dgm:t>
    </dgm:pt>
    <dgm:pt modelId="{7E293D9D-5D1E-4971-B2F0-336C5C439697}" type="pres">
      <dgm:prSet presAssocID="{0DE2DFC8-2B2C-4B15-BCA3-7261E9714D07}" presName="horzFour" presStyleCnt="0"/>
      <dgm:spPr/>
      <dgm:t>
        <a:bodyPr/>
        <a:lstStyle/>
        <a:p>
          <a:endParaRPr lang="en-US"/>
        </a:p>
      </dgm:t>
    </dgm:pt>
  </dgm:ptLst>
  <dgm:cxnLst>
    <dgm:cxn modelId="{0BAA15E0-4EBF-4D1F-9879-7AC388550775}" type="presOf" srcId="{F811EEFF-0CE2-43E4-B7AA-EA1A092B3DDB}" destId="{16AF03B0-4748-46A7-BB4F-10E30764E419}" srcOrd="0" destOrd="0" presId="urn:microsoft.com/office/officeart/2005/8/layout/hierarchy4"/>
    <dgm:cxn modelId="{63164686-6186-487C-9768-901238ED55BF}" srcId="{27010E08-14B7-439B-9081-16AE5D0A9BA1}" destId="{CA65FA85-ABE2-4863-9A82-C3C47E4798C5}" srcOrd="0" destOrd="0" parTransId="{593448BC-95E1-4DB7-9895-0C9968FDB03B}" sibTransId="{3BC99B57-1D56-4D0C-A7C1-578F1FC17693}"/>
    <dgm:cxn modelId="{C2123111-FD68-4CFA-AED1-4B018F43A991}" srcId="{CA65FA85-ABE2-4863-9A82-C3C47E4798C5}" destId="{E7A00680-440C-4A04-AB31-AF3A4478BC16}" srcOrd="0" destOrd="0" parTransId="{2145B2E3-A07C-4357-AF9A-2F0EEBE8E2CF}" sibTransId="{107B99DF-916D-4282-8EEF-AC30437B9688}"/>
    <dgm:cxn modelId="{B740716E-1D55-4D1C-9C8D-DCAFCDD197AF}" srcId="{E7A00680-440C-4A04-AB31-AF3A4478BC16}" destId="{325CDF14-2B96-40AF-B0B3-E578F6D72218}" srcOrd="0" destOrd="0" parTransId="{F1B55804-C1D4-4B21-A7ED-8CE4BCCF1730}" sibTransId="{822A9325-BCD1-429F-BB3A-27A9949DFE7D}"/>
    <dgm:cxn modelId="{BC4F980F-3B7F-4B17-9E00-BDFAE3CFAA0A}" srcId="{325CDF14-2B96-40AF-B0B3-E578F6D72218}" destId="{2E2D581C-C121-4A26-AB49-CA49D86244AE}" srcOrd="0" destOrd="0" parTransId="{4A1FE058-45EB-4F19-83DE-6CF72931942B}" sibTransId="{9A53CD04-967E-4F1C-8D5E-82C3EF7FDFAD}"/>
    <dgm:cxn modelId="{AA3DA963-BB18-4530-A819-F6754F437317}" srcId="{CA65FA85-ABE2-4863-9A82-C3C47E4798C5}" destId="{BFE9DB59-D68D-4A15-9A08-FABB66725D43}" srcOrd="1" destOrd="0" parTransId="{996C535A-0270-4FA9-84D4-5EE8C1648FFF}" sibTransId="{797385F8-44AA-45A8-9B04-5D5280ABD2A6}"/>
    <dgm:cxn modelId="{14233ECB-3BC4-4F37-BD9B-91D5160715F7}" type="presOf" srcId="{CA65FA85-ABE2-4863-9A82-C3C47E4798C5}" destId="{20FF861D-70BE-4FB2-A89B-712734132577}" srcOrd="0" destOrd="0" presId="urn:microsoft.com/office/officeart/2005/8/layout/hierarchy4"/>
    <dgm:cxn modelId="{28E716B0-7E87-470E-933F-DA332B85CB85}" srcId="{974A3A0A-5305-46E2-BB1B-8441A28767FA}" destId="{27010E08-14B7-439B-9081-16AE5D0A9BA1}" srcOrd="0" destOrd="0" parTransId="{4591DDB3-66B7-4C94-9433-0CCD694D1779}" sibTransId="{B5E37C0C-4C1F-4380-AF9E-DBB70B1A9DAD}"/>
    <dgm:cxn modelId="{5B6C3676-0E5F-4C31-9C9B-694FFEB8C9A3}" type="presOf" srcId="{0DE2DFC8-2B2C-4B15-BCA3-7261E9714D07}" destId="{48FD18FF-DA6F-4293-B3A4-2EA6B7517B2C}" srcOrd="0" destOrd="0" presId="urn:microsoft.com/office/officeart/2005/8/layout/hierarchy4"/>
    <dgm:cxn modelId="{98BB534A-B6AE-4982-973A-4692F6466813}" type="presOf" srcId="{273E80EB-BA32-4228-B22D-5E395EE25974}" destId="{7A79C2CC-8E42-4AB9-B9D5-41748C89A738}" srcOrd="0" destOrd="0" presId="urn:microsoft.com/office/officeart/2005/8/layout/hierarchy4"/>
    <dgm:cxn modelId="{4F2DE9CA-967D-41CF-A6B9-C19E6A7ED027}" type="presOf" srcId="{9C3DC75B-E370-4CED-BB20-BDAF84514258}" destId="{CF28F632-E2EF-4B4C-9C18-0E0E1328EAB9}" srcOrd="0" destOrd="0" presId="urn:microsoft.com/office/officeart/2005/8/layout/hierarchy4"/>
    <dgm:cxn modelId="{8B63578C-FFB3-41D9-B965-847E094C7CAB}" type="presOf" srcId="{E7A00680-440C-4A04-AB31-AF3A4478BC16}" destId="{C8EF4B40-FC1B-42B2-80E4-2D9F788A6E7D}" srcOrd="0" destOrd="0" presId="urn:microsoft.com/office/officeart/2005/8/layout/hierarchy4"/>
    <dgm:cxn modelId="{205E4C14-35D5-4191-9424-D7082176F5FE}" type="presOf" srcId="{57044A76-4266-483F-8685-CBE9D4E16088}" destId="{1DA0CCB7-F6CA-466E-81C6-584E97277FDA}" srcOrd="0" destOrd="0" presId="urn:microsoft.com/office/officeart/2005/8/layout/hierarchy4"/>
    <dgm:cxn modelId="{D423A46B-6BC5-4E05-A079-4C0A2786871D}" srcId="{BFE9DB59-D68D-4A15-9A08-FABB66725D43}" destId="{F811EEFF-0CE2-43E4-B7AA-EA1A092B3DDB}" srcOrd="0" destOrd="0" parTransId="{C34E9B04-A675-4A10-BE03-DBDAA56D1053}" sibTransId="{B50EC3D4-D625-48E9-AE94-2A6DBD6074D9}"/>
    <dgm:cxn modelId="{9768F2A1-0E76-432D-AC0F-C4AB996DD329}" type="presOf" srcId="{1D73DA43-608D-4E88-8736-9C83980A2AF3}" destId="{4C753022-D6C9-4D74-AC86-CD0749ECFA06}" srcOrd="0" destOrd="0" presId="urn:microsoft.com/office/officeart/2005/8/layout/hierarchy4"/>
    <dgm:cxn modelId="{4ED9E1FA-34AB-43B8-A822-8E1EF10D0916}" srcId="{F811EEFF-0CE2-43E4-B7AA-EA1A092B3DDB}" destId="{57044A76-4266-483F-8685-CBE9D4E16088}" srcOrd="0" destOrd="0" parTransId="{88AF8515-3D52-4176-9966-D1C31726D787}" sibTransId="{66D1C834-B875-40EA-AA2B-72D7ADE4E68B}"/>
    <dgm:cxn modelId="{D2BC5036-DCD2-460F-9B12-D72E575937D0}" type="presOf" srcId="{974A3A0A-5305-46E2-BB1B-8441A28767FA}" destId="{A865B143-29D4-4605-9F90-F3BBDD654EA7}" srcOrd="0" destOrd="0" presId="urn:microsoft.com/office/officeart/2005/8/layout/hierarchy4"/>
    <dgm:cxn modelId="{3B4A3D6B-19DA-43FA-A198-C8E9E388EB71}" type="presOf" srcId="{27010E08-14B7-439B-9081-16AE5D0A9BA1}" destId="{AF56E3E7-A1D1-4A31-BADF-3E4458FB47D6}" srcOrd="0" destOrd="0" presId="urn:microsoft.com/office/officeart/2005/8/layout/hierarchy4"/>
    <dgm:cxn modelId="{CC257E5A-033B-446C-836F-EECC892F8FF4}" srcId="{273E80EB-BA32-4228-B22D-5E395EE25974}" destId="{0DE2DFC8-2B2C-4B15-BCA3-7261E9714D07}" srcOrd="0" destOrd="0" parTransId="{95D3CCEE-93DF-4BDD-B8A1-C262D2CB5748}" sibTransId="{92053C0D-9259-45E7-B1F7-44FA99840B21}"/>
    <dgm:cxn modelId="{03CCF9D1-533D-4046-94C7-C1C433797680}" srcId="{27010E08-14B7-439B-9081-16AE5D0A9BA1}" destId="{9C3DC75B-E370-4CED-BB20-BDAF84514258}" srcOrd="1" destOrd="0" parTransId="{F40A4292-DA75-4C93-8DAD-21634ABF32B4}" sibTransId="{EB98E208-B591-4407-BC66-7DA48F6A3FEA}"/>
    <dgm:cxn modelId="{B675EC5B-7A97-42B6-9494-BB2D18D8C3CB}" srcId="{9C3DC75B-E370-4CED-BB20-BDAF84514258}" destId="{273E80EB-BA32-4228-B22D-5E395EE25974}" srcOrd="0" destOrd="0" parTransId="{A90A89CD-8E6D-4242-908A-DF46FA7B7327}" sibTransId="{6BE9AEA7-5FF0-4BBD-966E-CE93B3EE94D4}"/>
    <dgm:cxn modelId="{C4ACE41E-7037-407D-A349-4610AA38D914}" srcId="{2E2D581C-C121-4A26-AB49-CA49D86244AE}" destId="{1D73DA43-608D-4E88-8736-9C83980A2AF3}" srcOrd="0" destOrd="0" parTransId="{79D2C730-B8EA-47CE-B05E-5479FBB89DFD}" sibTransId="{3E767DBF-FBCC-4AC9-816D-535D01AFE0C4}"/>
    <dgm:cxn modelId="{47B9C88B-92EB-4200-AFD9-0F5DA26776BD}" type="presOf" srcId="{325CDF14-2B96-40AF-B0B3-E578F6D72218}" destId="{EC01DF9E-ED04-4B18-80F2-5F1B57575CEC}" srcOrd="0" destOrd="0" presId="urn:microsoft.com/office/officeart/2005/8/layout/hierarchy4"/>
    <dgm:cxn modelId="{09B13EFD-0E51-49F5-9674-98B22D1184CE}" type="presOf" srcId="{BFE9DB59-D68D-4A15-9A08-FABB66725D43}" destId="{2FD1BC06-840C-43CE-AFC1-11FC17B32712}" srcOrd="0" destOrd="0" presId="urn:microsoft.com/office/officeart/2005/8/layout/hierarchy4"/>
    <dgm:cxn modelId="{B76C525A-8300-4885-9F0F-7BE1E757A681}" type="presOf" srcId="{2E2D581C-C121-4A26-AB49-CA49D86244AE}" destId="{A4864245-19CF-4A34-A8DD-8BC5BCE1D078}" srcOrd="0" destOrd="0" presId="urn:microsoft.com/office/officeart/2005/8/layout/hierarchy4"/>
    <dgm:cxn modelId="{01DB1A33-603E-436E-8935-1DFC7B9476A6}" type="presParOf" srcId="{A865B143-29D4-4605-9F90-F3BBDD654EA7}" destId="{3CB399C5-FB65-4ECB-9499-AF267B8416EC}" srcOrd="0" destOrd="0" presId="urn:microsoft.com/office/officeart/2005/8/layout/hierarchy4"/>
    <dgm:cxn modelId="{64FB8EE7-06DF-44A4-B7BA-2D3716F7F08A}" type="presParOf" srcId="{3CB399C5-FB65-4ECB-9499-AF267B8416EC}" destId="{AF56E3E7-A1D1-4A31-BADF-3E4458FB47D6}" srcOrd="0" destOrd="0" presId="urn:microsoft.com/office/officeart/2005/8/layout/hierarchy4"/>
    <dgm:cxn modelId="{9C2C52D3-CDD3-457A-83E9-DEC76E8971A9}" type="presParOf" srcId="{3CB399C5-FB65-4ECB-9499-AF267B8416EC}" destId="{E9C206BE-D64E-4C24-8E96-60E241E53F3B}" srcOrd="1" destOrd="0" presId="urn:microsoft.com/office/officeart/2005/8/layout/hierarchy4"/>
    <dgm:cxn modelId="{878702A4-1873-4D1B-ADFF-95ED55D9B170}" type="presParOf" srcId="{3CB399C5-FB65-4ECB-9499-AF267B8416EC}" destId="{22CC10B2-00E2-4CC5-A85F-70CFF44BA901}" srcOrd="2" destOrd="0" presId="urn:microsoft.com/office/officeart/2005/8/layout/hierarchy4"/>
    <dgm:cxn modelId="{9A3B19FA-F335-4904-BAB8-FBB42FF3E7BC}" type="presParOf" srcId="{22CC10B2-00E2-4CC5-A85F-70CFF44BA901}" destId="{3E3B052B-B6B9-432C-B373-6F539B3A4001}" srcOrd="0" destOrd="0" presId="urn:microsoft.com/office/officeart/2005/8/layout/hierarchy4"/>
    <dgm:cxn modelId="{4AD0DA55-E5E6-4D71-8012-DFBF261787DF}" type="presParOf" srcId="{3E3B052B-B6B9-432C-B373-6F539B3A4001}" destId="{20FF861D-70BE-4FB2-A89B-712734132577}" srcOrd="0" destOrd="0" presId="urn:microsoft.com/office/officeart/2005/8/layout/hierarchy4"/>
    <dgm:cxn modelId="{B7AC2EE8-DA0D-4CA9-AA21-7B19BA24DB6B}" type="presParOf" srcId="{3E3B052B-B6B9-432C-B373-6F539B3A4001}" destId="{0E874728-98E0-4EF9-9F48-CE3E72C39D93}" srcOrd="1" destOrd="0" presId="urn:microsoft.com/office/officeart/2005/8/layout/hierarchy4"/>
    <dgm:cxn modelId="{D20D3933-4BD7-4C48-9A58-E360080D9C6F}" type="presParOf" srcId="{3E3B052B-B6B9-432C-B373-6F539B3A4001}" destId="{22B5382D-78D7-4A59-9E95-43570A00C552}" srcOrd="2" destOrd="0" presId="urn:microsoft.com/office/officeart/2005/8/layout/hierarchy4"/>
    <dgm:cxn modelId="{E0A59814-AEC0-4018-8710-5AE5C0EA284B}" type="presParOf" srcId="{22B5382D-78D7-4A59-9E95-43570A00C552}" destId="{14BD0DE1-BE66-46AE-A402-05F6CEC90789}" srcOrd="0" destOrd="0" presId="urn:microsoft.com/office/officeart/2005/8/layout/hierarchy4"/>
    <dgm:cxn modelId="{9A9E24EA-E101-4DAC-8E27-EBC88B9F7C37}" type="presParOf" srcId="{14BD0DE1-BE66-46AE-A402-05F6CEC90789}" destId="{C8EF4B40-FC1B-42B2-80E4-2D9F788A6E7D}" srcOrd="0" destOrd="0" presId="urn:microsoft.com/office/officeart/2005/8/layout/hierarchy4"/>
    <dgm:cxn modelId="{3533E6A1-FD90-4E38-A955-21A94AB7A8C3}" type="presParOf" srcId="{14BD0DE1-BE66-46AE-A402-05F6CEC90789}" destId="{DC5BCD82-CD81-4EA0-AF77-931C63FAA40C}" srcOrd="1" destOrd="0" presId="urn:microsoft.com/office/officeart/2005/8/layout/hierarchy4"/>
    <dgm:cxn modelId="{D68231F5-0AEC-49D8-B773-50B28FF69368}" type="presParOf" srcId="{14BD0DE1-BE66-46AE-A402-05F6CEC90789}" destId="{0A03C3D3-45B6-40EF-8BCE-A0006BFDF191}" srcOrd="2" destOrd="0" presId="urn:microsoft.com/office/officeart/2005/8/layout/hierarchy4"/>
    <dgm:cxn modelId="{C9117342-3056-4074-9815-621614EB781B}" type="presParOf" srcId="{0A03C3D3-45B6-40EF-8BCE-A0006BFDF191}" destId="{0BEEAECE-F778-4B73-AF03-FB2C01309CE2}" srcOrd="0" destOrd="0" presId="urn:microsoft.com/office/officeart/2005/8/layout/hierarchy4"/>
    <dgm:cxn modelId="{B7DFE8AE-A425-4E8F-B600-7E20D9596854}" type="presParOf" srcId="{0BEEAECE-F778-4B73-AF03-FB2C01309CE2}" destId="{EC01DF9E-ED04-4B18-80F2-5F1B57575CEC}" srcOrd="0" destOrd="0" presId="urn:microsoft.com/office/officeart/2005/8/layout/hierarchy4"/>
    <dgm:cxn modelId="{15066E85-91AA-4729-978F-0C30AC27FD24}" type="presParOf" srcId="{0BEEAECE-F778-4B73-AF03-FB2C01309CE2}" destId="{9DC0748B-3552-4D2B-863D-6D54555F014F}" srcOrd="1" destOrd="0" presId="urn:microsoft.com/office/officeart/2005/8/layout/hierarchy4"/>
    <dgm:cxn modelId="{F64BA18B-C863-41F3-80A7-97514F3D5BC1}" type="presParOf" srcId="{0BEEAECE-F778-4B73-AF03-FB2C01309CE2}" destId="{B67DB0C1-09BE-49D2-9811-CA05A78884A0}" srcOrd="2" destOrd="0" presId="urn:microsoft.com/office/officeart/2005/8/layout/hierarchy4"/>
    <dgm:cxn modelId="{F933107F-2706-4783-B48F-AEAFCBB24F20}" type="presParOf" srcId="{B67DB0C1-09BE-49D2-9811-CA05A78884A0}" destId="{01C7A8D0-B5B2-4749-88FA-B4E43CB097E6}" srcOrd="0" destOrd="0" presId="urn:microsoft.com/office/officeart/2005/8/layout/hierarchy4"/>
    <dgm:cxn modelId="{ECEA4C92-378F-44B0-B2D7-A85B4A81FF58}" type="presParOf" srcId="{01C7A8D0-B5B2-4749-88FA-B4E43CB097E6}" destId="{A4864245-19CF-4A34-A8DD-8BC5BCE1D078}" srcOrd="0" destOrd="0" presId="urn:microsoft.com/office/officeart/2005/8/layout/hierarchy4"/>
    <dgm:cxn modelId="{174F6F7F-5E08-4FD3-BF5F-CEE965501E1C}" type="presParOf" srcId="{01C7A8D0-B5B2-4749-88FA-B4E43CB097E6}" destId="{EF9C5802-A4F4-4218-9189-69C52548EFE1}" srcOrd="1" destOrd="0" presId="urn:microsoft.com/office/officeart/2005/8/layout/hierarchy4"/>
    <dgm:cxn modelId="{CCDE9F02-E247-4115-BC89-C510FFACD3D6}" type="presParOf" srcId="{01C7A8D0-B5B2-4749-88FA-B4E43CB097E6}" destId="{1CD9F320-868B-4D1C-A816-86F8D56E74D1}" srcOrd="2" destOrd="0" presId="urn:microsoft.com/office/officeart/2005/8/layout/hierarchy4"/>
    <dgm:cxn modelId="{5F81325C-750A-438D-8C72-17DC00515006}" type="presParOf" srcId="{1CD9F320-868B-4D1C-A816-86F8D56E74D1}" destId="{F1545252-998A-410C-AB98-D46B285EAD1E}" srcOrd="0" destOrd="0" presId="urn:microsoft.com/office/officeart/2005/8/layout/hierarchy4"/>
    <dgm:cxn modelId="{BCB9416B-CF85-49A7-9D21-B51DFEDDBB56}" type="presParOf" srcId="{F1545252-998A-410C-AB98-D46B285EAD1E}" destId="{4C753022-D6C9-4D74-AC86-CD0749ECFA06}" srcOrd="0" destOrd="0" presId="urn:microsoft.com/office/officeart/2005/8/layout/hierarchy4"/>
    <dgm:cxn modelId="{0980DD79-88DE-40E4-9C9C-51E72857CE41}" type="presParOf" srcId="{F1545252-998A-410C-AB98-D46B285EAD1E}" destId="{D081BD61-7B38-4F0E-91D7-5013B92AB7D8}" srcOrd="1" destOrd="0" presId="urn:microsoft.com/office/officeart/2005/8/layout/hierarchy4"/>
    <dgm:cxn modelId="{8E85A04A-0D47-40D8-B5C8-61E2D344F860}" type="presParOf" srcId="{22B5382D-78D7-4A59-9E95-43570A00C552}" destId="{5A922CD0-E9D9-4803-8F25-4883D18C9510}" srcOrd="1" destOrd="0" presId="urn:microsoft.com/office/officeart/2005/8/layout/hierarchy4"/>
    <dgm:cxn modelId="{82073728-BFA5-4409-9A06-D0262B7A74B1}" type="presParOf" srcId="{22B5382D-78D7-4A59-9E95-43570A00C552}" destId="{C5720FF1-862A-4F1C-9235-13B764425D81}" srcOrd="2" destOrd="0" presId="urn:microsoft.com/office/officeart/2005/8/layout/hierarchy4"/>
    <dgm:cxn modelId="{DB26FA9F-C0B9-44C6-9E8D-0DB6B0D62549}" type="presParOf" srcId="{C5720FF1-862A-4F1C-9235-13B764425D81}" destId="{2FD1BC06-840C-43CE-AFC1-11FC17B32712}" srcOrd="0" destOrd="0" presId="urn:microsoft.com/office/officeart/2005/8/layout/hierarchy4"/>
    <dgm:cxn modelId="{15700D73-9FA4-4B29-8D22-D1F2E3151FDF}" type="presParOf" srcId="{C5720FF1-862A-4F1C-9235-13B764425D81}" destId="{8D43F7FC-7071-43F7-8479-4A155EA370CB}" srcOrd="1" destOrd="0" presId="urn:microsoft.com/office/officeart/2005/8/layout/hierarchy4"/>
    <dgm:cxn modelId="{D3446DDD-CC13-48F9-B815-E089B470FC3A}" type="presParOf" srcId="{C5720FF1-862A-4F1C-9235-13B764425D81}" destId="{F15912B5-571C-4960-AD8B-E62E0D762CEF}" srcOrd="2" destOrd="0" presId="urn:microsoft.com/office/officeart/2005/8/layout/hierarchy4"/>
    <dgm:cxn modelId="{860D4614-3FC4-41AF-90B0-CAC44F845297}" type="presParOf" srcId="{F15912B5-571C-4960-AD8B-E62E0D762CEF}" destId="{E22F2922-0A0F-4B39-BA57-00F580778229}" srcOrd="0" destOrd="0" presId="urn:microsoft.com/office/officeart/2005/8/layout/hierarchy4"/>
    <dgm:cxn modelId="{E0E6CFB0-EBE7-4A04-A351-D667F7546057}" type="presParOf" srcId="{E22F2922-0A0F-4B39-BA57-00F580778229}" destId="{16AF03B0-4748-46A7-BB4F-10E30764E419}" srcOrd="0" destOrd="0" presId="urn:microsoft.com/office/officeart/2005/8/layout/hierarchy4"/>
    <dgm:cxn modelId="{E3DAD663-E258-4992-9949-72ADB1595820}" type="presParOf" srcId="{E22F2922-0A0F-4B39-BA57-00F580778229}" destId="{24A2EC73-3670-48BB-BFBE-C3FF91B502D6}" srcOrd="1" destOrd="0" presId="urn:microsoft.com/office/officeart/2005/8/layout/hierarchy4"/>
    <dgm:cxn modelId="{B3096EF5-C659-4C47-909B-C05A98F9584A}" type="presParOf" srcId="{E22F2922-0A0F-4B39-BA57-00F580778229}" destId="{249AEB00-FD0B-4B8F-B395-279D66CFFE65}" srcOrd="2" destOrd="0" presId="urn:microsoft.com/office/officeart/2005/8/layout/hierarchy4"/>
    <dgm:cxn modelId="{57D3792E-DB11-44E3-9C12-CE51ED39561E}" type="presParOf" srcId="{249AEB00-FD0B-4B8F-B395-279D66CFFE65}" destId="{2268461F-E287-4AD1-ADFA-D8FFF8E3E504}" srcOrd="0" destOrd="0" presId="urn:microsoft.com/office/officeart/2005/8/layout/hierarchy4"/>
    <dgm:cxn modelId="{BDED2134-FB42-4C6E-9D81-DB3FD864D48F}" type="presParOf" srcId="{2268461F-E287-4AD1-ADFA-D8FFF8E3E504}" destId="{1DA0CCB7-F6CA-466E-81C6-584E97277FDA}" srcOrd="0" destOrd="0" presId="urn:microsoft.com/office/officeart/2005/8/layout/hierarchy4"/>
    <dgm:cxn modelId="{3BD369E4-B99D-4736-8450-479BF301B8EB}" type="presParOf" srcId="{2268461F-E287-4AD1-ADFA-D8FFF8E3E504}" destId="{C75A9FFA-7035-404A-ABE3-778815398310}" srcOrd="1" destOrd="0" presId="urn:microsoft.com/office/officeart/2005/8/layout/hierarchy4"/>
    <dgm:cxn modelId="{0DE1B971-270D-4AC4-A5D1-AE183CCF0D0E}" type="presParOf" srcId="{22CC10B2-00E2-4CC5-A85F-70CFF44BA901}" destId="{3EE817E3-9F51-4C3D-B709-7CF5696C14B0}" srcOrd="1" destOrd="0" presId="urn:microsoft.com/office/officeart/2005/8/layout/hierarchy4"/>
    <dgm:cxn modelId="{676BF07A-9F28-4E1C-90DC-87D34507B987}" type="presParOf" srcId="{22CC10B2-00E2-4CC5-A85F-70CFF44BA901}" destId="{8FB4670F-DE4B-40B5-9A2B-4CF62642EB33}" srcOrd="2" destOrd="0" presId="urn:microsoft.com/office/officeart/2005/8/layout/hierarchy4"/>
    <dgm:cxn modelId="{7E53A148-D11C-4234-9F0A-11F4C14338CF}" type="presParOf" srcId="{8FB4670F-DE4B-40B5-9A2B-4CF62642EB33}" destId="{CF28F632-E2EF-4B4C-9C18-0E0E1328EAB9}" srcOrd="0" destOrd="0" presId="urn:microsoft.com/office/officeart/2005/8/layout/hierarchy4"/>
    <dgm:cxn modelId="{8E139046-E989-4CC6-9B69-75A3BDAF70DA}" type="presParOf" srcId="{8FB4670F-DE4B-40B5-9A2B-4CF62642EB33}" destId="{C867CD84-FEE4-4C80-8528-8DC3E4FF4B3E}" srcOrd="1" destOrd="0" presId="urn:microsoft.com/office/officeart/2005/8/layout/hierarchy4"/>
    <dgm:cxn modelId="{EBDD0942-979E-4C85-BA12-23BFF630C649}" type="presParOf" srcId="{8FB4670F-DE4B-40B5-9A2B-4CF62642EB33}" destId="{E812D6A3-0210-44C9-B1A9-AD08E307CBF5}" srcOrd="2" destOrd="0" presId="urn:microsoft.com/office/officeart/2005/8/layout/hierarchy4"/>
    <dgm:cxn modelId="{A6AAB76C-3B2B-4040-B400-752B446275A5}" type="presParOf" srcId="{E812D6A3-0210-44C9-B1A9-AD08E307CBF5}" destId="{70C31ABA-21DF-47C0-A718-85913709892E}" srcOrd="0" destOrd="0" presId="urn:microsoft.com/office/officeart/2005/8/layout/hierarchy4"/>
    <dgm:cxn modelId="{CBDA9376-C0DC-47F7-BEEB-A489C6177BAA}" type="presParOf" srcId="{70C31ABA-21DF-47C0-A718-85913709892E}" destId="{7A79C2CC-8E42-4AB9-B9D5-41748C89A738}" srcOrd="0" destOrd="0" presId="urn:microsoft.com/office/officeart/2005/8/layout/hierarchy4"/>
    <dgm:cxn modelId="{A2B897AF-0373-4EE7-A4EA-E79635BD25B0}" type="presParOf" srcId="{70C31ABA-21DF-47C0-A718-85913709892E}" destId="{31228B2E-D5F2-45FB-814A-6AA6C3350315}" srcOrd="1" destOrd="0" presId="urn:microsoft.com/office/officeart/2005/8/layout/hierarchy4"/>
    <dgm:cxn modelId="{9B10E4F3-59A6-46CB-AC09-20ADBF0B5F3D}" type="presParOf" srcId="{70C31ABA-21DF-47C0-A718-85913709892E}" destId="{DBD987E6-3C96-46D2-85D0-CE8FC854EE35}" srcOrd="2" destOrd="0" presId="urn:microsoft.com/office/officeart/2005/8/layout/hierarchy4"/>
    <dgm:cxn modelId="{42F7DB59-3882-4769-9F74-2D2CA3A2215E}" type="presParOf" srcId="{DBD987E6-3C96-46D2-85D0-CE8FC854EE35}" destId="{5B6FAF4E-5655-41B9-A3C4-0DAFFD68DDE6}" srcOrd="0" destOrd="0" presId="urn:microsoft.com/office/officeart/2005/8/layout/hierarchy4"/>
    <dgm:cxn modelId="{7D0308A7-A72F-4BD0-8C28-8374C8384AE8}" type="presParOf" srcId="{5B6FAF4E-5655-41B9-A3C4-0DAFFD68DDE6}" destId="{48FD18FF-DA6F-4293-B3A4-2EA6B7517B2C}" srcOrd="0" destOrd="0" presId="urn:microsoft.com/office/officeart/2005/8/layout/hierarchy4"/>
    <dgm:cxn modelId="{FA7488D0-E030-447A-B484-85A8FDA40214}" type="presParOf" srcId="{5B6FAF4E-5655-41B9-A3C4-0DAFFD68DDE6}" destId="{7E293D9D-5D1E-4971-B2F0-336C5C439697}" srcOrd="1" destOrd="0" presId="urn:microsoft.com/office/officeart/2005/8/layout/hierarchy4"/>
  </dgm:cxnLst>
  <dgm:bg/>
  <dgm:whole>
    <a:ln>
      <a:solidFill>
        <a:srgbClr val="707B93"/>
      </a:solidFill>
    </a:ln>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7AE7127-D62B-4D1D-BD5B-E700516B70DD}" type="doc">
      <dgm:prSet loTypeId="urn:microsoft.com/office/officeart/2005/8/layout/hList1" loCatId="list" qsTypeId="urn:microsoft.com/office/officeart/2005/8/quickstyle/simple1" qsCatId="simple" csTypeId="urn:microsoft.com/office/officeart/2005/8/colors/accent3_1" csCatId="accent3" phldr="1"/>
      <dgm:spPr/>
      <dgm:t>
        <a:bodyPr/>
        <a:lstStyle/>
        <a:p>
          <a:endParaRPr lang="en-US"/>
        </a:p>
      </dgm:t>
    </dgm:pt>
    <dgm:pt modelId="{CC6E82D3-00A4-4ED5-81A0-5E1FEBB46360}">
      <dgm:prSet phldrT="[Text]" custT="1"/>
      <dgm:spPr>
        <a:solidFill>
          <a:srgbClr val="A2B593"/>
        </a:solidFill>
        <a:ln>
          <a:solidFill>
            <a:srgbClr val="A2B593"/>
          </a:solidFill>
        </a:ln>
      </dgm:spPr>
      <dgm:t>
        <a:bodyPr/>
        <a:lstStyle/>
        <a:p>
          <a:r>
            <a:rPr lang="en-US" sz="1400" b="1" dirty="0" smtClean="0"/>
            <a:t>Historic Simulation (HS)</a:t>
          </a:r>
          <a:endParaRPr lang="en-US" sz="1400" b="1" dirty="0"/>
        </a:p>
      </dgm:t>
    </dgm:pt>
    <dgm:pt modelId="{20410A16-BCAE-4554-BF5E-3FD687242933}" type="parTrans" cxnId="{17E29D97-FF56-4B7F-B65D-240F917F334D}">
      <dgm:prSet/>
      <dgm:spPr/>
      <dgm:t>
        <a:bodyPr/>
        <a:lstStyle/>
        <a:p>
          <a:endParaRPr lang="en-US" sz="1600" b="1">
            <a:solidFill>
              <a:srgbClr val="000000"/>
            </a:solidFill>
          </a:endParaRPr>
        </a:p>
      </dgm:t>
    </dgm:pt>
    <dgm:pt modelId="{1D233BED-0D70-4F7C-B2FC-5DC5FB42A667}" type="sibTrans" cxnId="{17E29D97-FF56-4B7F-B65D-240F917F334D}">
      <dgm:prSet/>
      <dgm:spPr/>
      <dgm:t>
        <a:bodyPr/>
        <a:lstStyle/>
        <a:p>
          <a:endParaRPr lang="en-US" sz="1600" b="1">
            <a:solidFill>
              <a:srgbClr val="000000"/>
            </a:solidFill>
          </a:endParaRPr>
        </a:p>
      </dgm:t>
    </dgm:pt>
    <dgm:pt modelId="{53168C74-98CE-41F5-A359-0101449BAA22}">
      <dgm:prSet phldrT="[Text]" custT="1"/>
      <dgm:spPr/>
      <dgm:t>
        <a:bodyPr/>
        <a:lstStyle/>
        <a:p>
          <a:r>
            <a:rPr lang="en-US" sz="1200" b="1" dirty="0" smtClean="0"/>
            <a:t>Sort returns</a:t>
          </a:r>
          <a:endParaRPr lang="en-US" sz="1200" b="1" dirty="0"/>
        </a:p>
      </dgm:t>
    </dgm:pt>
    <dgm:pt modelId="{0D4412B8-8B69-44ED-B514-2985D27D7B80}" type="parTrans" cxnId="{591FABD6-DAF5-4FFB-8F8C-AB2CCF6D3F49}">
      <dgm:prSet/>
      <dgm:spPr/>
      <dgm:t>
        <a:bodyPr/>
        <a:lstStyle/>
        <a:p>
          <a:endParaRPr lang="en-US" sz="1600" b="1">
            <a:solidFill>
              <a:srgbClr val="000000"/>
            </a:solidFill>
          </a:endParaRPr>
        </a:p>
      </dgm:t>
    </dgm:pt>
    <dgm:pt modelId="{8F63376F-ACB2-41E9-A0F4-78ECF20E0E26}" type="sibTrans" cxnId="{591FABD6-DAF5-4FFB-8F8C-AB2CCF6D3F49}">
      <dgm:prSet/>
      <dgm:spPr/>
      <dgm:t>
        <a:bodyPr/>
        <a:lstStyle/>
        <a:p>
          <a:endParaRPr lang="en-US" sz="1600" b="1">
            <a:solidFill>
              <a:srgbClr val="000000"/>
            </a:solidFill>
          </a:endParaRPr>
        </a:p>
      </dgm:t>
    </dgm:pt>
    <dgm:pt modelId="{E3CFD0B3-DA47-488A-9B11-247E92E09ABF}">
      <dgm:prSet phldrT="[Text]" custT="1"/>
      <dgm:spPr/>
      <dgm:t>
        <a:bodyPr/>
        <a:lstStyle/>
        <a:p>
          <a:r>
            <a:rPr lang="en-US" sz="1200" b="1" dirty="0" smtClean="0"/>
            <a:t>Lookup worst</a:t>
          </a:r>
          <a:endParaRPr lang="en-US" sz="1200" b="1" dirty="0"/>
        </a:p>
      </dgm:t>
    </dgm:pt>
    <dgm:pt modelId="{EBF5A170-16B4-4660-A2F7-A0BAAE07DAC7}" type="parTrans" cxnId="{2C0BFC48-5747-422D-B843-9D12B8F5DE40}">
      <dgm:prSet/>
      <dgm:spPr/>
      <dgm:t>
        <a:bodyPr/>
        <a:lstStyle/>
        <a:p>
          <a:endParaRPr lang="en-US" sz="1600" b="1">
            <a:solidFill>
              <a:srgbClr val="000000"/>
            </a:solidFill>
          </a:endParaRPr>
        </a:p>
      </dgm:t>
    </dgm:pt>
    <dgm:pt modelId="{771799F8-E824-4C0E-9733-6E354915E023}" type="sibTrans" cxnId="{2C0BFC48-5747-422D-B843-9D12B8F5DE40}">
      <dgm:prSet/>
      <dgm:spPr/>
      <dgm:t>
        <a:bodyPr/>
        <a:lstStyle/>
        <a:p>
          <a:endParaRPr lang="en-US" sz="1600" b="1">
            <a:solidFill>
              <a:srgbClr val="000000"/>
            </a:solidFill>
          </a:endParaRPr>
        </a:p>
      </dgm:t>
    </dgm:pt>
    <dgm:pt modelId="{BE66B6A2-05EE-4581-9EB4-07DC203A3AF9}">
      <dgm:prSet phldrT="[Text]" custT="1"/>
      <dgm:spPr>
        <a:solidFill>
          <a:srgbClr val="A2B593"/>
        </a:solidFill>
        <a:ln>
          <a:solidFill>
            <a:srgbClr val="A2B593"/>
          </a:solidFill>
        </a:ln>
      </dgm:spPr>
      <dgm:t>
        <a:bodyPr/>
        <a:lstStyle/>
        <a:p>
          <a:r>
            <a:rPr lang="en-US" sz="1400" b="1" dirty="0" smtClean="0"/>
            <a:t>MDE</a:t>
          </a:r>
          <a:endParaRPr lang="en-US" sz="1400" b="1" dirty="0"/>
        </a:p>
      </dgm:t>
    </dgm:pt>
    <dgm:pt modelId="{CB1729FB-24B8-4768-810E-0564DEE51570}" type="parTrans" cxnId="{11608E21-9E18-4ADB-A87B-CFDD068BF25C}">
      <dgm:prSet/>
      <dgm:spPr/>
      <dgm:t>
        <a:bodyPr/>
        <a:lstStyle/>
        <a:p>
          <a:endParaRPr lang="en-US" sz="1600" b="1">
            <a:solidFill>
              <a:srgbClr val="000000"/>
            </a:solidFill>
          </a:endParaRPr>
        </a:p>
      </dgm:t>
    </dgm:pt>
    <dgm:pt modelId="{631B63D8-67B4-45D6-B630-A310F32636F1}" type="sibTrans" cxnId="{11608E21-9E18-4ADB-A87B-CFDD068BF25C}">
      <dgm:prSet/>
      <dgm:spPr/>
      <dgm:t>
        <a:bodyPr/>
        <a:lstStyle/>
        <a:p>
          <a:endParaRPr lang="en-US" sz="1600" b="1">
            <a:solidFill>
              <a:srgbClr val="000000"/>
            </a:solidFill>
          </a:endParaRPr>
        </a:p>
      </dgm:t>
    </dgm:pt>
    <dgm:pt modelId="{676CED9E-A615-4652-BD7B-57A1F128497C}">
      <dgm:prSet phldrT="[Text]" custT="1"/>
      <dgm:spPr/>
      <dgm:t>
        <a:bodyPr/>
        <a:lstStyle/>
        <a:p>
          <a:r>
            <a:rPr lang="en-US" sz="1200" b="1" dirty="0" smtClean="0"/>
            <a:t>Like ARCH(m)</a:t>
          </a:r>
          <a:endParaRPr lang="en-US" sz="1200" b="1" dirty="0"/>
        </a:p>
      </dgm:t>
    </dgm:pt>
    <dgm:pt modelId="{69349953-7EB2-4F18-BFEC-31706053A20A}" type="parTrans" cxnId="{3835C37C-9891-4D86-B5EC-6ADBD4A97C72}">
      <dgm:prSet/>
      <dgm:spPr/>
      <dgm:t>
        <a:bodyPr/>
        <a:lstStyle/>
        <a:p>
          <a:endParaRPr lang="en-US" sz="1600" b="1">
            <a:solidFill>
              <a:srgbClr val="000000"/>
            </a:solidFill>
          </a:endParaRPr>
        </a:p>
      </dgm:t>
    </dgm:pt>
    <dgm:pt modelId="{EB32FF3B-4657-41F0-AD72-94503C78BE1E}" type="sibTrans" cxnId="{3835C37C-9891-4D86-B5EC-6ADBD4A97C72}">
      <dgm:prSet/>
      <dgm:spPr/>
      <dgm:t>
        <a:bodyPr/>
        <a:lstStyle/>
        <a:p>
          <a:endParaRPr lang="en-US" sz="1600" b="1">
            <a:solidFill>
              <a:srgbClr val="000000"/>
            </a:solidFill>
          </a:endParaRPr>
        </a:p>
      </dgm:t>
    </dgm:pt>
    <dgm:pt modelId="{96606003-80B8-4862-97DD-91887FFD5B9C}">
      <dgm:prSet phldrT="[Text]" custT="1"/>
      <dgm:spPr/>
      <dgm:t>
        <a:bodyPr/>
        <a:lstStyle/>
        <a:p>
          <a:r>
            <a:rPr lang="en-US" sz="1200" b="1" dirty="0" smtClean="0"/>
            <a:t>But weights based on function of [current vs. historical state]</a:t>
          </a:r>
          <a:endParaRPr lang="en-US" sz="1200" b="1" dirty="0"/>
        </a:p>
      </dgm:t>
    </dgm:pt>
    <dgm:pt modelId="{3A9E5F80-51FC-4922-922C-799FDC92299E}" type="parTrans" cxnId="{C94E7B0A-250F-4EE0-8DDA-6A50009D5F6B}">
      <dgm:prSet/>
      <dgm:spPr/>
      <dgm:t>
        <a:bodyPr/>
        <a:lstStyle/>
        <a:p>
          <a:endParaRPr lang="en-US" sz="1600" b="1">
            <a:solidFill>
              <a:srgbClr val="000000"/>
            </a:solidFill>
          </a:endParaRPr>
        </a:p>
      </dgm:t>
    </dgm:pt>
    <dgm:pt modelId="{71C1A1D2-C298-404C-8D53-3746E1FECF1E}" type="sibTrans" cxnId="{C94E7B0A-250F-4EE0-8DDA-6A50009D5F6B}">
      <dgm:prSet/>
      <dgm:spPr/>
      <dgm:t>
        <a:bodyPr/>
        <a:lstStyle/>
        <a:p>
          <a:endParaRPr lang="en-US" sz="1600" b="1">
            <a:solidFill>
              <a:srgbClr val="000000"/>
            </a:solidFill>
          </a:endParaRPr>
        </a:p>
      </dgm:t>
    </dgm:pt>
    <dgm:pt modelId="{9E0C41A3-8344-4F56-A9F1-13C0950770B9}">
      <dgm:prSet phldrT="[Text]" custT="1"/>
      <dgm:spPr>
        <a:solidFill>
          <a:srgbClr val="A2B593"/>
        </a:solidFill>
        <a:ln>
          <a:solidFill>
            <a:srgbClr val="A2B593"/>
          </a:solidFill>
        </a:ln>
      </dgm:spPr>
      <dgm:t>
        <a:bodyPr/>
        <a:lstStyle/>
        <a:p>
          <a:r>
            <a:rPr lang="en-US" sz="1400" b="1" dirty="0" smtClean="0"/>
            <a:t>Hybrid</a:t>
          </a:r>
        </a:p>
        <a:p>
          <a:r>
            <a:rPr lang="en-US" sz="1400" b="1" dirty="0" smtClean="0"/>
            <a:t>(HS &amp; EWMA)</a:t>
          </a:r>
          <a:endParaRPr lang="en-US" sz="1400" b="1" dirty="0"/>
        </a:p>
      </dgm:t>
    </dgm:pt>
    <dgm:pt modelId="{0E5206AE-2010-4286-B6AC-DCE123CFB654}" type="parTrans" cxnId="{D230EB49-64F4-4801-8740-9D6B613215E3}">
      <dgm:prSet/>
      <dgm:spPr/>
      <dgm:t>
        <a:bodyPr/>
        <a:lstStyle/>
        <a:p>
          <a:endParaRPr lang="en-US" sz="1600" b="1">
            <a:solidFill>
              <a:srgbClr val="000000"/>
            </a:solidFill>
          </a:endParaRPr>
        </a:p>
      </dgm:t>
    </dgm:pt>
    <dgm:pt modelId="{E4B11402-8864-4152-B722-0C3A11B7B57C}" type="sibTrans" cxnId="{D230EB49-64F4-4801-8740-9D6B613215E3}">
      <dgm:prSet/>
      <dgm:spPr/>
      <dgm:t>
        <a:bodyPr/>
        <a:lstStyle/>
        <a:p>
          <a:endParaRPr lang="en-US" sz="1600" b="1">
            <a:solidFill>
              <a:srgbClr val="000000"/>
            </a:solidFill>
          </a:endParaRPr>
        </a:p>
      </dgm:t>
    </dgm:pt>
    <dgm:pt modelId="{85EF876B-91A8-4AFC-ADAA-9AB140310FF4}">
      <dgm:prSet phldrT="[Text]" custT="1"/>
      <dgm:spPr/>
      <dgm:t>
        <a:bodyPr/>
        <a:lstStyle/>
        <a:p>
          <a:r>
            <a:rPr lang="en-US" sz="1200" b="1" dirty="0" smtClean="0"/>
            <a:t>Sort returns (like HS)</a:t>
          </a:r>
          <a:endParaRPr lang="en-US" sz="1200" b="1" dirty="0"/>
        </a:p>
      </dgm:t>
    </dgm:pt>
    <dgm:pt modelId="{B5FCB107-BA52-4E46-992F-7A1C6EF09D1E}" type="parTrans" cxnId="{BA023A02-2E69-413F-925A-335E43DB8F24}">
      <dgm:prSet/>
      <dgm:spPr/>
      <dgm:t>
        <a:bodyPr/>
        <a:lstStyle/>
        <a:p>
          <a:endParaRPr lang="en-US" sz="1600" b="1">
            <a:solidFill>
              <a:srgbClr val="000000"/>
            </a:solidFill>
          </a:endParaRPr>
        </a:p>
      </dgm:t>
    </dgm:pt>
    <dgm:pt modelId="{2956E3B5-A7CA-4FF5-8712-BEE104195CEE}" type="sibTrans" cxnId="{BA023A02-2E69-413F-925A-335E43DB8F24}">
      <dgm:prSet/>
      <dgm:spPr/>
      <dgm:t>
        <a:bodyPr/>
        <a:lstStyle/>
        <a:p>
          <a:endParaRPr lang="en-US" sz="1600" b="1">
            <a:solidFill>
              <a:srgbClr val="000000"/>
            </a:solidFill>
          </a:endParaRPr>
        </a:p>
      </dgm:t>
    </dgm:pt>
    <dgm:pt modelId="{83A354EC-DE3B-4D86-A9C9-BE965F1B271C}">
      <dgm:prSet phldrT="[Text]" custT="1"/>
      <dgm:spPr/>
      <dgm:t>
        <a:bodyPr/>
        <a:lstStyle/>
        <a:p>
          <a:r>
            <a:rPr lang="en-US" sz="1200" b="1" dirty="0" smtClean="0"/>
            <a:t>But weight them, greater weight to recent (like EWMA)</a:t>
          </a:r>
          <a:endParaRPr lang="en-US" sz="1200" b="1" dirty="0"/>
        </a:p>
      </dgm:t>
    </dgm:pt>
    <dgm:pt modelId="{7E9CC39B-EA05-4019-9ED8-0981CA2B6CFC}" type="parTrans" cxnId="{58185922-CDAC-42DD-8398-E0F242434627}">
      <dgm:prSet/>
      <dgm:spPr/>
      <dgm:t>
        <a:bodyPr/>
        <a:lstStyle/>
        <a:p>
          <a:endParaRPr lang="en-US" sz="1600" b="1">
            <a:solidFill>
              <a:srgbClr val="000000"/>
            </a:solidFill>
          </a:endParaRPr>
        </a:p>
      </dgm:t>
    </dgm:pt>
    <dgm:pt modelId="{7FB06E96-F65F-492B-91F1-DD0CFA8AEF70}" type="sibTrans" cxnId="{58185922-CDAC-42DD-8398-E0F242434627}">
      <dgm:prSet/>
      <dgm:spPr/>
      <dgm:t>
        <a:bodyPr/>
        <a:lstStyle/>
        <a:p>
          <a:endParaRPr lang="en-US" sz="1600" b="1">
            <a:solidFill>
              <a:srgbClr val="000000"/>
            </a:solidFill>
          </a:endParaRPr>
        </a:p>
      </dgm:t>
    </dgm:pt>
    <dgm:pt modelId="{D54C50E0-057F-4CA0-AA73-55440C870C64}">
      <dgm:prSet phldrT="[Text]" custT="1"/>
      <dgm:spPr/>
      <dgm:t>
        <a:bodyPr/>
        <a:lstStyle/>
        <a:p>
          <a:r>
            <a:rPr lang="en-US" sz="1200" b="1" dirty="0" smtClean="0"/>
            <a:t>If n=100, for 95</a:t>
          </a:r>
          <a:r>
            <a:rPr lang="en-US" sz="1200" b="1" baseline="30000" dirty="0" smtClean="0"/>
            <a:t>th</a:t>
          </a:r>
          <a:r>
            <a:rPr lang="en-US" sz="1200" b="1" dirty="0" smtClean="0"/>
            <a:t> percentile look between bottom 5</a:t>
          </a:r>
          <a:r>
            <a:rPr lang="en-US" sz="1200" b="1" baseline="30000" dirty="0" smtClean="0"/>
            <a:t>th</a:t>
          </a:r>
          <a:r>
            <a:rPr lang="en-US" sz="1200" b="1" dirty="0" smtClean="0"/>
            <a:t> &amp; 6</a:t>
          </a:r>
          <a:r>
            <a:rPr lang="en-US" sz="1200" b="1" baseline="30000" dirty="0" smtClean="0"/>
            <a:t>th</a:t>
          </a:r>
          <a:r>
            <a:rPr lang="en-US" sz="1200" b="1" dirty="0" smtClean="0"/>
            <a:t>  </a:t>
          </a:r>
          <a:endParaRPr lang="en-US" sz="1200" b="1" dirty="0"/>
        </a:p>
      </dgm:t>
    </dgm:pt>
    <dgm:pt modelId="{0C40F497-5404-45DE-A7F0-B3D900074402}" type="parTrans" cxnId="{938B9C47-980A-420C-803C-8C127D397FC4}">
      <dgm:prSet/>
      <dgm:spPr/>
      <dgm:t>
        <a:bodyPr/>
        <a:lstStyle/>
        <a:p>
          <a:endParaRPr lang="en-US" sz="1400"/>
        </a:p>
      </dgm:t>
    </dgm:pt>
    <dgm:pt modelId="{8E8FDCEB-7C43-47EA-80A6-F43D035900A5}" type="sibTrans" cxnId="{938B9C47-980A-420C-803C-8C127D397FC4}">
      <dgm:prSet/>
      <dgm:spPr/>
      <dgm:t>
        <a:bodyPr/>
        <a:lstStyle/>
        <a:p>
          <a:endParaRPr lang="en-US" sz="1400"/>
        </a:p>
      </dgm:t>
    </dgm:pt>
    <dgm:pt modelId="{ADDA5D87-6A42-49F2-9C82-8FA2F2B91597}">
      <dgm:prSet phldrT="[Text]" custT="1"/>
      <dgm:spPr/>
      <dgm:t>
        <a:bodyPr/>
        <a:lstStyle/>
        <a:p>
          <a:r>
            <a:rPr lang="en-US" sz="1200" b="1" dirty="0" smtClean="0"/>
            <a:t>If state (n-50) </a:t>
          </a:r>
          <a:r>
            <a:rPr lang="en-US" sz="1200" b="1" dirty="0" smtClean="0">
              <a:sym typeface="Symbol"/>
            </a:rPr>
            <a:t> state (today), heavy weight to that return</a:t>
          </a:r>
          <a:r>
            <a:rPr lang="en-US" sz="1200" b="1" baseline="30000" dirty="0" smtClean="0">
              <a:sym typeface="Symbol"/>
            </a:rPr>
            <a:t>2</a:t>
          </a:r>
          <a:endParaRPr lang="en-US" sz="1200" b="1" baseline="30000" dirty="0"/>
        </a:p>
      </dgm:t>
    </dgm:pt>
    <dgm:pt modelId="{187BB9D2-C4F9-4665-9086-FF1E4AB65B36}" type="parTrans" cxnId="{2AE2F8A5-2B2B-43F2-B180-FD7083A4FC27}">
      <dgm:prSet/>
      <dgm:spPr/>
      <dgm:t>
        <a:bodyPr/>
        <a:lstStyle/>
        <a:p>
          <a:endParaRPr lang="en-US" sz="1400"/>
        </a:p>
      </dgm:t>
    </dgm:pt>
    <dgm:pt modelId="{FA6E61DB-024B-4E9C-A058-1C2AC0ADE131}" type="sibTrans" cxnId="{2AE2F8A5-2B2B-43F2-B180-FD7083A4FC27}">
      <dgm:prSet/>
      <dgm:spPr/>
      <dgm:t>
        <a:bodyPr/>
        <a:lstStyle/>
        <a:p>
          <a:endParaRPr lang="en-US" sz="1400"/>
        </a:p>
      </dgm:t>
    </dgm:pt>
    <dgm:pt modelId="{2AF03F5E-1114-4C47-B8E4-B8EF3DABD858}" type="pres">
      <dgm:prSet presAssocID="{37AE7127-D62B-4D1D-BD5B-E700516B70DD}" presName="Name0" presStyleCnt="0">
        <dgm:presLayoutVars>
          <dgm:dir/>
          <dgm:animLvl val="lvl"/>
          <dgm:resizeHandles val="exact"/>
        </dgm:presLayoutVars>
      </dgm:prSet>
      <dgm:spPr/>
      <dgm:t>
        <a:bodyPr/>
        <a:lstStyle/>
        <a:p>
          <a:endParaRPr lang="en-US"/>
        </a:p>
      </dgm:t>
    </dgm:pt>
    <dgm:pt modelId="{4725B508-0068-4116-BDED-8F97BE6CAD66}" type="pres">
      <dgm:prSet presAssocID="{CC6E82D3-00A4-4ED5-81A0-5E1FEBB46360}" presName="composite" presStyleCnt="0"/>
      <dgm:spPr/>
      <dgm:t>
        <a:bodyPr/>
        <a:lstStyle/>
        <a:p>
          <a:endParaRPr lang="en-US"/>
        </a:p>
      </dgm:t>
    </dgm:pt>
    <dgm:pt modelId="{DB9710A4-21C9-46FC-964A-FFBE0BCBE632}" type="pres">
      <dgm:prSet presAssocID="{CC6E82D3-00A4-4ED5-81A0-5E1FEBB46360}" presName="parTx" presStyleLbl="alignNode1" presStyleIdx="0" presStyleCnt="3">
        <dgm:presLayoutVars>
          <dgm:chMax val="0"/>
          <dgm:chPref val="0"/>
          <dgm:bulletEnabled val="1"/>
        </dgm:presLayoutVars>
      </dgm:prSet>
      <dgm:spPr/>
      <dgm:t>
        <a:bodyPr/>
        <a:lstStyle/>
        <a:p>
          <a:endParaRPr lang="en-US"/>
        </a:p>
      </dgm:t>
    </dgm:pt>
    <dgm:pt modelId="{D032C0CE-B69C-4C46-AB38-0CCA0BBCDC37}" type="pres">
      <dgm:prSet presAssocID="{CC6E82D3-00A4-4ED5-81A0-5E1FEBB46360}" presName="desTx" presStyleLbl="alignAccFollowNode1" presStyleIdx="0" presStyleCnt="3">
        <dgm:presLayoutVars>
          <dgm:bulletEnabled val="1"/>
        </dgm:presLayoutVars>
      </dgm:prSet>
      <dgm:spPr/>
      <dgm:t>
        <a:bodyPr/>
        <a:lstStyle/>
        <a:p>
          <a:endParaRPr lang="en-US"/>
        </a:p>
      </dgm:t>
    </dgm:pt>
    <dgm:pt modelId="{AA4E8A45-6694-45F8-85BC-92BE1C5D36DA}" type="pres">
      <dgm:prSet presAssocID="{1D233BED-0D70-4F7C-B2FC-5DC5FB42A667}" presName="space" presStyleCnt="0"/>
      <dgm:spPr/>
      <dgm:t>
        <a:bodyPr/>
        <a:lstStyle/>
        <a:p>
          <a:endParaRPr lang="en-US"/>
        </a:p>
      </dgm:t>
    </dgm:pt>
    <dgm:pt modelId="{67938A75-20CE-4186-B9CE-C365F446645D}" type="pres">
      <dgm:prSet presAssocID="{BE66B6A2-05EE-4581-9EB4-07DC203A3AF9}" presName="composite" presStyleCnt="0"/>
      <dgm:spPr/>
      <dgm:t>
        <a:bodyPr/>
        <a:lstStyle/>
        <a:p>
          <a:endParaRPr lang="en-US"/>
        </a:p>
      </dgm:t>
    </dgm:pt>
    <dgm:pt modelId="{B514A0EC-9A0F-459D-AD1D-4E7A65BBF417}" type="pres">
      <dgm:prSet presAssocID="{BE66B6A2-05EE-4581-9EB4-07DC203A3AF9}" presName="parTx" presStyleLbl="alignNode1" presStyleIdx="1" presStyleCnt="3">
        <dgm:presLayoutVars>
          <dgm:chMax val="0"/>
          <dgm:chPref val="0"/>
          <dgm:bulletEnabled val="1"/>
        </dgm:presLayoutVars>
      </dgm:prSet>
      <dgm:spPr/>
      <dgm:t>
        <a:bodyPr/>
        <a:lstStyle/>
        <a:p>
          <a:endParaRPr lang="en-US"/>
        </a:p>
      </dgm:t>
    </dgm:pt>
    <dgm:pt modelId="{C3AF9E67-8F3C-4E60-9DD0-253FBC696A81}" type="pres">
      <dgm:prSet presAssocID="{BE66B6A2-05EE-4581-9EB4-07DC203A3AF9}" presName="desTx" presStyleLbl="alignAccFollowNode1" presStyleIdx="1" presStyleCnt="3">
        <dgm:presLayoutVars>
          <dgm:bulletEnabled val="1"/>
        </dgm:presLayoutVars>
      </dgm:prSet>
      <dgm:spPr/>
      <dgm:t>
        <a:bodyPr/>
        <a:lstStyle/>
        <a:p>
          <a:endParaRPr lang="en-US"/>
        </a:p>
      </dgm:t>
    </dgm:pt>
    <dgm:pt modelId="{2D6C9B9D-DB84-4495-ABE9-7829B090A58E}" type="pres">
      <dgm:prSet presAssocID="{631B63D8-67B4-45D6-B630-A310F32636F1}" presName="space" presStyleCnt="0"/>
      <dgm:spPr/>
      <dgm:t>
        <a:bodyPr/>
        <a:lstStyle/>
        <a:p>
          <a:endParaRPr lang="en-US"/>
        </a:p>
      </dgm:t>
    </dgm:pt>
    <dgm:pt modelId="{21036DFE-63EE-4AB1-A52F-A9459235916E}" type="pres">
      <dgm:prSet presAssocID="{9E0C41A3-8344-4F56-A9F1-13C0950770B9}" presName="composite" presStyleCnt="0"/>
      <dgm:spPr/>
      <dgm:t>
        <a:bodyPr/>
        <a:lstStyle/>
        <a:p>
          <a:endParaRPr lang="en-US"/>
        </a:p>
      </dgm:t>
    </dgm:pt>
    <dgm:pt modelId="{69E2BF49-0282-49E3-A467-152EF7C0D251}" type="pres">
      <dgm:prSet presAssocID="{9E0C41A3-8344-4F56-A9F1-13C0950770B9}" presName="parTx" presStyleLbl="alignNode1" presStyleIdx="2" presStyleCnt="3">
        <dgm:presLayoutVars>
          <dgm:chMax val="0"/>
          <dgm:chPref val="0"/>
          <dgm:bulletEnabled val="1"/>
        </dgm:presLayoutVars>
      </dgm:prSet>
      <dgm:spPr/>
      <dgm:t>
        <a:bodyPr/>
        <a:lstStyle/>
        <a:p>
          <a:endParaRPr lang="en-US"/>
        </a:p>
      </dgm:t>
    </dgm:pt>
    <dgm:pt modelId="{170C5A49-2FD4-4276-AC4C-4F735449298C}" type="pres">
      <dgm:prSet presAssocID="{9E0C41A3-8344-4F56-A9F1-13C0950770B9}" presName="desTx" presStyleLbl="alignAccFollowNode1" presStyleIdx="2" presStyleCnt="3">
        <dgm:presLayoutVars>
          <dgm:bulletEnabled val="1"/>
        </dgm:presLayoutVars>
      </dgm:prSet>
      <dgm:spPr/>
      <dgm:t>
        <a:bodyPr/>
        <a:lstStyle/>
        <a:p>
          <a:endParaRPr lang="en-US"/>
        </a:p>
      </dgm:t>
    </dgm:pt>
  </dgm:ptLst>
  <dgm:cxnLst>
    <dgm:cxn modelId="{14C04FC7-DC12-4C1D-BC80-BC3886168FC0}" type="presOf" srcId="{9E0C41A3-8344-4F56-A9F1-13C0950770B9}" destId="{69E2BF49-0282-49E3-A467-152EF7C0D251}" srcOrd="0" destOrd="0" presId="urn:microsoft.com/office/officeart/2005/8/layout/hList1"/>
    <dgm:cxn modelId="{D230EB49-64F4-4801-8740-9D6B613215E3}" srcId="{37AE7127-D62B-4D1D-BD5B-E700516B70DD}" destId="{9E0C41A3-8344-4F56-A9F1-13C0950770B9}" srcOrd="2" destOrd="0" parTransId="{0E5206AE-2010-4286-B6AC-DCE123CFB654}" sibTransId="{E4B11402-8864-4152-B722-0C3A11B7B57C}"/>
    <dgm:cxn modelId="{EA295680-B32C-4C16-8881-A90C76B7AD11}" type="presOf" srcId="{53168C74-98CE-41F5-A359-0101449BAA22}" destId="{D032C0CE-B69C-4C46-AB38-0CCA0BBCDC37}" srcOrd="0" destOrd="0" presId="urn:microsoft.com/office/officeart/2005/8/layout/hList1"/>
    <dgm:cxn modelId="{FCA515A3-488F-47B6-9936-A40C32396AAD}" type="presOf" srcId="{85EF876B-91A8-4AFC-ADAA-9AB140310FF4}" destId="{170C5A49-2FD4-4276-AC4C-4F735449298C}" srcOrd="0" destOrd="0" presId="urn:microsoft.com/office/officeart/2005/8/layout/hList1"/>
    <dgm:cxn modelId="{06F155A9-38BB-4AD0-AE87-1D8946144AC6}" type="presOf" srcId="{E3CFD0B3-DA47-488A-9B11-247E92E09ABF}" destId="{D032C0CE-B69C-4C46-AB38-0CCA0BBCDC37}" srcOrd="0" destOrd="1" presId="urn:microsoft.com/office/officeart/2005/8/layout/hList1"/>
    <dgm:cxn modelId="{1DB169B1-C609-4617-866C-AC7B0E01866F}" type="presOf" srcId="{676CED9E-A615-4652-BD7B-57A1F128497C}" destId="{C3AF9E67-8F3C-4E60-9DD0-253FBC696A81}" srcOrd="0" destOrd="0" presId="urn:microsoft.com/office/officeart/2005/8/layout/hList1"/>
    <dgm:cxn modelId="{3835C37C-9891-4D86-B5EC-6ADBD4A97C72}" srcId="{BE66B6A2-05EE-4581-9EB4-07DC203A3AF9}" destId="{676CED9E-A615-4652-BD7B-57A1F128497C}" srcOrd="0" destOrd="0" parTransId="{69349953-7EB2-4F18-BFEC-31706053A20A}" sibTransId="{EB32FF3B-4657-41F0-AD72-94503C78BE1E}"/>
    <dgm:cxn modelId="{591FABD6-DAF5-4FFB-8F8C-AB2CCF6D3F49}" srcId="{CC6E82D3-00A4-4ED5-81A0-5E1FEBB46360}" destId="{53168C74-98CE-41F5-A359-0101449BAA22}" srcOrd="0" destOrd="0" parTransId="{0D4412B8-8B69-44ED-B514-2985D27D7B80}" sibTransId="{8F63376F-ACB2-41E9-A0F4-78ECF20E0E26}"/>
    <dgm:cxn modelId="{176468B3-388A-4903-867E-3DACC987E113}" type="presOf" srcId="{D54C50E0-057F-4CA0-AA73-55440C870C64}" destId="{D032C0CE-B69C-4C46-AB38-0CCA0BBCDC37}" srcOrd="0" destOrd="2" presId="urn:microsoft.com/office/officeart/2005/8/layout/hList1"/>
    <dgm:cxn modelId="{C94E7B0A-250F-4EE0-8DDA-6A50009D5F6B}" srcId="{BE66B6A2-05EE-4581-9EB4-07DC203A3AF9}" destId="{96606003-80B8-4862-97DD-91887FFD5B9C}" srcOrd="1" destOrd="0" parTransId="{3A9E5F80-51FC-4922-922C-799FDC92299E}" sibTransId="{71C1A1D2-C298-404C-8D53-3746E1FECF1E}"/>
    <dgm:cxn modelId="{2213FE4D-DB40-4699-A0F1-9285A21543D4}" type="presOf" srcId="{BE66B6A2-05EE-4581-9EB4-07DC203A3AF9}" destId="{B514A0EC-9A0F-459D-AD1D-4E7A65BBF417}" srcOrd="0" destOrd="0" presId="urn:microsoft.com/office/officeart/2005/8/layout/hList1"/>
    <dgm:cxn modelId="{9DF98196-A622-44EC-B67C-3C93BC98509E}" type="presOf" srcId="{83A354EC-DE3B-4D86-A9C9-BE965F1B271C}" destId="{170C5A49-2FD4-4276-AC4C-4F735449298C}" srcOrd="0" destOrd="1" presId="urn:microsoft.com/office/officeart/2005/8/layout/hList1"/>
    <dgm:cxn modelId="{58185922-CDAC-42DD-8398-E0F242434627}" srcId="{9E0C41A3-8344-4F56-A9F1-13C0950770B9}" destId="{83A354EC-DE3B-4D86-A9C9-BE965F1B271C}" srcOrd="1" destOrd="0" parTransId="{7E9CC39B-EA05-4019-9ED8-0981CA2B6CFC}" sibTransId="{7FB06E96-F65F-492B-91F1-DD0CFA8AEF70}"/>
    <dgm:cxn modelId="{2AE2F8A5-2B2B-43F2-B180-FD7083A4FC27}" srcId="{BE66B6A2-05EE-4581-9EB4-07DC203A3AF9}" destId="{ADDA5D87-6A42-49F2-9C82-8FA2F2B91597}" srcOrd="2" destOrd="0" parTransId="{187BB9D2-C4F9-4665-9086-FF1E4AB65B36}" sibTransId="{FA6E61DB-024B-4E9C-A058-1C2AC0ADE131}"/>
    <dgm:cxn modelId="{39BC788B-8155-4AB0-A6FE-42157CA127C4}" type="presOf" srcId="{CC6E82D3-00A4-4ED5-81A0-5E1FEBB46360}" destId="{DB9710A4-21C9-46FC-964A-FFBE0BCBE632}" srcOrd="0" destOrd="0" presId="urn:microsoft.com/office/officeart/2005/8/layout/hList1"/>
    <dgm:cxn modelId="{2AA49F71-0FE6-433D-AA13-B6B4356FF003}" type="presOf" srcId="{37AE7127-D62B-4D1D-BD5B-E700516B70DD}" destId="{2AF03F5E-1114-4C47-B8E4-B8EF3DABD858}" srcOrd="0" destOrd="0" presId="urn:microsoft.com/office/officeart/2005/8/layout/hList1"/>
    <dgm:cxn modelId="{069129B8-A127-43E6-8009-95B2255ADF2B}" type="presOf" srcId="{96606003-80B8-4862-97DD-91887FFD5B9C}" destId="{C3AF9E67-8F3C-4E60-9DD0-253FBC696A81}" srcOrd="0" destOrd="1" presId="urn:microsoft.com/office/officeart/2005/8/layout/hList1"/>
    <dgm:cxn modelId="{2C0BFC48-5747-422D-B843-9D12B8F5DE40}" srcId="{CC6E82D3-00A4-4ED5-81A0-5E1FEBB46360}" destId="{E3CFD0B3-DA47-488A-9B11-247E92E09ABF}" srcOrd="1" destOrd="0" parTransId="{EBF5A170-16B4-4660-A2F7-A0BAAE07DAC7}" sibTransId="{771799F8-E824-4C0E-9733-6E354915E023}"/>
    <dgm:cxn modelId="{BA023A02-2E69-413F-925A-335E43DB8F24}" srcId="{9E0C41A3-8344-4F56-A9F1-13C0950770B9}" destId="{85EF876B-91A8-4AFC-ADAA-9AB140310FF4}" srcOrd="0" destOrd="0" parTransId="{B5FCB107-BA52-4E46-992F-7A1C6EF09D1E}" sibTransId="{2956E3B5-A7CA-4FF5-8712-BEE104195CEE}"/>
    <dgm:cxn modelId="{11608E21-9E18-4ADB-A87B-CFDD068BF25C}" srcId="{37AE7127-D62B-4D1D-BD5B-E700516B70DD}" destId="{BE66B6A2-05EE-4581-9EB4-07DC203A3AF9}" srcOrd="1" destOrd="0" parTransId="{CB1729FB-24B8-4768-810E-0564DEE51570}" sibTransId="{631B63D8-67B4-45D6-B630-A310F32636F1}"/>
    <dgm:cxn modelId="{D5DC3EAB-75C2-4484-9557-9CE7E8D6FFD1}" type="presOf" srcId="{ADDA5D87-6A42-49F2-9C82-8FA2F2B91597}" destId="{C3AF9E67-8F3C-4E60-9DD0-253FBC696A81}" srcOrd="0" destOrd="2" presId="urn:microsoft.com/office/officeart/2005/8/layout/hList1"/>
    <dgm:cxn modelId="{17E29D97-FF56-4B7F-B65D-240F917F334D}" srcId="{37AE7127-D62B-4D1D-BD5B-E700516B70DD}" destId="{CC6E82D3-00A4-4ED5-81A0-5E1FEBB46360}" srcOrd="0" destOrd="0" parTransId="{20410A16-BCAE-4554-BF5E-3FD687242933}" sibTransId="{1D233BED-0D70-4F7C-B2FC-5DC5FB42A667}"/>
    <dgm:cxn modelId="{938B9C47-980A-420C-803C-8C127D397FC4}" srcId="{CC6E82D3-00A4-4ED5-81A0-5E1FEBB46360}" destId="{D54C50E0-057F-4CA0-AA73-55440C870C64}" srcOrd="2" destOrd="0" parTransId="{0C40F497-5404-45DE-A7F0-B3D900074402}" sibTransId="{8E8FDCEB-7C43-47EA-80A6-F43D035900A5}"/>
    <dgm:cxn modelId="{7E5852B7-6233-4D15-A0FB-3637C49ACE52}" type="presParOf" srcId="{2AF03F5E-1114-4C47-B8E4-B8EF3DABD858}" destId="{4725B508-0068-4116-BDED-8F97BE6CAD66}" srcOrd="0" destOrd="0" presId="urn:microsoft.com/office/officeart/2005/8/layout/hList1"/>
    <dgm:cxn modelId="{0B2D7CEB-FE0B-4CF7-AC61-43D0D13C71B7}" type="presParOf" srcId="{4725B508-0068-4116-BDED-8F97BE6CAD66}" destId="{DB9710A4-21C9-46FC-964A-FFBE0BCBE632}" srcOrd="0" destOrd="0" presId="urn:microsoft.com/office/officeart/2005/8/layout/hList1"/>
    <dgm:cxn modelId="{3ECFAC15-26BC-4007-9121-631AB6930CAD}" type="presParOf" srcId="{4725B508-0068-4116-BDED-8F97BE6CAD66}" destId="{D032C0CE-B69C-4C46-AB38-0CCA0BBCDC37}" srcOrd="1" destOrd="0" presId="urn:microsoft.com/office/officeart/2005/8/layout/hList1"/>
    <dgm:cxn modelId="{2B4B70EF-507F-4882-931A-BC241739558B}" type="presParOf" srcId="{2AF03F5E-1114-4C47-B8E4-B8EF3DABD858}" destId="{AA4E8A45-6694-45F8-85BC-92BE1C5D36DA}" srcOrd="1" destOrd="0" presId="urn:microsoft.com/office/officeart/2005/8/layout/hList1"/>
    <dgm:cxn modelId="{E38A8699-6A17-4069-9942-E8FE2E8EE2CA}" type="presParOf" srcId="{2AF03F5E-1114-4C47-B8E4-B8EF3DABD858}" destId="{67938A75-20CE-4186-B9CE-C365F446645D}" srcOrd="2" destOrd="0" presId="urn:microsoft.com/office/officeart/2005/8/layout/hList1"/>
    <dgm:cxn modelId="{B18E9C64-2D84-4C40-B5F8-DFC32C99B48B}" type="presParOf" srcId="{67938A75-20CE-4186-B9CE-C365F446645D}" destId="{B514A0EC-9A0F-459D-AD1D-4E7A65BBF417}" srcOrd="0" destOrd="0" presId="urn:microsoft.com/office/officeart/2005/8/layout/hList1"/>
    <dgm:cxn modelId="{15674CEE-0912-4A7E-9EDA-12B33DEDA2DF}" type="presParOf" srcId="{67938A75-20CE-4186-B9CE-C365F446645D}" destId="{C3AF9E67-8F3C-4E60-9DD0-253FBC696A81}" srcOrd="1" destOrd="0" presId="urn:microsoft.com/office/officeart/2005/8/layout/hList1"/>
    <dgm:cxn modelId="{26DC892E-E79B-4F37-BAED-CAE82EF5198E}" type="presParOf" srcId="{2AF03F5E-1114-4C47-B8E4-B8EF3DABD858}" destId="{2D6C9B9D-DB84-4495-ABE9-7829B090A58E}" srcOrd="3" destOrd="0" presId="urn:microsoft.com/office/officeart/2005/8/layout/hList1"/>
    <dgm:cxn modelId="{D0542588-677F-4E60-B050-19C068E78BC7}" type="presParOf" srcId="{2AF03F5E-1114-4C47-B8E4-B8EF3DABD858}" destId="{21036DFE-63EE-4AB1-A52F-A9459235916E}" srcOrd="4" destOrd="0" presId="urn:microsoft.com/office/officeart/2005/8/layout/hList1"/>
    <dgm:cxn modelId="{6171B4F8-B7F4-4195-A74E-CB12B115E270}" type="presParOf" srcId="{21036DFE-63EE-4AB1-A52F-A9459235916E}" destId="{69E2BF49-0282-49E3-A467-152EF7C0D251}" srcOrd="0" destOrd="0" presId="urn:microsoft.com/office/officeart/2005/8/layout/hList1"/>
    <dgm:cxn modelId="{A5DC068C-BBFC-4711-8817-3253F569C662}" type="presParOf" srcId="{21036DFE-63EE-4AB1-A52F-A9459235916E}" destId="{170C5A49-2FD4-4276-AC4C-4F735449298C}" srcOrd="1" destOrd="0" presId="urn:microsoft.com/office/officeart/2005/8/layout/hList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B62E3AF-E68B-4642-A179-25F967A4534E}" type="doc">
      <dgm:prSet loTypeId="urn:microsoft.com/office/officeart/2005/8/layout/hList1" loCatId="list" qsTypeId="urn:microsoft.com/office/officeart/2005/8/quickstyle/simple1" qsCatId="simple" csTypeId="urn:microsoft.com/office/officeart/2005/8/colors/accent1_5" csCatId="accent1" phldr="1"/>
      <dgm:spPr/>
      <dgm:t>
        <a:bodyPr/>
        <a:lstStyle/>
        <a:p>
          <a:endParaRPr lang="en-US"/>
        </a:p>
      </dgm:t>
    </dgm:pt>
    <dgm:pt modelId="{A29D8B89-7FFD-46BD-912F-6F3D0C5680E3}">
      <dgm:prSet phldrT="[Text]" custT="1"/>
      <dgm:spPr>
        <a:solidFill>
          <a:srgbClr val="A2B593"/>
        </a:solidFill>
        <a:ln>
          <a:solidFill>
            <a:srgbClr val="A2B593"/>
          </a:solidFill>
        </a:ln>
      </dgm:spPr>
      <dgm:t>
        <a:bodyPr/>
        <a:lstStyle/>
        <a:p>
          <a:r>
            <a:rPr lang="en-US" sz="1600" b="1" dirty="0" smtClean="0">
              <a:solidFill>
                <a:schemeClr val="tx1"/>
              </a:solidFill>
            </a:rPr>
            <a:t>Macaulay</a:t>
          </a:r>
          <a:endParaRPr lang="en-US" sz="1600" b="1" dirty="0">
            <a:solidFill>
              <a:schemeClr val="tx1"/>
            </a:solidFill>
          </a:endParaRPr>
        </a:p>
      </dgm:t>
    </dgm:pt>
    <dgm:pt modelId="{3263DFEF-A260-4A3B-AC01-8CEB014FEE70}" type="parTrans" cxnId="{9F5C0DE0-1421-43C3-9125-AF9614FED7E3}">
      <dgm:prSet/>
      <dgm:spPr/>
      <dgm:t>
        <a:bodyPr/>
        <a:lstStyle/>
        <a:p>
          <a:endParaRPr lang="en-US" sz="1050"/>
        </a:p>
      </dgm:t>
    </dgm:pt>
    <dgm:pt modelId="{2EB14D63-0C8E-441C-9B72-9457C39D96FF}" type="sibTrans" cxnId="{9F5C0DE0-1421-43C3-9125-AF9614FED7E3}">
      <dgm:prSet/>
      <dgm:spPr/>
      <dgm:t>
        <a:bodyPr/>
        <a:lstStyle/>
        <a:p>
          <a:endParaRPr lang="en-US" sz="1050"/>
        </a:p>
      </dgm:t>
    </dgm:pt>
    <dgm:pt modelId="{EBC4B33A-0B52-4099-A5E2-B555AEE05CAD}">
      <dgm:prSet phldrT="[Text]" custT="1"/>
      <dgm:spPr>
        <a:noFill/>
        <a:ln>
          <a:solidFill>
            <a:srgbClr val="A2B593"/>
          </a:solidFill>
        </a:ln>
      </dgm:spPr>
      <dgm:t>
        <a:bodyPr/>
        <a:lstStyle/>
        <a:p>
          <a:r>
            <a:rPr lang="en-US" sz="1100" dirty="0" smtClean="0"/>
            <a:t>Weighted average time until receipt of cash flows from a bond; e.g., </a:t>
          </a:r>
          <a:r>
            <a:rPr lang="en-US" sz="1100" b="1" dirty="0" smtClean="0"/>
            <a:t>duration of 10 years</a:t>
          </a:r>
          <a:r>
            <a:rPr lang="en-US" sz="1100" dirty="0" smtClean="0"/>
            <a:t>.</a:t>
          </a:r>
          <a:endParaRPr lang="en-US" sz="1100" dirty="0"/>
        </a:p>
      </dgm:t>
    </dgm:pt>
    <dgm:pt modelId="{0249D292-51FA-44A8-BAAE-75281FFFA0CD}" type="parTrans" cxnId="{518D1955-D656-4A2C-8977-78C9C94DB677}">
      <dgm:prSet/>
      <dgm:spPr/>
      <dgm:t>
        <a:bodyPr/>
        <a:lstStyle/>
        <a:p>
          <a:endParaRPr lang="en-US" sz="1050"/>
        </a:p>
      </dgm:t>
    </dgm:pt>
    <dgm:pt modelId="{111252A2-ED9B-465A-9C94-EA529D0C3DEC}" type="sibTrans" cxnId="{518D1955-D656-4A2C-8977-78C9C94DB677}">
      <dgm:prSet/>
      <dgm:spPr/>
      <dgm:t>
        <a:bodyPr/>
        <a:lstStyle/>
        <a:p>
          <a:endParaRPr lang="en-US" sz="1050"/>
        </a:p>
      </dgm:t>
    </dgm:pt>
    <dgm:pt modelId="{CC2F1F14-E3CD-44AF-81A8-87AAC575E741}">
      <dgm:prSet phldrT="[Text]" custT="1"/>
      <dgm:spPr>
        <a:solidFill>
          <a:srgbClr val="A2B593"/>
        </a:solidFill>
        <a:ln>
          <a:solidFill>
            <a:srgbClr val="A2B593"/>
          </a:solidFill>
        </a:ln>
      </dgm:spPr>
      <dgm:t>
        <a:bodyPr/>
        <a:lstStyle/>
        <a:p>
          <a:r>
            <a:rPr lang="en-US" sz="1600" b="1" dirty="0" smtClean="0">
              <a:solidFill>
                <a:schemeClr val="tx1"/>
              </a:solidFill>
            </a:rPr>
            <a:t>Modified</a:t>
          </a:r>
          <a:endParaRPr lang="en-US" sz="1600" b="1" dirty="0">
            <a:solidFill>
              <a:schemeClr val="tx1"/>
            </a:solidFill>
          </a:endParaRPr>
        </a:p>
      </dgm:t>
    </dgm:pt>
    <dgm:pt modelId="{5BABC79E-B9C5-4A0F-9523-743EDE359BE8}" type="parTrans" cxnId="{E11EC8F9-FB2C-4DA1-A45F-7B025880728F}">
      <dgm:prSet/>
      <dgm:spPr/>
      <dgm:t>
        <a:bodyPr/>
        <a:lstStyle/>
        <a:p>
          <a:endParaRPr lang="en-US" sz="1050"/>
        </a:p>
      </dgm:t>
    </dgm:pt>
    <dgm:pt modelId="{E4DF7F62-B754-40C8-BB8E-BCD4503D0F73}" type="sibTrans" cxnId="{E11EC8F9-FB2C-4DA1-A45F-7B025880728F}">
      <dgm:prSet/>
      <dgm:spPr/>
      <dgm:t>
        <a:bodyPr/>
        <a:lstStyle/>
        <a:p>
          <a:endParaRPr lang="en-US" sz="1050"/>
        </a:p>
      </dgm:t>
    </dgm:pt>
    <dgm:pt modelId="{37C4CD81-1D3B-4D6E-8567-3D18B77DAC92}">
      <dgm:prSet phldrT="[Text]" custT="1"/>
      <dgm:spPr>
        <a:noFill/>
        <a:ln>
          <a:solidFill>
            <a:srgbClr val="A2B593"/>
          </a:solidFill>
        </a:ln>
      </dgm:spPr>
      <dgm:t>
        <a:bodyPr/>
        <a:lstStyle/>
        <a:p>
          <a:r>
            <a:rPr lang="en-US" sz="1100" dirty="0" smtClean="0">
              <a:cs typeface="Arial" charset="0"/>
            </a:rPr>
            <a:t>~ % change in bond price for 100 basis point (1%) change in yield</a:t>
          </a:r>
          <a:endParaRPr lang="en-US" sz="1100" dirty="0"/>
        </a:p>
      </dgm:t>
    </dgm:pt>
    <dgm:pt modelId="{E733242F-BD31-4605-8BCE-252002469D19}" type="parTrans" cxnId="{14945BAA-1295-444B-B304-342A7D7B4156}">
      <dgm:prSet/>
      <dgm:spPr/>
      <dgm:t>
        <a:bodyPr/>
        <a:lstStyle/>
        <a:p>
          <a:endParaRPr lang="en-US" sz="1050"/>
        </a:p>
      </dgm:t>
    </dgm:pt>
    <dgm:pt modelId="{A2014F65-B54E-48B2-84E7-6D5D92ECFA15}" type="sibTrans" cxnId="{14945BAA-1295-444B-B304-342A7D7B4156}">
      <dgm:prSet/>
      <dgm:spPr/>
      <dgm:t>
        <a:bodyPr/>
        <a:lstStyle/>
        <a:p>
          <a:endParaRPr lang="en-US" sz="1050"/>
        </a:p>
      </dgm:t>
    </dgm:pt>
    <dgm:pt modelId="{6D8514A8-3C31-46F3-80F9-90D277193AC6}">
      <dgm:prSet phldrT="[Text]" custT="1"/>
      <dgm:spPr>
        <a:solidFill>
          <a:srgbClr val="A2B593"/>
        </a:solidFill>
        <a:ln>
          <a:solidFill>
            <a:srgbClr val="A2B593"/>
          </a:solidFill>
        </a:ln>
      </dgm:spPr>
      <dgm:t>
        <a:bodyPr/>
        <a:lstStyle/>
        <a:p>
          <a:r>
            <a:rPr lang="en-US" sz="1600" b="1" dirty="0" smtClean="0">
              <a:solidFill>
                <a:schemeClr val="tx1"/>
              </a:solidFill>
            </a:rPr>
            <a:t>Effective</a:t>
          </a:r>
          <a:endParaRPr lang="en-US" sz="1600" b="1" dirty="0">
            <a:solidFill>
              <a:schemeClr val="tx1"/>
            </a:solidFill>
          </a:endParaRPr>
        </a:p>
      </dgm:t>
    </dgm:pt>
    <dgm:pt modelId="{A3E019E6-F032-4D1F-982D-4EE8C7F61346}" type="parTrans" cxnId="{D51034B6-1918-4B19-865D-3AFE8BBBB677}">
      <dgm:prSet/>
      <dgm:spPr/>
      <dgm:t>
        <a:bodyPr/>
        <a:lstStyle/>
        <a:p>
          <a:endParaRPr lang="en-US" sz="1050"/>
        </a:p>
      </dgm:t>
    </dgm:pt>
    <dgm:pt modelId="{44088238-BF6D-4FE9-A61E-1DCA92FF2EE7}" type="sibTrans" cxnId="{D51034B6-1918-4B19-865D-3AFE8BBBB677}">
      <dgm:prSet/>
      <dgm:spPr/>
      <dgm:t>
        <a:bodyPr/>
        <a:lstStyle/>
        <a:p>
          <a:endParaRPr lang="en-US" sz="1050"/>
        </a:p>
      </dgm:t>
    </dgm:pt>
    <dgm:pt modelId="{3CD011E2-7BE2-4388-96EB-DA94F700BA21}">
      <dgm:prSet phldrT="[Text]" custT="1"/>
      <dgm:spPr>
        <a:noFill/>
        <a:ln>
          <a:solidFill>
            <a:srgbClr val="A2B593"/>
          </a:solidFill>
        </a:ln>
      </dgm:spPr>
      <dgm:t>
        <a:bodyPr/>
        <a:lstStyle/>
        <a:p>
          <a:r>
            <a:rPr lang="en-US" sz="1100" dirty="0" smtClean="0"/>
            <a:t>Modified </a:t>
          </a:r>
          <a:r>
            <a:rPr lang="en-US" sz="1100" u="sng" dirty="0" smtClean="0"/>
            <a:t>plus</a:t>
          </a:r>
          <a:r>
            <a:rPr lang="en-US" sz="1100" dirty="0" smtClean="0"/>
            <a:t> recognizes that cash flows may change as a result of yield changes (a.k.a., option-adjusted duration)</a:t>
          </a:r>
          <a:endParaRPr lang="en-US" sz="1100" dirty="0"/>
        </a:p>
      </dgm:t>
    </dgm:pt>
    <dgm:pt modelId="{E973F55F-5A6F-48B9-8E7A-6D4D7359ED41}" type="parTrans" cxnId="{17DF17B7-BA8F-4DB1-BCAD-EAABD667963D}">
      <dgm:prSet/>
      <dgm:spPr/>
      <dgm:t>
        <a:bodyPr/>
        <a:lstStyle/>
        <a:p>
          <a:endParaRPr lang="en-US" sz="1050"/>
        </a:p>
      </dgm:t>
    </dgm:pt>
    <dgm:pt modelId="{6B027704-5DF6-43F7-9E0C-F3DD6C87F810}" type="sibTrans" cxnId="{17DF17B7-BA8F-4DB1-BCAD-EAABD667963D}">
      <dgm:prSet/>
      <dgm:spPr/>
      <dgm:t>
        <a:bodyPr/>
        <a:lstStyle/>
        <a:p>
          <a:endParaRPr lang="en-US" sz="1050"/>
        </a:p>
      </dgm:t>
    </dgm:pt>
    <dgm:pt modelId="{7327A544-1633-496E-B996-5FB99EB657CE}" type="pres">
      <dgm:prSet presAssocID="{1B62E3AF-E68B-4642-A179-25F967A4534E}" presName="Name0" presStyleCnt="0">
        <dgm:presLayoutVars>
          <dgm:dir/>
          <dgm:animLvl val="lvl"/>
          <dgm:resizeHandles val="exact"/>
        </dgm:presLayoutVars>
      </dgm:prSet>
      <dgm:spPr/>
      <dgm:t>
        <a:bodyPr/>
        <a:lstStyle/>
        <a:p>
          <a:endParaRPr lang="en-US"/>
        </a:p>
      </dgm:t>
    </dgm:pt>
    <dgm:pt modelId="{D25971CC-A3E1-4885-B222-59E556D434A5}" type="pres">
      <dgm:prSet presAssocID="{A29D8B89-7FFD-46BD-912F-6F3D0C5680E3}" presName="composite" presStyleCnt="0"/>
      <dgm:spPr/>
      <dgm:t>
        <a:bodyPr/>
        <a:lstStyle/>
        <a:p>
          <a:endParaRPr lang="en-US"/>
        </a:p>
      </dgm:t>
    </dgm:pt>
    <dgm:pt modelId="{78693719-299E-407D-ADFF-0FE6DD5A3122}" type="pres">
      <dgm:prSet presAssocID="{A29D8B89-7FFD-46BD-912F-6F3D0C5680E3}" presName="parTx" presStyleLbl="alignNode1" presStyleIdx="0" presStyleCnt="3" custScaleY="64042" custLinFactNeighborX="-4719" custLinFactNeighborY="-1392">
        <dgm:presLayoutVars>
          <dgm:chMax val="0"/>
          <dgm:chPref val="0"/>
          <dgm:bulletEnabled val="1"/>
        </dgm:presLayoutVars>
      </dgm:prSet>
      <dgm:spPr/>
      <dgm:t>
        <a:bodyPr/>
        <a:lstStyle/>
        <a:p>
          <a:endParaRPr lang="en-US"/>
        </a:p>
      </dgm:t>
    </dgm:pt>
    <dgm:pt modelId="{01737349-C0F1-47FB-AD00-85B1C7626FF1}" type="pres">
      <dgm:prSet presAssocID="{A29D8B89-7FFD-46BD-912F-6F3D0C5680E3}" presName="desTx" presStyleLbl="alignAccFollowNode1" presStyleIdx="0" presStyleCnt="3" custLinFactY="159436" custLinFactNeighborX="103" custLinFactNeighborY="200000">
        <dgm:presLayoutVars>
          <dgm:bulletEnabled val="1"/>
        </dgm:presLayoutVars>
      </dgm:prSet>
      <dgm:spPr/>
      <dgm:t>
        <a:bodyPr/>
        <a:lstStyle/>
        <a:p>
          <a:endParaRPr lang="en-US"/>
        </a:p>
      </dgm:t>
    </dgm:pt>
    <dgm:pt modelId="{2BCAFD1D-2317-4E92-B2A7-63DC4602C453}" type="pres">
      <dgm:prSet presAssocID="{2EB14D63-0C8E-441C-9B72-9457C39D96FF}" presName="space" presStyleCnt="0"/>
      <dgm:spPr/>
      <dgm:t>
        <a:bodyPr/>
        <a:lstStyle/>
        <a:p>
          <a:endParaRPr lang="en-US"/>
        </a:p>
      </dgm:t>
    </dgm:pt>
    <dgm:pt modelId="{96536DD8-9A56-4A64-878E-9C20F274C8C5}" type="pres">
      <dgm:prSet presAssocID="{CC2F1F14-E3CD-44AF-81A8-87AAC575E741}" presName="composite" presStyleCnt="0"/>
      <dgm:spPr/>
      <dgm:t>
        <a:bodyPr/>
        <a:lstStyle/>
        <a:p>
          <a:endParaRPr lang="en-US"/>
        </a:p>
      </dgm:t>
    </dgm:pt>
    <dgm:pt modelId="{BE75387D-816A-42BD-88FD-D56FC6976C92}" type="pres">
      <dgm:prSet presAssocID="{CC2F1F14-E3CD-44AF-81A8-87AAC575E741}" presName="parTx" presStyleLbl="alignNode1" presStyleIdx="1" presStyleCnt="3" custScaleY="64042">
        <dgm:presLayoutVars>
          <dgm:chMax val="0"/>
          <dgm:chPref val="0"/>
          <dgm:bulletEnabled val="1"/>
        </dgm:presLayoutVars>
      </dgm:prSet>
      <dgm:spPr/>
      <dgm:t>
        <a:bodyPr/>
        <a:lstStyle/>
        <a:p>
          <a:endParaRPr lang="en-US"/>
        </a:p>
      </dgm:t>
    </dgm:pt>
    <dgm:pt modelId="{0B83E474-5BFC-4C13-ACE8-CA429286AB8C}" type="pres">
      <dgm:prSet presAssocID="{CC2F1F14-E3CD-44AF-81A8-87AAC575E741}" presName="desTx" presStyleLbl="alignAccFollowNode1" presStyleIdx="1" presStyleCnt="3" custLinFactY="159436" custLinFactNeighborX="103" custLinFactNeighborY="200000">
        <dgm:presLayoutVars>
          <dgm:bulletEnabled val="1"/>
        </dgm:presLayoutVars>
      </dgm:prSet>
      <dgm:spPr/>
      <dgm:t>
        <a:bodyPr/>
        <a:lstStyle/>
        <a:p>
          <a:endParaRPr lang="en-US"/>
        </a:p>
      </dgm:t>
    </dgm:pt>
    <dgm:pt modelId="{100E2DF4-E97E-4A66-A159-97682E0BA74A}" type="pres">
      <dgm:prSet presAssocID="{E4DF7F62-B754-40C8-BB8E-BCD4503D0F73}" presName="space" presStyleCnt="0"/>
      <dgm:spPr/>
      <dgm:t>
        <a:bodyPr/>
        <a:lstStyle/>
        <a:p>
          <a:endParaRPr lang="en-US"/>
        </a:p>
      </dgm:t>
    </dgm:pt>
    <dgm:pt modelId="{A77B9B8D-58C1-46CC-AE5A-DDA86FB6A872}" type="pres">
      <dgm:prSet presAssocID="{6D8514A8-3C31-46F3-80F9-90D277193AC6}" presName="composite" presStyleCnt="0"/>
      <dgm:spPr/>
      <dgm:t>
        <a:bodyPr/>
        <a:lstStyle/>
        <a:p>
          <a:endParaRPr lang="en-US"/>
        </a:p>
      </dgm:t>
    </dgm:pt>
    <dgm:pt modelId="{C92956A8-1118-4DE9-B6BC-0A459FA32A9D}" type="pres">
      <dgm:prSet presAssocID="{6D8514A8-3C31-46F3-80F9-90D277193AC6}" presName="parTx" presStyleLbl="alignNode1" presStyleIdx="2" presStyleCnt="3" custScaleY="64042">
        <dgm:presLayoutVars>
          <dgm:chMax val="0"/>
          <dgm:chPref val="0"/>
          <dgm:bulletEnabled val="1"/>
        </dgm:presLayoutVars>
      </dgm:prSet>
      <dgm:spPr/>
      <dgm:t>
        <a:bodyPr/>
        <a:lstStyle/>
        <a:p>
          <a:endParaRPr lang="en-US"/>
        </a:p>
      </dgm:t>
    </dgm:pt>
    <dgm:pt modelId="{067CFE7F-69D7-42CB-A155-7CC35A7927DD}" type="pres">
      <dgm:prSet presAssocID="{6D8514A8-3C31-46F3-80F9-90D277193AC6}" presName="desTx" presStyleLbl="alignAccFollowNode1" presStyleIdx="2" presStyleCnt="3" custLinFactY="159436" custLinFactNeighborX="103" custLinFactNeighborY="200000">
        <dgm:presLayoutVars>
          <dgm:bulletEnabled val="1"/>
        </dgm:presLayoutVars>
      </dgm:prSet>
      <dgm:spPr/>
      <dgm:t>
        <a:bodyPr/>
        <a:lstStyle/>
        <a:p>
          <a:endParaRPr lang="en-US"/>
        </a:p>
      </dgm:t>
    </dgm:pt>
  </dgm:ptLst>
  <dgm:cxnLst>
    <dgm:cxn modelId="{17DF17B7-BA8F-4DB1-BCAD-EAABD667963D}" srcId="{6D8514A8-3C31-46F3-80F9-90D277193AC6}" destId="{3CD011E2-7BE2-4388-96EB-DA94F700BA21}" srcOrd="0" destOrd="0" parTransId="{E973F55F-5A6F-48B9-8E7A-6D4D7359ED41}" sibTransId="{6B027704-5DF6-43F7-9E0C-F3DD6C87F810}"/>
    <dgm:cxn modelId="{1E4049EE-DAD2-4045-8A86-B3286FCADFC7}" type="presOf" srcId="{CC2F1F14-E3CD-44AF-81A8-87AAC575E741}" destId="{BE75387D-816A-42BD-88FD-D56FC6976C92}" srcOrd="0" destOrd="0" presId="urn:microsoft.com/office/officeart/2005/8/layout/hList1"/>
    <dgm:cxn modelId="{D51034B6-1918-4B19-865D-3AFE8BBBB677}" srcId="{1B62E3AF-E68B-4642-A179-25F967A4534E}" destId="{6D8514A8-3C31-46F3-80F9-90D277193AC6}" srcOrd="2" destOrd="0" parTransId="{A3E019E6-F032-4D1F-982D-4EE8C7F61346}" sibTransId="{44088238-BF6D-4FE9-A61E-1DCA92FF2EE7}"/>
    <dgm:cxn modelId="{7E769BB3-C9FF-4CC3-BAD7-F3ED13000C0C}" type="presOf" srcId="{37C4CD81-1D3B-4D6E-8567-3D18B77DAC92}" destId="{0B83E474-5BFC-4C13-ACE8-CA429286AB8C}" srcOrd="0" destOrd="0" presId="urn:microsoft.com/office/officeart/2005/8/layout/hList1"/>
    <dgm:cxn modelId="{8E5F4CAB-640E-450E-A9BC-4D1A24D7DBE9}" type="presOf" srcId="{1B62E3AF-E68B-4642-A179-25F967A4534E}" destId="{7327A544-1633-496E-B996-5FB99EB657CE}" srcOrd="0" destOrd="0" presId="urn:microsoft.com/office/officeart/2005/8/layout/hList1"/>
    <dgm:cxn modelId="{490AE643-98C2-41A8-B2AE-879BAB01F113}" type="presOf" srcId="{3CD011E2-7BE2-4388-96EB-DA94F700BA21}" destId="{067CFE7F-69D7-42CB-A155-7CC35A7927DD}" srcOrd="0" destOrd="0" presId="urn:microsoft.com/office/officeart/2005/8/layout/hList1"/>
    <dgm:cxn modelId="{FDDCEA35-BE12-4D98-AD90-C3EA68714392}" type="presOf" srcId="{EBC4B33A-0B52-4099-A5E2-B555AEE05CAD}" destId="{01737349-C0F1-47FB-AD00-85B1C7626FF1}" srcOrd="0" destOrd="0" presId="urn:microsoft.com/office/officeart/2005/8/layout/hList1"/>
    <dgm:cxn modelId="{9F5C0DE0-1421-43C3-9125-AF9614FED7E3}" srcId="{1B62E3AF-E68B-4642-A179-25F967A4534E}" destId="{A29D8B89-7FFD-46BD-912F-6F3D0C5680E3}" srcOrd="0" destOrd="0" parTransId="{3263DFEF-A260-4A3B-AC01-8CEB014FEE70}" sibTransId="{2EB14D63-0C8E-441C-9B72-9457C39D96FF}"/>
    <dgm:cxn modelId="{518D1955-D656-4A2C-8977-78C9C94DB677}" srcId="{A29D8B89-7FFD-46BD-912F-6F3D0C5680E3}" destId="{EBC4B33A-0B52-4099-A5E2-B555AEE05CAD}" srcOrd="0" destOrd="0" parTransId="{0249D292-51FA-44A8-BAAE-75281FFFA0CD}" sibTransId="{111252A2-ED9B-465A-9C94-EA529D0C3DEC}"/>
    <dgm:cxn modelId="{E11EC8F9-FB2C-4DA1-A45F-7B025880728F}" srcId="{1B62E3AF-E68B-4642-A179-25F967A4534E}" destId="{CC2F1F14-E3CD-44AF-81A8-87AAC575E741}" srcOrd="1" destOrd="0" parTransId="{5BABC79E-B9C5-4A0F-9523-743EDE359BE8}" sibTransId="{E4DF7F62-B754-40C8-BB8E-BCD4503D0F73}"/>
    <dgm:cxn modelId="{14945BAA-1295-444B-B304-342A7D7B4156}" srcId="{CC2F1F14-E3CD-44AF-81A8-87AAC575E741}" destId="{37C4CD81-1D3B-4D6E-8567-3D18B77DAC92}" srcOrd="0" destOrd="0" parTransId="{E733242F-BD31-4605-8BCE-252002469D19}" sibTransId="{A2014F65-B54E-48B2-84E7-6D5D92ECFA15}"/>
    <dgm:cxn modelId="{6DD52814-824D-4929-9C81-676AB3255455}" type="presOf" srcId="{A29D8B89-7FFD-46BD-912F-6F3D0C5680E3}" destId="{78693719-299E-407D-ADFF-0FE6DD5A3122}" srcOrd="0" destOrd="0" presId="urn:microsoft.com/office/officeart/2005/8/layout/hList1"/>
    <dgm:cxn modelId="{8738A28E-34DD-40BF-A66E-DFE7B0C2663A}" type="presOf" srcId="{6D8514A8-3C31-46F3-80F9-90D277193AC6}" destId="{C92956A8-1118-4DE9-B6BC-0A459FA32A9D}" srcOrd="0" destOrd="0" presId="urn:microsoft.com/office/officeart/2005/8/layout/hList1"/>
    <dgm:cxn modelId="{B2386FC0-264C-45C0-897C-3F54B1062528}" type="presParOf" srcId="{7327A544-1633-496E-B996-5FB99EB657CE}" destId="{D25971CC-A3E1-4885-B222-59E556D434A5}" srcOrd="0" destOrd="0" presId="urn:microsoft.com/office/officeart/2005/8/layout/hList1"/>
    <dgm:cxn modelId="{E3A101A9-755F-4C9C-BAD3-53EAB7408FB1}" type="presParOf" srcId="{D25971CC-A3E1-4885-B222-59E556D434A5}" destId="{78693719-299E-407D-ADFF-0FE6DD5A3122}" srcOrd="0" destOrd="0" presId="urn:microsoft.com/office/officeart/2005/8/layout/hList1"/>
    <dgm:cxn modelId="{5978E645-1CE0-4D52-9A60-CCE8EC3F1611}" type="presParOf" srcId="{D25971CC-A3E1-4885-B222-59E556D434A5}" destId="{01737349-C0F1-47FB-AD00-85B1C7626FF1}" srcOrd="1" destOrd="0" presId="urn:microsoft.com/office/officeart/2005/8/layout/hList1"/>
    <dgm:cxn modelId="{381A1A9E-7091-4AE2-9ACB-A44BB6F8DD50}" type="presParOf" srcId="{7327A544-1633-496E-B996-5FB99EB657CE}" destId="{2BCAFD1D-2317-4E92-B2A7-63DC4602C453}" srcOrd="1" destOrd="0" presId="urn:microsoft.com/office/officeart/2005/8/layout/hList1"/>
    <dgm:cxn modelId="{550CD468-A8D0-4732-A780-995E224147DF}" type="presParOf" srcId="{7327A544-1633-496E-B996-5FB99EB657CE}" destId="{96536DD8-9A56-4A64-878E-9C20F274C8C5}" srcOrd="2" destOrd="0" presId="urn:microsoft.com/office/officeart/2005/8/layout/hList1"/>
    <dgm:cxn modelId="{B8A875A1-D788-4DFA-A055-F70E839F63CF}" type="presParOf" srcId="{96536DD8-9A56-4A64-878E-9C20F274C8C5}" destId="{BE75387D-816A-42BD-88FD-D56FC6976C92}" srcOrd="0" destOrd="0" presId="urn:microsoft.com/office/officeart/2005/8/layout/hList1"/>
    <dgm:cxn modelId="{92D23D01-B259-4B47-A58D-A3F01C913B5C}" type="presParOf" srcId="{96536DD8-9A56-4A64-878E-9C20F274C8C5}" destId="{0B83E474-5BFC-4C13-ACE8-CA429286AB8C}" srcOrd="1" destOrd="0" presId="urn:microsoft.com/office/officeart/2005/8/layout/hList1"/>
    <dgm:cxn modelId="{639B1EAC-1484-4AB7-8290-CE43588C91F5}" type="presParOf" srcId="{7327A544-1633-496E-B996-5FB99EB657CE}" destId="{100E2DF4-E97E-4A66-A159-97682E0BA74A}" srcOrd="3" destOrd="0" presId="urn:microsoft.com/office/officeart/2005/8/layout/hList1"/>
    <dgm:cxn modelId="{F46A1AB6-2A80-4E21-BA09-5D236BAB0A77}" type="presParOf" srcId="{7327A544-1633-496E-B996-5FB99EB657CE}" destId="{A77B9B8D-58C1-46CC-AE5A-DDA86FB6A872}" srcOrd="4" destOrd="0" presId="urn:microsoft.com/office/officeart/2005/8/layout/hList1"/>
    <dgm:cxn modelId="{69B5C680-CA4D-4C45-9587-EC35A9439242}" type="presParOf" srcId="{A77B9B8D-58C1-46CC-AE5A-DDA86FB6A872}" destId="{C92956A8-1118-4DE9-B6BC-0A459FA32A9D}" srcOrd="0" destOrd="0" presId="urn:microsoft.com/office/officeart/2005/8/layout/hList1"/>
    <dgm:cxn modelId="{18B6AA2F-1A43-4678-9B4C-5DE331292349}" type="presParOf" srcId="{A77B9B8D-58C1-46CC-AE5A-DDA86FB6A872}" destId="{067CFE7F-69D7-42CB-A155-7CC35A7927DD}" srcOrd="1" destOrd="0" presId="urn:microsoft.com/office/officeart/2005/8/layout/hList1"/>
  </dgm:cxnLst>
  <dgm:bg>
    <a:effectLst>
      <a:outerShdw blurRad="50800" dist="38100" dir="2700000" algn="tl" rotWithShape="0">
        <a:prstClr val="black">
          <a:alpha val="40000"/>
        </a:prstClr>
      </a:outerShdw>
    </a:effectLst>
  </dgm:bg>
  <dgm:whole/>
  <dgm:extLst>
    <a:ext uri="http://schemas.microsoft.com/office/drawing/2008/diagram">
      <dsp:dataModelExt xmlns:dsp="http://schemas.microsoft.com/office/drawing/2008/diagram" relId="rId18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21B86ED-804F-4272-8D25-37748D8C26FC}" type="doc">
      <dgm:prSet loTypeId="urn:microsoft.com/office/officeart/2005/8/layout/hList1" loCatId="list" qsTypeId="urn:microsoft.com/office/officeart/2005/8/quickstyle/simple3" qsCatId="simple" csTypeId="urn:microsoft.com/office/officeart/2005/8/colors/colorful3" csCatId="colorful" phldr="1"/>
      <dgm:spPr/>
      <dgm:t>
        <a:bodyPr/>
        <a:lstStyle/>
        <a:p>
          <a:endParaRPr lang="en-US"/>
        </a:p>
      </dgm:t>
    </dgm:pt>
    <dgm:pt modelId="{8AF8E088-5968-4325-8A3C-CA8AD4BC2B97}">
      <dgm:prSet phldrT="[Text]" custT="1"/>
      <dgm:spPr>
        <a:solidFill>
          <a:srgbClr val="A2B593"/>
        </a:solidFill>
      </dgm:spPr>
      <dgm:t>
        <a:bodyPr/>
        <a:lstStyle/>
        <a:p>
          <a:r>
            <a:rPr lang="en-US" sz="1100" b="1" dirty="0" smtClean="0">
              <a:latin typeface="+mn-lt"/>
            </a:rPr>
            <a:t>Time horizon</a:t>
          </a:r>
          <a:endParaRPr lang="en-US" sz="1100" b="1" dirty="0">
            <a:latin typeface="+mn-lt"/>
          </a:endParaRPr>
        </a:p>
      </dgm:t>
    </dgm:pt>
    <dgm:pt modelId="{076CE1B8-BF16-47CF-A242-082BB5D01467}" type="parTrans" cxnId="{CAC10AFD-92AE-467A-A22E-8FBA61CAEB7D}">
      <dgm:prSet/>
      <dgm:spPr/>
      <dgm:t>
        <a:bodyPr/>
        <a:lstStyle/>
        <a:p>
          <a:endParaRPr lang="en-US" sz="1100">
            <a:solidFill>
              <a:schemeClr val="tx1"/>
            </a:solidFill>
            <a:latin typeface="+mn-lt"/>
          </a:endParaRPr>
        </a:p>
      </dgm:t>
    </dgm:pt>
    <dgm:pt modelId="{D09A2D4F-7DBE-4F59-BBC2-AED5C24BD439}" type="sibTrans" cxnId="{CAC10AFD-92AE-467A-A22E-8FBA61CAEB7D}">
      <dgm:prSet/>
      <dgm:spPr/>
      <dgm:t>
        <a:bodyPr/>
        <a:lstStyle/>
        <a:p>
          <a:endParaRPr lang="en-US" sz="1100">
            <a:solidFill>
              <a:schemeClr val="tx1"/>
            </a:solidFill>
            <a:latin typeface="+mn-lt"/>
          </a:endParaRPr>
        </a:p>
      </dgm:t>
    </dgm:pt>
    <dgm:pt modelId="{AEDE7ADA-D683-4C10-8C12-DCA1FDEF4DD8}">
      <dgm:prSet phldrT="[Text]" custT="1"/>
      <dgm:spPr>
        <a:noFill/>
      </dgm:spPr>
      <dgm:t>
        <a:bodyPr/>
        <a:lstStyle/>
        <a:p>
          <a:r>
            <a:rPr lang="en-US" sz="1100" dirty="0" smtClean="0">
              <a:latin typeface="+mn-lt"/>
            </a:rPr>
            <a:t>Longer horizon → Less stable </a:t>
          </a:r>
          <a:endParaRPr lang="en-US" sz="1100" dirty="0">
            <a:latin typeface="+mn-lt"/>
          </a:endParaRPr>
        </a:p>
      </dgm:t>
    </dgm:pt>
    <dgm:pt modelId="{9BF1A395-4742-41EB-A73B-FD127237E229}" type="parTrans" cxnId="{086109B6-C8F4-4798-813B-B8919B44828B}">
      <dgm:prSet/>
      <dgm:spPr/>
      <dgm:t>
        <a:bodyPr/>
        <a:lstStyle/>
        <a:p>
          <a:endParaRPr lang="en-US" sz="1100">
            <a:solidFill>
              <a:schemeClr val="tx1"/>
            </a:solidFill>
            <a:latin typeface="+mn-lt"/>
          </a:endParaRPr>
        </a:p>
      </dgm:t>
    </dgm:pt>
    <dgm:pt modelId="{436E0588-1B99-4B97-900F-ACECBA21B7AC}" type="sibTrans" cxnId="{086109B6-C8F4-4798-813B-B8919B44828B}">
      <dgm:prSet/>
      <dgm:spPr/>
      <dgm:t>
        <a:bodyPr/>
        <a:lstStyle/>
        <a:p>
          <a:endParaRPr lang="en-US" sz="1100">
            <a:solidFill>
              <a:schemeClr val="tx1"/>
            </a:solidFill>
            <a:latin typeface="+mn-lt"/>
          </a:endParaRPr>
        </a:p>
      </dgm:t>
    </dgm:pt>
    <dgm:pt modelId="{BFB0E7FF-BF8E-4226-AAB6-0B648F439126}">
      <dgm:prSet phldrT="[Text]" custT="1"/>
      <dgm:spPr>
        <a:noFill/>
      </dgm:spPr>
      <dgm:t>
        <a:bodyPr/>
        <a:lstStyle/>
        <a:p>
          <a:r>
            <a:rPr lang="en-US" sz="1100" dirty="0" smtClean="0">
              <a:latin typeface="+mn-lt"/>
            </a:rPr>
            <a:t>Higher ratings less likely to be revised</a:t>
          </a:r>
          <a:endParaRPr lang="en-US" sz="1100" dirty="0">
            <a:latin typeface="+mn-lt"/>
          </a:endParaRPr>
        </a:p>
      </dgm:t>
    </dgm:pt>
    <dgm:pt modelId="{22C9FD53-EFFB-4027-8457-64F2EF127FB7}" type="parTrans" cxnId="{A494356F-2CAC-46EE-94F0-812A1C4C8296}">
      <dgm:prSet/>
      <dgm:spPr/>
      <dgm:t>
        <a:bodyPr/>
        <a:lstStyle/>
        <a:p>
          <a:endParaRPr lang="en-US" sz="1100">
            <a:solidFill>
              <a:schemeClr val="tx1"/>
            </a:solidFill>
            <a:latin typeface="+mn-lt"/>
          </a:endParaRPr>
        </a:p>
      </dgm:t>
    </dgm:pt>
    <dgm:pt modelId="{6B9EEA62-C941-4238-8B95-79D601CB8A4B}" type="sibTrans" cxnId="{A494356F-2CAC-46EE-94F0-812A1C4C8296}">
      <dgm:prSet/>
      <dgm:spPr/>
      <dgm:t>
        <a:bodyPr/>
        <a:lstStyle/>
        <a:p>
          <a:endParaRPr lang="en-US" sz="1100">
            <a:solidFill>
              <a:schemeClr val="tx1"/>
            </a:solidFill>
            <a:latin typeface="+mn-lt"/>
          </a:endParaRPr>
        </a:p>
      </dgm:t>
    </dgm:pt>
    <dgm:pt modelId="{4A6CC3E9-B0A7-4F9A-8F42-F509FF3E6833}">
      <dgm:prSet phldrT="[Text]" custT="1"/>
      <dgm:spPr>
        <a:solidFill>
          <a:srgbClr val="A2B593"/>
        </a:solidFill>
      </dgm:spPr>
      <dgm:t>
        <a:bodyPr/>
        <a:lstStyle/>
        <a:p>
          <a:r>
            <a:rPr lang="en-US" sz="1100" b="1" dirty="0" smtClean="0">
              <a:latin typeface="+mn-lt"/>
            </a:rPr>
            <a:t>Economic cycle</a:t>
          </a:r>
          <a:endParaRPr lang="en-US" sz="1100" b="1" dirty="0">
            <a:latin typeface="+mn-lt"/>
          </a:endParaRPr>
        </a:p>
      </dgm:t>
    </dgm:pt>
    <dgm:pt modelId="{43C0F7B2-55ED-4730-9C03-CC38A944349A}" type="parTrans" cxnId="{FF521C52-048C-44B2-B251-2D388E82B5C6}">
      <dgm:prSet/>
      <dgm:spPr/>
      <dgm:t>
        <a:bodyPr/>
        <a:lstStyle/>
        <a:p>
          <a:endParaRPr lang="en-US" sz="1100">
            <a:solidFill>
              <a:schemeClr val="tx1"/>
            </a:solidFill>
            <a:latin typeface="+mn-lt"/>
          </a:endParaRPr>
        </a:p>
      </dgm:t>
    </dgm:pt>
    <dgm:pt modelId="{7DA5F85D-2104-4987-A7FA-A43079B275E0}" type="sibTrans" cxnId="{FF521C52-048C-44B2-B251-2D388E82B5C6}">
      <dgm:prSet/>
      <dgm:spPr/>
      <dgm:t>
        <a:bodyPr/>
        <a:lstStyle/>
        <a:p>
          <a:endParaRPr lang="en-US" sz="1100">
            <a:solidFill>
              <a:schemeClr val="tx1"/>
            </a:solidFill>
            <a:latin typeface="+mn-lt"/>
          </a:endParaRPr>
        </a:p>
      </dgm:t>
    </dgm:pt>
    <dgm:pt modelId="{FEC1F06E-A382-437A-A4B4-81CF8710D2C9}">
      <dgm:prSet phldrT="[Text]" custT="1"/>
      <dgm:spPr>
        <a:noFill/>
      </dgm:spPr>
      <dgm:t>
        <a:bodyPr/>
        <a:lstStyle/>
        <a:p>
          <a:r>
            <a:rPr lang="en-US" sz="1100" dirty="0" smtClean="0">
              <a:latin typeface="+mn-lt"/>
            </a:rPr>
            <a:t>Migration volatility higher during recession</a:t>
          </a:r>
          <a:endParaRPr lang="en-US" sz="1100" dirty="0">
            <a:latin typeface="+mn-lt"/>
          </a:endParaRPr>
        </a:p>
      </dgm:t>
    </dgm:pt>
    <dgm:pt modelId="{4529E477-C250-459E-A73C-5974EDB90F1C}" type="parTrans" cxnId="{5EEED02E-079E-4CDE-98A1-F87523C37D2F}">
      <dgm:prSet/>
      <dgm:spPr/>
      <dgm:t>
        <a:bodyPr/>
        <a:lstStyle/>
        <a:p>
          <a:endParaRPr lang="en-US" sz="1100">
            <a:solidFill>
              <a:schemeClr val="tx1"/>
            </a:solidFill>
            <a:latin typeface="+mn-lt"/>
          </a:endParaRPr>
        </a:p>
      </dgm:t>
    </dgm:pt>
    <dgm:pt modelId="{878F9EF2-F0C5-4A13-938C-4EB99BDBD96E}" type="sibTrans" cxnId="{5EEED02E-079E-4CDE-98A1-F87523C37D2F}">
      <dgm:prSet/>
      <dgm:spPr/>
      <dgm:t>
        <a:bodyPr/>
        <a:lstStyle/>
        <a:p>
          <a:endParaRPr lang="en-US" sz="1100">
            <a:solidFill>
              <a:schemeClr val="tx1"/>
            </a:solidFill>
            <a:latin typeface="+mn-lt"/>
          </a:endParaRPr>
        </a:p>
      </dgm:t>
    </dgm:pt>
    <dgm:pt modelId="{724C4C1A-FEF1-4E77-A0CC-5B1B1CE47428}">
      <dgm:prSet phldrT="[Text]" custT="1"/>
      <dgm:spPr>
        <a:noFill/>
      </dgm:spPr>
      <dgm:t>
        <a:bodyPr/>
        <a:lstStyle/>
        <a:p>
          <a:r>
            <a:rPr lang="en-US" sz="1100" dirty="0" smtClean="0">
              <a:latin typeface="+mn-lt"/>
            </a:rPr>
            <a:t>Recession → downgrade more likely</a:t>
          </a:r>
          <a:endParaRPr lang="en-US" sz="1100" dirty="0">
            <a:latin typeface="+mn-lt"/>
          </a:endParaRPr>
        </a:p>
      </dgm:t>
    </dgm:pt>
    <dgm:pt modelId="{194AC238-335B-4DE0-A76E-7BFF3F37F498}" type="parTrans" cxnId="{2FC31BF8-A1CE-4007-A369-46C901228B76}">
      <dgm:prSet/>
      <dgm:spPr/>
      <dgm:t>
        <a:bodyPr/>
        <a:lstStyle/>
        <a:p>
          <a:endParaRPr lang="en-US" sz="1100">
            <a:solidFill>
              <a:schemeClr val="tx1"/>
            </a:solidFill>
            <a:latin typeface="+mn-lt"/>
          </a:endParaRPr>
        </a:p>
      </dgm:t>
    </dgm:pt>
    <dgm:pt modelId="{2538E401-FB4B-4DFD-B88A-68984E470781}" type="sibTrans" cxnId="{2FC31BF8-A1CE-4007-A369-46C901228B76}">
      <dgm:prSet/>
      <dgm:spPr/>
      <dgm:t>
        <a:bodyPr/>
        <a:lstStyle/>
        <a:p>
          <a:endParaRPr lang="en-US" sz="1100">
            <a:solidFill>
              <a:schemeClr val="tx1"/>
            </a:solidFill>
            <a:latin typeface="+mn-lt"/>
          </a:endParaRPr>
        </a:p>
      </dgm:t>
    </dgm:pt>
    <dgm:pt modelId="{D1423938-C374-46C0-8A52-5EA1C43018BB}">
      <dgm:prSet phldrT="[Text]" custT="1"/>
      <dgm:spPr>
        <a:solidFill>
          <a:srgbClr val="A2B593"/>
        </a:solidFill>
      </dgm:spPr>
      <dgm:t>
        <a:bodyPr/>
        <a:lstStyle/>
        <a:p>
          <a:r>
            <a:rPr lang="en-US" sz="1100" b="1" dirty="0" smtClean="0">
              <a:latin typeface="+mn-lt"/>
            </a:rPr>
            <a:t>Industry</a:t>
          </a:r>
          <a:endParaRPr lang="en-US" sz="1100" b="1" dirty="0">
            <a:latin typeface="+mn-lt"/>
          </a:endParaRPr>
        </a:p>
      </dgm:t>
    </dgm:pt>
    <dgm:pt modelId="{77E0DC14-440B-454D-9DFA-85D8B3C7200A}" type="parTrans" cxnId="{467ECF26-F236-4125-8782-31E4DB93F737}">
      <dgm:prSet/>
      <dgm:spPr/>
      <dgm:t>
        <a:bodyPr/>
        <a:lstStyle/>
        <a:p>
          <a:endParaRPr lang="en-US" sz="1100">
            <a:solidFill>
              <a:schemeClr val="tx1"/>
            </a:solidFill>
            <a:latin typeface="+mn-lt"/>
          </a:endParaRPr>
        </a:p>
      </dgm:t>
    </dgm:pt>
    <dgm:pt modelId="{9AB4ACF8-986D-4647-A479-D2B968D60B6F}" type="sibTrans" cxnId="{467ECF26-F236-4125-8782-31E4DB93F737}">
      <dgm:prSet/>
      <dgm:spPr/>
      <dgm:t>
        <a:bodyPr/>
        <a:lstStyle/>
        <a:p>
          <a:endParaRPr lang="en-US" sz="1100">
            <a:solidFill>
              <a:schemeClr val="tx1"/>
            </a:solidFill>
            <a:latin typeface="+mn-lt"/>
          </a:endParaRPr>
        </a:p>
      </dgm:t>
    </dgm:pt>
    <dgm:pt modelId="{7D4A9BFD-07CA-42BC-890D-E9B5CECC1506}">
      <dgm:prSet phldrT="[Text]" custT="1"/>
      <dgm:spPr>
        <a:noFill/>
      </dgm:spPr>
      <dgm:t>
        <a:bodyPr/>
        <a:lstStyle/>
        <a:p>
          <a:r>
            <a:rPr lang="en-US" sz="1100" dirty="0" smtClean="0">
              <a:latin typeface="+mn-lt"/>
            </a:rPr>
            <a:t>Less rating consensus among financial institutions (rationale: opacity of banks)</a:t>
          </a:r>
          <a:endParaRPr lang="en-US" sz="1100" dirty="0">
            <a:latin typeface="+mn-lt"/>
          </a:endParaRPr>
        </a:p>
      </dgm:t>
    </dgm:pt>
    <dgm:pt modelId="{AD94CD81-C2C4-4384-9AC7-B6FA7C012E19}" type="parTrans" cxnId="{F0C4C0AF-FF3C-4C23-AA06-4C0AD5D88FF9}">
      <dgm:prSet/>
      <dgm:spPr/>
      <dgm:t>
        <a:bodyPr/>
        <a:lstStyle/>
        <a:p>
          <a:endParaRPr lang="en-US" sz="1100">
            <a:solidFill>
              <a:schemeClr val="tx1"/>
            </a:solidFill>
            <a:latin typeface="+mn-lt"/>
          </a:endParaRPr>
        </a:p>
      </dgm:t>
    </dgm:pt>
    <dgm:pt modelId="{728D9291-5688-4ED0-8D14-2BE15A4D3ED5}" type="sibTrans" cxnId="{F0C4C0AF-FF3C-4C23-AA06-4C0AD5D88FF9}">
      <dgm:prSet/>
      <dgm:spPr/>
      <dgm:t>
        <a:bodyPr/>
        <a:lstStyle/>
        <a:p>
          <a:endParaRPr lang="en-US" sz="1100">
            <a:solidFill>
              <a:schemeClr val="tx1"/>
            </a:solidFill>
            <a:latin typeface="+mn-lt"/>
          </a:endParaRPr>
        </a:p>
      </dgm:t>
    </dgm:pt>
    <dgm:pt modelId="{D0CD0682-FAAE-4276-AAC5-9312397067C6}">
      <dgm:prSet phldrT="[Text]" custT="1"/>
      <dgm:spPr>
        <a:noFill/>
      </dgm:spPr>
      <dgm:t>
        <a:bodyPr/>
        <a:lstStyle/>
        <a:p>
          <a:r>
            <a:rPr lang="en-US" sz="1100" dirty="0" smtClean="0">
              <a:latin typeface="+mn-lt"/>
            </a:rPr>
            <a:t>For a given rating category, banks tend to show higher defaults than </a:t>
          </a:r>
          <a:r>
            <a:rPr lang="en-US" sz="1100" dirty="0" err="1" smtClean="0">
              <a:latin typeface="+mn-lt"/>
            </a:rPr>
            <a:t>corporates</a:t>
          </a:r>
          <a:endParaRPr lang="en-US" sz="1100" dirty="0">
            <a:latin typeface="+mn-lt"/>
          </a:endParaRPr>
        </a:p>
      </dgm:t>
    </dgm:pt>
    <dgm:pt modelId="{5440F18C-8F74-4909-A163-22A4BCEE741A}" type="parTrans" cxnId="{D7147351-0A8F-4706-8C8A-CDFD669E777B}">
      <dgm:prSet/>
      <dgm:spPr/>
      <dgm:t>
        <a:bodyPr/>
        <a:lstStyle/>
        <a:p>
          <a:endParaRPr lang="en-US" sz="1100">
            <a:solidFill>
              <a:schemeClr val="tx1"/>
            </a:solidFill>
            <a:latin typeface="+mn-lt"/>
          </a:endParaRPr>
        </a:p>
      </dgm:t>
    </dgm:pt>
    <dgm:pt modelId="{F99E68B9-C171-4F52-99C6-068CC94FAFD2}" type="sibTrans" cxnId="{D7147351-0A8F-4706-8C8A-CDFD669E777B}">
      <dgm:prSet/>
      <dgm:spPr/>
      <dgm:t>
        <a:bodyPr/>
        <a:lstStyle/>
        <a:p>
          <a:endParaRPr lang="en-US" sz="1100">
            <a:solidFill>
              <a:schemeClr val="tx1"/>
            </a:solidFill>
            <a:latin typeface="+mn-lt"/>
          </a:endParaRPr>
        </a:p>
      </dgm:t>
    </dgm:pt>
    <dgm:pt modelId="{BE4270D3-A626-441D-9F40-5E6CB04CFF6C}">
      <dgm:prSet phldrT="[Text]" custT="1"/>
      <dgm:spPr>
        <a:solidFill>
          <a:srgbClr val="A2B593"/>
        </a:solidFill>
      </dgm:spPr>
      <dgm:t>
        <a:bodyPr/>
        <a:lstStyle/>
        <a:p>
          <a:r>
            <a:rPr lang="en-US" sz="1100" b="1" dirty="0" smtClean="0">
              <a:latin typeface="+mn-lt"/>
            </a:rPr>
            <a:t>Geography</a:t>
          </a:r>
          <a:endParaRPr lang="en-US" sz="1100" b="1" dirty="0">
            <a:latin typeface="+mn-lt"/>
          </a:endParaRPr>
        </a:p>
      </dgm:t>
    </dgm:pt>
    <dgm:pt modelId="{858CD153-D4AA-458B-9458-D1AB3DBCCE42}" type="parTrans" cxnId="{0F3C6424-CE5F-4D87-841D-4F073C9000C3}">
      <dgm:prSet/>
      <dgm:spPr/>
      <dgm:t>
        <a:bodyPr/>
        <a:lstStyle/>
        <a:p>
          <a:endParaRPr lang="en-US" sz="1100">
            <a:solidFill>
              <a:schemeClr val="tx1"/>
            </a:solidFill>
            <a:latin typeface="+mn-lt"/>
          </a:endParaRPr>
        </a:p>
      </dgm:t>
    </dgm:pt>
    <dgm:pt modelId="{9E5BA576-101E-459D-BF10-E814BC848168}" type="sibTrans" cxnId="{0F3C6424-CE5F-4D87-841D-4F073C9000C3}">
      <dgm:prSet/>
      <dgm:spPr/>
      <dgm:t>
        <a:bodyPr/>
        <a:lstStyle/>
        <a:p>
          <a:endParaRPr lang="en-US" sz="1100">
            <a:solidFill>
              <a:schemeClr val="tx1"/>
            </a:solidFill>
            <a:latin typeface="+mn-lt"/>
          </a:endParaRPr>
        </a:p>
      </dgm:t>
    </dgm:pt>
    <dgm:pt modelId="{978CCC98-41BF-4259-9F25-F07753CF6823}">
      <dgm:prSet custT="1"/>
      <dgm:spPr>
        <a:noFill/>
      </dgm:spPr>
      <dgm:t>
        <a:bodyPr/>
        <a:lstStyle/>
        <a:p>
          <a:r>
            <a:rPr lang="en-US" sz="1100" b="0" dirty="0" smtClean="0">
              <a:latin typeface="+mn-lt"/>
            </a:rPr>
            <a:t>Non-U.S. ratings may be biased due to shorter histories (methods developed in the US)</a:t>
          </a:r>
          <a:endParaRPr lang="en-US" sz="1100" b="0" dirty="0">
            <a:latin typeface="+mn-lt"/>
          </a:endParaRPr>
        </a:p>
      </dgm:t>
    </dgm:pt>
    <dgm:pt modelId="{D438363B-CAEF-4509-A4C0-B46FD2545C5B}" type="parTrans" cxnId="{F394C615-6DBF-4523-AF1F-73E9F120833E}">
      <dgm:prSet/>
      <dgm:spPr/>
      <dgm:t>
        <a:bodyPr/>
        <a:lstStyle/>
        <a:p>
          <a:endParaRPr lang="en-US" sz="1100">
            <a:latin typeface="+mn-lt"/>
          </a:endParaRPr>
        </a:p>
      </dgm:t>
    </dgm:pt>
    <dgm:pt modelId="{4A67FE67-F170-41E2-A6A7-6E61389D0976}" type="sibTrans" cxnId="{F394C615-6DBF-4523-AF1F-73E9F120833E}">
      <dgm:prSet/>
      <dgm:spPr/>
      <dgm:t>
        <a:bodyPr/>
        <a:lstStyle/>
        <a:p>
          <a:endParaRPr lang="en-US" sz="1100">
            <a:latin typeface="+mn-lt"/>
          </a:endParaRPr>
        </a:p>
      </dgm:t>
    </dgm:pt>
    <dgm:pt modelId="{42E11B72-DC96-404B-A655-BF9DCB85C474}" type="pres">
      <dgm:prSet presAssocID="{921B86ED-804F-4272-8D25-37748D8C26FC}" presName="Name0" presStyleCnt="0">
        <dgm:presLayoutVars>
          <dgm:dir/>
          <dgm:animLvl val="lvl"/>
          <dgm:resizeHandles val="exact"/>
        </dgm:presLayoutVars>
      </dgm:prSet>
      <dgm:spPr/>
      <dgm:t>
        <a:bodyPr/>
        <a:lstStyle/>
        <a:p>
          <a:endParaRPr lang="en-US"/>
        </a:p>
      </dgm:t>
    </dgm:pt>
    <dgm:pt modelId="{E2AD5259-7F16-44E3-9BCA-A747C09FCD2E}" type="pres">
      <dgm:prSet presAssocID="{8AF8E088-5968-4325-8A3C-CA8AD4BC2B97}" presName="composite" presStyleCnt="0"/>
      <dgm:spPr/>
      <dgm:t>
        <a:bodyPr/>
        <a:lstStyle/>
        <a:p>
          <a:endParaRPr lang="en-IN"/>
        </a:p>
      </dgm:t>
    </dgm:pt>
    <dgm:pt modelId="{D6A10954-8EE7-4505-A47A-FD3F00007B3B}" type="pres">
      <dgm:prSet presAssocID="{8AF8E088-5968-4325-8A3C-CA8AD4BC2B97}" presName="parTx" presStyleLbl="alignNode1" presStyleIdx="0" presStyleCnt="4">
        <dgm:presLayoutVars>
          <dgm:chMax val="0"/>
          <dgm:chPref val="0"/>
          <dgm:bulletEnabled val="1"/>
        </dgm:presLayoutVars>
      </dgm:prSet>
      <dgm:spPr/>
      <dgm:t>
        <a:bodyPr/>
        <a:lstStyle/>
        <a:p>
          <a:endParaRPr lang="en-US"/>
        </a:p>
      </dgm:t>
    </dgm:pt>
    <dgm:pt modelId="{82D27B07-6BB4-407C-A56B-44F7A7A2E30C}" type="pres">
      <dgm:prSet presAssocID="{8AF8E088-5968-4325-8A3C-CA8AD4BC2B97}" presName="desTx" presStyleLbl="alignAccFollowNode1" presStyleIdx="0" presStyleCnt="4" custLinFactNeighborX="-670">
        <dgm:presLayoutVars>
          <dgm:bulletEnabled val="1"/>
        </dgm:presLayoutVars>
      </dgm:prSet>
      <dgm:spPr/>
      <dgm:t>
        <a:bodyPr/>
        <a:lstStyle/>
        <a:p>
          <a:endParaRPr lang="en-US"/>
        </a:p>
      </dgm:t>
    </dgm:pt>
    <dgm:pt modelId="{A1C2760A-C7A2-4368-9CA9-278EF1309887}" type="pres">
      <dgm:prSet presAssocID="{D09A2D4F-7DBE-4F59-BBC2-AED5C24BD439}" presName="space" presStyleCnt="0"/>
      <dgm:spPr/>
      <dgm:t>
        <a:bodyPr/>
        <a:lstStyle/>
        <a:p>
          <a:endParaRPr lang="en-IN"/>
        </a:p>
      </dgm:t>
    </dgm:pt>
    <dgm:pt modelId="{A4F7D6F3-8E83-4958-93F0-77C60549373B}" type="pres">
      <dgm:prSet presAssocID="{4A6CC3E9-B0A7-4F9A-8F42-F509FF3E6833}" presName="composite" presStyleCnt="0"/>
      <dgm:spPr/>
      <dgm:t>
        <a:bodyPr/>
        <a:lstStyle/>
        <a:p>
          <a:endParaRPr lang="en-IN"/>
        </a:p>
      </dgm:t>
    </dgm:pt>
    <dgm:pt modelId="{C17C91E1-33C9-4EC3-953B-490D431177DC}" type="pres">
      <dgm:prSet presAssocID="{4A6CC3E9-B0A7-4F9A-8F42-F509FF3E6833}" presName="parTx" presStyleLbl="alignNode1" presStyleIdx="1" presStyleCnt="4" custLinFactNeighborX="-4539">
        <dgm:presLayoutVars>
          <dgm:chMax val="0"/>
          <dgm:chPref val="0"/>
          <dgm:bulletEnabled val="1"/>
        </dgm:presLayoutVars>
      </dgm:prSet>
      <dgm:spPr/>
      <dgm:t>
        <a:bodyPr/>
        <a:lstStyle/>
        <a:p>
          <a:endParaRPr lang="en-US"/>
        </a:p>
      </dgm:t>
    </dgm:pt>
    <dgm:pt modelId="{1B8D4665-5FF2-4EE4-94B7-89E8125A8A92}" type="pres">
      <dgm:prSet presAssocID="{4A6CC3E9-B0A7-4F9A-8F42-F509FF3E6833}" presName="desTx" presStyleLbl="alignAccFollowNode1" presStyleIdx="1" presStyleCnt="4" custLinFactNeighborX="-4536">
        <dgm:presLayoutVars>
          <dgm:bulletEnabled val="1"/>
        </dgm:presLayoutVars>
      </dgm:prSet>
      <dgm:spPr/>
      <dgm:t>
        <a:bodyPr/>
        <a:lstStyle/>
        <a:p>
          <a:endParaRPr lang="en-US"/>
        </a:p>
      </dgm:t>
    </dgm:pt>
    <dgm:pt modelId="{DC01498C-84F0-4907-A04C-C77823C0A3AE}" type="pres">
      <dgm:prSet presAssocID="{7DA5F85D-2104-4987-A7FA-A43079B275E0}" presName="space" presStyleCnt="0"/>
      <dgm:spPr/>
      <dgm:t>
        <a:bodyPr/>
        <a:lstStyle/>
        <a:p>
          <a:endParaRPr lang="en-IN"/>
        </a:p>
      </dgm:t>
    </dgm:pt>
    <dgm:pt modelId="{EB425331-BDD3-4578-9D1F-2A6160387B00}" type="pres">
      <dgm:prSet presAssocID="{D1423938-C374-46C0-8A52-5EA1C43018BB}" presName="composite" presStyleCnt="0"/>
      <dgm:spPr/>
      <dgm:t>
        <a:bodyPr/>
        <a:lstStyle/>
        <a:p>
          <a:endParaRPr lang="en-IN"/>
        </a:p>
      </dgm:t>
    </dgm:pt>
    <dgm:pt modelId="{C342172B-17E9-4804-95A2-D5B5578C0BF4}" type="pres">
      <dgm:prSet presAssocID="{D1423938-C374-46C0-8A52-5EA1C43018BB}" presName="parTx" presStyleLbl="alignNode1" presStyleIdx="2" presStyleCnt="4" custLinFactNeighborX="-4539">
        <dgm:presLayoutVars>
          <dgm:chMax val="0"/>
          <dgm:chPref val="0"/>
          <dgm:bulletEnabled val="1"/>
        </dgm:presLayoutVars>
      </dgm:prSet>
      <dgm:spPr/>
      <dgm:t>
        <a:bodyPr/>
        <a:lstStyle/>
        <a:p>
          <a:endParaRPr lang="en-US"/>
        </a:p>
      </dgm:t>
    </dgm:pt>
    <dgm:pt modelId="{17EF5146-A8FA-4AC9-8E98-B7A704EE3142}" type="pres">
      <dgm:prSet presAssocID="{D1423938-C374-46C0-8A52-5EA1C43018BB}" presName="desTx" presStyleLbl="alignAccFollowNode1" presStyleIdx="2" presStyleCnt="4" custLinFactNeighborX="-4536">
        <dgm:presLayoutVars>
          <dgm:bulletEnabled val="1"/>
        </dgm:presLayoutVars>
      </dgm:prSet>
      <dgm:spPr/>
      <dgm:t>
        <a:bodyPr/>
        <a:lstStyle/>
        <a:p>
          <a:endParaRPr lang="en-US"/>
        </a:p>
      </dgm:t>
    </dgm:pt>
    <dgm:pt modelId="{AD57C1C5-FA65-4B52-ABAB-433BCED3FF49}" type="pres">
      <dgm:prSet presAssocID="{9AB4ACF8-986D-4647-A479-D2B968D60B6F}" presName="space" presStyleCnt="0"/>
      <dgm:spPr/>
      <dgm:t>
        <a:bodyPr/>
        <a:lstStyle/>
        <a:p>
          <a:endParaRPr lang="en-IN"/>
        </a:p>
      </dgm:t>
    </dgm:pt>
    <dgm:pt modelId="{96054B94-94CB-426F-B982-66A5F20B80A0}" type="pres">
      <dgm:prSet presAssocID="{BE4270D3-A626-441D-9F40-5E6CB04CFF6C}" presName="composite" presStyleCnt="0"/>
      <dgm:spPr/>
      <dgm:t>
        <a:bodyPr/>
        <a:lstStyle/>
        <a:p>
          <a:endParaRPr lang="en-IN"/>
        </a:p>
      </dgm:t>
    </dgm:pt>
    <dgm:pt modelId="{5DABBA77-6017-4481-8B9F-01F94789E12E}" type="pres">
      <dgm:prSet presAssocID="{BE4270D3-A626-441D-9F40-5E6CB04CFF6C}" presName="parTx" presStyleLbl="alignNode1" presStyleIdx="3" presStyleCnt="4" custLinFactNeighborX="-4539">
        <dgm:presLayoutVars>
          <dgm:chMax val="0"/>
          <dgm:chPref val="0"/>
          <dgm:bulletEnabled val="1"/>
        </dgm:presLayoutVars>
      </dgm:prSet>
      <dgm:spPr/>
      <dgm:t>
        <a:bodyPr/>
        <a:lstStyle/>
        <a:p>
          <a:endParaRPr lang="en-US"/>
        </a:p>
      </dgm:t>
    </dgm:pt>
    <dgm:pt modelId="{A2E08B99-DDE9-4369-9A65-9474A080A405}" type="pres">
      <dgm:prSet presAssocID="{BE4270D3-A626-441D-9F40-5E6CB04CFF6C}" presName="desTx" presStyleLbl="alignAccFollowNode1" presStyleIdx="3" presStyleCnt="4" custLinFactNeighborX="-4536">
        <dgm:presLayoutVars>
          <dgm:bulletEnabled val="1"/>
        </dgm:presLayoutVars>
      </dgm:prSet>
      <dgm:spPr/>
      <dgm:t>
        <a:bodyPr/>
        <a:lstStyle/>
        <a:p>
          <a:endParaRPr lang="en-US"/>
        </a:p>
      </dgm:t>
    </dgm:pt>
  </dgm:ptLst>
  <dgm:cxnLst>
    <dgm:cxn modelId="{5EEED02E-079E-4CDE-98A1-F87523C37D2F}" srcId="{4A6CC3E9-B0A7-4F9A-8F42-F509FF3E6833}" destId="{FEC1F06E-A382-437A-A4B4-81CF8710D2C9}" srcOrd="0" destOrd="0" parTransId="{4529E477-C250-459E-A73C-5974EDB90F1C}" sibTransId="{878F9EF2-F0C5-4A13-938C-4EB99BDBD96E}"/>
    <dgm:cxn modelId="{BD521DFF-B059-4D33-BEDF-2170CCDC8E42}" type="presOf" srcId="{BE4270D3-A626-441D-9F40-5E6CB04CFF6C}" destId="{5DABBA77-6017-4481-8B9F-01F94789E12E}" srcOrd="0" destOrd="0" presId="urn:microsoft.com/office/officeart/2005/8/layout/hList1"/>
    <dgm:cxn modelId="{E9C72271-74EF-4B5A-A063-85E5CB1514E9}" type="presOf" srcId="{978CCC98-41BF-4259-9F25-F07753CF6823}" destId="{A2E08B99-DDE9-4369-9A65-9474A080A405}" srcOrd="0" destOrd="0" presId="urn:microsoft.com/office/officeart/2005/8/layout/hList1"/>
    <dgm:cxn modelId="{60C0B13E-C4A6-4178-BA38-8D0FFBCC182C}" type="presOf" srcId="{AEDE7ADA-D683-4C10-8C12-DCA1FDEF4DD8}" destId="{82D27B07-6BB4-407C-A56B-44F7A7A2E30C}" srcOrd="0" destOrd="0" presId="urn:microsoft.com/office/officeart/2005/8/layout/hList1"/>
    <dgm:cxn modelId="{3B810619-9086-4D38-ACF6-FBABF86DD7DC}" type="presOf" srcId="{7D4A9BFD-07CA-42BC-890D-E9B5CECC1506}" destId="{17EF5146-A8FA-4AC9-8E98-B7A704EE3142}" srcOrd="0" destOrd="0" presId="urn:microsoft.com/office/officeart/2005/8/layout/hList1"/>
    <dgm:cxn modelId="{086109B6-C8F4-4798-813B-B8919B44828B}" srcId="{8AF8E088-5968-4325-8A3C-CA8AD4BC2B97}" destId="{AEDE7ADA-D683-4C10-8C12-DCA1FDEF4DD8}" srcOrd="0" destOrd="0" parTransId="{9BF1A395-4742-41EB-A73B-FD127237E229}" sibTransId="{436E0588-1B99-4B97-900F-ACECBA21B7AC}"/>
    <dgm:cxn modelId="{A494356F-2CAC-46EE-94F0-812A1C4C8296}" srcId="{8AF8E088-5968-4325-8A3C-CA8AD4BC2B97}" destId="{BFB0E7FF-BF8E-4226-AAB6-0B648F439126}" srcOrd="1" destOrd="0" parTransId="{22C9FD53-EFFB-4027-8457-64F2EF127FB7}" sibTransId="{6B9EEA62-C941-4238-8B95-79D601CB8A4B}"/>
    <dgm:cxn modelId="{BCDF2004-D6E7-4329-97AD-96F8F82D7B6F}" type="presOf" srcId="{BFB0E7FF-BF8E-4226-AAB6-0B648F439126}" destId="{82D27B07-6BB4-407C-A56B-44F7A7A2E30C}" srcOrd="0" destOrd="1" presId="urn:microsoft.com/office/officeart/2005/8/layout/hList1"/>
    <dgm:cxn modelId="{5F6D7A70-0C46-4079-80B5-BC49C0AB7169}" type="presOf" srcId="{FEC1F06E-A382-437A-A4B4-81CF8710D2C9}" destId="{1B8D4665-5FF2-4EE4-94B7-89E8125A8A92}" srcOrd="0" destOrd="0" presId="urn:microsoft.com/office/officeart/2005/8/layout/hList1"/>
    <dgm:cxn modelId="{D7147351-0A8F-4706-8C8A-CDFD669E777B}" srcId="{D1423938-C374-46C0-8A52-5EA1C43018BB}" destId="{D0CD0682-FAAE-4276-AAC5-9312397067C6}" srcOrd="1" destOrd="0" parTransId="{5440F18C-8F74-4909-A163-22A4BCEE741A}" sibTransId="{F99E68B9-C171-4F52-99C6-068CC94FAFD2}"/>
    <dgm:cxn modelId="{C620DD44-ABC6-4B11-A527-DE43009E80A3}" type="presOf" srcId="{4A6CC3E9-B0A7-4F9A-8F42-F509FF3E6833}" destId="{C17C91E1-33C9-4EC3-953B-490D431177DC}" srcOrd="0" destOrd="0" presId="urn:microsoft.com/office/officeart/2005/8/layout/hList1"/>
    <dgm:cxn modelId="{28206778-5C67-4B7E-B647-9BBFDC8B69A3}" type="presOf" srcId="{D0CD0682-FAAE-4276-AAC5-9312397067C6}" destId="{17EF5146-A8FA-4AC9-8E98-B7A704EE3142}" srcOrd="0" destOrd="1" presId="urn:microsoft.com/office/officeart/2005/8/layout/hList1"/>
    <dgm:cxn modelId="{1C7D9A11-2875-4868-8F65-6D3700AB230D}" type="presOf" srcId="{724C4C1A-FEF1-4E77-A0CC-5B1B1CE47428}" destId="{1B8D4665-5FF2-4EE4-94B7-89E8125A8A92}" srcOrd="0" destOrd="1" presId="urn:microsoft.com/office/officeart/2005/8/layout/hList1"/>
    <dgm:cxn modelId="{F0C4C0AF-FF3C-4C23-AA06-4C0AD5D88FF9}" srcId="{D1423938-C374-46C0-8A52-5EA1C43018BB}" destId="{7D4A9BFD-07CA-42BC-890D-E9B5CECC1506}" srcOrd="0" destOrd="0" parTransId="{AD94CD81-C2C4-4384-9AC7-B6FA7C012E19}" sibTransId="{728D9291-5688-4ED0-8D14-2BE15A4D3ED5}"/>
    <dgm:cxn modelId="{2EF4B4D7-314C-499A-9270-4F5782FD8DDD}" type="presOf" srcId="{D1423938-C374-46C0-8A52-5EA1C43018BB}" destId="{C342172B-17E9-4804-95A2-D5B5578C0BF4}" srcOrd="0" destOrd="0" presId="urn:microsoft.com/office/officeart/2005/8/layout/hList1"/>
    <dgm:cxn modelId="{FF521C52-048C-44B2-B251-2D388E82B5C6}" srcId="{921B86ED-804F-4272-8D25-37748D8C26FC}" destId="{4A6CC3E9-B0A7-4F9A-8F42-F509FF3E6833}" srcOrd="1" destOrd="0" parTransId="{43C0F7B2-55ED-4730-9C03-CC38A944349A}" sibTransId="{7DA5F85D-2104-4987-A7FA-A43079B275E0}"/>
    <dgm:cxn modelId="{CAC10AFD-92AE-467A-A22E-8FBA61CAEB7D}" srcId="{921B86ED-804F-4272-8D25-37748D8C26FC}" destId="{8AF8E088-5968-4325-8A3C-CA8AD4BC2B97}" srcOrd="0" destOrd="0" parTransId="{076CE1B8-BF16-47CF-A242-082BB5D01467}" sibTransId="{D09A2D4F-7DBE-4F59-BBC2-AED5C24BD439}"/>
    <dgm:cxn modelId="{F394C615-6DBF-4523-AF1F-73E9F120833E}" srcId="{BE4270D3-A626-441D-9F40-5E6CB04CFF6C}" destId="{978CCC98-41BF-4259-9F25-F07753CF6823}" srcOrd="0" destOrd="0" parTransId="{D438363B-CAEF-4509-A4C0-B46FD2545C5B}" sibTransId="{4A67FE67-F170-41E2-A6A7-6E61389D0976}"/>
    <dgm:cxn modelId="{CB211212-90BD-4AB7-B10A-85C77C0DB754}" type="presOf" srcId="{8AF8E088-5968-4325-8A3C-CA8AD4BC2B97}" destId="{D6A10954-8EE7-4505-A47A-FD3F00007B3B}" srcOrd="0" destOrd="0" presId="urn:microsoft.com/office/officeart/2005/8/layout/hList1"/>
    <dgm:cxn modelId="{2FC31BF8-A1CE-4007-A369-46C901228B76}" srcId="{4A6CC3E9-B0A7-4F9A-8F42-F509FF3E6833}" destId="{724C4C1A-FEF1-4E77-A0CC-5B1B1CE47428}" srcOrd="1" destOrd="0" parTransId="{194AC238-335B-4DE0-A76E-7BFF3F37F498}" sibTransId="{2538E401-FB4B-4DFD-B88A-68984E470781}"/>
    <dgm:cxn modelId="{40C1F1B0-23D1-4B5C-A3DA-98AAA341161D}" type="presOf" srcId="{921B86ED-804F-4272-8D25-37748D8C26FC}" destId="{42E11B72-DC96-404B-A655-BF9DCB85C474}" srcOrd="0" destOrd="0" presId="urn:microsoft.com/office/officeart/2005/8/layout/hList1"/>
    <dgm:cxn modelId="{467ECF26-F236-4125-8782-31E4DB93F737}" srcId="{921B86ED-804F-4272-8D25-37748D8C26FC}" destId="{D1423938-C374-46C0-8A52-5EA1C43018BB}" srcOrd="2" destOrd="0" parTransId="{77E0DC14-440B-454D-9DFA-85D8B3C7200A}" sibTransId="{9AB4ACF8-986D-4647-A479-D2B968D60B6F}"/>
    <dgm:cxn modelId="{0F3C6424-CE5F-4D87-841D-4F073C9000C3}" srcId="{921B86ED-804F-4272-8D25-37748D8C26FC}" destId="{BE4270D3-A626-441D-9F40-5E6CB04CFF6C}" srcOrd="3" destOrd="0" parTransId="{858CD153-D4AA-458B-9458-D1AB3DBCCE42}" sibTransId="{9E5BA576-101E-459D-BF10-E814BC848168}"/>
    <dgm:cxn modelId="{E61FC364-8C4A-4788-B627-AAA12ECDEB0E}" type="presParOf" srcId="{42E11B72-DC96-404B-A655-BF9DCB85C474}" destId="{E2AD5259-7F16-44E3-9BCA-A747C09FCD2E}" srcOrd="0" destOrd="0" presId="urn:microsoft.com/office/officeart/2005/8/layout/hList1"/>
    <dgm:cxn modelId="{D8B04778-5C64-482A-8800-F519AF5B78B6}" type="presParOf" srcId="{E2AD5259-7F16-44E3-9BCA-A747C09FCD2E}" destId="{D6A10954-8EE7-4505-A47A-FD3F00007B3B}" srcOrd="0" destOrd="0" presId="urn:microsoft.com/office/officeart/2005/8/layout/hList1"/>
    <dgm:cxn modelId="{C7397E7F-7988-4885-8790-0F0E0C2F9559}" type="presParOf" srcId="{E2AD5259-7F16-44E3-9BCA-A747C09FCD2E}" destId="{82D27B07-6BB4-407C-A56B-44F7A7A2E30C}" srcOrd="1" destOrd="0" presId="urn:microsoft.com/office/officeart/2005/8/layout/hList1"/>
    <dgm:cxn modelId="{1B6B1759-2BC6-41F4-AB9F-8787C2B2236C}" type="presParOf" srcId="{42E11B72-DC96-404B-A655-BF9DCB85C474}" destId="{A1C2760A-C7A2-4368-9CA9-278EF1309887}" srcOrd="1" destOrd="0" presId="urn:microsoft.com/office/officeart/2005/8/layout/hList1"/>
    <dgm:cxn modelId="{4E719DA8-0112-4F75-A3F5-679D22EE9759}" type="presParOf" srcId="{42E11B72-DC96-404B-A655-BF9DCB85C474}" destId="{A4F7D6F3-8E83-4958-93F0-77C60549373B}" srcOrd="2" destOrd="0" presId="urn:microsoft.com/office/officeart/2005/8/layout/hList1"/>
    <dgm:cxn modelId="{FBBBE8C1-22EF-4D36-8D61-6D6C3604FB94}" type="presParOf" srcId="{A4F7D6F3-8E83-4958-93F0-77C60549373B}" destId="{C17C91E1-33C9-4EC3-953B-490D431177DC}" srcOrd="0" destOrd="0" presId="urn:microsoft.com/office/officeart/2005/8/layout/hList1"/>
    <dgm:cxn modelId="{F615527B-A602-43E2-8628-BA373C70F39B}" type="presParOf" srcId="{A4F7D6F3-8E83-4958-93F0-77C60549373B}" destId="{1B8D4665-5FF2-4EE4-94B7-89E8125A8A92}" srcOrd="1" destOrd="0" presId="urn:microsoft.com/office/officeart/2005/8/layout/hList1"/>
    <dgm:cxn modelId="{D345FA70-3E78-40B0-A9F6-8FBF4DD7C451}" type="presParOf" srcId="{42E11B72-DC96-404B-A655-BF9DCB85C474}" destId="{DC01498C-84F0-4907-A04C-C77823C0A3AE}" srcOrd="3" destOrd="0" presId="urn:microsoft.com/office/officeart/2005/8/layout/hList1"/>
    <dgm:cxn modelId="{C5A7C014-8E07-4E2E-9697-AEFB70DDE30D}" type="presParOf" srcId="{42E11B72-DC96-404B-A655-BF9DCB85C474}" destId="{EB425331-BDD3-4578-9D1F-2A6160387B00}" srcOrd="4" destOrd="0" presId="urn:microsoft.com/office/officeart/2005/8/layout/hList1"/>
    <dgm:cxn modelId="{6964F93A-2DA0-471A-9F18-039C5F70D63C}" type="presParOf" srcId="{EB425331-BDD3-4578-9D1F-2A6160387B00}" destId="{C342172B-17E9-4804-95A2-D5B5578C0BF4}" srcOrd="0" destOrd="0" presId="urn:microsoft.com/office/officeart/2005/8/layout/hList1"/>
    <dgm:cxn modelId="{70636AF0-DF41-4C38-B5B3-206D569BEA87}" type="presParOf" srcId="{EB425331-BDD3-4578-9D1F-2A6160387B00}" destId="{17EF5146-A8FA-4AC9-8E98-B7A704EE3142}" srcOrd="1" destOrd="0" presId="urn:microsoft.com/office/officeart/2005/8/layout/hList1"/>
    <dgm:cxn modelId="{9CD0F85C-AB27-4948-B13F-E0AC88128226}" type="presParOf" srcId="{42E11B72-DC96-404B-A655-BF9DCB85C474}" destId="{AD57C1C5-FA65-4B52-ABAB-433BCED3FF49}" srcOrd="5" destOrd="0" presId="urn:microsoft.com/office/officeart/2005/8/layout/hList1"/>
    <dgm:cxn modelId="{203BE204-A7F8-4A1F-B485-C9902371F695}" type="presParOf" srcId="{42E11B72-DC96-404B-A655-BF9DCB85C474}" destId="{96054B94-94CB-426F-B982-66A5F20B80A0}" srcOrd="6" destOrd="0" presId="urn:microsoft.com/office/officeart/2005/8/layout/hList1"/>
    <dgm:cxn modelId="{3534834B-15E5-49CC-99BA-C9D00A581FAD}" type="presParOf" srcId="{96054B94-94CB-426F-B982-66A5F20B80A0}" destId="{5DABBA77-6017-4481-8B9F-01F94789E12E}" srcOrd="0" destOrd="0" presId="urn:microsoft.com/office/officeart/2005/8/layout/hList1"/>
    <dgm:cxn modelId="{6B2C10AD-5B44-4699-A940-BB870E3B69E9}" type="presParOf" srcId="{96054B94-94CB-426F-B982-66A5F20B80A0}" destId="{A2E08B99-DDE9-4369-9A65-9474A080A405}" srcOrd="1" destOrd="0" presId="urn:microsoft.com/office/officeart/2005/8/layout/hList1"/>
  </dgm:cxnLst>
  <dgm:bg/>
  <dgm:whole/>
  <dgm:extLst>
    <a:ext uri="http://schemas.microsoft.com/office/drawing/2008/diagram">
      <dsp:dataModelExt xmlns:dsp="http://schemas.microsoft.com/office/drawing/2008/diagram" relId="rId22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2E85596-C94E-463B-9C12-10E1EBF32EBD}" type="doc">
      <dgm:prSet loTypeId="urn:microsoft.com/office/officeart/2005/8/layout/hProcess9" loCatId="process" qsTypeId="urn:microsoft.com/office/officeart/2005/8/quickstyle/simple1" qsCatId="simple" csTypeId="urn:microsoft.com/office/officeart/2005/8/colors/accent1_1" csCatId="accent1" phldr="1"/>
      <dgm:spPr/>
    </dgm:pt>
    <dgm:pt modelId="{5967C377-10AE-4361-9703-37F279D67AEC}">
      <dgm:prSet phldrT="[Text]" custT="1"/>
      <dgm:spPr/>
      <dgm:t>
        <a:bodyPr/>
        <a:lstStyle/>
        <a:p>
          <a:r>
            <a:rPr lang="en-US" sz="2800" b="1" dirty="0" smtClean="0"/>
            <a:t>EAD</a:t>
          </a:r>
          <a:endParaRPr lang="en-US" sz="2800" b="1" dirty="0"/>
        </a:p>
      </dgm:t>
    </dgm:pt>
    <dgm:pt modelId="{B760DD60-7727-4654-8CBB-291D160F2FE0}" type="parTrans" cxnId="{D36A55D0-CA48-4741-8C6A-A57B8BE2E492}">
      <dgm:prSet/>
      <dgm:spPr/>
      <dgm:t>
        <a:bodyPr/>
        <a:lstStyle/>
        <a:p>
          <a:endParaRPr lang="en-US" b="1"/>
        </a:p>
      </dgm:t>
    </dgm:pt>
    <dgm:pt modelId="{B6DE4AFA-7DF3-48A7-B9F2-6F8B1C866D06}" type="sibTrans" cxnId="{D36A55D0-CA48-4741-8C6A-A57B8BE2E492}">
      <dgm:prSet/>
      <dgm:spPr/>
      <dgm:t>
        <a:bodyPr/>
        <a:lstStyle/>
        <a:p>
          <a:endParaRPr lang="en-US" b="1"/>
        </a:p>
      </dgm:t>
    </dgm:pt>
    <dgm:pt modelId="{09444A1D-A178-41D5-8B09-37AE20014C4E}">
      <dgm:prSet phldrT="[Text]"/>
      <dgm:spPr/>
      <dgm:t>
        <a:bodyPr/>
        <a:lstStyle/>
        <a:p>
          <a:r>
            <a:rPr lang="en-US" b="1" dirty="0" smtClean="0"/>
            <a:t>PD (EDF)</a:t>
          </a:r>
          <a:endParaRPr lang="en-US" b="1" dirty="0"/>
        </a:p>
      </dgm:t>
    </dgm:pt>
    <dgm:pt modelId="{3773254C-8441-4F64-902F-A39F058133A7}" type="parTrans" cxnId="{EECFC06D-A47F-44C3-BD46-A14509F47FD0}">
      <dgm:prSet/>
      <dgm:spPr/>
      <dgm:t>
        <a:bodyPr/>
        <a:lstStyle/>
        <a:p>
          <a:endParaRPr lang="en-US" b="1"/>
        </a:p>
      </dgm:t>
    </dgm:pt>
    <dgm:pt modelId="{BC05A79F-E153-430B-B282-39971B9F0BD3}" type="sibTrans" cxnId="{EECFC06D-A47F-44C3-BD46-A14509F47FD0}">
      <dgm:prSet/>
      <dgm:spPr/>
      <dgm:t>
        <a:bodyPr/>
        <a:lstStyle/>
        <a:p>
          <a:endParaRPr lang="en-US" b="1"/>
        </a:p>
      </dgm:t>
    </dgm:pt>
    <dgm:pt modelId="{8A7501A3-7CC5-456F-8681-265E6EE907D8}">
      <dgm:prSet phldrT="[Text]" custT="1"/>
      <dgm:spPr/>
      <dgm:t>
        <a:bodyPr/>
        <a:lstStyle/>
        <a:p>
          <a:r>
            <a:rPr lang="en-US" sz="2800" b="1" dirty="0" smtClean="0"/>
            <a:t>LGD</a:t>
          </a:r>
          <a:endParaRPr lang="en-US" sz="2800" b="1" dirty="0"/>
        </a:p>
      </dgm:t>
    </dgm:pt>
    <dgm:pt modelId="{2A7A04A1-19D3-42C5-9FD2-8B7D4B7FD3E2}" type="parTrans" cxnId="{43DCE31D-D5B5-4A9F-87E1-33950D589B37}">
      <dgm:prSet/>
      <dgm:spPr/>
      <dgm:t>
        <a:bodyPr/>
        <a:lstStyle/>
        <a:p>
          <a:endParaRPr lang="en-US" b="1"/>
        </a:p>
      </dgm:t>
    </dgm:pt>
    <dgm:pt modelId="{F0B61C88-0514-4A31-BC3E-9958137CD8CA}" type="sibTrans" cxnId="{43DCE31D-D5B5-4A9F-87E1-33950D589B37}">
      <dgm:prSet/>
      <dgm:spPr/>
      <dgm:t>
        <a:bodyPr/>
        <a:lstStyle/>
        <a:p>
          <a:endParaRPr lang="en-US" b="1"/>
        </a:p>
      </dgm:t>
    </dgm:pt>
    <dgm:pt modelId="{0C291123-B3FD-43AA-9F61-CC5ABB8CCA69}">
      <dgm:prSet custT="1"/>
      <dgm:spPr>
        <a:solidFill>
          <a:srgbClr val="FFFF00"/>
        </a:solidFill>
      </dgm:spPr>
      <dgm:t>
        <a:bodyPr/>
        <a:lstStyle/>
        <a:p>
          <a:r>
            <a:rPr lang="en-US" sz="3000" b="1" dirty="0" smtClean="0"/>
            <a:t>EL</a:t>
          </a:r>
          <a:endParaRPr lang="en-US" sz="3000" b="1" dirty="0"/>
        </a:p>
      </dgm:t>
    </dgm:pt>
    <dgm:pt modelId="{FEA36C00-8729-4AEE-9986-B73EA6F938A4}" type="parTrans" cxnId="{1179D91B-5F75-496B-AC94-D09FC65ECA83}">
      <dgm:prSet/>
      <dgm:spPr/>
      <dgm:t>
        <a:bodyPr/>
        <a:lstStyle/>
        <a:p>
          <a:endParaRPr lang="en-US" b="1"/>
        </a:p>
      </dgm:t>
    </dgm:pt>
    <dgm:pt modelId="{9C7907AA-3227-4E43-8712-95BF98E8C356}" type="sibTrans" cxnId="{1179D91B-5F75-496B-AC94-D09FC65ECA83}">
      <dgm:prSet/>
      <dgm:spPr/>
      <dgm:t>
        <a:bodyPr/>
        <a:lstStyle/>
        <a:p>
          <a:endParaRPr lang="en-US" b="1"/>
        </a:p>
      </dgm:t>
    </dgm:pt>
    <dgm:pt modelId="{E783B209-6110-4982-A0C7-369560201E1B}" type="pres">
      <dgm:prSet presAssocID="{92E85596-C94E-463B-9C12-10E1EBF32EBD}" presName="CompostProcess" presStyleCnt="0">
        <dgm:presLayoutVars>
          <dgm:dir/>
          <dgm:resizeHandles val="exact"/>
        </dgm:presLayoutVars>
      </dgm:prSet>
      <dgm:spPr/>
    </dgm:pt>
    <dgm:pt modelId="{13765ACC-D763-4C73-9AA8-E7A222D98DFC}" type="pres">
      <dgm:prSet presAssocID="{92E85596-C94E-463B-9C12-10E1EBF32EBD}" presName="arrow" presStyleLbl="bgShp" presStyleIdx="0" presStyleCnt="1" custScaleX="87700" custLinFactNeighborX="-13904"/>
      <dgm:spPr/>
    </dgm:pt>
    <dgm:pt modelId="{86751BF6-C687-4A9D-B1C7-DAF829126BC1}" type="pres">
      <dgm:prSet presAssocID="{92E85596-C94E-463B-9C12-10E1EBF32EBD}" presName="linearProcess" presStyleCnt="0"/>
      <dgm:spPr/>
    </dgm:pt>
    <dgm:pt modelId="{71463873-D13D-40E4-9EE2-860F33567938}" type="pres">
      <dgm:prSet presAssocID="{5967C377-10AE-4361-9703-37F279D67AEC}" presName="textNode" presStyleLbl="node1" presStyleIdx="0" presStyleCnt="4" custScaleX="71900">
        <dgm:presLayoutVars>
          <dgm:bulletEnabled val="1"/>
        </dgm:presLayoutVars>
      </dgm:prSet>
      <dgm:spPr/>
      <dgm:t>
        <a:bodyPr/>
        <a:lstStyle/>
        <a:p>
          <a:endParaRPr lang="en-US"/>
        </a:p>
      </dgm:t>
    </dgm:pt>
    <dgm:pt modelId="{CDBED5A2-F326-40D4-A1FC-1E82C020EE3B}" type="pres">
      <dgm:prSet presAssocID="{B6DE4AFA-7DF3-48A7-B9F2-6F8B1C866D06}" presName="sibTrans" presStyleCnt="0"/>
      <dgm:spPr/>
    </dgm:pt>
    <dgm:pt modelId="{EE51EE63-13D3-4F53-8B14-AC75FA46BF58}" type="pres">
      <dgm:prSet presAssocID="{09444A1D-A178-41D5-8B09-37AE20014C4E}" presName="textNode" presStyleLbl="node1" presStyleIdx="1" presStyleCnt="4" custScaleX="71900">
        <dgm:presLayoutVars>
          <dgm:bulletEnabled val="1"/>
        </dgm:presLayoutVars>
      </dgm:prSet>
      <dgm:spPr/>
      <dgm:t>
        <a:bodyPr/>
        <a:lstStyle/>
        <a:p>
          <a:endParaRPr lang="en-US"/>
        </a:p>
      </dgm:t>
    </dgm:pt>
    <dgm:pt modelId="{F741CFF3-4942-4393-97E7-5C7E6815693F}" type="pres">
      <dgm:prSet presAssocID="{BC05A79F-E153-430B-B282-39971B9F0BD3}" presName="sibTrans" presStyleCnt="0"/>
      <dgm:spPr/>
    </dgm:pt>
    <dgm:pt modelId="{66D9648F-4CE8-469B-A516-64E797A6C237}" type="pres">
      <dgm:prSet presAssocID="{8A7501A3-7CC5-456F-8681-265E6EE907D8}" presName="textNode" presStyleLbl="node1" presStyleIdx="2" presStyleCnt="4" custScaleX="71900">
        <dgm:presLayoutVars>
          <dgm:bulletEnabled val="1"/>
        </dgm:presLayoutVars>
      </dgm:prSet>
      <dgm:spPr/>
      <dgm:t>
        <a:bodyPr/>
        <a:lstStyle/>
        <a:p>
          <a:endParaRPr lang="en-US"/>
        </a:p>
      </dgm:t>
    </dgm:pt>
    <dgm:pt modelId="{99A64C00-29FC-4967-8860-2EF8AC65FC4D}" type="pres">
      <dgm:prSet presAssocID="{F0B61C88-0514-4A31-BC3E-9958137CD8CA}" presName="sibTrans" presStyleCnt="0"/>
      <dgm:spPr/>
    </dgm:pt>
    <dgm:pt modelId="{2AC207BD-8D76-48F4-A81B-1C0217B30BF1}" type="pres">
      <dgm:prSet presAssocID="{0C291123-B3FD-43AA-9F61-CC5ABB8CCA69}" presName="textNode" presStyleLbl="node1" presStyleIdx="3" presStyleCnt="4" custScaleX="55053" custLinFactNeighborX="28828">
        <dgm:presLayoutVars>
          <dgm:bulletEnabled val="1"/>
        </dgm:presLayoutVars>
      </dgm:prSet>
      <dgm:spPr/>
      <dgm:t>
        <a:bodyPr/>
        <a:lstStyle/>
        <a:p>
          <a:endParaRPr lang="en-US"/>
        </a:p>
      </dgm:t>
    </dgm:pt>
  </dgm:ptLst>
  <dgm:cxnLst>
    <dgm:cxn modelId="{5F312DB9-607F-4F73-9E30-0271DD2C5393}" type="presOf" srcId="{0C291123-B3FD-43AA-9F61-CC5ABB8CCA69}" destId="{2AC207BD-8D76-48F4-A81B-1C0217B30BF1}" srcOrd="0" destOrd="0" presId="urn:microsoft.com/office/officeart/2005/8/layout/hProcess9"/>
    <dgm:cxn modelId="{43DCE31D-D5B5-4A9F-87E1-33950D589B37}" srcId="{92E85596-C94E-463B-9C12-10E1EBF32EBD}" destId="{8A7501A3-7CC5-456F-8681-265E6EE907D8}" srcOrd="2" destOrd="0" parTransId="{2A7A04A1-19D3-42C5-9FD2-8B7D4B7FD3E2}" sibTransId="{F0B61C88-0514-4A31-BC3E-9958137CD8CA}"/>
    <dgm:cxn modelId="{1019AA4B-FAC5-43D5-8006-C8284EA8467A}" type="presOf" srcId="{09444A1D-A178-41D5-8B09-37AE20014C4E}" destId="{EE51EE63-13D3-4F53-8B14-AC75FA46BF58}" srcOrd="0" destOrd="0" presId="urn:microsoft.com/office/officeart/2005/8/layout/hProcess9"/>
    <dgm:cxn modelId="{3F739385-718A-4961-B3CA-7AFAE750DB5B}" type="presOf" srcId="{92E85596-C94E-463B-9C12-10E1EBF32EBD}" destId="{E783B209-6110-4982-A0C7-369560201E1B}" srcOrd="0" destOrd="0" presId="urn:microsoft.com/office/officeart/2005/8/layout/hProcess9"/>
    <dgm:cxn modelId="{D36A55D0-CA48-4741-8C6A-A57B8BE2E492}" srcId="{92E85596-C94E-463B-9C12-10E1EBF32EBD}" destId="{5967C377-10AE-4361-9703-37F279D67AEC}" srcOrd="0" destOrd="0" parTransId="{B760DD60-7727-4654-8CBB-291D160F2FE0}" sibTransId="{B6DE4AFA-7DF3-48A7-B9F2-6F8B1C866D06}"/>
    <dgm:cxn modelId="{52A55669-1594-4359-81F1-41B9706FEECC}" type="presOf" srcId="{5967C377-10AE-4361-9703-37F279D67AEC}" destId="{71463873-D13D-40E4-9EE2-860F33567938}" srcOrd="0" destOrd="0" presId="urn:microsoft.com/office/officeart/2005/8/layout/hProcess9"/>
    <dgm:cxn modelId="{EECFC06D-A47F-44C3-BD46-A14509F47FD0}" srcId="{92E85596-C94E-463B-9C12-10E1EBF32EBD}" destId="{09444A1D-A178-41D5-8B09-37AE20014C4E}" srcOrd="1" destOrd="0" parTransId="{3773254C-8441-4F64-902F-A39F058133A7}" sibTransId="{BC05A79F-E153-430B-B282-39971B9F0BD3}"/>
    <dgm:cxn modelId="{1179D91B-5F75-496B-AC94-D09FC65ECA83}" srcId="{92E85596-C94E-463B-9C12-10E1EBF32EBD}" destId="{0C291123-B3FD-43AA-9F61-CC5ABB8CCA69}" srcOrd="3" destOrd="0" parTransId="{FEA36C00-8729-4AEE-9986-B73EA6F938A4}" sibTransId="{9C7907AA-3227-4E43-8712-95BF98E8C356}"/>
    <dgm:cxn modelId="{9BC218EF-C8BD-4D57-A991-12C592771BAA}" type="presOf" srcId="{8A7501A3-7CC5-456F-8681-265E6EE907D8}" destId="{66D9648F-4CE8-469B-A516-64E797A6C237}" srcOrd="0" destOrd="0" presId="urn:microsoft.com/office/officeart/2005/8/layout/hProcess9"/>
    <dgm:cxn modelId="{B77A74E9-ED06-4944-96A1-C15C861DD072}" type="presParOf" srcId="{E783B209-6110-4982-A0C7-369560201E1B}" destId="{13765ACC-D763-4C73-9AA8-E7A222D98DFC}" srcOrd="0" destOrd="0" presId="urn:microsoft.com/office/officeart/2005/8/layout/hProcess9"/>
    <dgm:cxn modelId="{DB77BA30-18C4-4927-A433-685BF7E76834}" type="presParOf" srcId="{E783B209-6110-4982-A0C7-369560201E1B}" destId="{86751BF6-C687-4A9D-B1C7-DAF829126BC1}" srcOrd="1" destOrd="0" presId="urn:microsoft.com/office/officeart/2005/8/layout/hProcess9"/>
    <dgm:cxn modelId="{D4C1916D-9DFB-4DC9-9ED1-A7F7490E093C}" type="presParOf" srcId="{86751BF6-C687-4A9D-B1C7-DAF829126BC1}" destId="{71463873-D13D-40E4-9EE2-860F33567938}" srcOrd="0" destOrd="0" presId="urn:microsoft.com/office/officeart/2005/8/layout/hProcess9"/>
    <dgm:cxn modelId="{8050A671-2C4E-4B4E-99F9-52FC3C841273}" type="presParOf" srcId="{86751BF6-C687-4A9D-B1C7-DAF829126BC1}" destId="{CDBED5A2-F326-40D4-A1FC-1E82C020EE3B}" srcOrd="1" destOrd="0" presId="urn:microsoft.com/office/officeart/2005/8/layout/hProcess9"/>
    <dgm:cxn modelId="{921FA4E5-0DCE-49FA-B521-CB342BA537F4}" type="presParOf" srcId="{86751BF6-C687-4A9D-B1C7-DAF829126BC1}" destId="{EE51EE63-13D3-4F53-8B14-AC75FA46BF58}" srcOrd="2" destOrd="0" presId="urn:microsoft.com/office/officeart/2005/8/layout/hProcess9"/>
    <dgm:cxn modelId="{F9C285F1-F3E5-4BFD-A0E5-2C6EC098A28E}" type="presParOf" srcId="{86751BF6-C687-4A9D-B1C7-DAF829126BC1}" destId="{F741CFF3-4942-4393-97E7-5C7E6815693F}" srcOrd="3" destOrd="0" presId="urn:microsoft.com/office/officeart/2005/8/layout/hProcess9"/>
    <dgm:cxn modelId="{1547686D-4581-41A4-B08F-7521D468F774}" type="presParOf" srcId="{86751BF6-C687-4A9D-B1C7-DAF829126BC1}" destId="{66D9648F-4CE8-469B-A516-64E797A6C237}" srcOrd="4" destOrd="0" presId="urn:microsoft.com/office/officeart/2005/8/layout/hProcess9"/>
    <dgm:cxn modelId="{65EF9006-BEBF-4446-8207-CD16371BE24B}" type="presParOf" srcId="{86751BF6-C687-4A9D-B1C7-DAF829126BC1}" destId="{99A64C00-29FC-4967-8860-2EF8AC65FC4D}" srcOrd="5" destOrd="0" presId="urn:microsoft.com/office/officeart/2005/8/layout/hProcess9"/>
    <dgm:cxn modelId="{AB81E696-B5AA-492D-9DCE-EDEB8160E2A4}" type="presParOf" srcId="{86751BF6-C687-4A9D-B1C7-DAF829126BC1}" destId="{2AC207BD-8D76-48F4-A81B-1C0217B30BF1}" srcOrd="6" destOrd="0" presId="urn:microsoft.com/office/officeart/2005/8/layout/hProcess9"/>
  </dgm:cxnLst>
  <dgm:bg/>
  <dgm:whole/>
  <dgm:extLst>
    <a:ext uri="http://schemas.microsoft.com/office/drawing/2008/diagram">
      <dsp:dataModelExt xmlns:dsp="http://schemas.microsoft.com/office/drawing/2008/diagram" relId="rId23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E5C3634C-B358-42BB-888E-93427A327CB7}" type="doc">
      <dgm:prSet loTypeId="urn:microsoft.com/office/officeart/2005/8/layout/hierarchy2" loCatId="hierarchy" qsTypeId="urn:microsoft.com/office/officeart/2005/8/quickstyle/3d1" qsCatId="3D" csTypeId="urn:microsoft.com/office/officeart/2005/8/colors/colorful1#3" csCatId="colorful" phldr="1"/>
      <dgm:spPr/>
      <dgm:t>
        <a:bodyPr/>
        <a:lstStyle/>
        <a:p>
          <a:endParaRPr lang="en-US"/>
        </a:p>
      </dgm:t>
    </dgm:pt>
    <dgm:pt modelId="{956999C9-214B-47F8-8977-E951C9108BA3}">
      <dgm:prSet phldrT="[Text]"/>
      <dgm:spPr>
        <a:solidFill>
          <a:srgbClr val="0070C0"/>
        </a:solidFill>
      </dgm:spPr>
      <dgm:t>
        <a:bodyPr/>
        <a:lstStyle/>
        <a:p>
          <a:r>
            <a:rPr lang="en-US" b="1" dirty="0" smtClean="0"/>
            <a:t>V</a:t>
          </a:r>
          <a:endParaRPr lang="en-US" b="1" dirty="0"/>
        </a:p>
      </dgm:t>
    </dgm:pt>
    <dgm:pt modelId="{0A8F0AE9-7027-4208-83B4-5275DA5FD832}" type="parTrans" cxnId="{D96C5C1E-C710-4CB6-9C2D-9A5F114E9B22}">
      <dgm:prSet/>
      <dgm:spPr/>
      <dgm:t>
        <a:bodyPr/>
        <a:lstStyle/>
        <a:p>
          <a:endParaRPr lang="en-US" b="1">
            <a:solidFill>
              <a:schemeClr val="tx1"/>
            </a:solidFill>
          </a:endParaRPr>
        </a:p>
      </dgm:t>
    </dgm:pt>
    <dgm:pt modelId="{A36FFF9B-05D1-4F1D-9CA6-98850673ED9A}" type="sibTrans" cxnId="{D96C5C1E-C710-4CB6-9C2D-9A5F114E9B22}">
      <dgm:prSet/>
      <dgm:spPr/>
      <dgm:t>
        <a:bodyPr/>
        <a:lstStyle/>
        <a:p>
          <a:endParaRPr lang="en-US" b="1">
            <a:solidFill>
              <a:schemeClr val="tx1"/>
            </a:solidFill>
          </a:endParaRPr>
        </a:p>
      </dgm:t>
    </dgm:pt>
    <dgm:pt modelId="{A155DD55-E175-45C7-AFAA-AAF82D582DD7}">
      <dgm:prSet phldrT="[Text]"/>
      <dgm:spPr>
        <a:solidFill>
          <a:schemeClr val="accent2">
            <a:lumMod val="75000"/>
          </a:schemeClr>
        </a:solidFill>
      </dgm:spPr>
      <dgm:t>
        <a:bodyPr/>
        <a:lstStyle/>
        <a:p>
          <a:r>
            <a:rPr lang="en-US" b="1" dirty="0" smtClean="0"/>
            <a:t>Risky</a:t>
          </a:r>
          <a:endParaRPr lang="en-US" b="1" dirty="0"/>
        </a:p>
      </dgm:t>
    </dgm:pt>
    <dgm:pt modelId="{9322102A-5214-4EA0-BA9E-DA2892C37842}" type="parTrans" cxnId="{D531628B-05AA-4EB4-B982-2D763B30184E}">
      <dgm:prSet/>
      <dgm:spPr/>
      <dgm:t>
        <a:bodyPr/>
        <a:lstStyle/>
        <a:p>
          <a:endParaRPr lang="en-US" b="1" dirty="0">
            <a:solidFill>
              <a:schemeClr val="tx1"/>
            </a:solidFill>
          </a:endParaRPr>
        </a:p>
      </dgm:t>
    </dgm:pt>
    <dgm:pt modelId="{9B042C05-CBF1-4EBC-BE2A-F5021A4C7E0F}" type="sibTrans" cxnId="{D531628B-05AA-4EB4-B982-2D763B30184E}">
      <dgm:prSet/>
      <dgm:spPr/>
      <dgm:t>
        <a:bodyPr/>
        <a:lstStyle/>
        <a:p>
          <a:endParaRPr lang="en-US" b="1">
            <a:solidFill>
              <a:schemeClr val="tx1"/>
            </a:solidFill>
          </a:endParaRPr>
        </a:p>
      </dgm:t>
    </dgm:pt>
    <dgm:pt modelId="{FD80A35A-826F-40C9-A7FF-4889EB1E0CA7}">
      <dgm:prSet phldrT="[Text]"/>
      <dgm:spPr>
        <a:solidFill>
          <a:schemeClr val="accent2">
            <a:lumMod val="75000"/>
          </a:schemeClr>
        </a:solidFill>
      </dgm:spPr>
      <dgm:t>
        <a:bodyPr/>
        <a:lstStyle/>
        <a:p>
          <a:r>
            <a:rPr lang="en-US" b="1" dirty="0" smtClean="0"/>
            <a:t>OS + </a:t>
          </a:r>
          <a:r>
            <a:rPr lang="el-GR" b="1" dirty="0" smtClean="0">
              <a:latin typeface="Calibri"/>
            </a:rPr>
            <a:t>α</a:t>
          </a:r>
          <a:r>
            <a:rPr lang="en-US" b="1" dirty="0" smtClean="0">
              <a:latin typeface="Calibri"/>
            </a:rPr>
            <a:t> </a:t>
          </a:r>
          <a:r>
            <a:rPr lang="el-GR" b="1" dirty="0" smtClean="0">
              <a:latin typeface="Calibri"/>
              <a:sym typeface="Symbol"/>
            </a:rPr>
            <a:t></a:t>
          </a:r>
          <a:r>
            <a:rPr lang="en-US" b="1" dirty="0" smtClean="0">
              <a:latin typeface="Calibri"/>
              <a:sym typeface="Symbol"/>
            </a:rPr>
            <a:t> COM</a:t>
          </a:r>
          <a:endParaRPr lang="en-US" b="1" dirty="0"/>
        </a:p>
      </dgm:t>
    </dgm:pt>
    <dgm:pt modelId="{5F886176-392D-4A59-AFE0-DCE9D2D9B243}" type="parTrans" cxnId="{C7F8EC30-2066-48C3-AEC5-C7104402D372}">
      <dgm:prSet/>
      <dgm:spPr/>
      <dgm:t>
        <a:bodyPr/>
        <a:lstStyle/>
        <a:p>
          <a:endParaRPr lang="en-US" b="1" dirty="0">
            <a:solidFill>
              <a:schemeClr val="tx1"/>
            </a:solidFill>
          </a:endParaRPr>
        </a:p>
      </dgm:t>
    </dgm:pt>
    <dgm:pt modelId="{4B52A13B-D7B7-4B23-B24D-CF70BBD5A982}" type="sibTrans" cxnId="{C7F8EC30-2066-48C3-AEC5-C7104402D372}">
      <dgm:prSet/>
      <dgm:spPr/>
      <dgm:t>
        <a:bodyPr/>
        <a:lstStyle/>
        <a:p>
          <a:endParaRPr lang="en-US" b="1">
            <a:solidFill>
              <a:schemeClr val="tx1"/>
            </a:solidFill>
          </a:endParaRPr>
        </a:p>
      </dgm:t>
    </dgm:pt>
    <dgm:pt modelId="{F5A7C121-893D-4F75-8CA7-D594F5729422}">
      <dgm:prSet phldrT="[Text]"/>
      <dgm:spPr>
        <a:solidFill>
          <a:srgbClr val="92D050"/>
        </a:solidFill>
      </dgm:spPr>
      <dgm:t>
        <a:bodyPr/>
        <a:lstStyle/>
        <a:p>
          <a:r>
            <a:rPr lang="en-US" b="1" dirty="0" smtClean="0">
              <a:solidFill>
                <a:schemeClr val="tx1"/>
              </a:solidFill>
            </a:rPr>
            <a:t>Riskless</a:t>
          </a:r>
          <a:endParaRPr lang="en-US" b="1" dirty="0">
            <a:solidFill>
              <a:schemeClr val="tx1"/>
            </a:solidFill>
          </a:endParaRPr>
        </a:p>
      </dgm:t>
    </dgm:pt>
    <dgm:pt modelId="{46A2B4FA-A2B0-43CB-A669-3D958072CC7A}" type="parTrans" cxnId="{25FDF6BD-B53D-4C01-9085-889824A1E404}">
      <dgm:prSet/>
      <dgm:spPr/>
      <dgm:t>
        <a:bodyPr/>
        <a:lstStyle/>
        <a:p>
          <a:endParaRPr lang="en-US" b="1" dirty="0">
            <a:solidFill>
              <a:schemeClr val="tx1"/>
            </a:solidFill>
          </a:endParaRPr>
        </a:p>
      </dgm:t>
    </dgm:pt>
    <dgm:pt modelId="{F707BD6D-7A46-4A8D-884F-57D62DFE0489}" type="sibTrans" cxnId="{25FDF6BD-B53D-4C01-9085-889824A1E404}">
      <dgm:prSet/>
      <dgm:spPr/>
      <dgm:t>
        <a:bodyPr/>
        <a:lstStyle/>
        <a:p>
          <a:endParaRPr lang="en-US" b="1">
            <a:solidFill>
              <a:schemeClr val="tx1"/>
            </a:solidFill>
          </a:endParaRPr>
        </a:p>
      </dgm:t>
    </dgm:pt>
    <dgm:pt modelId="{7E24F77F-7D35-4A23-B637-063E335DE4FE}">
      <dgm:prSet phldrT="[Text]"/>
      <dgm:spPr>
        <a:solidFill>
          <a:srgbClr val="92D050"/>
        </a:solidFill>
      </dgm:spPr>
      <dgm:t>
        <a:bodyPr/>
        <a:lstStyle/>
        <a:p>
          <a:r>
            <a:rPr lang="en-US" b="1" dirty="0" smtClean="0">
              <a:solidFill>
                <a:schemeClr val="tx1"/>
              </a:solidFill>
            </a:rPr>
            <a:t>(1-</a:t>
          </a:r>
          <a:r>
            <a:rPr lang="el-GR" b="1" dirty="0" smtClean="0">
              <a:solidFill>
                <a:schemeClr val="tx1"/>
              </a:solidFill>
              <a:latin typeface="Calibri"/>
            </a:rPr>
            <a:t>α</a:t>
          </a:r>
          <a:r>
            <a:rPr lang="en-US" b="1" dirty="0" smtClean="0">
              <a:solidFill>
                <a:schemeClr val="tx1"/>
              </a:solidFill>
              <a:latin typeface="Calibri"/>
            </a:rPr>
            <a:t>) </a:t>
          </a:r>
          <a:r>
            <a:rPr lang="el-GR" b="1" dirty="0" smtClean="0">
              <a:solidFill>
                <a:schemeClr val="tx1"/>
              </a:solidFill>
              <a:latin typeface="Calibri"/>
              <a:sym typeface="Symbol"/>
            </a:rPr>
            <a:t></a:t>
          </a:r>
          <a:r>
            <a:rPr lang="en-US" b="1" dirty="0" smtClean="0">
              <a:solidFill>
                <a:schemeClr val="tx1"/>
              </a:solidFill>
              <a:latin typeface="Calibri"/>
              <a:sym typeface="Symbol"/>
            </a:rPr>
            <a:t> COM</a:t>
          </a:r>
          <a:endParaRPr lang="en-US" b="1" dirty="0">
            <a:solidFill>
              <a:schemeClr val="tx1"/>
            </a:solidFill>
          </a:endParaRPr>
        </a:p>
      </dgm:t>
    </dgm:pt>
    <dgm:pt modelId="{93C19FC4-B67C-4773-90CF-A24BEF06225A}" type="parTrans" cxnId="{91471240-E7D3-4DE8-BC33-47A654D666F2}">
      <dgm:prSet/>
      <dgm:spPr/>
      <dgm:t>
        <a:bodyPr/>
        <a:lstStyle/>
        <a:p>
          <a:endParaRPr lang="en-US" b="1" dirty="0">
            <a:solidFill>
              <a:schemeClr val="tx1"/>
            </a:solidFill>
          </a:endParaRPr>
        </a:p>
      </dgm:t>
    </dgm:pt>
    <dgm:pt modelId="{032DE3A2-1C2E-480A-8125-DC23399F30DA}" type="sibTrans" cxnId="{91471240-E7D3-4DE8-BC33-47A654D666F2}">
      <dgm:prSet/>
      <dgm:spPr/>
      <dgm:t>
        <a:bodyPr/>
        <a:lstStyle/>
        <a:p>
          <a:endParaRPr lang="en-US" b="1">
            <a:solidFill>
              <a:schemeClr val="tx1"/>
            </a:solidFill>
          </a:endParaRPr>
        </a:p>
      </dgm:t>
    </dgm:pt>
    <dgm:pt modelId="{3A5C4020-8204-41EC-8F41-5F31413E018A}" type="pres">
      <dgm:prSet presAssocID="{E5C3634C-B358-42BB-888E-93427A327CB7}" presName="diagram" presStyleCnt="0">
        <dgm:presLayoutVars>
          <dgm:chPref val="1"/>
          <dgm:dir/>
          <dgm:animOne val="branch"/>
          <dgm:animLvl val="lvl"/>
          <dgm:resizeHandles val="exact"/>
        </dgm:presLayoutVars>
      </dgm:prSet>
      <dgm:spPr/>
      <dgm:t>
        <a:bodyPr/>
        <a:lstStyle/>
        <a:p>
          <a:endParaRPr lang="en-US"/>
        </a:p>
      </dgm:t>
    </dgm:pt>
    <dgm:pt modelId="{9B381A6C-F074-4319-983B-1F5541AEC6AF}" type="pres">
      <dgm:prSet presAssocID="{956999C9-214B-47F8-8977-E951C9108BA3}" presName="root1" presStyleCnt="0"/>
      <dgm:spPr/>
      <dgm:t>
        <a:bodyPr/>
        <a:lstStyle/>
        <a:p>
          <a:endParaRPr lang="en-IN"/>
        </a:p>
      </dgm:t>
    </dgm:pt>
    <dgm:pt modelId="{67FEC329-1AD4-42FF-A826-AD13985C76B9}" type="pres">
      <dgm:prSet presAssocID="{956999C9-214B-47F8-8977-E951C9108BA3}" presName="LevelOneTextNode" presStyleLbl="node0" presStyleIdx="0" presStyleCnt="1" custScaleX="13747" custScaleY="43996">
        <dgm:presLayoutVars>
          <dgm:chPref val="3"/>
        </dgm:presLayoutVars>
      </dgm:prSet>
      <dgm:spPr/>
      <dgm:t>
        <a:bodyPr/>
        <a:lstStyle/>
        <a:p>
          <a:endParaRPr lang="en-US"/>
        </a:p>
      </dgm:t>
    </dgm:pt>
    <dgm:pt modelId="{CD2EA4CE-DF4C-4088-899C-435C5BA75127}" type="pres">
      <dgm:prSet presAssocID="{956999C9-214B-47F8-8977-E951C9108BA3}" presName="level2hierChild" presStyleCnt="0"/>
      <dgm:spPr/>
      <dgm:t>
        <a:bodyPr/>
        <a:lstStyle/>
        <a:p>
          <a:endParaRPr lang="en-IN"/>
        </a:p>
      </dgm:t>
    </dgm:pt>
    <dgm:pt modelId="{DD9D5D4D-791A-4EC7-8428-75DC5635DE67}" type="pres">
      <dgm:prSet presAssocID="{9322102A-5214-4EA0-BA9E-DA2892C37842}" presName="conn2-1" presStyleLbl="parChTrans1D2" presStyleIdx="0" presStyleCnt="2" custScaleX="2000000" custScaleY="80366"/>
      <dgm:spPr/>
      <dgm:t>
        <a:bodyPr/>
        <a:lstStyle/>
        <a:p>
          <a:endParaRPr lang="en-US"/>
        </a:p>
      </dgm:t>
    </dgm:pt>
    <dgm:pt modelId="{2808BA1E-AF59-4DB2-B84D-565436987E23}" type="pres">
      <dgm:prSet presAssocID="{9322102A-5214-4EA0-BA9E-DA2892C37842}" presName="connTx" presStyleLbl="parChTrans1D2" presStyleIdx="0" presStyleCnt="2"/>
      <dgm:spPr/>
      <dgm:t>
        <a:bodyPr/>
        <a:lstStyle/>
        <a:p>
          <a:endParaRPr lang="en-US"/>
        </a:p>
      </dgm:t>
    </dgm:pt>
    <dgm:pt modelId="{AB3F4932-E910-467C-8325-C706D1666BA5}" type="pres">
      <dgm:prSet presAssocID="{A155DD55-E175-45C7-AFAA-AAF82D582DD7}" presName="root2" presStyleCnt="0"/>
      <dgm:spPr/>
      <dgm:t>
        <a:bodyPr/>
        <a:lstStyle/>
        <a:p>
          <a:endParaRPr lang="en-IN"/>
        </a:p>
      </dgm:t>
    </dgm:pt>
    <dgm:pt modelId="{91D90AA0-3B1D-4407-BE9F-A2A3B70BC819}" type="pres">
      <dgm:prSet presAssocID="{A155DD55-E175-45C7-AFAA-AAF82D582DD7}" presName="LevelTwoTextNode" presStyleLbl="node2" presStyleIdx="0" presStyleCnt="2" custScaleX="41705" custScaleY="43996">
        <dgm:presLayoutVars>
          <dgm:chPref val="3"/>
        </dgm:presLayoutVars>
      </dgm:prSet>
      <dgm:spPr/>
      <dgm:t>
        <a:bodyPr/>
        <a:lstStyle/>
        <a:p>
          <a:endParaRPr lang="en-US"/>
        </a:p>
      </dgm:t>
    </dgm:pt>
    <dgm:pt modelId="{B92AAE2D-674A-4097-A6F5-E45534299604}" type="pres">
      <dgm:prSet presAssocID="{A155DD55-E175-45C7-AFAA-AAF82D582DD7}" presName="level3hierChild" presStyleCnt="0"/>
      <dgm:spPr/>
      <dgm:t>
        <a:bodyPr/>
        <a:lstStyle/>
        <a:p>
          <a:endParaRPr lang="en-IN"/>
        </a:p>
      </dgm:t>
    </dgm:pt>
    <dgm:pt modelId="{E5EC448C-FA5A-433E-AA6A-51F9D4F2A26B}" type="pres">
      <dgm:prSet presAssocID="{5F886176-392D-4A59-AFE0-DCE9D2D9B243}" presName="conn2-1" presStyleLbl="parChTrans1D3" presStyleIdx="0" presStyleCnt="2" custScaleX="2000000" custScaleY="80366"/>
      <dgm:spPr/>
      <dgm:t>
        <a:bodyPr/>
        <a:lstStyle/>
        <a:p>
          <a:endParaRPr lang="en-US"/>
        </a:p>
      </dgm:t>
    </dgm:pt>
    <dgm:pt modelId="{B0E9A44E-648C-40F3-B487-C476E6CA2102}" type="pres">
      <dgm:prSet presAssocID="{5F886176-392D-4A59-AFE0-DCE9D2D9B243}" presName="connTx" presStyleLbl="parChTrans1D3" presStyleIdx="0" presStyleCnt="2"/>
      <dgm:spPr/>
      <dgm:t>
        <a:bodyPr/>
        <a:lstStyle/>
        <a:p>
          <a:endParaRPr lang="en-US"/>
        </a:p>
      </dgm:t>
    </dgm:pt>
    <dgm:pt modelId="{F77DCC7F-7B11-4F4D-BE78-C80B78314FD0}" type="pres">
      <dgm:prSet presAssocID="{FD80A35A-826F-40C9-A7FF-4889EB1E0CA7}" presName="root2" presStyleCnt="0"/>
      <dgm:spPr/>
      <dgm:t>
        <a:bodyPr/>
        <a:lstStyle/>
        <a:p>
          <a:endParaRPr lang="en-IN"/>
        </a:p>
      </dgm:t>
    </dgm:pt>
    <dgm:pt modelId="{11D6D172-CCD0-403C-A22A-4EF1C74E425D}" type="pres">
      <dgm:prSet presAssocID="{FD80A35A-826F-40C9-A7FF-4889EB1E0CA7}" presName="LevelTwoTextNode" presStyleLbl="node3" presStyleIdx="0" presStyleCnt="2" custScaleX="60105" custScaleY="43996">
        <dgm:presLayoutVars>
          <dgm:chPref val="3"/>
        </dgm:presLayoutVars>
      </dgm:prSet>
      <dgm:spPr/>
      <dgm:t>
        <a:bodyPr/>
        <a:lstStyle/>
        <a:p>
          <a:endParaRPr lang="en-US"/>
        </a:p>
      </dgm:t>
    </dgm:pt>
    <dgm:pt modelId="{CCAF8B53-1CD5-4234-B67D-8F75FE8D1EAA}" type="pres">
      <dgm:prSet presAssocID="{FD80A35A-826F-40C9-A7FF-4889EB1E0CA7}" presName="level3hierChild" presStyleCnt="0"/>
      <dgm:spPr/>
      <dgm:t>
        <a:bodyPr/>
        <a:lstStyle/>
        <a:p>
          <a:endParaRPr lang="en-IN"/>
        </a:p>
      </dgm:t>
    </dgm:pt>
    <dgm:pt modelId="{B2D24FEB-B92D-4417-B7D0-6D6F4FB5BB41}" type="pres">
      <dgm:prSet presAssocID="{46A2B4FA-A2B0-43CB-A669-3D958072CC7A}" presName="conn2-1" presStyleLbl="parChTrans1D2" presStyleIdx="1" presStyleCnt="2" custScaleX="2000000" custScaleY="80366"/>
      <dgm:spPr/>
      <dgm:t>
        <a:bodyPr/>
        <a:lstStyle/>
        <a:p>
          <a:endParaRPr lang="en-US"/>
        </a:p>
      </dgm:t>
    </dgm:pt>
    <dgm:pt modelId="{88783272-9E95-4E55-9532-C24BAF0B19E5}" type="pres">
      <dgm:prSet presAssocID="{46A2B4FA-A2B0-43CB-A669-3D958072CC7A}" presName="connTx" presStyleLbl="parChTrans1D2" presStyleIdx="1" presStyleCnt="2"/>
      <dgm:spPr/>
      <dgm:t>
        <a:bodyPr/>
        <a:lstStyle/>
        <a:p>
          <a:endParaRPr lang="en-US"/>
        </a:p>
      </dgm:t>
    </dgm:pt>
    <dgm:pt modelId="{4E645B7E-EA6E-45EC-901C-A518DBCF8872}" type="pres">
      <dgm:prSet presAssocID="{F5A7C121-893D-4F75-8CA7-D594F5729422}" presName="root2" presStyleCnt="0"/>
      <dgm:spPr/>
      <dgm:t>
        <a:bodyPr/>
        <a:lstStyle/>
        <a:p>
          <a:endParaRPr lang="en-IN"/>
        </a:p>
      </dgm:t>
    </dgm:pt>
    <dgm:pt modelId="{F8BC8C98-33A2-45F3-83B3-0B74F45778BA}" type="pres">
      <dgm:prSet presAssocID="{F5A7C121-893D-4F75-8CA7-D594F5729422}" presName="LevelTwoTextNode" presStyleLbl="node2" presStyleIdx="1" presStyleCnt="2" custScaleX="41705" custScaleY="43996">
        <dgm:presLayoutVars>
          <dgm:chPref val="3"/>
        </dgm:presLayoutVars>
      </dgm:prSet>
      <dgm:spPr/>
      <dgm:t>
        <a:bodyPr/>
        <a:lstStyle/>
        <a:p>
          <a:endParaRPr lang="en-US"/>
        </a:p>
      </dgm:t>
    </dgm:pt>
    <dgm:pt modelId="{B352E9A4-31E3-404F-9244-B11CC48062DC}" type="pres">
      <dgm:prSet presAssocID="{F5A7C121-893D-4F75-8CA7-D594F5729422}" presName="level3hierChild" presStyleCnt="0"/>
      <dgm:spPr/>
      <dgm:t>
        <a:bodyPr/>
        <a:lstStyle/>
        <a:p>
          <a:endParaRPr lang="en-IN"/>
        </a:p>
      </dgm:t>
    </dgm:pt>
    <dgm:pt modelId="{4D5866D8-386B-4DCB-8CA2-83BE25C1C236}" type="pres">
      <dgm:prSet presAssocID="{93C19FC4-B67C-4773-90CF-A24BEF06225A}" presName="conn2-1" presStyleLbl="parChTrans1D3" presStyleIdx="1" presStyleCnt="2" custScaleX="2000000" custScaleY="80366"/>
      <dgm:spPr/>
      <dgm:t>
        <a:bodyPr/>
        <a:lstStyle/>
        <a:p>
          <a:endParaRPr lang="en-US"/>
        </a:p>
      </dgm:t>
    </dgm:pt>
    <dgm:pt modelId="{6C4EB971-3D96-4178-9AB5-3AD7297E87B7}" type="pres">
      <dgm:prSet presAssocID="{93C19FC4-B67C-4773-90CF-A24BEF06225A}" presName="connTx" presStyleLbl="parChTrans1D3" presStyleIdx="1" presStyleCnt="2"/>
      <dgm:spPr/>
      <dgm:t>
        <a:bodyPr/>
        <a:lstStyle/>
        <a:p>
          <a:endParaRPr lang="en-US"/>
        </a:p>
      </dgm:t>
    </dgm:pt>
    <dgm:pt modelId="{8394E53D-9EEC-4E09-AB5A-5CE66B461A27}" type="pres">
      <dgm:prSet presAssocID="{7E24F77F-7D35-4A23-B637-063E335DE4FE}" presName="root2" presStyleCnt="0"/>
      <dgm:spPr/>
      <dgm:t>
        <a:bodyPr/>
        <a:lstStyle/>
        <a:p>
          <a:endParaRPr lang="en-IN"/>
        </a:p>
      </dgm:t>
    </dgm:pt>
    <dgm:pt modelId="{9A327C60-6B5F-41AD-83B4-EF5B33698D24}" type="pres">
      <dgm:prSet presAssocID="{7E24F77F-7D35-4A23-B637-063E335DE4FE}" presName="LevelTwoTextNode" presStyleLbl="node3" presStyleIdx="1" presStyleCnt="2" custScaleX="60105" custScaleY="43996">
        <dgm:presLayoutVars>
          <dgm:chPref val="3"/>
        </dgm:presLayoutVars>
      </dgm:prSet>
      <dgm:spPr/>
      <dgm:t>
        <a:bodyPr/>
        <a:lstStyle/>
        <a:p>
          <a:endParaRPr lang="en-US"/>
        </a:p>
      </dgm:t>
    </dgm:pt>
    <dgm:pt modelId="{A43AA0C6-8960-4546-AC14-4E3FADDC9BAE}" type="pres">
      <dgm:prSet presAssocID="{7E24F77F-7D35-4A23-B637-063E335DE4FE}" presName="level3hierChild" presStyleCnt="0"/>
      <dgm:spPr/>
      <dgm:t>
        <a:bodyPr/>
        <a:lstStyle/>
        <a:p>
          <a:endParaRPr lang="en-IN"/>
        </a:p>
      </dgm:t>
    </dgm:pt>
  </dgm:ptLst>
  <dgm:cxnLst>
    <dgm:cxn modelId="{A842813C-C30B-4A23-8425-BD3521AC6581}" type="presOf" srcId="{FD80A35A-826F-40C9-A7FF-4889EB1E0CA7}" destId="{11D6D172-CCD0-403C-A22A-4EF1C74E425D}" srcOrd="0" destOrd="0" presId="urn:microsoft.com/office/officeart/2005/8/layout/hierarchy2"/>
    <dgm:cxn modelId="{A2A7920D-9C82-4658-868C-6FEE446DBC3D}" type="presOf" srcId="{9322102A-5214-4EA0-BA9E-DA2892C37842}" destId="{2808BA1E-AF59-4DB2-B84D-565436987E23}" srcOrd="1" destOrd="0" presId="urn:microsoft.com/office/officeart/2005/8/layout/hierarchy2"/>
    <dgm:cxn modelId="{AA13402C-AA14-4D77-8E80-B7ED764A2939}" type="presOf" srcId="{46A2B4FA-A2B0-43CB-A669-3D958072CC7A}" destId="{88783272-9E95-4E55-9532-C24BAF0B19E5}" srcOrd="1" destOrd="0" presId="urn:microsoft.com/office/officeart/2005/8/layout/hierarchy2"/>
    <dgm:cxn modelId="{0EABE7BD-A1DF-49E9-8BDF-62CC21D0C1A8}" type="presOf" srcId="{93C19FC4-B67C-4773-90CF-A24BEF06225A}" destId="{6C4EB971-3D96-4178-9AB5-3AD7297E87B7}" srcOrd="1" destOrd="0" presId="urn:microsoft.com/office/officeart/2005/8/layout/hierarchy2"/>
    <dgm:cxn modelId="{91471240-E7D3-4DE8-BC33-47A654D666F2}" srcId="{F5A7C121-893D-4F75-8CA7-D594F5729422}" destId="{7E24F77F-7D35-4A23-B637-063E335DE4FE}" srcOrd="0" destOrd="0" parTransId="{93C19FC4-B67C-4773-90CF-A24BEF06225A}" sibTransId="{032DE3A2-1C2E-480A-8125-DC23399F30DA}"/>
    <dgm:cxn modelId="{8FCF9570-FADA-415B-BDCB-79489FE15C79}" type="presOf" srcId="{5F886176-392D-4A59-AFE0-DCE9D2D9B243}" destId="{B0E9A44E-648C-40F3-B487-C476E6CA2102}" srcOrd="1" destOrd="0" presId="urn:microsoft.com/office/officeart/2005/8/layout/hierarchy2"/>
    <dgm:cxn modelId="{D531628B-05AA-4EB4-B982-2D763B30184E}" srcId="{956999C9-214B-47F8-8977-E951C9108BA3}" destId="{A155DD55-E175-45C7-AFAA-AAF82D582DD7}" srcOrd="0" destOrd="0" parTransId="{9322102A-5214-4EA0-BA9E-DA2892C37842}" sibTransId="{9B042C05-CBF1-4EBC-BE2A-F5021A4C7E0F}"/>
    <dgm:cxn modelId="{6C725ACA-6849-4DE6-BAA0-9D0061F5789C}" type="presOf" srcId="{46A2B4FA-A2B0-43CB-A669-3D958072CC7A}" destId="{B2D24FEB-B92D-4417-B7D0-6D6F4FB5BB41}" srcOrd="0" destOrd="0" presId="urn:microsoft.com/office/officeart/2005/8/layout/hierarchy2"/>
    <dgm:cxn modelId="{9043806A-1D94-4740-9C4D-262ED023125D}" type="presOf" srcId="{E5C3634C-B358-42BB-888E-93427A327CB7}" destId="{3A5C4020-8204-41EC-8F41-5F31413E018A}" srcOrd="0" destOrd="0" presId="urn:microsoft.com/office/officeart/2005/8/layout/hierarchy2"/>
    <dgm:cxn modelId="{25FDF6BD-B53D-4C01-9085-889824A1E404}" srcId="{956999C9-214B-47F8-8977-E951C9108BA3}" destId="{F5A7C121-893D-4F75-8CA7-D594F5729422}" srcOrd="1" destOrd="0" parTransId="{46A2B4FA-A2B0-43CB-A669-3D958072CC7A}" sibTransId="{F707BD6D-7A46-4A8D-884F-57D62DFE0489}"/>
    <dgm:cxn modelId="{EB2D9CE5-9673-4A56-8320-D6504AB3AC46}" type="presOf" srcId="{956999C9-214B-47F8-8977-E951C9108BA3}" destId="{67FEC329-1AD4-42FF-A826-AD13985C76B9}" srcOrd="0" destOrd="0" presId="urn:microsoft.com/office/officeart/2005/8/layout/hierarchy2"/>
    <dgm:cxn modelId="{551F3A7A-7D2E-4176-8E95-138052FB170D}" type="presOf" srcId="{9322102A-5214-4EA0-BA9E-DA2892C37842}" destId="{DD9D5D4D-791A-4EC7-8428-75DC5635DE67}" srcOrd="0" destOrd="0" presId="urn:microsoft.com/office/officeart/2005/8/layout/hierarchy2"/>
    <dgm:cxn modelId="{C7F8EC30-2066-48C3-AEC5-C7104402D372}" srcId="{A155DD55-E175-45C7-AFAA-AAF82D582DD7}" destId="{FD80A35A-826F-40C9-A7FF-4889EB1E0CA7}" srcOrd="0" destOrd="0" parTransId="{5F886176-392D-4A59-AFE0-DCE9D2D9B243}" sibTransId="{4B52A13B-D7B7-4B23-B24D-CF70BBD5A982}"/>
    <dgm:cxn modelId="{B6734682-A79E-47AD-9A92-7143BD219748}" type="presOf" srcId="{7E24F77F-7D35-4A23-B637-063E335DE4FE}" destId="{9A327C60-6B5F-41AD-83B4-EF5B33698D24}" srcOrd="0" destOrd="0" presId="urn:microsoft.com/office/officeart/2005/8/layout/hierarchy2"/>
    <dgm:cxn modelId="{E6605BC2-F489-45CB-9D22-C694016A9185}" type="presOf" srcId="{5F886176-392D-4A59-AFE0-DCE9D2D9B243}" destId="{E5EC448C-FA5A-433E-AA6A-51F9D4F2A26B}" srcOrd="0" destOrd="0" presId="urn:microsoft.com/office/officeart/2005/8/layout/hierarchy2"/>
    <dgm:cxn modelId="{0D3B0031-F440-40FF-8258-0DF18CF070F1}" type="presOf" srcId="{93C19FC4-B67C-4773-90CF-A24BEF06225A}" destId="{4D5866D8-386B-4DCB-8CA2-83BE25C1C236}" srcOrd="0" destOrd="0" presId="urn:microsoft.com/office/officeart/2005/8/layout/hierarchy2"/>
    <dgm:cxn modelId="{36770B48-563A-4335-87AA-1BA2DE4EC89B}" type="presOf" srcId="{A155DD55-E175-45C7-AFAA-AAF82D582DD7}" destId="{91D90AA0-3B1D-4407-BE9F-A2A3B70BC819}" srcOrd="0" destOrd="0" presId="urn:microsoft.com/office/officeart/2005/8/layout/hierarchy2"/>
    <dgm:cxn modelId="{7EC5EF84-8F9B-4448-B7CF-308243ED8AFB}" type="presOf" srcId="{F5A7C121-893D-4F75-8CA7-D594F5729422}" destId="{F8BC8C98-33A2-45F3-83B3-0B74F45778BA}" srcOrd="0" destOrd="0" presId="urn:microsoft.com/office/officeart/2005/8/layout/hierarchy2"/>
    <dgm:cxn modelId="{D96C5C1E-C710-4CB6-9C2D-9A5F114E9B22}" srcId="{E5C3634C-B358-42BB-888E-93427A327CB7}" destId="{956999C9-214B-47F8-8977-E951C9108BA3}" srcOrd="0" destOrd="0" parTransId="{0A8F0AE9-7027-4208-83B4-5275DA5FD832}" sibTransId="{A36FFF9B-05D1-4F1D-9CA6-98850673ED9A}"/>
    <dgm:cxn modelId="{90807EB3-234E-4204-833E-33ED977E1173}" type="presParOf" srcId="{3A5C4020-8204-41EC-8F41-5F31413E018A}" destId="{9B381A6C-F074-4319-983B-1F5541AEC6AF}" srcOrd="0" destOrd="0" presId="urn:microsoft.com/office/officeart/2005/8/layout/hierarchy2"/>
    <dgm:cxn modelId="{83ED20E1-164F-46B3-8862-ABCB9DAA401D}" type="presParOf" srcId="{9B381A6C-F074-4319-983B-1F5541AEC6AF}" destId="{67FEC329-1AD4-42FF-A826-AD13985C76B9}" srcOrd="0" destOrd="0" presId="urn:microsoft.com/office/officeart/2005/8/layout/hierarchy2"/>
    <dgm:cxn modelId="{32C8D344-982A-420F-9849-24898AF2295A}" type="presParOf" srcId="{9B381A6C-F074-4319-983B-1F5541AEC6AF}" destId="{CD2EA4CE-DF4C-4088-899C-435C5BA75127}" srcOrd="1" destOrd="0" presId="urn:microsoft.com/office/officeart/2005/8/layout/hierarchy2"/>
    <dgm:cxn modelId="{1C31967D-290A-45B7-B454-589BFC1D376B}" type="presParOf" srcId="{CD2EA4CE-DF4C-4088-899C-435C5BA75127}" destId="{DD9D5D4D-791A-4EC7-8428-75DC5635DE67}" srcOrd="0" destOrd="0" presId="urn:microsoft.com/office/officeart/2005/8/layout/hierarchy2"/>
    <dgm:cxn modelId="{F6768837-1C9D-4A31-BF6A-D8272559082A}" type="presParOf" srcId="{DD9D5D4D-791A-4EC7-8428-75DC5635DE67}" destId="{2808BA1E-AF59-4DB2-B84D-565436987E23}" srcOrd="0" destOrd="0" presId="urn:microsoft.com/office/officeart/2005/8/layout/hierarchy2"/>
    <dgm:cxn modelId="{E781F024-A356-455B-B18B-FF3F056ADDF0}" type="presParOf" srcId="{CD2EA4CE-DF4C-4088-899C-435C5BA75127}" destId="{AB3F4932-E910-467C-8325-C706D1666BA5}" srcOrd="1" destOrd="0" presId="urn:microsoft.com/office/officeart/2005/8/layout/hierarchy2"/>
    <dgm:cxn modelId="{2FFE32FF-50D3-4748-B4A8-748093C6B711}" type="presParOf" srcId="{AB3F4932-E910-467C-8325-C706D1666BA5}" destId="{91D90AA0-3B1D-4407-BE9F-A2A3B70BC819}" srcOrd="0" destOrd="0" presId="urn:microsoft.com/office/officeart/2005/8/layout/hierarchy2"/>
    <dgm:cxn modelId="{B1F448DA-7EDD-4CA2-B766-4FDFAE8FA4F4}" type="presParOf" srcId="{AB3F4932-E910-467C-8325-C706D1666BA5}" destId="{B92AAE2D-674A-4097-A6F5-E45534299604}" srcOrd="1" destOrd="0" presId="urn:microsoft.com/office/officeart/2005/8/layout/hierarchy2"/>
    <dgm:cxn modelId="{25BFFAE2-7B63-4CDB-8EF1-4BEA8CD4B683}" type="presParOf" srcId="{B92AAE2D-674A-4097-A6F5-E45534299604}" destId="{E5EC448C-FA5A-433E-AA6A-51F9D4F2A26B}" srcOrd="0" destOrd="0" presId="urn:microsoft.com/office/officeart/2005/8/layout/hierarchy2"/>
    <dgm:cxn modelId="{4BF9E5FA-08E4-4146-8803-85B203FF59CE}" type="presParOf" srcId="{E5EC448C-FA5A-433E-AA6A-51F9D4F2A26B}" destId="{B0E9A44E-648C-40F3-B487-C476E6CA2102}" srcOrd="0" destOrd="0" presId="urn:microsoft.com/office/officeart/2005/8/layout/hierarchy2"/>
    <dgm:cxn modelId="{7BD80D8A-AAA7-4089-A441-03797D3E0762}" type="presParOf" srcId="{B92AAE2D-674A-4097-A6F5-E45534299604}" destId="{F77DCC7F-7B11-4F4D-BE78-C80B78314FD0}" srcOrd="1" destOrd="0" presId="urn:microsoft.com/office/officeart/2005/8/layout/hierarchy2"/>
    <dgm:cxn modelId="{BABBA59D-5BEA-40F8-9678-5087823948C6}" type="presParOf" srcId="{F77DCC7F-7B11-4F4D-BE78-C80B78314FD0}" destId="{11D6D172-CCD0-403C-A22A-4EF1C74E425D}" srcOrd="0" destOrd="0" presId="urn:microsoft.com/office/officeart/2005/8/layout/hierarchy2"/>
    <dgm:cxn modelId="{4DA98C80-361E-4336-B3CF-53C652B0D3A3}" type="presParOf" srcId="{F77DCC7F-7B11-4F4D-BE78-C80B78314FD0}" destId="{CCAF8B53-1CD5-4234-B67D-8F75FE8D1EAA}" srcOrd="1" destOrd="0" presId="urn:microsoft.com/office/officeart/2005/8/layout/hierarchy2"/>
    <dgm:cxn modelId="{4104B412-DD76-4404-97C5-34555515B455}" type="presParOf" srcId="{CD2EA4CE-DF4C-4088-899C-435C5BA75127}" destId="{B2D24FEB-B92D-4417-B7D0-6D6F4FB5BB41}" srcOrd="2" destOrd="0" presId="urn:microsoft.com/office/officeart/2005/8/layout/hierarchy2"/>
    <dgm:cxn modelId="{2227AA49-3EC5-4B40-9C18-B744E017E787}" type="presParOf" srcId="{B2D24FEB-B92D-4417-B7D0-6D6F4FB5BB41}" destId="{88783272-9E95-4E55-9532-C24BAF0B19E5}" srcOrd="0" destOrd="0" presId="urn:microsoft.com/office/officeart/2005/8/layout/hierarchy2"/>
    <dgm:cxn modelId="{425B6806-E07C-4668-98DC-2A7C6D2A8E61}" type="presParOf" srcId="{CD2EA4CE-DF4C-4088-899C-435C5BA75127}" destId="{4E645B7E-EA6E-45EC-901C-A518DBCF8872}" srcOrd="3" destOrd="0" presId="urn:microsoft.com/office/officeart/2005/8/layout/hierarchy2"/>
    <dgm:cxn modelId="{298B08BF-6551-482F-9644-EC1417EC7604}" type="presParOf" srcId="{4E645B7E-EA6E-45EC-901C-A518DBCF8872}" destId="{F8BC8C98-33A2-45F3-83B3-0B74F45778BA}" srcOrd="0" destOrd="0" presId="urn:microsoft.com/office/officeart/2005/8/layout/hierarchy2"/>
    <dgm:cxn modelId="{E6A74ADA-B461-4436-92B2-0565F3F1395B}" type="presParOf" srcId="{4E645B7E-EA6E-45EC-901C-A518DBCF8872}" destId="{B352E9A4-31E3-404F-9244-B11CC48062DC}" srcOrd="1" destOrd="0" presId="urn:microsoft.com/office/officeart/2005/8/layout/hierarchy2"/>
    <dgm:cxn modelId="{984E483A-FD9F-4C12-8B84-76551C1FE1CC}" type="presParOf" srcId="{B352E9A4-31E3-404F-9244-B11CC48062DC}" destId="{4D5866D8-386B-4DCB-8CA2-83BE25C1C236}" srcOrd="0" destOrd="0" presId="urn:microsoft.com/office/officeart/2005/8/layout/hierarchy2"/>
    <dgm:cxn modelId="{346BA139-6B5F-4AF5-8947-3BC967178EBE}" type="presParOf" srcId="{4D5866D8-386B-4DCB-8CA2-83BE25C1C236}" destId="{6C4EB971-3D96-4178-9AB5-3AD7297E87B7}" srcOrd="0" destOrd="0" presId="urn:microsoft.com/office/officeart/2005/8/layout/hierarchy2"/>
    <dgm:cxn modelId="{F6E7E3BE-2B05-4A58-8388-01057FD6F1D0}" type="presParOf" srcId="{B352E9A4-31E3-404F-9244-B11CC48062DC}" destId="{8394E53D-9EEC-4E09-AB5A-5CE66B461A27}" srcOrd="1" destOrd="0" presId="urn:microsoft.com/office/officeart/2005/8/layout/hierarchy2"/>
    <dgm:cxn modelId="{5D54C00D-F0BB-45BA-8533-BE1FF3667276}" type="presParOf" srcId="{8394E53D-9EEC-4E09-AB5A-5CE66B461A27}" destId="{9A327C60-6B5F-41AD-83B4-EF5B33698D24}" srcOrd="0" destOrd="0" presId="urn:microsoft.com/office/officeart/2005/8/layout/hierarchy2"/>
    <dgm:cxn modelId="{F0FA8B0D-2BA6-41DD-8325-0C1ED51C7B55}" type="presParOf" srcId="{8394E53D-9EEC-4E09-AB5A-5CE66B461A27}" destId="{A43AA0C6-8960-4546-AC14-4E3FADDC9BAE}" srcOrd="1" destOrd="0" presId="urn:microsoft.com/office/officeart/2005/8/layout/hierarchy2"/>
  </dgm:cxnLst>
  <dgm:bg/>
  <dgm:whole/>
  <dgm:extLst>
    <a:ext uri="http://schemas.microsoft.com/office/drawing/2008/diagram">
      <dsp:dataModelExt xmlns:dsp="http://schemas.microsoft.com/office/drawing/2008/diagram" relId="rId24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C67EBAE-8AA2-4D6E-B951-D11C06BF6490}" type="doc">
      <dgm:prSet loTypeId="urn:microsoft.com/office/officeart/2005/8/layout/default#1" loCatId="list" qsTypeId="urn:microsoft.com/office/officeart/2005/8/quickstyle/simple2" qsCatId="simple" csTypeId="urn:microsoft.com/office/officeart/2005/8/colors/accent1_1" csCatId="accent1" phldr="1"/>
      <dgm:spPr/>
      <dgm:t>
        <a:bodyPr/>
        <a:lstStyle/>
        <a:p>
          <a:endParaRPr lang="en-US"/>
        </a:p>
      </dgm:t>
    </dgm:pt>
    <dgm:pt modelId="{90EA182D-FCBF-4F23-A0B5-4602B771B88B}">
      <dgm:prSet phldrT="[Text]"/>
      <dgm:spPr>
        <a:noFill/>
        <a:ln>
          <a:solidFill>
            <a:srgbClr val="598774"/>
          </a:solidFill>
        </a:ln>
      </dgm:spPr>
      <dgm:t>
        <a:bodyPr/>
        <a:lstStyle/>
        <a:p>
          <a:r>
            <a:rPr lang="en-US" b="1" dirty="0" smtClean="0"/>
            <a:t>Sub-additivity</a:t>
          </a:r>
          <a:endParaRPr lang="en-US" b="1" dirty="0"/>
        </a:p>
      </dgm:t>
    </dgm:pt>
    <dgm:pt modelId="{308F3427-6A58-4876-A660-FDE7E71FF127}" type="parTrans" cxnId="{D59A37D4-1967-431B-9935-4E09DD9F3E6E}">
      <dgm:prSet/>
      <dgm:spPr/>
      <dgm:t>
        <a:bodyPr/>
        <a:lstStyle/>
        <a:p>
          <a:endParaRPr lang="en-US" b="1">
            <a:solidFill>
              <a:srgbClr val="000000"/>
            </a:solidFill>
          </a:endParaRPr>
        </a:p>
      </dgm:t>
    </dgm:pt>
    <dgm:pt modelId="{7DE718CD-D4EA-4A7A-83FB-6F5305B80D14}" type="sibTrans" cxnId="{D59A37D4-1967-431B-9935-4E09DD9F3E6E}">
      <dgm:prSet/>
      <dgm:spPr/>
      <dgm:t>
        <a:bodyPr/>
        <a:lstStyle/>
        <a:p>
          <a:endParaRPr lang="en-US" b="1">
            <a:solidFill>
              <a:srgbClr val="000000"/>
            </a:solidFill>
          </a:endParaRPr>
        </a:p>
      </dgm:t>
    </dgm:pt>
    <dgm:pt modelId="{A281C24B-74BC-4BA4-B398-44DCB9EC5944}">
      <dgm:prSet phldrT="[Text]"/>
      <dgm:spPr>
        <a:noFill/>
        <a:ln>
          <a:solidFill>
            <a:srgbClr val="598774"/>
          </a:solidFill>
        </a:ln>
      </dgm:spPr>
      <dgm:t>
        <a:bodyPr/>
        <a:lstStyle/>
        <a:p>
          <a:r>
            <a:rPr lang="en-US" b="1" dirty="0" smtClean="0">
              <a:sym typeface="Symbol"/>
            </a:rPr>
            <a:t>(X+Y) </a:t>
          </a:r>
          <a:r>
            <a:rPr lang="en-US" b="1" dirty="0" smtClean="0">
              <a:latin typeface="Adobe Caslon Pro"/>
              <a:sym typeface="Symbol"/>
            </a:rPr>
            <a:t>≤ </a:t>
          </a:r>
          <a:r>
            <a:rPr lang="en-US" b="1" dirty="0" smtClean="0">
              <a:sym typeface="Symbol"/>
            </a:rPr>
            <a:t>(X) + (Y)</a:t>
          </a:r>
          <a:endParaRPr lang="en-US" b="1" dirty="0"/>
        </a:p>
      </dgm:t>
    </dgm:pt>
    <dgm:pt modelId="{68D48CE5-697E-47F2-B30E-E7CA21C51AE0}" type="parTrans" cxnId="{D2848D3B-D840-49DB-BA13-D350434FBDBE}">
      <dgm:prSet/>
      <dgm:spPr/>
      <dgm:t>
        <a:bodyPr/>
        <a:lstStyle/>
        <a:p>
          <a:endParaRPr lang="en-US" b="1">
            <a:solidFill>
              <a:srgbClr val="000000"/>
            </a:solidFill>
          </a:endParaRPr>
        </a:p>
      </dgm:t>
    </dgm:pt>
    <dgm:pt modelId="{98E37220-AE0D-4E78-8B5B-739784F280DA}" type="sibTrans" cxnId="{D2848D3B-D840-49DB-BA13-D350434FBDBE}">
      <dgm:prSet/>
      <dgm:spPr/>
      <dgm:t>
        <a:bodyPr/>
        <a:lstStyle/>
        <a:p>
          <a:endParaRPr lang="en-US" b="1">
            <a:solidFill>
              <a:srgbClr val="000000"/>
            </a:solidFill>
          </a:endParaRPr>
        </a:p>
      </dgm:t>
    </dgm:pt>
    <dgm:pt modelId="{A0A88A4A-43C5-4F6F-A18D-A326DC04641A}">
      <dgm:prSet phldrT="[Text]"/>
      <dgm:spPr>
        <a:ln>
          <a:solidFill>
            <a:srgbClr val="598774"/>
          </a:solidFill>
        </a:ln>
      </dgm:spPr>
      <dgm:t>
        <a:bodyPr/>
        <a:lstStyle/>
        <a:p>
          <a:r>
            <a:rPr lang="en-US" b="1" dirty="0" smtClean="0"/>
            <a:t>Monotonicity</a:t>
          </a:r>
          <a:endParaRPr lang="en-US" b="1" dirty="0"/>
        </a:p>
      </dgm:t>
    </dgm:pt>
    <dgm:pt modelId="{F3117113-98D7-43C6-9F73-0D7A424F7B0D}" type="parTrans" cxnId="{0F14692C-67BE-4D2C-B3DB-0D661FFF3226}">
      <dgm:prSet/>
      <dgm:spPr/>
      <dgm:t>
        <a:bodyPr/>
        <a:lstStyle/>
        <a:p>
          <a:endParaRPr lang="en-US" b="1">
            <a:solidFill>
              <a:srgbClr val="000000"/>
            </a:solidFill>
          </a:endParaRPr>
        </a:p>
      </dgm:t>
    </dgm:pt>
    <dgm:pt modelId="{5DB94E4B-DA04-48CB-B8B7-CC03746D432E}" type="sibTrans" cxnId="{0F14692C-67BE-4D2C-B3DB-0D661FFF3226}">
      <dgm:prSet/>
      <dgm:spPr/>
      <dgm:t>
        <a:bodyPr/>
        <a:lstStyle/>
        <a:p>
          <a:endParaRPr lang="en-US" b="1">
            <a:solidFill>
              <a:srgbClr val="000000"/>
            </a:solidFill>
          </a:endParaRPr>
        </a:p>
      </dgm:t>
    </dgm:pt>
    <dgm:pt modelId="{E147634B-C76A-45A7-A323-BCA23F0C79D8}">
      <dgm:prSet phldrT="[Text]"/>
      <dgm:spPr>
        <a:ln>
          <a:solidFill>
            <a:srgbClr val="598774"/>
          </a:solidFill>
        </a:ln>
      </dgm:spPr>
      <dgm:t>
        <a:bodyPr/>
        <a:lstStyle/>
        <a:p>
          <a:r>
            <a:rPr lang="en-US" b="1" dirty="0" smtClean="0">
              <a:sym typeface="Symbol"/>
            </a:rPr>
            <a:t>If X </a:t>
          </a:r>
          <a:r>
            <a:rPr lang="en-US" b="1" dirty="0" smtClean="0">
              <a:latin typeface="Adobe Caslon Pro"/>
              <a:sym typeface="Symbol"/>
            </a:rPr>
            <a:t>≤ </a:t>
          </a:r>
          <a:r>
            <a:rPr lang="en-US" b="1" dirty="0" smtClean="0">
              <a:sym typeface="Symbol"/>
            </a:rPr>
            <a:t>Y </a:t>
          </a:r>
          <a:r>
            <a:rPr lang="en-US" b="1" dirty="0" smtClean="0">
              <a:latin typeface="Calibri"/>
              <a:sym typeface="Symbol"/>
            </a:rPr>
            <a:t>→ </a:t>
          </a:r>
          <a:r>
            <a:rPr lang="en-US" b="1" dirty="0" smtClean="0">
              <a:sym typeface="Symbol"/>
            </a:rPr>
            <a:t>(Y) </a:t>
          </a:r>
          <a:r>
            <a:rPr lang="en-US" b="1" dirty="0" smtClean="0">
              <a:latin typeface="Adobe Caslon Pro"/>
              <a:sym typeface="Symbol"/>
            </a:rPr>
            <a:t>≤ </a:t>
          </a:r>
          <a:r>
            <a:rPr lang="en-US" b="1" dirty="0" smtClean="0">
              <a:sym typeface="Symbol"/>
            </a:rPr>
            <a:t>(X)</a:t>
          </a:r>
          <a:endParaRPr lang="en-US" b="1" dirty="0"/>
        </a:p>
      </dgm:t>
    </dgm:pt>
    <dgm:pt modelId="{6F7F978D-07C3-48B0-990C-28BC1D3B1F5A}" type="parTrans" cxnId="{F0E71B0A-FB4F-4081-9B75-ED70D69D7F10}">
      <dgm:prSet/>
      <dgm:spPr/>
      <dgm:t>
        <a:bodyPr/>
        <a:lstStyle/>
        <a:p>
          <a:endParaRPr lang="en-US" b="1">
            <a:solidFill>
              <a:srgbClr val="000000"/>
            </a:solidFill>
          </a:endParaRPr>
        </a:p>
      </dgm:t>
    </dgm:pt>
    <dgm:pt modelId="{B91D00C8-AF08-4DFD-B8CF-70C6BC7FCBB6}" type="sibTrans" cxnId="{F0E71B0A-FB4F-4081-9B75-ED70D69D7F10}">
      <dgm:prSet/>
      <dgm:spPr/>
      <dgm:t>
        <a:bodyPr/>
        <a:lstStyle/>
        <a:p>
          <a:endParaRPr lang="en-US" b="1">
            <a:solidFill>
              <a:srgbClr val="000000"/>
            </a:solidFill>
          </a:endParaRPr>
        </a:p>
      </dgm:t>
    </dgm:pt>
    <dgm:pt modelId="{C994380B-A5CB-4A48-A0D2-680E127B6BF9}">
      <dgm:prSet phldrT="[Text]"/>
      <dgm:spPr>
        <a:ln>
          <a:solidFill>
            <a:srgbClr val="598774"/>
          </a:solidFill>
        </a:ln>
      </dgm:spPr>
      <dgm:t>
        <a:bodyPr/>
        <a:lstStyle/>
        <a:p>
          <a:r>
            <a:rPr lang="en-US" b="1" dirty="0" smtClean="0">
              <a:sym typeface="Symbol"/>
            </a:rPr>
            <a:t>For   0, (X) =</a:t>
          </a:r>
          <a:r>
            <a:rPr lang="en-US" b="1" dirty="0" smtClean="0">
              <a:latin typeface="Adobe Caslon Pro"/>
              <a:sym typeface="Symbol"/>
            </a:rPr>
            <a:t> </a:t>
          </a:r>
          <a:r>
            <a:rPr lang="en-US" b="1" dirty="0" smtClean="0">
              <a:sym typeface="Symbol"/>
            </a:rPr>
            <a:t>(Y)</a:t>
          </a:r>
          <a:endParaRPr lang="en-US" b="1" dirty="0"/>
        </a:p>
      </dgm:t>
    </dgm:pt>
    <dgm:pt modelId="{68936072-467D-4114-A055-4EC7D92248B2}" type="parTrans" cxnId="{9824F73B-36F8-46CA-9372-9F949C5E07EF}">
      <dgm:prSet/>
      <dgm:spPr/>
      <dgm:t>
        <a:bodyPr/>
        <a:lstStyle/>
        <a:p>
          <a:endParaRPr lang="en-US" b="1">
            <a:solidFill>
              <a:srgbClr val="000000"/>
            </a:solidFill>
          </a:endParaRPr>
        </a:p>
      </dgm:t>
    </dgm:pt>
    <dgm:pt modelId="{B4A77116-C423-4778-AF08-7D8506FE7A2E}" type="sibTrans" cxnId="{9824F73B-36F8-46CA-9372-9F949C5E07EF}">
      <dgm:prSet/>
      <dgm:spPr/>
      <dgm:t>
        <a:bodyPr/>
        <a:lstStyle/>
        <a:p>
          <a:endParaRPr lang="en-US" b="1">
            <a:solidFill>
              <a:srgbClr val="000000"/>
            </a:solidFill>
          </a:endParaRPr>
        </a:p>
      </dgm:t>
    </dgm:pt>
    <dgm:pt modelId="{CA0A1E19-3DD0-42C1-8EB9-DBD336024B14}">
      <dgm:prSet/>
      <dgm:spPr>
        <a:ln>
          <a:solidFill>
            <a:srgbClr val="598774"/>
          </a:solidFill>
        </a:ln>
      </dgm:spPr>
      <dgm:t>
        <a:bodyPr/>
        <a:lstStyle/>
        <a:p>
          <a:r>
            <a:rPr lang="en-US" b="1" dirty="0" smtClean="0"/>
            <a:t>Translation invariance</a:t>
          </a:r>
          <a:endParaRPr lang="en-US" b="1" dirty="0"/>
        </a:p>
      </dgm:t>
    </dgm:pt>
    <dgm:pt modelId="{423D6E65-69B3-415A-BC13-16FEE4E33453}" type="parTrans" cxnId="{B1BDDF8A-57DD-4E60-B19F-305EAA273518}">
      <dgm:prSet/>
      <dgm:spPr/>
      <dgm:t>
        <a:bodyPr/>
        <a:lstStyle/>
        <a:p>
          <a:endParaRPr lang="en-US" b="1">
            <a:solidFill>
              <a:srgbClr val="000000"/>
            </a:solidFill>
          </a:endParaRPr>
        </a:p>
      </dgm:t>
    </dgm:pt>
    <dgm:pt modelId="{C31BDE96-8F49-4980-837A-32849995CC7F}" type="sibTrans" cxnId="{B1BDDF8A-57DD-4E60-B19F-305EAA273518}">
      <dgm:prSet/>
      <dgm:spPr/>
      <dgm:t>
        <a:bodyPr/>
        <a:lstStyle/>
        <a:p>
          <a:endParaRPr lang="en-US" b="1">
            <a:solidFill>
              <a:srgbClr val="000000"/>
            </a:solidFill>
          </a:endParaRPr>
        </a:p>
      </dgm:t>
    </dgm:pt>
    <dgm:pt modelId="{7D57F507-72BF-4D9B-9D6C-C622859D9BE7}">
      <dgm:prSet phldrT="[Text]"/>
      <dgm:spPr>
        <a:noFill/>
        <a:ln>
          <a:solidFill>
            <a:srgbClr val="598774"/>
          </a:solidFill>
        </a:ln>
      </dgm:spPr>
      <dgm:t>
        <a:bodyPr/>
        <a:lstStyle/>
        <a:p>
          <a:r>
            <a:rPr lang="en-US" b="1" dirty="0" smtClean="0"/>
            <a:t>“The portfolio’s risk should not be greater than the sum of its parts”</a:t>
          </a:r>
          <a:endParaRPr lang="en-US" b="1" dirty="0"/>
        </a:p>
      </dgm:t>
    </dgm:pt>
    <dgm:pt modelId="{1BB3827C-A14E-40F3-8DAC-3B29BF228CF9}" type="parTrans" cxnId="{218AC195-3690-4BF7-9036-8BDE0A765849}">
      <dgm:prSet/>
      <dgm:spPr/>
      <dgm:t>
        <a:bodyPr/>
        <a:lstStyle/>
        <a:p>
          <a:endParaRPr lang="en-US" b="1">
            <a:solidFill>
              <a:srgbClr val="000000"/>
            </a:solidFill>
          </a:endParaRPr>
        </a:p>
      </dgm:t>
    </dgm:pt>
    <dgm:pt modelId="{C8C38A78-45DC-4209-8FA9-C2CF6443E3A1}" type="sibTrans" cxnId="{218AC195-3690-4BF7-9036-8BDE0A765849}">
      <dgm:prSet/>
      <dgm:spPr/>
      <dgm:t>
        <a:bodyPr/>
        <a:lstStyle/>
        <a:p>
          <a:endParaRPr lang="en-US" b="1">
            <a:solidFill>
              <a:srgbClr val="000000"/>
            </a:solidFill>
          </a:endParaRPr>
        </a:p>
      </dgm:t>
    </dgm:pt>
    <dgm:pt modelId="{E6B78365-0CE1-4FA8-9C4C-D3082A84940A}">
      <dgm:prSet/>
      <dgm:spPr>
        <a:ln>
          <a:solidFill>
            <a:srgbClr val="598774"/>
          </a:solidFill>
        </a:ln>
      </dgm:spPr>
      <dgm:t>
        <a:bodyPr/>
        <a:lstStyle/>
        <a:p>
          <a:r>
            <a:rPr lang="en-US" b="1" dirty="0" smtClean="0">
              <a:sym typeface="Symbol"/>
            </a:rPr>
            <a:t>For constant = c, (X+c)=</a:t>
          </a:r>
          <a:r>
            <a:rPr lang="en-US" b="1" dirty="0" smtClean="0">
              <a:latin typeface="Adobe Caslon Pro"/>
              <a:sym typeface="Symbol"/>
            </a:rPr>
            <a:t> </a:t>
          </a:r>
          <a:r>
            <a:rPr lang="en-US" b="1" dirty="0" smtClean="0">
              <a:sym typeface="Symbol"/>
            </a:rPr>
            <a:t>(X)-c</a:t>
          </a:r>
          <a:endParaRPr lang="en-US" b="1" dirty="0"/>
        </a:p>
      </dgm:t>
    </dgm:pt>
    <dgm:pt modelId="{4020157F-443F-435A-B0FE-1E3874E31732}" type="parTrans" cxnId="{F46D68CC-D7C5-4766-BCD7-B7B3CE0493F2}">
      <dgm:prSet/>
      <dgm:spPr/>
      <dgm:t>
        <a:bodyPr/>
        <a:lstStyle/>
        <a:p>
          <a:endParaRPr lang="en-US" b="1">
            <a:solidFill>
              <a:srgbClr val="000000"/>
            </a:solidFill>
          </a:endParaRPr>
        </a:p>
      </dgm:t>
    </dgm:pt>
    <dgm:pt modelId="{6CF92048-6125-4DA5-A3B5-523E98601681}" type="sibTrans" cxnId="{F46D68CC-D7C5-4766-BCD7-B7B3CE0493F2}">
      <dgm:prSet/>
      <dgm:spPr/>
      <dgm:t>
        <a:bodyPr/>
        <a:lstStyle/>
        <a:p>
          <a:endParaRPr lang="en-US" b="1">
            <a:solidFill>
              <a:srgbClr val="000000"/>
            </a:solidFill>
          </a:endParaRPr>
        </a:p>
      </dgm:t>
    </dgm:pt>
    <dgm:pt modelId="{DA233033-E84A-4538-889F-7370077C544B}">
      <dgm:prSet phldrT="[Text]"/>
      <dgm:spPr>
        <a:ln>
          <a:solidFill>
            <a:srgbClr val="598774"/>
          </a:solidFill>
        </a:ln>
      </dgm:spPr>
      <dgm:t>
        <a:bodyPr/>
        <a:lstStyle/>
        <a:p>
          <a:r>
            <a:rPr lang="en-US" b="1" dirty="0" smtClean="0"/>
            <a:t>If expected value of Y is greater than X, risk of Y is less than X</a:t>
          </a:r>
          <a:endParaRPr lang="en-US" b="1" dirty="0"/>
        </a:p>
      </dgm:t>
    </dgm:pt>
    <dgm:pt modelId="{DC9229B3-7EA4-4048-BBDB-52C9C9FBDA29}" type="parTrans" cxnId="{E2E1838D-C930-49E6-8753-8607153B9CEA}">
      <dgm:prSet/>
      <dgm:spPr/>
      <dgm:t>
        <a:bodyPr/>
        <a:lstStyle/>
        <a:p>
          <a:endParaRPr lang="en-US" b="1">
            <a:solidFill>
              <a:srgbClr val="000000"/>
            </a:solidFill>
          </a:endParaRPr>
        </a:p>
      </dgm:t>
    </dgm:pt>
    <dgm:pt modelId="{4C35419F-FD9D-4613-BB31-BDEDEFD012B4}" type="sibTrans" cxnId="{E2E1838D-C930-49E6-8753-8607153B9CEA}">
      <dgm:prSet/>
      <dgm:spPr/>
      <dgm:t>
        <a:bodyPr/>
        <a:lstStyle/>
        <a:p>
          <a:endParaRPr lang="en-US" b="1">
            <a:solidFill>
              <a:srgbClr val="000000"/>
            </a:solidFill>
          </a:endParaRPr>
        </a:p>
      </dgm:t>
    </dgm:pt>
    <dgm:pt modelId="{2C4B96A1-65CD-404E-8745-B41F8353E24B}">
      <dgm:prSet phldrT="[Text]"/>
      <dgm:spPr>
        <a:ln>
          <a:solidFill>
            <a:srgbClr val="598774"/>
          </a:solidFill>
        </a:ln>
      </dgm:spPr>
      <dgm:t>
        <a:bodyPr/>
        <a:lstStyle/>
        <a:p>
          <a:r>
            <a:rPr lang="en-US" b="1" dirty="0" smtClean="0"/>
            <a:t>“Double portfolio, double risk” (leverage)</a:t>
          </a:r>
          <a:endParaRPr lang="en-US" b="1" dirty="0"/>
        </a:p>
      </dgm:t>
    </dgm:pt>
    <dgm:pt modelId="{031E5919-D3B7-49DF-9596-D8C1C46A386F}" type="parTrans" cxnId="{05EBB59B-E1FD-4B5D-9834-A37D3DAE9948}">
      <dgm:prSet/>
      <dgm:spPr/>
      <dgm:t>
        <a:bodyPr/>
        <a:lstStyle/>
        <a:p>
          <a:endParaRPr lang="en-US" b="1">
            <a:solidFill>
              <a:srgbClr val="000000"/>
            </a:solidFill>
          </a:endParaRPr>
        </a:p>
      </dgm:t>
    </dgm:pt>
    <dgm:pt modelId="{D3190736-ACDE-4F8D-96F2-9E33B40DDCBB}" type="sibTrans" cxnId="{05EBB59B-E1FD-4B5D-9834-A37D3DAE9948}">
      <dgm:prSet/>
      <dgm:spPr/>
      <dgm:t>
        <a:bodyPr/>
        <a:lstStyle/>
        <a:p>
          <a:endParaRPr lang="en-US" b="1">
            <a:solidFill>
              <a:srgbClr val="000000"/>
            </a:solidFill>
          </a:endParaRPr>
        </a:p>
      </dgm:t>
    </dgm:pt>
    <dgm:pt modelId="{C17172D2-DEA5-49CB-A4DF-B1A5FEB132DA}">
      <dgm:prSet/>
      <dgm:spPr>
        <a:ln>
          <a:solidFill>
            <a:srgbClr val="598774"/>
          </a:solidFill>
        </a:ln>
      </dgm:spPr>
      <dgm:t>
        <a:bodyPr/>
        <a:lstStyle/>
        <a:p>
          <a:r>
            <a:rPr lang="en-US" b="1" dirty="0" smtClean="0"/>
            <a:t>“Like adding cash”</a:t>
          </a:r>
          <a:endParaRPr lang="en-US" b="1" dirty="0"/>
        </a:p>
      </dgm:t>
    </dgm:pt>
    <dgm:pt modelId="{B5C4A13C-EB03-4586-8A8D-11B6C266C872}" type="parTrans" cxnId="{C74781F0-F4BC-4694-B08E-2529F588EC2E}">
      <dgm:prSet/>
      <dgm:spPr/>
      <dgm:t>
        <a:bodyPr/>
        <a:lstStyle/>
        <a:p>
          <a:endParaRPr lang="en-US" b="1">
            <a:solidFill>
              <a:srgbClr val="000000"/>
            </a:solidFill>
          </a:endParaRPr>
        </a:p>
      </dgm:t>
    </dgm:pt>
    <dgm:pt modelId="{4FF78887-1F4C-4B52-8E4E-4F638CE54529}" type="sibTrans" cxnId="{C74781F0-F4BC-4694-B08E-2529F588EC2E}">
      <dgm:prSet/>
      <dgm:spPr/>
      <dgm:t>
        <a:bodyPr/>
        <a:lstStyle/>
        <a:p>
          <a:endParaRPr lang="en-US" b="1">
            <a:solidFill>
              <a:srgbClr val="000000"/>
            </a:solidFill>
          </a:endParaRPr>
        </a:p>
      </dgm:t>
    </dgm:pt>
    <dgm:pt modelId="{A61B94B9-A71F-4C6F-98F8-081857B00009}">
      <dgm:prSet phldrT="[Text]"/>
      <dgm:spPr>
        <a:ln>
          <a:solidFill>
            <a:srgbClr val="598774"/>
          </a:solidFill>
        </a:ln>
      </dgm:spPr>
      <dgm:t>
        <a:bodyPr/>
        <a:lstStyle/>
        <a:p>
          <a:r>
            <a:rPr lang="en-US" b="1" dirty="0" smtClean="0"/>
            <a:t>Positive homogeneity</a:t>
          </a:r>
          <a:endParaRPr lang="en-US" b="1" dirty="0"/>
        </a:p>
      </dgm:t>
    </dgm:pt>
    <dgm:pt modelId="{1D341276-02FA-46B3-8EB0-E82606C9FDBB}" type="sibTrans" cxnId="{B71847B9-5F4E-4C4B-9A74-4EA809CF7FD8}">
      <dgm:prSet/>
      <dgm:spPr/>
      <dgm:t>
        <a:bodyPr/>
        <a:lstStyle/>
        <a:p>
          <a:endParaRPr lang="en-US" b="1">
            <a:solidFill>
              <a:srgbClr val="000000"/>
            </a:solidFill>
          </a:endParaRPr>
        </a:p>
      </dgm:t>
    </dgm:pt>
    <dgm:pt modelId="{D0C7A2C5-AC3B-4EEF-B0D4-C9600CDEEFEE}" type="parTrans" cxnId="{B71847B9-5F4E-4C4B-9A74-4EA809CF7FD8}">
      <dgm:prSet/>
      <dgm:spPr/>
      <dgm:t>
        <a:bodyPr/>
        <a:lstStyle/>
        <a:p>
          <a:endParaRPr lang="en-US" b="1">
            <a:solidFill>
              <a:srgbClr val="000000"/>
            </a:solidFill>
          </a:endParaRPr>
        </a:p>
      </dgm:t>
    </dgm:pt>
    <dgm:pt modelId="{35985F3C-00F3-4BCD-AE09-D120E7BC273F}" type="pres">
      <dgm:prSet presAssocID="{0C67EBAE-8AA2-4D6E-B951-D11C06BF6490}" presName="diagram" presStyleCnt="0">
        <dgm:presLayoutVars>
          <dgm:dir/>
          <dgm:resizeHandles val="exact"/>
        </dgm:presLayoutVars>
      </dgm:prSet>
      <dgm:spPr/>
      <dgm:t>
        <a:bodyPr/>
        <a:lstStyle/>
        <a:p>
          <a:endParaRPr lang="en-US"/>
        </a:p>
      </dgm:t>
    </dgm:pt>
    <dgm:pt modelId="{2B6D2D48-C758-4503-899D-23D938BC3232}" type="pres">
      <dgm:prSet presAssocID="{90EA182D-FCBF-4F23-A0B5-4602B771B88B}" presName="node" presStyleLbl="node1" presStyleIdx="0" presStyleCnt="4">
        <dgm:presLayoutVars>
          <dgm:bulletEnabled val="1"/>
        </dgm:presLayoutVars>
      </dgm:prSet>
      <dgm:spPr/>
      <dgm:t>
        <a:bodyPr/>
        <a:lstStyle/>
        <a:p>
          <a:endParaRPr lang="en-US"/>
        </a:p>
      </dgm:t>
    </dgm:pt>
    <dgm:pt modelId="{A268B4D8-BCEB-4D84-B2B4-979C5B19948D}" type="pres">
      <dgm:prSet presAssocID="{7DE718CD-D4EA-4A7A-83FB-6F5305B80D14}" presName="sibTrans" presStyleCnt="0"/>
      <dgm:spPr/>
      <dgm:t>
        <a:bodyPr/>
        <a:lstStyle/>
        <a:p>
          <a:endParaRPr lang="en-US"/>
        </a:p>
      </dgm:t>
    </dgm:pt>
    <dgm:pt modelId="{1D4451E0-75EC-49BA-AA10-44DB0618C8B3}" type="pres">
      <dgm:prSet presAssocID="{A0A88A4A-43C5-4F6F-A18D-A326DC04641A}" presName="node" presStyleLbl="node1" presStyleIdx="1" presStyleCnt="4">
        <dgm:presLayoutVars>
          <dgm:bulletEnabled val="1"/>
        </dgm:presLayoutVars>
      </dgm:prSet>
      <dgm:spPr/>
      <dgm:t>
        <a:bodyPr/>
        <a:lstStyle/>
        <a:p>
          <a:endParaRPr lang="en-US"/>
        </a:p>
      </dgm:t>
    </dgm:pt>
    <dgm:pt modelId="{883A2BE0-580E-4E81-AF6C-D271E77997B6}" type="pres">
      <dgm:prSet presAssocID="{5DB94E4B-DA04-48CB-B8B7-CC03746D432E}" presName="sibTrans" presStyleCnt="0"/>
      <dgm:spPr/>
      <dgm:t>
        <a:bodyPr/>
        <a:lstStyle/>
        <a:p>
          <a:endParaRPr lang="en-US"/>
        </a:p>
      </dgm:t>
    </dgm:pt>
    <dgm:pt modelId="{F9FCA0B0-8FC1-412D-9399-2D61CA8A1BD2}" type="pres">
      <dgm:prSet presAssocID="{A61B94B9-A71F-4C6F-98F8-081857B00009}" presName="node" presStyleLbl="node1" presStyleIdx="2" presStyleCnt="4">
        <dgm:presLayoutVars>
          <dgm:bulletEnabled val="1"/>
        </dgm:presLayoutVars>
      </dgm:prSet>
      <dgm:spPr/>
      <dgm:t>
        <a:bodyPr/>
        <a:lstStyle/>
        <a:p>
          <a:endParaRPr lang="en-US"/>
        </a:p>
      </dgm:t>
    </dgm:pt>
    <dgm:pt modelId="{8A88A822-DC86-44A3-8291-75CD6ED40FAF}" type="pres">
      <dgm:prSet presAssocID="{1D341276-02FA-46B3-8EB0-E82606C9FDBB}" presName="sibTrans" presStyleCnt="0"/>
      <dgm:spPr/>
      <dgm:t>
        <a:bodyPr/>
        <a:lstStyle/>
        <a:p>
          <a:endParaRPr lang="en-US"/>
        </a:p>
      </dgm:t>
    </dgm:pt>
    <dgm:pt modelId="{561CA172-FB1D-464C-A42A-82F46D4C85FB}" type="pres">
      <dgm:prSet presAssocID="{CA0A1E19-3DD0-42C1-8EB9-DBD336024B14}" presName="node" presStyleLbl="node1" presStyleIdx="3" presStyleCnt="4">
        <dgm:presLayoutVars>
          <dgm:bulletEnabled val="1"/>
        </dgm:presLayoutVars>
      </dgm:prSet>
      <dgm:spPr/>
      <dgm:t>
        <a:bodyPr/>
        <a:lstStyle/>
        <a:p>
          <a:endParaRPr lang="en-US"/>
        </a:p>
      </dgm:t>
    </dgm:pt>
  </dgm:ptLst>
  <dgm:cxnLst>
    <dgm:cxn modelId="{B71847B9-5F4E-4C4B-9A74-4EA809CF7FD8}" srcId="{0C67EBAE-8AA2-4D6E-B951-D11C06BF6490}" destId="{A61B94B9-A71F-4C6F-98F8-081857B00009}" srcOrd="2" destOrd="0" parTransId="{D0C7A2C5-AC3B-4EEF-B0D4-C9600CDEEFEE}" sibTransId="{1D341276-02FA-46B3-8EB0-E82606C9FDBB}"/>
    <dgm:cxn modelId="{B1BDDF8A-57DD-4E60-B19F-305EAA273518}" srcId="{0C67EBAE-8AA2-4D6E-B951-D11C06BF6490}" destId="{CA0A1E19-3DD0-42C1-8EB9-DBD336024B14}" srcOrd="3" destOrd="0" parTransId="{423D6E65-69B3-415A-BC13-16FEE4E33453}" sibTransId="{C31BDE96-8F49-4980-837A-32849995CC7F}"/>
    <dgm:cxn modelId="{E8E631D1-AD0F-4A31-84F5-ACA60D762B69}" type="presOf" srcId="{A61B94B9-A71F-4C6F-98F8-081857B00009}" destId="{F9FCA0B0-8FC1-412D-9399-2D61CA8A1BD2}" srcOrd="0" destOrd="0" presId="urn:microsoft.com/office/officeart/2005/8/layout/default#1"/>
    <dgm:cxn modelId="{00ECEBE2-4B24-43D8-8A1F-C56E6271AF15}" type="presOf" srcId="{DA233033-E84A-4538-889F-7370077C544B}" destId="{1D4451E0-75EC-49BA-AA10-44DB0618C8B3}" srcOrd="0" destOrd="2" presId="urn:microsoft.com/office/officeart/2005/8/layout/default#1"/>
    <dgm:cxn modelId="{218AC195-3690-4BF7-9036-8BDE0A765849}" srcId="{90EA182D-FCBF-4F23-A0B5-4602B771B88B}" destId="{7D57F507-72BF-4D9B-9D6C-C622859D9BE7}" srcOrd="1" destOrd="0" parTransId="{1BB3827C-A14E-40F3-8DAC-3B29BF228CF9}" sibTransId="{C8C38A78-45DC-4209-8FA9-C2CF6443E3A1}"/>
    <dgm:cxn modelId="{FE6D8A8D-7678-4DB7-927E-3049CA616C82}" type="presOf" srcId="{A0A88A4A-43C5-4F6F-A18D-A326DC04641A}" destId="{1D4451E0-75EC-49BA-AA10-44DB0618C8B3}" srcOrd="0" destOrd="0" presId="urn:microsoft.com/office/officeart/2005/8/layout/default#1"/>
    <dgm:cxn modelId="{37FFC36E-2A9D-4420-A2B6-F26D2C26AB9E}" type="presOf" srcId="{7D57F507-72BF-4D9B-9D6C-C622859D9BE7}" destId="{2B6D2D48-C758-4503-899D-23D938BC3232}" srcOrd="0" destOrd="2" presId="urn:microsoft.com/office/officeart/2005/8/layout/default#1"/>
    <dgm:cxn modelId="{93BC7487-C3DF-48B5-B934-7F3BA36EE9FA}" type="presOf" srcId="{C994380B-A5CB-4A48-A0D2-680E127B6BF9}" destId="{F9FCA0B0-8FC1-412D-9399-2D61CA8A1BD2}" srcOrd="0" destOrd="1" presId="urn:microsoft.com/office/officeart/2005/8/layout/default#1"/>
    <dgm:cxn modelId="{90F2D965-F13F-4AF1-A9A0-04EB02243876}" type="presOf" srcId="{A281C24B-74BC-4BA4-B398-44DCB9EC5944}" destId="{2B6D2D48-C758-4503-899D-23D938BC3232}" srcOrd="0" destOrd="1" presId="urn:microsoft.com/office/officeart/2005/8/layout/default#1"/>
    <dgm:cxn modelId="{0F14692C-67BE-4D2C-B3DB-0D661FFF3226}" srcId="{0C67EBAE-8AA2-4D6E-B951-D11C06BF6490}" destId="{A0A88A4A-43C5-4F6F-A18D-A326DC04641A}" srcOrd="1" destOrd="0" parTransId="{F3117113-98D7-43C6-9F73-0D7A424F7B0D}" sibTransId="{5DB94E4B-DA04-48CB-B8B7-CC03746D432E}"/>
    <dgm:cxn modelId="{85B90D05-E311-402E-A9DF-14D55B82531A}" type="presOf" srcId="{2C4B96A1-65CD-404E-8745-B41F8353E24B}" destId="{F9FCA0B0-8FC1-412D-9399-2D61CA8A1BD2}" srcOrd="0" destOrd="2" presId="urn:microsoft.com/office/officeart/2005/8/layout/default#1"/>
    <dgm:cxn modelId="{182BB2CD-B99B-451E-AE4E-A591066ABEAC}" type="presOf" srcId="{E147634B-C76A-45A7-A323-BCA23F0C79D8}" destId="{1D4451E0-75EC-49BA-AA10-44DB0618C8B3}" srcOrd="0" destOrd="1" presId="urn:microsoft.com/office/officeart/2005/8/layout/default#1"/>
    <dgm:cxn modelId="{D59A37D4-1967-431B-9935-4E09DD9F3E6E}" srcId="{0C67EBAE-8AA2-4D6E-B951-D11C06BF6490}" destId="{90EA182D-FCBF-4F23-A0B5-4602B771B88B}" srcOrd="0" destOrd="0" parTransId="{308F3427-6A58-4876-A660-FDE7E71FF127}" sibTransId="{7DE718CD-D4EA-4A7A-83FB-6F5305B80D14}"/>
    <dgm:cxn modelId="{D2848D3B-D840-49DB-BA13-D350434FBDBE}" srcId="{90EA182D-FCBF-4F23-A0B5-4602B771B88B}" destId="{A281C24B-74BC-4BA4-B398-44DCB9EC5944}" srcOrd="0" destOrd="0" parTransId="{68D48CE5-697E-47F2-B30E-E7CA21C51AE0}" sibTransId="{98E37220-AE0D-4E78-8B5B-739784F280DA}"/>
    <dgm:cxn modelId="{9824F73B-36F8-46CA-9372-9F949C5E07EF}" srcId="{A61B94B9-A71F-4C6F-98F8-081857B00009}" destId="{C994380B-A5CB-4A48-A0D2-680E127B6BF9}" srcOrd="0" destOrd="0" parTransId="{68936072-467D-4114-A055-4EC7D92248B2}" sibTransId="{B4A77116-C423-4778-AF08-7D8506FE7A2E}"/>
    <dgm:cxn modelId="{F0E71B0A-FB4F-4081-9B75-ED70D69D7F10}" srcId="{A0A88A4A-43C5-4F6F-A18D-A326DC04641A}" destId="{E147634B-C76A-45A7-A323-BCA23F0C79D8}" srcOrd="0" destOrd="0" parTransId="{6F7F978D-07C3-48B0-990C-28BC1D3B1F5A}" sibTransId="{B91D00C8-AF08-4DFD-B8CF-70C6BC7FCBB6}"/>
    <dgm:cxn modelId="{4D8008B4-15A5-4E1F-A47D-89C78AB766DF}" type="presOf" srcId="{0C67EBAE-8AA2-4D6E-B951-D11C06BF6490}" destId="{35985F3C-00F3-4BCD-AE09-D120E7BC273F}" srcOrd="0" destOrd="0" presId="urn:microsoft.com/office/officeart/2005/8/layout/default#1"/>
    <dgm:cxn modelId="{05EBB59B-E1FD-4B5D-9834-A37D3DAE9948}" srcId="{A61B94B9-A71F-4C6F-98F8-081857B00009}" destId="{2C4B96A1-65CD-404E-8745-B41F8353E24B}" srcOrd="1" destOrd="0" parTransId="{031E5919-D3B7-49DF-9596-D8C1C46A386F}" sibTransId="{D3190736-ACDE-4F8D-96F2-9E33B40DDCBB}"/>
    <dgm:cxn modelId="{F46D68CC-D7C5-4766-BCD7-B7B3CE0493F2}" srcId="{CA0A1E19-3DD0-42C1-8EB9-DBD336024B14}" destId="{E6B78365-0CE1-4FA8-9C4C-D3082A84940A}" srcOrd="0" destOrd="0" parTransId="{4020157F-443F-435A-B0FE-1E3874E31732}" sibTransId="{6CF92048-6125-4DA5-A3B5-523E98601681}"/>
    <dgm:cxn modelId="{E2E1838D-C930-49E6-8753-8607153B9CEA}" srcId="{A0A88A4A-43C5-4F6F-A18D-A326DC04641A}" destId="{DA233033-E84A-4538-889F-7370077C544B}" srcOrd="1" destOrd="0" parTransId="{DC9229B3-7EA4-4048-BBDB-52C9C9FBDA29}" sibTransId="{4C35419F-FD9D-4613-BB31-BDEDEFD012B4}"/>
    <dgm:cxn modelId="{7509E013-14B2-4763-8A1B-57104825BCBB}" type="presOf" srcId="{E6B78365-0CE1-4FA8-9C4C-D3082A84940A}" destId="{561CA172-FB1D-464C-A42A-82F46D4C85FB}" srcOrd="0" destOrd="1" presId="urn:microsoft.com/office/officeart/2005/8/layout/default#1"/>
    <dgm:cxn modelId="{35C76FBC-73EB-4F70-8EDA-148507751D92}" type="presOf" srcId="{90EA182D-FCBF-4F23-A0B5-4602B771B88B}" destId="{2B6D2D48-C758-4503-899D-23D938BC3232}" srcOrd="0" destOrd="0" presId="urn:microsoft.com/office/officeart/2005/8/layout/default#1"/>
    <dgm:cxn modelId="{E3A791BC-43A8-4E08-ABA6-DDB4A0902763}" type="presOf" srcId="{CA0A1E19-3DD0-42C1-8EB9-DBD336024B14}" destId="{561CA172-FB1D-464C-A42A-82F46D4C85FB}" srcOrd="0" destOrd="0" presId="urn:microsoft.com/office/officeart/2005/8/layout/default#1"/>
    <dgm:cxn modelId="{D59E3F2E-506A-44B7-98AB-DEE890D6E254}" type="presOf" srcId="{C17172D2-DEA5-49CB-A4DF-B1A5FEB132DA}" destId="{561CA172-FB1D-464C-A42A-82F46D4C85FB}" srcOrd="0" destOrd="2" presId="urn:microsoft.com/office/officeart/2005/8/layout/default#1"/>
    <dgm:cxn modelId="{C74781F0-F4BC-4694-B08E-2529F588EC2E}" srcId="{CA0A1E19-3DD0-42C1-8EB9-DBD336024B14}" destId="{C17172D2-DEA5-49CB-A4DF-B1A5FEB132DA}" srcOrd="1" destOrd="0" parTransId="{B5C4A13C-EB03-4586-8A8D-11B6C266C872}" sibTransId="{4FF78887-1F4C-4B52-8E4E-4F638CE54529}"/>
    <dgm:cxn modelId="{DDEAA07F-77AE-4149-B79F-A879E3179801}" type="presParOf" srcId="{35985F3C-00F3-4BCD-AE09-D120E7BC273F}" destId="{2B6D2D48-C758-4503-899D-23D938BC3232}" srcOrd="0" destOrd="0" presId="urn:microsoft.com/office/officeart/2005/8/layout/default#1"/>
    <dgm:cxn modelId="{A06286C4-6E2C-48F8-9CE2-195AA40788E1}" type="presParOf" srcId="{35985F3C-00F3-4BCD-AE09-D120E7BC273F}" destId="{A268B4D8-BCEB-4D84-B2B4-979C5B19948D}" srcOrd="1" destOrd="0" presId="urn:microsoft.com/office/officeart/2005/8/layout/default#1"/>
    <dgm:cxn modelId="{B21DC7C1-D87D-4B94-A692-FADEF6B05466}" type="presParOf" srcId="{35985F3C-00F3-4BCD-AE09-D120E7BC273F}" destId="{1D4451E0-75EC-49BA-AA10-44DB0618C8B3}" srcOrd="2" destOrd="0" presId="urn:microsoft.com/office/officeart/2005/8/layout/default#1"/>
    <dgm:cxn modelId="{154FE23C-3DBB-453A-AC8D-3B3A71635686}" type="presParOf" srcId="{35985F3C-00F3-4BCD-AE09-D120E7BC273F}" destId="{883A2BE0-580E-4E81-AF6C-D271E77997B6}" srcOrd="3" destOrd="0" presId="urn:microsoft.com/office/officeart/2005/8/layout/default#1"/>
    <dgm:cxn modelId="{05877764-B57B-42E5-A200-E92E68490654}" type="presParOf" srcId="{35985F3C-00F3-4BCD-AE09-D120E7BC273F}" destId="{F9FCA0B0-8FC1-412D-9399-2D61CA8A1BD2}" srcOrd="4" destOrd="0" presId="urn:microsoft.com/office/officeart/2005/8/layout/default#1"/>
    <dgm:cxn modelId="{DBB44F78-1B22-4EE0-A15C-B705C68AA4B9}" type="presParOf" srcId="{35985F3C-00F3-4BCD-AE09-D120E7BC273F}" destId="{8A88A822-DC86-44A3-8291-75CD6ED40FAF}" srcOrd="5" destOrd="0" presId="urn:microsoft.com/office/officeart/2005/8/layout/default#1"/>
    <dgm:cxn modelId="{3DC7AAAB-3650-478E-8B0A-651B3FA15D25}" type="presParOf" srcId="{35985F3C-00F3-4BCD-AE09-D120E7BC273F}" destId="{561CA172-FB1D-464C-A42A-82F46D4C85FB}" srcOrd="6" destOrd="0" presId="urn:microsoft.com/office/officeart/2005/8/layout/default#1"/>
  </dgm:cxnLst>
  <dgm:bg/>
  <dgm:whole/>
  <dgm:extLst>
    <a:ext uri="http://schemas.microsoft.com/office/drawing/2008/diagram">
      <dsp:dataModelExt xmlns:dsp="http://schemas.microsoft.com/office/drawing/2008/diagram" relId="rId2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56E3E7-A1D1-4A31-BADF-3E4458FB47D6}">
      <dsp:nvSpPr>
        <dsp:cNvPr id="0" name=""/>
        <dsp:cNvSpPr/>
      </dsp:nvSpPr>
      <dsp:spPr>
        <a:xfrm>
          <a:off x="550" y="271"/>
          <a:ext cx="4795054" cy="231057"/>
        </a:xfrm>
        <a:prstGeom prst="roundRect">
          <a:avLst>
            <a:gd name="adj" fmla="val 10000"/>
          </a:avLst>
        </a:prstGeom>
        <a:solidFill>
          <a:srgbClr val="A2B593"/>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Risk Measurement</a:t>
          </a:r>
          <a:endParaRPr lang="en-US" sz="1200" b="1" kern="1200" dirty="0"/>
        </a:p>
      </dsp:txBody>
      <dsp:txXfrm>
        <a:off x="7317" y="7038"/>
        <a:ext cx="4781520" cy="217523"/>
      </dsp:txXfrm>
    </dsp:sp>
    <dsp:sp modelId="{20FF861D-70BE-4FB2-A89B-712734132577}">
      <dsp:nvSpPr>
        <dsp:cNvPr id="0" name=""/>
        <dsp:cNvSpPr/>
      </dsp:nvSpPr>
      <dsp:spPr>
        <a:xfrm>
          <a:off x="550" y="274475"/>
          <a:ext cx="3132277" cy="365193"/>
        </a:xfrm>
        <a:prstGeom prst="roundRect">
          <a:avLst>
            <a:gd name="adj" fmla="val 10000"/>
          </a:avLst>
        </a:prstGeom>
        <a:no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Local valuation</a:t>
          </a:r>
          <a:endParaRPr lang="en-US" sz="1200" b="1" kern="1200" dirty="0"/>
        </a:p>
      </dsp:txBody>
      <dsp:txXfrm>
        <a:off x="11246" y="285171"/>
        <a:ext cx="3110885" cy="343801"/>
      </dsp:txXfrm>
    </dsp:sp>
    <dsp:sp modelId="{C8EF4B40-FC1B-42B2-80E4-2D9F788A6E7D}">
      <dsp:nvSpPr>
        <dsp:cNvPr id="0" name=""/>
        <dsp:cNvSpPr/>
      </dsp:nvSpPr>
      <dsp:spPr>
        <a:xfrm>
          <a:off x="550" y="682815"/>
          <a:ext cx="1533926" cy="365193"/>
        </a:xfrm>
        <a:prstGeom prst="roundRect">
          <a:avLst>
            <a:gd name="adj" fmla="val 10000"/>
          </a:avLst>
        </a:prstGeom>
        <a:no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Linear models</a:t>
          </a:r>
          <a:endParaRPr lang="en-US" sz="1200" b="1" kern="1200" dirty="0"/>
        </a:p>
      </dsp:txBody>
      <dsp:txXfrm>
        <a:off x="11246" y="693511"/>
        <a:ext cx="1512534" cy="343801"/>
      </dsp:txXfrm>
    </dsp:sp>
    <dsp:sp modelId="{EC01DF9E-ED04-4B18-80F2-5F1B57575CEC}">
      <dsp:nvSpPr>
        <dsp:cNvPr id="0" name=""/>
        <dsp:cNvSpPr/>
      </dsp:nvSpPr>
      <dsp:spPr>
        <a:xfrm>
          <a:off x="550" y="1091155"/>
          <a:ext cx="1533926" cy="365193"/>
        </a:xfrm>
        <a:prstGeom prst="roundRect">
          <a:avLst>
            <a:gd name="adj" fmla="val 10000"/>
          </a:avLst>
        </a:prstGeom>
        <a:solidFill>
          <a:schemeClr val="lt1">
            <a:hueOff val="0"/>
            <a:satOff val="0"/>
            <a:lumOff val="0"/>
            <a:alphaOff val="0"/>
          </a:schemeClr>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Full Covariance matrix</a:t>
          </a:r>
          <a:endParaRPr lang="en-US" sz="1200" b="1" kern="1200" dirty="0"/>
        </a:p>
      </dsp:txBody>
      <dsp:txXfrm>
        <a:off x="11246" y="1101851"/>
        <a:ext cx="1512534" cy="343801"/>
      </dsp:txXfrm>
    </dsp:sp>
    <dsp:sp modelId="{A4864245-19CF-4A34-A8DD-8BC5BCE1D078}">
      <dsp:nvSpPr>
        <dsp:cNvPr id="0" name=""/>
        <dsp:cNvSpPr/>
      </dsp:nvSpPr>
      <dsp:spPr>
        <a:xfrm>
          <a:off x="550" y="1499495"/>
          <a:ext cx="1533926" cy="365193"/>
        </a:xfrm>
        <a:prstGeom prst="roundRect">
          <a:avLst>
            <a:gd name="adj" fmla="val 10000"/>
          </a:avLst>
        </a:prstGeom>
        <a:solidFill>
          <a:schemeClr val="lt1">
            <a:hueOff val="0"/>
            <a:satOff val="0"/>
            <a:lumOff val="0"/>
            <a:alphaOff val="0"/>
          </a:schemeClr>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Factor Models</a:t>
          </a:r>
          <a:endParaRPr lang="en-US" sz="1200" b="1" kern="1200" dirty="0"/>
        </a:p>
      </dsp:txBody>
      <dsp:txXfrm>
        <a:off x="11246" y="1510191"/>
        <a:ext cx="1512534" cy="343801"/>
      </dsp:txXfrm>
    </dsp:sp>
    <dsp:sp modelId="{4C753022-D6C9-4D74-AC86-CD0749ECFA06}">
      <dsp:nvSpPr>
        <dsp:cNvPr id="0" name=""/>
        <dsp:cNvSpPr/>
      </dsp:nvSpPr>
      <dsp:spPr>
        <a:xfrm>
          <a:off x="550" y="1907835"/>
          <a:ext cx="1533926" cy="365193"/>
        </a:xfrm>
        <a:prstGeom prst="roundRect">
          <a:avLst>
            <a:gd name="adj" fmla="val 10000"/>
          </a:avLst>
        </a:prstGeom>
        <a:solidFill>
          <a:schemeClr val="lt1">
            <a:hueOff val="0"/>
            <a:satOff val="0"/>
            <a:lumOff val="0"/>
            <a:alphaOff val="0"/>
          </a:schemeClr>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Diagonal Models</a:t>
          </a:r>
          <a:endParaRPr lang="en-US" sz="1200" b="1" kern="1200" dirty="0"/>
        </a:p>
      </dsp:txBody>
      <dsp:txXfrm>
        <a:off x="11246" y="1918531"/>
        <a:ext cx="1512534" cy="343801"/>
      </dsp:txXfrm>
    </dsp:sp>
    <dsp:sp modelId="{2FD1BC06-840C-43CE-AFC1-11FC17B32712}">
      <dsp:nvSpPr>
        <dsp:cNvPr id="0" name=""/>
        <dsp:cNvSpPr/>
      </dsp:nvSpPr>
      <dsp:spPr>
        <a:xfrm>
          <a:off x="1598901" y="682815"/>
          <a:ext cx="1533926" cy="365193"/>
        </a:xfrm>
        <a:prstGeom prst="roundRect">
          <a:avLst>
            <a:gd name="adj" fmla="val 10000"/>
          </a:avLst>
        </a:prstGeom>
        <a:solidFill>
          <a:schemeClr val="lt1">
            <a:hueOff val="0"/>
            <a:satOff val="0"/>
            <a:lumOff val="0"/>
            <a:alphaOff val="0"/>
          </a:schemeClr>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Nonlinear models</a:t>
          </a:r>
          <a:endParaRPr lang="en-US" sz="1200" b="1" kern="1200" dirty="0"/>
        </a:p>
      </dsp:txBody>
      <dsp:txXfrm>
        <a:off x="1609597" y="693511"/>
        <a:ext cx="1512534" cy="343801"/>
      </dsp:txXfrm>
    </dsp:sp>
    <dsp:sp modelId="{16AF03B0-4748-46A7-BB4F-10E30764E419}">
      <dsp:nvSpPr>
        <dsp:cNvPr id="0" name=""/>
        <dsp:cNvSpPr/>
      </dsp:nvSpPr>
      <dsp:spPr>
        <a:xfrm>
          <a:off x="1598901" y="1091155"/>
          <a:ext cx="1533926" cy="365193"/>
        </a:xfrm>
        <a:prstGeom prst="roundRect">
          <a:avLst>
            <a:gd name="adj" fmla="val 10000"/>
          </a:avLst>
        </a:prstGeom>
        <a:solidFill>
          <a:schemeClr val="lt1">
            <a:hueOff val="0"/>
            <a:satOff val="0"/>
            <a:lumOff val="0"/>
            <a:alphaOff val="0"/>
          </a:schemeClr>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Gamma</a:t>
          </a:r>
          <a:endParaRPr lang="en-US" sz="1200" b="1" kern="1200" dirty="0"/>
        </a:p>
      </dsp:txBody>
      <dsp:txXfrm>
        <a:off x="1609597" y="1101851"/>
        <a:ext cx="1512534" cy="343801"/>
      </dsp:txXfrm>
    </dsp:sp>
    <dsp:sp modelId="{1DA0CCB7-F6CA-466E-81C6-584E97277FDA}">
      <dsp:nvSpPr>
        <dsp:cNvPr id="0" name=""/>
        <dsp:cNvSpPr/>
      </dsp:nvSpPr>
      <dsp:spPr>
        <a:xfrm>
          <a:off x="1598901" y="1499495"/>
          <a:ext cx="1533926" cy="365193"/>
        </a:xfrm>
        <a:prstGeom prst="roundRect">
          <a:avLst>
            <a:gd name="adj" fmla="val 10000"/>
          </a:avLst>
        </a:prstGeom>
        <a:solidFill>
          <a:schemeClr val="lt1">
            <a:hueOff val="0"/>
            <a:satOff val="0"/>
            <a:lumOff val="0"/>
            <a:alphaOff val="0"/>
          </a:schemeClr>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Convexity</a:t>
          </a:r>
          <a:endParaRPr lang="en-US" sz="1200" b="1" kern="1200" dirty="0"/>
        </a:p>
      </dsp:txBody>
      <dsp:txXfrm>
        <a:off x="1609597" y="1510191"/>
        <a:ext cx="1512534" cy="343801"/>
      </dsp:txXfrm>
    </dsp:sp>
    <dsp:sp modelId="{CF28F632-E2EF-4B4C-9C18-0E0E1328EAB9}">
      <dsp:nvSpPr>
        <dsp:cNvPr id="0" name=""/>
        <dsp:cNvSpPr/>
      </dsp:nvSpPr>
      <dsp:spPr>
        <a:xfrm>
          <a:off x="3261678" y="274475"/>
          <a:ext cx="1533926" cy="365193"/>
        </a:xfrm>
        <a:prstGeom prst="roundRect">
          <a:avLst>
            <a:gd name="adj" fmla="val 10000"/>
          </a:avLst>
        </a:prstGeom>
        <a:no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Full valuation</a:t>
          </a:r>
          <a:endParaRPr lang="en-US" sz="1200" b="1" kern="1200" dirty="0"/>
        </a:p>
      </dsp:txBody>
      <dsp:txXfrm>
        <a:off x="3272374" y="285171"/>
        <a:ext cx="1512534" cy="343801"/>
      </dsp:txXfrm>
    </dsp:sp>
    <dsp:sp modelId="{7A79C2CC-8E42-4AB9-B9D5-41748C89A738}">
      <dsp:nvSpPr>
        <dsp:cNvPr id="0" name=""/>
        <dsp:cNvSpPr/>
      </dsp:nvSpPr>
      <dsp:spPr>
        <a:xfrm>
          <a:off x="3261678" y="682815"/>
          <a:ext cx="1533926" cy="365193"/>
        </a:xfrm>
        <a:prstGeom prst="roundRect">
          <a:avLst>
            <a:gd name="adj" fmla="val 10000"/>
          </a:avLst>
        </a:prstGeom>
        <a:solidFill>
          <a:schemeClr val="lt1">
            <a:hueOff val="0"/>
            <a:satOff val="0"/>
            <a:lumOff val="0"/>
            <a:alphaOff val="0"/>
          </a:schemeClr>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Historical Simulation</a:t>
          </a:r>
          <a:endParaRPr lang="en-US" sz="1200" b="1" kern="1200" dirty="0"/>
        </a:p>
      </dsp:txBody>
      <dsp:txXfrm>
        <a:off x="3272374" y="693511"/>
        <a:ext cx="1512534" cy="343801"/>
      </dsp:txXfrm>
    </dsp:sp>
    <dsp:sp modelId="{48FD18FF-DA6F-4293-B3A4-2EA6B7517B2C}">
      <dsp:nvSpPr>
        <dsp:cNvPr id="0" name=""/>
        <dsp:cNvSpPr/>
      </dsp:nvSpPr>
      <dsp:spPr>
        <a:xfrm>
          <a:off x="3261678" y="1091155"/>
          <a:ext cx="1533926" cy="365193"/>
        </a:xfrm>
        <a:prstGeom prst="roundRect">
          <a:avLst>
            <a:gd name="adj" fmla="val 10000"/>
          </a:avLst>
        </a:prstGeom>
        <a:solidFill>
          <a:schemeClr val="lt1">
            <a:hueOff val="0"/>
            <a:satOff val="0"/>
            <a:lumOff val="0"/>
            <a:alphaOff val="0"/>
          </a:schemeClr>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Monte Carlo Simulation</a:t>
          </a:r>
          <a:endParaRPr lang="en-US" sz="1200" b="1" kern="1200" dirty="0"/>
        </a:p>
      </dsp:txBody>
      <dsp:txXfrm>
        <a:off x="3272374" y="1101851"/>
        <a:ext cx="1512534" cy="3438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9710A4-21C9-46FC-964A-FFBE0BCBE632}">
      <dsp:nvSpPr>
        <dsp:cNvPr id="0" name=""/>
        <dsp:cNvSpPr/>
      </dsp:nvSpPr>
      <dsp:spPr>
        <a:xfrm>
          <a:off x="1861" y="739"/>
          <a:ext cx="1815138" cy="726055"/>
        </a:xfrm>
        <a:prstGeom prst="rect">
          <a:avLst/>
        </a:prstGeom>
        <a:solidFill>
          <a:srgbClr val="A2B593"/>
        </a:solidFill>
        <a:ln w="25400" cap="flat" cmpd="sng" algn="ctr">
          <a:solidFill>
            <a:srgbClr val="A2B5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lvl="0" algn="ctr" defTabSz="622300">
            <a:lnSpc>
              <a:spcPct val="90000"/>
            </a:lnSpc>
            <a:spcBef>
              <a:spcPct val="0"/>
            </a:spcBef>
            <a:spcAft>
              <a:spcPct val="35000"/>
            </a:spcAft>
          </a:pPr>
          <a:r>
            <a:rPr lang="en-US" sz="1400" b="1" kern="1200" dirty="0" smtClean="0"/>
            <a:t>Historic Simulation (HS)</a:t>
          </a:r>
          <a:endParaRPr lang="en-US" sz="1400" b="1" kern="1200" dirty="0"/>
        </a:p>
      </dsp:txBody>
      <dsp:txXfrm>
        <a:off x="1861" y="739"/>
        <a:ext cx="1815138" cy="726055"/>
      </dsp:txXfrm>
    </dsp:sp>
    <dsp:sp modelId="{D032C0CE-B69C-4C46-AB38-0CCA0BBCDC37}">
      <dsp:nvSpPr>
        <dsp:cNvPr id="0" name=""/>
        <dsp:cNvSpPr/>
      </dsp:nvSpPr>
      <dsp:spPr>
        <a:xfrm>
          <a:off x="1861" y="726795"/>
          <a:ext cx="1815138" cy="1537199"/>
        </a:xfrm>
        <a:prstGeom prst="rect">
          <a:avLst/>
        </a:prstGeom>
        <a:solidFill>
          <a:schemeClr val="lt1">
            <a:alpha val="90000"/>
            <a:tint val="40000"/>
            <a:hueOff val="0"/>
            <a:satOff val="0"/>
            <a:lumOff val="0"/>
            <a:alphaOff val="0"/>
          </a:schemeClr>
        </a:solidFill>
        <a:ln w="25400" cap="flat" cmpd="sng" algn="ctr">
          <a:solidFill>
            <a:schemeClr val="accent3">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n-US" sz="1200" b="1" kern="1200" dirty="0" smtClean="0"/>
            <a:t>Sort returns</a:t>
          </a:r>
          <a:endParaRPr lang="en-US" sz="1200" b="1" kern="1200" dirty="0"/>
        </a:p>
        <a:p>
          <a:pPr marL="114300" lvl="1" indent="-114300" algn="l" defTabSz="533400">
            <a:lnSpc>
              <a:spcPct val="90000"/>
            </a:lnSpc>
            <a:spcBef>
              <a:spcPct val="0"/>
            </a:spcBef>
            <a:spcAft>
              <a:spcPct val="15000"/>
            </a:spcAft>
            <a:buChar char="••"/>
          </a:pPr>
          <a:r>
            <a:rPr lang="en-US" sz="1200" b="1" kern="1200" dirty="0" smtClean="0"/>
            <a:t>Lookup worst</a:t>
          </a:r>
          <a:endParaRPr lang="en-US" sz="1200" b="1" kern="1200" dirty="0"/>
        </a:p>
        <a:p>
          <a:pPr marL="114300" lvl="1" indent="-114300" algn="l" defTabSz="533400">
            <a:lnSpc>
              <a:spcPct val="90000"/>
            </a:lnSpc>
            <a:spcBef>
              <a:spcPct val="0"/>
            </a:spcBef>
            <a:spcAft>
              <a:spcPct val="15000"/>
            </a:spcAft>
            <a:buChar char="••"/>
          </a:pPr>
          <a:r>
            <a:rPr lang="en-US" sz="1200" b="1" kern="1200" dirty="0" smtClean="0"/>
            <a:t>If n=100, for 95</a:t>
          </a:r>
          <a:r>
            <a:rPr lang="en-US" sz="1200" b="1" kern="1200" baseline="30000" dirty="0" smtClean="0"/>
            <a:t>th</a:t>
          </a:r>
          <a:r>
            <a:rPr lang="en-US" sz="1200" b="1" kern="1200" dirty="0" smtClean="0"/>
            <a:t> percentile look between bottom 5</a:t>
          </a:r>
          <a:r>
            <a:rPr lang="en-US" sz="1200" b="1" kern="1200" baseline="30000" dirty="0" smtClean="0"/>
            <a:t>th</a:t>
          </a:r>
          <a:r>
            <a:rPr lang="en-US" sz="1200" b="1" kern="1200" dirty="0" smtClean="0"/>
            <a:t> &amp; 6</a:t>
          </a:r>
          <a:r>
            <a:rPr lang="en-US" sz="1200" b="1" kern="1200" baseline="30000" dirty="0" smtClean="0"/>
            <a:t>th</a:t>
          </a:r>
          <a:r>
            <a:rPr lang="en-US" sz="1200" b="1" kern="1200" dirty="0" smtClean="0"/>
            <a:t>  </a:t>
          </a:r>
          <a:endParaRPr lang="en-US" sz="1200" b="1" kern="1200" dirty="0"/>
        </a:p>
      </dsp:txBody>
      <dsp:txXfrm>
        <a:off x="1861" y="726795"/>
        <a:ext cx="1815138" cy="1537199"/>
      </dsp:txXfrm>
    </dsp:sp>
    <dsp:sp modelId="{B514A0EC-9A0F-459D-AD1D-4E7A65BBF417}">
      <dsp:nvSpPr>
        <dsp:cNvPr id="0" name=""/>
        <dsp:cNvSpPr/>
      </dsp:nvSpPr>
      <dsp:spPr>
        <a:xfrm>
          <a:off x="2071119" y="739"/>
          <a:ext cx="1815138" cy="726055"/>
        </a:xfrm>
        <a:prstGeom prst="rect">
          <a:avLst/>
        </a:prstGeom>
        <a:solidFill>
          <a:srgbClr val="A2B593"/>
        </a:solidFill>
        <a:ln w="25400" cap="flat" cmpd="sng" algn="ctr">
          <a:solidFill>
            <a:srgbClr val="A2B5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lvl="0" algn="ctr" defTabSz="622300">
            <a:lnSpc>
              <a:spcPct val="90000"/>
            </a:lnSpc>
            <a:spcBef>
              <a:spcPct val="0"/>
            </a:spcBef>
            <a:spcAft>
              <a:spcPct val="35000"/>
            </a:spcAft>
          </a:pPr>
          <a:r>
            <a:rPr lang="en-US" sz="1400" b="1" kern="1200" dirty="0" smtClean="0"/>
            <a:t>MDE</a:t>
          </a:r>
          <a:endParaRPr lang="en-US" sz="1400" b="1" kern="1200" dirty="0"/>
        </a:p>
      </dsp:txBody>
      <dsp:txXfrm>
        <a:off x="2071119" y="739"/>
        <a:ext cx="1815138" cy="726055"/>
      </dsp:txXfrm>
    </dsp:sp>
    <dsp:sp modelId="{C3AF9E67-8F3C-4E60-9DD0-253FBC696A81}">
      <dsp:nvSpPr>
        <dsp:cNvPr id="0" name=""/>
        <dsp:cNvSpPr/>
      </dsp:nvSpPr>
      <dsp:spPr>
        <a:xfrm>
          <a:off x="2071119" y="726795"/>
          <a:ext cx="1815138" cy="1537199"/>
        </a:xfrm>
        <a:prstGeom prst="rect">
          <a:avLst/>
        </a:prstGeom>
        <a:solidFill>
          <a:schemeClr val="lt1">
            <a:alpha val="90000"/>
            <a:tint val="40000"/>
            <a:hueOff val="0"/>
            <a:satOff val="0"/>
            <a:lumOff val="0"/>
            <a:alphaOff val="0"/>
          </a:schemeClr>
        </a:solidFill>
        <a:ln w="25400" cap="flat" cmpd="sng" algn="ctr">
          <a:solidFill>
            <a:schemeClr val="accent3">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n-US" sz="1200" b="1" kern="1200" dirty="0" smtClean="0"/>
            <a:t>Like ARCH(m)</a:t>
          </a:r>
          <a:endParaRPr lang="en-US" sz="1200" b="1" kern="1200" dirty="0"/>
        </a:p>
        <a:p>
          <a:pPr marL="114300" lvl="1" indent="-114300" algn="l" defTabSz="533400">
            <a:lnSpc>
              <a:spcPct val="90000"/>
            </a:lnSpc>
            <a:spcBef>
              <a:spcPct val="0"/>
            </a:spcBef>
            <a:spcAft>
              <a:spcPct val="15000"/>
            </a:spcAft>
            <a:buChar char="••"/>
          </a:pPr>
          <a:r>
            <a:rPr lang="en-US" sz="1200" b="1" kern="1200" dirty="0" smtClean="0"/>
            <a:t>But weights based on function of [current vs. historical state]</a:t>
          </a:r>
          <a:endParaRPr lang="en-US" sz="1200" b="1" kern="1200" dirty="0"/>
        </a:p>
        <a:p>
          <a:pPr marL="114300" lvl="1" indent="-114300" algn="l" defTabSz="533400">
            <a:lnSpc>
              <a:spcPct val="90000"/>
            </a:lnSpc>
            <a:spcBef>
              <a:spcPct val="0"/>
            </a:spcBef>
            <a:spcAft>
              <a:spcPct val="15000"/>
            </a:spcAft>
            <a:buChar char="••"/>
          </a:pPr>
          <a:r>
            <a:rPr lang="en-US" sz="1200" b="1" kern="1200" dirty="0" smtClean="0"/>
            <a:t>If state (n-50) </a:t>
          </a:r>
          <a:r>
            <a:rPr lang="en-US" sz="1200" b="1" kern="1200" dirty="0" smtClean="0">
              <a:sym typeface="Symbol"/>
            </a:rPr>
            <a:t> state (today), heavy weight to that return</a:t>
          </a:r>
          <a:r>
            <a:rPr lang="en-US" sz="1200" b="1" kern="1200" baseline="30000" dirty="0" smtClean="0">
              <a:sym typeface="Symbol"/>
            </a:rPr>
            <a:t>2</a:t>
          </a:r>
          <a:endParaRPr lang="en-US" sz="1200" b="1" kern="1200" baseline="30000" dirty="0"/>
        </a:p>
      </dsp:txBody>
      <dsp:txXfrm>
        <a:off x="2071119" y="726795"/>
        <a:ext cx="1815138" cy="1537199"/>
      </dsp:txXfrm>
    </dsp:sp>
    <dsp:sp modelId="{69E2BF49-0282-49E3-A467-152EF7C0D251}">
      <dsp:nvSpPr>
        <dsp:cNvPr id="0" name=""/>
        <dsp:cNvSpPr/>
      </dsp:nvSpPr>
      <dsp:spPr>
        <a:xfrm>
          <a:off x="4140377" y="739"/>
          <a:ext cx="1815138" cy="726055"/>
        </a:xfrm>
        <a:prstGeom prst="rect">
          <a:avLst/>
        </a:prstGeom>
        <a:solidFill>
          <a:srgbClr val="A2B593"/>
        </a:solidFill>
        <a:ln w="25400" cap="flat" cmpd="sng" algn="ctr">
          <a:solidFill>
            <a:srgbClr val="A2B5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lvl="0" algn="ctr" defTabSz="622300">
            <a:lnSpc>
              <a:spcPct val="90000"/>
            </a:lnSpc>
            <a:spcBef>
              <a:spcPct val="0"/>
            </a:spcBef>
            <a:spcAft>
              <a:spcPct val="35000"/>
            </a:spcAft>
          </a:pPr>
          <a:r>
            <a:rPr lang="en-US" sz="1400" b="1" kern="1200" dirty="0" smtClean="0"/>
            <a:t>Hybrid</a:t>
          </a:r>
        </a:p>
        <a:p>
          <a:pPr lvl="0" algn="ctr" defTabSz="622300">
            <a:lnSpc>
              <a:spcPct val="90000"/>
            </a:lnSpc>
            <a:spcBef>
              <a:spcPct val="0"/>
            </a:spcBef>
            <a:spcAft>
              <a:spcPct val="35000"/>
            </a:spcAft>
          </a:pPr>
          <a:r>
            <a:rPr lang="en-US" sz="1400" b="1" kern="1200" dirty="0" smtClean="0"/>
            <a:t>(HS &amp; EWMA)</a:t>
          </a:r>
          <a:endParaRPr lang="en-US" sz="1400" b="1" kern="1200" dirty="0"/>
        </a:p>
      </dsp:txBody>
      <dsp:txXfrm>
        <a:off x="4140377" y="739"/>
        <a:ext cx="1815138" cy="726055"/>
      </dsp:txXfrm>
    </dsp:sp>
    <dsp:sp modelId="{170C5A49-2FD4-4276-AC4C-4F735449298C}">
      <dsp:nvSpPr>
        <dsp:cNvPr id="0" name=""/>
        <dsp:cNvSpPr/>
      </dsp:nvSpPr>
      <dsp:spPr>
        <a:xfrm>
          <a:off x="4140377" y="726795"/>
          <a:ext cx="1815138" cy="1537199"/>
        </a:xfrm>
        <a:prstGeom prst="rect">
          <a:avLst/>
        </a:prstGeom>
        <a:solidFill>
          <a:schemeClr val="lt1">
            <a:alpha val="90000"/>
            <a:tint val="40000"/>
            <a:hueOff val="0"/>
            <a:satOff val="0"/>
            <a:lumOff val="0"/>
            <a:alphaOff val="0"/>
          </a:schemeClr>
        </a:solidFill>
        <a:ln w="25400" cap="flat" cmpd="sng" algn="ctr">
          <a:solidFill>
            <a:schemeClr val="accent3">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n-US" sz="1200" b="1" kern="1200" dirty="0" smtClean="0"/>
            <a:t>Sort returns (like HS)</a:t>
          </a:r>
          <a:endParaRPr lang="en-US" sz="1200" b="1" kern="1200" dirty="0"/>
        </a:p>
        <a:p>
          <a:pPr marL="114300" lvl="1" indent="-114300" algn="l" defTabSz="533400">
            <a:lnSpc>
              <a:spcPct val="90000"/>
            </a:lnSpc>
            <a:spcBef>
              <a:spcPct val="0"/>
            </a:spcBef>
            <a:spcAft>
              <a:spcPct val="15000"/>
            </a:spcAft>
            <a:buChar char="••"/>
          </a:pPr>
          <a:r>
            <a:rPr lang="en-US" sz="1200" b="1" kern="1200" dirty="0" smtClean="0"/>
            <a:t>But weight them, greater weight to recent (like EWMA)</a:t>
          </a:r>
          <a:endParaRPr lang="en-US" sz="1200" b="1" kern="1200" dirty="0"/>
        </a:p>
      </dsp:txBody>
      <dsp:txXfrm>
        <a:off x="4140377" y="726795"/>
        <a:ext cx="1815138" cy="15371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693719-299E-407D-ADFF-0FE6DD5A3122}">
      <dsp:nvSpPr>
        <dsp:cNvPr id="0" name=""/>
        <dsp:cNvSpPr/>
      </dsp:nvSpPr>
      <dsp:spPr>
        <a:xfrm>
          <a:off x="0" y="116466"/>
          <a:ext cx="1678874" cy="430073"/>
        </a:xfrm>
        <a:prstGeom prst="rect">
          <a:avLst/>
        </a:prstGeom>
        <a:solidFill>
          <a:srgbClr val="A2B593"/>
        </a:solidFill>
        <a:ln w="25400" cap="flat" cmpd="sng" algn="ctr">
          <a:solidFill>
            <a:srgbClr val="A2B5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65024" rIns="113792" bIns="65024" numCol="1" spcCol="1270" anchor="ctr" anchorCtr="0">
          <a:noAutofit/>
        </a:bodyPr>
        <a:lstStyle/>
        <a:p>
          <a:pPr lvl="0" algn="ctr" defTabSz="711200">
            <a:lnSpc>
              <a:spcPct val="90000"/>
            </a:lnSpc>
            <a:spcBef>
              <a:spcPct val="0"/>
            </a:spcBef>
            <a:spcAft>
              <a:spcPct val="35000"/>
            </a:spcAft>
          </a:pPr>
          <a:r>
            <a:rPr lang="en-US" sz="1600" b="1" kern="1200" dirty="0" smtClean="0">
              <a:solidFill>
                <a:schemeClr val="tx1"/>
              </a:solidFill>
            </a:rPr>
            <a:t>Macaulay</a:t>
          </a:r>
          <a:endParaRPr lang="en-US" sz="1600" b="1" kern="1200" dirty="0">
            <a:solidFill>
              <a:schemeClr val="tx1"/>
            </a:solidFill>
          </a:endParaRPr>
        </a:p>
      </dsp:txBody>
      <dsp:txXfrm>
        <a:off x="0" y="116466"/>
        <a:ext cx="1678874" cy="430073"/>
      </dsp:txXfrm>
    </dsp:sp>
    <dsp:sp modelId="{01737349-C0F1-47FB-AD00-85B1C7626FF1}">
      <dsp:nvSpPr>
        <dsp:cNvPr id="0" name=""/>
        <dsp:cNvSpPr/>
      </dsp:nvSpPr>
      <dsp:spPr>
        <a:xfrm>
          <a:off x="3451" y="560963"/>
          <a:ext cx="1678874" cy="1054080"/>
        </a:xfrm>
        <a:prstGeom prst="rect">
          <a:avLst/>
        </a:prstGeom>
        <a:noFill/>
        <a:ln w="25400" cap="flat" cmpd="sng" algn="ctr">
          <a:solidFill>
            <a:srgbClr val="A2B593"/>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n-US" sz="1100" kern="1200" dirty="0" smtClean="0"/>
            <a:t>Weighted average time until receipt of cash flows from a bond; e.g., </a:t>
          </a:r>
          <a:r>
            <a:rPr lang="en-US" sz="1100" b="1" kern="1200" dirty="0" smtClean="0"/>
            <a:t>duration of 10 years</a:t>
          </a:r>
          <a:r>
            <a:rPr lang="en-US" sz="1100" kern="1200" dirty="0" smtClean="0"/>
            <a:t>.</a:t>
          </a:r>
          <a:endParaRPr lang="en-US" sz="1100" kern="1200" dirty="0"/>
        </a:p>
      </dsp:txBody>
      <dsp:txXfrm>
        <a:off x="3451" y="560963"/>
        <a:ext cx="1678874" cy="1054080"/>
      </dsp:txXfrm>
    </dsp:sp>
    <dsp:sp modelId="{BE75387D-816A-42BD-88FD-D56FC6976C92}">
      <dsp:nvSpPr>
        <dsp:cNvPr id="0" name=""/>
        <dsp:cNvSpPr/>
      </dsp:nvSpPr>
      <dsp:spPr>
        <a:xfrm>
          <a:off x="1915638" y="125814"/>
          <a:ext cx="1678874" cy="430073"/>
        </a:xfrm>
        <a:prstGeom prst="rect">
          <a:avLst/>
        </a:prstGeom>
        <a:solidFill>
          <a:srgbClr val="A2B593"/>
        </a:solidFill>
        <a:ln w="25400" cap="flat" cmpd="sng" algn="ctr">
          <a:solidFill>
            <a:srgbClr val="A2B5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65024" rIns="113792" bIns="65024" numCol="1" spcCol="1270" anchor="ctr" anchorCtr="0">
          <a:noAutofit/>
        </a:bodyPr>
        <a:lstStyle/>
        <a:p>
          <a:pPr lvl="0" algn="ctr" defTabSz="711200">
            <a:lnSpc>
              <a:spcPct val="90000"/>
            </a:lnSpc>
            <a:spcBef>
              <a:spcPct val="0"/>
            </a:spcBef>
            <a:spcAft>
              <a:spcPct val="35000"/>
            </a:spcAft>
          </a:pPr>
          <a:r>
            <a:rPr lang="en-US" sz="1600" b="1" kern="1200" dirty="0" smtClean="0">
              <a:solidFill>
                <a:schemeClr val="tx1"/>
              </a:solidFill>
            </a:rPr>
            <a:t>Modified</a:t>
          </a:r>
          <a:endParaRPr lang="en-US" sz="1600" b="1" kern="1200" dirty="0">
            <a:solidFill>
              <a:schemeClr val="tx1"/>
            </a:solidFill>
          </a:endParaRPr>
        </a:p>
      </dsp:txBody>
      <dsp:txXfrm>
        <a:off x="1915638" y="125814"/>
        <a:ext cx="1678874" cy="430073"/>
      </dsp:txXfrm>
    </dsp:sp>
    <dsp:sp modelId="{0B83E474-5BFC-4C13-ACE8-CA429286AB8C}">
      <dsp:nvSpPr>
        <dsp:cNvPr id="0" name=""/>
        <dsp:cNvSpPr/>
      </dsp:nvSpPr>
      <dsp:spPr>
        <a:xfrm>
          <a:off x="1917367" y="560963"/>
          <a:ext cx="1678874" cy="1054080"/>
        </a:xfrm>
        <a:prstGeom prst="rect">
          <a:avLst/>
        </a:prstGeom>
        <a:noFill/>
        <a:ln w="25400" cap="flat" cmpd="sng" algn="ctr">
          <a:solidFill>
            <a:srgbClr val="A2B593"/>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n-US" sz="1100" kern="1200" dirty="0" smtClean="0">
              <a:cs typeface="Arial" charset="0"/>
            </a:rPr>
            <a:t>~ % change in bond price for 100 basis point (1%) change in yield</a:t>
          </a:r>
          <a:endParaRPr lang="en-US" sz="1100" kern="1200" dirty="0"/>
        </a:p>
      </dsp:txBody>
      <dsp:txXfrm>
        <a:off x="1917367" y="560963"/>
        <a:ext cx="1678874" cy="1054080"/>
      </dsp:txXfrm>
    </dsp:sp>
    <dsp:sp modelId="{C92956A8-1118-4DE9-B6BC-0A459FA32A9D}">
      <dsp:nvSpPr>
        <dsp:cNvPr id="0" name=""/>
        <dsp:cNvSpPr/>
      </dsp:nvSpPr>
      <dsp:spPr>
        <a:xfrm>
          <a:off x="3829554" y="125814"/>
          <a:ext cx="1678874" cy="430073"/>
        </a:xfrm>
        <a:prstGeom prst="rect">
          <a:avLst/>
        </a:prstGeom>
        <a:solidFill>
          <a:srgbClr val="A2B593"/>
        </a:solidFill>
        <a:ln w="25400" cap="flat" cmpd="sng" algn="ctr">
          <a:solidFill>
            <a:srgbClr val="A2B5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65024" rIns="113792" bIns="65024" numCol="1" spcCol="1270" anchor="ctr" anchorCtr="0">
          <a:noAutofit/>
        </a:bodyPr>
        <a:lstStyle/>
        <a:p>
          <a:pPr lvl="0" algn="ctr" defTabSz="711200">
            <a:lnSpc>
              <a:spcPct val="90000"/>
            </a:lnSpc>
            <a:spcBef>
              <a:spcPct val="0"/>
            </a:spcBef>
            <a:spcAft>
              <a:spcPct val="35000"/>
            </a:spcAft>
          </a:pPr>
          <a:r>
            <a:rPr lang="en-US" sz="1600" b="1" kern="1200" dirty="0" smtClean="0">
              <a:solidFill>
                <a:schemeClr val="tx1"/>
              </a:solidFill>
            </a:rPr>
            <a:t>Effective</a:t>
          </a:r>
          <a:endParaRPr lang="en-US" sz="1600" b="1" kern="1200" dirty="0">
            <a:solidFill>
              <a:schemeClr val="tx1"/>
            </a:solidFill>
          </a:endParaRPr>
        </a:p>
      </dsp:txBody>
      <dsp:txXfrm>
        <a:off x="3829554" y="125814"/>
        <a:ext cx="1678874" cy="430073"/>
      </dsp:txXfrm>
    </dsp:sp>
    <dsp:sp modelId="{067CFE7F-69D7-42CB-A155-7CC35A7927DD}">
      <dsp:nvSpPr>
        <dsp:cNvPr id="0" name=""/>
        <dsp:cNvSpPr/>
      </dsp:nvSpPr>
      <dsp:spPr>
        <a:xfrm>
          <a:off x="3831276" y="560963"/>
          <a:ext cx="1678874" cy="1054080"/>
        </a:xfrm>
        <a:prstGeom prst="rect">
          <a:avLst/>
        </a:prstGeom>
        <a:noFill/>
        <a:ln w="25400" cap="flat" cmpd="sng" algn="ctr">
          <a:solidFill>
            <a:srgbClr val="A2B593"/>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n-US" sz="1100" kern="1200" dirty="0" smtClean="0"/>
            <a:t>Modified </a:t>
          </a:r>
          <a:r>
            <a:rPr lang="en-US" sz="1100" u="sng" kern="1200" dirty="0" smtClean="0"/>
            <a:t>plus</a:t>
          </a:r>
          <a:r>
            <a:rPr lang="en-US" sz="1100" kern="1200" dirty="0" smtClean="0"/>
            <a:t> recognizes that cash flows may change as a result of yield changes (a.k.a., option-adjusted duration)</a:t>
          </a:r>
          <a:endParaRPr lang="en-US" sz="1100" kern="1200" dirty="0"/>
        </a:p>
      </dsp:txBody>
      <dsp:txXfrm>
        <a:off x="3831276" y="560963"/>
        <a:ext cx="1678874" cy="105408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A10954-8EE7-4505-A47A-FD3F00007B3B}">
      <dsp:nvSpPr>
        <dsp:cNvPr id="0" name=""/>
        <dsp:cNvSpPr/>
      </dsp:nvSpPr>
      <dsp:spPr>
        <a:xfrm>
          <a:off x="1998" y="819"/>
          <a:ext cx="1201792" cy="374400"/>
        </a:xfrm>
        <a:prstGeom prst="rect">
          <a:avLst/>
        </a:prstGeom>
        <a:solidFill>
          <a:srgbClr val="A2B593"/>
        </a:solidFill>
        <a:ln w="9525" cap="flat" cmpd="sng" algn="ctr">
          <a:solidFill>
            <a:schemeClr val="accent3">
              <a:hueOff val="0"/>
              <a:satOff val="0"/>
              <a:lumOff val="0"/>
              <a:alphaOff val="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78232" tIns="44704" rIns="78232" bIns="44704" numCol="1" spcCol="1270" anchor="ctr" anchorCtr="0">
          <a:noAutofit/>
        </a:bodyPr>
        <a:lstStyle/>
        <a:p>
          <a:pPr lvl="0" algn="ctr" defTabSz="488950">
            <a:lnSpc>
              <a:spcPct val="90000"/>
            </a:lnSpc>
            <a:spcBef>
              <a:spcPct val="0"/>
            </a:spcBef>
            <a:spcAft>
              <a:spcPct val="35000"/>
            </a:spcAft>
          </a:pPr>
          <a:r>
            <a:rPr lang="en-US" sz="1100" b="1" kern="1200" dirty="0" smtClean="0">
              <a:latin typeface="+mn-lt"/>
            </a:rPr>
            <a:t>Time horizon</a:t>
          </a:r>
          <a:endParaRPr lang="en-US" sz="1100" b="1" kern="1200" dirty="0">
            <a:latin typeface="+mn-lt"/>
          </a:endParaRPr>
        </a:p>
      </dsp:txBody>
      <dsp:txXfrm>
        <a:off x="1998" y="819"/>
        <a:ext cx="1201792" cy="374400"/>
      </dsp:txXfrm>
    </dsp:sp>
    <dsp:sp modelId="{82D27B07-6BB4-407C-A56B-44F7A7A2E30C}">
      <dsp:nvSpPr>
        <dsp:cNvPr id="0" name=""/>
        <dsp:cNvSpPr/>
      </dsp:nvSpPr>
      <dsp:spPr>
        <a:xfrm>
          <a:off x="0" y="375219"/>
          <a:ext cx="1201792" cy="2134687"/>
        </a:xfrm>
        <a:prstGeom prst="rect">
          <a:avLst/>
        </a:prstGeom>
        <a:noFill/>
        <a:ln w="9525" cap="flat" cmpd="sng" algn="ctr">
          <a:solidFill>
            <a:schemeClr val="accent3">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n-US" sz="1100" kern="1200" dirty="0" smtClean="0">
              <a:latin typeface="+mn-lt"/>
            </a:rPr>
            <a:t>Longer horizon → Less stable </a:t>
          </a:r>
          <a:endParaRPr lang="en-US" sz="1100" kern="1200" dirty="0">
            <a:latin typeface="+mn-lt"/>
          </a:endParaRPr>
        </a:p>
        <a:p>
          <a:pPr marL="57150" lvl="1" indent="-57150" algn="l" defTabSz="488950">
            <a:lnSpc>
              <a:spcPct val="90000"/>
            </a:lnSpc>
            <a:spcBef>
              <a:spcPct val="0"/>
            </a:spcBef>
            <a:spcAft>
              <a:spcPct val="15000"/>
            </a:spcAft>
            <a:buChar char="••"/>
          </a:pPr>
          <a:r>
            <a:rPr lang="en-US" sz="1100" kern="1200" dirty="0" smtClean="0">
              <a:latin typeface="+mn-lt"/>
            </a:rPr>
            <a:t>Higher ratings less likely to be revised</a:t>
          </a:r>
          <a:endParaRPr lang="en-US" sz="1100" kern="1200" dirty="0">
            <a:latin typeface="+mn-lt"/>
          </a:endParaRPr>
        </a:p>
      </dsp:txBody>
      <dsp:txXfrm>
        <a:off x="0" y="375219"/>
        <a:ext cx="1201792" cy="2134687"/>
      </dsp:txXfrm>
    </dsp:sp>
    <dsp:sp modelId="{C17C91E1-33C9-4EC3-953B-490D431177DC}">
      <dsp:nvSpPr>
        <dsp:cNvPr id="0" name=""/>
        <dsp:cNvSpPr/>
      </dsp:nvSpPr>
      <dsp:spPr>
        <a:xfrm>
          <a:off x="1317492" y="819"/>
          <a:ext cx="1201792" cy="374400"/>
        </a:xfrm>
        <a:prstGeom prst="rect">
          <a:avLst/>
        </a:prstGeom>
        <a:solidFill>
          <a:srgbClr val="A2B593"/>
        </a:solidFill>
        <a:ln w="9525" cap="flat" cmpd="sng" algn="ctr">
          <a:solidFill>
            <a:schemeClr val="accent3">
              <a:hueOff val="3750089"/>
              <a:satOff val="-5627"/>
              <a:lumOff val="-915"/>
              <a:alphaOff val="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78232" tIns="44704" rIns="78232" bIns="44704" numCol="1" spcCol="1270" anchor="ctr" anchorCtr="0">
          <a:noAutofit/>
        </a:bodyPr>
        <a:lstStyle/>
        <a:p>
          <a:pPr lvl="0" algn="ctr" defTabSz="488950">
            <a:lnSpc>
              <a:spcPct val="90000"/>
            </a:lnSpc>
            <a:spcBef>
              <a:spcPct val="0"/>
            </a:spcBef>
            <a:spcAft>
              <a:spcPct val="35000"/>
            </a:spcAft>
          </a:pPr>
          <a:r>
            <a:rPr lang="en-US" sz="1100" b="1" kern="1200" dirty="0" smtClean="0">
              <a:latin typeface="+mn-lt"/>
            </a:rPr>
            <a:t>Economic cycle</a:t>
          </a:r>
          <a:endParaRPr lang="en-US" sz="1100" b="1" kern="1200" dirty="0">
            <a:latin typeface="+mn-lt"/>
          </a:endParaRPr>
        </a:p>
      </dsp:txBody>
      <dsp:txXfrm>
        <a:off x="1317492" y="819"/>
        <a:ext cx="1201792" cy="374400"/>
      </dsp:txXfrm>
    </dsp:sp>
    <dsp:sp modelId="{1B8D4665-5FF2-4EE4-94B7-89E8125A8A92}">
      <dsp:nvSpPr>
        <dsp:cNvPr id="0" name=""/>
        <dsp:cNvSpPr/>
      </dsp:nvSpPr>
      <dsp:spPr>
        <a:xfrm>
          <a:off x="1317528" y="375219"/>
          <a:ext cx="1201792" cy="2134687"/>
        </a:xfrm>
        <a:prstGeom prst="rect">
          <a:avLst/>
        </a:prstGeom>
        <a:noFill/>
        <a:ln w="9525" cap="flat" cmpd="sng" algn="ctr">
          <a:solidFill>
            <a:schemeClr val="accent3">
              <a:tint val="40000"/>
              <a:alpha val="90000"/>
              <a:hueOff val="3572284"/>
              <a:satOff val="-4598"/>
              <a:lumOff val="-35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n-US" sz="1100" kern="1200" dirty="0" smtClean="0">
              <a:latin typeface="+mn-lt"/>
            </a:rPr>
            <a:t>Migration volatility higher during recession</a:t>
          </a:r>
          <a:endParaRPr lang="en-US" sz="1100" kern="1200" dirty="0">
            <a:latin typeface="+mn-lt"/>
          </a:endParaRPr>
        </a:p>
        <a:p>
          <a:pPr marL="57150" lvl="1" indent="-57150" algn="l" defTabSz="488950">
            <a:lnSpc>
              <a:spcPct val="90000"/>
            </a:lnSpc>
            <a:spcBef>
              <a:spcPct val="0"/>
            </a:spcBef>
            <a:spcAft>
              <a:spcPct val="15000"/>
            </a:spcAft>
            <a:buChar char="••"/>
          </a:pPr>
          <a:r>
            <a:rPr lang="en-US" sz="1100" kern="1200" dirty="0" smtClean="0">
              <a:latin typeface="+mn-lt"/>
            </a:rPr>
            <a:t>Recession → downgrade more likely</a:t>
          </a:r>
          <a:endParaRPr lang="en-US" sz="1100" kern="1200" dirty="0">
            <a:latin typeface="+mn-lt"/>
          </a:endParaRPr>
        </a:p>
      </dsp:txBody>
      <dsp:txXfrm>
        <a:off x="1317528" y="375219"/>
        <a:ext cx="1201792" cy="2134687"/>
      </dsp:txXfrm>
    </dsp:sp>
    <dsp:sp modelId="{C342172B-17E9-4804-95A2-D5B5578C0BF4}">
      <dsp:nvSpPr>
        <dsp:cNvPr id="0" name=""/>
        <dsp:cNvSpPr/>
      </dsp:nvSpPr>
      <dsp:spPr>
        <a:xfrm>
          <a:off x="2687535" y="819"/>
          <a:ext cx="1201792" cy="374400"/>
        </a:xfrm>
        <a:prstGeom prst="rect">
          <a:avLst/>
        </a:prstGeom>
        <a:solidFill>
          <a:srgbClr val="A2B593"/>
        </a:solidFill>
        <a:ln w="9525" cap="flat" cmpd="sng" algn="ctr">
          <a:solidFill>
            <a:schemeClr val="accent3">
              <a:hueOff val="7500177"/>
              <a:satOff val="-11253"/>
              <a:lumOff val="-1830"/>
              <a:alphaOff val="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78232" tIns="44704" rIns="78232" bIns="44704" numCol="1" spcCol="1270" anchor="ctr" anchorCtr="0">
          <a:noAutofit/>
        </a:bodyPr>
        <a:lstStyle/>
        <a:p>
          <a:pPr lvl="0" algn="ctr" defTabSz="488950">
            <a:lnSpc>
              <a:spcPct val="90000"/>
            </a:lnSpc>
            <a:spcBef>
              <a:spcPct val="0"/>
            </a:spcBef>
            <a:spcAft>
              <a:spcPct val="35000"/>
            </a:spcAft>
          </a:pPr>
          <a:r>
            <a:rPr lang="en-US" sz="1100" b="1" kern="1200" dirty="0" smtClean="0">
              <a:latin typeface="+mn-lt"/>
            </a:rPr>
            <a:t>Industry</a:t>
          </a:r>
          <a:endParaRPr lang="en-US" sz="1100" b="1" kern="1200" dirty="0">
            <a:latin typeface="+mn-lt"/>
          </a:endParaRPr>
        </a:p>
      </dsp:txBody>
      <dsp:txXfrm>
        <a:off x="2687535" y="819"/>
        <a:ext cx="1201792" cy="374400"/>
      </dsp:txXfrm>
    </dsp:sp>
    <dsp:sp modelId="{17EF5146-A8FA-4AC9-8E98-B7A704EE3142}">
      <dsp:nvSpPr>
        <dsp:cNvPr id="0" name=""/>
        <dsp:cNvSpPr/>
      </dsp:nvSpPr>
      <dsp:spPr>
        <a:xfrm>
          <a:off x="2687571" y="375219"/>
          <a:ext cx="1201792" cy="2134687"/>
        </a:xfrm>
        <a:prstGeom prst="rect">
          <a:avLst/>
        </a:prstGeom>
        <a:noFill/>
        <a:ln w="9525" cap="flat" cmpd="sng" algn="ctr">
          <a:solidFill>
            <a:schemeClr val="accent3">
              <a:tint val="40000"/>
              <a:alpha val="90000"/>
              <a:hueOff val="7144568"/>
              <a:satOff val="-9195"/>
              <a:lumOff val="-71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n-US" sz="1100" kern="1200" dirty="0" smtClean="0">
              <a:latin typeface="+mn-lt"/>
            </a:rPr>
            <a:t>Less rating consensus among financial institutions (rationale: opacity of banks)</a:t>
          </a:r>
          <a:endParaRPr lang="en-US" sz="1100" kern="1200" dirty="0">
            <a:latin typeface="+mn-lt"/>
          </a:endParaRPr>
        </a:p>
        <a:p>
          <a:pPr marL="57150" lvl="1" indent="-57150" algn="l" defTabSz="488950">
            <a:lnSpc>
              <a:spcPct val="90000"/>
            </a:lnSpc>
            <a:spcBef>
              <a:spcPct val="0"/>
            </a:spcBef>
            <a:spcAft>
              <a:spcPct val="15000"/>
            </a:spcAft>
            <a:buChar char="••"/>
          </a:pPr>
          <a:r>
            <a:rPr lang="en-US" sz="1100" kern="1200" dirty="0" smtClean="0">
              <a:latin typeface="+mn-lt"/>
            </a:rPr>
            <a:t>For a given rating category, banks tend to show higher defaults than </a:t>
          </a:r>
          <a:r>
            <a:rPr lang="en-US" sz="1100" kern="1200" dirty="0" err="1" smtClean="0">
              <a:latin typeface="+mn-lt"/>
            </a:rPr>
            <a:t>corporates</a:t>
          </a:r>
          <a:endParaRPr lang="en-US" sz="1100" kern="1200" dirty="0">
            <a:latin typeface="+mn-lt"/>
          </a:endParaRPr>
        </a:p>
      </dsp:txBody>
      <dsp:txXfrm>
        <a:off x="2687571" y="375219"/>
        <a:ext cx="1201792" cy="2134687"/>
      </dsp:txXfrm>
    </dsp:sp>
    <dsp:sp modelId="{5DABBA77-6017-4481-8B9F-01F94789E12E}">
      <dsp:nvSpPr>
        <dsp:cNvPr id="0" name=""/>
        <dsp:cNvSpPr/>
      </dsp:nvSpPr>
      <dsp:spPr>
        <a:xfrm>
          <a:off x="4057578" y="819"/>
          <a:ext cx="1201792" cy="374400"/>
        </a:xfrm>
        <a:prstGeom prst="rect">
          <a:avLst/>
        </a:prstGeom>
        <a:solidFill>
          <a:srgbClr val="A2B593"/>
        </a:solidFill>
        <a:ln w="9525" cap="flat" cmpd="sng" algn="ctr">
          <a:solidFill>
            <a:schemeClr val="accent3">
              <a:hueOff val="11250266"/>
              <a:satOff val="-16880"/>
              <a:lumOff val="-2745"/>
              <a:alphaOff val="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78232" tIns="44704" rIns="78232" bIns="44704" numCol="1" spcCol="1270" anchor="ctr" anchorCtr="0">
          <a:noAutofit/>
        </a:bodyPr>
        <a:lstStyle/>
        <a:p>
          <a:pPr lvl="0" algn="ctr" defTabSz="488950">
            <a:lnSpc>
              <a:spcPct val="90000"/>
            </a:lnSpc>
            <a:spcBef>
              <a:spcPct val="0"/>
            </a:spcBef>
            <a:spcAft>
              <a:spcPct val="35000"/>
            </a:spcAft>
          </a:pPr>
          <a:r>
            <a:rPr lang="en-US" sz="1100" b="1" kern="1200" dirty="0" smtClean="0">
              <a:latin typeface="+mn-lt"/>
            </a:rPr>
            <a:t>Geography</a:t>
          </a:r>
          <a:endParaRPr lang="en-US" sz="1100" b="1" kern="1200" dirty="0">
            <a:latin typeface="+mn-lt"/>
          </a:endParaRPr>
        </a:p>
      </dsp:txBody>
      <dsp:txXfrm>
        <a:off x="4057578" y="819"/>
        <a:ext cx="1201792" cy="374400"/>
      </dsp:txXfrm>
    </dsp:sp>
    <dsp:sp modelId="{A2E08B99-DDE9-4369-9A65-9474A080A405}">
      <dsp:nvSpPr>
        <dsp:cNvPr id="0" name=""/>
        <dsp:cNvSpPr/>
      </dsp:nvSpPr>
      <dsp:spPr>
        <a:xfrm>
          <a:off x="4057614" y="375219"/>
          <a:ext cx="1201792" cy="2134687"/>
        </a:xfrm>
        <a:prstGeom prst="rect">
          <a:avLst/>
        </a:prstGeom>
        <a:noFill/>
        <a:ln w="9525" cap="flat" cmpd="sng" algn="ctr">
          <a:solidFill>
            <a:schemeClr val="accent3">
              <a:tint val="40000"/>
              <a:alpha val="90000"/>
              <a:hueOff val="10716852"/>
              <a:satOff val="-13793"/>
              <a:lumOff val="-10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n-US" sz="1100" b="0" kern="1200" dirty="0" smtClean="0">
              <a:latin typeface="+mn-lt"/>
            </a:rPr>
            <a:t>Non-U.S. ratings may be biased due to shorter histories (methods developed in the US)</a:t>
          </a:r>
          <a:endParaRPr lang="en-US" sz="1100" b="0" kern="1200" dirty="0">
            <a:latin typeface="+mn-lt"/>
          </a:endParaRPr>
        </a:p>
      </dsp:txBody>
      <dsp:txXfrm>
        <a:off x="4057614" y="375219"/>
        <a:ext cx="1201792" cy="213468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765ACC-D763-4C73-9AA8-E7A222D98DFC}">
      <dsp:nvSpPr>
        <dsp:cNvPr id="0" name=""/>
        <dsp:cNvSpPr/>
      </dsp:nvSpPr>
      <dsp:spPr>
        <a:xfrm>
          <a:off x="48323" y="0"/>
          <a:ext cx="3962502" cy="206121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71463873-D13D-40E4-9EE2-860F33567938}">
      <dsp:nvSpPr>
        <dsp:cNvPr id="0" name=""/>
        <dsp:cNvSpPr/>
      </dsp:nvSpPr>
      <dsp:spPr>
        <a:xfrm>
          <a:off x="318329" y="618362"/>
          <a:ext cx="1146571" cy="824484"/>
        </a:xfrm>
        <a:prstGeom prst="round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1244600">
            <a:lnSpc>
              <a:spcPct val="90000"/>
            </a:lnSpc>
            <a:spcBef>
              <a:spcPct val="0"/>
            </a:spcBef>
            <a:spcAft>
              <a:spcPct val="35000"/>
            </a:spcAft>
          </a:pPr>
          <a:r>
            <a:rPr lang="en-US" sz="2800" b="1" kern="1200" dirty="0" smtClean="0"/>
            <a:t>EAD</a:t>
          </a:r>
          <a:endParaRPr lang="en-US" sz="2800" b="1" kern="1200" dirty="0"/>
        </a:p>
      </dsp:txBody>
      <dsp:txXfrm>
        <a:off x="358577" y="658610"/>
        <a:ext cx="1066075" cy="743988"/>
      </dsp:txXfrm>
    </dsp:sp>
    <dsp:sp modelId="{EE51EE63-13D3-4F53-8B14-AC75FA46BF58}">
      <dsp:nvSpPr>
        <dsp:cNvPr id="0" name=""/>
        <dsp:cNvSpPr/>
      </dsp:nvSpPr>
      <dsp:spPr>
        <a:xfrm>
          <a:off x="1585332" y="618362"/>
          <a:ext cx="1146571" cy="824484"/>
        </a:xfrm>
        <a:prstGeom prst="round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n-US" sz="2100" b="1" kern="1200" dirty="0" smtClean="0"/>
            <a:t>PD (EDF)</a:t>
          </a:r>
          <a:endParaRPr lang="en-US" sz="2100" b="1" kern="1200" dirty="0"/>
        </a:p>
      </dsp:txBody>
      <dsp:txXfrm>
        <a:off x="1625580" y="658610"/>
        <a:ext cx="1066075" cy="743988"/>
      </dsp:txXfrm>
    </dsp:sp>
    <dsp:sp modelId="{66D9648F-4CE8-469B-A516-64E797A6C237}">
      <dsp:nvSpPr>
        <dsp:cNvPr id="0" name=""/>
        <dsp:cNvSpPr/>
      </dsp:nvSpPr>
      <dsp:spPr>
        <a:xfrm>
          <a:off x="2852335" y="618362"/>
          <a:ext cx="1146571" cy="824484"/>
        </a:xfrm>
        <a:prstGeom prst="round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1244600">
            <a:lnSpc>
              <a:spcPct val="90000"/>
            </a:lnSpc>
            <a:spcBef>
              <a:spcPct val="0"/>
            </a:spcBef>
            <a:spcAft>
              <a:spcPct val="35000"/>
            </a:spcAft>
          </a:pPr>
          <a:r>
            <a:rPr lang="en-US" sz="2800" b="1" kern="1200" dirty="0" smtClean="0"/>
            <a:t>LGD</a:t>
          </a:r>
          <a:endParaRPr lang="en-US" sz="2800" b="1" kern="1200" dirty="0"/>
        </a:p>
      </dsp:txBody>
      <dsp:txXfrm>
        <a:off x="2892583" y="658610"/>
        <a:ext cx="1066075" cy="743988"/>
      </dsp:txXfrm>
    </dsp:sp>
    <dsp:sp modelId="{2AC207BD-8D76-48F4-A81B-1C0217B30BF1}">
      <dsp:nvSpPr>
        <dsp:cNvPr id="0" name=""/>
        <dsp:cNvSpPr/>
      </dsp:nvSpPr>
      <dsp:spPr>
        <a:xfrm>
          <a:off x="4154056" y="618362"/>
          <a:ext cx="877916" cy="824484"/>
        </a:xfrm>
        <a:prstGeom prst="roundRect">
          <a:avLst/>
        </a:prstGeom>
        <a:solidFill>
          <a:srgbClr val="FFFF00"/>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ctr" anchorCtr="0">
          <a:noAutofit/>
        </a:bodyPr>
        <a:lstStyle/>
        <a:p>
          <a:pPr lvl="0" algn="ctr" defTabSz="1333500">
            <a:lnSpc>
              <a:spcPct val="90000"/>
            </a:lnSpc>
            <a:spcBef>
              <a:spcPct val="0"/>
            </a:spcBef>
            <a:spcAft>
              <a:spcPct val="35000"/>
            </a:spcAft>
          </a:pPr>
          <a:r>
            <a:rPr lang="en-US" sz="3000" b="1" kern="1200" dirty="0" smtClean="0"/>
            <a:t>EL</a:t>
          </a:r>
          <a:endParaRPr lang="en-US" sz="3000" b="1" kern="1200" dirty="0"/>
        </a:p>
      </dsp:txBody>
      <dsp:txXfrm>
        <a:off x="4194304" y="658610"/>
        <a:ext cx="797420" cy="743988"/>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7FEC329-1AD4-42FF-A826-AD13985C76B9}">
      <dsp:nvSpPr>
        <dsp:cNvPr id="0" name=""/>
        <dsp:cNvSpPr/>
      </dsp:nvSpPr>
      <dsp:spPr>
        <a:xfrm>
          <a:off x="36" y="682093"/>
          <a:ext cx="357012" cy="571292"/>
        </a:xfrm>
        <a:prstGeom prst="roundRect">
          <a:avLst>
            <a:gd name="adj" fmla="val 10000"/>
          </a:avLst>
        </a:prstGeom>
        <a:solidFill>
          <a:srgbClr val="0070C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b="1" kern="1200" dirty="0" smtClean="0"/>
            <a:t>V</a:t>
          </a:r>
          <a:endParaRPr lang="en-US" sz="1800" b="1" kern="1200" dirty="0"/>
        </a:p>
      </dsp:txBody>
      <dsp:txXfrm>
        <a:off x="10493" y="692550"/>
        <a:ext cx="336098" cy="550378"/>
      </dsp:txXfrm>
    </dsp:sp>
    <dsp:sp modelId="{DD9D5D4D-791A-4EC7-8428-75DC5635DE67}">
      <dsp:nvSpPr>
        <dsp:cNvPr id="0" name=""/>
        <dsp:cNvSpPr/>
      </dsp:nvSpPr>
      <dsp:spPr>
        <a:xfrm rot="20385589">
          <a:off x="322865" y="701090"/>
          <a:ext cx="1107175" cy="150264"/>
        </a:xfrm>
        <a:custGeom>
          <a:avLst/>
          <a:gdLst/>
          <a:ahLst/>
          <a:cxnLst/>
          <a:rect l="0" t="0" r="0" b="0"/>
          <a:pathLst>
            <a:path>
              <a:moveTo>
                <a:pt x="0" y="75132"/>
              </a:moveTo>
              <a:lnTo>
                <a:pt x="1107175" y="75132"/>
              </a:lnTo>
            </a:path>
          </a:pathLst>
        </a:cu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b="1" kern="1200" dirty="0">
            <a:solidFill>
              <a:schemeClr val="tx1"/>
            </a:solidFill>
          </a:endParaRPr>
        </a:p>
      </dsp:txBody>
      <dsp:txXfrm>
        <a:off x="322865" y="753977"/>
        <a:ext cx="1107175" cy="44489"/>
      </dsp:txXfrm>
    </dsp:sp>
    <dsp:sp modelId="{91D90AA0-3B1D-4407-BE9F-A2A3B70BC819}">
      <dsp:nvSpPr>
        <dsp:cNvPr id="0" name=""/>
        <dsp:cNvSpPr/>
      </dsp:nvSpPr>
      <dsp:spPr>
        <a:xfrm>
          <a:off x="1395857" y="299059"/>
          <a:ext cx="1083087" cy="571292"/>
        </a:xfrm>
        <a:prstGeom prst="roundRect">
          <a:avLst>
            <a:gd name="adj" fmla="val 10000"/>
          </a:avLst>
        </a:prstGeom>
        <a:solidFill>
          <a:schemeClr val="accent2">
            <a:lumMod val="75000"/>
          </a:schemeClr>
        </a:soli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b="1" kern="1200" dirty="0" smtClean="0"/>
            <a:t>Risky</a:t>
          </a:r>
          <a:endParaRPr lang="en-US" sz="1800" b="1" kern="1200" dirty="0"/>
        </a:p>
      </dsp:txBody>
      <dsp:txXfrm>
        <a:off x="1412590" y="315792"/>
        <a:ext cx="1049621" cy="537826"/>
      </dsp:txXfrm>
    </dsp:sp>
    <dsp:sp modelId="{E5EC448C-FA5A-433E-AA6A-51F9D4F2A26B}">
      <dsp:nvSpPr>
        <dsp:cNvPr id="0" name=""/>
        <dsp:cNvSpPr/>
      </dsp:nvSpPr>
      <dsp:spPr>
        <a:xfrm>
          <a:off x="2478945" y="509573"/>
          <a:ext cx="1038808" cy="150264"/>
        </a:xfrm>
        <a:custGeom>
          <a:avLst/>
          <a:gdLst/>
          <a:ahLst/>
          <a:cxnLst/>
          <a:rect l="0" t="0" r="0" b="0"/>
          <a:pathLst>
            <a:path>
              <a:moveTo>
                <a:pt x="0" y="75132"/>
              </a:moveTo>
              <a:lnTo>
                <a:pt x="1038808" y="75132"/>
              </a:lnTo>
            </a:path>
          </a:pathLst>
        </a:cu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b="1" kern="1200" dirty="0">
            <a:solidFill>
              <a:schemeClr val="tx1"/>
            </a:solidFill>
          </a:endParaRPr>
        </a:p>
      </dsp:txBody>
      <dsp:txXfrm>
        <a:off x="2478945" y="563834"/>
        <a:ext cx="1038808" cy="41742"/>
      </dsp:txXfrm>
    </dsp:sp>
    <dsp:sp modelId="{11D6D172-CCD0-403C-A22A-4EF1C74E425D}">
      <dsp:nvSpPr>
        <dsp:cNvPr id="0" name=""/>
        <dsp:cNvSpPr/>
      </dsp:nvSpPr>
      <dsp:spPr>
        <a:xfrm>
          <a:off x="3517753" y="299059"/>
          <a:ext cx="1560939" cy="571292"/>
        </a:xfrm>
        <a:prstGeom prst="roundRect">
          <a:avLst>
            <a:gd name="adj" fmla="val 10000"/>
          </a:avLst>
        </a:prstGeom>
        <a:solidFill>
          <a:schemeClr val="accent2">
            <a:lumMod val="75000"/>
          </a:schemeClr>
        </a:soli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b="1" kern="1200" dirty="0" smtClean="0"/>
            <a:t>OS + </a:t>
          </a:r>
          <a:r>
            <a:rPr lang="el-GR" sz="1800" b="1" kern="1200" dirty="0" smtClean="0">
              <a:latin typeface="Calibri"/>
            </a:rPr>
            <a:t>α</a:t>
          </a:r>
          <a:r>
            <a:rPr lang="en-US" sz="1800" b="1" kern="1200" dirty="0" smtClean="0">
              <a:latin typeface="Calibri"/>
            </a:rPr>
            <a:t> </a:t>
          </a:r>
          <a:r>
            <a:rPr lang="el-GR" sz="1800" b="1" kern="1200" dirty="0" smtClean="0">
              <a:latin typeface="Calibri"/>
              <a:sym typeface="Symbol"/>
            </a:rPr>
            <a:t></a:t>
          </a:r>
          <a:r>
            <a:rPr lang="en-US" sz="1800" b="1" kern="1200" dirty="0" smtClean="0">
              <a:latin typeface="Calibri"/>
              <a:sym typeface="Symbol"/>
            </a:rPr>
            <a:t> COM</a:t>
          </a:r>
          <a:endParaRPr lang="en-US" sz="1800" b="1" kern="1200" dirty="0"/>
        </a:p>
      </dsp:txBody>
      <dsp:txXfrm>
        <a:off x="3534486" y="315792"/>
        <a:ext cx="1527473" cy="537826"/>
      </dsp:txXfrm>
    </dsp:sp>
    <dsp:sp modelId="{B2D24FEB-B92D-4417-B7D0-6D6F4FB5BB41}">
      <dsp:nvSpPr>
        <dsp:cNvPr id="0" name=""/>
        <dsp:cNvSpPr/>
      </dsp:nvSpPr>
      <dsp:spPr>
        <a:xfrm rot="1214411">
          <a:off x="322865" y="1084124"/>
          <a:ext cx="1107175" cy="150264"/>
        </a:xfrm>
        <a:custGeom>
          <a:avLst/>
          <a:gdLst/>
          <a:ahLst/>
          <a:cxnLst/>
          <a:rect l="0" t="0" r="0" b="0"/>
          <a:pathLst>
            <a:path>
              <a:moveTo>
                <a:pt x="0" y="75132"/>
              </a:moveTo>
              <a:lnTo>
                <a:pt x="1107175" y="75132"/>
              </a:lnTo>
            </a:path>
          </a:pathLst>
        </a:cu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b="1" kern="1200" dirty="0">
            <a:solidFill>
              <a:schemeClr val="tx1"/>
            </a:solidFill>
          </a:endParaRPr>
        </a:p>
      </dsp:txBody>
      <dsp:txXfrm>
        <a:off x="322865" y="1137012"/>
        <a:ext cx="1107175" cy="44489"/>
      </dsp:txXfrm>
    </dsp:sp>
    <dsp:sp modelId="{F8BC8C98-33A2-45F3-83B3-0B74F45778BA}">
      <dsp:nvSpPr>
        <dsp:cNvPr id="0" name=""/>
        <dsp:cNvSpPr/>
      </dsp:nvSpPr>
      <dsp:spPr>
        <a:xfrm>
          <a:off x="1395857" y="1065128"/>
          <a:ext cx="1083087" cy="571292"/>
        </a:xfrm>
        <a:prstGeom prst="roundRect">
          <a:avLst>
            <a:gd name="adj" fmla="val 10000"/>
          </a:avLst>
        </a:prstGeom>
        <a:solidFill>
          <a:srgbClr val="92D050"/>
        </a:soli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b="1" kern="1200" dirty="0" smtClean="0">
              <a:solidFill>
                <a:schemeClr val="tx1"/>
              </a:solidFill>
            </a:rPr>
            <a:t>Riskless</a:t>
          </a:r>
          <a:endParaRPr lang="en-US" sz="1800" b="1" kern="1200" dirty="0">
            <a:solidFill>
              <a:schemeClr val="tx1"/>
            </a:solidFill>
          </a:endParaRPr>
        </a:p>
      </dsp:txBody>
      <dsp:txXfrm>
        <a:off x="1412590" y="1081861"/>
        <a:ext cx="1049621" cy="537826"/>
      </dsp:txXfrm>
    </dsp:sp>
    <dsp:sp modelId="{4D5866D8-386B-4DCB-8CA2-83BE25C1C236}">
      <dsp:nvSpPr>
        <dsp:cNvPr id="0" name=""/>
        <dsp:cNvSpPr/>
      </dsp:nvSpPr>
      <dsp:spPr>
        <a:xfrm>
          <a:off x="2478945" y="1275642"/>
          <a:ext cx="1038808" cy="150264"/>
        </a:xfrm>
        <a:custGeom>
          <a:avLst/>
          <a:gdLst/>
          <a:ahLst/>
          <a:cxnLst/>
          <a:rect l="0" t="0" r="0" b="0"/>
          <a:pathLst>
            <a:path>
              <a:moveTo>
                <a:pt x="0" y="75132"/>
              </a:moveTo>
              <a:lnTo>
                <a:pt x="1038808" y="75132"/>
              </a:lnTo>
            </a:path>
          </a:pathLst>
        </a:cu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b="1" kern="1200" dirty="0">
            <a:solidFill>
              <a:schemeClr val="tx1"/>
            </a:solidFill>
          </a:endParaRPr>
        </a:p>
      </dsp:txBody>
      <dsp:txXfrm>
        <a:off x="2478945" y="1329903"/>
        <a:ext cx="1038808" cy="41742"/>
      </dsp:txXfrm>
    </dsp:sp>
    <dsp:sp modelId="{9A327C60-6B5F-41AD-83B4-EF5B33698D24}">
      <dsp:nvSpPr>
        <dsp:cNvPr id="0" name=""/>
        <dsp:cNvSpPr/>
      </dsp:nvSpPr>
      <dsp:spPr>
        <a:xfrm>
          <a:off x="3517753" y="1065128"/>
          <a:ext cx="1560939" cy="571292"/>
        </a:xfrm>
        <a:prstGeom prst="roundRect">
          <a:avLst>
            <a:gd name="adj" fmla="val 10000"/>
          </a:avLst>
        </a:prstGeom>
        <a:solidFill>
          <a:srgbClr val="92D050"/>
        </a:soli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b="1" kern="1200" dirty="0" smtClean="0">
              <a:solidFill>
                <a:schemeClr val="tx1"/>
              </a:solidFill>
            </a:rPr>
            <a:t>(1-</a:t>
          </a:r>
          <a:r>
            <a:rPr lang="el-GR" sz="1800" b="1" kern="1200" dirty="0" smtClean="0">
              <a:solidFill>
                <a:schemeClr val="tx1"/>
              </a:solidFill>
              <a:latin typeface="Calibri"/>
            </a:rPr>
            <a:t>α</a:t>
          </a:r>
          <a:r>
            <a:rPr lang="en-US" sz="1800" b="1" kern="1200" dirty="0" smtClean="0">
              <a:solidFill>
                <a:schemeClr val="tx1"/>
              </a:solidFill>
              <a:latin typeface="Calibri"/>
            </a:rPr>
            <a:t>) </a:t>
          </a:r>
          <a:r>
            <a:rPr lang="el-GR" sz="1800" b="1" kern="1200" dirty="0" smtClean="0">
              <a:solidFill>
                <a:schemeClr val="tx1"/>
              </a:solidFill>
              <a:latin typeface="Calibri"/>
              <a:sym typeface="Symbol"/>
            </a:rPr>
            <a:t></a:t>
          </a:r>
          <a:r>
            <a:rPr lang="en-US" sz="1800" b="1" kern="1200" dirty="0" smtClean="0">
              <a:solidFill>
                <a:schemeClr val="tx1"/>
              </a:solidFill>
              <a:latin typeface="Calibri"/>
              <a:sym typeface="Symbol"/>
            </a:rPr>
            <a:t> COM</a:t>
          </a:r>
          <a:endParaRPr lang="en-US" sz="1800" b="1" kern="1200" dirty="0">
            <a:solidFill>
              <a:schemeClr val="tx1"/>
            </a:solidFill>
          </a:endParaRPr>
        </a:p>
      </dsp:txBody>
      <dsp:txXfrm>
        <a:off x="3534486" y="1081861"/>
        <a:ext cx="1527473" cy="53782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6D2D48-C758-4503-899D-23D938BC3232}">
      <dsp:nvSpPr>
        <dsp:cNvPr id="0" name=""/>
        <dsp:cNvSpPr/>
      </dsp:nvSpPr>
      <dsp:spPr>
        <a:xfrm>
          <a:off x="205801" y="1534"/>
          <a:ext cx="2525427" cy="1515256"/>
        </a:xfrm>
        <a:prstGeom prst="rect">
          <a:avLst/>
        </a:prstGeom>
        <a:noFill/>
        <a:ln w="38100" cap="flat" cmpd="sng" algn="ctr">
          <a:solidFill>
            <a:srgbClr val="598774"/>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b="1" kern="1200" dirty="0" smtClean="0"/>
            <a:t>Sub-additivity</a:t>
          </a:r>
          <a:endParaRPr lang="en-US" sz="1800" b="1" kern="1200" dirty="0"/>
        </a:p>
        <a:p>
          <a:pPr marL="114300" lvl="1" indent="-114300" algn="l" defTabSz="622300">
            <a:lnSpc>
              <a:spcPct val="90000"/>
            </a:lnSpc>
            <a:spcBef>
              <a:spcPct val="0"/>
            </a:spcBef>
            <a:spcAft>
              <a:spcPct val="15000"/>
            </a:spcAft>
            <a:buChar char="••"/>
          </a:pPr>
          <a:r>
            <a:rPr lang="en-US" sz="1400" b="1" kern="1200" dirty="0" smtClean="0">
              <a:sym typeface="Symbol"/>
            </a:rPr>
            <a:t>(X+Y) </a:t>
          </a:r>
          <a:r>
            <a:rPr lang="en-US" sz="1400" b="1" kern="1200" dirty="0" smtClean="0">
              <a:latin typeface="Adobe Caslon Pro"/>
              <a:sym typeface="Symbol"/>
            </a:rPr>
            <a:t>≤ </a:t>
          </a:r>
          <a:r>
            <a:rPr lang="en-US" sz="1400" b="1" kern="1200" dirty="0" smtClean="0">
              <a:sym typeface="Symbol"/>
            </a:rPr>
            <a:t>(X) + (Y)</a:t>
          </a:r>
          <a:endParaRPr lang="en-US" sz="1400" b="1" kern="1200" dirty="0"/>
        </a:p>
        <a:p>
          <a:pPr marL="114300" lvl="1" indent="-114300" algn="l" defTabSz="622300">
            <a:lnSpc>
              <a:spcPct val="90000"/>
            </a:lnSpc>
            <a:spcBef>
              <a:spcPct val="0"/>
            </a:spcBef>
            <a:spcAft>
              <a:spcPct val="15000"/>
            </a:spcAft>
            <a:buChar char="••"/>
          </a:pPr>
          <a:r>
            <a:rPr lang="en-US" sz="1400" b="1" kern="1200" dirty="0" smtClean="0"/>
            <a:t>“The portfolio’s risk should not be greater than the sum of its parts”</a:t>
          </a:r>
          <a:endParaRPr lang="en-US" sz="1400" b="1" kern="1200" dirty="0"/>
        </a:p>
      </dsp:txBody>
      <dsp:txXfrm>
        <a:off x="205801" y="1534"/>
        <a:ext cx="2525427" cy="1515256"/>
      </dsp:txXfrm>
    </dsp:sp>
    <dsp:sp modelId="{1D4451E0-75EC-49BA-AA10-44DB0618C8B3}">
      <dsp:nvSpPr>
        <dsp:cNvPr id="0" name=""/>
        <dsp:cNvSpPr/>
      </dsp:nvSpPr>
      <dsp:spPr>
        <a:xfrm>
          <a:off x="2983771" y="1534"/>
          <a:ext cx="2525427" cy="1515256"/>
        </a:xfrm>
        <a:prstGeom prst="rect">
          <a:avLst/>
        </a:prstGeom>
        <a:solidFill>
          <a:schemeClr val="lt1">
            <a:hueOff val="0"/>
            <a:satOff val="0"/>
            <a:lumOff val="0"/>
            <a:alphaOff val="0"/>
          </a:schemeClr>
        </a:solidFill>
        <a:ln w="38100" cap="flat" cmpd="sng" algn="ctr">
          <a:solidFill>
            <a:srgbClr val="598774"/>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b="1" kern="1200" dirty="0" smtClean="0"/>
            <a:t>Monotonicity</a:t>
          </a:r>
          <a:endParaRPr lang="en-US" sz="1800" b="1" kern="1200" dirty="0"/>
        </a:p>
        <a:p>
          <a:pPr marL="114300" lvl="1" indent="-114300" algn="l" defTabSz="622300">
            <a:lnSpc>
              <a:spcPct val="90000"/>
            </a:lnSpc>
            <a:spcBef>
              <a:spcPct val="0"/>
            </a:spcBef>
            <a:spcAft>
              <a:spcPct val="15000"/>
            </a:spcAft>
            <a:buChar char="••"/>
          </a:pPr>
          <a:r>
            <a:rPr lang="en-US" sz="1400" b="1" kern="1200" dirty="0" smtClean="0">
              <a:sym typeface="Symbol"/>
            </a:rPr>
            <a:t>If X </a:t>
          </a:r>
          <a:r>
            <a:rPr lang="en-US" sz="1400" b="1" kern="1200" dirty="0" smtClean="0">
              <a:latin typeface="Adobe Caslon Pro"/>
              <a:sym typeface="Symbol"/>
            </a:rPr>
            <a:t>≤ </a:t>
          </a:r>
          <a:r>
            <a:rPr lang="en-US" sz="1400" b="1" kern="1200" dirty="0" smtClean="0">
              <a:sym typeface="Symbol"/>
            </a:rPr>
            <a:t>Y </a:t>
          </a:r>
          <a:r>
            <a:rPr lang="en-US" sz="1400" b="1" kern="1200" dirty="0" smtClean="0">
              <a:latin typeface="Calibri"/>
              <a:sym typeface="Symbol"/>
            </a:rPr>
            <a:t>→ </a:t>
          </a:r>
          <a:r>
            <a:rPr lang="en-US" sz="1400" b="1" kern="1200" dirty="0" smtClean="0">
              <a:sym typeface="Symbol"/>
            </a:rPr>
            <a:t>(Y) </a:t>
          </a:r>
          <a:r>
            <a:rPr lang="en-US" sz="1400" b="1" kern="1200" dirty="0" smtClean="0">
              <a:latin typeface="Adobe Caslon Pro"/>
              <a:sym typeface="Symbol"/>
            </a:rPr>
            <a:t>≤ </a:t>
          </a:r>
          <a:r>
            <a:rPr lang="en-US" sz="1400" b="1" kern="1200" dirty="0" smtClean="0">
              <a:sym typeface="Symbol"/>
            </a:rPr>
            <a:t>(X)</a:t>
          </a:r>
          <a:endParaRPr lang="en-US" sz="1400" b="1" kern="1200" dirty="0"/>
        </a:p>
        <a:p>
          <a:pPr marL="114300" lvl="1" indent="-114300" algn="l" defTabSz="622300">
            <a:lnSpc>
              <a:spcPct val="90000"/>
            </a:lnSpc>
            <a:spcBef>
              <a:spcPct val="0"/>
            </a:spcBef>
            <a:spcAft>
              <a:spcPct val="15000"/>
            </a:spcAft>
            <a:buChar char="••"/>
          </a:pPr>
          <a:r>
            <a:rPr lang="en-US" sz="1400" b="1" kern="1200" dirty="0" smtClean="0"/>
            <a:t>If expected value of Y is greater than X, risk of Y is less than X</a:t>
          </a:r>
          <a:endParaRPr lang="en-US" sz="1400" b="1" kern="1200" dirty="0"/>
        </a:p>
      </dsp:txBody>
      <dsp:txXfrm>
        <a:off x="2983771" y="1534"/>
        <a:ext cx="2525427" cy="1515256"/>
      </dsp:txXfrm>
    </dsp:sp>
    <dsp:sp modelId="{F9FCA0B0-8FC1-412D-9399-2D61CA8A1BD2}">
      <dsp:nvSpPr>
        <dsp:cNvPr id="0" name=""/>
        <dsp:cNvSpPr/>
      </dsp:nvSpPr>
      <dsp:spPr>
        <a:xfrm>
          <a:off x="205801" y="1769333"/>
          <a:ext cx="2525427" cy="1515256"/>
        </a:xfrm>
        <a:prstGeom prst="rect">
          <a:avLst/>
        </a:prstGeom>
        <a:solidFill>
          <a:schemeClr val="lt1">
            <a:hueOff val="0"/>
            <a:satOff val="0"/>
            <a:lumOff val="0"/>
            <a:alphaOff val="0"/>
          </a:schemeClr>
        </a:solidFill>
        <a:ln w="38100" cap="flat" cmpd="sng" algn="ctr">
          <a:solidFill>
            <a:srgbClr val="598774"/>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b="1" kern="1200" dirty="0" smtClean="0"/>
            <a:t>Positive homogeneity</a:t>
          </a:r>
          <a:endParaRPr lang="en-US" sz="1800" b="1" kern="1200" dirty="0"/>
        </a:p>
        <a:p>
          <a:pPr marL="114300" lvl="1" indent="-114300" algn="l" defTabSz="622300">
            <a:lnSpc>
              <a:spcPct val="90000"/>
            </a:lnSpc>
            <a:spcBef>
              <a:spcPct val="0"/>
            </a:spcBef>
            <a:spcAft>
              <a:spcPct val="15000"/>
            </a:spcAft>
            <a:buChar char="••"/>
          </a:pPr>
          <a:r>
            <a:rPr lang="en-US" sz="1400" b="1" kern="1200" dirty="0" smtClean="0">
              <a:sym typeface="Symbol"/>
            </a:rPr>
            <a:t>For   0, (X) =</a:t>
          </a:r>
          <a:r>
            <a:rPr lang="en-US" sz="1400" b="1" kern="1200" dirty="0" smtClean="0">
              <a:latin typeface="Adobe Caslon Pro"/>
              <a:sym typeface="Symbol"/>
            </a:rPr>
            <a:t> </a:t>
          </a:r>
          <a:r>
            <a:rPr lang="en-US" sz="1400" b="1" kern="1200" dirty="0" smtClean="0">
              <a:sym typeface="Symbol"/>
            </a:rPr>
            <a:t>(Y)</a:t>
          </a:r>
          <a:endParaRPr lang="en-US" sz="1400" b="1" kern="1200" dirty="0"/>
        </a:p>
        <a:p>
          <a:pPr marL="114300" lvl="1" indent="-114300" algn="l" defTabSz="622300">
            <a:lnSpc>
              <a:spcPct val="90000"/>
            </a:lnSpc>
            <a:spcBef>
              <a:spcPct val="0"/>
            </a:spcBef>
            <a:spcAft>
              <a:spcPct val="15000"/>
            </a:spcAft>
            <a:buChar char="••"/>
          </a:pPr>
          <a:r>
            <a:rPr lang="en-US" sz="1400" b="1" kern="1200" dirty="0" smtClean="0"/>
            <a:t>“Double portfolio, double risk” (leverage)</a:t>
          </a:r>
          <a:endParaRPr lang="en-US" sz="1400" b="1" kern="1200" dirty="0"/>
        </a:p>
      </dsp:txBody>
      <dsp:txXfrm>
        <a:off x="205801" y="1769333"/>
        <a:ext cx="2525427" cy="1515256"/>
      </dsp:txXfrm>
    </dsp:sp>
    <dsp:sp modelId="{561CA172-FB1D-464C-A42A-82F46D4C85FB}">
      <dsp:nvSpPr>
        <dsp:cNvPr id="0" name=""/>
        <dsp:cNvSpPr/>
      </dsp:nvSpPr>
      <dsp:spPr>
        <a:xfrm>
          <a:off x="2983771" y="1769333"/>
          <a:ext cx="2525427" cy="1515256"/>
        </a:xfrm>
        <a:prstGeom prst="rect">
          <a:avLst/>
        </a:prstGeom>
        <a:solidFill>
          <a:schemeClr val="lt1">
            <a:hueOff val="0"/>
            <a:satOff val="0"/>
            <a:lumOff val="0"/>
            <a:alphaOff val="0"/>
          </a:schemeClr>
        </a:solidFill>
        <a:ln w="38100" cap="flat" cmpd="sng" algn="ctr">
          <a:solidFill>
            <a:srgbClr val="598774"/>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b="1" kern="1200" dirty="0" smtClean="0"/>
            <a:t>Translation invariance</a:t>
          </a:r>
          <a:endParaRPr lang="en-US" sz="1800" b="1" kern="1200" dirty="0"/>
        </a:p>
        <a:p>
          <a:pPr marL="114300" lvl="1" indent="-114300" algn="l" defTabSz="622300">
            <a:lnSpc>
              <a:spcPct val="90000"/>
            </a:lnSpc>
            <a:spcBef>
              <a:spcPct val="0"/>
            </a:spcBef>
            <a:spcAft>
              <a:spcPct val="15000"/>
            </a:spcAft>
            <a:buChar char="••"/>
          </a:pPr>
          <a:r>
            <a:rPr lang="en-US" sz="1400" b="1" kern="1200" dirty="0" smtClean="0">
              <a:sym typeface="Symbol"/>
            </a:rPr>
            <a:t>For constant = c, (X+c)=</a:t>
          </a:r>
          <a:r>
            <a:rPr lang="en-US" sz="1400" b="1" kern="1200" dirty="0" smtClean="0">
              <a:latin typeface="Adobe Caslon Pro"/>
              <a:sym typeface="Symbol"/>
            </a:rPr>
            <a:t> </a:t>
          </a:r>
          <a:r>
            <a:rPr lang="en-US" sz="1400" b="1" kern="1200" dirty="0" smtClean="0">
              <a:sym typeface="Symbol"/>
            </a:rPr>
            <a:t>(X)-c</a:t>
          </a:r>
          <a:endParaRPr lang="en-US" sz="1400" b="1" kern="1200" dirty="0"/>
        </a:p>
        <a:p>
          <a:pPr marL="114300" lvl="1" indent="-114300" algn="l" defTabSz="622300">
            <a:lnSpc>
              <a:spcPct val="90000"/>
            </a:lnSpc>
            <a:spcBef>
              <a:spcPct val="0"/>
            </a:spcBef>
            <a:spcAft>
              <a:spcPct val="15000"/>
            </a:spcAft>
            <a:buChar char="••"/>
          </a:pPr>
          <a:r>
            <a:rPr lang="en-US" sz="1400" b="1" kern="1200" dirty="0" smtClean="0"/>
            <a:t>“Like adding cash”</a:t>
          </a:r>
          <a:endParaRPr lang="en-US" sz="1400" b="1" kern="1200" dirty="0"/>
        </a:p>
      </dsp:txBody>
      <dsp:txXfrm>
        <a:off x="2983771" y="1769333"/>
        <a:ext cx="2525427" cy="151525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default#1">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0.10128</cdr:x>
      <cdr:y>0.0908</cdr:y>
    </cdr:from>
    <cdr:to>
      <cdr:x>0.47308</cdr:x>
      <cdr:y>0.43864</cdr:y>
    </cdr:to>
    <cdr:sp macro="" textlink="">
      <cdr:nvSpPr>
        <cdr:cNvPr id="4" name="Left Arrow 3"/>
        <cdr:cNvSpPr/>
      </cdr:nvSpPr>
      <cdr:spPr bwMode="auto">
        <a:xfrm xmlns:a="http://schemas.openxmlformats.org/drawingml/2006/main">
          <a:off x="474886" y="239396"/>
          <a:ext cx="1743310" cy="917079"/>
        </a:xfrm>
        <a:prstGeom xmlns:a="http://schemas.openxmlformats.org/drawingml/2006/main" prst="leftArrow">
          <a:avLst/>
        </a:prstGeom>
        <a:noFill xmlns:a="http://schemas.openxmlformats.org/drawingml/2006/main"/>
        <a:ln xmlns:a="http://schemas.openxmlformats.org/drawingml/2006/main" w="28575">
          <a:noFill/>
        </a:ln>
        <a:effectLst xmlns:a="http://schemas.openxmlformats.org/drawingml/2006/main">
          <a:outerShdw blurRad="50800" dist="38100" dir="2700000" algn="tl" rotWithShape="0">
            <a:prstClr val="black">
              <a:alpha val="40000"/>
            </a:prstClr>
          </a:outerShdw>
        </a:effectLst>
      </cdr:spPr>
      <cdr:txBody>
        <a:bodyPr xmlns:a="http://schemas.openxmlformats.org/drawingml/2006/main">
          <a:spAutoFit/>
        </a:bodyPr>
        <a:lstStyle xmlns:a="http://schemas.openxmlformats.org/drawingml/2006/main">
          <a:defPPr>
            <a:defRPr lang="en-US"/>
          </a:defPPr>
          <a:lvl1pPr algn="l" rtl="0" fontAlgn="base">
            <a:spcBef>
              <a:spcPct val="0"/>
            </a:spcBef>
            <a:spcAft>
              <a:spcPct val="0"/>
            </a:spcAft>
            <a:defRPr kern="1200">
              <a:solidFill>
                <a:sysClr val="windowText" lastClr="000000"/>
              </a:solidFill>
              <a:latin typeface="Arial" pitchFamily="34" charset="0"/>
              <a:cs typeface="Arial" pitchFamily="34" charset="0"/>
            </a:defRPr>
          </a:lvl1pPr>
          <a:lvl2pPr marL="457200" algn="l" rtl="0" fontAlgn="base">
            <a:spcBef>
              <a:spcPct val="0"/>
            </a:spcBef>
            <a:spcAft>
              <a:spcPct val="0"/>
            </a:spcAft>
            <a:defRPr kern="1200">
              <a:solidFill>
                <a:sysClr val="windowText" lastClr="000000"/>
              </a:solidFill>
              <a:latin typeface="Arial" pitchFamily="34" charset="0"/>
              <a:cs typeface="Arial" pitchFamily="34" charset="0"/>
            </a:defRPr>
          </a:lvl2pPr>
          <a:lvl3pPr marL="914400" algn="l" rtl="0" fontAlgn="base">
            <a:spcBef>
              <a:spcPct val="0"/>
            </a:spcBef>
            <a:spcAft>
              <a:spcPct val="0"/>
            </a:spcAft>
            <a:defRPr kern="1200">
              <a:solidFill>
                <a:sysClr val="windowText" lastClr="000000"/>
              </a:solidFill>
              <a:latin typeface="Arial" pitchFamily="34" charset="0"/>
              <a:cs typeface="Arial" pitchFamily="34" charset="0"/>
            </a:defRPr>
          </a:lvl3pPr>
          <a:lvl4pPr marL="1371600" algn="l" rtl="0" fontAlgn="base">
            <a:spcBef>
              <a:spcPct val="0"/>
            </a:spcBef>
            <a:spcAft>
              <a:spcPct val="0"/>
            </a:spcAft>
            <a:defRPr kern="1200">
              <a:solidFill>
                <a:sysClr val="windowText" lastClr="000000"/>
              </a:solidFill>
              <a:latin typeface="Arial" pitchFamily="34" charset="0"/>
              <a:cs typeface="Arial" pitchFamily="34" charset="0"/>
            </a:defRPr>
          </a:lvl4pPr>
          <a:lvl5pPr marL="1828800" algn="l" rtl="0" fontAlgn="base">
            <a:spcBef>
              <a:spcPct val="0"/>
            </a:spcBef>
            <a:spcAft>
              <a:spcPct val="0"/>
            </a:spcAft>
            <a:defRPr kern="1200">
              <a:solidFill>
                <a:sysClr val="windowText" lastClr="000000"/>
              </a:solidFill>
              <a:latin typeface="Arial" pitchFamily="34" charset="0"/>
              <a:cs typeface="Arial" pitchFamily="34" charset="0"/>
            </a:defRPr>
          </a:lvl5pPr>
          <a:lvl6pPr marL="2286000" algn="l" defTabSz="914400" rtl="0" eaLnBrk="1" latinLnBrk="0" hangingPunct="1">
            <a:defRPr kern="1200">
              <a:solidFill>
                <a:sysClr val="windowText" lastClr="000000"/>
              </a:solidFill>
              <a:latin typeface="Arial" pitchFamily="34" charset="0"/>
              <a:cs typeface="Arial" pitchFamily="34" charset="0"/>
            </a:defRPr>
          </a:lvl6pPr>
          <a:lvl7pPr marL="2743200" algn="l" defTabSz="914400" rtl="0" eaLnBrk="1" latinLnBrk="0" hangingPunct="1">
            <a:defRPr kern="1200">
              <a:solidFill>
                <a:sysClr val="windowText" lastClr="000000"/>
              </a:solidFill>
              <a:latin typeface="Arial" pitchFamily="34" charset="0"/>
              <a:cs typeface="Arial" pitchFamily="34" charset="0"/>
            </a:defRPr>
          </a:lvl7pPr>
          <a:lvl8pPr marL="3200400" algn="l" defTabSz="914400" rtl="0" eaLnBrk="1" latinLnBrk="0" hangingPunct="1">
            <a:defRPr kern="1200">
              <a:solidFill>
                <a:sysClr val="windowText" lastClr="000000"/>
              </a:solidFill>
              <a:latin typeface="Arial" pitchFamily="34" charset="0"/>
              <a:cs typeface="Arial" pitchFamily="34" charset="0"/>
            </a:defRPr>
          </a:lvl8pPr>
          <a:lvl9pPr marL="3657600" algn="l" defTabSz="914400" rtl="0" eaLnBrk="1" latinLnBrk="0" hangingPunct="1">
            <a:defRPr kern="1200">
              <a:solidFill>
                <a:sysClr val="windowText" lastClr="000000"/>
              </a:solidFill>
              <a:latin typeface="Arial" pitchFamily="34" charset="0"/>
              <a:cs typeface="Arial" pitchFamily="34" charset="0"/>
            </a:defRPr>
          </a:lvl9pPr>
        </a:lstStyle>
        <a:p xmlns:a="http://schemas.openxmlformats.org/drawingml/2006/main">
          <a:pPr algn="r" eaLnBrk="0" hangingPunct="0">
            <a:defRPr/>
          </a:pPr>
          <a:r>
            <a:rPr lang="en-US" sz="1200" b="1" dirty="0">
              <a:solidFill>
                <a:srgbClr val="707B93"/>
              </a:solidFill>
              <a:latin typeface="+mj-lt"/>
              <a:cs typeface="Arial" charset="0"/>
            </a:rPr>
            <a:t>3rd Moment = </a:t>
          </a:r>
        </a:p>
        <a:p xmlns:a="http://schemas.openxmlformats.org/drawingml/2006/main">
          <a:pPr algn="r" eaLnBrk="0" hangingPunct="0">
            <a:defRPr/>
          </a:pPr>
          <a:r>
            <a:rPr lang="en-US" sz="1200" b="1" dirty="0">
              <a:solidFill>
                <a:srgbClr val="707B93"/>
              </a:solidFill>
              <a:latin typeface="+mj-lt"/>
              <a:cs typeface="Arial" charset="0"/>
            </a:rPr>
            <a:t>Skew • </a:t>
          </a:r>
          <a:r>
            <a:rPr lang="en-US" sz="1200" b="1" dirty="0">
              <a:solidFill>
                <a:srgbClr val="707B93"/>
              </a:solidFill>
              <a:latin typeface="+mj-lt"/>
              <a:cs typeface="Arial" charset="0"/>
              <a:sym typeface="Symbol"/>
            </a:rPr>
            <a:t></a:t>
          </a:r>
          <a:r>
            <a:rPr lang="en-US" sz="1200" b="1" baseline="30000" dirty="0">
              <a:solidFill>
                <a:srgbClr val="707B93"/>
              </a:solidFill>
              <a:latin typeface="+mj-lt"/>
              <a:cs typeface="Arial" charset="0"/>
              <a:sym typeface="Symbol"/>
            </a:rPr>
            <a:t>3</a:t>
          </a:r>
          <a:endParaRPr lang="en-US" sz="1200" b="1" baseline="30000" dirty="0">
            <a:solidFill>
              <a:srgbClr val="707B93"/>
            </a:solidFill>
            <a:latin typeface="+mj-lt"/>
            <a:cs typeface="Arial" charset="0"/>
          </a:endParaRPr>
        </a:p>
      </cdr:txBody>
    </cdr:sp>
  </cdr:relSizeAnchor>
  <cdr:relSizeAnchor xmlns:cdr="http://schemas.openxmlformats.org/drawingml/2006/chartDrawing">
    <cdr:from>
      <cdr:x>0.32794</cdr:x>
      <cdr:y>0.49941</cdr:y>
    </cdr:from>
    <cdr:to>
      <cdr:x>0.68299</cdr:x>
      <cdr:y>0.77951</cdr:y>
    </cdr:to>
    <cdr:sp macro="" textlink="">
      <cdr:nvSpPr>
        <cdr:cNvPr id="5" name="Left-Right Arrow 4"/>
        <cdr:cNvSpPr/>
      </cdr:nvSpPr>
      <cdr:spPr bwMode="auto">
        <a:xfrm xmlns:a="http://schemas.openxmlformats.org/drawingml/2006/main">
          <a:off x="1537658" y="1316704"/>
          <a:ext cx="1664773" cy="738485"/>
        </a:xfrm>
        <a:prstGeom xmlns:a="http://schemas.openxmlformats.org/drawingml/2006/main" prst="leftRightArrow">
          <a:avLst>
            <a:gd name="adj1" fmla="val 62141"/>
            <a:gd name="adj2" fmla="val 32547"/>
          </a:avLst>
        </a:prstGeom>
        <a:noFill xmlns:a="http://schemas.openxmlformats.org/drawingml/2006/main"/>
        <a:ln xmlns:a="http://schemas.openxmlformats.org/drawingml/2006/main" w="28575">
          <a:noFill/>
        </a:ln>
        <a:effectLst xmlns:a="http://schemas.openxmlformats.org/drawingml/2006/main">
          <a:outerShdw blurRad="50800" dist="38100" dir="2700000" algn="tl" rotWithShape="0">
            <a:prstClr val="black">
              <a:alpha val="40000"/>
            </a:prstClr>
          </a:outerShdw>
        </a:effectLst>
      </cdr:spPr>
      <cdr:txBody>
        <a:bodyPr xmlns:a="http://schemas.openxmlformats.org/drawingml/2006/main" wrap="square">
          <a:spAutoFit/>
        </a:bodyPr>
        <a:lstStyle xmlns:a="http://schemas.openxmlformats.org/drawingml/2006/main">
          <a:defPPr>
            <a:defRPr lang="en-US"/>
          </a:defPPr>
          <a:lvl1pPr algn="l" rtl="0" fontAlgn="base">
            <a:spcBef>
              <a:spcPct val="0"/>
            </a:spcBef>
            <a:spcAft>
              <a:spcPct val="0"/>
            </a:spcAft>
            <a:defRPr kern="1200">
              <a:solidFill>
                <a:sysClr val="windowText" lastClr="000000"/>
              </a:solidFill>
              <a:latin typeface="Arial" pitchFamily="34" charset="0"/>
              <a:cs typeface="Arial" pitchFamily="34" charset="0"/>
            </a:defRPr>
          </a:lvl1pPr>
          <a:lvl2pPr marL="457200" algn="l" rtl="0" fontAlgn="base">
            <a:spcBef>
              <a:spcPct val="0"/>
            </a:spcBef>
            <a:spcAft>
              <a:spcPct val="0"/>
            </a:spcAft>
            <a:defRPr kern="1200">
              <a:solidFill>
                <a:sysClr val="windowText" lastClr="000000"/>
              </a:solidFill>
              <a:latin typeface="Arial" pitchFamily="34" charset="0"/>
              <a:cs typeface="Arial" pitchFamily="34" charset="0"/>
            </a:defRPr>
          </a:lvl2pPr>
          <a:lvl3pPr marL="914400" algn="l" rtl="0" fontAlgn="base">
            <a:spcBef>
              <a:spcPct val="0"/>
            </a:spcBef>
            <a:spcAft>
              <a:spcPct val="0"/>
            </a:spcAft>
            <a:defRPr kern="1200">
              <a:solidFill>
                <a:sysClr val="windowText" lastClr="000000"/>
              </a:solidFill>
              <a:latin typeface="Arial" pitchFamily="34" charset="0"/>
              <a:cs typeface="Arial" pitchFamily="34" charset="0"/>
            </a:defRPr>
          </a:lvl3pPr>
          <a:lvl4pPr marL="1371600" algn="l" rtl="0" fontAlgn="base">
            <a:spcBef>
              <a:spcPct val="0"/>
            </a:spcBef>
            <a:spcAft>
              <a:spcPct val="0"/>
            </a:spcAft>
            <a:defRPr kern="1200">
              <a:solidFill>
                <a:sysClr val="windowText" lastClr="000000"/>
              </a:solidFill>
              <a:latin typeface="Arial" pitchFamily="34" charset="0"/>
              <a:cs typeface="Arial" pitchFamily="34" charset="0"/>
            </a:defRPr>
          </a:lvl4pPr>
          <a:lvl5pPr marL="1828800" algn="l" rtl="0" fontAlgn="base">
            <a:spcBef>
              <a:spcPct val="0"/>
            </a:spcBef>
            <a:spcAft>
              <a:spcPct val="0"/>
            </a:spcAft>
            <a:defRPr kern="1200">
              <a:solidFill>
                <a:sysClr val="windowText" lastClr="000000"/>
              </a:solidFill>
              <a:latin typeface="Arial" pitchFamily="34" charset="0"/>
              <a:cs typeface="Arial" pitchFamily="34" charset="0"/>
            </a:defRPr>
          </a:lvl5pPr>
          <a:lvl6pPr marL="2286000" algn="l" defTabSz="914400" rtl="0" eaLnBrk="1" latinLnBrk="0" hangingPunct="1">
            <a:defRPr kern="1200">
              <a:solidFill>
                <a:sysClr val="windowText" lastClr="000000"/>
              </a:solidFill>
              <a:latin typeface="Arial" pitchFamily="34" charset="0"/>
              <a:cs typeface="Arial" pitchFamily="34" charset="0"/>
            </a:defRPr>
          </a:lvl6pPr>
          <a:lvl7pPr marL="2743200" algn="l" defTabSz="914400" rtl="0" eaLnBrk="1" latinLnBrk="0" hangingPunct="1">
            <a:defRPr kern="1200">
              <a:solidFill>
                <a:sysClr val="windowText" lastClr="000000"/>
              </a:solidFill>
              <a:latin typeface="Arial" pitchFamily="34" charset="0"/>
              <a:cs typeface="Arial" pitchFamily="34" charset="0"/>
            </a:defRPr>
          </a:lvl7pPr>
          <a:lvl8pPr marL="3200400" algn="l" defTabSz="914400" rtl="0" eaLnBrk="1" latinLnBrk="0" hangingPunct="1">
            <a:defRPr kern="1200">
              <a:solidFill>
                <a:sysClr val="windowText" lastClr="000000"/>
              </a:solidFill>
              <a:latin typeface="Arial" pitchFamily="34" charset="0"/>
              <a:cs typeface="Arial" pitchFamily="34" charset="0"/>
            </a:defRPr>
          </a:lvl8pPr>
          <a:lvl9pPr marL="3657600" algn="l" defTabSz="914400" rtl="0" eaLnBrk="1" latinLnBrk="0" hangingPunct="1">
            <a:defRPr kern="1200">
              <a:solidFill>
                <a:sysClr val="windowText" lastClr="000000"/>
              </a:solidFill>
              <a:latin typeface="Arial" pitchFamily="34" charset="0"/>
              <a:cs typeface="Arial" pitchFamily="34" charset="0"/>
            </a:defRPr>
          </a:lvl9pPr>
        </a:lstStyle>
        <a:p xmlns:a="http://schemas.openxmlformats.org/drawingml/2006/main">
          <a:pPr algn="ctr" eaLnBrk="0" hangingPunct="0">
            <a:defRPr/>
          </a:pPr>
          <a:r>
            <a:rPr lang="en-US" sz="1200" b="1" dirty="0">
              <a:solidFill>
                <a:srgbClr val="707B93"/>
              </a:solidFill>
              <a:latin typeface="+mj-lt"/>
              <a:cs typeface="Arial" charset="0"/>
            </a:rPr>
            <a:t>2nd Variance</a:t>
          </a:r>
        </a:p>
        <a:p xmlns:a="http://schemas.openxmlformats.org/drawingml/2006/main">
          <a:pPr algn="ctr" eaLnBrk="0" hangingPunct="0">
            <a:defRPr/>
          </a:pPr>
          <a:r>
            <a:rPr lang="en-US" sz="1200" b="1" dirty="0">
              <a:solidFill>
                <a:srgbClr val="707B93"/>
              </a:solidFill>
              <a:latin typeface="+mj-lt"/>
              <a:cs typeface="Arial" charset="0"/>
            </a:rPr>
            <a:t>“scale”</a:t>
          </a:r>
        </a:p>
      </cdr:txBody>
    </cdr:sp>
  </cdr:relSizeAnchor>
  <cdr:relSizeAnchor xmlns:cdr="http://schemas.openxmlformats.org/drawingml/2006/chartDrawing">
    <cdr:from>
      <cdr:x>0.69881</cdr:x>
      <cdr:y>0.40414</cdr:y>
    </cdr:from>
    <cdr:to>
      <cdr:x>0.99771</cdr:x>
      <cdr:y>0.67238</cdr:y>
    </cdr:to>
    <cdr:sp macro="" textlink="">
      <cdr:nvSpPr>
        <cdr:cNvPr id="7" name="Up Arrow Callout 6"/>
        <cdr:cNvSpPr/>
      </cdr:nvSpPr>
      <cdr:spPr bwMode="auto">
        <a:xfrm xmlns:a="http://schemas.openxmlformats.org/drawingml/2006/main">
          <a:off x="3276608" y="1065523"/>
          <a:ext cx="1401495" cy="707231"/>
        </a:xfrm>
        <a:prstGeom xmlns:a="http://schemas.openxmlformats.org/drawingml/2006/main" prst="upArrowCallout">
          <a:avLst/>
        </a:prstGeom>
        <a:noFill xmlns:a="http://schemas.openxmlformats.org/drawingml/2006/main"/>
        <a:ln xmlns:a="http://schemas.openxmlformats.org/drawingml/2006/main" w="28575">
          <a:noFill/>
        </a:ln>
        <a:effectLst xmlns:a="http://schemas.openxmlformats.org/drawingml/2006/main">
          <a:outerShdw blurRad="50800" dist="38100" dir="2700000" algn="tl" rotWithShape="0">
            <a:prstClr val="black">
              <a:alpha val="40000"/>
            </a:prstClr>
          </a:outerShdw>
        </a:effectLst>
      </cdr:spPr>
      <cdr:txBody>
        <a:bodyPr xmlns:a="http://schemas.openxmlformats.org/drawingml/2006/main" wrap="square">
          <a:spAutoFit/>
        </a:bodyPr>
        <a:lstStyle xmlns:a="http://schemas.openxmlformats.org/drawingml/2006/main">
          <a:defPPr>
            <a:defRPr lang="en-US"/>
          </a:defPPr>
          <a:lvl1pPr algn="l" rtl="0" fontAlgn="base">
            <a:spcBef>
              <a:spcPct val="0"/>
            </a:spcBef>
            <a:spcAft>
              <a:spcPct val="0"/>
            </a:spcAft>
            <a:defRPr kern="1200">
              <a:solidFill>
                <a:sysClr val="windowText" lastClr="000000"/>
              </a:solidFill>
              <a:latin typeface="Arial" pitchFamily="34" charset="0"/>
              <a:cs typeface="Arial" pitchFamily="34" charset="0"/>
            </a:defRPr>
          </a:lvl1pPr>
          <a:lvl2pPr marL="457200" algn="l" rtl="0" fontAlgn="base">
            <a:spcBef>
              <a:spcPct val="0"/>
            </a:spcBef>
            <a:spcAft>
              <a:spcPct val="0"/>
            </a:spcAft>
            <a:defRPr kern="1200">
              <a:solidFill>
                <a:sysClr val="windowText" lastClr="000000"/>
              </a:solidFill>
              <a:latin typeface="Arial" pitchFamily="34" charset="0"/>
              <a:cs typeface="Arial" pitchFamily="34" charset="0"/>
            </a:defRPr>
          </a:lvl2pPr>
          <a:lvl3pPr marL="914400" algn="l" rtl="0" fontAlgn="base">
            <a:spcBef>
              <a:spcPct val="0"/>
            </a:spcBef>
            <a:spcAft>
              <a:spcPct val="0"/>
            </a:spcAft>
            <a:defRPr kern="1200">
              <a:solidFill>
                <a:sysClr val="windowText" lastClr="000000"/>
              </a:solidFill>
              <a:latin typeface="Arial" pitchFamily="34" charset="0"/>
              <a:cs typeface="Arial" pitchFamily="34" charset="0"/>
            </a:defRPr>
          </a:lvl3pPr>
          <a:lvl4pPr marL="1371600" algn="l" rtl="0" fontAlgn="base">
            <a:spcBef>
              <a:spcPct val="0"/>
            </a:spcBef>
            <a:spcAft>
              <a:spcPct val="0"/>
            </a:spcAft>
            <a:defRPr kern="1200">
              <a:solidFill>
                <a:sysClr val="windowText" lastClr="000000"/>
              </a:solidFill>
              <a:latin typeface="Arial" pitchFamily="34" charset="0"/>
              <a:cs typeface="Arial" pitchFamily="34" charset="0"/>
            </a:defRPr>
          </a:lvl4pPr>
          <a:lvl5pPr marL="1828800" algn="l" rtl="0" fontAlgn="base">
            <a:spcBef>
              <a:spcPct val="0"/>
            </a:spcBef>
            <a:spcAft>
              <a:spcPct val="0"/>
            </a:spcAft>
            <a:defRPr kern="1200">
              <a:solidFill>
                <a:sysClr val="windowText" lastClr="000000"/>
              </a:solidFill>
              <a:latin typeface="Arial" pitchFamily="34" charset="0"/>
              <a:cs typeface="Arial" pitchFamily="34" charset="0"/>
            </a:defRPr>
          </a:lvl5pPr>
          <a:lvl6pPr marL="2286000" algn="l" defTabSz="914400" rtl="0" eaLnBrk="1" latinLnBrk="0" hangingPunct="1">
            <a:defRPr kern="1200">
              <a:solidFill>
                <a:sysClr val="windowText" lastClr="000000"/>
              </a:solidFill>
              <a:latin typeface="Arial" pitchFamily="34" charset="0"/>
              <a:cs typeface="Arial" pitchFamily="34" charset="0"/>
            </a:defRPr>
          </a:lvl6pPr>
          <a:lvl7pPr marL="2743200" algn="l" defTabSz="914400" rtl="0" eaLnBrk="1" latinLnBrk="0" hangingPunct="1">
            <a:defRPr kern="1200">
              <a:solidFill>
                <a:sysClr val="windowText" lastClr="000000"/>
              </a:solidFill>
              <a:latin typeface="Arial" pitchFamily="34" charset="0"/>
              <a:cs typeface="Arial" pitchFamily="34" charset="0"/>
            </a:defRPr>
          </a:lvl7pPr>
          <a:lvl8pPr marL="3200400" algn="l" defTabSz="914400" rtl="0" eaLnBrk="1" latinLnBrk="0" hangingPunct="1">
            <a:defRPr kern="1200">
              <a:solidFill>
                <a:sysClr val="windowText" lastClr="000000"/>
              </a:solidFill>
              <a:latin typeface="Arial" pitchFamily="34" charset="0"/>
              <a:cs typeface="Arial" pitchFamily="34" charset="0"/>
            </a:defRPr>
          </a:lvl8pPr>
          <a:lvl9pPr marL="3657600" algn="l" defTabSz="914400" rtl="0" eaLnBrk="1" latinLnBrk="0" hangingPunct="1">
            <a:defRPr kern="1200">
              <a:solidFill>
                <a:sysClr val="windowText" lastClr="000000"/>
              </a:solidFill>
              <a:latin typeface="Arial" pitchFamily="34" charset="0"/>
              <a:cs typeface="Arial" pitchFamily="34" charset="0"/>
            </a:defRPr>
          </a:lvl9pPr>
        </a:lstStyle>
        <a:p xmlns:a="http://schemas.openxmlformats.org/drawingml/2006/main">
          <a:pPr algn="ctr" eaLnBrk="0" hangingPunct="0">
            <a:defRPr/>
          </a:pPr>
          <a:r>
            <a:rPr lang="en-US" sz="1200" b="1" dirty="0">
              <a:solidFill>
                <a:srgbClr val="707B93"/>
              </a:solidFill>
              <a:latin typeface="+mj-lt"/>
              <a:cs typeface="Arial" charset="0"/>
            </a:rPr>
            <a:t>4th Moment = </a:t>
          </a:r>
        </a:p>
        <a:p xmlns:a="http://schemas.openxmlformats.org/drawingml/2006/main">
          <a:pPr algn="r" eaLnBrk="0" hangingPunct="0">
            <a:defRPr/>
          </a:pPr>
          <a:r>
            <a:rPr lang="en-US" sz="1200" b="1" dirty="0">
              <a:solidFill>
                <a:srgbClr val="707B93"/>
              </a:solidFill>
              <a:latin typeface="+mj-lt"/>
              <a:cs typeface="Arial" charset="0"/>
            </a:rPr>
            <a:t>kurtosis • </a:t>
          </a:r>
          <a:r>
            <a:rPr lang="en-US" sz="1200" b="1" dirty="0">
              <a:solidFill>
                <a:srgbClr val="707B93"/>
              </a:solidFill>
              <a:latin typeface="+mj-lt"/>
              <a:cs typeface="Arial" charset="0"/>
              <a:sym typeface="Symbol"/>
            </a:rPr>
            <a:t></a:t>
          </a:r>
          <a:r>
            <a:rPr lang="en-US" sz="1200" b="1" baseline="30000" dirty="0">
              <a:solidFill>
                <a:srgbClr val="707B93"/>
              </a:solidFill>
              <a:latin typeface="+mj-lt"/>
              <a:cs typeface="Arial" charset="0"/>
              <a:sym typeface="Symbol"/>
            </a:rPr>
            <a:t>4</a:t>
          </a:r>
          <a:endParaRPr lang="en-US" sz="1200" b="1" baseline="30000" dirty="0">
            <a:solidFill>
              <a:srgbClr val="707B93"/>
            </a:solidFill>
            <a:latin typeface="+mj-lt"/>
            <a:cs typeface="Arial" charset="0"/>
          </a:endParaRPr>
        </a:p>
      </cdr:txBody>
    </cdr:sp>
  </cdr:relSizeAnchor>
  <cdr:relSizeAnchor xmlns:cdr="http://schemas.openxmlformats.org/drawingml/2006/chartDrawing">
    <cdr:from>
      <cdr:x>0.36442</cdr:x>
      <cdr:y>0.75488</cdr:y>
    </cdr:from>
    <cdr:to>
      <cdr:x>0.6271</cdr:x>
      <cdr:y>1</cdr:y>
    </cdr:to>
    <cdr:sp macro="" textlink="">
      <cdr:nvSpPr>
        <cdr:cNvPr id="8" name="TextBox 19"/>
        <cdr:cNvSpPr txBox="1"/>
      </cdr:nvSpPr>
      <cdr:spPr>
        <a:xfrm xmlns:a="http://schemas.openxmlformats.org/drawingml/2006/main">
          <a:off x="1708713" y="1990256"/>
          <a:ext cx="1231665" cy="646264"/>
        </a:xfrm>
        <a:prstGeom xmlns:a="http://schemas.openxmlformats.org/drawingml/2006/main" prst="trapezoid">
          <a:avLst/>
        </a:prstGeom>
        <a:noFill xmlns:a="http://schemas.openxmlformats.org/drawingml/2006/main"/>
        <a:ln xmlns:a="http://schemas.openxmlformats.org/drawingml/2006/main" w="28575">
          <a:noFill/>
        </a:ln>
        <a:effectLst xmlns:a="http://schemas.openxmlformats.org/drawingml/2006/main">
          <a:outerShdw blurRad="50800" dist="38100" dir="2700000" algn="tl" rotWithShape="0">
            <a:prstClr val="black">
              <a:alpha val="40000"/>
            </a:prstClr>
          </a:outerShdw>
        </a:effectLst>
      </cdr:spPr>
      <cdr:txBody>
        <a:bodyPr xmlns:a="http://schemas.openxmlformats.org/drawingml/2006/main" wrap="square" lIns="0" tIns="0" rIns="0" bIns="0">
          <a:noAutofit/>
        </a:bodyPr>
        <a:lstStyle xmlns:a="http://schemas.openxmlformats.org/drawingml/2006/main">
          <a:defPPr>
            <a:defRPr lang="en-US"/>
          </a:defPPr>
          <a:lvl1pPr algn="l" rtl="0" fontAlgn="base">
            <a:spcBef>
              <a:spcPct val="0"/>
            </a:spcBef>
            <a:spcAft>
              <a:spcPct val="0"/>
            </a:spcAft>
            <a:defRPr kern="1200">
              <a:solidFill>
                <a:sysClr val="windowText" lastClr="000000"/>
              </a:solidFill>
              <a:latin typeface="Arial" pitchFamily="34" charset="0"/>
              <a:cs typeface="Arial" pitchFamily="34" charset="0"/>
            </a:defRPr>
          </a:lvl1pPr>
          <a:lvl2pPr marL="457200" algn="l" rtl="0" fontAlgn="base">
            <a:spcBef>
              <a:spcPct val="0"/>
            </a:spcBef>
            <a:spcAft>
              <a:spcPct val="0"/>
            </a:spcAft>
            <a:defRPr kern="1200">
              <a:solidFill>
                <a:sysClr val="windowText" lastClr="000000"/>
              </a:solidFill>
              <a:latin typeface="Arial" pitchFamily="34" charset="0"/>
              <a:cs typeface="Arial" pitchFamily="34" charset="0"/>
            </a:defRPr>
          </a:lvl2pPr>
          <a:lvl3pPr marL="914400" algn="l" rtl="0" fontAlgn="base">
            <a:spcBef>
              <a:spcPct val="0"/>
            </a:spcBef>
            <a:spcAft>
              <a:spcPct val="0"/>
            </a:spcAft>
            <a:defRPr kern="1200">
              <a:solidFill>
                <a:sysClr val="windowText" lastClr="000000"/>
              </a:solidFill>
              <a:latin typeface="Arial" pitchFamily="34" charset="0"/>
              <a:cs typeface="Arial" pitchFamily="34" charset="0"/>
            </a:defRPr>
          </a:lvl3pPr>
          <a:lvl4pPr marL="1371600" algn="l" rtl="0" fontAlgn="base">
            <a:spcBef>
              <a:spcPct val="0"/>
            </a:spcBef>
            <a:spcAft>
              <a:spcPct val="0"/>
            </a:spcAft>
            <a:defRPr kern="1200">
              <a:solidFill>
                <a:sysClr val="windowText" lastClr="000000"/>
              </a:solidFill>
              <a:latin typeface="Arial" pitchFamily="34" charset="0"/>
              <a:cs typeface="Arial" pitchFamily="34" charset="0"/>
            </a:defRPr>
          </a:lvl4pPr>
          <a:lvl5pPr marL="1828800" algn="l" rtl="0" fontAlgn="base">
            <a:spcBef>
              <a:spcPct val="0"/>
            </a:spcBef>
            <a:spcAft>
              <a:spcPct val="0"/>
            </a:spcAft>
            <a:defRPr kern="1200">
              <a:solidFill>
                <a:sysClr val="windowText" lastClr="000000"/>
              </a:solidFill>
              <a:latin typeface="Arial" pitchFamily="34" charset="0"/>
              <a:cs typeface="Arial" pitchFamily="34" charset="0"/>
            </a:defRPr>
          </a:lvl5pPr>
          <a:lvl6pPr marL="2286000" algn="l" defTabSz="914400" rtl="0" eaLnBrk="1" latinLnBrk="0" hangingPunct="1">
            <a:defRPr kern="1200">
              <a:solidFill>
                <a:sysClr val="windowText" lastClr="000000"/>
              </a:solidFill>
              <a:latin typeface="Arial" pitchFamily="34" charset="0"/>
              <a:cs typeface="Arial" pitchFamily="34" charset="0"/>
            </a:defRPr>
          </a:lvl6pPr>
          <a:lvl7pPr marL="2743200" algn="l" defTabSz="914400" rtl="0" eaLnBrk="1" latinLnBrk="0" hangingPunct="1">
            <a:defRPr kern="1200">
              <a:solidFill>
                <a:sysClr val="windowText" lastClr="000000"/>
              </a:solidFill>
              <a:latin typeface="Arial" pitchFamily="34" charset="0"/>
              <a:cs typeface="Arial" pitchFamily="34" charset="0"/>
            </a:defRPr>
          </a:lvl7pPr>
          <a:lvl8pPr marL="3200400" algn="l" defTabSz="914400" rtl="0" eaLnBrk="1" latinLnBrk="0" hangingPunct="1">
            <a:defRPr kern="1200">
              <a:solidFill>
                <a:sysClr val="windowText" lastClr="000000"/>
              </a:solidFill>
              <a:latin typeface="Arial" pitchFamily="34" charset="0"/>
              <a:cs typeface="Arial" pitchFamily="34" charset="0"/>
            </a:defRPr>
          </a:lvl8pPr>
          <a:lvl9pPr marL="3657600" algn="l" defTabSz="914400" rtl="0" eaLnBrk="1" latinLnBrk="0" hangingPunct="1">
            <a:defRPr kern="1200">
              <a:solidFill>
                <a:sysClr val="windowText" lastClr="000000"/>
              </a:solidFill>
              <a:latin typeface="Arial" pitchFamily="34" charset="0"/>
              <a:cs typeface="Arial" pitchFamily="34" charset="0"/>
            </a:defRPr>
          </a:lvl9pPr>
        </a:lstStyle>
        <a:p xmlns:a="http://schemas.openxmlformats.org/drawingml/2006/main">
          <a:pPr algn="ctr">
            <a:defRPr/>
          </a:pPr>
          <a:r>
            <a:rPr lang="en-US" sz="1100" b="1" dirty="0">
              <a:solidFill>
                <a:srgbClr val="707B93"/>
              </a:solidFill>
              <a:latin typeface="+mj-lt"/>
              <a:cs typeface="Arial" charset="0"/>
            </a:rPr>
            <a:t>1</a:t>
          </a:r>
          <a:r>
            <a:rPr lang="en-US" sz="1100" b="1" baseline="30000" dirty="0">
              <a:solidFill>
                <a:srgbClr val="707B93"/>
              </a:solidFill>
              <a:latin typeface="+mj-lt"/>
              <a:cs typeface="Arial" charset="0"/>
            </a:rPr>
            <a:t>st moment </a:t>
          </a:r>
        </a:p>
        <a:p xmlns:a="http://schemas.openxmlformats.org/drawingml/2006/main">
          <a:pPr algn="ctr">
            <a:defRPr/>
          </a:pPr>
          <a:r>
            <a:rPr lang="en-US" sz="1200" b="1" dirty="0">
              <a:solidFill>
                <a:srgbClr val="707B93"/>
              </a:solidFill>
              <a:latin typeface="+mj-lt"/>
              <a:cs typeface="Arial" charset="0"/>
            </a:rPr>
            <a:t>Mean</a:t>
          </a:r>
        </a:p>
        <a:p xmlns:a="http://schemas.openxmlformats.org/drawingml/2006/main">
          <a:pPr algn="ctr">
            <a:defRPr/>
          </a:pPr>
          <a:r>
            <a:rPr lang="en-US" sz="1200" b="1" dirty="0">
              <a:solidFill>
                <a:srgbClr val="707B93"/>
              </a:solidFill>
              <a:latin typeface="+mj-lt"/>
              <a:cs typeface="Arial" charset="0"/>
            </a:rPr>
            <a:t>“location”</a:t>
          </a:r>
        </a:p>
      </cdr:txBody>
    </cdr:sp>
  </cdr:relSizeAnchor>
  <cdr:relSizeAnchor xmlns:cdr="http://schemas.openxmlformats.org/drawingml/2006/chartDrawing">
    <cdr:from>
      <cdr:x>0.59582</cdr:x>
      <cdr:y>0</cdr:y>
    </cdr:from>
    <cdr:to>
      <cdr:x>0.9994</cdr:x>
      <cdr:y>0.37371</cdr:y>
    </cdr:to>
    <cdr:sp macro="" textlink="">
      <cdr:nvSpPr>
        <cdr:cNvPr id="9" name="TextBox 20"/>
        <cdr:cNvSpPr txBox="1"/>
      </cdr:nvSpPr>
      <cdr:spPr>
        <a:xfrm xmlns:a="http://schemas.openxmlformats.org/drawingml/2006/main">
          <a:off x="3027901" y="0"/>
          <a:ext cx="2050955" cy="1148317"/>
        </a:xfrm>
        <a:prstGeom xmlns:a="http://schemas.openxmlformats.org/drawingml/2006/main" prst="rect">
          <a:avLst/>
        </a:prstGeom>
        <a:noFill xmlns:a="http://schemas.openxmlformats.org/drawingml/2006/main"/>
        <a:effectLst xmlns:a="http://schemas.openxmlformats.org/drawingml/2006/main"/>
      </cdr:spPr>
      <cdr:txBody>
        <a:bodyPr xmlns:a="http://schemas.openxmlformats.org/drawingml/2006/main" wrap="square">
          <a:noAutofit/>
        </a:bodyPr>
        <a:lstStyle xmlns:a="http://schemas.openxmlformats.org/drawingml/2006/main">
          <a:defPPr>
            <a:defRPr lang="en-US"/>
          </a:defPPr>
          <a:lvl1pPr algn="l" rtl="0" fontAlgn="base">
            <a:spcBef>
              <a:spcPct val="0"/>
            </a:spcBef>
            <a:spcAft>
              <a:spcPct val="0"/>
            </a:spcAft>
            <a:defRPr kern="1200">
              <a:solidFill>
                <a:sysClr val="windowText" lastClr="000000"/>
              </a:solidFill>
              <a:latin typeface="Arial" pitchFamily="34" charset="0"/>
              <a:cs typeface="Arial" pitchFamily="34" charset="0"/>
            </a:defRPr>
          </a:lvl1pPr>
          <a:lvl2pPr marL="457200" algn="l" rtl="0" fontAlgn="base">
            <a:spcBef>
              <a:spcPct val="0"/>
            </a:spcBef>
            <a:spcAft>
              <a:spcPct val="0"/>
            </a:spcAft>
            <a:defRPr kern="1200">
              <a:solidFill>
                <a:sysClr val="windowText" lastClr="000000"/>
              </a:solidFill>
              <a:latin typeface="Arial" pitchFamily="34" charset="0"/>
              <a:cs typeface="Arial" pitchFamily="34" charset="0"/>
            </a:defRPr>
          </a:lvl2pPr>
          <a:lvl3pPr marL="914400" algn="l" rtl="0" fontAlgn="base">
            <a:spcBef>
              <a:spcPct val="0"/>
            </a:spcBef>
            <a:spcAft>
              <a:spcPct val="0"/>
            </a:spcAft>
            <a:defRPr kern="1200">
              <a:solidFill>
                <a:sysClr val="windowText" lastClr="000000"/>
              </a:solidFill>
              <a:latin typeface="Arial" pitchFamily="34" charset="0"/>
              <a:cs typeface="Arial" pitchFamily="34" charset="0"/>
            </a:defRPr>
          </a:lvl3pPr>
          <a:lvl4pPr marL="1371600" algn="l" rtl="0" fontAlgn="base">
            <a:spcBef>
              <a:spcPct val="0"/>
            </a:spcBef>
            <a:spcAft>
              <a:spcPct val="0"/>
            </a:spcAft>
            <a:defRPr kern="1200">
              <a:solidFill>
                <a:sysClr val="windowText" lastClr="000000"/>
              </a:solidFill>
              <a:latin typeface="Arial" pitchFamily="34" charset="0"/>
              <a:cs typeface="Arial" pitchFamily="34" charset="0"/>
            </a:defRPr>
          </a:lvl4pPr>
          <a:lvl5pPr marL="1828800" algn="l" rtl="0" fontAlgn="base">
            <a:spcBef>
              <a:spcPct val="0"/>
            </a:spcBef>
            <a:spcAft>
              <a:spcPct val="0"/>
            </a:spcAft>
            <a:defRPr kern="1200">
              <a:solidFill>
                <a:sysClr val="windowText" lastClr="000000"/>
              </a:solidFill>
              <a:latin typeface="Arial" pitchFamily="34" charset="0"/>
              <a:cs typeface="Arial" pitchFamily="34" charset="0"/>
            </a:defRPr>
          </a:lvl5pPr>
          <a:lvl6pPr marL="2286000" algn="l" defTabSz="914400" rtl="0" eaLnBrk="1" latinLnBrk="0" hangingPunct="1">
            <a:defRPr kern="1200">
              <a:solidFill>
                <a:sysClr val="windowText" lastClr="000000"/>
              </a:solidFill>
              <a:latin typeface="Arial" pitchFamily="34" charset="0"/>
              <a:cs typeface="Arial" pitchFamily="34" charset="0"/>
            </a:defRPr>
          </a:lvl6pPr>
          <a:lvl7pPr marL="2743200" algn="l" defTabSz="914400" rtl="0" eaLnBrk="1" latinLnBrk="0" hangingPunct="1">
            <a:defRPr kern="1200">
              <a:solidFill>
                <a:sysClr val="windowText" lastClr="000000"/>
              </a:solidFill>
              <a:latin typeface="Arial" pitchFamily="34" charset="0"/>
              <a:cs typeface="Arial" pitchFamily="34" charset="0"/>
            </a:defRPr>
          </a:lvl7pPr>
          <a:lvl8pPr marL="3200400" algn="l" defTabSz="914400" rtl="0" eaLnBrk="1" latinLnBrk="0" hangingPunct="1">
            <a:defRPr kern="1200">
              <a:solidFill>
                <a:sysClr val="windowText" lastClr="000000"/>
              </a:solidFill>
              <a:latin typeface="Arial" pitchFamily="34" charset="0"/>
              <a:cs typeface="Arial" pitchFamily="34" charset="0"/>
            </a:defRPr>
          </a:lvl8pPr>
          <a:lvl9pPr marL="3657600" algn="l" defTabSz="914400" rtl="0" eaLnBrk="1" latinLnBrk="0" hangingPunct="1">
            <a:defRPr kern="1200">
              <a:solidFill>
                <a:sysClr val="windowText" lastClr="000000"/>
              </a:solidFill>
              <a:latin typeface="Arial" pitchFamily="34" charset="0"/>
              <a:cs typeface="Arial" pitchFamily="34" charset="0"/>
            </a:defRPr>
          </a:lvl9pPr>
        </a:lstStyle>
        <a:p xmlns:a="http://schemas.openxmlformats.org/drawingml/2006/main">
          <a:pPr>
            <a:defRPr/>
          </a:pPr>
          <a:r>
            <a:rPr lang="en-US" sz="1200" b="1" dirty="0">
              <a:solidFill>
                <a:srgbClr val="CF5A51"/>
              </a:solidFill>
              <a:latin typeface="+mj-lt"/>
              <a:cs typeface="Arial" charset="0"/>
            </a:rPr>
            <a:t>Actual returns:</a:t>
          </a:r>
        </a:p>
        <a:p xmlns:a="http://schemas.openxmlformats.org/drawingml/2006/main">
          <a:pPr>
            <a:defRPr/>
          </a:pPr>
          <a:r>
            <a:rPr lang="en-US" sz="1200" b="1" dirty="0">
              <a:solidFill>
                <a:srgbClr val="CF5A51"/>
              </a:solidFill>
              <a:latin typeface="+mj-lt"/>
              <a:cs typeface="Arial" charset="0"/>
            </a:rPr>
            <a:t>1. Skewed</a:t>
          </a:r>
        </a:p>
        <a:p xmlns:a="http://schemas.openxmlformats.org/drawingml/2006/main">
          <a:pPr>
            <a:defRPr/>
          </a:pPr>
          <a:r>
            <a:rPr lang="en-US" sz="1200" b="1" dirty="0">
              <a:solidFill>
                <a:srgbClr val="CF5A51"/>
              </a:solidFill>
              <a:latin typeface="+mj-lt"/>
              <a:cs typeface="Arial" charset="0"/>
            </a:rPr>
            <a:t>2. Fat-tailed (kurtosis&gt;3)</a:t>
          </a:r>
        </a:p>
        <a:p xmlns:a="http://schemas.openxmlformats.org/drawingml/2006/main">
          <a:pPr>
            <a:defRPr/>
          </a:pPr>
          <a:r>
            <a:rPr lang="en-US" sz="1200" b="1" dirty="0">
              <a:solidFill>
                <a:srgbClr val="CF5A51"/>
              </a:solidFill>
              <a:latin typeface="+mj-lt"/>
              <a:cs typeface="Arial" charset="0"/>
            </a:rPr>
            <a:t>3. Time-varying</a:t>
          </a:r>
        </a:p>
      </cdr:txBody>
    </cdr:sp>
  </cdr:relSizeAnchor>
</c:userShapes>
</file>

<file path=word/drawings/drawing2.xml><?xml version="1.0" encoding="utf-8"?>
<c:userShapes xmlns:c="http://schemas.openxmlformats.org/drawingml/2006/chart">
  <cdr:relSizeAnchor xmlns:cdr="http://schemas.openxmlformats.org/drawingml/2006/chartDrawing">
    <cdr:from>
      <cdr:x>0.11534</cdr:x>
      <cdr:y>0.47629</cdr:y>
    </cdr:from>
    <cdr:to>
      <cdr:x>0.48878</cdr:x>
      <cdr:y>0.60329</cdr:y>
    </cdr:to>
    <cdr:sp macro="" textlink="">
      <cdr:nvSpPr>
        <cdr:cNvPr id="4" name="Arc 3"/>
        <cdr:cNvSpPr/>
      </cdr:nvSpPr>
      <cdr:spPr>
        <a:xfrm xmlns:a="http://schemas.openxmlformats.org/drawingml/2006/main" rot="9315360">
          <a:off x="765019" y="1734062"/>
          <a:ext cx="2476978" cy="462376"/>
        </a:xfrm>
        <a:prstGeom xmlns:a="http://schemas.openxmlformats.org/drawingml/2006/main" prst="arc">
          <a:avLst>
            <a:gd name="adj1" fmla="val 11946887"/>
            <a:gd name="adj2" fmla="val 21243085"/>
          </a:avLst>
        </a:prstGeom>
        <a:noFill xmlns:a="http://schemas.openxmlformats.org/drawingml/2006/main"/>
        <a:ln xmlns:a="http://schemas.openxmlformats.org/drawingml/2006/main" w="57150" cap="flat" cmpd="sng" algn="ctr">
          <a:solidFill>
            <a:srgbClr val="CF5A51"/>
          </a:solidFill>
          <a:prstDash val="solid"/>
        </a:ln>
        <a:effectLst xmlns:a="http://schemas.openxmlformats.org/drawingml/2006/mai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anchor="ctr"/>
        <a:lstStyle xmlns:a="http://schemas.openxmlformats.org/drawingml/2006/main">
          <a:defPPr>
            <a:defRPr lang="en-US"/>
          </a:defPPr>
          <a:lvl1pPr algn="l" rtl="0" fontAlgn="base">
            <a:spcBef>
              <a:spcPct val="0"/>
            </a:spcBef>
            <a:spcAft>
              <a:spcPct val="0"/>
            </a:spcAft>
            <a:defRPr kern="1200">
              <a:solidFill>
                <a:sysClr val="windowText" lastClr="000000"/>
              </a:solidFill>
              <a:latin typeface="Calibri"/>
            </a:defRPr>
          </a:lvl1pPr>
          <a:lvl2pPr marL="457200" algn="l" rtl="0" fontAlgn="base">
            <a:spcBef>
              <a:spcPct val="0"/>
            </a:spcBef>
            <a:spcAft>
              <a:spcPct val="0"/>
            </a:spcAft>
            <a:defRPr kern="1200">
              <a:solidFill>
                <a:sysClr val="windowText" lastClr="000000"/>
              </a:solidFill>
              <a:latin typeface="Calibri"/>
            </a:defRPr>
          </a:lvl2pPr>
          <a:lvl3pPr marL="914400" algn="l" rtl="0" fontAlgn="base">
            <a:spcBef>
              <a:spcPct val="0"/>
            </a:spcBef>
            <a:spcAft>
              <a:spcPct val="0"/>
            </a:spcAft>
            <a:defRPr kern="1200">
              <a:solidFill>
                <a:sysClr val="windowText" lastClr="000000"/>
              </a:solidFill>
              <a:latin typeface="Calibri"/>
            </a:defRPr>
          </a:lvl3pPr>
          <a:lvl4pPr marL="1371600" algn="l" rtl="0" fontAlgn="base">
            <a:spcBef>
              <a:spcPct val="0"/>
            </a:spcBef>
            <a:spcAft>
              <a:spcPct val="0"/>
            </a:spcAft>
            <a:defRPr kern="1200">
              <a:solidFill>
                <a:sysClr val="windowText" lastClr="000000"/>
              </a:solidFill>
              <a:latin typeface="Calibri"/>
            </a:defRPr>
          </a:lvl4pPr>
          <a:lvl5pPr marL="1828800" algn="l" rtl="0" fontAlgn="base">
            <a:spcBef>
              <a:spcPct val="0"/>
            </a:spcBef>
            <a:spcAft>
              <a:spcPct val="0"/>
            </a:spcAft>
            <a:defRPr kern="1200">
              <a:solidFill>
                <a:sysClr val="windowText" lastClr="000000"/>
              </a:solidFill>
              <a:latin typeface="Calibri"/>
            </a:defRPr>
          </a:lvl5pPr>
          <a:lvl6pPr marL="2286000" algn="l" defTabSz="914400" rtl="0" eaLnBrk="1" latinLnBrk="0" hangingPunct="1">
            <a:defRPr kern="1200">
              <a:solidFill>
                <a:sysClr val="windowText" lastClr="000000"/>
              </a:solidFill>
              <a:latin typeface="Calibri"/>
            </a:defRPr>
          </a:lvl6pPr>
          <a:lvl7pPr marL="2743200" algn="l" defTabSz="914400" rtl="0" eaLnBrk="1" latinLnBrk="0" hangingPunct="1">
            <a:defRPr kern="1200">
              <a:solidFill>
                <a:sysClr val="windowText" lastClr="000000"/>
              </a:solidFill>
              <a:latin typeface="Calibri"/>
            </a:defRPr>
          </a:lvl7pPr>
          <a:lvl8pPr marL="3200400" algn="l" defTabSz="914400" rtl="0" eaLnBrk="1" latinLnBrk="0" hangingPunct="1">
            <a:defRPr kern="1200">
              <a:solidFill>
                <a:sysClr val="windowText" lastClr="000000"/>
              </a:solidFill>
              <a:latin typeface="Calibri"/>
            </a:defRPr>
          </a:lvl8pPr>
          <a:lvl9pPr marL="3657600" algn="l" defTabSz="914400" rtl="0" eaLnBrk="1" latinLnBrk="0" hangingPunct="1">
            <a:defRPr kern="1200">
              <a:solidFill>
                <a:sysClr val="windowText" lastClr="000000"/>
              </a:solidFill>
              <a:latin typeface="Calibri"/>
            </a:defRPr>
          </a:lvl9pPr>
        </a:lstStyle>
        <a:p xmlns:a="http://schemas.openxmlformats.org/drawingml/2006/main">
          <a:pPr algn="ctr">
            <a:defRPr/>
          </a:pPr>
          <a:endParaRPr lang="en-US" dirty="0"/>
        </a:p>
      </cdr:txBody>
    </cdr:sp>
  </cdr:relSizeAnchor>
  <cdr:relSizeAnchor xmlns:cdr="http://schemas.openxmlformats.org/drawingml/2006/chartDrawing">
    <cdr:from>
      <cdr:x>0.06133</cdr:x>
      <cdr:y>0.10666</cdr:y>
    </cdr:from>
    <cdr:to>
      <cdr:x>0.70133</cdr:x>
      <cdr:y>0.49901</cdr:y>
    </cdr:to>
    <cdr:sp macro="" textlink="">
      <cdr:nvSpPr>
        <cdr:cNvPr id="2" name="Down Arrow Callout 1"/>
        <cdr:cNvSpPr/>
      </cdr:nvSpPr>
      <cdr:spPr bwMode="auto">
        <a:xfrm xmlns:a="http://schemas.openxmlformats.org/drawingml/2006/main">
          <a:off x="244549" y="212066"/>
          <a:ext cx="2551813" cy="780115"/>
        </a:xfrm>
        <a:prstGeom xmlns:a="http://schemas.openxmlformats.org/drawingml/2006/main" prst="downArrowCallout">
          <a:avLst>
            <a:gd name="adj1" fmla="val 25000"/>
            <a:gd name="adj2" fmla="val 24188"/>
            <a:gd name="adj3" fmla="val 25000"/>
            <a:gd name="adj4" fmla="val 64977"/>
          </a:avLst>
        </a:prstGeom>
        <a:noFill xmlns:a="http://schemas.openxmlformats.org/drawingml/2006/main"/>
        <a:ln xmlns:a="http://schemas.openxmlformats.org/drawingml/2006/main" w="12700" cap="flat" cmpd="sng" algn="ctr">
          <a:noFill/>
          <a:prstDash val="solid"/>
          <a:round/>
          <a:headEnd type="none" w="med" len="med"/>
          <a:tailEnd type="none" w="med" len="med"/>
        </a:ln>
        <a:effectLst xmlns:a="http://schemas.openxmlformats.org/drawingml/2006/main">
          <a:outerShdw blurRad="50800" dist="38100" dir="2700000" algn="tl" rotWithShape="0">
            <a:prstClr val="black">
              <a:alpha val="40000"/>
            </a:prstClr>
          </a:outerShdw>
        </a:effectLst>
      </cdr:spPr>
      <cdr:txBody>
        <a:bodyPr xmlns:a="http://schemas.openxmlformats.org/drawingml/2006/main" wrap="square">
          <a:spAutoFit/>
        </a:bodyPr>
        <a:lstStyle xmlns:a="http://schemas.openxmlformats.org/drawingml/2006/main">
          <a:defPPr>
            <a:defRPr lang="en-US"/>
          </a:defPPr>
          <a:lvl1pPr algn="l" rtl="0" fontAlgn="base">
            <a:spcBef>
              <a:spcPct val="0"/>
            </a:spcBef>
            <a:spcAft>
              <a:spcPct val="0"/>
            </a:spcAft>
            <a:defRPr kern="1200">
              <a:solidFill>
                <a:sysClr val="windowText" lastClr="000000"/>
              </a:solidFill>
              <a:latin typeface="Arial" pitchFamily="34" charset="0"/>
              <a:cs typeface="Arial" pitchFamily="34" charset="0"/>
            </a:defRPr>
          </a:lvl1pPr>
          <a:lvl2pPr marL="457200" algn="l" rtl="0" fontAlgn="base">
            <a:spcBef>
              <a:spcPct val="0"/>
            </a:spcBef>
            <a:spcAft>
              <a:spcPct val="0"/>
            </a:spcAft>
            <a:defRPr kern="1200">
              <a:solidFill>
                <a:sysClr val="windowText" lastClr="000000"/>
              </a:solidFill>
              <a:latin typeface="Arial" pitchFamily="34" charset="0"/>
              <a:cs typeface="Arial" pitchFamily="34" charset="0"/>
            </a:defRPr>
          </a:lvl2pPr>
          <a:lvl3pPr marL="914400" algn="l" rtl="0" fontAlgn="base">
            <a:spcBef>
              <a:spcPct val="0"/>
            </a:spcBef>
            <a:spcAft>
              <a:spcPct val="0"/>
            </a:spcAft>
            <a:defRPr kern="1200">
              <a:solidFill>
                <a:sysClr val="windowText" lastClr="000000"/>
              </a:solidFill>
              <a:latin typeface="Arial" pitchFamily="34" charset="0"/>
              <a:cs typeface="Arial" pitchFamily="34" charset="0"/>
            </a:defRPr>
          </a:lvl3pPr>
          <a:lvl4pPr marL="1371600" algn="l" rtl="0" fontAlgn="base">
            <a:spcBef>
              <a:spcPct val="0"/>
            </a:spcBef>
            <a:spcAft>
              <a:spcPct val="0"/>
            </a:spcAft>
            <a:defRPr kern="1200">
              <a:solidFill>
                <a:sysClr val="windowText" lastClr="000000"/>
              </a:solidFill>
              <a:latin typeface="Arial" pitchFamily="34" charset="0"/>
              <a:cs typeface="Arial" pitchFamily="34" charset="0"/>
            </a:defRPr>
          </a:lvl4pPr>
          <a:lvl5pPr marL="1828800" algn="l" rtl="0" fontAlgn="base">
            <a:spcBef>
              <a:spcPct val="0"/>
            </a:spcBef>
            <a:spcAft>
              <a:spcPct val="0"/>
            </a:spcAft>
            <a:defRPr kern="1200">
              <a:solidFill>
                <a:sysClr val="windowText" lastClr="000000"/>
              </a:solidFill>
              <a:latin typeface="Arial" pitchFamily="34" charset="0"/>
              <a:cs typeface="Arial" pitchFamily="34" charset="0"/>
            </a:defRPr>
          </a:lvl5pPr>
          <a:lvl6pPr marL="2286000" algn="l" defTabSz="914400" rtl="0" eaLnBrk="1" latinLnBrk="0" hangingPunct="1">
            <a:defRPr kern="1200">
              <a:solidFill>
                <a:sysClr val="windowText" lastClr="000000"/>
              </a:solidFill>
              <a:latin typeface="Arial" pitchFamily="34" charset="0"/>
              <a:cs typeface="Arial" pitchFamily="34" charset="0"/>
            </a:defRPr>
          </a:lvl6pPr>
          <a:lvl7pPr marL="2743200" algn="l" defTabSz="914400" rtl="0" eaLnBrk="1" latinLnBrk="0" hangingPunct="1">
            <a:defRPr kern="1200">
              <a:solidFill>
                <a:sysClr val="windowText" lastClr="000000"/>
              </a:solidFill>
              <a:latin typeface="Arial" pitchFamily="34" charset="0"/>
              <a:cs typeface="Arial" pitchFamily="34" charset="0"/>
            </a:defRPr>
          </a:lvl7pPr>
          <a:lvl8pPr marL="3200400" algn="l" defTabSz="914400" rtl="0" eaLnBrk="1" latinLnBrk="0" hangingPunct="1">
            <a:defRPr kern="1200">
              <a:solidFill>
                <a:sysClr val="windowText" lastClr="000000"/>
              </a:solidFill>
              <a:latin typeface="Arial" pitchFamily="34" charset="0"/>
              <a:cs typeface="Arial" pitchFamily="34" charset="0"/>
            </a:defRPr>
          </a:lvl8pPr>
          <a:lvl9pPr marL="3657600" algn="l" defTabSz="914400" rtl="0" eaLnBrk="1" latinLnBrk="0" hangingPunct="1">
            <a:defRPr kern="1200">
              <a:solidFill>
                <a:sysClr val="windowText" lastClr="000000"/>
              </a:solidFill>
              <a:latin typeface="Arial" pitchFamily="34" charset="0"/>
              <a:cs typeface="Arial" pitchFamily="34" charset="0"/>
            </a:defRPr>
          </a:lvl9pPr>
        </a:lstStyle>
        <a:p xmlns:a="http://schemas.openxmlformats.org/drawingml/2006/main">
          <a:pPr algn="ctr" eaLnBrk="0" hangingPunct="0">
            <a:defRPr/>
          </a:pPr>
          <a:r>
            <a:rPr lang="en-US" sz="1400" b="1" dirty="0">
              <a:latin typeface="+mj-lt"/>
              <a:cs typeface="Arial" charset="0"/>
            </a:rPr>
            <a:t>Normal distribution says:</a:t>
          </a:r>
        </a:p>
        <a:p xmlns:a="http://schemas.openxmlformats.org/drawingml/2006/main">
          <a:pPr algn="ctr" eaLnBrk="0" hangingPunct="0">
            <a:defRPr/>
          </a:pPr>
          <a:r>
            <a:rPr lang="en-US" sz="1400" b="1" dirty="0">
              <a:latin typeface="+mj-lt"/>
              <a:cs typeface="Arial" charset="0"/>
            </a:rPr>
            <a:t> -10% @ 95</a:t>
          </a:r>
          <a:r>
            <a:rPr lang="en-US" sz="1400" b="1" baseline="30000" dirty="0">
              <a:latin typeface="+mj-lt"/>
              <a:cs typeface="Arial" charset="0"/>
            </a:rPr>
            <a:t>th </a:t>
          </a:r>
          <a:r>
            <a:rPr lang="en-US" sz="1400" b="1" baseline="0" dirty="0">
              <a:latin typeface="+mj-lt"/>
              <a:cs typeface="Arial" charset="0"/>
            </a:rPr>
            <a:t>%ile</a:t>
          </a:r>
        </a:p>
      </cdr:txBody>
    </cdr:sp>
  </cdr:relSizeAnchor>
</c:userShapes>
</file>

<file path=word/drawings/drawing3.xml><?xml version="1.0" encoding="utf-8"?>
<c:userShapes xmlns:c="http://schemas.openxmlformats.org/drawingml/2006/chart">
  <cdr:relSizeAnchor xmlns:cdr="http://schemas.openxmlformats.org/drawingml/2006/chartDrawing">
    <cdr:from>
      <cdr:x>0.69016</cdr:x>
      <cdr:y>0.24371</cdr:y>
    </cdr:from>
    <cdr:to>
      <cdr:x>0.72541</cdr:x>
      <cdr:y>0.31521</cdr:y>
    </cdr:to>
    <cdr:sp macro="" textlink="">
      <cdr:nvSpPr>
        <cdr:cNvPr id="3073" name="AutoShape 1"/>
        <cdr:cNvSpPr>
          <a:spLocks xmlns:a="http://schemas.openxmlformats.org/drawingml/2006/main"/>
        </cdr:cNvSpPr>
      </cdr:nvSpPr>
      <cdr:spPr bwMode="auto">
        <a:xfrm xmlns:a="http://schemas.openxmlformats.org/drawingml/2006/main">
          <a:off x="2934094" y="604786"/>
          <a:ext cx="149860" cy="177433"/>
        </a:xfrm>
        <a:prstGeom xmlns:a="http://schemas.openxmlformats.org/drawingml/2006/main" prst="rightBrace">
          <a:avLst>
            <a:gd name="adj1" fmla="val 11500"/>
            <a:gd name="adj2" fmla="val 50000"/>
          </a:avLst>
        </a:prstGeom>
        <a:noFill xmlns:a="http://schemas.openxmlformats.org/drawingml/2006/main"/>
        <a:ln xmlns:a="http://schemas.openxmlformats.org/drawingml/2006/main" w="34925">
          <a:solidFill>
            <a:srgbClr val="CF5A51"/>
          </a:solidFill>
          <a:round/>
          <a:headEnd/>
          <a:tailEnd/>
        </a:ln>
      </cdr:spPr>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ln w="9525" cmpd="sng">
          <a:solidFill>
            <a:srgbClr val="688C85"/>
          </a:solidFill>
          <a:round/>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a:spPr>
      <a:bodyPr wrap="square" lIns="2" rtlCol="0" anchor="ctr" anchorCtr="0">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56D2F5-0265-0247-95A8-4A979339D8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221</Pages>
  <Words>49789</Words>
  <Characters>283802</Characters>
  <Application>Microsoft Macintosh Word</Application>
  <DocSecurity>0</DocSecurity>
  <Lines>2365</Lines>
  <Paragraphs>665</Paragraphs>
  <ScaleCrop>false</ScaleCrop>
  <HeadingPairs>
    <vt:vector size="2" baseType="variant">
      <vt:variant>
        <vt:lpstr>Title</vt:lpstr>
      </vt:variant>
      <vt:variant>
        <vt:i4>1</vt:i4>
      </vt:variant>
    </vt:vector>
  </HeadingPairs>
  <TitlesOfParts>
    <vt:vector size="1" baseType="lpstr">
      <vt:lpstr/>
    </vt:vector>
  </TitlesOfParts>
  <Company>ClearStone Fundamentals LP</Company>
  <LinksUpToDate>false</LinksUpToDate>
  <CharactersWithSpaces>332926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Aleksander Hansen</dc:creator>
  <cp:lastModifiedBy>Aleksander Hansen</cp:lastModifiedBy>
  <cp:revision>10</cp:revision>
  <cp:lastPrinted>2013-02-05T19:09:00Z</cp:lastPrinted>
  <dcterms:created xsi:type="dcterms:W3CDTF">2013-02-24T20:09:00Z</dcterms:created>
  <dcterms:modified xsi:type="dcterms:W3CDTF">2013-02-25T20:45:00Z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